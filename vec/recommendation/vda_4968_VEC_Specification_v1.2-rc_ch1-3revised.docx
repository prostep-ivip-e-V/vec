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3272F49" w:rsidR="0043283A" w:rsidRPr="0043283A" w:rsidRDefault="008D5B4E" w:rsidP="0043283A">
      <w:r>
        <w:t xml:space="preserve">Status: </w:t>
      </w:r>
      <w:r w:rsidR="00617B3E">
        <w:t>RC</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27730637"/>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27730638"/>
      <w:r w:rsidRPr="00EF04CB">
        <w:t>Copyright</w:t>
      </w:r>
      <w:bookmarkEnd w:id="4"/>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27730639"/>
      <w:r>
        <w:lastRenderedPageBreak/>
        <w:t>Contents</w:t>
      </w:r>
      <w:bookmarkEnd w:id="5"/>
    </w:p>
    <w:p w14:paraId="59F5701A" w14:textId="77777777" w:rsidR="00324477"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27730637" w:history="1">
        <w:r w:rsidRPr="00FA1407">
          <w:rPr>
            <w:rStyle w:val="Hyperlink"/>
            <w:noProof/>
          </w:rPr>
          <w:t>Disclaimer</w:t>
        </w:r>
        <w:r>
          <w:rPr>
            <w:noProof/>
            <w:webHidden/>
          </w:rPr>
          <w:tab/>
        </w:r>
        <w:r>
          <w:rPr>
            <w:noProof/>
            <w:webHidden/>
          </w:rPr>
          <w:fldChar w:fldCharType="begin"/>
        </w:r>
        <w:r>
          <w:rPr>
            <w:noProof/>
            <w:webHidden/>
          </w:rPr>
          <w:instrText xml:space="preserve"> PAGEREF _Toc27730637 \h </w:instrText>
        </w:r>
        <w:r>
          <w:rPr>
            <w:noProof/>
            <w:webHidden/>
          </w:rPr>
        </w:r>
        <w:r>
          <w:rPr>
            <w:noProof/>
            <w:webHidden/>
          </w:rPr>
          <w:fldChar w:fldCharType="separate"/>
        </w:r>
        <w:r w:rsidR="00FD096A">
          <w:rPr>
            <w:noProof/>
            <w:webHidden/>
          </w:rPr>
          <w:t>2</w:t>
        </w:r>
        <w:r>
          <w:rPr>
            <w:noProof/>
            <w:webHidden/>
          </w:rPr>
          <w:fldChar w:fldCharType="end"/>
        </w:r>
      </w:hyperlink>
    </w:p>
    <w:p w14:paraId="37DA8E01"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8" w:history="1">
        <w:r w:rsidR="00324477" w:rsidRPr="00FA1407">
          <w:rPr>
            <w:rStyle w:val="Hyperlink"/>
            <w:noProof/>
          </w:rPr>
          <w:t>Copyright</w:t>
        </w:r>
        <w:r w:rsidR="00324477">
          <w:rPr>
            <w:noProof/>
            <w:webHidden/>
          </w:rPr>
          <w:tab/>
        </w:r>
        <w:r w:rsidR="00324477">
          <w:rPr>
            <w:noProof/>
            <w:webHidden/>
          </w:rPr>
          <w:fldChar w:fldCharType="begin"/>
        </w:r>
        <w:r w:rsidR="00324477">
          <w:rPr>
            <w:noProof/>
            <w:webHidden/>
          </w:rPr>
          <w:instrText xml:space="preserve"> PAGEREF _Toc27730638 \h </w:instrText>
        </w:r>
        <w:r w:rsidR="00324477">
          <w:rPr>
            <w:noProof/>
            <w:webHidden/>
          </w:rPr>
        </w:r>
        <w:r w:rsidR="00324477">
          <w:rPr>
            <w:noProof/>
            <w:webHidden/>
          </w:rPr>
          <w:fldChar w:fldCharType="separate"/>
        </w:r>
        <w:r w:rsidR="00FD096A">
          <w:rPr>
            <w:noProof/>
            <w:webHidden/>
          </w:rPr>
          <w:t>2</w:t>
        </w:r>
        <w:r w:rsidR="00324477">
          <w:rPr>
            <w:noProof/>
            <w:webHidden/>
          </w:rPr>
          <w:fldChar w:fldCharType="end"/>
        </w:r>
      </w:hyperlink>
    </w:p>
    <w:p w14:paraId="5686A02B"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9" w:history="1">
        <w:r w:rsidR="00324477" w:rsidRPr="00FA1407">
          <w:rPr>
            <w:rStyle w:val="Hyperlink"/>
            <w:noProof/>
          </w:rPr>
          <w:t>Contents</w:t>
        </w:r>
        <w:r w:rsidR="00324477">
          <w:rPr>
            <w:noProof/>
            <w:webHidden/>
          </w:rPr>
          <w:tab/>
        </w:r>
        <w:r w:rsidR="00324477">
          <w:rPr>
            <w:noProof/>
            <w:webHidden/>
          </w:rPr>
          <w:fldChar w:fldCharType="begin"/>
        </w:r>
        <w:r w:rsidR="00324477">
          <w:rPr>
            <w:noProof/>
            <w:webHidden/>
          </w:rPr>
          <w:instrText xml:space="preserve"> PAGEREF _Toc27730639 \h </w:instrText>
        </w:r>
        <w:r w:rsidR="00324477">
          <w:rPr>
            <w:noProof/>
            <w:webHidden/>
          </w:rPr>
        </w:r>
        <w:r w:rsidR="00324477">
          <w:rPr>
            <w:noProof/>
            <w:webHidden/>
          </w:rPr>
          <w:fldChar w:fldCharType="separate"/>
        </w:r>
        <w:r w:rsidR="00FD096A">
          <w:rPr>
            <w:noProof/>
            <w:webHidden/>
          </w:rPr>
          <w:t>3</w:t>
        </w:r>
        <w:r w:rsidR="00324477">
          <w:rPr>
            <w:noProof/>
            <w:webHidden/>
          </w:rPr>
          <w:fldChar w:fldCharType="end"/>
        </w:r>
      </w:hyperlink>
    </w:p>
    <w:p w14:paraId="05BB695E"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40" w:history="1">
        <w:r w:rsidR="00324477" w:rsidRPr="00FA1407">
          <w:rPr>
            <w:rStyle w:val="Hyperlink"/>
            <w:noProof/>
          </w:rPr>
          <w:t>List of figures</w:t>
        </w:r>
        <w:r w:rsidR="00324477">
          <w:rPr>
            <w:noProof/>
            <w:webHidden/>
          </w:rPr>
          <w:tab/>
        </w:r>
        <w:r w:rsidR="00324477">
          <w:rPr>
            <w:noProof/>
            <w:webHidden/>
          </w:rPr>
          <w:fldChar w:fldCharType="begin"/>
        </w:r>
        <w:r w:rsidR="00324477">
          <w:rPr>
            <w:noProof/>
            <w:webHidden/>
          </w:rPr>
          <w:instrText xml:space="preserve"> PAGEREF _Toc27730640 \h </w:instrText>
        </w:r>
        <w:r w:rsidR="00324477">
          <w:rPr>
            <w:noProof/>
            <w:webHidden/>
          </w:rPr>
        </w:r>
        <w:r w:rsidR="00324477">
          <w:rPr>
            <w:noProof/>
            <w:webHidden/>
          </w:rPr>
          <w:fldChar w:fldCharType="separate"/>
        </w:r>
        <w:r w:rsidR="00FD096A">
          <w:rPr>
            <w:noProof/>
            <w:webHidden/>
          </w:rPr>
          <w:t>5</w:t>
        </w:r>
        <w:r w:rsidR="00324477">
          <w:rPr>
            <w:noProof/>
            <w:webHidden/>
          </w:rPr>
          <w:fldChar w:fldCharType="end"/>
        </w:r>
      </w:hyperlink>
    </w:p>
    <w:p w14:paraId="01C5E32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1" w:history="1">
        <w:r w:rsidR="00324477" w:rsidRPr="00FA1407">
          <w:rPr>
            <w:rStyle w:val="Hyperlink"/>
            <w:noProof/>
            <w:lang w:val="en-GB"/>
          </w:rPr>
          <w:t>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General</w:t>
        </w:r>
        <w:r w:rsidR="00324477">
          <w:rPr>
            <w:noProof/>
            <w:webHidden/>
          </w:rPr>
          <w:tab/>
        </w:r>
        <w:r w:rsidR="00324477">
          <w:rPr>
            <w:noProof/>
            <w:webHidden/>
          </w:rPr>
          <w:fldChar w:fldCharType="begin"/>
        </w:r>
        <w:r w:rsidR="00324477">
          <w:rPr>
            <w:noProof/>
            <w:webHidden/>
          </w:rPr>
          <w:instrText xml:space="preserve"> PAGEREF _Toc27730641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FA8759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2" w:history="1">
        <w:r w:rsidR="00324477" w:rsidRPr="00FA1407">
          <w:rPr>
            <w:rStyle w:val="Hyperlink"/>
            <w:noProof/>
            <w:lang w:val="en-GB"/>
          </w:rPr>
          <w:t>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Preamble</w:t>
        </w:r>
        <w:r w:rsidR="00324477">
          <w:rPr>
            <w:noProof/>
            <w:webHidden/>
          </w:rPr>
          <w:tab/>
        </w:r>
        <w:r w:rsidR="00324477">
          <w:rPr>
            <w:noProof/>
            <w:webHidden/>
          </w:rPr>
          <w:fldChar w:fldCharType="begin"/>
        </w:r>
        <w:r w:rsidR="00324477">
          <w:rPr>
            <w:noProof/>
            <w:webHidden/>
          </w:rPr>
          <w:instrText xml:space="preserve"> PAGEREF _Toc27730642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CB3BF3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3" w:history="1">
        <w:r w:rsidR="00324477" w:rsidRPr="00FA1407">
          <w:rPr>
            <w:rStyle w:val="Hyperlink"/>
            <w:noProof/>
            <w:lang w:val="en-GB"/>
          </w:rPr>
          <w:t>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Objectives of the recommendation</w:t>
        </w:r>
        <w:r w:rsidR="00324477">
          <w:rPr>
            <w:noProof/>
            <w:webHidden/>
          </w:rPr>
          <w:tab/>
        </w:r>
        <w:r w:rsidR="00324477">
          <w:rPr>
            <w:noProof/>
            <w:webHidden/>
          </w:rPr>
          <w:fldChar w:fldCharType="begin"/>
        </w:r>
        <w:r w:rsidR="00324477">
          <w:rPr>
            <w:noProof/>
            <w:webHidden/>
          </w:rPr>
          <w:instrText xml:space="preserve"> PAGEREF _Toc27730643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36BC0C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4" w:history="1">
        <w:r w:rsidR="00324477" w:rsidRPr="00FA1407">
          <w:rPr>
            <w:rStyle w:val="Hyperlink"/>
            <w:noProof/>
            <w:lang w:val="en-GB"/>
          </w:rPr>
          <w:t>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Changes to preceding versions</w:t>
        </w:r>
        <w:r w:rsidR="00324477">
          <w:rPr>
            <w:noProof/>
            <w:webHidden/>
          </w:rPr>
          <w:tab/>
        </w:r>
        <w:r w:rsidR="00324477">
          <w:rPr>
            <w:noProof/>
            <w:webHidden/>
          </w:rPr>
          <w:fldChar w:fldCharType="begin"/>
        </w:r>
        <w:r w:rsidR="00324477">
          <w:rPr>
            <w:noProof/>
            <w:webHidden/>
          </w:rPr>
          <w:instrText xml:space="preserve"> PAGEREF _Toc27730644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6740402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5" w:history="1">
        <w:r w:rsidR="00324477" w:rsidRPr="00FA1407">
          <w:rPr>
            <w:rStyle w:val="Hyperlink"/>
            <w:noProof/>
            <w:lang w:val="en-GB"/>
          </w:rPr>
          <w:t>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Compatibility to preceding versions</w:t>
        </w:r>
        <w:r w:rsidR="00324477">
          <w:rPr>
            <w:noProof/>
            <w:webHidden/>
          </w:rPr>
          <w:tab/>
        </w:r>
        <w:r w:rsidR="00324477">
          <w:rPr>
            <w:noProof/>
            <w:webHidden/>
          </w:rPr>
          <w:fldChar w:fldCharType="begin"/>
        </w:r>
        <w:r w:rsidR="00324477">
          <w:rPr>
            <w:noProof/>
            <w:webHidden/>
          </w:rPr>
          <w:instrText xml:space="preserve"> PAGEREF _Toc27730645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26EA5EE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6" w:history="1">
        <w:r w:rsidR="00324477" w:rsidRPr="00FA1407">
          <w:rPr>
            <w:rStyle w:val="Hyperlink"/>
            <w:noProof/>
            <w:lang w:val="en-GB"/>
          </w:rPr>
          <w:t>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Document structure</w:t>
        </w:r>
        <w:r w:rsidR="00324477">
          <w:rPr>
            <w:noProof/>
            <w:webHidden/>
          </w:rPr>
          <w:tab/>
        </w:r>
        <w:r w:rsidR="00324477">
          <w:rPr>
            <w:noProof/>
            <w:webHidden/>
          </w:rPr>
          <w:fldChar w:fldCharType="begin"/>
        </w:r>
        <w:r w:rsidR="00324477">
          <w:rPr>
            <w:noProof/>
            <w:webHidden/>
          </w:rPr>
          <w:instrText xml:space="preserve"> PAGEREF _Toc27730646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0846AC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7" w:history="1">
        <w:r w:rsidR="00324477" w:rsidRPr="00FA1407">
          <w:rPr>
            <w:rStyle w:val="Hyperlink"/>
            <w:noProof/>
            <w:lang w:val="en-GB"/>
          </w:rPr>
          <w:t>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Abbreviations, terms and definitions</w:t>
        </w:r>
        <w:r w:rsidR="00324477">
          <w:rPr>
            <w:noProof/>
            <w:webHidden/>
          </w:rPr>
          <w:tab/>
        </w:r>
        <w:r w:rsidR="00324477">
          <w:rPr>
            <w:noProof/>
            <w:webHidden/>
          </w:rPr>
          <w:fldChar w:fldCharType="begin"/>
        </w:r>
        <w:r w:rsidR="00324477">
          <w:rPr>
            <w:noProof/>
            <w:webHidden/>
          </w:rPr>
          <w:instrText xml:space="preserve"> PAGEREF _Toc27730647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1A540D9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8" w:history="1">
        <w:r w:rsidR="00324477" w:rsidRPr="00FA1407">
          <w:rPr>
            <w:rStyle w:val="Hyperlink"/>
            <w:noProof/>
            <w:lang w:val="en-GB"/>
          </w:rPr>
          <w:t>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Reference</w:t>
        </w:r>
        <w:r w:rsidR="00324477">
          <w:rPr>
            <w:noProof/>
            <w:webHidden/>
          </w:rPr>
          <w:tab/>
        </w:r>
        <w:r w:rsidR="00324477">
          <w:rPr>
            <w:noProof/>
            <w:webHidden/>
          </w:rPr>
          <w:fldChar w:fldCharType="begin"/>
        </w:r>
        <w:r w:rsidR="00324477">
          <w:rPr>
            <w:noProof/>
            <w:webHidden/>
          </w:rPr>
          <w:instrText xml:space="preserve"> PAGEREF _Toc27730648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2599BC43"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9" w:history="1">
        <w:r w:rsidR="00324477" w:rsidRPr="00FA1407">
          <w:rPr>
            <w:rStyle w:val="Hyperlink"/>
            <w:rFonts w:eastAsia="MS Mincho"/>
            <w:noProof/>
          </w:rPr>
          <w:t>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Exemplary business use cases</w:t>
        </w:r>
        <w:r w:rsidR="00324477">
          <w:rPr>
            <w:noProof/>
            <w:webHidden/>
          </w:rPr>
          <w:tab/>
        </w:r>
        <w:r w:rsidR="00324477">
          <w:rPr>
            <w:noProof/>
            <w:webHidden/>
          </w:rPr>
          <w:fldChar w:fldCharType="begin"/>
        </w:r>
        <w:r w:rsidR="00324477">
          <w:rPr>
            <w:noProof/>
            <w:webHidden/>
          </w:rPr>
          <w:instrText xml:space="preserve"> PAGEREF _Toc27730649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5D8137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0" w:history="1">
        <w:r w:rsidR="00324477" w:rsidRPr="00FA1407">
          <w:rPr>
            <w:rStyle w:val="Hyperlink"/>
            <w:noProof/>
            <w:lang w:val="en-GB"/>
          </w:rPr>
          <w:t>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UC1: Exchange of components data (part master data)</w:t>
        </w:r>
        <w:r w:rsidR="00324477">
          <w:rPr>
            <w:noProof/>
            <w:webHidden/>
          </w:rPr>
          <w:tab/>
        </w:r>
        <w:r w:rsidR="00324477">
          <w:rPr>
            <w:noProof/>
            <w:webHidden/>
          </w:rPr>
          <w:fldChar w:fldCharType="begin"/>
        </w:r>
        <w:r w:rsidR="00324477">
          <w:rPr>
            <w:noProof/>
            <w:webHidden/>
          </w:rPr>
          <w:instrText xml:space="preserve"> PAGEREF _Toc27730650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D7037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1" w:history="1">
        <w:r w:rsidR="00324477" w:rsidRPr="00FA1407">
          <w:rPr>
            <w:rStyle w:val="Hyperlink"/>
            <w:noProof/>
            <w:lang w:val="en-GB"/>
          </w:rPr>
          <w:t>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UC2: Exchange of connectivity data</w:t>
        </w:r>
        <w:r w:rsidR="00324477">
          <w:rPr>
            <w:noProof/>
            <w:webHidden/>
          </w:rPr>
          <w:tab/>
        </w:r>
        <w:r w:rsidR="00324477">
          <w:rPr>
            <w:noProof/>
            <w:webHidden/>
          </w:rPr>
          <w:fldChar w:fldCharType="begin"/>
        </w:r>
        <w:r w:rsidR="00324477">
          <w:rPr>
            <w:noProof/>
            <w:webHidden/>
          </w:rPr>
          <w:instrText xml:space="preserve"> PAGEREF _Toc27730651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751DEADD"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2" w:history="1">
        <w:r w:rsidR="00324477" w:rsidRPr="00FA1407">
          <w:rPr>
            <w:rStyle w:val="Hyperlink"/>
            <w:noProof/>
            <w:lang w:val="en-GB"/>
          </w:rPr>
          <w:t>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UC3: Exchange of geometry data</w:t>
        </w:r>
        <w:r w:rsidR="00324477">
          <w:rPr>
            <w:noProof/>
            <w:webHidden/>
          </w:rPr>
          <w:tab/>
        </w:r>
        <w:r w:rsidR="00324477">
          <w:rPr>
            <w:noProof/>
            <w:webHidden/>
          </w:rPr>
          <w:fldChar w:fldCharType="begin"/>
        </w:r>
        <w:r w:rsidR="00324477">
          <w:rPr>
            <w:noProof/>
            <w:webHidden/>
          </w:rPr>
          <w:instrText xml:space="preserve"> PAGEREF _Toc27730652 \h </w:instrText>
        </w:r>
        <w:r w:rsidR="00324477">
          <w:rPr>
            <w:noProof/>
            <w:webHidden/>
          </w:rPr>
        </w:r>
        <w:r w:rsidR="00324477">
          <w:rPr>
            <w:noProof/>
            <w:webHidden/>
          </w:rPr>
          <w:fldChar w:fldCharType="separate"/>
        </w:r>
        <w:r w:rsidR="00FD096A">
          <w:rPr>
            <w:noProof/>
            <w:webHidden/>
          </w:rPr>
          <w:t>13</w:t>
        </w:r>
        <w:r w:rsidR="00324477">
          <w:rPr>
            <w:noProof/>
            <w:webHidden/>
          </w:rPr>
          <w:fldChar w:fldCharType="end"/>
        </w:r>
      </w:hyperlink>
    </w:p>
    <w:p w14:paraId="17C81E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3" w:history="1">
        <w:r w:rsidR="00324477" w:rsidRPr="00FA1407">
          <w:rPr>
            <w:rStyle w:val="Hyperlink"/>
            <w:noProof/>
            <w:lang w:val="en-GB"/>
          </w:rPr>
          <w:t>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UC4: Exchange of wiring harness data</w:t>
        </w:r>
        <w:r w:rsidR="00324477">
          <w:rPr>
            <w:noProof/>
            <w:webHidden/>
          </w:rPr>
          <w:tab/>
        </w:r>
        <w:r w:rsidR="00324477">
          <w:rPr>
            <w:noProof/>
            <w:webHidden/>
          </w:rPr>
          <w:fldChar w:fldCharType="begin"/>
        </w:r>
        <w:r w:rsidR="00324477">
          <w:rPr>
            <w:noProof/>
            <w:webHidden/>
          </w:rPr>
          <w:instrText xml:space="preserve"> PAGEREF _Toc27730653 \h </w:instrText>
        </w:r>
        <w:r w:rsidR="00324477">
          <w:rPr>
            <w:noProof/>
            <w:webHidden/>
          </w:rPr>
        </w:r>
        <w:r w:rsidR="00324477">
          <w:rPr>
            <w:noProof/>
            <w:webHidden/>
          </w:rPr>
          <w:fldChar w:fldCharType="separate"/>
        </w:r>
        <w:r w:rsidR="00FD096A">
          <w:rPr>
            <w:noProof/>
            <w:webHidden/>
          </w:rPr>
          <w:t>14</w:t>
        </w:r>
        <w:r w:rsidR="00324477">
          <w:rPr>
            <w:noProof/>
            <w:webHidden/>
          </w:rPr>
          <w:fldChar w:fldCharType="end"/>
        </w:r>
      </w:hyperlink>
    </w:p>
    <w:p w14:paraId="7353F000"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54" w:history="1">
        <w:r w:rsidR="00324477" w:rsidRPr="00FA1407">
          <w:rPr>
            <w:rStyle w:val="Hyperlink"/>
            <w:noProof/>
            <w:lang w:val="en-GB"/>
          </w:rPr>
          <w:t>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the VEC</w:t>
        </w:r>
        <w:r w:rsidR="00324477">
          <w:rPr>
            <w:noProof/>
            <w:webHidden/>
          </w:rPr>
          <w:tab/>
        </w:r>
        <w:r w:rsidR="00324477">
          <w:rPr>
            <w:noProof/>
            <w:webHidden/>
          </w:rPr>
          <w:fldChar w:fldCharType="begin"/>
        </w:r>
        <w:r w:rsidR="00324477">
          <w:rPr>
            <w:noProof/>
            <w:webHidden/>
          </w:rPr>
          <w:instrText xml:space="preserve"> PAGEREF _Toc27730654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762B1E4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5" w:history="1">
        <w:r w:rsidR="00324477" w:rsidRPr="00FA1407">
          <w:rPr>
            <w:rStyle w:val="Hyperlink"/>
            <w:noProof/>
            <w:lang w:val="en-GB"/>
          </w:rPr>
          <w:t>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in the PDM context / addressing PDM data</w:t>
        </w:r>
        <w:r w:rsidR="00324477">
          <w:rPr>
            <w:noProof/>
            <w:webHidden/>
          </w:rPr>
          <w:tab/>
        </w:r>
        <w:r w:rsidR="00324477">
          <w:rPr>
            <w:noProof/>
            <w:webHidden/>
          </w:rPr>
          <w:fldChar w:fldCharType="begin"/>
        </w:r>
        <w:r w:rsidR="00324477">
          <w:rPr>
            <w:noProof/>
            <w:webHidden/>
          </w:rPr>
          <w:instrText xml:space="preserve"> PAGEREF _Toc27730655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6F360B7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6" w:history="1">
        <w:r w:rsidR="00324477" w:rsidRPr="00FA1407">
          <w:rPr>
            <w:rStyle w:val="Hyperlink"/>
            <w:noProof/>
            <w:lang w:val="en-GB"/>
          </w:rPr>
          <w:t>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addressing variance information</w:t>
        </w:r>
        <w:r w:rsidR="00324477">
          <w:rPr>
            <w:noProof/>
            <w:webHidden/>
          </w:rPr>
          <w:tab/>
        </w:r>
        <w:r w:rsidR="00324477">
          <w:rPr>
            <w:noProof/>
            <w:webHidden/>
          </w:rPr>
          <w:fldChar w:fldCharType="begin"/>
        </w:r>
        <w:r w:rsidR="00324477">
          <w:rPr>
            <w:noProof/>
            <w:webHidden/>
          </w:rPr>
          <w:instrText xml:space="preserve"> PAGEREF _Toc27730656 \h </w:instrText>
        </w:r>
        <w:r w:rsidR="00324477">
          <w:rPr>
            <w:noProof/>
            <w:webHidden/>
          </w:rPr>
        </w:r>
        <w:r w:rsidR="00324477">
          <w:rPr>
            <w:noProof/>
            <w:webHidden/>
          </w:rPr>
          <w:fldChar w:fldCharType="separate"/>
        </w:r>
        <w:r w:rsidR="00FD096A">
          <w:rPr>
            <w:noProof/>
            <w:webHidden/>
          </w:rPr>
          <w:t>17</w:t>
        </w:r>
        <w:r w:rsidR="00324477">
          <w:rPr>
            <w:noProof/>
            <w:webHidden/>
          </w:rPr>
          <w:fldChar w:fldCharType="end"/>
        </w:r>
      </w:hyperlink>
    </w:p>
    <w:p w14:paraId="0762EDE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7" w:history="1">
        <w:r w:rsidR="00324477" w:rsidRPr="00FA1407">
          <w:rPr>
            <w:rStyle w:val="Hyperlink"/>
            <w:noProof/>
            <w:lang w:val="en-GB"/>
          </w:rPr>
          <w:t>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out of the KBL-perspective</w:t>
        </w:r>
        <w:r w:rsidR="00324477">
          <w:rPr>
            <w:noProof/>
            <w:webHidden/>
          </w:rPr>
          <w:tab/>
        </w:r>
        <w:r w:rsidR="00324477">
          <w:rPr>
            <w:noProof/>
            <w:webHidden/>
          </w:rPr>
          <w:fldChar w:fldCharType="begin"/>
        </w:r>
        <w:r w:rsidR="00324477">
          <w:rPr>
            <w:noProof/>
            <w:webHidden/>
          </w:rPr>
          <w:instrText xml:space="preserve"> PAGEREF _Toc27730657 \h </w:instrText>
        </w:r>
        <w:r w:rsidR="00324477">
          <w:rPr>
            <w:noProof/>
            <w:webHidden/>
          </w:rPr>
        </w:r>
        <w:r w:rsidR="00324477">
          <w:rPr>
            <w:noProof/>
            <w:webHidden/>
          </w:rPr>
          <w:fldChar w:fldCharType="separate"/>
        </w:r>
        <w:r w:rsidR="00FD096A">
          <w:rPr>
            <w:noProof/>
            <w:webHidden/>
          </w:rPr>
          <w:t>18</w:t>
        </w:r>
        <w:r w:rsidR="00324477">
          <w:rPr>
            <w:noProof/>
            <w:webHidden/>
          </w:rPr>
          <w:fldChar w:fldCharType="end"/>
        </w:r>
      </w:hyperlink>
    </w:p>
    <w:p w14:paraId="794DCC1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8" w:history="1">
        <w:r w:rsidR="00324477" w:rsidRPr="00FA1407">
          <w:rPr>
            <w:rStyle w:val="Hyperlink"/>
            <w:noProof/>
            <w:lang w:val="en-GB"/>
          </w:rPr>
          <w:t>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KOMP perspective</w:t>
        </w:r>
        <w:r w:rsidR="00324477">
          <w:rPr>
            <w:noProof/>
            <w:webHidden/>
          </w:rPr>
          <w:tab/>
        </w:r>
        <w:r w:rsidR="00324477">
          <w:rPr>
            <w:noProof/>
            <w:webHidden/>
          </w:rPr>
          <w:fldChar w:fldCharType="begin"/>
        </w:r>
        <w:r w:rsidR="00324477">
          <w:rPr>
            <w:noProof/>
            <w:webHidden/>
          </w:rPr>
          <w:instrText xml:space="preserve"> PAGEREF _Toc27730658 \h </w:instrText>
        </w:r>
        <w:r w:rsidR="00324477">
          <w:rPr>
            <w:noProof/>
            <w:webHidden/>
          </w:rPr>
        </w:r>
        <w:r w:rsidR="00324477">
          <w:rPr>
            <w:noProof/>
            <w:webHidden/>
          </w:rPr>
          <w:fldChar w:fldCharType="separate"/>
        </w:r>
        <w:r w:rsidR="00FD096A">
          <w:rPr>
            <w:noProof/>
            <w:webHidden/>
          </w:rPr>
          <w:t>21</w:t>
        </w:r>
        <w:r w:rsidR="00324477">
          <w:rPr>
            <w:noProof/>
            <w:webHidden/>
          </w:rPr>
          <w:fldChar w:fldCharType="end"/>
        </w:r>
      </w:hyperlink>
    </w:p>
    <w:p w14:paraId="389BCDB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9" w:history="1">
        <w:r w:rsidR="00324477" w:rsidRPr="00FA1407">
          <w:rPr>
            <w:rStyle w:val="Hyperlink"/>
            <w:noProof/>
            <w:lang w:val="en-GB"/>
          </w:rPr>
          <w:t>3.5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GEO-perspective</w:t>
        </w:r>
        <w:r w:rsidR="00324477">
          <w:rPr>
            <w:noProof/>
            <w:webHidden/>
          </w:rPr>
          <w:tab/>
        </w:r>
        <w:r w:rsidR="00324477">
          <w:rPr>
            <w:noProof/>
            <w:webHidden/>
          </w:rPr>
          <w:fldChar w:fldCharType="begin"/>
        </w:r>
        <w:r w:rsidR="00324477">
          <w:rPr>
            <w:noProof/>
            <w:webHidden/>
          </w:rPr>
          <w:instrText xml:space="preserve"> PAGEREF _Toc27730659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C3008C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0" w:history="1">
        <w:r w:rsidR="00324477" w:rsidRPr="00FA1407">
          <w:rPr>
            <w:rStyle w:val="Hyperlink"/>
            <w:noProof/>
            <w:lang w:val="en-GB"/>
          </w:rPr>
          <w:t>3.6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ELOG-perspective</w:t>
        </w:r>
        <w:r w:rsidR="00324477">
          <w:rPr>
            <w:noProof/>
            <w:webHidden/>
          </w:rPr>
          <w:tab/>
        </w:r>
        <w:r w:rsidR="00324477">
          <w:rPr>
            <w:noProof/>
            <w:webHidden/>
          </w:rPr>
          <w:fldChar w:fldCharType="begin"/>
        </w:r>
        <w:r w:rsidR="00324477">
          <w:rPr>
            <w:noProof/>
            <w:webHidden/>
          </w:rPr>
          <w:instrText xml:space="preserve"> PAGEREF _Toc27730660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9CC7FB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1" w:history="1">
        <w:r w:rsidR="00324477" w:rsidRPr="00FA1407">
          <w:rPr>
            <w:rStyle w:val="Hyperlink"/>
            <w:noProof/>
            <w:lang w:val="en-GB"/>
          </w:rPr>
          <w:t>3.7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conformance classes and VEC modules</w:t>
        </w:r>
        <w:r w:rsidR="00324477">
          <w:rPr>
            <w:noProof/>
            <w:webHidden/>
          </w:rPr>
          <w:tab/>
        </w:r>
        <w:r w:rsidR="00324477">
          <w:rPr>
            <w:noProof/>
            <w:webHidden/>
          </w:rPr>
          <w:fldChar w:fldCharType="begin"/>
        </w:r>
        <w:r w:rsidR="00324477">
          <w:rPr>
            <w:noProof/>
            <w:webHidden/>
          </w:rPr>
          <w:instrText xml:space="preserve"> PAGEREF _Toc27730661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54CAB1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2" w:history="1">
        <w:r w:rsidR="00324477" w:rsidRPr="00FA1407">
          <w:rPr>
            <w:rStyle w:val="Hyperlink"/>
            <w:noProof/>
            <w:lang w:val="en-GB"/>
          </w:rPr>
          <w:t>3.8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Other requirements</w:t>
        </w:r>
        <w:r w:rsidR="00324477">
          <w:rPr>
            <w:noProof/>
            <w:webHidden/>
          </w:rPr>
          <w:tab/>
        </w:r>
        <w:r w:rsidR="00324477">
          <w:rPr>
            <w:noProof/>
            <w:webHidden/>
          </w:rPr>
          <w:fldChar w:fldCharType="begin"/>
        </w:r>
        <w:r w:rsidR="00324477">
          <w:rPr>
            <w:noProof/>
            <w:webHidden/>
          </w:rPr>
          <w:instrText xml:space="preserve"> PAGEREF _Toc27730662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94D0EE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63" w:history="1">
        <w:r w:rsidR="00324477" w:rsidRPr="00FA1407">
          <w:rPr>
            <w:rStyle w:val="Hyperlink"/>
            <w:noProof/>
            <w:lang w:val="en-GB"/>
          </w:rPr>
          <w:t>4</w:t>
        </w:r>
        <w:r w:rsidR="00324477">
          <w:rPr>
            <w:rFonts w:asciiTheme="minorHAnsi" w:eastAsiaTheme="minorEastAsia" w:hAnsiTheme="minorHAnsi" w:cstheme="minorBidi"/>
            <w:noProof/>
            <w:color w:val="auto"/>
            <w:sz w:val="22"/>
            <w:szCs w:val="22"/>
            <w:lang w:val="de-DE"/>
          </w:rPr>
          <w:tab/>
        </w:r>
        <w:bookmarkStart w:id="6" w:name="_Hlk27733032"/>
        <w:r w:rsidR="00324477" w:rsidRPr="00FA1407">
          <w:rPr>
            <w:rStyle w:val="Hyperlink"/>
            <w:noProof/>
            <w:lang w:val="en-GB"/>
          </w:rPr>
          <w:t>General Guidelines</w:t>
        </w:r>
        <w:bookmarkEnd w:id="6"/>
        <w:r w:rsidR="00324477">
          <w:rPr>
            <w:noProof/>
            <w:webHidden/>
          </w:rPr>
          <w:tab/>
        </w:r>
        <w:r w:rsidR="00324477">
          <w:rPr>
            <w:noProof/>
            <w:webHidden/>
          </w:rPr>
          <w:fldChar w:fldCharType="begin"/>
        </w:r>
        <w:r w:rsidR="00324477">
          <w:rPr>
            <w:noProof/>
            <w:webHidden/>
          </w:rPr>
          <w:instrText xml:space="preserve"> PAGEREF _Toc27730663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41F44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4" w:history="1">
        <w:r w:rsidR="00324477" w:rsidRPr="00FA1407">
          <w:rPr>
            <w:rStyle w:val="Hyperlink"/>
            <w:noProof/>
            <w:lang w:val="en-GB"/>
          </w:rPr>
          <w:t>4.1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Handling of Identifiers</w:t>
        </w:r>
        <w:r w:rsidR="00324477">
          <w:rPr>
            <w:noProof/>
            <w:webHidden/>
          </w:rPr>
          <w:tab/>
        </w:r>
        <w:r w:rsidR="00324477">
          <w:rPr>
            <w:noProof/>
            <w:webHidden/>
          </w:rPr>
          <w:fldChar w:fldCharType="begin"/>
        </w:r>
        <w:r w:rsidR="00324477">
          <w:rPr>
            <w:noProof/>
            <w:webHidden/>
          </w:rPr>
          <w:instrText xml:space="preserve"> PAGEREF _Toc27730664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9446C3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5" w:history="1">
        <w:r w:rsidR="00324477" w:rsidRPr="00FA1407">
          <w:rPr>
            <w:rStyle w:val="Hyperlink"/>
            <w:noProof/>
            <w:lang w:val="en-GB"/>
          </w:rPr>
          <w:t>4.2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Extension Mechanisms</w:t>
        </w:r>
        <w:r w:rsidR="00324477">
          <w:rPr>
            <w:noProof/>
            <w:webHidden/>
          </w:rPr>
          <w:tab/>
        </w:r>
        <w:r w:rsidR="00324477">
          <w:rPr>
            <w:noProof/>
            <w:webHidden/>
          </w:rPr>
          <w:fldChar w:fldCharType="begin"/>
        </w:r>
        <w:r w:rsidR="00324477">
          <w:rPr>
            <w:noProof/>
            <w:webHidden/>
          </w:rPr>
          <w:instrText xml:space="preserve"> PAGEREF _Toc27730665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F8EE9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6" w:history="1">
        <w:r w:rsidR="00324477" w:rsidRPr="00FA1407">
          <w:rPr>
            <w:rStyle w:val="Hyperlink"/>
            <w:noProof/>
            <w:lang w:val="en-GB"/>
          </w:rPr>
          <w:t>4.3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Type Inheritance</w:t>
        </w:r>
        <w:r w:rsidR="00324477">
          <w:rPr>
            <w:noProof/>
            <w:webHidden/>
          </w:rPr>
          <w:tab/>
        </w:r>
        <w:r w:rsidR="00324477">
          <w:rPr>
            <w:noProof/>
            <w:webHidden/>
          </w:rPr>
          <w:fldChar w:fldCharType="begin"/>
        </w:r>
        <w:r w:rsidR="00324477">
          <w:rPr>
            <w:noProof/>
            <w:webHidden/>
          </w:rPr>
          <w:instrText xml:space="preserve"> PAGEREF _Toc27730666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8E725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7" w:history="1">
        <w:r w:rsidR="00324477" w:rsidRPr="00FA1407">
          <w:rPr>
            <w:rStyle w:val="Hyperlink"/>
            <w:noProof/>
            <w:lang w:val="en-GB"/>
          </w:rPr>
          <w:t>4.4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Default- and Missing-Value Handling</w:t>
        </w:r>
        <w:r w:rsidR="00324477">
          <w:rPr>
            <w:noProof/>
            <w:webHidden/>
          </w:rPr>
          <w:tab/>
        </w:r>
        <w:r w:rsidR="00324477">
          <w:rPr>
            <w:noProof/>
            <w:webHidden/>
          </w:rPr>
          <w:fldChar w:fldCharType="begin"/>
        </w:r>
        <w:r w:rsidR="00324477">
          <w:rPr>
            <w:noProof/>
            <w:webHidden/>
          </w:rPr>
          <w:instrText xml:space="preserve"> PAGEREF _Toc27730667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6A3D8B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8" w:history="1">
        <w:r w:rsidR="00324477" w:rsidRPr="00FA1407">
          <w:rPr>
            <w:rStyle w:val="Hyperlink"/>
            <w:noProof/>
            <w:lang w:val="en-GB"/>
          </w:rPr>
          <w:t>4.5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Instancing of Model Structures</w:t>
        </w:r>
        <w:r w:rsidR="00324477">
          <w:rPr>
            <w:noProof/>
            <w:webHidden/>
          </w:rPr>
          <w:tab/>
        </w:r>
        <w:r w:rsidR="00324477">
          <w:rPr>
            <w:noProof/>
            <w:webHidden/>
          </w:rPr>
          <w:fldChar w:fldCharType="begin"/>
        </w:r>
        <w:r w:rsidR="00324477">
          <w:rPr>
            <w:noProof/>
            <w:webHidden/>
          </w:rPr>
          <w:instrText xml:space="preserve"> PAGEREF _Toc27730668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6BE9B8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9" w:history="1">
        <w:r w:rsidR="00324477" w:rsidRPr="00FA1407">
          <w:rPr>
            <w:rStyle w:val="Hyperlink"/>
            <w:noProof/>
            <w:lang w:val="en-GB"/>
          </w:rPr>
          <w:t>4.6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VEC-Package</w:t>
        </w:r>
        <w:r w:rsidR="00324477">
          <w:rPr>
            <w:noProof/>
            <w:webHidden/>
          </w:rPr>
          <w:tab/>
        </w:r>
        <w:r w:rsidR="00324477">
          <w:rPr>
            <w:noProof/>
            <w:webHidden/>
          </w:rPr>
          <w:fldChar w:fldCharType="begin"/>
        </w:r>
        <w:r w:rsidR="00324477">
          <w:rPr>
            <w:noProof/>
            <w:webHidden/>
          </w:rPr>
          <w:instrText xml:space="preserve"> PAGEREF _Toc27730669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960A3B1"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70" w:history="1">
        <w:r w:rsidR="00324477" w:rsidRPr="00FA1407">
          <w:rPr>
            <w:rStyle w:val="Hyperlink"/>
            <w:noProof/>
            <w:lang w:val="en-GB"/>
          </w:rPr>
          <w:t>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 Model Description and XML Representation</w:t>
        </w:r>
        <w:r w:rsidR="00324477">
          <w:rPr>
            <w:noProof/>
            <w:webHidden/>
          </w:rPr>
          <w:tab/>
        </w:r>
        <w:r w:rsidR="00324477">
          <w:rPr>
            <w:noProof/>
            <w:webHidden/>
          </w:rPr>
          <w:fldChar w:fldCharType="begin"/>
        </w:r>
        <w:r w:rsidR="00324477">
          <w:rPr>
            <w:noProof/>
            <w:webHidden/>
          </w:rPr>
          <w:instrText xml:space="preserve"> PAGEREF _Toc27730670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B7492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1" w:history="1">
        <w:r w:rsidR="00324477" w:rsidRPr="00FA1407">
          <w:rPr>
            <w:rStyle w:val="Hyperlink"/>
            <w:noProof/>
          </w:rPr>
          <w:t>5.1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Key Concepts</w:t>
        </w:r>
        <w:r w:rsidR="00324477">
          <w:rPr>
            <w:noProof/>
            <w:webHidden/>
          </w:rPr>
          <w:tab/>
        </w:r>
        <w:r w:rsidR="00324477">
          <w:rPr>
            <w:noProof/>
            <w:webHidden/>
          </w:rPr>
          <w:fldChar w:fldCharType="begin"/>
        </w:r>
        <w:r w:rsidR="00324477">
          <w:rPr>
            <w:noProof/>
            <w:webHidden/>
          </w:rPr>
          <w:instrText xml:space="preserve"> PAGEREF _Toc27730671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24D9C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2" w:history="1">
        <w:r w:rsidR="00324477" w:rsidRPr="00FA1407">
          <w:rPr>
            <w:rStyle w:val="Hyperlink"/>
            <w:noProof/>
          </w:rPr>
          <w:t>5.2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Basic Datatypes</w:t>
        </w:r>
        <w:r w:rsidR="00324477">
          <w:rPr>
            <w:noProof/>
            <w:webHidden/>
          </w:rPr>
          <w:tab/>
        </w:r>
        <w:r w:rsidR="00324477">
          <w:rPr>
            <w:noProof/>
            <w:webHidden/>
          </w:rPr>
          <w:fldChar w:fldCharType="begin"/>
        </w:r>
        <w:r w:rsidR="00324477">
          <w:rPr>
            <w:noProof/>
            <w:webHidden/>
          </w:rPr>
          <w:instrText xml:space="preserve"> PAGEREF _Toc27730672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AC326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3" w:history="1">
        <w:r w:rsidR="00324477" w:rsidRPr="00FA1407">
          <w:rPr>
            <w:rStyle w:val="Hyperlink"/>
            <w:noProof/>
          </w:rPr>
          <w:t>5.3</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PDM Information</w:t>
        </w:r>
        <w:r w:rsidR="00324477">
          <w:rPr>
            <w:noProof/>
            <w:webHidden/>
          </w:rPr>
          <w:tab/>
        </w:r>
        <w:r w:rsidR="00324477">
          <w:rPr>
            <w:noProof/>
            <w:webHidden/>
          </w:rPr>
          <w:fldChar w:fldCharType="begin"/>
        </w:r>
        <w:r w:rsidR="00324477">
          <w:rPr>
            <w:noProof/>
            <w:webHidden/>
          </w:rPr>
          <w:instrText xml:space="preserve"> PAGEREF _Toc27730673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B8E2B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4" w:history="1">
        <w:r w:rsidR="00324477" w:rsidRPr="00FA1407">
          <w:rPr>
            <w:rStyle w:val="Hyperlink"/>
            <w:noProof/>
          </w:rPr>
          <w:t>5.4</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General Component Data</w:t>
        </w:r>
        <w:r w:rsidR="00324477">
          <w:rPr>
            <w:noProof/>
            <w:webHidden/>
          </w:rPr>
          <w:tab/>
        </w:r>
        <w:r w:rsidR="00324477">
          <w:rPr>
            <w:noProof/>
            <w:webHidden/>
          </w:rPr>
          <w:fldChar w:fldCharType="begin"/>
        </w:r>
        <w:r w:rsidR="00324477">
          <w:rPr>
            <w:noProof/>
            <w:webHidden/>
          </w:rPr>
          <w:instrText xml:space="preserve"> PAGEREF _Toc27730674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EDF063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5" w:history="1">
        <w:r w:rsidR="00324477" w:rsidRPr="00FA1407">
          <w:rPr>
            <w:rStyle w:val="Hyperlink"/>
            <w:noProof/>
          </w:rPr>
          <w:t>5.5</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Component Characteristics</w:t>
        </w:r>
        <w:r w:rsidR="00324477">
          <w:rPr>
            <w:noProof/>
            <w:webHidden/>
          </w:rPr>
          <w:tab/>
        </w:r>
        <w:r w:rsidR="00324477">
          <w:rPr>
            <w:noProof/>
            <w:webHidden/>
          </w:rPr>
          <w:fldChar w:fldCharType="begin"/>
        </w:r>
        <w:r w:rsidR="00324477">
          <w:rPr>
            <w:noProof/>
            <w:webHidden/>
          </w:rPr>
          <w:instrText xml:space="preserve"> PAGEREF _Toc27730675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FE1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6" w:history="1">
        <w:r w:rsidR="00324477" w:rsidRPr="00FA1407">
          <w:rPr>
            <w:rStyle w:val="Hyperlink"/>
            <w:noProof/>
          </w:rPr>
          <w:t>5.6</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EE-Components</w:t>
        </w:r>
        <w:r w:rsidR="00324477">
          <w:rPr>
            <w:noProof/>
            <w:webHidden/>
          </w:rPr>
          <w:tab/>
        </w:r>
        <w:r w:rsidR="00324477">
          <w:rPr>
            <w:noProof/>
            <w:webHidden/>
          </w:rPr>
          <w:fldChar w:fldCharType="begin"/>
        </w:r>
        <w:r w:rsidR="00324477">
          <w:rPr>
            <w:noProof/>
            <w:webHidden/>
          </w:rPr>
          <w:instrText xml:space="preserve"> PAGEREF _Toc27730676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BB0813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7" w:history="1">
        <w:r w:rsidR="00324477" w:rsidRPr="00FA1407">
          <w:rPr>
            <w:rStyle w:val="Hyperlink"/>
            <w:noProof/>
          </w:rPr>
          <w:t>5.7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Instances of Components</w:t>
        </w:r>
        <w:r w:rsidR="00324477">
          <w:rPr>
            <w:noProof/>
            <w:webHidden/>
          </w:rPr>
          <w:tab/>
        </w:r>
        <w:r w:rsidR="00324477">
          <w:rPr>
            <w:noProof/>
            <w:webHidden/>
          </w:rPr>
          <w:fldChar w:fldCharType="begin"/>
        </w:r>
        <w:r w:rsidR="00324477">
          <w:rPr>
            <w:noProof/>
            <w:webHidden/>
          </w:rPr>
          <w:instrText xml:space="preserve"> PAGEREF _Toc27730677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58CE2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8" w:history="1">
        <w:r w:rsidR="00324477" w:rsidRPr="00FA1407">
          <w:rPr>
            <w:rStyle w:val="Hyperlink"/>
            <w:noProof/>
          </w:rPr>
          <w:t>5.8</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Composite Part Descriptions</w:t>
        </w:r>
        <w:r w:rsidR="00324477">
          <w:rPr>
            <w:noProof/>
            <w:webHidden/>
          </w:rPr>
          <w:tab/>
        </w:r>
        <w:r w:rsidR="00324477">
          <w:rPr>
            <w:noProof/>
            <w:webHidden/>
          </w:rPr>
          <w:fldChar w:fldCharType="begin"/>
        </w:r>
        <w:r w:rsidR="00324477">
          <w:rPr>
            <w:noProof/>
            <w:webHidden/>
          </w:rPr>
          <w:instrText xml:space="preserve"> PAGEREF _Toc27730678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2E88A9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9" w:history="1">
        <w:r w:rsidR="00324477" w:rsidRPr="00FA1407">
          <w:rPr>
            <w:rStyle w:val="Hyperlink"/>
            <w:noProof/>
          </w:rPr>
          <w:t>5.9</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Topology and Geometry</w:t>
        </w:r>
        <w:r w:rsidR="00324477">
          <w:rPr>
            <w:noProof/>
            <w:webHidden/>
          </w:rPr>
          <w:tab/>
        </w:r>
        <w:r w:rsidR="00324477">
          <w:rPr>
            <w:noProof/>
            <w:webHidden/>
          </w:rPr>
          <w:fldChar w:fldCharType="begin"/>
        </w:r>
        <w:r w:rsidR="00324477">
          <w:rPr>
            <w:noProof/>
            <w:webHidden/>
          </w:rPr>
          <w:instrText xml:space="preserve"> PAGEREF _Toc27730679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E19FBC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0" w:history="1">
        <w:r w:rsidR="00324477" w:rsidRPr="00FA1407">
          <w:rPr>
            <w:rStyle w:val="Hyperlink"/>
            <w:noProof/>
          </w:rPr>
          <w:t>5.10</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Connectivity</w:t>
        </w:r>
        <w:r w:rsidR="00324477">
          <w:rPr>
            <w:noProof/>
            <w:webHidden/>
          </w:rPr>
          <w:tab/>
        </w:r>
        <w:r w:rsidR="00324477">
          <w:rPr>
            <w:noProof/>
            <w:webHidden/>
          </w:rPr>
          <w:fldChar w:fldCharType="begin"/>
        </w:r>
        <w:r w:rsidR="00324477">
          <w:rPr>
            <w:noProof/>
            <w:webHidden/>
          </w:rPr>
          <w:instrText xml:space="preserve"> PAGEREF _Toc27730680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5DCE63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1" w:history="1">
        <w:r w:rsidR="00324477" w:rsidRPr="00FA1407">
          <w:rPr>
            <w:rStyle w:val="Hyperlink"/>
            <w:noProof/>
          </w:rPr>
          <w:t>5.11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External Mapping</w:t>
        </w:r>
        <w:r w:rsidR="00324477">
          <w:rPr>
            <w:noProof/>
            <w:webHidden/>
          </w:rPr>
          <w:tab/>
        </w:r>
        <w:r w:rsidR="00324477">
          <w:rPr>
            <w:noProof/>
            <w:webHidden/>
          </w:rPr>
          <w:fldChar w:fldCharType="begin"/>
        </w:r>
        <w:r w:rsidR="00324477">
          <w:rPr>
            <w:noProof/>
            <w:webHidden/>
          </w:rPr>
          <w:instrText xml:space="preserve"> PAGEREF _Toc27730681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678E5F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2" w:history="1">
        <w:r w:rsidR="00324477" w:rsidRPr="00FA1407">
          <w:rPr>
            <w:rStyle w:val="Hyperlink"/>
            <w:noProof/>
          </w:rPr>
          <w:t>5.12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XML Representation of the Model</w:t>
        </w:r>
        <w:r w:rsidR="00324477">
          <w:rPr>
            <w:noProof/>
            <w:webHidden/>
          </w:rPr>
          <w:tab/>
        </w:r>
        <w:r w:rsidR="00324477">
          <w:rPr>
            <w:noProof/>
            <w:webHidden/>
          </w:rPr>
          <w:fldChar w:fldCharType="begin"/>
        </w:r>
        <w:r w:rsidR="00324477">
          <w:rPr>
            <w:noProof/>
            <w:webHidden/>
          </w:rPr>
          <w:instrText xml:space="preserve"> PAGEREF _Toc27730682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71ACC55"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3" w:history="1">
        <w:r w:rsidR="00324477" w:rsidRPr="00FA1407">
          <w:rPr>
            <w:rStyle w:val="Hyperlink"/>
            <w:noProof/>
            <w:lang w:val="en-GB"/>
          </w:rPr>
          <w:t>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Appendix A: Glossary</w:t>
        </w:r>
        <w:r w:rsidR="00324477">
          <w:rPr>
            <w:noProof/>
            <w:webHidden/>
          </w:rPr>
          <w:tab/>
        </w:r>
        <w:r w:rsidR="00324477">
          <w:rPr>
            <w:noProof/>
            <w:webHidden/>
          </w:rPr>
          <w:fldChar w:fldCharType="begin"/>
        </w:r>
        <w:r w:rsidR="00324477">
          <w:rPr>
            <w:noProof/>
            <w:webHidden/>
          </w:rPr>
          <w:instrText xml:space="preserve"> PAGEREF _Toc27730683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A1DBB09"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4" w:history="1">
        <w:r w:rsidR="00324477" w:rsidRPr="00FA1407">
          <w:rPr>
            <w:rStyle w:val="Hyperlink"/>
            <w:noProof/>
          </w:rPr>
          <w:t>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Appendix B: Data Model Description</w:t>
        </w:r>
        <w:r w:rsidR="00324477">
          <w:rPr>
            <w:noProof/>
            <w:webHidden/>
          </w:rPr>
          <w:tab/>
        </w:r>
        <w:r w:rsidR="00324477">
          <w:rPr>
            <w:noProof/>
            <w:webHidden/>
          </w:rPr>
          <w:fldChar w:fldCharType="begin"/>
        </w:r>
        <w:r w:rsidR="00324477">
          <w:rPr>
            <w:noProof/>
            <w:webHidden/>
          </w:rPr>
          <w:instrText xml:space="preserve"> PAGEREF _Toc27730684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19D20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5" w:history="1">
        <w:r w:rsidR="00324477" w:rsidRPr="00FA1407">
          <w:rPr>
            <w:rStyle w:val="Hyperlink"/>
            <w:noProof/>
            <w:lang w:val="en-GB"/>
          </w:rPr>
          <w:t>7.1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assignment_groups</w:t>
        </w:r>
        <w:r w:rsidR="00324477">
          <w:rPr>
            <w:noProof/>
            <w:webHidden/>
          </w:rPr>
          <w:tab/>
        </w:r>
        <w:r w:rsidR="00324477">
          <w:rPr>
            <w:noProof/>
            <w:webHidden/>
          </w:rPr>
          <w:fldChar w:fldCharType="begin"/>
        </w:r>
        <w:r w:rsidR="00324477">
          <w:rPr>
            <w:noProof/>
            <w:webHidden/>
          </w:rPr>
          <w:instrText xml:space="preserve"> PAGEREF _Toc27730685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E7A13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6" w:history="1">
        <w:r w:rsidR="00324477" w:rsidRPr="00FA1407">
          <w:rPr>
            <w:rStyle w:val="Hyperlink"/>
            <w:noProof/>
            <w:lang w:val="en-GB"/>
          </w:rPr>
          <w:t>7.2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contacting</w:t>
        </w:r>
        <w:r w:rsidR="00324477">
          <w:rPr>
            <w:noProof/>
            <w:webHidden/>
          </w:rPr>
          <w:tab/>
        </w:r>
        <w:r w:rsidR="00324477">
          <w:rPr>
            <w:noProof/>
            <w:webHidden/>
          </w:rPr>
          <w:fldChar w:fldCharType="begin"/>
        </w:r>
        <w:r w:rsidR="00324477">
          <w:rPr>
            <w:noProof/>
            <w:webHidden/>
          </w:rPr>
          <w:instrText xml:space="preserve"> PAGEREF _Toc27730686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8203FB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7" w:history="1">
        <w:r w:rsidR="00324477" w:rsidRPr="00FA1407">
          <w:rPr>
            <w:rStyle w:val="Hyperlink"/>
            <w:noProof/>
            <w:lang w:val="en-GB"/>
          </w:rPr>
          <w:t>7.3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core</w:t>
        </w:r>
        <w:r w:rsidR="00324477">
          <w:rPr>
            <w:noProof/>
            <w:webHidden/>
          </w:rPr>
          <w:tab/>
        </w:r>
        <w:r w:rsidR="00324477">
          <w:rPr>
            <w:noProof/>
            <w:webHidden/>
          </w:rPr>
          <w:fldChar w:fldCharType="begin"/>
        </w:r>
        <w:r w:rsidR="00324477">
          <w:rPr>
            <w:noProof/>
            <w:webHidden/>
          </w:rPr>
          <w:instrText xml:space="preserve"> PAGEREF _Toc27730687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838A0E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8" w:history="1">
        <w:r w:rsidR="00324477" w:rsidRPr="00FA1407">
          <w:rPr>
            <w:rStyle w:val="Hyperlink"/>
            <w:noProof/>
            <w:lang w:val="en-GB"/>
          </w:rPr>
          <w:t>7.4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coupling</w:t>
        </w:r>
        <w:r w:rsidR="00324477">
          <w:rPr>
            <w:noProof/>
            <w:webHidden/>
          </w:rPr>
          <w:tab/>
        </w:r>
        <w:r w:rsidR="00324477">
          <w:rPr>
            <w:noProof/>
            <w:webHidden/>
          </w:rPr>
          <w:fldChar w:fldCharType="begin"/>
        </w:r>
        <w:r w:rsidR="00324477">
          <w:rPr>
            <w:noProof/>
            <w:webHidden/>
          </w:rPr>
          <w:instrText xml:space="preserve"> PAGEREF _Toc27730688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F808B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9" w:history="1">
        <w:r w:rsidR="00324477" w:rsidRPr="00FA1407">
          <w:rPr>
            <w:rStyle w:val="Hyperlink"/>
            <w:noProof/>
            <w:lang w:val="en-GB"/>
          </w:rPr>
          <w:t>7.5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custom_properties</w:t>
        </w:r>
        <w:r w:rsidR="00324477">
          <w:rPr>
            <w:noProof/>
            <w:webHidden/>
          </w:rPr>
          <w:tab/>
        </w:r>
        <w:r w:rsidR="00324477">
          <w:rPr>
            <w:noProof/>
            <w:webHidden/>
          </w:rPr>
          <w:fldChar w:fldCharType="begin"/>
        </w:r>
        <w:r w:rsidR="00324477">
          <w:rPr>
            <w:noProof/>
            <w:webHidden/>
          </w:rPr>
          <w:instrText xml:space="preserve"> PAGEREF _Toc27730689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1864D5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0" w:history="1">
        <w:r w:rsidR="00324477" w:rsidRPr="00FA1407">
          <w:rPr>
            <w:rStyle w:val="Hyperlink"/>
            <w:noProof/>
            <w:lang w:val="en-GB"/>
          </w:rPr>
          <w:t>7.6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electrical_parts</w:t>
        </w:r>
        <w:r w:rsidR="00324477">
          <w:rPr>
            <w:noProof/>
            <w:webHidden/>
          </w:rPr>
          <w:tab/>
        </w:r>
        <w:r w:rsidR="00324477">
          <w:rPr>
            <w:noProof/>
            <w:webHidden/>
          </w:rPr>
          <w:fldChar w:fldCharType="begin"/>
        </w:r>
        <w:r w:rsidR="00324477">
          <w:rPr>
            <w:noProof/>
            <w:webHidden/>
          </w:rPr>
          <w:instrText xml:space="preserve"> PAGEREF _Toc27730690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85298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1" w:history="1">
        <w:r w:rsidR="00324477" w:rsidRPr="00FA1407">
          <w:rPr>
            <w:rStyle w:val="Hyperlink"/>
            <w:noProof/>
            <w:lang w:val="en-GB"/>
          </w:rPr>
          <w:t>7.7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external_mapping</w:t>
        </w:r>
        <w:r w:rsidR="00324477">
          <w:rPr>
            <w:noProof/>
            <w:webHidden/>
          </w:rPr>
          <w:tab/>
        </w:r>
        <w:r w:rsidR="00324477">
          <w:rPr>
            <w:noProof/>
            <w:webHidden/>
          </w:rPr>
          <w:fldChar w:fldCharType="begin"/>
        </w:r>
        <w:r w:rsidR="00324477">
          <w:rPr>
            <w:noProof/>
            <w:webHidden/>
          </w:rPr>
          <w:instrText xml:space="preserve"> PAGEREF _Toc27730691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3C30D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2" w:history="1">
        <w:r w:rsidR="00324477" w:rsidRPr="00FA1407">
          <w:rPr>
            <w:rStyle w:val="Hyperlink"/>
            <w:noProof/>
            <w:lang w:val="en-GB"/>
          </w:rPr>
          <w:t>7.8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geo_2d</w:t>
        </w:r>
        <w:r w:rsidR="00324477">
          <w:rPr>
            <w:noProof/>
            <w:webHidden/>
          </w:rPr>
          <w:tab/>
        </w:r>
        <w:r w:rsidR="00324477">
          <w:rPr>
            <w:noProof/>
            <w:webHidden/>
          </w:rPr>
          <w:fldChar w:fldCharType="begin"/>
        </w:r>
        <w:r w:rsidR="00324477">
          <w:rPr>
            <w:noProof/>
            <w:webHidden/>
          </w:rPr>
          <w:instrText xml:space="preserve"> PAGEREF _Toc27730692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CF181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3" w:history="1">
        <w:r w:rsidR="00324477" w:rsidRPr="00FA1407">
          <w:rPr>
            <w:rStyle w:val="Hyperlink"/>
            <w:noProof/>
            <w:lang w:val="en-GB"/>
          </w:rPr>
          <w:t>7.9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geo_3d</w:t>
        </w:r>
        <w:r w:rsidR="00324477">
          <w:rPr>
            <w:noProof/>
            <w:webHidden/>
          </w:rPr>
          <w:tab/>
        </w:r>
        <w:r w:rsidR="00324477">
          <w:rPr>
            <w:noProof/>
            <w:webHidden/>
          </w:rPr>
          <w:fldChar w:fldCharType="begin"/>
        </w:r>
        <w:r w:rsidR="00324477">
          <w:rPr>
            <w:noProof/>
            <w:webHidden/>
          </w:rPr>
          <w:instrText xml:space="preserve"> PAGEREF _Toc27730693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F9D7F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4" w:history="1">
        <w:r w:rsidR="00324477" w:rsidRPr="00FA1407">
          <w:rPr>
            <w:rStyle w:val="Hyperlink"/>
            <w:noProof/>
            <w:lang w:val="en-GB"/>
          </w:rPr>
          <w:t>7.10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w:t>
        </w:r>
        <w:r w:rsidR="00324477">
          <w:rPr>
            <w:noProof/>
            <w:webHidden/>
          </w:rPr>
          <w:tab/>
        </w:r>
        <w:r w:rsidR="00324477">
          <w:rPr>
            <w:noProof/>
            <w:webHidden/>
          </w:rPr>
          <w:fldChar w:fldCharType="begin"/>
        </w:r>
        <w:r w:rsidR="00324477">
          <w:rPr>
            <w:noProof/>
            <w:webHidden/>
          </w:rPr>
          <w:instrText xml:space="preserve"> PAGEREF _Toc27730694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6DFD2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5" w:history="1">
        <w:r w:rsidR="00324477" w:rsidRPr="00FA1407">
          <w:rPr>
            <w:rStyle w:val="Hyperlink"/>
            <w:noProof/>
            <w:lang w:val="en-GB"/>
          </w:rPr>
          <w:t>7.11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instancing_electrical_parts</w:t>
        </w:r>
        <w:r w:rsidR="00324477">
          <w:rPr>
            <w:noProof/>
            <w:webHidden/>
          </w:rPr>
          <w:tab/>
        </w:r>
        <w:r w:rsidR="00324477">
          <w:rPr>
            <w:noProof/>
            <w:webHidden/>
          </w:rPr>
          <w:fldChar w:fldCharType="begin"/>
        </w:r>
        <w:r w:rsidR="00324477">
          <w:rPr>
            <w:noProof/>
            <w:webHidden/>
          </w:rPr>
          <w:instrText xml:space="preserve"> PAGEREF _Toc27730695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8E532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6" w:history="1">
        <w:r w:rsidR="00324477" w:rsidRPr="00FA1407">
          <w:rPr>
            <w:rStyle w:val="Hyperlink"/>
            <w:noProof/>
            <w:lang w:val="en-GB"/>
          </w:rPr>
          <w:t>7.12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instancing_non_electrical_parts</w:t>
        </w:r>
        <w:r w:rsidR="00324477">
          <w:rPr>
            <w:noProof/>
            <w:webHidden/>
          </w:rPr>
          <w:tab/>
        </w:r>
        <w:r w:rsidR="00324477">
          <w:rPr>
            <w:noProof/>
            <w:webHidden/>
          </w:rPr>
          <w:fldChar w:fldCharType="begin"/>
        </w:r>
        <w:r w:rsidR="00324477">
          <w:rPr>
            <w:noProof/>
            <w:webHidden/>
          </w:rPr>
          <w:instrText xml:space="preserve"> PAGEREF _Toc27730696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618B3F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7" w:history="1">
        <w:r w:rsidR="00324477" w:rsidRPr="00FA1407">
          <w:rPr>
            <w:rStyle w:val="Hyperlink"/>
            <w:noProof/>
            <w:lang w:val="en-GB"/>
          </w:rPr>
          <w:t>7.13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instructions</w:t>
        </w:r>
        <w:r w:rsidR="00324477">
          <w:rPr>
            <w:noProof/>
            <w:webHidden/>
          </w:rPr>
          <w:tab/>
        </w:r>
        <w:r w:rsidR="00324477">
          <w:rPr>
            <w:noProof/>
            <w:webHidden/>
          </w:rPr>
          <w:fldChar w:fldCharType="begin"/>
        </w:r>
        <w:r w:rsidR="00324477">
          <w:rPr>
            <w:noProof/>
            <w:webHidden/>
          </w:rPr>
          <w:instrText xml:space="preserve"> PAGEREF _Toc27730697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CBDF3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8" w:history="1">
        <w:r w:rsidR="00324477" w:rsidRPr="00FA1407">
          <w:rPr>
            <w:rStyle w:val="Hyperlink"/>
            <w:noProof/>
            <w:lang w:val="en-GB"/>
          </w:rPr>
          <w:t>7.14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local_geometry</w:t>
        </w:r>
        <w:r w:rsidR="00324477">
          <w:rPr>
            <w:noProof/>
            <w:webHidden/>
          </w:rPr>
          <w:tab/>
        </w:r>
        <w:r w:rsidR="00324477">
          <w:rPr>
            <w:noProof/>
            <w:webHidden/>
          </w:rPr>
          <w:fldChar w:fldCharType="begin"/>
        </w:r>
        <w:r w:rsidR="00324477">
          <w:rPr>
            <w:noProof/>
            <w:webHidden/>
          </w:rPr>
          <w:instrText xml:space="preserve"> PAGEREF _Toc27730698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E2B137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9" w:history="1">
        <w:r w:rsidR="00324477" w:rsidRPr="00FA1407">
          <w:rPr>
            <w:rStyle w:val="Hyperlink"/>
            <w:noProof/>
            <w:lang w:val="en-GB"/>
          </w:rPr>
          <w:t>7.15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mapping</w:t>
        </w:r>
        <w:r w:rsidR="00324477">
          <w:rPr>
            <w:noProof/>
            <w:webHidden/>
          </w:rPr>
          <w:tab/>
        </w:r>
        <w:r w:rsidR="00324477">
          <w:rPr>
            <w:noProof/>
            <w:webHidden/>
          </w:rPr>
          <w:fldChar w:fldCharType="begin"/>
        </w:r>
        <w:r w:rsidR="00324477">
          <w:rPr>
            <w:noProof/>
            <w:webHidden/>
          </w:rPr>
          <w:instrText xml:space="preserve"> PAGEREF _Toc27730699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596447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0" w:history="1">
        <w:r w:rsidR="00324477" w:rsidRPr="00FA1407">
          <w:rPr>
            <w:rStyle w:val="Hyperlink"/>
            <w:noProof/>
            <w:lang w:val="en-GB"/>
          </w:rPr>
          <w:t>7.16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modules</w:t>
        </w:r>
        <w:r w:rsidR="00324477">
          <w:rPr>
            <w:noProof/>
            <w:webHidden/>
          </w:rPr>
          <w:tab/>
        </w:r>
        <w:r w:rsidR="00324477">
          <w:rPr>
            <w:noProof/>
            <w:webHidden/>
          </w:rPr>
          <w:fldChar w:fldCharType="begin"/>
        </w:r>
        <w:r w:rsidR="00324477">
          <w:rPr>
            <w:noProof/>
            <w:webHidden/>
          </w:rPr>
          <w:instrText xml:space="preserve"> PAGEREF _Toc27730700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0CDAF0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1" w:history="1">
        <w:r w:rsidR="00324477" w:rsidRPr="00FA1407">
          <w:rPr>
            <w:rStyle w:val="Hyperlink"/>
            <w:noProof/>
            <w:lang w:val="en-GB"/>
          </w:rPr>
          <w:t>7.17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net</w:t>
        </w:r>
        <w:r w:rsidR="00324477">
          <w:rPr>
            <w:noProof/>
            <w:webHidden/>
          </w:rPr>
          <w:tab/>
        </w:r>
        <w:r w:rsidR="00324477">
          <w:rPr>
            <w:noProof/>
            <w:webHidden/>
          </w:rPr>
          <w:fldChar w:fldCharType="begin"/>
        </w:r>
        <w:r w:rsidR="00324477">
          <w:rPr>
            <w:noProof/>
            <w:webHidden/>
          </w:rPr>
          <w:instrText xml:space="preserve"> PAGEREF _Toc27730701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C1381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2" w:history="1">
        <w:r w:rsidR="00324477" w:rsidRPr="00FA1407">
          <w:rPr>
            <w:rStyle w:val="Hyperlink"/>
            <w:noProof/>
            <w:lang w:val="en-GB"/>
          </w:rPr>
          <w:t>7.18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non_electrical_parts</w:t>
        </w:r>
        <w:r w:rsidR="00324477">
          <w:rPr>
            <w:noProof/>
            <w:webHidden/>
          </w:rPr>
          <w:tab/>
        </w:r>
        <w:r w:rsidR="00324477">
          <w:rPr>
            <w:noProof/>
            <w:webHidden/>
          </w:rPr>
          <w:fldChar w:fldCharType="begin"/>
        </w:r>
        <w:r w:rsidR="00324477">
          <w:rPr>
            <w:noProof/>
            <w:webHidden/>
          </w:rPr>
          <w:instrText xml:space="preserve"> PAGEREF _Toc27730702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8910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3" w:history="1">
        <w:r w:rsidR="00324477" w:rsidRPr="00FA1407">
          <w:rPr>
            <w:rStyle w:val="Hyperlink"/>
            <w:noProof/>
            <w:lang w:val="en-GB"/>
          </w:rPr>
          <w:t>7.19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part_structure</w:t>
        </w:r>
        <w:r w:rsidR="00324477">
          <w:rPr>
            <w:noProof/>
            <w:webHidden/>
          </w:rPr>
          <w:tab/>
        </w:r>
        <w:r w:rsidR="00324477">
          <w:rPr>
            <w:noProof/>
            <w:webHidden/>
          </w:rPr>
          <w:fldChar w:fldCharType="begin"/>
        </w:r>
        <w:r w:rsidR="00324477">
          <w:rPr>
            <w:noProof/>
            <w:webHidden/>
          </w:rPr>
          <w:instrText xml:space="preserve"> PAGEREF _Toc27730703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FB1E8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4" w:history="1">
        <w:r w:rsidR="00324477" w:rsidRPr="00FA1407">
          <w:rPr>
            <w:rStyle w:val="Hyperlink"/>
            <w:noProof/>
            <w:lang w:val="en-GB"/>
          </w:rPr>
          <w:t>7.20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part_usage</w:t>
        </w:r>
        <w:r w:rsidR="00324477">
          <w:rPr>
            <w:noProof/>
            <w:webHidden/>
          </w:rPr>
          <w:tab/>
        </w:r>
        <w:r w:rsidR="00324477">
          <w:rPr>
            <w:noProof/>
            <w:webHidden/>
          </w:rPr>
          <w:fldChar w:fldCharType="begin"/>
        </w:r>
        <w:r w:rsidR="00324477">
          <w:rPr>
            <w:noProof/>
            <w:webHidden/>
          </w:rPr>
          <w:instrText xml:space="preserve"> PAGEREF _Toc27730704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337E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5" w:history="1">
        <w:r w:rsidR="00324477" w:rsidRPr="00FA1407">
          <w:rPr>
            <w:rStyle w:val="Hyperlink"/>
            <w:noProof/>
            <w:lang w:val="en-GB"/>
          </w:rPr>
          <w:t>7.21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pdm</w:t>
        </w:r>
        <w:r w:rsidR="00324477">
          <w:rPr>
            <w:noProof/>
            <w:webHidden/>
          </w:rPr>
          <w:tab/>
        </w:r>
        <w:r w:rsidR="00324477">
          <w:rPr>
            <w:noProof/>
            <w:webHidden/>
          </w:rPr>
          <w:fldChar w:fldCharType="begin"/>
        </w:r>
        <w:r w:rsidR="00324477">
          <w:rPr>
            <w:noProof/>
            <w:webHidden/>
          </w:rPr>
          <w:instrText xml:space="preserve"> PAGEREF _Toc27730705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D8AE7C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6" w:history="1">
        <w:r w:rsidR="00324477" w:rsidRPr="00FA1407">
          <w:rPr>
            <w:rStyle w:val="Hyperlink"/>
            <w:noProof/>
            <w:lang w:val="en-GB"/>
          </w:rPr>
          <w:t>7.22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physical_information</w:t>
        </w:r>
        <w:r w:rsidR="00324477">
          <w:rPr>
            <w:noProof/>
            <w:webHidden/>
          </w:rPr>
          <w:tab/>
        </w:r>
        <w:r w:rsidR="00324477">
          <w:rPr>
            <w:noProof/>
            <w:webHidden/>
          </w:rPr>
          <w:fldChar w:fldCharType="begin"/>
        </w:r>
        <w:r w:rsidR="00324477">
          <w:rPr>
            <w:noProof/>
            <w:webHidden/>
          </w:rPr>
          <w:instrText xml:space="preserve"> PAGEREF _Toc27730706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4EB71A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7" w:history="1">
        <w:r w:rsidR="00324477" w:rsidRPr="00FA1407">
          <w:rPr>
            <w:rStyle w:val="Hyperlink"/>
            <w:noProof/>
            <w:lang w:val="en-GB"/>
          </w:rPr>
          <w:t>7.23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pin_wire_mapping</w:t>
        </w:r>
        <w:r w:rsidR="00324477">
          <w:rPr>
            <w:noProof/>
            <w:webHidden/>
          </w:rPr>
          <w:tab/>
        </w:r>
        <w:r w:rsidR="00324477">
          <w:rPr>
            <w:noProof/>
            <w:webHidden/>
          </w:rPr>
          <w:fldChar w:fldCharType="begin"/>
        </w:r>
        <w:r w:rsidR="00324477">
          <w:rPr>
            <w:noProof/>
            <w:webHidden/>
          </w:rPr>
          <w:instrText xml:space="preserve"> PAGEREF _Toc27730707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772CBE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8" w:history="1">
        <w:r w:rsidR="00324477" w:rsidRPr="00FA1407">
          <w:rPr>
            <w:rStyle w:val="Hyperlink"/>
            <w:noProof/>
            <w:lang w:val="en-GB"/>
          </w:rPr>
          <w:t>7.24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placeable_element</w:t>
        </w:r>
        <w:r w:rsidR="00324477">
          <w:rPr>
            <w:noProof/>
            <w:webHidden/>
          </w:rPr>
          <w:tab/>
        </w:r>
        <w:r w:rsidR="00324477">
          <w:rPr>
            <w:noProof/>
            <w:webHidden/>
          </w:rPr>
          <w:fldChar w:fldCharType="begin"/>
        </w:r>
        <w:r w:rsidR="00324477">
          <w:rPr>
            <w:noProof/>
            <w:webHidden/>
          </w:rPr>
          <w:instrText xml:space="preserve"> PAGEREF _Toc27730708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A0579B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9" w:history="1">
        <w:r w:rsidR="00324477" w:rsidRPr="00FA1407">
          <w:rPr>
            <w:rStyle w:val="Hyperlink"/>
            <w:noProof/>
            <w:lang w:val="en-GB"/>
          </w:rPr>
          <w:t>7.25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placement</w:t>
        </w:r>
        <w:r w:rsidR="00324477">
          <w:rPr>
            <w:noProof/>
            <w:webHidden/>
          </w:rPr>
          <w:tab/>
        </w:r>
        <w:r w:rsidR="00324477">
          <w:rPr>
            <w:noProof/>
            <w:webHidden/>
          </w:rPr>
          <w:fldChar w:fldCharType="begin"/>
        </w:r>
        <w:r w:rsidR="00324477">
          <w:rPr>
            <w:noProof/>
            <w:webHidden/>
          </w:rPr>
          <w:instrText xml:space="preserve"> PAGEREF _Toc27730709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F1C4E8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0" w:history="1">
        <w:r w:rsidR="00324477" w:rsidRPr="00FA1407">
          <w:rPr>
            <w:rStyle w:val="Hyperlink"/>
            <w:noProof/>
            <w:lang w:val="en-GB"/>
          </w:rPr>
          <w:t>7.26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requirements_conformance</w:t>
        </w:r>
        <w:r w:rsidR="00324477">
          <w:rPr>
            <w:noProof/>
            <w:webHidden/>
          </w:rPr>
          <w:tab/>
        </w:r>
        <w:r w:rsidR="00324477">
          <w:rPr>
            <w:noProof/>
            <w:webHidden/>
          </w:rPr>
          <w:fldChar w:fldCharType="begin"/>
        </w:r>
        <w:r w:rsidR="00324477">
          <w:rPr>
            <w:noProof/>
            <w:webHidden/>
          </w:rPr>
          <w:instrText xml:space="preserve"> PAGEREF _Toc27730710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FD8F72"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1" w:history="1">
        <w:r w:rsidR="00324477" w:rsidRPr="00FA1407">
          <w:rPr>
            <w:rStyle w:val="Hyperlink"/>
            <w:noProof/>
            <w:lang w:val="en-GB"/>
          </w:rPr>
          <w:t>7.27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routing</w:t>
        </w:r>
        <w:r w:rsidR="00324477">
          <w:rPr>
            <w:noProof/>
            <w:webHidden/>
          </w:rPr>
          <w:tab/>
        </w:r>
        <w:r w:rsidR="00324477">
          <w:rPr>
            <w:noProof/>
            <w:webHidden/>
          </w:rPr>
          <w:fldChar w:fldCharType="begin"/>
        </w:r>
        <w:r w:rsidR="00324477">
          <w:rPr>
            <w:noProof/>
            <w:webHidden/>
          </w:rPr>
          <w:instrText xml:space="preserve"> PAGEREF _Toc27730711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974F2A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2" w:history="1">
        <w:r w:rsidR="00324477" w:rsidRPr="00FA1407">
          <w:rPr>
            <w:rStyle w:val="Hyperlink"/>
            <w:noProof/>
            <w:lang w:val="en-GB"/>
          </w:rPr>
          <w:t>7.28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schematic</w:t>
        </w:r>
        <w:r w:rsidR="00324477">
          <w:rPr>
            <w:noProof/>
            <w:webHidden/>
          </w:rPr>
          <w:tab/>
        </w:r>
        <w:r w:rsidR="00324477">
          <w:rPr>
            <w:noProof/>
            <w:webHidden/>
          </w:rPr>
          <w:fldChar w:fldCharType="begin"/>
        </w:r>
        <w:r w:rsidR="00324477">
          <w:rPr>
            <w:noProof/>
            <w:webHidden/>
          </w:rPr>
          <w:instrText xml:space="preserve"> PAGEREF _Toc27730712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68E2C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3" w:history="1">
        <w:r w:rsidR="00324477" w:rsidRPr="00FA1407">
          <w:rPr>
            <w:rStyle w:val="Hyperlink"/>
            <w:noProof/>
            <w:lang w:val="en-GB"/>
          </w:rPr>
          <w:t>7.29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signal</w:t>
        </w:r>
        <w:r w:rsidR="00324477">
          <w:rPr>
            <w:noProof/>
            <w:webHidden/>
          </w:rPr>
          <w:tab/>
        </w:r>
        <w:r w:rsidR="00324477">
          <w:rPr>
            <w:noProof/>
            <w:webHidden/>
          </w:rPr>
          <w:fldChar w:fldCharType="begin"/>
        </w:r>
        <w:r w:rsidR="00324477">
          <w:rPr>
            <w:noProof/>
            <w:webHidden/>
          </w:rPr>
          <w:instrText xml:space="preserve"> PAGEREF _Toc27730713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75FC4F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4" w:history="1">
        <w:r w:rsidR="00324477" w:rsidRPr="00FA1407">
          <w:rPr>
            <w:rStyle w:val="Hyperlink"/>
            <w:noProof/>
            <w:lang w:val="en-GB"/>
          </w:rPr>
          <w:t>7.30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terminal_pairing</w:t>
        </w:r>
        <w:r w:rsidR="00324477">
          <w:rPr>
            <w:noProof/>
            <w:webHidden/>
          </w:rPr>
          <w:tab/>
        </w:r>
        <w:r w:rsidR="00324477">
          <w:rPr>
            <w:noProof/>
            <w:webHidden/>
          </w:rPr>
          <w:fldChar w:fldCharType="begin"/>
        </w:r>
        <w:r w:rsidR="00324477">
          <w:rPr>
            <w:noProof/>
            <w:webHidden/>
          </w:rPr>
          <w:instrText xml:space="preserve"> PAGEREF _Toc27730714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140B4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5" w:history="1">
        <w:r w:rsidR="00324477" w:rsidRPr="00FA1407">
          <w:rPr>
            <w:rStyle w:val="Hyperlink"/>
            <w:noProof/>
            <w:lang w:val="en-GB"/>
          </w:rPr>
          <w:t>7.31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topology</w:t>
        </w:r>
        <w:r w:rsidR="00324477">
          <w:rPr>
            <w:noProof/>
            <w:webHidden/>
          </w:rPr>
          <w:tab/>
        </w:r>
        <w:r w:rsidR="00324477">
          <w:rPr>
            <w:noProof/>
            <w:webHidden/>
          </w:rPr>
          <w:fldChar w:fldCharType="begin"/>
        </w:r>
        <w:r w:rsidR="00324477">
          <w:rPr>
            <w:noProof/>
            <w:webHidden/>
          </w:rPr>
          <w:instrText xml:space="preserve"> PAGEREF _Toc27730715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016A9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6" w:history="1">
        <w:r w:rsidR="00324477" w:rsidRPr="00FA1407">
          <w:rPr>
            <w:rStyle w:val="Hyperlink"/>
            <w:noProof/>
            <w:lang w:val="en-GB"/>
          </w:rPr>
          <w:t>7.32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usage_constraint</w:t>
        </w:r>
        <w:r w:rsidR="00324477">
          <w:rPr>
            <w:noProof/>
            <w:webHidden/>
          </w:rPr>
          <w:tab/>
        </w:r>
        <w:r w:rsidR="00324477">
          <w:rPr>
            <w:noProof/>
            <w:webHidden/>
          </w:rPr>
          <w:fldChar w:fldCharType="begin"/>
        </w:r>
        <w:r w:rsidR="00324477">
          <w:rPr>
            <w:noProof/>
            <w:webHidden/>
          </w:rPr>
          <w:instrText xml:space="preserve"> PAGEREF _Toc27730716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D6263B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7" w:history="1">
        <w:r w:rsidR="00324477" w:rsidRPr="00FA1407">
          <w:rPr>
            <w:rStyle w:val="Hyperlink"/>
            <w:noProof/>
            <w:lang w:val="en-GB"/>
          </w:rPr>
          <w:t>7.33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usage_node</w:t>
        </w:r>
        <w:r w:rsidR="00324477">
          <w:rPr>
            <w:noProof/>
            <w:webHidden/>
          </w:rPr>
          <w:tab/>
        </w:r>
        <w:r w:rsidR="00324477">
          <w:rPr>
            <w:noProof/>
            <w:webHidden/>
          </w:rPr>
          <w:fldChar w:fldCharType="begin"/>
        </w:r>
        <w:r w:rsidR="00324477">
          <w:rPr>
            <w:noProof/>
            <w:webHidden/>
          </w:rPr>
          <w:instrText xml:space="preserve"> PAGEREF _Toc27730717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97526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8" w:history="1">
        <w:r w:rsidR="00324477" w:rsidRPr="00FA1407">
          <w:rPr>
            <w:rStyle w:val="Hyperlink"/>
            <w:noProof/>
            <w:lang w:val="en-GB"/>
          </w:rPr>
          <w:t>7.34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variants</w:t>
        </w:r>
        <w:r w:rsidR="00324477">
          <w:rPr>
            <w:noProof/>
            <w:webHidden/>
          </w:rPr>
          <w:tab/>
        </w:r>
        <w:r w:rsidR="00324477">
          <w:rPr>
            <w:noProof/>
            <w:webHidden/>
          </w:rPr>
          <w:fldChar w:fldCharType="begin"/>
        </w:r>
        <w:r w:rsidR="00324477">
          <w:rPr>
            <w:noProof/>
            <w:webHidden/>
          </w:rPr>
          <w:instrText xml:space="preserve"> PAGEREF _Toc27730718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241B9E7" w14:textId="7777777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27730640"/>
      <w:r w:rsidRPr="006B74B5">
        <w:t>List of figures</w:t>
      </w:r>
      <w:bookmarkEnd w:id="7"/>
    </w:p>
    <w:p w14:paraId="621A5287" w14:textId="77777777" w:rsidR="00FD096A"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27732313" w:history="1">
        <w:r w:rsidRPr="00860A73">
          <w:rPr>
            <w:rStyle w:val="Hyperlink"/>
            <w:rFonts w:eastAsiaTheme="majorEastAsia"/>
            <w:noProof/>
            <w:lang w:val="en-GB"/>
          </w:rPr>
          <w:t>Figure 1: Parts and Documents</w:t>
        </w:r>
        <w:r>
          <w:rPr>
            <w:noProof/>
            <w:webHidden/>
          </w:rPr>
          <w:tab/>
        </w:r>
        <w:r>
          <w:rPr>
            <w:noProof/>
            <w:webHidden/>
          </w:rPr>
          <w:fldChar w:fldCharType="begin"/>
        </w:r>
        <w:r>
          <w:rPr>
            <w:noProof/>
            <w:webHidden/>
          </w:rPr>
          <w:instrText xml:space="preserve"> PAGEREF _Toc27732313 \h </w:instrText>
        </w:r>
        <w:r>
          <w:rPr>
            <w:noProof/>
            <w:webHidden/>
          </w:rPr>
        </w:r>
        <w:r>
          <w:rPr>
            <w:noProof/>
            <w:webHidden/>
          </w:rPr>
          <w:fldChar w:fldCharType="separate"/>
        </w:r>
        <w:r>
          <w:rPr>
            <w:noProof/>
            <w:webHidden/>
          </w:rPr>
          <w:t>36</w:t>
        </w:r>
        <w:r>
          <w:rPr>
            <w:noProof/>
            <w:webHidden/>
          </w:rPr>
          <w:fldChar w:fldCharType="end"/>
        </w:r>
      </w:hyperlink>
    </w:p>
    <w:p w14:paraId="26DCEEE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4" w:history="1">
        <w:r w:rsidR="00FD096A" w:rsidRPr="00860A73">
          <w:rPr>
            <w:rStyle w:val="Hyperlink"/>
            <w:rFonts w:eastAsiaTheme="majorEastAsia"/>
            <w:noProof/>
            <w:lang w:val="en-GB"/>
          </w:rPr>
          <w:t>Figure 2: Assignment Group</w:t>
        </w:r>
        <w:r w:rsidR="00FD096A">
          <w:rPr>
            <w:noProof/>
            <w:webHidden/>
          </w:rPr>
          <w:tab/>
        </w:r>
        <w:r w:rsidR="00FD096A">
          <w:rPr>
            <w:noProof/>
            <w:webHidden/>
          </w:rPr>
          <w:fldChar w:fldCharType="begin"/>
        </w:r>
        <w:r w:rsidR="00FD096A">
          <w:rPr>
            <w:noProof/>
            <w:webHidden/>
          </w:rPr>
          <w:instrText xml:space="preserve"> PAGEREF _Toc27732314 \h </w:instrText>
        </w:r>
        <w:r w:rsidR="00FD096A">
          <w:rPr>
            <w:noProof/>
            <w:webHidden/>
          </w:rPr>
        </w:r>
        <w:r w:rsidR="00FD096A">
          <w:rPr>
            <w:noProof/>
            <w:webHidden/>
          </w:rPr>
          <w:fldChar w:fldCharType="separate"/>
        </w:r>
        <w:r w:rsidR="00FD096A">
          <w:rPr>
            <w:noProof/>
            <w:webHidden/>
          </w:rPr>
          <w:t>39</w:t>
        </w:r>
        <w:r w:rsidR="00FD096A">
          <w:rPr>
            <w:noProof/>
            <w:webHidden/>
          </w:rPr>
          <w:fldChar w:fldCharType="end"/>
        </w:r>
      </w:hyperlink>
    </w:p>
    <w:p w14:paraId="04C67A1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5" w:history="1">
        <w:r w:rsidR="00FD096A" w:rsidRPr="00860A73">
          <w:rPr>
            <w:rStyle w:val="Hyperlink"/>
            <w:rFonts w:eastAsiaTheme="majorEastAsia"/>
            <w:noProof/>
            <w:lang w:val="en-GB"/>
          </w:rPr>
          <w:t>Figure 3: Variants</w:t>
        </w:r>
        <w:r w:rsidR="00FD096A">
          <w:rPr>
            <w:noProof/>
            <w:webHidden/>
          </w:rPr>
          <w:tab/>
        </w:r>
        <w:r w:rsidR="00FD096A">
          <w:rPr>
            <w:noProof/>
            <w:webHidden/>
          </w:rPr>
          <w:fldChar w:fldCharType="begin"/>
        </w:r>
        <w:r w:rsidR="00FD096A">
          <w:rPr>
            <w:noProof/>
            <w:webHidden/>
          </w:rPr>
          <w:instrText xml:space="preserve"> PAGEREF _Toc27732315 \h </w:instrText>
        </w:r>
        <w:r w:rsidR="00FD096A">
          <w:rPr>
            <w:noProof/>
            <w:webHidden/>
          </w:rPr>
        </w:r>
        <w:r w:rsidR="00FD096A">
          <w:rPr>
            <w:noProof/>
            <w:webHidden/>
          </w:rPr>
          <w:fldChar w:fldCharType="separate"/>
        </w:r>
        <w:r w:rsidR="00FD096A">
          <w:rPr>
            <w:noProof/>
            <w:webHidden/>
          </w:rPr>
          <w:t>40</w:t>
        </w:r>
        <w:r w:rsidR="00FD096A">
          <w:rPr>
            <w:noProof/>
            <w:webHidden/>
          </w:rPr>
          <w:fldChar w:fldCharType="end"/>
        </w:r>
      </w:hyperlink>
    </w:p>
    <w:p w14:paraId="4D46EAE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6" w:history="1">
        <w:r w:rsidR="00FD096A" w:rsidRPr="00860A73">
          <w:rPr>
            <w:rStyle w:val="Hyperlink"/>
            <w:rFonts w:eastAsiaTheme="majorEastAsia"/>
            <w:noProof/>
            <w:lang w:val="en-GB"/>
          </w:rPr>
          <w:t>Figure 4: Variant Structure</w:t>
        </w:r>
        <w:r w:rsidR="00FD096A">
          <w:rPr>
            <w:noProof/>
            <w:webHidden/>
          </w:rPr>
          <w:tab/>
        </w:r>
        <w:r w:rsidR="00FD096A">
          <w:rPr>
            <w:noProof/>
            <w:webHidden/>
          </w:rPr>
          <w:fldChar w:fldCharType="begin"/>
        </w:r>
        <w:r w:rsidR="00FD096A">
          <w:rPr>
            <w:noProof/>
            <w:webHidden/>
          </w:rPr>
          <w:instrText xml:space="preserve"> PAGEREF _Toc27732316 \h </w:instrText>
        </w:r>
        <w:r w:rsidR="00FD096A">
          <w:rPr>
            <w:noProof/>
            <w:webHidden/>
          </w:rPr>
        </w:r>
        <w:r w:rsidR="00FD096A">
          <w:rPr>
            <w:noProof/>
            <w:webHidden/>
          </w:rPr>
          <w:fldChar w:fldCharType="separate"/>
        </w:r>
        <w:r w:rsidR="00FD096A">
          <w:rPr>
            <w:noProof/>
            <w:webHidden/>
          </w:rPr>
          <w:t>41</w:t>
        </w:r>
        <w:r w:rsidR="00FD096A">
          <w:rPr>
            <w:noProof/>
            <w:webHidden/>
          </w:rPr>
          <w:fldChar w:fldCharType="end"/>
        </w:r>
      </w:hyperlink>
    </w:p>
    <w:p w14:paraId="34AF316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7" w:history="1">
        <w:r w:rsidR="00FD096A" w:rsidRPr="00860A73">
          <w:rPr>
            <w:rStyle w:val="Hyperlink"/>
            <w:rFonts w:eastAsiaTheme="majorEastAsia"/>
            <w:noProof/>
            <w:lang w:val="en-GB"/>
          </w:rPr>
          <w:t>Figure 5: Usage Node</w:t>
        </w:r>
        <w:r w:rsidR="00FD096A">
          <w:rPr>
            <w:noProof/>
            <w:webHidden/>
          </w:rPr>
          <w:tab/>
        </w:r>
        <w:r w:rsidR="00FD096A">
          <w:rPr>
            <w:noProof/>
            <w:webHidden/>
          </w:rPr>
          <w:fldChar w:fldCharType="begin"/>
        </w:r>
        <w:r w:rsidR="00FD096A">
          <w:rPr>
            <w:noProof/>
            <w:webHidden/>
          </w:rPr>
          <w:instrText xml:space="preserve"> PAGEREF _Toc27732317 \h </w:instrText>
        </w:r>
        <w:r w:rsidR="00FD096A">
          <w:rPr>
            <w:noProof/>
            <w:webHidden/>
          </w:rPr>
        </w:r>
        <w:r w:rsidR="00FD096A">
          <w:rPr>
            <w:noProof/>
            <w:webHidden/>
          </w:rPr>
          <w:fldChar w:fldCharType="separate"/>
        </w:r>
        <w:r w:rsidR="00FD096A">
          <w:rPr>
            <w:noProof/>
            <w:webHidden/>
          </w:rPr>
          <w:t>42</w:t>
        </w:r>
        <w:r w:rsidR="00FD096A">
          <w:rPr>
            <w:noProof/>
            <w:webHidden/>
          </w:rPr>
          <w:fldChar w:fldCharType="end"/>
        </w:r>
      </w:hyperlink>
    </w:p>
    <w:p w14:paraId="40073C2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8" w:history="1">
        <w:r w:rsidR="00FD096A" w:rsidRPr="00860A73">
          <w:rPr>
            <w:rStyle w:val="Hyperlink"/>
            <w:rFonts w:eastAsiaTheme="majorEastAsia"/>
            <w:noProof/>
            <w:lang w:val="en-GB"/>
          </w:rPr>
          <w:t>Figure 6: Usage Constraints</w:t>
        </w:r>
        <w:r w:rsidR="00FD096A">
          <w:rPr>
            <w:noProof/>
            <w:webHidden/>
          </w:rPr>
          <w:tab/>
        </w:r>
        <w:r w:rsidR="00FD096A">
          <w:rPr>
            <w:noProof/>
            <w:webHidden/>
          </w:rPr>
          <w:fldChar w:fldCharType="begin"/>
        </w:r>
        <w:r w:rsidR="00FD096A">
          <w:rPr>
            <w:noProof/>
            <w:webHidden/>
          </w:rPr>
          <w:instrText xml:space="preserve"> PAGEREF _Toc27732318 \h </w:instrText>
        </w:r>
        <w:r w:rsidR="00FD096A">
          <w:rPr>
            <w:noProof/>
            <w:webHidden/>
          </w:rPr>
        </w:r>
        <w:r w:rsidR="00FD096A">
          <w:rPr>
            <w:noProof/>
            <w:webHidden/>
          </w:rPr>
          <w:fldChar w:fldCharType="separate"/>
        </w:r>
        <w:r w:rsidR="00FD096A">
          <w:rPr>
            <w:noProof/>
            <w:webHidden/>
          </w:rPr>
          <w:t>43</w:t>
        </w:r>
        <w:r w:rsidR="00FD096A">
          <w:rPr>
            <w:noProof/>
            <w:webHidden/>
          </w:rPr>
          <w:fldChar w:fldCharType="end"/>
        </w:r>
      </w:hyperlink>
    </w:p>
    <w:p w14:paraId="709C323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9" w:history="1">
        <w:r w:rsidR="00FD096A" w:rsidRPr="00860A73">
          <w:rPr>
            <w:rStyle w:val="Hyperlink"/>
            <w:rFonts w:eastAsiaTheme="majorEastAsia"/>
            <w:noProof/>
            <w:lang w:val="en-GB"/>
          </w:rPr>
          <w:t>Figure 7: Localization of Strings</w:t>
        </w:r>
        <w:r w:rsidR="00FD096A">
          <w:rPr>
            <w:noProof/>
            <w:webHidden/>
          </w:rPr>
          <w:tab/>
        </w:r>
        <w:r w:rsidR="00FD096A">
          <w:rPr>
            <w:noProof/>
            <w:webHidden/>
          </w:rPr>
          <w:fldChar w:fldCharType="begin"/>
        </w:r>
        <w:r w:rsidR="00FD096A">
          <w:rPr>
            <w:noProof/>
            <w:webHidden/>
          </w:rPr>
          <w:instrText xml:space="preserve"> PAGEREF _Toc27732319 \h </w:instrText>
        </w:r>
        <w:r w:rsidR="00FD096A">
          <w:rPr>
            <w:noProof/>
            <w:webHidden/>
          </w:rPr>
        </w:r>
        <w:r w:rsidR="00FD096A">
          <w:rPr>
            <w:noProof/>
            <w:webHidden/>
          </w:rPr>
          <w:fldChar w:fldCharType="separate"/>
        </w:r>
        <w:r w:rsidR="00FD096A">
          <w:rPr>
            <w:noProof/>
            <w:webHidden/>
          </w:rPr>
          <w:t>44</w:t>
        </w:r>
        <w:r w:rsidR="00FD096A">
          <w:rPr>
            <w:noProof/>
            <w:webHidden/>
          </w:rPr>
          <w:fldChar w:fldCharType="end"/>
        </w:r>
      </w:hyperlink>
    </w:p>
    <w:p w14:paraId="333F0D5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0" w:history="1">
        <w:r w:rsidR="00FD096A" w:rsidRPr="00860A73">
          <w:rPr>
            <w:rStyle w:val="Hyperlink"/>
            <w:rFonts w:eastAsiaTheme="majorEastAsia"/>
            <w:noProof/>
            <w:lang w:val="en-GB"/>
          </w:rPr>
          <w:t>Figure 8: Numerical Values &amp; Units</w:t>
        </w:r>
        <w:r w:rsidR="00FD096A">
          <w:rPr>
            <w:noProof/>
            <w:webHidden/>
          </w:rPr>
          <w:tab/>
        </w:r>
        <w:r w:rsidR="00FD096A">
          <w:rPr>
            <w:noProof/>
            <w:webHidden/>
          </w:rPr>
          <w:fldChar w:fldCharType="begin"/>
        </w:r>
        <w:r w:rsidR="00FD096A">
          <w:rPr>
            <w:noProof/>
            <w:webHidden/>
          </w:rPr>
          <w:instrText xml:space="preserve"> PAGEREF _Toc27732320 \h </w:instrText>
        </w:r>
        <w:r w:rsidR="00FD096A">
          <w:rPr>
            <w:noProof/>
            <w:webHidden/>
          </w:rPr>
        </w:r>
        <w:r w:rsidR="00FD096A">
          <w:rPr>
            <w:noProof/>
            <w:webHidden/>
          </w:rPr>
          <w:fldChar w:fldCharType="separate"/>
        </w:r>
        <w:r w:rsidR="00FD096A">
          <w:rPr>
            <w:noProof/>
            <w:webHidden/>
          </w:rPr>
          <w:t>45</w:t>
        </w:r>
        <w:r w:rsidR="00FD096A">
          <w:rPr>
            <w:noProof/>
            <w:webHidden/>
          </w:rPr>
          <w:fldChar w:fldCharType="end"/>
        </w:r>
      </w:hyperlink>
    </w:p>
    <w:p w14:paraId="14F0C19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1" w:history="1">
        <w:r w:rsidR="00FD096A" w:rsidRPr="00860A73">
          <w:rPr>
            <w:rStyle w:val="Hyperlink"/>
            <w:rFonts w:eastAsiaTheme="majorEastAsia"/>
            <w:noProof/>
            <w:lang w:val="en-GB"/>
          </w:rPr>
          <w:t>Figure 9: Extensibility with Custom Properties</w:t>
        </w:r>
        <w:r w:rsidR="00FD096A">
          <w:rPr>
            <w:noProof/>
            <w:webHidden/>
          </w:rPr>
          <w:tab/>
        </w:r>
        <w:r w:rsidR="00FD096A">
          <w:rPr>
            <w:noProof/>
            <w:webHidden/>
          </w:rPr>
          <w:fldChar w:fldCharType="begin"/>
        </w:r>
        <w:r w:rsidR="00FD096A">
          <w:rPr>
            <w:noProof/>
            <w:webHidden/>
          </w:rPr>
          <w:instrText xml:space="preserve"> PAGEREF _Toc27732321 \h </w:instrText>
        </w:r>
        <w:r w:rsidR="00FD096A">
          <w:rPr>
            <w:noProof/>
            <w:webHidden/>
          </w:rPr>
        </w:r>
        <w:r w:rsidR="00FD096A">
          <w:rPr>
            <w:noProof/>
            <w:webHidden/>
          </w:rPr>
          <w:fldChar w:fldCharType="separate"/>
        </w:r>
        <w:r w:rsidR="00FD096A">
          <w:rPr>
            <w:noProof/>
            <w:webHidden/>
          </w:rPr>
          <w:t>46</w:t>
        </w:r>
        <w:r w:rsidR="00FD096A">
          <w:rPr>
            <w:noProof/>
            <w:webHidden/>
          </w:rPr>
          <w:fldChar w:fldCharType="end"/>
        </w:r>
      </w:hyperlink>
    </w:p>
    <w:p w14:paraId="733E992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2" w:history="1">
        <w:r w:rsidR="00FD096A" w:rsidRPr="00860A73">
          <w:rPr>
            <w:rStyle w:val="Hyperlink"/>
            <w:rFonts w:eastAsiaTheme="majorEastAsia"/>
            <w:noProof/>
            <w:lang w:val="en-GB"/>
          </w:rPr>
          <w:t>Figure 10: Foundation Classes for Physical Properties</w:t>
        </w:r>
        <w:r w:rsidR="00FD096A">
          <w:rPr>
            <w:noProof/>
            <w:webHidden/>
          </w:rPr>
          <w:tab/>
        </w:r>
        <w:r w:rsidR="00FD096A">
          <w:rPr>
            <w:noProof/>
            <w:webHidden/>
          </w:rPr>
          <w:fldChar w:fldCharType="begin"/>
        </w:r>
        <w:r w:rsidR="00FD096A">
          <w:rPr>
            <w:noProof/>
            <w:webHidden/>
          </w:rPr>
          <w:instrText xml:space="preserve"> PAGEREF _Toc27732322 \h </w:instrText>
        </w:r>
        <w:r w:rsidR="00FD096A">
          <w:rPr>
            <w:noProof/>
            <w:webHidden/>
          </w:rPr>
        </w:r>
        <w:r w:rsidR="00FD096A">
          <w:rPr>
            <w:noProof/>
            <w:webHidden/>
          </w:rPr>
          <w:fldChar w:fldCharType="separate"/>
        </w:r>
        <w:r w:rsidR="00FD096A">
          <w:rPr>
            <w:noProof/>
            <w:webHidden/>
          </w:rPr>
          <w:t>47</w:t>
        </w:r>
        <w:r w:rsidR="00FD096A">
          <w:rPr>
            <w:noProof/>
            <w:webHidden/>
          </w:rPr>
          <w:fldChar w:fldCharType="end"/>
        </w:r>
      </w:hyperlink>
    </w:p>
    <w:p w14:paraId="4386B0A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3" w:history="1">
        <w:r w:rsidR="00FD096A" w:rsidRPr="00860A73">
          <w:rPr>
            <w:rStyle w:val="Hyperlink"/>
            <w:rFonts w:eastAsiaTheme="majorEastAsia"/>
            <w:noProof/>
            <w:lang w:val="en-GB"/>
          </w:rPr>
          <w:t>Figure 11: Alias Identifications</w:t>
        </w:r>
        <w:r w:rsidR="00FD096A">
          <w:rPr>
            <w:noProof/>
            <w:webHidden/>
          </w:rPr>
          <w:tab/>
        </w:r>
        <w:r w:rsidR="00FD096A">
          <w:rPr>
            <w:noProof/>
            <w:webHidden/>
          </w:rPr>
          <w:fldChar w:fldCharType="begin"/>
        </w:r>
        <w:r w:rsidR="00FD096A">
          <w:rPr>
            <w:noProof/>
            <w:webHidden/>
          </w:rPr>
          <w:instrText xml:space="preserve"> PAGEREF _Toc27732323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2133F32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4" w:history="1">
        <w:r w:rsidR="00FD096A" w:rsidRPr="00860A73">
          <w:rPr>
            <w:rStyle w:val="Hyperlink"/>
            <w:rFonts w:eastAsiaTheme="majorEastAsia"/>
            <w:noProof/>
            <w:lang w:val="en-GB"/>
          </w:rPr>
          <w:t>Figure 12: Open and Closed Enumerations</w:t>
        </w:r>
        <w:r w:rsidR="00FD096A">
          <w:rPr>
            <w:noProof/>
            <w:webHidden/>
          </w:rPr>
          <w:tab/>
        </w:r>
        <w:r w:rsidR="00FD096A">
          <w:rPr>
            <w:noProof/>
            <w:webHidden/>
          </w:rPr>
          <w:fldChar w:fldCharType="begin"/>
        </w:r>
        <w:r w:rsidR="00FD096A">
          <w:rPr>
            <w:noProof/>
            <w:webHidden/>
          </w:rPr>
          <w:instrText xml:space="preserve"> PAGEREF _Toc27732324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6102E12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5" w:history="1">
        <w:r w:rsidR="00FD096A" w:rsidRPr="00860A73">
          <w:rPr>
            <w:rStyle w:val="Hyperlink"/>
            <w:rFonts w:eastAsiaTheme="majorEastAsia"/>
            <w:noProof/>
            <w:lang w:val="en-GB"/>
          </w:rPr>
          <w:t>Figure 13: Open and Closed Pattern Restrictions</w:t>
        </w:r>
        <w:r w:rsidR="00FD096A">
          <w:rPr>
            <w:noProof/>
            <w:webHidden/>
          </w:rPr>
          <w:tab/>
        </w:r>
        <w:r w:rsidR="00FD096A">
          <w:rPr>
            <w:noProof/>
            <w:webHidden/>
          </w:rPr>
          <w:fldChar w:fldCharType="begin"/>
        </w:r>
        <w:r w:rsidR="00FD096A">
          <w:rPr>
            <w:noProof/>
            <w:webHidden/>
          </w:rPr>
          <w:instrText xml:space="preserve"> PAGEREF _Toc27732325 \h </w:instrText>
        </w:r>
        <w:r w:rsidR="00FD096A">
          <w:rPr>
            <w:noProof/>
            <w:webHidden/>
          </w:rPr>
        </w:r>
        <w:r w:rsidR="00FD096A">
          <w:rPr>
            <w:noProof/>
            <w:webHidden/>
          </w:rPr>
          <w:fldChar w:fldCharType="separate"/>
        </w:r>
        <w:r w:rsidR="00FD096A">
          <w:rPr>
            <w:noProof/>
            <w:webHidden/>
          </w:rPr>
          <w:t>49</w:t>
        </w:r>
        <w:r w:rsidR="00FD096A">
          <w:rPr>
            <w:noProof/>
            <w:webHidden/>
          </w:rPr>
          <w:fldChar w:fldCharType="end"/>
        </w:r>
      </w:hyperlink>
    </w:p>
    <w:p w14:paraId="4684566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6" w:history="1">
        <w:r w:rsidR="00FD096A" w:rsidRPr="00860A73">
          <w:rPr>
            <w:rStyle w:val="Hyperlink"/>
            <w:rFonts w:eastAsiaTheme="majorEastAsia"/>
            <w:noProof/>
            <w:lang w:val="en-GB"/>
          </w:rPr>
          <w:t>Figure 14: Lifecycle Information</w:t>
        </w:r>
        <w:r w:rsidR="00FD096A">
          <w:rPr>
            <w:noProof/>
            <w:webHidden/>
          </w:rPr>
          <w:tab/>
        </w:r>
        <w:r w:rsidR="00FD096A">
          <w:rPr>
            <w:noProof/>
            <w:webHidden/>
          </w:rPr>
          <w:fldChar w:fldCharType="begin"/>
        </w:r>
        <w:r w:rsidR="00FD096A">
          <w:rPr>
            <w:noProof/>
            <w:webHidden/>
          </w:rPr>
          <w:instrText xml:space="preserve"> PAGEREF _Toc27732326 \h </w:instrText>
        </w:r>
        <w:r w:rsidR="00FD096A">
          <w:rPr>
            <w:noProof/>
            <w:webHidden/>
          </w:rPr>
        </w:r>
        <w:r w:rsidR="00FD096A">
          <w:rPr>
            <w:noProof/>
            <w:webHidden/>
          </w:rPr>
          <w:fldChar w:fldCharType="separate"/>
        </w:r>
        <w:r w:rsidR="00FD096A">
          <w:rPr>
            <w:noProof/>
            <w:webHidden/>
          </w:rPr>
          <w:t>50</w:t>
        </w:r>
        <w:r w:rsidR="00FD096A">
          <w:rPr>
            <w:noProof/>
            <w:webHidden/>
          </w:rPr>
          <w:fldChar w:fldCharType="end"/>
        </w:r>
      </w:hyperlink>
    </w:p>
    <w:p w14:paraId="5DF49BD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7" w:history="1">
        <w:r w:rsidR="00FD096A" w:rsidRPr="00860A73">
          <w:rPr>
            <w:rStyle w:val="Hyperlink"/>
            <w:rFonts w:eastAsiaTheme="majorEastAsia"/>
            <w:noProof/>
            <w:lang w:val="en-GB"/>
          </w:rPr>
          <w:t>Figure 15: Baselines</w:t>
        </w:r>
        <w:r w:rsidR="00FD096A">
          <w:rPr>
            <w:noProof/>
            <w:webHidden/>
          </w:rPr>
          <w:tab/>
        </w:r>
        <w:r w:rsidR="00FD096A">
          <w:rPr>
            <w:noProof/>
            <w:webHidden/>
          </w:rPr>
          <w:fldChar w:fldCharType="begin"/>
        </w:r>
        <w:r w:rsidR="00FD096A">
          <w:rPr>
            <w:noProof/>
            <w:webHidden/>
          </w:rPr>
          <w:instrText xml:space="preserve"> PAGEREF _Toc27732327 \h </w:instrText>
        </w:r>
        <w:r w:rsidR="00FD096A">
          <w:rPr>
            <w:noProof/>
            <w:webHidden/>
          </w:rPr>
        </w:r>
        <w:r w:rsidR="00FD096A">
          <w:rPr>
            <w:noProof/>
            <w:webHidden/>
          </w:rPr>
          <w:fldChar w:fldCharType="separate"/>
        </w:r>
        <w:r w:rsidR="00FD096A">
          <w:rPr>
            <w:noProof/>
            <w:webHidden/>
          </w:rPr>
          <w:t>51</w:t>
        </w:r>
        <w:r w:rsidR="00FD096A">
          <w:rPr>
            <w:noProof/>
            <w:webHidden/>
          </w:rPr>
          <w:fldChar w:fldCharType="end"/>
        </w:r>
      </w:hyperlink>
    </w:p>
    <w:p w14:paraId="0C0A834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8" w:history="1">
        <w:r w:rsidR="00FD096A" w:rsidRPr="00860A73">
          <w:rPr>
            <w:rStyle w:val="Hyperlink"/>
            <w:rFonts w:eastAsiaTheme="majorEastAsia"/>
            <w:noProof/>
            <w:lang w:val="en-GB"/>
          </w:rPr>
          <w:t>Figure 16: Item History</w:t>
        </w:r>
        <w:r w:rsidR="00FD096A">
          <w:rPr>
            <w:noProof/>
            <w:webHidden/>
          </w:rPr>
          <w:tab/>
        </w:r>
        <w:r w:rsidR="00FD096A">
          <w:rPr>
            <w:noProof/>
            <w:webHidden/>
          </w:rPr>
          <w:fldChar w:fldCharType="begin"/>
        </w:r>
        <w:r w:rsidR="00FD096A">
          <w:rPr>
            <w:noProof/>
            <w:webHidden/>
          </w:rPr>
          <w:instrText xml:space="preserve"> PAGEREF _Toc27732328 \h </w:instrText>
        </w:r>
        <w:r w:rsidR="00FD096A">
          <w:rPr>
            <w:noProof/>
            <w:webHidden/>
          </w:rPr>
        </w:r>
        <w:r w:rsidR="00FD096A">
          <w:rPr>
            <w:noProof/>
            <w:webHidden/>
          </w:rPr>
          <w:fldChar w:fldCharType="separate"/>
        </w:r>
        <w:r w:rsidR="00FD096A">
          <w:rPr>
            <w:noProof/>
            <w:webHidden/>
          </w:rPr>
          <w:t>52</w:t>
        </w:r>
        <w:r w:rsidR="00FD096A">
          <w:rPr>
            <w:noProof/>
            <w:webHidden/>
          </w:rPr>
          <w:fldChar w:fldCharType="end"/>
        </w:r>
      </w:hyperlink>
    </w:p>
    <w:p w14:paraId="0A5C342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9" w:history="1">
        <w:r w:rsidR="00FD096A" w:rsidRPr="00860A73">
          <w:rPr>
            <w:rStyle w:val="Hyperlink"/>
            <w:rFonts w:eastAsiaTheme="majorEastAsia"/>
            <w:noProof/>
            <w:lang w:val="en-GB"/>
          </w:rPr>
          <w:t>Figure 17: Item Equivalence</w:t>
        </w:r>
        <w:r w:rsidR="00FD096A">
          <w:rPr>
            <w:noProof/>
            <w:webHidden/>
          </w:rPr>
          <w:tab/>
        </w:r>
        <w:r w:rsidR="00FD096A">
          <w:rPr>
            <w:noProof/>
            <w:webHidden/>
          </w:rPr>
          <w:fldChar w:fldCharType="begin"/>
        </w:r>
        <w:r w:rsidR="00FD096A">
          <w:rPr>
            <w:noProof/>
            <w:webHidden/>
          </w:rPr>
          <w:instrText xml:space="preserve"> PAGEREF _Toc27732329 \h </w:instrText>
        </w:r>
        <w:r w:rsidR="00FD096A">
          <w:rPr>
            <w:noProof/>
            <w:webHidden/>
          </w:rPr>
        </w:r>
        <w:r w:rsidR="00FD096A">
          <w:rPr>
            <w:noProof/>
            <w:webHidden/>
          </w:rPr>
          <w:fldChar w:fldCharType="separate"/>
        </w:r>
        <w:r w:rsidR="00FD096A">
          <w:rPr>
            <w:noProof/>
            <w:webHidden/>
          </w:rPr>
          <w:t>53</w:t>
        </w:r>
        <w:r w:rsidR="00FD096A">
          <w:rPr>
            <w:noProof/>
            <w:webHidden/>
          </w:rPr>
          <w:fldChar w:fldCharType="end"/>
        </w:r>
      </w:hyperlink>
    </w:p>
    <w:p w14:paraId="0E48CC4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0" w:history="1">
        <w:r w:rsidR="00FD096A" w:rsidRPr="00860A73">
          <w:rPr>
            <w:rStyle w:val="Hyperlink"/>
            <w:rFonts w:eastAsiaTheme="majorEastAsia"/>
            <w:noProof/>
            <w:lang w:val="en-GB"/>
          </w:rPr>
          <w:t>Figure 18: Description of Parts</w:t>
        </w:r>
        <w:r w:rsidR="00FD096A">
          <w:rPr>
            <w:noProof/>
            <w:webHidden/>
          </w:rPr>
          <w:tab/>
        </w:r>
        <w:r w:rsidR="00FD096A">
          <w:rPr>
            <w:noProof/>
            <w:webHidden/>
          </w:rPr>
          <w:fldChar w:fldCharType="begin"/>
        </w:r>
        <w:r w:rsidR="00FD096A">
          <w:rPr>
            <w:noProof/>
            <w:webHidden/>
          </w:rPr>
          <w:instrText xml:space="preserve"> PAGEREF _Toc27732330 \h </w:instrText>
        </w:r>
        <w:r w:rsidR="00FD096A">
          <w:rPr>
            <w:noProof/>
            <w:webHidden/>
          </w:rPr>
        </w:r>
        <w:r w:rsidR="00FD096A">
          <w:rPr>
            <w:noProof/>
            <w:webHidden/>
          </w:rPr>
          <w:fldChar w:fldCharType="separate"/>
        </w:r>
        <w:r w:rsidR="00FD096A">
          <w:rPr>
            <w:noProof/>
            <w:webHidden/>
          </w:rPr>
          <w:t>54</w:t>
        </w:r>
        <w:r w:rsidR="00FD096A">
          <w:rPr>
            <w:noProof/>
            <w:webHidden/>
          </w:rPr>
          <w:fldChar w:fldCharType="end"/>
        </w:r>
      </w:hyperlink>
    </w:p>
    <w:p w14:paraId="19D2788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1" w:history="1">
        <w:r w:rsidR="00FD096A" w:rsidRPr="00860A73">
          <w:rPr>
            <w:rStyle w:val="Hyperlink"/>
            <w:rFonts w:eastAsiaTheme="majorEastAsia"/>
            <w:noProof/>
            <w:lang w:val="en-GB"/>
          </w:rPr>
          <w:t>Figure 19: General Technical Part</w:t>
        </w:r>
        <w:r w:rsidR="00FD096A">
          <w:rPr>
            <w:noProof/>
            <w:webHidden/>
          </w:rPr>
          <w:tab/>
        </w:r>
        <w:r w:rsidR="00FD096A">
          <w:rPr>
            <w:noProof/>
            <w:webHidden/>
          </w:rPr>
          <w:fldChar w:fldCharType="begin"/>
        </w:r>
        <w:r w:rsidR="00FD096A">
          <w:rPr>
            <w:noProof/>
            <w:webHidden/>
          </w:rPr>
          <w:instrText xml:space="preserve"> PAGEREF _Toc27732331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3A674C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2" w:history="1">
        <w:r w:rsidR="00FD096A" w:rsidRPr="00860A73">
          <w:rPr>
            <w:rStyle w:val="Hyperlink"/>
            <w:rFonts w:eastAsiaTheme="majorEastAsia"/>
            <w:noProof/>
            <w:lang w:val="en-GB"/>
          </w:rPr>
          <w:t>Figure 20: Supplementary Parts</w:t>
        </w:r>
        <w:r w:rsidR="00FD096A">
          <w:rPr>
            <w:noProof/>
            <w:webHidden/>
          </w:rPr>
          <w:tab/>
        </w:r>
        <w:r w:rsidR="00FD096A">
          <w:rPr>
            <w:noProof/>
            <w:webHidden/>
          </w:rPr>
          <w:fldChar w:fldCharType="begin"/>
        </w:r>
        <w:r w:rsidR="00FD096A">
          <w:rPr>
            <w:noProof/>
            <w:webHidden/>
          </w:rPr>
          <w:instrText xml:space="preserve"> PAGEREF _Toc27732332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27F957C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3" w:history="1">
        <w:r w:rsidR="00FD096A" w:rsidRPr="00860A73">
          <w:rPr>
            <w:rStyle w:val="Hyperlink"/>
            <w:rFonts w:eastAsiaTheme="majorEastAsia"/>
            <w:noProof/>
            <w:lang w:val="en-GB"/>
          </w:rPr>
          <w:t>Figure 21: Placeable Elements</w:t>
        </w:r>
        <w:r w:rsidR="00FD096A">
          <w:rPr>
            <w:noProof/>
            <w:webHidden/>
          </w:rPr>
          <w:tab/>
        </w:r>
        <w:r w:rsidR="00FD096A">
          <w:rPr>
            <w:noProof/>
            <w:webHidden/>
          </w:rPr>
          <w:fldChar w:fldCharType="begin"/>
        </w:r>
        <w:r w:rsidR="00FD096A">
          <w:rPr>
            <w:noProof/>
            <w:webHidden/>
          </w:rPr>
          <w:instrText xml:space="preserve"> PAGEREF _Toc27732333 \h </w:instrText>
        </w:r>
        <w:r w:rsidR="00FD096A">
          <w:rPr>
            <w:noProof/>
            <w:webHidden/>
          </w:rPr>
        </w:r>
        <w:r w:rsidR="00FD096A">
          <w:rPr>
            <w:noProof/>
            <w:webHidden/>
          </w:rPr>
          <w:fldChar w:fldCharType="separate"/>
        </w:r>
        <w:r w:rsidR="00FD096A">
          <w:rPr>
            <w:noProof/>
            <w:webHidden/>
          </w:rPr>
          <w:t>57</w:t>
        </w:r>
        <w:r w:rsidR="00FD096A">
          <w:rPr>
            <w:noProof/>
            <w:webHidden/>
          </w:rPr>
          <w:fldChar w:fldCharType="end"/>
        </w:r>
      </w:hyperlink>
    </w:p>
    <w:p w14:paraId="23A9D6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4" w:history="1">
        <w:r w:rsidR="00FD096A" w:rsidRPr="00860A73">
          <w:rPr>
            <w:rStyle w:val="Hyperlink"/>
            <w:rFonts w:eastAsiaTheme="majorEastAsia"/>
            <w:noProof/>
            <w:lang w:val="en-GB"/>
          </w:rPr>
          <w:t>Figure 22: Coordinate Systems of Components</w:t>
        </w:r>
        <w:r w:rsidR="00FD096A">
          <w:rPr>
            <w:noProof/>
            <w:webHidden/>
          </w:rPr>
          <w:tab/>
        </w:r>
        <w:r w:rsidR="00FD096A">
          <w:rPr>
            <w:noProof/>
            <w:webHidden/>
          </w:rPr>
          <w:fldChar w:fldCharType="begin"/>
        </w:r>
        <w:r w:rsidR="00FD096A">
          <w:rPr>
            <w:noProof/>
            <w:webHidden/>
          </w:rPr>
          <w:instrText xml:space="preserve"> PAGEREF _Toc27732334 \h </w:instrText>
        </w:r>
        <w:r w:rsidR="00FD096A">
          <w:rPr>
            <w:noProof/>
            <w:webHidden/>
          </w:rPr>
        </w:r>
        <w:r w:rsidR="00FD096A">
          <w:rPr>
            <w:noProof/>
            <w:webHidden/>
          </w:rPr>
          <w:fldChar w:fldCharType="separate"/>
        </w:r>
        <w:r w:rsidR="00FD096A">
          <w:rPr>
            <w:noProof/>
            <w:webHidden/>
          </w:rPr>
          <w:t>58</w:t>
        </w:r>
        <w:r w:rsidR="00FD096A">
          <w:rPr>
            <w:noProof/>
            <w:webHidden/>
          </w:rPr>
          <w:fldChar w:fldCharType="end"/>
        </w:r>
      </w:hyperlink>
    </w:p>
    <w:p w14:paraId="45A9BCB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5" w:history="1">
        <w:r w:rsidR="00FD096A" w:rsidRPr="00860A73">
          <w:rPr>
            <w:rStyle w:val="Hyperlink"/>
            <w:rFonts w:eastAsiaTheme="majorEastAsia"/>
            <w:noProof/>
            <w:lang w:val="en-GB"/>
          </w:rPr>
          <w:t>Figure 23: Part Substitutions</w:t>
        </w:r>
        <w:r w:rsidR="00FD096A">
          <w:rPr>
            <w:noProof/>
            <w:webHidden/>
          </w:rPr>
          <w:tab/>
        </w:r>
        <w:r w:rsidR="00FD096A">
          <w:rPr>
            <w:noProof/>
            <w:webHidden/>
          </w:rPr>
          <w:fldChar w:fldCharType="begin"/>
        </w:r>
        <w:r w:rsidR="00FD096A">
          <w:rPr>
            <w:noProof/>
            <w:webHidden/>
          </w:rPr>
          <w:instrText xml:space="preserve"> PAGEREF _Toc27732335 \h </w:instrText>
        </w:r>
        <w:r w:rsidR="00FD096A">
          <w:rPr>
            <w:noProof/>
            <w:webHidden/>
          </w:rPr>
        </w:r>
        <w:r w:rsidR="00FD096A">
          <w:rPr>
            <w:noProof/>
            <w:webHidden/>
          </w:rPr>
          <w:fldChar w:fldCharType="separate"/>
        </w:r>
        <w:r w:rsidR="00FD096A">
          <w:rPr>
            <w:noProof/>
            <w:webHidden/>
          </w:rPr>
          <w:t>60</w:t>
        </w:r>
        <w:r w:rsidR="00FD096A">
          <w:rPr>
            <w:noProof/>
            <w:webHidden/>
          </w:rPr>
          <w:fldChar w:fldCharType="end"/>
        </w:r>
      </w:hyperlink>
    </w:p>
    <w:p w14:paraId="1BB9AEA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6" w:history="1">
        <w:r w:rsidR="00FD096A" w:rsidRPr="00860A73">
          <w:rPr>
            <w:rStyle w:val="Hyperlink"/>
            <w:rFonts w:eastAsiaTheme="majorEastAsia"/>
            <w:noProof/>
            <w:lang w:val="en-GB"/>
          </w:rPr>
          <w:t>Figure 24: Conformance to Requirements</w:t>
        </w:r>
        <w:r w:rsidR="00FD096A">
          <w:rPr>
            <w:noProof/>
            <w:webHidden/>
          </w:rPr>
          <w:tab/>
        </w:r>
        <w:r w:rsidR="00FD096A">
          <w:rPr>
            <w:noProof/>
            <w:webHidden/>
          </w:rPr>
          <w:fldChar w:fldCharType="begin"/>
        </w:r>
        <w:r w:rsidR="00FD096A">
          <w:rPr>
            <w:noProof/>
            <w:webHidden/>
          </w:rPr>
          <w:instrText xml:space="preserve"> PAGEREF _Toc27732336 \h </w:instrText>
        </w:r>
        <w:r w:rsidR="00FD096A">
          <w:rPr>
            <w:noProof/>
            <w:webHidden/>
          </w:rPr>
        </w:r>
        <w:r w:rsidR="00FD096A">
          <w:rPr>
            <w:noProof/>
            <w:webHidden/>
          </w:rPr>
          <w:fldChar w:fldCharType="separate"/>
        </w:r>
        <w:r w:rsidR="00FD096A">
          <w:rPr>
            <w:noProof/>
            <w:webHidden/>
          </w:rPr>
          <w:t>61</w:t>
        </w:r>
        <w:r w:rsidR="00FD096A">
          <w:rPr>
            <w:noProof/>
            <w:webHidden/>
          </w:rPr>
          <w:fldChar w:fldCharType="end"/>
        </w:r>
      </w:hyperlink>
    </w:p>
    <w:p w14:paraId="3D6DB49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7" w:history="1">
        <w:r w:rsidR="00FD096A" w:rsidRPr="00860A73">
          <w:rPr>
            <w:rStyle w:val="Hyperlink"/>
            <w:rFonts w:eastAsiaTheme="majorEastAsia"/>
            <w:noProof/>
            <w:lang w:val="en-GB"/>
          </w:rPr>
          <w:t>Figure 25: Wire</w:t>
        </w:r>
        <w:r w:rsidR="00FD096A">
          <w:rPr>
            <w:noProof/>
            <w:webHidden/>
          </w:rPr>
          <w:tab/>
        </w:r>
        <w:r w:rsidR="00FD096A">
          <w:rPr>
            <w:noProof/>
            <w:webHidden/>
          </w:rPr>
          <w:fldChar w:fldCharType="begin"/>
        </w:r>
        <w:r w:rsidR="00FD096A">
          <w:rPr>
            <w:noProof/>
            <w:webHidden/>
          </w:rPr>
          <w:instrText xml:space="preserve"> PAGEREF _Toc27732337 \h </w:instrText>
        </w:r>
        <w:r w:rsidR="00FD096A">
          <w:rPr>
            <w:noProof/>
            <w:webHidden/>
          </w:rPr>
        </w:r>
        <w:r w:rsidR="00FD096A">
          <w:rPr>
            <w:noProof/>
            <w:webHidden/>
          </w:rPr>
          <w:fldChar w:fldCharType="separate"/>
        </w:r>
        <w:r w:rsidR="00FD096A">
          <w:rPr>
            <w:noProof/>
            <w:webHidden/>
          </w:rPr>
          <w:t>62</w:t>
        </w:r>
        <w:r w:rsidR="00FD096A">
          <w:rPr>
            <w:noProof/>
            <w:webHidden/>
          </w:rPr>
          <w:fldChar w:fldCharType="end"/>
        </w:r>
      </w:hyperlink>
    </w:p>
    <w:p w14:paraId="34B553E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8" w:history="1">
        <w:r w:rsidR="00FD096A" w:rsidRPr="00860A73">
          <w:rPr>
            <w:rStyle w:val="Hyperlink"/>
            <w:rFonts w:eastAsiaTheme="majorEastAsia"/>
            <w:noProof/>
            <w:lang w:val="en-GB"/>
          </w:rPr>
          <w:t>Figure 26: Terminals</w:t>
        </w:r>
        <w:r w:rsidR="00FD096A">
          <w:rPr>
            <w:noProof/>
            <w:webHidden/>
          </w:rPr>
          <w:tab/>
        </w:r>
        <w:r w:rsidR="00FD096A">
          <w:rPr>
            <w:noProof/>
            <w:webHidden/>
          </w:rPr>
          <w:fldChar w:fldCharType="begin"/>
        </w:r>
        <w:r w:rsidR="00FD096A">
          <w:rPr>
            <w:noProof/>
            <w:webHidden/>
          </w:rPr>
          <w:instrText xml:space="preserve"> PAGEREF _Toc27732338 \h </w:instrText>
        </w:r>
        <w:r w:rsidR="00FD096A">
          <w:rPr>
            <w:noProof/>
            <w:webHidden/>
          </w:rPr>
        </w:r>
        <w:r w:rsidR="00FD096A">
          <w:rPr>
            <w:noProof/>
            <w:webHidden/>
          </w:rPr>
          <w:fldChar w:fldCharType="separate"/>
        </w:r>
        <w:r w:rsidR="00FD096A">
          <w:rPr>
            <w:noProof/>
            <w:webHidden/>
          </w:rPr>
          <w:t>64</w:t>
        </w:r>
        <w:r w:rsidR="00FD096A">
          <w:rPr>
            <w:noProof/>
            <w:webHidden/>
          </w:rPr>
          <w:fldChar w:fldCharType="end"/>
        </w:r>
      </w:hyperlink>
    </w:p>
    <w:p w14:paraId="2B6193D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9" w:history="1">
        <w:r w:rsidR="00FD096A" w:rsidRPr="00860A73">
          <w:rPr>
            <w:rStyle w:val="Hyperlink"/>
            <w:rFonts w:eastAsiaTheme="majorEastAsia"/>
            <w:noProof/>
            <w:lang w:val="en-GB"/>
          </w:rPr>
          <w:t>Figure 27: Wire End Accessory</w:t>
        </w:r>
        <w:r w:rsidR="00FD096A">
          <w:rPr>
            <w:noProof/>
            <w:webHidden/>
          </w:rPr>
          <w:tab/>
        </w:r>
        <w:r w:rsidR="00FD096A">
          <w:rPr>
            <w:noProof/>
            <w:webHidden/>
          </w:rPr>
          <w:fldChar w:fldCharType="begin"/>
        </w:r>
        <w:r w:rsidR="00FD096A">
          <w:rPr>
            <w:noProof/>
            <w:webHidden/>
          </w:rPr>
          <w:instrText xml:space="preserve"> PAGEREF _Toc27732339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5971C31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0" w:history="1">
        <w:r w:rsidR="00FD096A" w:rsidRPr="00860A73">
          <w:rPr>
            <w:rStyle w:val="Hyperlink"/>
            <w:rFonts w:eastAsiaTheme="majorEastAsia"/>
            <w:noProof/>
            <w:lang w:val="en-GB"/>
          </w:rPr>
          <w:t>Figure 28: Terminal Pairing</w:t>
        </w:r>
        <w:r w:rsidR="00FD096A">
          <w:rPr>
            <w:noProof/>
            <w:webHidden/>
          </w:rPr>
          <w:tab/>
        </w:r>
        <w:r w:rsidR="00FD096A">
          <w:rPr>
            <w:noProof/>
            <w:webHidden/>
          </w:rPr>
          <w:fldChar w:fldCharType="begin"/>
        </w:r>
        <w:r w:rsidR="00FD096A">
          <w:rPr>
            <w:noProof/>
            <w:webHidden/>
          </w:rPr>
          <w:instrText xml:space="preserve"> PAGEREF _Toc27732340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7C576D8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1" w:history="1">
        <w:r w:rsidR="00FD096A" w:rsidRPr="00860A73">
          <w:rPr>
            <w:rStyle w:val="Hyperlink"/>
            <w:rFonts w:eastAsiaTheme="majorEastAsia"/>
            <w:noProof/>
            <w:lang w:val="en-GB"/>
          </w:rPr>
          <w:t>Figure 29: Connector Housings</w:t>
        </w:r>
        <w:r w:rsidR="00FD096A">
          <w:rPr>
            <w:noProof/>
            <w:webHidden/>
          </w:rPr>
          <w:tab/>
        </w:r>
        <w:r w:rsidR="00FD096A">
          <w:rPr>
            <w:noProof/>
            <w:webHidden/>
          </w:rPr>
          <w:fldChar w:fldCharType="begin"/>
        </w:r>
        <w:r w:rsidR="00FD096A">
          <w:rPr>
            <w:noProof/>
            <w:webHidden/>
          </w:rPr>
          <w:instrText xml:space="preserve"> PAGEREF _Toc27732341 \h </w:instrText>
        </w:r>
        <w:r w:rsidR="00FD096A">
          <w:rPr>
            <w:noProof/>
            <w:webHidden/>
          </w:rPr>
        </w:r>
        <w:r w:rsidR="00FD096A">
          <w:rPr>
            <w:noProof/>
            <w:webHidden/>
          </w:rPr>
          <w:fldChar w:fldCharType="separate"/>
        </w:r>
        <w:r w:rsidR="00FD096A">
          <w:rPr>
            <w:noProof/>
            <w:webHidden/>
          </w:rPr>
          <w:t>66</w:t>
        </w:r>
        <w:r w:rsidR="00FD096A">
          <w:rPr>
            <w:noProof/>
            <w:webHidden/>
          </w:rPr>
          <w:fldChar w:fldCharType="end"/>
        </w:r>
      </w:hyperlink>
    </w:p>
    <w:p w14:paraId="4112ACA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2" w:history="1">
        <w:r w:rsidR="00FD096A" w:rsidRPr="00860A73">
          <w:rPr>
            <w:rStyle w:val="Hyperlink"/>
            <w:rFonts w:eastAsiaTheme="majorEastAsia"/>
            <w:noProof/>
            <w:lang w:val="en-GB"/>
          </w:rPr>
          <w:t>Figure 30: Cavity Mapping</w:t>
        </w:r>
        <w:r w:rsidR="00FD096A">
          <w:rPr>
            <w:noProof/>
            <w:webHidden/>
          </w:rPr>
          <w:tab/>
        </w:r>
        <w:r w:rsidR="00FD096A">
          <w:rPr>
            <w:noProof/>
            <w:webHidden/>
          </w:rPr>
          <w:fldChar w:fldCharType="begin"/>
        </w:r>
        <w:r w:rsidR="00FD096A">
          <w:rPr>
            <w:noProof/>
            <w:webHidden/>
          </w:rPr>
          <w:instrText xml:space="preserve"> PAGEREF _Toc27732342 \h </w:instrText>
        </w:r>
        <w:r w:rsidR="00FD096A">
          <w:rPr>
            <w:noProof/>
            <w:webHidden/>
          </w:rPr>
        </w:r>
        <w:r w:rsidR="00FD096A">
          <w:rPr>
            <w:noProof/>
            <w:webHidden/>
          </w:rPr>
          <w:fldChar w:fldCharType="separate"/>
        </w:r>
        <w:r w:rsidR="00FD096A">
          <w:rPr>
            <w:noProof/>
            <w:webHidden/>
          </w:rPr>
          <w:t>67</w:t>
        </w:r>
        <w:r w:rsidR="00FD096A">
          <w:rPr>
            <w:noProof/>
            <w:webHidden/>
          </w:rPr>
          <w:fldChar w:fldCharType="end"/>
        </w:r>
      </w:hyperlink>
    </w:p>
    <w:p w14:paraId="0475D12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3" w:history="1">
        <w:r w:rsidR="00FD096A" w:rsidRPr="00860A73">
          <w:rPr>
            <w:rStyle w:val="Hyperlink"/>
            <w:rFonts w:eastAsiaTheme="majorEastAsia"/>
            <w:noProof/>
            <w:lang w:val="en-GB"/>
          </w:rPr>
          <w:t>Figure 31: Cavity Seals and Cavity Plugs</w:t>
        </w:r>
        <w:r w:rsidR="00FD096A">
          <w:rPr>
            <w:noProof/>
            <w:webHidden/>
          </w:rPr>
          <w:tab/>
        </w:r>
        <w:r w:rsidR="00FD096A">
          <w:rPr>
            <w:noProof/>
            <w:webHidden/>
          </w:rPr>
          <w:fldChar w:fldCharType="begin"/>
        </w:r>
        <w:r w:rsidR="00FD096A">
          <w:rPr>
            <w:noProof/>
            <w:webHidden/>
          </w:rPr>
          <w:instrText xml:space="preserve"> PAGEREF _Toc27732343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36E5297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4" w:history="1">
        <w:r w:rsidR="00FD096A" w:rsidRPr="00860A73">
          <w:rPr>
            <w:rStyle w:val="Hyperlink"/>
            <w:rFonts w:eastAsiaTheme="majorEastAsia"/>
            <w:noProof/>
            <w:lang w:val="en-GB"/>
          </w:rPr>
          <w:t>Figure 32: Wire Protections</w:t>
        </w:r>
        <w:r w:rsidR="00FD096A">
          <w:rPr>
            <w:noProof/>
            <w:webHidden/>
          </w:rPr>
          <w:tab/>
        </w:r>
        <w:r w:rsidR="00FD096A">
          <w:rPr>
            <w:noProof/>
            <w:webHidden/>
          </w:rPr>
          <w:fldChar w:fldCharType="begin"/>
        </w:r>
        <w:r w:rsidR="00FD096A">
          <w:rPr>
            <w:noProof/>
            <w:webHidden/>
          </w:rPr>
          <w:instrText xml:space="preserve"> PAGEREF _Toc27732344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1073CC5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5" w:history="1">
        <w:r w:rsidR="00FD096A" w:rsidRPr="00860A73">
          <w:rPr>
            <w:rStyle w:val="Hyperlink"/>
            <w:rFonts w:eastAsiaTheme="majorEastAsia"/>
            <w:noProof/>
            <w:lang w:val="en-GB"/>
          </w:rPr>
          <w:t>Figure 33: Fixings, Cable Ducts, Cable Ties and Similar</w:t>
        </w:r>
        <w:r w:rsidR="00FD096A">
          <w:rPr>
            <w:noProof/>
            <w:webHidden/>
          </w:rPr>
          <w:tab/>
        </w:r>
        <w:r w:rsidR="00FD096A">
          <w:rPr>
            <w:noProof/>
            <w:webHidden/>
          </w:rPr>
          <w:fldChar w:fldCharType="begin"/>
        </w:r>
        <w:r w:rsidR="00FD096A">
          <w:rPr>
            <w:noProof/>
            <w:webHidden/>
          </w:rPr>
          <w:instrText xml:space="preserve"> PAGEREF _Toc27732345 \h </w:instrText>
        </w:r>
        <w:r w:rsidR="00FD096A">
          <w:rPr>
            <w:noProof/>
            <w:webHidden/>
          </w:rPr>
        </w:r>
        <w:r w:rsidR="00FD096A">
          <w:rPr>
            <w:noProof/>
            <w:webHidden/>
          </w:rPr>
          <w:fldChar w:fldCharType="separate"/>
        </w:r>
        <w:r w:rsidR="00FD096A">
          <w:rPr>
            <w:noProof/>
            <w:webHidden/>
          </w:rPr>
          <w:t>69</w:t>
        </w:r>
        <w:r w:rsidR="00FD096A">
          <w:rPr>
            <w:noProof/>
            <w:webHidden/>
          </w:rPr>
          <w:fldChar w:fldCharType="end"/>
        </w:r>
      </w:hyperlink>
    </w:p>
    <w:p w14:paraId="4571E0F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6" w:history="1">
        <w:r w:rsidR="00FD096A" w:rsidRPr="00860A73">
          <w:rPr>
            <w:rStyle w:val="Hyperlink"/>
            <w:rFonts w:eastAsiaTheme="majorEastAsia"/>
            <w:noProof/>
            <w:lang w:val="en-GB"/>
          </w:rPr>
          <w:t>Figure 34: Grommets</w:t>
        </w:r>
        <w:r w:rsidR="00FD096A">
          <w:rPr>
            <w:noProof/>
            <w:webHidden/>
          </w:rPr>
          <w:tab/>
        </w:r>
        <w:r w:rsidR="00FD096A">
          <w:rPr>
            <w:noProof/>
            <w:webHidden/>
          </w:rPr>
          <w:fldChar w:fldCharType="begin"/>
        </w:r>
        <w:r w:rsidR="00FD096A">
          <w:rPr>
            <w:noProof/>
            <w:webHidden/>
          </w:rPr>
          <w:instrText xml:space="preserve"> PAGEREF _Toc27732346 \h </w:instrText>
        </w:r>
        <w:r w:rsidR="00FD096A">
          <w:rPr>
            <w:noProof/>
            <w:webHidden/>
          </w:rPr>
        </w:r>
        <w:r w:rsidR="00FD096A">
          <w:rPr>
            <w:noProof/>
            <w:webHidden/>
          </w:rPr>
          <w:fldChar w:fldCharType="separate"/>
        </w:r>
        <w:r w:rsidR="00FD096A">
          <w:rPr>
            <w:noProof/>
            <w:webHidden/>
          </w:rPr>
          <w:t>70</w:t>
        </w:r>
        <w:r w:rsidR="00FD096A">
          <w:rPr>
            <w:noProof/>
            <w:webHidden/>
          </w:rPr>
          <w:fldChar w:fldCharType="end"/>
        </w:r>
      </w:hyperlink>
    </w:p>
    <w:p w14:paraId="3CD15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7" w:history="1">
        <w:r w:rsidR="00FD096A" w:rsidRPr="00860A73">
          <w:rPr>
            <w:rStyle w:val="Hyperlink"/>
            <w:rFonts w:eastAsiaTheme="majorEastAsia"/>
            <w:noProof/>
            <w:lang w:val="en-GB"/>
          </w:rPr>
          <w:t>Figure 35: EE-Components</w:t>
        </w:r>
        <w:r w:rsidR="00FD096A">
          <w:rPr>
            <w:noProof/>
            <w:webHidden/>
          </w:rPr>
          <w:tab/>
        </w:r>
        <w:r w:rsidR="00FD096A">
          <w:rPr>
            <w:noProof/>
            <w:webHidden/>
          </w:rPr>
          <w:fldChar w:fldCharType="begin"/>
        </w:r>
        <w:r w:rsidR="00FD096A">
          <w:rPr>
            <w:noProof/>
            <w:webHidden/>
          </w:rPr>
          <w:instrText xml:space="preserve"> PAGEREF _Toc27732347 \h </w:instrText>
        </w:r>
        <w:r w:rsidR="00FD096A">
          <w:rPr>
            <w:noProof/>
            <w:webHidden/>
          </w:rPr>
        </w:r>
        <w:r w:rsidR="00FD096A">
          <w:rPr>
            <w:noProof/>
            <w:webHidden/>
          </w:rPr>
          <w:fldChar w:fldCharType="separate"/>
        </w:r>
        <w:r w:rsidR="00FD096A">
          <w:rPr>
            <w:noProof/>
            <w:webHidden/>
          </w:rPr>
          <w:t>71</w:t>
        </w:r>
        <w:r w:rsidR="00FD096A">
          <w:rPr>
            <w:noProof/>
            <w:webHidden/>
          </w:rPr>
          <w:fldChar w:fldCharType="end"/>
        </w:r>
      </w:hyperlink>
    </w:p>
    <w:p w14:paraId="463CF36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8" w:history="1">
        <w:r w:rsidR="00FD096A" w:rsidRPr="00860A73">
          <w:rPr>
            <w:rStyle w:val="Hyperlink"/>
            <w:rFonts w:eastAsiaTheme="majorEastAsia"/>
            <w:noProof/>
            <w:lang w:val="en-GB"/>
          </w:rPr>
          <w:t>Figure 36: EE-Component subclasses</w:t>
        </w:r>
        <w:r w:rsidR="00FD096A">
          <w:rPr>
            <w:noProof/>
            <w:webHidden/>
          </w:rPr>
          <w:tab/>
        </w:r>
        <w:r w:rsidR="00FD096A">
          <w:rPr>
            <w:noProof/>
            <w:webHidden/>
          </w:rPr>
          <w:fldChar w:fldCharType="begin"/>
        </w:r>
        <w:r w:rsidR="00FD096A">
          <w:rPr>
            <w:noProof/>
            <w:webHidden/>
          </w:rPr>
          <w:instrText xml:space="preserve"> PAGEREF _Toc27732348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2B5191A7"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9" w:history="1">
        <w:r w:rsidR="00FD096A" w:rsidRPr="00860A73">
          <w:rPr>
            <w:rStyle w:val="Hyperlink"/>
            <w:rFonts w:eastAsiaTheme="majorEastAsia"/>
            <w:noProof/>
          </w:rPr>
          <w:t>Figure 37: Multi Fuse</w:t>
        </w:r>
        <w:r w:rsidR="00FD096A">
          <w:rPr>
            <w:noProof/>
            <w:webHidden/>
          </w:rPr>
          <w:tab/>
        </w:r>
        <w:r w:rsidR="00FD096A">
          <w:rPr>
            <w:noProof/>
            <w:webHidden/>
          </w:rPr>
          <w:fldChar w:fldCharType="begin"/>
        </w:r>
        <w:r w:rsidR="00FD096A">
          <w:rPr>
            <w:noProof/>
            <w:webHidden/>
          </w:rPr>
          <w:instrText xml:space="preserve"> PAGEREF _Toc27732349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734D7D1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0" w:history="1">
        <w:r w:rsidR="00FD096A" w:rsidRPr="00860A73">
          <w:rPr>
            <w:rStyle w:val="Hyperlink"/>
            <w:rFonts w:eastAsiaTheme="majorEastAsia"/>
            <w:noProof/>
            <w:lang w:val="en-GB"/>
          </w:rPr>
          <w:t>Figure 38: Pinning Information &amp; Pinning Variance</w:t>
        </w:r>
        <w:r w:rsidR="00FD096A">
          <w:rPr>
            <w:noProof/>
            <w:webHidden/>
          </w:rPr>
          <w:tab/>
        </w:r>
        <w:r w:rsidR="00FD096A">
          <w:rPr>
            <w:noProof/>
            <w:webHidden/>
          </w:rPr>
          <w:fldChar w:fldCharType="begin"/>
        </w:r>
        <w:r w:rsidR="00FD096A">
          <w:rPr>
            <w:noProof/>
            <w:webHidden/>
          </w:rPr>
          <w:instrText xml:space="preserve"> PAGEREF _Toc27732350 \h </w:instrText>
        </w:r>
        <w:r w:rsidR="00FD096A">
          <w:rPr>
            <w:noProof/>
            <w:webHidden/>
          </w:rPr>
        </w:r>
        <w:r w:rsidR="00FD096A">
          <w:rPr>
            <w:noProof/>
            <w:webHidden/>
          </w:rPr>
          <w:fldChar w:fldCharType="separate"/>
        </w:r>
        <w:r w:rsidR="00FD096A">
          <w:rPr>
            <w:noProof/>
            <w:webHidden/>
          </w:rPr>
          <w:t>73</w:t>
        </w:r>
        <w:r w:rsidR="00FD096A">
          <w:rPr>
            <w:noProof/>
            <w:webHidden/>
          </w:rPr>
          <w:fldChar w:fldCharType="end"/>
        </w:r>
      </w:hyperlink>
    </w:p>
    <w:p w14:paraId="7EC5023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1" w:history="1">
        <w:r w:rsidR="00FD096A" w:rsidRPr="00860A73">
          <w:rPr>
            <w:rStyle w:val="Hyperlink"/>
            <w:rFonts w:eastAsiaTheme="majorEastAsia"/>
            <w:noProof/>
            <w:lang w:val="en-GB"/>
          </w:rPr>
          <w:t>Figure 39: Instantiation of Components</w:t>
        </w:r>
        <w:r w:rsidR="00FD096A">
          <w:rPr>
            <w:noProof/>
            <w:webHidden/>
          </w:rPr>
          <w:tab/>
        </w:r>
        <w:r w:rsidR="00FD096A">
          <w:rPr>
            <w:noProof/>
            <w:webHidden/>
          </w:rPr>
          <w:fldChar w:fldCharType="begin"/>
        </w:r>
        <w:r w:rsidR="00FD096A">
          <w:rPr>
            <w:noProof/>
            <w:webHidden/>
          </w:rPr>
          <w:instrText xml:space="preserve"> PAGEREF _Toc27732351 \h </w:instrText>
        </w:r>
        <w:r w:rsidR="00FD096A">
          <w:rPr>
            <w:noProof/>
            <w:webHidden/>
          </w:rPr>
        </w:r>
        <w:r w:rsidR="00FD096A">
          <w:rPr>
            <w:noProof/>
            <w:webHidden/>
          </w:rPr>
          <w:fldChar w:fldCharType="separate"/>
        </w:r>
        <w:r w:rsidR="00FD096A">
          <w:rPr>
            <w:noProof/>
            <w:webHidden/>
          </w:rPr>
          <w:t>74</w:t>
        </w:r>
        <w:r w:rsidR="00FD096A">
          <w:rPr>
            <w:noProof/>
            <w:webHidden/>
          </w:rPr>
          <w:fldChar w:fldCharType="end"/>
        </w:r>
      </w:hyperlink>
    </w:p>
    <w:p w14:paraId="66F30BF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2" w:history="1">
        <w:r w:rsidR="00FD096A" w:rsidRPr="00860A73">
          <w:rPr>
            <w:rStyle w:val="Hyperlink"/>
            <w:rFonts w:eastAsiaTheme="majorEastAsia"/>
            <w:noProof/>
            <w:lang w:val="en-GB"/>
          </w:rPr>
          <w:t>Figure 40: Instances of Wires</w:t>
        </w:r>
        <w:r w:rsidR="00FD096A">
          <w:rPr>
            <w:noProof/>
            <w:webHidden/>
          </w:rPr>
          <w:tab/>
        </w:r>
        <w:r w:rsidR="00FD096A">
          <w:rPr>
            <w:noProof/>
            <w:webHidden/>
          </w:rPr>
          <w:fldChar w:fldCharType="begin"/>
        </w:r>
        <w:r w:rsidR="00FD096A">
          <w:rPr>
            <w:noProof/>
            <w:webHidden/>
          </w:rPr>
          <w:instrText xml:space="preserve"> PAGEREF _Toc27732352 \h </w:instrText>
        </w:r>
        <w:r w:rsidR="00FD096A">
          <w:rPr>
            <w:noProof/>
            <w:webHidden/>
          </w:rPr>
        </w:r>
        <w:r w:rsidR="00FD096A">
          <w:rPr>
            <w:noProof/>
            <w:webHidden/>
          </w:rPr>
          <w:fldChar w:fldCharType="separate"/>
        </w:r>
        <w:r w:rsidR="00FD096A">
          <w:rPr>
            <w:noProof/>
            <w:webHidden/>
          </w:rPr>
          <w:t>76</w:t>
        </w:r>
        <w:r w:rsidR="00FD096A">
          <w:rPr>
            <w:noProof/>
            <w:webHidden/>
          </w:rPr>
          <w:fldChar w:fldCharType="end"/>
        </w:r>
      </w:hyperlink>
    </w:p>
    <w:p w14:paraId="151ED2A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3" w:history="1">
        <w:r w:rsidR="00FD096A" w:rsidRPr="00860A73">
          <w:rPr>
            <w:rStyle w:val="Hyperlink"/>
            <w:rFonts w:eastAsiaTheme="majorEastAsia"/>
            <w:noProof/>
            <w:lang w:val="en-GB"/>
          </w:rPr>
          <w:t>Figure 41: Instances of Terminals</w:t>
        </w:r>
        <w:r w:rsidR="00FD096A">
          <w:rPr>
            <w:noProof/>
            <w:webHidden/>
          </w:rPr>
          <w:tab/>
        </w:r>
        <w:r w:rsidR="00FD096A">
          <w:rPr>
            <w:noProof/>
            <w:webHidden/>
          </w:rPr>
          <w:fldChar w:fldCharType="begin"/>
        </w:r>
        <w:r w:rsidR="00FD096A">
          <w:rPr>
            <w:noProof/>
            <w:webHidden/>
          </w:rPr>
          <w:instrText xml:space="preserve"> PAGEREF _Toc27732353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5A852F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4" w:history="1">
        <w:r w:rsidR="00FD096A" w:rsidRPr="00860A73">
          <w:rPr>
            <w:rStyle w:val="Hyperlink"/>
            <w:rFonts w:eastAsiaTheme="majorEastAsia"/>
            <w:noProof/>
            <w:lang w:val="en-GB"/>
          </w:rPr>
          <w:t>Figure 42: Instances of Connector Housings</w:t>
        </w:r>
        <w:r w:rsidR="00FD096A">
          <w:rPr>
            <w:noProof/>
            <w:webHidden/>
          </w:rPr>
          <w:tab/>
        </w:r>
        <w:r w:rsidR="00FD096A">
          <w:rPr>
            <w:noProof/>
            <w:webHidden/>
          </w:rPr>
          <w:fldChar w:fldCharType="begin"/>
        </w:r>
        <w:r w:rsidR="00FD096A">
          <w:rPr>
            <w:noProof/>
            <w:webHidden/>
          </w:rPr>
          <w:instrText xml:space="preserve"> PAGEREF _Toc27732354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4286EBF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5" w:history="1">
        <w:r w:rsidR="00FD096A" w:rsidRPr="00860A73">
          <w:rPr>
            <w:rStyle w:val="Hyperlink"/>
            <w:rFonts w:eastAsiaTheme="majorEastAsia"/>
            <w:noProof/>
            <w:lang w:val="en-GB"/>
          </w:rPr>
          <w:t>Figure 43: Instances of Cavity Seals and Cavity Plugs</w:t>
        </w:r>
        <w:r w:rsidR="00FD096A">
          <w:rPr>
            <w:noProof/>
            <w:webHidden/>
          </w:rPr>
          <w:tab/>
        </w:r>
        <w:r w:rsidR="00FD096A">
          <w:rPr>
            <w:noProof/>
            <w:webHidden/>
          </w:rPr>
          <w:fldChar w:fldCharType="begin"/>
        </w:r>
        <w:r w:rsidR="00FD096A">
          <w:rPr>
            <w:noProof/>
            <w:webHidden/>
          </w:rPr>
          <w:instrText xml:space="preserve"> PAGEREF _Toc27732355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4D163F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6" w:history="1">
        <w:r w:rsidR="00FD096A" w:rsidRPr="00860A73">
          <w:rPr>
            <w:rStyle w:val="Hyperlink"/>
            <w:rFonts w:eastAsiaTheme="majorEastAsia"/>
            <w:noProof/>
            <w:lang w:val="en-GB"/>
          </w:rPr>
          <w:t>Figure 44: Instances of EE-Components</w:t>
        </w:r>
        <w:r w:rsidR="00FD096A">
          <w:rPr>
            <w:noProof/>
            <w:webHidden/>
          </w:rPr>
          <w:tab/>
        </w:r>
        <w:r w:rsidR="00FD096A">
          <w:rPr>
            <w:noProof/>
            <w:webHidden/>
          </w:rPr>
          <w:fldChar w:fldCharType="begin"/>
        </w:r>
        <w:r w:rsidR="00FD096A">
          <w:rPr>
            <w:noProof/>
            <w:webHidden/>
          </w:rPr>
          <w:instrText xml:space="preserve"> PAGEREF _Toc27732356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6996132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7" w:history="1">
        <w:r w:rsidR="00FD096A" w:rsidRPr="00860A73">
          <w:rPr>
            <w:rStyle w:val="Hyperlink"/>
            <w:rFonts w:eastAsiaTheme="majorEastAsia"/>
            <w:noProof/>
            <w:lang w:val="en-GB"/>
          </w:rPr>
          <w:t>Figure 45: Instances of Wire Protections</w:t>
        </w:r>
        <w:r w:rsidR="00FD096A">
          <w:rPr>
            <w:noProof/>
            <w:webHidden/>
          </w:rPr>
          <w:tab/>
        </w:r>
        <w:r w:rsidR="00FD096A">
          <w:rPr>
            <w:noProof/>
            <w:webHidden/>
          </w:rPr>
          <w:fldChar w:fldCharType="begin"/>
        </w:r>
        <w:r w:rsidR="00FD096A">
          <w:rPr>
            <w:noProof/>
            <w:webHidden/>
          </w:rPr>
          <w:instrText xml:space="preserve"> PAGEREF _Toc27732357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3D6AE08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8" w:history="1">
        <w:r w:rsidR="00FD096A" w:rsidRPr="00860A73">
          <w:rPr>
            <w:rStyle w:val="Hyperlink"/>
            <w:rFonts w:eastAsiaTheme="majorEastAsia"/>
            <w:noProof/>
            <w:lang w:val="en-GB"/>
          </w:rPr>
          <w:t>Figure 46: Instances of Fixings, Cable Ducts, Cable Ties and Similar</w:t>
        </w:r>
        <w:r w:rsidR="00FD096A">
          <w:rPr>
            <w:noProof/>
            <w:webHidden/>
          </w:rPr>
          <w:tab/>
        </w:r>
        <w:r w:rsidR="00FD096A">
          <w:rPr>
            <w:noProof/>
            <w:webHidden/>
          </w:rPr>
          <w:fldChar w:fldCharType="begin"/>
        </w:r>
        <w:r w:rsidR="00FD096A">
          <w:rPr>
            <w:noProof/>
            <w:webHidden/>
          </w:rPr>
          <w:instrText xml:space="preserve"> PAGEREF _Toc27732358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48341E1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9" w:history="1">
        <w:r w:rsidR="00FD096A" w:rsidRPr="00860A73">
          <w:rPr>
            <w:rStyle w:val="Hyperlink"/>
            <w:rFonts w:eastAsiaTheme="majorEastAsia"/>
            <w:noProof/>
          </w:rPr>
          <w:t>Figure 47: Instances of Grommets</w:t>
        </w:r>
        <w:r w:rsidR="00FD096A">
          <w:rPr>
            <w:noProof/>
            <w:webHidden/>
          </w:rPr>
          <w:tab/>
        </w:r>
        <w:r w:rsidR="00FD096A">
          <w:rPr>
            <w:noProof/>
            <w:webHidden/>
          </w:rPr>
          <w:fldChar w:fldCharType="begin"/>
        </w:r>
        <w:r w:rsidR="00FD096A">
          <w:rPr>
            <w:noProof/>
            <w:webHidden/>
          </w:rPr>
          <w:instrText xml:space="preserve"> PAGEREF _Toc27732359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1274298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0" w:history="1">
        <w:r w:rsidR="00FD096A" w:rsidRPr="00860A73">
          <w:rPr>
            <w:rStyle w:val="Hyperlink"/>
            <w:rFonts w:eastAsiaTheme="majorEastAsia"/>
            <w:noProof/>
            <w:lang w:val="en-GB"/>
          </w:rPr>
          <w:t>Figure 48: Instances of undefined Components</w:t>
        </w:r>
        <w:r w:rsidR="00FD096A">
          <w:rPr>
            <w:noProof/>
            <w:webHidden/>
          </w:rPr>
          <w:tab/>
        </w:r>
        <w:r w:rsidR="00FD096A">
          <w:rPr>
            <w:noProof/>
            <w:webHidden/>
          </w:rPr>
          <w:fldChar w:fldCharType="begin"/>
        </w:r>
        <w:r w:rsidR="00FD096A">
          <w:rPr>
            <w:noProof/>
            <w:webHidden/>
          </w:rPr>
          <w:instrText xml:space="preserve"> PAGEREF _Toc27732360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0D6A2EE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1" w:history="1">
        <w:r w:rsidR="00FD096A" w:rsidRPr="00860A73">
          <w:rPr>
            <w:rStyle w:val="Hyperlink"/>
            <w:rFonts w:eastAsiaTheme="majorEastAsia"/>
            <w:noProof/>
            <w:lang w:val="en-GB"/>
          </w:rPr>
          <w:t>Figure 49: Instances of Placeable Components</w:t>
        </w:r>
        <w:r w:rsidR="00FD096A">
          <w:rPr>
            <w:noProof/>
            <w:webHidden/>
          </w:rPr>
          <w:tab/>
        </w:r>
        <w:r w:rsidR="00FD096A">
          <w:rPr>
            <w:noProof/>
            <w:webHidden/>
          </w:rPr>
          <w:fldChar w:fldCharType="begin"/>
        </w:r>
        <w:r w:rsidR="00FD096A">
          <w:rPr>
            <w:noProof/>
            <w:webHidden/>
          </w:rPr>
          <w:instrText xml:space="preserve"> PAGEREF _Toc27732361 \h </w:instrText>
        </w:r>
        <w:r w:rsidR="00FD096A">
          <w:rPr>
            <w:noProof/>
            <w:webHidden/>
          </w:rPr>
        </w:r>
        <w:r w:rsidR="00FD096A">
          <w:rPr>
            <w:noProof/>
            <w:webHidden/>
          </w:rPr>
          <w:fldChar w:fldCharType="separate"/>
        </w:r>
        <w:r w:rsidR="00FD096A">
          <w:rPr>
            <w:noProof/>
            <w:webHidden/>
          </w:rPr>
          <w:t>81</w:t>
        </w:r>
        <w:r w:rsidR="00FD096A">
          <w:rPr>
            <w:noProof/>
            <w:webHidden/>
          </w:rPr>
          <w:fldChar w:fldCharType="end"/>
        </w:r>
      </w:hyperlink>
    </w:p>
    <w:p w14:paraId="3D97493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2" w:history="1">
        <w:r w:rsidR="00FD096A" w:rsidRPr="00860A73">
          <w:rPr>
            <w:rStyle w:val="Hyperlink"/>
            <w:rFonts w:eastAsiaTheme="majorEastAsia"/>
            <w:noProof/>
            <w:lang w:val="en-GB"/>
          </w:rPr>
          <w:t>Figure 50: Installation Instructions</w:t>
        </w:r>
        <w:r w:rsidR="00FD096A">
          <w:rPr>
            <w:noProof/>
            <w:webHidden/>
          </w:rPr>
          <w:tab/>
        </w:r>
        <w:r w:rsidR="00FD096A">
          <w:rPr>
            <w:noProof/>
            <w:webHidden/>
          </w:rPr>
          <w:fldChar w:fldCharType="begin"/>
        </w:r>
        <w:r w:rsidR="00FD096A">
          <w:rPr>
            <w:noProof/>
            <w:webHidden/>
          </w:rPr>
          <w:instrText xml:space="preserve"> PAGEREF _Toc27732362 \h </w:instrText>
        </w:r>
        <w:r w:rsidR="00FD096A">
          <w:rPr>
            <w:noProof/>
            <w:webHidden/>
          </w:rPr>
        </w:r>
        <w:r w:rsidR="00FD096A">
          <w:rPr>
            <w:noProof/>
            <w:webHidden/>
          </w:rPr>
          <w:fldChar w:fldCharType="separate"/>
        </w:r>
        <w:r w:rsidR="00FD096A">
          <w:rPr>
            <w:noProof/>
            <w:webHidden/>
          </w:rPr>
          <w:t>82</w:t>
        </w:r>
        <w:r w:rsidR="00FD096A">
          <w:rPr>
            <w:noProof/>
            <w:webHidden/>
          </w:rPr>
          <w:fldChar w:fldCharType="end"/>
        </w:r>
      </w:hyperlink>
    </w:p>
    <w:p w14:paraId="6FE073E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3" w:history="1">
        <w:r w:rsidR="00FD096A" w:rsidRPr="00860A73">
          <w:rPr>
            <w:rStyle w:val="Hyperlink"/>
            <w:rFonts w:eastAsiaTheme="majorEastAsia"/>
            <w:noProof/>
            <w:lang w:val="en-GB"/>
          </w:rPr>
          <w:t>Figure 51: Multi-level Part Structure</w:t>
        </w:r>
        <w:r w:rsidR="00FD096A">
          <w:rPr>
            <w:noProof/>
            <w:webHidden/>
          </w:rPr>
          <w:tab/>
        </w:r>
        <w:r w:rsidR="00FD096A">
          <w:rPr>
            <w:noProof/>
            <w:webHidden/>
          </w:rPr>
          <w:fldChar w:fldCharType="begin"/>
        </w:r>
        <w:r w:rsidR="00FD096A">
          <w:rPr>
            <w:noProof/>
            <w:webHidden/>
          </w:rPr>
          <w:instrText xml:space="preserve"> PAGEREF _Toc27732363 \h </w:instrText>
        </w:r>
        <w:r w:rsidR="00FD096A">
          <w:rPr>
            <w:noProof/>
            <w:webHidden/>
          </w:rPr>
        </w:r>
        <w:r w:rsidR="00FD096A">
          <w:rPr>
            <w:noProof/>
            <w:webHidden/>
          </w:rPr>
          <w:fldChar w:fldCharType="separate"/>
        </w:r>
        <w:r w:rsidR="00FD096A">
          <w:rPr>
            <w:noProof/>
            <w:webHidden/>
          </w:rPr>
          <w:t>83</w:t>
        </w:r>
        <w:r w:rsidR="00FD096A">
          <w:rPr>
            <w:noProof/>
            <w:webHidden/>
          </w:rPr>
          <w:fldChar w:fldCharType="end"/>
        </w:r>
      </w:hyperlink>
    </w:p>
    <w:p w14:paraId="10CB7C9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4" w:history="1">
        <w:r w:rsidR="00FD096A" w:rsidRPr="00860A73">
          <w:rPr>
            <w:rStyle w:val="Hyperlink"/>
            <w:rFonts w:eastAsiaTheme="majorEastAsia"/>
            <w:noProof/>
            <w:lang w:val="en-GB"/>
          </w:rPr>
          <w:t>Figure 52: Assemblies, Modules and Harness (Configurations)</w:t>
        </w:r>
        <w:r w:rsidR="00FD096A">
          <w:rPr>
            <w:noProof/>
            <w:webHidden/>
          </w:rPr>
          <w:tab/>
        </w:r>
        <w:r w:rsidR="00FD096A">
          <w:rPr>
            <w:noProof/>
            <w:webHidden/>
          </w:rPr>
          <w:fldChar w:fldCharType="begin"/>
        </w:r>
        <w:r w:rsidR="00FD096A">
          <w:rPr>
            <w:noProof/>
            <w:webHidden/>
          </w:rPr>
          <w:instrText xml:space="preserve"> PAGEREF _Toc27732364 \h </w:instrText>
        </w:r>
        <w:r w:rsidR="00FD096A">
          <w:rPr>
            <w:noProof/>
            <w:webHidden/>
          </w:rPr>
        </w:r>
        <w:r w:rsidR="00FD096A">
          <w:rPr>
            <w:noProof/>
            <w:webHidden/>
          </w:rPr>
          <w:fldChar w:fldCharType="separate"/>
        </w:r>
        <w:r w:rsidR="00FD096A">
          <w:rPr>
            <w:noProof/>
            <w:webHidden/>
          </w:rPr>
          <w:t>85</w:t>
        </w:r>
        <w:r w:rsidR="00FD096A">
          <w:rPr>
            <w:noProof/>
            <w:webHidden/>
          </w:rPr>
          <w:fldChar w:fldCharType="end"/>
        </w:r>
      </w:hyperlink>
    </w:p>
    <w:p w14:paraId="6976DF7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5" w:history="1">
        <w:r w:rsidR="00FD096A" w:rsidRPr="00860A73">
          <w:rPr>
            <w:rStyle w:val="Hyperlink"/>
            <w:rFonts w:eastAsiaTheme="majorEastAsia"/>
            <w:noProof/>
            <w:lang w:val="en-GB"/>
          </w:rPr>
          <w:t>Figure 53: Instantiation Approaches</w:t>
        </w:r>
        <w:r w:rsidR="00FD096A">
          <w:rPr>
            <w:noProof/>
            <w:webHidden/>
          </w:rPr>
          <w:tab/>
        </w:r>
        <w:r w:rsidR="00FD096A">
          <w:rPr>
            <w:noProof/>
            <w:webHidden/>
          </w:rPr>
          <w:fldChar w:fldCharType="begin"/>
        </w:r>
        <w:r w:rsidR="00FD096A">
          <w:rPr>
            <w:noProof/>
            <w:webHidden/>
          </w:rPr>
          <w:instrText xml:space="preserve"> PAGEREF _Toc27732365 \h </w:instrText>
        </w:r>
        <w:r w:rsidR="00FD096A">
          <w:rPr>
            <w:noProof/>
            <w:webHidden/>
          </w:rPr>
        </w:r>
        <w:r w:rsidR="00FD096A">
          <w:rPr>
            <w:noProof/>
            <w:webHidden/>
          </w:rPr>
          <w:fldChar w:fldCharType="separate"/>
        </w:r>
        <w:r w:rsidR="00FD096A">
          <w:rPr>
            <w:noProof/>
            <w:webHidden/>
          </w:rPr>
          <w:t>87</w:t>
        </w:r>
        <w:r w:rsidR="00FD096A">
          <w:rPr>
            <w:noProof/>
            <w:webHidden/>
          </w:rPr>
          <w:fldChar w:fldCharType="end"/>
        </w:r>
      </w:hyperlink>
    </w:p>
    <w:p w14:paraId="10674C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6" w:history="1">
        <w:r w:rsidR="00FD096A" w:rsidRPr="00860A73">
          <w:rPr>
            <w:rStyle w:val="Hyperlink"/>
            <w:rFonts w:eastAsiaTheme="majorEastAsia"/>
            <w:noProof/>
            <w:lang w:val="en-GB"/>
          </w:rPr>
          <w:t>Figure 54: Harness and Variants</w:t>
        </w:r>
        <w:r w:rsidR="00FD096A">
          <w:rPr>
            <w:noProof/>
            <w:webHidden/>
          </w:rPr>
          <w:tab/>
        </w:r>
        <w:r w:rsidR="00FD096A">
          <w:rPr>
            <w:noProof/>
            <w:webHidden/>
          </w:rPr>
          <w:fldChar w:fldCharType="begin"/>
        </w:r>
        <w:r w:rsidR="00FD096A">
          <w:rPr>
            <w:noProof/>
            <w:webHidden/>
          </w:rPr>
          <w:instrText xml:space="preserve"> PAGEREF _Toc27732366 \h </w:instrText>
        </w:r>
        <w:r w:rsidR="00FD096A">
          <w:rPr>
            <w:noProof/>
            <w:webHidden/>
          </w:rPr>
        </w:r>
        <w:r w:rsidR="00FD096A">
          <w:rPr>
            <w:noProof/>
            <w:webHidden/>
          </w:rPr>
          <w:fldChar w:fldCharType="separate"/>
        </w:r>
        <w:r w:rsidR="00FD096A">
          <w:rPr>
            <w:noProof/>
            <w:webHidden/>
          </w:rPr>
          <w:t>89</w:t>
        </w:r>
        <w:r w:rsidR="00FD096A">
          <w:rPr>
            <w:noProof/>
            <w:webHidden/>
          </w:rPr>
          <w:fldChar w:fldCharType="end"/>
        </w:r>
      </w:hyperlink>
    </w:p>
    <w:p w14:paraId="66017CA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7" w:history="1">
        <w:r w:rsidR="00FD096A" w:rsidRPr="00860A73">
          <w:rPr>
            <w:rStyle w:val="Hyperlink"/>
            <w:rFonts w:eastAsiaTheme="majorEastAsia"/>
            <w:noProof/>
            <w:lang w:val="en-GB"/>
          </w:rPr>
          <w:t>Figure 55: Topology- and Topology Group Specification</w:t>
        </w:r>
        <w:r w:rsidR="00FD096A">
          <w:rPr>
            <w:noProof/>
            <w:webHidden/>
          </w:rPr>
          <w:tab/>
        </w:r>
        <w:r w:rsidR="00FD096A">
          <w:rPr>
            <w:noProof/>
            <w:webHidden/>
          </w:rPr>
          <w:fldChar w:fldCharType="begin"/>
        </w:r>
        <w:r w:rsidR="00FD096A">
          <w:rPr>
            <w:noProof/>
            <w:webHidden/>
          </w:rPr>
          <w:instrText xml:space="preserve"> PAGEREF _Toc27732367 \h </w:instrText>
        </w:r>
        <w:r w:rsidR="00FD096A">
          <w:rPr>
            <w:noProof/>
            <w:webHidden/>
          </w:rPr>
        </w:r>
        <w:r w:rsidR="00FD096A">
          <w:rPr>
            <w:noProof/>
            <w:webHidden/>
          </w:rPr>
          <w:fldChar w:fldCharType="separate"/>
        </w:r>
        <w:r w:rsidR="00FD096A">
          <w:rPr>
            <w:noProof/>
            <w:webHidden/>
          </w:rPr>
          <w:t>90</w:t>
        </w:r>
        <w:r w:rsidR="00FD096A">
          <w:rPr>
            <w:noProof/>
            <w:webHidden/>
          </w:rPr>
          <w:fldChar w:fldCharType="end"/>
        </w:r>
      </w:hyperlink>
    </w:p>
    <w:p w14:paraId="6218A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8" w:history="1">
        <w:r w:rsidR="00FD096A" w:rsidRPr="00860A73">
          <w:rPr>
            <w:rStyle w:val="Hyperlink"/>
            <w:rFonts w:eastAsiaTheme="majorEastAsia"/>
            <w:noProof/>
            <w:lang w:val="en-GB"/>
          </w:rPr>
          <w:t>Figure 56: Topology Zones</w:t>
        </w:r>
        <w:r w:rsidR="00FD096A">
          <w:rPr>
            <w:noProof/>
            <w:webHidden/>
          </w:rPr>
          <w:tab/>
        </w:r>
        <w:r w:rsidR="00FD096A">
          <w:rPr>
            <w:noProof/>
            <w:webHidden/>
          </w:rPr>
          <w:fldChar w:fldCharType="begin"/>
        </w:r>
        <w:r w:rsidR="00FD096A">
          <w:rPr>
            <w:noProof/>
            <w:webHidden/>
          </w:rPr>
          <w:instrText xml:space="preserve"> PAGEREF _Toc27732368 \h </w:instrText>
        </w:r>
        <w:r w:rsidR="00FD096A">
          <w:rPr>
            <w:noProof/>
            <w:webHidden/>
          </w:rPr>
        </w:r>
        <w:r w:rsidR="00FD096A">
          <w:rPr>
            <w:noProof/>
            <w:webHidden/>
          </w:rPr>
          <w:fldChar w:fldCharType="separate"/>
        </w:r>
        <w:r w:rsidR="00FD096A">
          <w:rPr>
            <w:noProof/>
            <w:webHidden/>
          </w:rPr>
          <w:t>91</w:t>
        </w:r>
        <w:r w:rsidR="00FD096A">
          <w:rPr>
            <w:noProof/>
            <w:webHidden/>
          </w:rPr>
          <w:fldChar w:fldCharType="end"/>
        </w:r>
      </w:hyperlink>
    </w:p>
    <w:p w14:paraId="6705246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9" w:history="1">
        <w:r w:rsidR="00FD096A" w:rsidRPr="00860A73">
          <w:rPr>
            <w:rStyle w:val="Hyperlink"/>
            <w:rFonts w:eastAsiaTheme="majorEastAsia"/>
            <w:noProof/>
            <w:lang w:val="en-GB"/>
          </w:rPr>
          <w:t>Figure 57: Hierarchical Topologies</w:t>
        </w:r>
        <w:r w:rsidR="00FD096A">
          <w:rPr>
            <w:noProof/>
            <w:webHidden/>
          </w:rPr>
          <w:tab/>
        </w:r>
        <w:r w:rsidR="00FD096A">
          <w:rPr>
            <w:noProof/>
            <w:webHidden/>
          </w:rPr>
          <w:fldChar w:fldCharType="begin"/>
        </w:r>
        <w:r w:rsidR="00FD096A">
          <w:rPr>
            <w:noProof/>
            <w:webHidden/>
          </w:rPr>
          <w:instrText xml:space="preserve"> PAGEREF _Toc27732369 \h </w:instrText>
        </w:r>
        <w:r w:rsidR="00FD096A">
          <w:rPr>
            <w:noProof/>
            <w:webHidden/>
          </w:rPr>
        </w:r>
        <w:r w:rsidR="00FD096A">
          <w:rPr>
            <w:noProof/>
            <w:webHidden/>
          </w:rPr>
          <w:fldChar w:fldCharType="separate"/>
        </w:r>
        <w:r w:rsidR="00FD096A">
          <w:rPr>
            <w:noProof/>
            <w:webHidden/>
          </w:rPr>
          <w:t>92</w:t>
        </w:r>
        <w:r w:rsidR="00FD096A">
          <w:rPr>
            <w:noProof/>
            <w:webHidden/>
          </w:rPr>
          <w:fldChar w:fldCharType="end"/>
        </w:r>
      </w:hyperlink>
    </w:p>
    <w:p w14:paraId="4B5308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0" w:history="1">
        <w:r w:rsidR="00FD096A" w:rsidRPr="00860A73">
          <w:rPr>
            <w:rStyle w:val="Hyperlink"/>
            <w:rFonts w:eastAsiaTheme="majorEastAsia"/>
            <w:noProof/>
            <w:lang w:val="en-GB"/>
          </w:rPr>
          <w:t>Figure 58: Bending Restrictions</w:t>
        </w:r>
        <w:r w:rsidR="00FD096A">
          <w:rPr>
            <w:noProof/>
            <w:webHidden/>
          </w:rPr>
          <w:tab/>
        </w:r>
        <w:r w:rsidR="00FD096A">
          <w:rPr>
            <w:noProof/>
            <w:webHidden/>
          </w:rPr>
          <w:fldChar w:fldCharType="begin"/>
        </w:r>
        <w:r w:rsidR="00FD096A">
          <w:rPr>
            <w:noProof/>
            <w:webHidden/>
          </w:rPr>
          <w:instrText xml:space="preserve"> PAGEREF _Toc27732370 \h </w:instrText>
        </w:r>
        <w:r w:rsidR="00FD096A">
          <w:rPr>
            <w:noProof/>
            <w:webHidden/>
          </w:rPr>
        </w:r>
        <w:r w:rsidR="00FD096A">
          <w:rPr>
            <w:noProof/>
            <w:webHidden/>
          </w:rPr>
          <w:fldChar w:fldCharType="separate"/>
        </w:r>
        <w:r w:rsidR="00FD096A">
          <w:rPr>
            <w:noProof/>
            <w:webHidden/>
          </w:rPr>
          <w:t>94</w:t>
        </w:r>
        <w:r w:rsidR="00FD096A">
          <w:rPr>
            <w:noProof/>
            <w:webHidden/>
          </w:rPr>
          <w:fldChar w:fldCharType="end"/>
        </w:r>
      </w:hyperlink>
    </w:p>
    <w:p w14:paraId="4B7E76E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1" w:history="1">
        <w:r w:rsidR="00FD096A" w:rsidRPr="00860A73">
          <w:rPr>
            <w:rStyle w:val="Hyperlink"/>
            <w:rFonts w:eastAsiaTheme="majorEastAsia"/>
            <w:noProof/>
            <w:lang w:val="en-GB"/>
          </w:rPr>
          <w:t>Figure 59: 2D-Geometry</w:t>
        </w:r>
        <w:r w:rsidR="00FD096A">
          <w:rPr>
            <w:noProof/>
            <w:webHidden/>
          </w:rPr>
          <w:tab/>
        </w:r>
        <w:r w:rsidR="00FD096A">
          <w:rPr>
            <w:noProof/>
            <w:webHidden/>
          </w:rPr>
          <w:fldChar w:fldCharType="begin"/>
        </w:r>
        <w:r w:rsidR="00FD096A">
          <w:rPr>
            <w:noProof/>
            <w:webHidden/>
          </w:rPr>
          <w:instrText xml:space="preserve"> PAGEREF _Toc27732371 \h </w:instrText>
        </w:r>
        <w:r w:rsidR="00FD096A">
          <w:rPr>
            <w:noProof/>
            <w:webHidden/>
          </w:rPr>
        </w:r>
        <w:r w:rsidR="00FD096A">
          <w:rPr>
            <w:noProof/>
            <w:webHidden/>
          </w:rPr>
          <w:fldChar w:fldCharType="separate"/>
        </w:r>
        <w:r w:rsidR="00FD096A">
          <w:rPr>
            <w:noProof/>
            <w:webHidden/>
          </w:rPr>
          <w:t>95</w:t>
        </w:r>
        <w:r w:rsidR="00FD096A">
          <w:rPr>
            <w:noProof/>
            <w:webHidden/>
          </w:rPr>
          <w:fldChar w:fldCharType="end"/>
        </w:r>
      </w:hyperlink>
    </w:p>
    <w:p w14:paraId="4DA37BA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2" w:history="1">
        <w:r w:rsidR="00FD096A" w:rsidRPr="00860A73">
          <w:rPr>
            <w:rStyle w:val="Hyperlink"/>
            <w:rFonts w:eastAsiaTheme="majorEastAsia"/>
            <w:noProof/>
            <w:lang w:val="en-GB"/>
          </w:rPr>
          <w:t>Figure 60: 3D-Geometry</w:t>
        </w:r>
        <w:r w:rsidR="00FD096A">
          <w:rPr>
            <w:noProof/>
            <w:webHidden/>
          </w:rPr>
          <w:tab/>
        </w:r>
        <w:r w:rsidR="00FD096A">
          <w:rPr>
            <w:noProof/>
            <w:webHidden/>
          </w:rPr>
          <w:fldChar w:fldCharType="begin"/>
        </w:r>
        <w:r w:rsidR="00FD096A">
          <w:rPr>
            <w:noProof/>
            <w:webHidden/>
          </w:rPr>
          <w:instrText xml:space="preserve"> PAGEREF _Toc27732372 \h </w:instrText>
        </w:r>
        <w:r w:rsidR="00FD096A">
          <w:rPr>
            <w:noProof/>
            <w:webHidden/>
          </w:rPr>
        </w:r>
        <w:r w:rsidR="00FD096A">
          <w:rPr>
            <w:noProof/>
            <w:webHidden/>
          </w:rPr>
          <w:fldChar w:fldCharType="separate"/>
        </w:r>
        <w:r w:rsidR="00FD096A">
          <w:rPr>
            <w:noProof/>
            <w:webHidden/>
          </w:rPr>
          <w:t>97</w:t>
        </w:r>
        <w:r w:rsidR="00FD096A">
          <w:rPr>
            <w:noProof/>
            <w:webHidden/>
          </w:rPr>
          <w:fldChar w:fldCharType="end"/>
        </w:r>
      </w:hyperlink>
    </w:p>
    <w:p w14:paraId="13CB1D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3" w:history="1">
        <w:r w:rsidR="00FD096A" w:rsidRPr="00860A73">
          <w:rPr>
            <w:rStyle w:val="Hyperlink"/>
            <w:rFonts w:eastAsiaTheme="majorEastAsia"/>
            <w:noProof/>
            <w:lang w:val="en-GB"/>
          </w:rPr>
          <w:t>Figure 61: 3D Curves</w:t>
        </w:r>
        <w:r w:rsidR="00FD096A">
          <w:rPr>
            <w:noProof/>
            <w:webHidden/>
          </w:rPr>
          <w:tab/>
        </w:r>
        <w:r w:rsidR="00FD096A">
          <w:rPr>
            <w:noProof/>
            <w:webHidden/>
          </w:rPr>
          <w:fldChar w:fldCharType="begin"/>
        </w:r>
        <w:r w:rsidR="00FD096A">
          <w:rPr>
            <w:noProof/>
            <w:webHidden/>
          </w:rPr>
          <w:instrText xml:space="preserve"> PAGEREF _Toc27732373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723C047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4" w:history="1">
        <w:r w:rsidR="00FD096A" w:rsidRPr="00860A73">
          <w:rPr>
            <w:rStyle w:val="Hyperlink"/>
            <w:rFonts w:eastAsiaTheme="majorEastAsia"/>
            <w:noProof/>
            <w:lang w:val="en-GB"/>
          </w:rPr>
          <w:t>Figure 62: Locations</w:t>
        </w:r>
        <w:r w:rsidR="00FD096A">
          <w:rPr>
            <w:noProof/>
            <w:webHidden/>
          </w:rPr>
          <w:tab/>
        </w:r>
        <w:r w:rsidR="00FD096A">
          <w:rPr>
            <w:noProof/>
            <w:webHidden/>
          </w:rPr>
          <w:fldChar w:fldCharType="begin"/>
        </w:r>
        <w:r w:rsidR="00FD096A">
          <w:rPr>
            <w:noProof/>
            <w:webHidden/>
          </w:rPr>
          <w:instrText xml:space="preserve"> PAGEREF _Toc27732374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03847A2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5" w:history="1">
        <w:r w:rsidR="00FD096A" w:rsidRPr="00860A73">
          <w:rPr>
            <w:rStyle w:val="Hyperlink"/>
            <w:rFonts w:eastAsiaTheme="majorEastAsia"/>
            <w:noProof/>
            <w:lang w:val="en-GB"/>
          </w:rPr>
          <w:t>Figure 63: Placement and Dimensions</w:t>
        </w:r>
        <w:r w:rsidR="00FD096A">
          <w:rPr>
            <w:noProof/>
            <w:webHidden/>
          </w:rPr>
          <w:tab/>
        </w:r>
        <w:r w:rsidR="00FD096A">
          <w:rPr>
            <w:noProof/>
            <w:webHidden/>
          </w:rPr>
          <w:fldChar w:fldCharType="begin"/>
        </w:r>
        <w:r w:rsidR="00FD096A">
          <w:rPr>
            <w:noProof/>
            <w:webHidden/>
          </w:rPr>
          <w:instrText xml:space="preserve"> PAGEREF _Toc27732375 \h </w:instrText>
        </w:r>
        <w:r w:rsidR="00FD096A">
          <w:rPr>
            <w:noProof/>
            <w:webHidden/>
          </w:rPr>
        </w:r>
        <w:r w:rsidR="00FD096A">
          <w:rPr>
            <w:noProof/>
            <w:webHidden/>
          </w:rPr>
          <w:fldChar w:fldCharType="separate"/>
        </w:r>
        <w:r w:rsidR="00FD096A">
          <w:rPr>
            <w:noProof/>
            <w:webHidden/>
          </w:rPr>
          <w:t>100</w:t>
        </w:r>
        <w:r w:rsidR="00FD096A">
          <w:rPr>
            <w:noProof/>
            <w:webHidden/>
          </w:rPr>
          <w:fldChar w:fldCharType="end"/>
        </w:r>
      </w:hyperlink>
    </w:p>
    <w:p w14:paraId="0C4E650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6" w:history="1">
        <w:r w:rsidR="00FD096A" w:rsidRPr="00860A73">
          <w:rPr>
            <w:rStyle w:val="Hyperlink"/>
            <w:rFonts w:eastAsiaTheme="majorEastAsia"/>
            <w:noProof/>
          </w:rPr>
          <w:t>Figure 64: Default Dimensions</w:t>
        </w:r>
        <w:r w:rsidR="00FD096A">
          <w:rPr>
            <w:noProof/>
            <w:webHidden/>
          </w:rPr>
          <w:tab/>
        </w:r>
        <w:r w:rsidR="00FD096A">
          <w:rPr>
            <w:noProof/>
            <w:webHidden/>
          </w:rPr>
          <w:fldChar w:fldCharType="begin"/>
        </w:r>
        <w:r w:rsidR="00FD096A">
          <w:rPr>
            <w:noProof/>
            <w:webHidden/>
          </w:rPr>
          <w:instrText xml:space="preserve"> PAGEREF _Toc27732376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3685E4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7" w:history="1">
        <w:r w:rsidR="00FD096A" w:rsidRPr="00860A73">
          <w:rPr>
            <w:rStyle w:val="Hyperlink"/>
            <w:rFonts w:eastAsiaTheme="majorEastAsia"/>
            <w:noProof/>
            <w:lang w:val="en-GB"/>
          </w:rPr>
          <w:t>Figure 65: Routing</w:t>
        </w:r>
        <w:r w:rsidR="00FD096A">
          <w:rPr>
            <w:noProof/>
            <w:webHidden/>
          </w:rPr>
          <w:tab/>
        </w:r>
        <w:r w:rsidR="00FD096A">
          <w:rPr>
            <w:noProof/>
            <w:webHidden/>
          </w:rPr>
          <w:fldChar w:fldCharType="begin"/>
        </w:r>
        <w:r w:rsidR="00FD096A">
          <w:rPr>
            <w:noProof/>
            <w:webHidden/>
          </w:rPr>
          <w:instrText xml:space="preserve"> PAGEREF _Toc27732377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49A8707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8" w:history="1">
        <w:r w:rsidR="00FD096A" w:rsidRPr="00860A73">
          <w:rPr>
            <w:rStyle w:val="Hyperlink"/>
            <w:rFonts w:eastAsiaTheme="majorEastAsia"/>
            <w:noProof/>
            <w:lang w:val="en-GB"/>
          </w:rPr>
          <w:t>Figure 66: Signal Specification</w:t>
        </w:r>
        <w:r w:rsidR="00FD096A">
          <w:rPr>
            <w:noProof/>
            <w:webHidden/>
          </w:rPr>
          <w:tab/>
        </w:r>
        <w:r w:rsidR="00FD096A">
          <w:rPr>
            <w:noProof/>
            <w:webHidden/>
          </w:rPr>
          <w:fldChar w:fldCharType="begin"/>
        </w:r>
        <w:r w:rsidR="00FD096A">
          <w:rPr>
            <w:noProof/>
            <w:webHidden/>
          </w:rPr>
          <w:instrText xml:space="preserve"> PAGEREF _Toc27732378 \h </w:instrText>
        </w:r>
        <w:r w:rsidR="00FD096A">
          <w:rPr>
            <w:noProof/>
            <w:webHidden/>
          </w:rPr>
        </w:r>
        <w:r w:rsidR="00FD096A">
          <w:rPr>
            <w:noProof/>
            <w:webHidden/>
          </w:rPr>
          <w:fldChar w:fldCharType="separate"/>
        </w:r>
        <w:r w:rsidR="00FD096A">
          <w:rPr>
            <w:noProof/>
            <w:webHidden/>
          </w:rPr>
          <w:t>103</w:t>
        </w:r>
        <w:r w:rsidR="00FD096A">
          <w:rPr>
            <w:noProof/>
            <w:webHidden/>
          </w:rPr>
          <w:fldChar w:fldCharType="end"/>
        </w:r>
      </w:hyperlink>
    </w:p>
    <w:p w14:paraId="5DEF115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9" w:history="1">
        <w:r w:rsidR="00FD096A" w:rsidRPr="00860A73">
          <w:rPr>
            <w:rStyle w:val="Hyperlink"/>
            <w:rFonts w:eastAsiaTheme="majorEastAsia"/>
            <w:noProof/>
            <w:lang w:val="en-GB"/>
          </w:rPr>
          <w:t>Figure 67: Net Specification</w:t>
        </w:r>
        <w:r w:rsidR="00FD096A">
          <w:rPr>
            <w:noProof/>
            <w:webHidden/>
          </w:rPr>
          <w:tab/>
        </w:r>
        <w:r w:rsidR="00FD096A">
          <w:rPr>
            <w:noProof/>
            <w:webHidden/>
          </w:rPr>
          <w:fldChar w:fldCharType="begin"/>
        </w:r>
        <w:r w:rsidR="00FD096A">
          <w:rPr>
            <w:noProof/>
            <w:webHidden/>
          </w:rPr>
          <w:instrText xml:space="preserve"> PAGEREF _Toc27732379 \h </w:instrText>
        </w:r>
        <w:r w:rsidR="00FD096A">
          <w:rPr>
            <w:noProof/>
            <w:webHidden/>
          </w:rPr>
        </w:r>
        <w:r w:rsidR="00FD096A">
          <w:rPr>
            <w:noProof/>
            <w:webHidden/>
          </w:rPr>
          <w:fldChar w:fldCharType="separate"/>
        </w:r>
        <w:r w:rsidR="00FD096A">
          <w:rPr>
            <w:noProof/>
            <w:webHidden/>
          </w:rPr>
          <w:t>104</w:t>
        </w:r>
        <w:r w:rsidR="00FD096A">
          <w:rPr>
            <w:noProof/>
            <w:webHidden/>
          </w:rPr>
          <w:fldChar w:fldCharType="end"/>
        </w:r>
      </w:hyperlink>
    </w:p>
    <w:p w14:paraId="377A2D5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0" w:history="1">
        <w:r w:rsidR="00FD096A" w:rsidRPr="00860A73">
          <w:rPr>
            <w:rStyle w:val="Hyperlink"/>
            <w:rFonts w:eastAsiaTheme="majorEastAsia"/>
            <w:noProof/>
            <w:lang w:val="en-GB"/>
          </w:rPr>
          <w:t>Figure 68: Connection Specification</w:t>
        </w:r>
        <w:r w:rsidR="00FD096A">
          <w:rPr>
            <w:noProof/>
            <w:webHidden/>
          </w:rPr>
          <w:tab/>
        </w:r>
        <w:r w:rsidR="00FD096A">
          <w:rPr>
            <w:noProof/>
            <w:webHidden/>
          </w:rPr>
          <w:fldChar w:fldCharType="begin"/>
        </w:r>
        <w:r w:rsidR="00FD096A">
          <w:rPr>
            <w:noProof/>
            <w:webHidden/>
          </w:rPr>
          <w:instrText xml:space="preserve"> PAGEREF _Toc27732380 \h </w:instrText>
        </w:r>
        <w:r w:rsidR="00FD096A">
          <w:rPr>
            <w:noProof/>
            <w:webHidden/>
          </w:rPr>
        </w:r>
        <w:r w:rsidR="00FD096A">
          <w:rPr>
            <w:noProof/>
            <w:webHidden/>
          </w:rPr>
          <w:fldChar w:fldCharType="separate"/>
        </w:r>
        <w:r w:rsidR="00FD096A">
          <w:rPr>
            <w:noProof/>
            <w:webHidden/>
          </w:rPr>
          <w:t>106</w:t>
        </w:r>
        <w:r w:rsidR="00FD096A">
          <w:rPr>
            <w:noProof/>
            <w:webHidden/>
          </w:rPr>
          <w:fldChar w:fldCharType="end"/>
        </w:r>
      </w:hyperlink>
    </w:p>
    <w:p w14:paraId="65298B6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1" w:history="1">
        <w:r w:rsidR="00FD096A" w:rsidRPr="00860A73">
          <w:rPr>
            <w:rStyle w:val="Hyperlink"/>
            <w:rFonts w:eastAsiaTheme="majorEastAsia"/>
            <w:noProof/>
            <w:lang w:val="en-GB"/>
          </w:rPr>
          <w:t>Figure 69: Wiring Specification</w:t>
        </w:r>
        <w:r w:rsidR="00FD096A">
          <w:rPr>
            <w:noProof/>
            <w:webHidden/>
          </w:rPr>
          <w:tab/>
        </w:r>
        <w:r w:rsidR="00FD096A">
          <w:rPr>
            <w:noProof/>
            <w:webHidden/>
          </w:rPr>
          <w:fldChar w:fldCharType="begin"/>
        </w:r>
        <w:r w:rsidR="00FD096A">
          <w:rPr>
            <w:noProof/>
            <w:webHidden/>
          </w:rPr>
          <w:instrText xml:space="preserve"> PAGEREF _Toc27732381 \h </w:instrText>
        </w:r>
        <w:r w:rsidR="00FD096A">
          <w:rPr>
            <w:noProof/>
            <w:webHidden/>
          </w:rPr>
        </w:r>
        <w:r w:rsidR="00FD096A">
          <w:rPr>
            <w:noProof/>
            <w:webHidden/>
          </w:rPr>
          <w:fldChar w:fldCharType="separate"/>
        </w:r>
        <w:r w:rsidR="00FD096A">
          <w:rPr>
            <w:noProof/>
            <w:webHidden/>
          </w:rPr>
          <w:t>107</w:t>
        </w:r>
        <w:r w:rsidR="00FD096A">
          <w:rPr>
            <w:noProof/>
            <w:webHidden/>
          </w:rPr>
          <w:fldChar w:fldCharType="end"/>
        </w:r>
      </w:hyperlink>
    </w:p>
    <w:p w14:paraId="05D544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2" w:history="1">
        <w:r w:rsidR="00FD096A" w:rsidRPr="00860A73">
          <w:rPr>
            <w:rStyle w:val="Hyperlink"/>
            <w:rFonts w:eastAsiaTheme="majorEastAsia"/>
            <w:noProof/>
            <w:lang w:val="en-GB"/>
          </w:rPr>
          <w:t>Figure 70: Contacting Specification</w:t>
        </w:r>
        <w:r w:rsidR="00FD096A">
          <w:rPr>
            <w:noProof/>
            <w:webHidden/>
          </w:rPr>
          <w:tab/>
        </w:r>
        <w:r w:rsidR="00FD096A">
          <w:rPr>
            <w:noProof/>
            <w:webHidden/>
          </w:rPr>
          <w:fldChar w:fldCharType="begin"/>
        </w:r>
        <w:r w:rsidR="00FD096A">
          <w:rPr>
            <w:noProof/>
            <w:webHidden/>
          </w:rPr>
          <w:instrText xml:space="preserve"> PAGEREF _Toc27732382 \h </w:instrText>
        </w:r>
        <w:r w:rsidR="00FD096A">
          <w:rPr>
            <w:noProof/>
            <w:webHidden/>
          </w:rPr>
        </w:r>
        <w:r w:rsidR="00FD096A">
          <w:rPr>
            <w:noProof/>
            <w:webHidden/>
          </w:rPr>
          <w:fldChar w:fldCharType="separate"/>
        </w:r>
        <w:r w:rsidR="00FD096A">
          <w:rPr>
            <w:noProof/>
            <w:webHidden/>
          </w:rPr>
          <w:t>109</w:t>
        </w:r>
        <w:r w:rsidR="00FD096A">
          <w:rPr>
            <w:noProof/>
            <w:webHidden/>
          </w:rPr>
          <w:fldChar w:fldCharType="end"/>
        </w:r>
      </w:hyperlink>
    </w:p>
    <w:p w14:paraId="61B8C0B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3" w:history="1">
        <w:r w:rsidR="00FD096A" w:rsidRPr="00860A73">
          <w:rPr>
            <w:rStyle w:val="Hyperlink"/>
            <w:rFonts w:eastAsiaTheme="majorEastAsia"/>
            <w:noProof/>
            <w:lang w:val="en-GB"/>
          </w:rPr>
          <w:t>Figure 71: Coupling Specification</w:t>
        </w:r>
        <w:r w:rsidR="00FD096A">
          <w:rPr>
            <w:noProof/>
            <w:webHidden/>
          </w:rPr>
          <w:tab/>
        </w:r>
        <w:r w:rsidR="00FD096A">
          <w:rPr>
            <w:noProof/>
            <w:webHidden/>
          </w:rPr>
          <w:fldChar w:fldCharType="begin"/>
        </w:r>
        <w:r w:rsidR="00FD096A">
          <w:rPr>
            <w:noProof/>
            <w:webHidden/>
          </w:rPr>
          <w:instrText xml:space="preserve"> PAGEREF _Toc27732383 \h </w:instrText>
        </w:r>
        <w:r w:rsidR="00FD096A">
          <w:rPr>
            <w:noProof/>
            <w:webHidden/>
          </w:rPr>
        </w:r>
        <w:r w:rsidR="00FD096A">
          <w:rPr>
            <w:noProof/>
            <w:webHidden/>
          </w:rPr>
          <w:fldChar w:fldCharType="separate"/>
        </w:r>
        <w:r w:rsidR="00FD096A">
          <w:rPr>
            <w:noProof/>
            <w:webHidden/>
          </w:rPr>
          <w:t>110</w:t>
        </w:r>
        <w:r w:rsidR="00FD096A">
          <w:rPr>
            <w:noProof/>
            <w:webHidden/>
          </w:rPr>
          <w:fldChar w:fldCharType="end"/>
        </w:r>
      </w:hyperlink>
    </w:p>
    <w:p w14:paraId="07C72AB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4" w:history="1">
        <w:r w:rsidR="00FD096A" w:rsidRPr="00860A73">
          <w:rPr>
            <w:rStyle w:val="Hyperlink"/>
            <w:rFonts w:eastAsiaTheme="majorEastAsia"/>
            <w:noProof/>
            <w:lang w:val="en-GB"/>
          </w:rPr>
          <w:t>Figure 72: Wire Grouping Specification</w:t>
        </w:r>
        <w:r w:rsidR="00FD096A">
          <w:rPr>
            <w:noProof/>
            <w:webHidden/>
          </w:rPr>
          <w:tab/>
        </w:r>
        <w:r w:rsidR="00FD096A">
          <w:rPr>
            <w:noProof/>
            <w:webHidden/>
          </w:rPr>
          <w:fldChar w:fldCharType="begin"/>
        </w:r>
        <w:r w:rsidR="00FD096A">
          <w:rPr>
            <w:noProof/>
            <w:webHidden/>
          </w:rPr>
          <w:instrText xml:space="preserve"> PAGEREF _Toc27732384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7EBD90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5" w:history="1">
        <w:r w:rsidR="00FD096A" w:rsidRPr="00860A73">
          <w:rPr>
            <w:rStyle w:val="Hyperlink"/>
            <w:rFonts w:eastAsiaTheme="majorEastAsia"/>
            <w:noProof/>
            <w:lang w:val="en-GB"/>
          </w:rPr>
          <w:t>Figure 73: Pin Wire Mapping</w:t>
        </w:r>
        <w:r w:rsidR="00FD096A">
          <w:rPr>
            <w:noProof/>
            <w:webHidden/>
          </w:rPr>
          <w:tab/>
        </w:r>
        <w:r w:rsidR="00FD096A">
          <w:rPr>
            <w:noProof/>
            <w:webHidden/>
          </w:rPr>
          <w:fldChar w:fldCharType="begin"/>
        </w:r>
        <w:r w:rsidR="00FD096A">
          <w:rPr>
            <w:noProof/>
            <w:webHidden/>
          </w:rPr>
          <w:instrText xml:space="preserve"> PAGEREF _Toc27732385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496A0EA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6" w:history="1">
        <w:r w:rsidR="00FD096A" w:rsidRPr="00860A73">
          <w:rPr>
            <w:rStyle w:val="Hyperlink"/>
            <w:rFonts w:eastAsiaTheme="majorEastAsia"/>
            <w:noProof/>
            <w:lang w:val="en-GB"/>
          </w:rPr>
          <w:t>Figure 74: External Mapping</w:t>
        </w:r>
        <w:r w:rsidR="00FD096A">
          <w:rPr>
            <w:noProof/>
            <w:webHidden/>
          </w:rPr>
          <w:tab/>
        </w:r>
        <w:r w:rsidR="00FD096A">
          <w:rPr>
            <w:noProof/>
            <w:webHidden/>
          </w:rPr>
          <w:fldChar w:fldCharType="begin"/>
        </w:r>
        <w:r w:rsidR="00FD096A">
          <w:rPr>
            <w:noProof/>
            <w:webHidden/>
          </w:rPr>
          <w:instrText xml:space="preserve"> PAGEREF _Toc27732386 \h </w:instrText>
        </w:r>
        <w:r w:rsidR="00FD096A">
          <w:rPr>
            <w:noProof/>
            <w:webHidden/>
          </w:rPr>
        </w:r>
        <w:r w:rsidR="00FD096A">
          <w:rPr>
            <w:noProof/>
            <w:webHidden/>
          </w:rPr>
          <w:fldChar w:fldCharType="separate"/>
        </w:r>
        <w:r w:rsidR="00FD096A">
          <w:rPr>
            <w:noProof/>
            <w:webHidden/>
          </w:rPr>
          <w:t>113</w:t>
        </w:r>
        <w:r w:rsidR="00FD096A">
          <w:rPr>
            <w:noProof/>
            <w:webHidden/>
          </w:rPr>
          <w:fldChar w:fldCharType="end"/>
        </w:r>
      </w:hyperlink>
    </w:p>
    <w:p w14:paraId="04BFE27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7" w:history="1">
        <w:r w:rsidR="00FD096A" w:rsidRPr="00860A73">
          <w:rPr>
            <w:rStyle w:val="Hyperlink"/>
            <w:rFonts w:eastAsiaTheme="majorEastAsia"/>
            <w:noProof/>
            <w:lang w:val="en-GB"/>
          </w:rPr>
          <w:t>Figure 75: VEC-Root</w:t>
        </w:r>
        <w:r w:rsidR="00FD096A">
          <w:rPr>
            <w:noProof/>
            <w:webHidden/>
          </w:rPr>
          <w:tab/>
        </w:r>
        <w:r w:rsidR="00FD096A">
          <w:rPr>
            <w:noProof/>
            <w:webHidden/>
          </w:rPr>
          <w:fldChar w:fldCharType="begin"/>
        </w:r>
        <w:r w:rsidR="00FD096A">
          <w:rPr>
            <w:noProof/>
            <w:webHidden/>
          </w:rPr>
          <w:instrText xml:space="preserve"> PAGEREF _Toc27732387 \h </w:instrText>
        </w:r>
        <w:r w:rsidR="00FD096A">
          <w:rPr>
            <w:noProof/>
            <w:webHidden/>
          </w:rPr>
        </w:r>
        <w:r w:rsidR="00FD096A">
          <w:rPr>
            <w:noProof/>
            <w:webHidden/>
          </w:rPr>
          <w:fldChar w:fldCharType="separate"/>
        </w:r>
        <w:r w:rsidR="00FD096A">
          <w:rPr>
            <w:noProof/>
            <w:webHidden/>
          </w:rPr>
          <w:t>114</w:t>
        </w:r>
        <w:r w:rsidR="00FD096A">
          <w:rPr>
            <w:noProof/>
            <w:webHidden/>
          </w:rPr>
          <w:fldChar w:fldCharType="end"/>
        </w:r>
      </w:hyperlink>
    </w:p>
    <w:p w14:paraId="50600756" w14:textId="7777777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27730641"/>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27730642"/>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63AAC4EA"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del w:id="20" w:author="Johannes Becker" w:date="2020-02-19T12:13:00Z">
        <w:r w:rsidRPr="008E2802" w:rsidDel="00521FF1">
          <w:delText>with regard to</w:delText>
        </w:r>
      </w:del>
      <w:ins w:id="21" w:author="Johannes Becker" w:date="2020-02-19T12:13:00Z">
        <w:r w:rsidR="00521FF1" w:rsidRPr="008E2802">
          <w:t>regarding</w:t>
        </w:r>
      </w:ins>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1BFB11FD" w:rsidR="002C65AC" w:rsidRPr="004161B7" w:rsidRDefault="002C65AC" w:rsidP="002C65AC">
      <w:pPr>
        <w:pStyle w:val="VDABlocktext"/>
      </w:pPr>
      <w:del w:id="22" w:author="Johannes Becker" w:date="2020-02-19T12:13:00Z">
        <w:r w:rsidRPr="004161B7" w:rsidDel="00521FF1">
          <w:delText xml:space="preserve">But for </w:delText>
        </w:r>
      </w:del>
      <w:ins w:id="23" w:author="Johannes Becker" w:date="2020-02-19T12:13:00Z">
        <w:r w:rsidR="00521FF1">
          <w:t xml:space="preserve">However, </w:t>
        </w:r>
      </w:ins>
      <w:r w:rsidRPr="004161B7">
        <w:t xml:space="preserve">supporting the whole </w:t>
      </w:r>
      <w:del w:id="24" w:author="Johannes Becker" w:date="2020-02-19T12:14:00Z">
        <w:r w:rsidRPr="004161B7" w:rsidDel="00521FF1">
          <w:delText xml:space="preserve">car </w:delText>
        </w:r>
      </w:del>
      <w:r w:rsidRPr="004161B7">
        <w:t xml:space="preserve">electric development processes </w:t>
      </w:r>
      <w:ins w:id="25" w:author="Johannes Becker" w:date="2020-02-19T12:14:00Z">
        <w:r w:rsidR="00521FF1">
          <w:t xml:space="preserve">and </w:t>
        </w:r>
      </w:ins>
      <w:ins w:id="26" w:author="Johannes Becker" w:date="2020-02-19T12:15:00Z">
        <w:r w:rsidR="00521FF1">
          <w:t xml:space="preserve">providing an integrated view on the complete electrical network of a vehicle was not </w:t>
        </w:r>
      </w:ins>
      <w:ins w:id="27" w:author="Johannes Becker" w:date="2020-02-19T12:16:00Z">
        <w:r w:rsidR="00521FF1">
          <w:t xml:space="preserve">in the scope of the </w:t>
        </w:r>
      </w:ins>
      <w:del w:id="28" w:author="Johannes Becker" w:date="2020-02-19T12:16:00Z">
        <w:r w:rsidRPr="004161B7" w:rsidDel="00521FF1">
          <w:delText xml:space="preserve">the </w:delText>
        </w:r>
      </w:del>
      <w:r w:rsidRPr="004161B7">
        <w:t>provided specifications</w:t>
      </w:r>
      <w:del w:id="29" w:author="Johannes Becker" w:date="2020-02-19T12:16:00Z">
        <w:r w:rsidRPr="004161B7" w:rsidDel="00521FF1">
          <w:delText xml:space="preserve"> were not sufficient</w:delText>
        </w:r>
      </w:del>
      <w:r w:rsidRPr="004161B7">
        <w:t xml:space="preserve">. </w:t>
      </w:r>
      <w:del w:id="30" w:author="Johannes Becker" w:date="2020-02-19T12:16:00Z">
        <w:r w:rsidR="00E30B51" w:rsidRPr="004161B7" w:rsidDel="00521FF1">
          <w:delText>Therefore,</w:delText>
        </w:r>
        <w:r w:rsidRPr="004161B7" w:rsidDel="00521FF1">
          <w:delText xml:space="preserve"> a</w:delText>
        </w:r>
      </w:del>
      <w:ins w:id="31" w:author="Johannes Becker" w:date="2020-02-19T12:16:00Z">
        <w:r w:rsidR="00521FF1">
          <w:t>A</w:t>
        </w:r>
      </w:ins>
      <w:r w:rsidRPr="004161B7">
        <w:t xml:space="preserve">dditional use cases </w:t>
      </w:r>
      <w:del w:id="32" w:author="Johannes Becker" w:date="2020-02-19T12:18:00Z">
        <w:r w:rsidRPr="004161B7" w:rsidDel="00521FF1">
          <w:delText>have to</w:delText>
        </w:r>
      </w:del>
      <w:ins w:id="33" w:author="Johannes Becker" w:date="2020-02-19T12:18:00Z">
        <w:r w:rsidR="00521FF1" w:rsidRPr="004161B7">
          <w:t>must</w:t>
        </w:r>
      </w:ins>
      <w:r w:rsidRPr="004161B7">
        <w:t xml:space="preserve"> be addressed. The objective of the </w:t>
      </w:r>
      <w:r w:rsidR="002F6AB6">
        <w:t xml:space="preserve">prostep ivip </w:t>
      </w:r>
      <w:r w:rsidR="002F6AB6" w:rsidRPr="00527243">
        <w:t>project group</w:t>
      </w:r>
      <w:r w:rsidR="002F6AB6">
        <w:t xml:space="preserve"> “Vehicle Electrical Systems Workflow Forum”</w:t>
      </w:r>
      <w:ins w:id="34" w:author="Johannes Becker" w:date="2020-02-19T12:17:00Z">
        <w:r w:rsidR="00521FF1">
          <w:t xml:space="preserve"> is</w:t>
        </w:r>
      </w:ins>
      <w:r w:rsidR="002F6AB6">
        <w:t xml:space="preserve"> </w:t>
      </w:r>
      <w:del w:id="35" w:author="Johannes Becker" w:date="2020-02-19T12:17:00Z">
        <w:r w:rsidRPr="004161B7" w:rsidDel="00521FF1">
          <w:delText xml:space="preserve">was against this background </w:delText>
        </w:r>
      </w:del>
      <w:r w:rsidRPr="004161B7">
        <w:t xml:space="preserve">to </w:t>
      </w:r>
      <w:del w:id="36" w:author="Johannes Becker" w:date="2020-02-19T12:17:00Z">
        <w:r w:rsidRPr="004161B7" w:rsidDel="00521FF1">
          <w:delText xml:space="preserve">name </w:delText>
        </w:r>
      </w:del>
      <w:ins w:id="37" w:author="Johannes Becker" w:date="2020-02-19T12:18:00Z">
        <w:r w:rsidR="00521FF1">
          <w:t>collect</w:t>
        </w:r>
      </w:ins>
      <w:ins w:id="38" w:author="Johannes Becker" w:date="2020-02-19T12:17:00Z">
        <w:r w:rsidR="00521FF1" w:rsidRPr="004161B7">
          <w:t xml:space="preserve"> </w:t>
        </w:r>
      </w:ins>
      <w:r w:rsidRPr="004161B7">
        <w:t xml:space="preserve">these use cases and </w:t>
      </w:r>
      <w:del w:id="39" w:author="Johannes Becker" w:date="2020-02-19T12:18:00Z">
        <w:r w:rsidRPr="004161B7" w:rsidDel="00521FF1">
          <w:delText xml:space="preserve">on that basis </w:delText>
        </w:r>
      </w:del>
      <w:r w:rsidRPr="004161B7">
        <w:t>specify the Vehicle Electric Container (VEC)</w:t>
      </w:r>
      <w:ins w:id="40" w:author="Johannes Becker" w:date="2020-02-19T12:18:00Z">
        <w:r w:rsidR="00521FF1">
          <w:t xml:space="preserve"> based on t</w:t>
        </w:r>
      </w:ins>
      <w:ins w:id="41" w:author="Johannes Becker" w:date="2020-02-19T12:19:00Z">
        <w:r w:rsidR="00521FF1">
          <w:t>hem</w:t>
        </w:r>
      </w:ins>
      <w:r w:rsidRPr="004161B7">
        <w:t xml:space="preserve"> as the required standardised data format in this context. </w:t>
      </w:r>
    </w:p>
    <w:p w14:paraId="1706DD30" w14:textId="0EB7ECBC" w:rsidR="002C65AC" w:rsidRDefault="002C65AC" w:rsidP="002C65AC">
      <w:pPr>
        <w:pStyle w:val="VDABlocktext"/>
      </w:pPr>
      <w:del w:id="42" w:author="Johannes Becker" w:date="2020-02-19T12:19:00Z">
        <w:r w:rsidDel="00521FF1">
          <w:delText>In the end, the</w:delText>
        </w:r>
      </w:del>
      <w:ins w:id="43" w:author="Johannes Becker" w:date="2020-02-19T12:19:00Z">
        <w:r w:rsidR="00521FF1">
          <w:t>The</w:t>
        </w:r>
      </w:ins>
      <w:r>
        <w:t xml:space="preserv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 xml:space="preserve">significantly extended </w:t>
      </w:r>
      <w:del w:id="44" w:author="Johannes Becker" w:date="2020-02-19T12:19:00Z">
        <w:r w:rsidRPr="008E2802" w:rsidDel="00521FF1">
          <w:delText>field of application</w:delText>
        </w:r>
      </w:del>
      <w:ins w:id="45" w:author="Johannes Becker" w:date="2020-02-19T12:19:00Z">
        <w:r w:rsidR="00521FF1">
          <w:t>amount of use cases</w:t>
        </w:r>
      </w:ins>
      <w:r w:rsidRPr="008E2802">
        <w:t>, focussing not only on one</w:t>
      </w:r>
      <w:r>
        <w:t xml:space="preserve"> </w:t>
      </w:r>
      <w:r w:rsidRPr="008E2802">
        <w:t xml:space="preserve">single wiring harness but on </w:t>
      </w:r>
      <w:del w:id="46" w:author="Johannes Becker" w:date="2020-02-19T12:20:00Z">
        <w:r w:rsidRPr="008E2802" w:rsidDel="00521FF1">
          <w:delText xml:space="preserve">the whole </w:delText>
        </w:r>
      </w:del>
      <w:r w:rsidRPr="008E2802">
        <w:t>electric system</w:t>
      </w:r>
      <w:ins w:id="47" w:author="Johannes Becker" w:date="2020-02-19T12:20:00Z">
        <w:r w:rsidR="00521FF1">
          <w:t xml:space="preserve"> as a whole</w:t>
        </w:r>
      </w:ins>
      <w:r w:rsidRPr="008E2802">
        <w:t xml:space="preserve">. The VEC </w:t>
      </w:r>
      <w:r>
        <w:t>data format</w:t>
      </w:r>
      <w:r w:rsidRPr="008E2802">
        <w:t xml:space="preserve"> specification </w:t>
      </w:r>
      <w:del w:id="48" w:author="Johannes Becker" w:date="2020-02-19T12:20:00Z">
        <w:r w:rsidRPr="008E2802" w:rsidDel="00521FF1">
          <w:delText>is capable of supporting</w:delText>
        </w:r>
      </w:del>
      <w:ins w:id="49" w:author="Johannes Becker" w:date="2020-02-19T12:20:00Z">
        <w:r w:rsidR="00521FF1">
          <w:t>supports</w:t>
        </w:r>
      </w:ins>
      <w:r w:rsidRPr="008E2802">
        <w:t xml:space="preserve"> a </w:t>
      </w:r>
      <w:del w:id="50" w:author="Johannes Becker" w:date="2020-02-19T12:20:00Z">
        <w:r w:rsidRPr="008E2802" w:rsidDel="00521FF1">
          <w:delText>huge amount</w:delText>
        </w:r>
      </w:del>
      <w:ins w:id="51" w:author="Johannes Becker" w:date="2020-02-19T12:20:00Z">
        <w:r w:rsidR="00521FF1">
          <w:t>great varie</w:t>
        </w:r>
      </w:ins>
      <w:ins w:id="52" w:author="Johannes Becker" w:date="2020-02-19T12:21:00Z">
        <w:r w:rsidR="00521FF1">
          <w:t>ty</w:t>
        </w:r>
      </w:ins>
      <w:r w:rsidRPr="008E2802">
        <w:t xml:space="preserve"> of data exchange use cases all along the</w:t>
      </w:r>
      <w:r>
        <w:t xml:space="preserve"> </w:t>
      </w:r>
      <w:r w:rsidRPr="008E2802">
        <w:t>electric system development process.</w:t>
      </w:r>
      <w:r>
        <w:t xml:space="preserve"> </w:t>
      </w:r>
    </w:p>
    <w:p w14:paraId="18E6A251" w14:textId="59402AAF" w:rsidR="001511CF" w:rsidRDefault="001511CF" w:rsidP="002C65AC">
      <w:pPr>
        <w:pStyle w:val="VDABlocktext"/>
        <w:rPr>
          <w:ins w:id="53" w:author="Johannes Becker" w:date="2020-02-19T12:21:00Z"/>
        </w:rPr>
      </w:pPr>
      <w:ins w:id="54" w:author="Johannes Becker" w:date="2020-02-19T12:21:00Z">
        <w:r>
          <w:t xml:space="preserve">The definition of the </w:t>
        </w:r>
      </w:ins>
      <w:ins w:id="55" w:author="Johannes Becker" w:date="2020-02-19T12:22:00Z">
        <w:r>
          <w:t xml:space="preserve">VEC was done with a focus on the requirements of the automotive industry. However, it is not explicitly limited to this domain and it </w:t>
        </w:r>
      </w:ins>
      <w:ins w:id="56" w:author="Johannes Becker" w:date="2020-02-19T12:23:00Z">
        <w:r>
          <w:t xml:space="preserve">is expected that the VEC specification is applicable in </w:t>
        </w:r>
      </w:ins>
      <w:ins w:id="57" w:author="Johannes Becker" w:date="2020-02-19T12:24:00Z">
        <w:r>
          <w:t>aerospace industry and others as well.</w:t>
        </w:r>
      </w:ins>
    </w:p>
    <w:p w14:paraId="7D60321B" w14:textId="56D8B569" w:rsidR="002C65AC" w:rsidDel="001511CF" w:rsidRDefault="002C65AC" w:rsidP="002C65AC">
      <w:pPr>
        <w:pStyle w:val="VDABlocktext"/>
        <w:rPr>
          <w:del w:id="58" w:author="Johannes Becker" w:date="2020-02-19T12:24:00Z"/>
        </w:rPr>
      </w:pPr>
      <w:del w:id="59" w:author="Johannes Becker" w:date="2020-02-19T12:24:00Z">
        <w:r w:rsidRPr="008E2802" w:rsidDel="001511CF">
          <w:delText>Focus within the VEC specification was to address automotive requirements. But it is also expected</w:delText>
        </w:r>
        <w:r w:rsidDel="001511CF">
          <w:delText xml:space="preserve"> </w:delText>
        </w:r>
        <w:r w:rsidRPr="008E2802" w:rsidDel="001511CF">
          <w:delText xml:space="preserve">that the available VEC specification addresses the needs of the aerospace industry </w:delText>
        </w:r>
        <w:r w:rsidR="005E5636" w:rsidDel="001511CF">
          <w:delText xml:space="preserve">and others </w:delText>
        </w:r>
        <w:r w:rsidRPr="008E2802" w:rsidDel="001511CF">
          <w:delText>as well.</w:delText>
        </w:r>
      </w:del>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0" w:name="_Toc181766016"/>
      <w:bookmarkStart w:id="61" w:name="_Toc373509015"/>
      <w:bookmarkStart w:id="62" w:name="_Toc27668575"/>
      <w:bookmarkStart w:id="63" w:name="_Toc27730643"/>
      <w:r w:rsidRPr="00F107FB">
        <w:rPr>
          <w:lang w:val="en-GB"/>
        </w:rPr>
        <w:t xml:space="preserve">Objectives of the </w:t>
      </w:r>
      <w:r>
        <w:rPr>
          <w:lang w:val="en-GB"/>
        </w:rPr>
        <w:t>r</w:t>
      </w:r>
      <w:r w:rsidRPr="00F107FB">
        <w:rPr>
          <w:lang w:val="en-GB"/>
        </w:rPr>
        <w:t>ecommendation</w:t>
      </w:r>
      <w:bookmarkEnd w:id="60"/>
      <w:bookmarkEnd w:id="61"/>
      <w:bookmarkEnd w:id="62"/>
      <w:bookmarkEnd w:id="63"/>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rPr>
          <w:ins w:id="64" w:author="Johannes Becker" w:date="2020-02-19T12:26:00Z"/>
        </w:rPr>
      </w:pPr>
      <w:ins w:id="65" w:author="Johannes Becker" w:date="2020-02-19T12:27:00Z">
        <w:r>
          <w:t>Define a common</w:t>
        </w:r>
      </w:ins>
      <w:ins w:id="66" w:author="Johannes Becker" w:date="2020-02-19T12:29:00Z">
        <w:r>
          <w:t>ly</w:t>
        </w:r>
      </w:ins>
      <w:ins w:id="67" w:author="Johannes Becker" w:date="2020-02-19T12:27:00Z">
        <w:r>
          <w:t xml:space="preserve"> agreed vocabulary and </w:t>
        </w:r>
      </w:ins>
      <w:ins w:id="68" w:author="Johannes Becker" w:date="2020-02-19T12:29:00Z">
        <w:r>
          <w:t xml:space="preserve">object </w:t>
        </w:r>
      </w:ins>
      <w:ins w:id="69" w:author="Johannes Becker" w:date="2020-02-19T12:27:00Z">
        <w:r>
          <w:t>sema</w:t>
        </w:r>
      </w:ins>
      <w:ins w:id="70" w:author="Johannes Becker" w:date="2020-02-19T12:28:00Z">
        <w:r>
          <w:t>ntics for the domain of the electrical design process in vehicles</w:t>
        </w:r>
      </w:ins>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1C425CFC" w:rsidR="002C65AC" w:rsidRDefault="002C65AC" w:rsidP="002C65AC">
      <w:pPr>
        <w:pStyle w:val="VDABlocktext"/>
      </w:pPr>
      <w:r>
        <w:lastRenderedPageBreak/>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71" w:name="_Toc181766017"/>
      <w:bookmarkStart w:id="72" w:name="_Toc373509016"/>
      <w:bookmarkStart w:id="73" w:name="_Toc27668576"/>
      <w:bookmarkStart w:id="74" w:name="_Toc27730644"/>
      <w:bookmarkStart w:id="75" w:name="_Hlk27730719"/>
      <w:commentRangeStart w:id="76"/>
      <w:r w:rsidRPr="000A1EAD">
        <w:rPr>
          <w:lang w:val="en-GB"/>
        </w:rPr>
        <w:t>Changes to preceding versions</w:t>
      </w:r>
      <w:bookmarkEnd w:id="71"/>
      <w:bookmarkEnd w:id="72"/>
      <w:bookmarkEnd w:id="73"/>
      <w:bookmarkEnd w:id="74"/>
      <w:commentRangeEnd w:id="76"/>
      <w:r w:rsidR="00C005D6">
        <w:rPr>
          <w:rStyle w:val="Kommentarzeichen"/>
          <w:rFonts w:eastAsia="Times New Roman"/>
          <w:b w:val="0"/>
          <w:bCs w:val="0"/>
        </w:rPr>
        <w:commentReference w:id="76"/>
      </w:r>
    </w:p>
    <w:bookmarkEnd w:id="75"/>
    <w:p w14:paraId="1B96ABBC" w14:textId="5CDBD80E" w:rsidR="002C65AC" w:rsidRDefault="009E2FCB" w:rsidP="002C65AC">
      <w:pPr>
        <w:pStyle w:val="VDABlocktext"/>
        <w:rPr>
          <w:ins w:id="77" w:author="Johannes Becker" w:date="2020-02-19T12:40:00Z"/>
        </w:rPr>
      </w:pPr>
      <w:ins w:id="78" w:author="Johannes Becker" w:date="2020-02-19T12:32:00Z">
        <w:r>
          <w:t xml:space="preserve">Between this Version </w:t>
        </w:r>
      </w:ins>
      <w:ins w:id="79" w:author="Johannes Becker" w:date="2020-02-19T12:33:00Z">
        <w:r>
          <w:t xml:space="preserve">(1.2) and the direct predecessor (Version 1.1) over 190 </w:t>
        </w:r>
      </w:ins>
      <w:ins w:id="80" w:author="Johannes Becker" w:date="2020-02-19T12:34:00Z">
        <w:r>
          <w:t xml:space="preserve">individual issues have been addressed. </w:t>
        </w:r>
      </w:ins>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25926983" w:rsidR="009E2FCB" w:rsidRDefault="009E2FCB" w:rsidP="002C65AC">
      <w:pPr>
        <w:pStyle w:val="VDABlocktext"/>
        <w:rPr>
          <w:ins w:id="81" w:author="Johannes Becker" w:date="2020-02-19T12:35:00Z"/>
        </w:rPr>
      </w:pPr>
      <w:ins w:id="82" w:author="Johannes Becker" w:date="2020-02-19T12:40:00Z">
        <w:r>
          <w:t xml:space="preserve">Changes that affect the resulting </w:t>
        </w:r>
      </w:ins>
      <w:ins w:id="83" w:author="Johannes Becker" w:date="2020-02-19T12:41:00Z">
        <w:r>
          <w:t>s</w:t>
        </w:r>
      </w:ins>
      <w:ins w:id="84" w:author="Johannes Becker" w:date="2020-02-19T12:40:00Z">
        <w:r>
          <w:t xml:space="preserve">chema in an incompatible </w:t>
        </w:r>
      </w:ins>
      <w:ins w:id="85" w:author="Johannes Becker" w:date="2020-02-19T12:41:00Z">
        <w:r>
          <w:t xml:space="preserve">way are marked with a “X” in the last column. For more details on compatibility see Chapter </w:t>
        </w:r>
      </w:ins>
      <w:ins w:id="86" w:author="Johannes Becker" w:date="2020-02-19T12:42:00Z">
        <w:r>
          <w:fldChar w:fldCharType="begin"/>
        </w:r>
        <w:r>
          <w:instrText xml:space="preserve"> REF _Ref33008547 \r \h </w:instrText>
        </w:r>
      </w:ins>
      <w:r>
        <w:fldChar w:fldCharType="separate"/>
      </w:r>
      <w:ins w:id="87" w:author="Johannes Becker" w:date="2020-02-19T12:42:00Z">
        <w:r>
          <w:t>1.4</w:t>
        </w:r>
        <w:r>
          <w:fldChar w:fldCharType="end"/>
        </w:r>
        <w:r>
          <w:t>.</w:t>
        </w:r>
      </w:ins>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ins w:id="88" w:author="Johannes Becker" w:date="2020-02-19T12:38:00Z">
              <w:r>
                <w:t>Inc.</w:t>
              </w:r>
            </w:ins>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0336E1A3" w:rsidR="005B285E" w:rsidRPr="00E93F3D" w:rsidRDefault="005B285E" w:rsidP="00617B3E">
            <w:pPr>
              <w:rPr>
                <w:lang w:val="en-GB"/>
              </w:rPr>
            </w:pPr>
            <w:ins w:id="89" w:author="Johannes Becker" w:date="2020-02-19T12:44:00Z">
              <w:r>
                <w:rPr>
                  <w:lang w:val="en-GB"/>
                </w:rPr>
                <w:t xml:space="preserve">Reorganization of the Model Outline </w:t>
              </w:r>
            </w:ins>
            <w:ins w:id="90" w:author="Johannes Becker" w:date="2020-02-19T12:45:00Z">
              <w:r>
                <w:rPr>
                  <w:lang w:val="en-GB"/>
                </w:rPr>
                <w:t xml:space="preserve">(Chapter </w:t>
              </w:r>
              <w:r>
                <w:rPr>
                  <w:lang w:val="en-GB"/>
                </w:rPr>
                <w:fldChar w:fldCharType="begin"/>
              </w:r>
              <w:r>
                <w:rPr>
                  <w:lang w:val="en-GB"/>
                </w:rPr>
                <w:instrText xml:space="preserve"> REF _Ref33008767 \r \h </w:instrText>
              </w:r>
            </w:ins>
            <w:r>
              <w:rPr>
                <w:lang w:val="en-GB"/>
              </w:rPr>
            </w:r>
            <w:r>
              <w:rPr>
                <w:lang w:val="en-GB"/>
              </w:rPr>
              <w:fldChar w:fldCharType="separate"/>
            </w:r>
            <w:ins w:id="91" w:author="Johannes Becker" w:date="2020-02-19T12:45:00Z">
              <w:r>
                <w:rPr>
                  <w:lang w:val="en-GB"/>
                </w:rPr>
                <w:t>5</w:t>
              </w:r>
              <w:r>
                <w:rPr>
                  <w:lang w:val="en-GB"/>
                </w:rPr>
                <w:fldChar w:fldCharType="end"/>
              </w:r>
              <w:r>
                <w:rPr>
                  <w:lang w:val="en-GB"/>
                </w:rPr>
                <w:t>)</w:t>
              </w:r>
            </w:ins>
            <w:commentRangeStart w:id="92"/>
            <w:del w:id="93" w:author="Johannes Becker" w:date="2020-02-19T12:42:00Z">
              <w:r w:rsidDel="005B285E">
                <w:rPr>
                  <w:lang w:val="en-GB"/>
                </w:rPr>
                <w:delText>Restructuring of Chapter 4 “Model of the VEC Data Format”.</w:delText>
              </w:r>
            </w:del>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26B3C116" w:rsidR="005B285E" w:rsidRDefault="005B285E" w:rsidP="00617B3E">
            <w:pPr>
              <w:rPr>
                <w:lang w:val="en-GB"/>
              </w:rPr>
            </w:pPr>
            <w:ins w:id="94" w:author="Johannes Becker" w:date="2020-02-19T12:45:00Z">
              <w:r>
                <w:rPr>
                  <w:lang w:val="en-GB"/>
                </w:rPr>
                <w:t>Add</w:t>
              </w:r>
            </w:ins>
            <w:ins w:id="95" w:author="Johannes Becker" w:date="2020-02-19T12:46:00Z">
              <w:r>
                <w:rPr>
                  <w:lang w:val="en-GB"/>
                </w:rPr>
                <w:t>ed “</w:t>
              </w:r>
              <w:r>
                <w:rPr>
                  <w:lang w:val="en-GB"/>
                </w:rPr>
                <w:fldChar w:fldCharType="begin"/>
              </w:r>
              <w:r>
                <w:rPr>
                  <w:lang w:val="en-GB"/>
                </w:rPr>
                <w:instrText xml:space="preserve"> REF _Ref33008795 \h </w:instrText>
              </w:r>
            </w:ins>
            <w:r>
              <w:rPr>
                <w:lang w:val="en-GB"/>
              </w:rPr>
            </w:r>
            <w:r>
              <w:rPr>
                <w:lang w:val="en-GB"/>
              </w:rPr>
              <w:fldChar w:fldCharType="separate"/>
            </w:r>
            <w:ins w:id="96" w:author="Johannes Becker" w:date="2020-02-19T12:46:00Z">
              <w:r>
                <w:rPr>
                  <w:lang w:val="en-GB"/>
                </w:rPr>
                <w:t>General Guidelines</w:t>
              </w:r>
              <w:r>
                <w:rPr>
                  <w:lang w:val="en-GB"/>
                </w:rPr>
                <w:fldChar w:fldCharType="end"/>
              </w:r>
              <w:r>
                <w:rPr>
                  <w:lang w:val="en-GB"/>
                </w:rPr>
                <w:t xml:space="preserve">” </w:t>
              </w:r>
            </w:ins>
            <w:ins w:id="97" w:author="Johannes Becker" w:date="2020-02-19T12:47:00Z">
              <w:r>
                <w:rPr>
                  <w:lang w:val="en-GB"/>
                </w:rPr>
                <w:t>for requirements on VEC implementations that are not strictly related to the model structure</w:t>
              </w:r>
            </w:ins>
            <w:ins w:id="98" w:author="Johannes Becker" w:date="2020-02-19T12:46:00Z">
              <w:r>
                <w:rPr>
                  <w:lang w:val="en-GB"/>
                </w:rPr>
                <w:t xml:space="preserve"> (Chapter </w:t>
              </w:r>
              <w:r>
                <w:rPr>
                  <w:lang w:val="en-GB"/>
                </w:rPr>
                <w:fldChar w:fldCharType="begin"/>
              </w:r>
              <w:r>
                <w:rPr>
                  <w:lang w:val="en-GB"/>
                </w:rPr>
                <w:instrText xml:space="preserve"> REF _Ref33008804 \r \h </w:instrText>
              </w:r>
            </w:ins>
            <w:r>
              <w:rPr>
                <w:lang w:val="en-GB"/>
              </w:rPr>
            </w:r>
            <w:r>
              <w:rPr>
                <w:lang w:val="en-GB"/>
              </w:rPr>
              <w:fldChar w:fldCharType="separate"/>
            </w:r>
            <w:ins w:id="99" w:author="Johannes Becker" w:date="2020-02-19T12:46:00Z">
              <w:r>
                <w:rPr>
                  <w:lang w:val="en-GB"/>
                </w:rPr>
                <w:t>4</w:t>
              </w:r>
              <w:r>
                <w:rPr>
                  <w:lang w:val="en-GB"/>
                </w:rPr>
                <w:fldChar w:fldCharType="end"/>
              </w:r>
            </w:ins>
            <w:del w:id="100" w:author="Johannes Becker" w:date="2020-02-19T12:42:00Z">
              <w:r w:rsidDel="005B285E">
                <w:rPr>
                  <w:lang w:val="en-GB"/>
                </w:rPr>
                <w:delText>Improvements and Change Request required by implementations in the area of part master data management.</w:delText>
              </w:r>
            </w:del>
            <w:ins w:id="101" w:author="Johannes Becker" w:date="2020-02-19T12:46:00Z">
              <w:r>
                <w:rPr>
                  <w:lang w:val="en-GB"/>
                </w:rPr>
                <w:t>)</w:t>
              </w:r>
            </w:ins>
            <w:ins w:id="102" w:author="Johannes Becker" w:date="2020-02-19T12:47: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rPr>
          <w:ins w:id="103" w:author="Johannes Becker" w:date="2020-02-20T11:01:00Z"/>
        </w:trPr>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ins w:id="104" w:author="Johannes Becker" w:date="2020-02-20T11:01:00Z"/>
                <w:lang w:val="en-GB"/>
              </w:rPr>
            </w:pPr>
            <w:ins w:id="105" w:author="Johannes Becker" w:date="2020-02-20T11:01:00Z">
              <w:r>
                <w:rPr>
                  <w:lang w:val="en-GB"/>
                </w:rPr>
                <w:t>Added model documentation to the generated XML Schema files.</w:t>
              </w:r>
              <w:bookmarkStart w:id="106" w:name="_GoBack"/>
              <w:bookmarkEnd w:id="106"/>
            </w:ins>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ins w:id="107" w:author="Johannes Becker" w:date="2020-02-20T11:01:00Z"/>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3ACFAA96" w:rsidR="005B285E" w:rsidRDefault="005B285E" w:rsidP="00617B3E">
            <w:pPr>
              <w:rPr>
                <w:lang w:val="en-GB"/>
              </w:rPr>
            </w:pPr>
            <w:ins w:id="108" w:author="Johannes Becker" w:date="2020-02-19T12:48:00Z">
              <w:r>
                <w:rPr>
                  <w:lang w:val="en-GB"/>
                </w:rPr>
                <w:t>General orthogonal grouping concept to represent functional mappings and requirements (</w:t>
              </w:r>
            </w:ins>
            <w:ins w:id="109" w:author="Johannes Becker" w:date="2020-02-20T10:26:00Z">
              <w:r w:rsidR="00FE06F9">
                <w:rPr>
                  <w:lang w:val="en-GB"/>
                </w:rPr>
                <w:t xml:space="preserve">see </w:t>
              </w:r>
            </w:ins>
            <w:ins w:id="110" w:author="Johannes Becker" w:date="2020-02-19T12:48:00Z">
              <w:r>
                <w:rPr>
                  <w:lang w:val="en-GB"/>
                </w:rPr>
                <w:t>AssignmentGroup)</w:t>
              </w:r>
            </w:ins>
            <w:del w:id="111" w:author="Johannes Becker" w:date="2020-02-19T12:42:00Z">
              <w:r w:rsidDel="005B285E">
                <w:rPr>
                  <w:lang w:val="en-GB"/>
                </w:rPr>
                <w:delText xml:space="preserve">Modularization of the schema to support tailoring of the data model for concrete interfaces. </w:delText>
              </w:r>
            </w:del>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rPr>
          <w:ins w:id="112" w:author="Johannes Becker" w:date="2020-02-19T12:51:00Z"/>
        </w:trPr>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ins w:id="113" w:author="Johannes Becker" w:date="2020-02-19T12:51:00Z"/>
                <w:lang w:val="en-GB"/>
              </w:rPr>
            </w:pPr>
            <w:ins w:id="114" w:author="Johannes Becker" w:date="2020-02-20T10:28:00Z">
              <w:r>
                <w:rPr>
                  <w:lang w:val="en-GB"/>
                </w:rPr>
                <w:t>Added c</w:t>
              </w:r>
            </w:ins>
            <w:ins w:id="115" w:author="Johannes Becker" w:date="2020-02-19T12:51:00Z">
              <w:r w:rsidR="005B285E">
                <w:rPr>
                  <w:lang w:val="en-GB"/>
                </w:rPr>
                <w:t xml:space="preserve">oncept for the instantiation of </w:t>
              </w:r>
            </w:ins>
            <w:ins w:id="116" w:author="Johannes Becker" w:date="2020-02-19T12:52:00Z">
              <w:r w:rsidR="005B285E">
                <w:rPr>
                  <w:lang w:val="en-GB"/>
                </w:rPr>
                <w:t>topologies.</w:t>
              </w:r>
            </w:ins>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ins w:id="117" w:author="Johannes Becker" w:date="2020-02-19T12:51:00Z"/>
                <w:lang w:val="en-GB"/>
              </w:rPr>
            </w:pPr>
          </w:p>
        </w:tc>
      </w:tr>
      <w:commentRangeEnd w:id="92"/>
      <w:tr w:rsidR="00FE06F9" w:rsidRPr="00E93F3D" w14:paraId="51D2BB50" w14:textId="77777777" w:rsidTr="005B285E">
        <w:trPr>
          <w:ins w:id="118" w:author="Johannes Becker" w:date="2020-02-20T10:29:00Z"/>
        </w:trPr>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779CEE0D" w:rsidR="00FE06F9" w:rsidRDefault="00FE06F9" w:rsidP="00617B3E">
            <w:pPr>
              <w:rPr>
                <w:ins w:id="119" w:author="Johannes Becker" w:date="2020-02-20T10:29:00Z"/>
                <w:lang w:val="en-GB"/>
              </w:rPr>
            </w:pPr>
            <w:ins w:id="120" w:author="Johannes Becker" w:date="2020-02-20T10:29:00Z">
              <w:r>
                <w:rPr>
                  <w:lang w:val="en-GB"/>
                </w:rPr>
                <w:t xml:space="preserve">Added concept for hierarchical topologies support multiple use case (e.g. better traceability between geometry and harness </w:t>
              </w:r>
            </w:ins>
            <w:ins w:id="121" w:author="Johannes Becker" w:date="2020-02-20T10:30:00Z">
              <w:r>
                <w:rPr>
                  <w:lang w:val="en-GB"/>
                </w:rPr>
                <w:t xml:space="preserve">process, </w:t>
              </w:r>
            </w:ins>
            <w:ins w:id="122" w:author="Johannes Becker" w:date="2020-02-20T10:31:00Z">
              <w:r>
                <w:rPr>
                  <w:lang w:val="en-GB"/>
                </w:rPr>
                <w:t xml:space="preserve">splice position optimization, </w:t>
              </w:r>
            </w:ins>
            <w:ins w:id="123" w:author="Johannes Becker" w:date="2020-02-20T10:32:00Z">
              <w:r>
                <w:rPr>
                  <w:lang w:val="en-GB"/>
                </w:rPr>
                <w:t xml:space="preserve">layered </w:t>
              </w:r>
            </w:ins>
            <w:ins w:id="124" w:author="Johannes Becker" w:date="2020-02-20T10:31:00Z">
              <w:r>
                <w:rPr>
                  <w:lang w:val="en-GB"/>
                </w:rPr>
                <w:t>segment</w:t>
              </w:r>
            </w:ins>
            <w:ins w:id="125" w:author="Johannes Becker" w:date="2020-02-20T10:32:00Z">
              <w:r>
                <w:rPr>
                  <w:lang w:val="en-GB"/>
                </w:rPr>
                <w:t>s</w:t>
              </w:r>
            </w:ins>
            <w:ins w:id="126" w:author="Johannes Becker" w:date="2020-02-20T10:31:00Z">
              <w:r>
                <w:rPr>
                  <w:lang w:val="en-GB"/>
                </w:rPr>
                <w:t xml:space="preserve"> with a defined inner structure</w:t>
              </w:r>
            </w:ins>
            <w:ins w:id="127" w:author="Johannes Becker" w:date="2020-02-20T10:32:00Z">
              <w:r>
                <w:rPr>
                  <w:lang w:val="en-GB"/>
                </w:rPr>
                <w:t>, composite segments, …)</w:t>
              </w:r>
            </w:ins>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ins w:id="128" w:author="Johannes Becker" w:date="2020-02-20T10:29:00Z"/>
                <w:lang w:val="en-GB"/>
              </w:rPr>
            </w:pPr>
          </w:p>
        </w:tc>
      </w:tr>
      <w:tr w:rsidR="0052740F" w:rsidRPr="00E93F3D" w14:paraId="1FB9865E" w14:textId="77777777" w:rsidTr="005B285E">
        <w:trPr>
          <w:ins w:id="129" w:author="Johannes Becker" w:date="2020-02-19T12:52:00Z"/>
        </w:trPr>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ins w:id="130" w:author="Johannes Becker" w:date="2020-02-19T12:52:00Z"/>
                <w:lang w:val="en-GB"/>
              </w:rPr>
            </w:pPr>
            <w:ins w:id="131" w:author="Johannes Becker" w:date="2020-02-19T12:52:00Z">
              <w:r>
                <w:rPr>
                  <w:lang w:val="en-GB"/>
                </w:rPr>
                <w:t>Refactoring of the multi-core representation</w:t>
              </w:r>
            </w:ins>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ins w:id="132" w:author="Johannes Becker" w:date="2020-02-19T12:52:00Z"/>
                <w:lang w:val="en-GB"/>
              </w:rPr>
            </w:pPr>
            <w:ins w:id="133" w:author="Johannes Becker" w:date="2020-02-19T12:52:00Z">
              <w:r>
                <w:rPr>
                  <w:lang w:val="en-GB"/>
                </w:rPr>
                <w:t>X</w:t>
              </w:r>
            </w:ins>
          </w:p>
        </w:tc>
      </w:tr>
      <w:tr w:rsidR="00343F6F" w:rsidRPr="00E93F3D" w14:paraId="6946948D" w14:textId="77777777" w:rsidTr="005B285E">
        <w:trPr>
          <w:ins w:id="134"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ins w:id="135" w:author="Johannes Becker" w:date="2020-02-19T12:53:00Z"/>
                <w:lang w:val="en-GB"/>
              </w:rPr>
            </w:pPr>
            <w:ins w:id="136" w:author="Johannes Becker" w:date="2020-02-19T12:53:00Z">
              <w:r>
                <w:rPr>
                  <w:lang w:val="en-GB"/>
                </w:rPr>
                <w:t>Added support for FIT-Rates for components</w:t>
              </w:r>
            </w:ins>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ins w:id="137" w:author="Johannes Becker" w:date="2020-02-19T12:53:00Z"/>
                <w:lang w:val="en-GB"/>
              </w:rPr>
            </w:pPr>
          </w:p>
        </w:tc>
      </w:tr>
      <w:tr w:rsidR="00343F6F" w:rsidRPr="00E93F3D" w14:paraId="5506C0F4" w14:textId="77777777" w:rsidTr="005B285E">
        <w:trPr>
          <w:ins w:id="138"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ins w:id="139" w:author="Johannes Becker" w:date="2020-02-19T12:53:00Z"/>
                <w:lang w:val="en-GB"/>
              </w:rPr>
            </w:pPr>
            <w:ins w:id="140" w:author="Johannes Becker" w:date="2020-02-19T12:54:00Z">
              <w:r>
                <w:rPr>
                  <w:lang w:val="en-GB"/>
                </w:rPr>
                <w:t>Added concept to express conformance with requirements</w:t>
              </w:r>
            </w:ins>
            <w:ins w:id="141" w:author="Johannes Becker" w:date="2020-02-20T10:24:00Z">
              <w:r w:rsidR="00FE06F9">
                <w:rPr>
                  <w:lang w:val="en-GB"/>
                </w:rPr>
                <w:t xml:space="preserve"> (see R</w:t>
              </w:r>
            </w:ins>
            <w:ins w:id="142" w:author="Johannes Becker" w:date="2020-02-20T10:25:00Z">
              <w:r w:rsidR="00FE06F9">
                <w:rPr>
                  <w:lang w:val="en-GB"/>
                </w:rPr>
                <w:t>equirement</w:t>
              </w:r>
            </w:ins>
            <w:ins w:id="143" w:author="Johannes Becker" w:date="2020-02-20T10:26:00Z">
              <w:r w:rsidR="00FE06F9">
                <w:rPr>
                  <w:lang w:val="en-GB"/>
                </w:rPr>
                <w:t>s</w:t>
              </w:r>
            </w:ins>
            <w:ins w:id="144" w:author="Johannes Becker" w:date="2020-02-20T10:25:00Z">
              <w:r w:rsidR="00FE06F9">
                <w:rPr>
                  <w:lang w:val="en-GB"/>
                </w:rPr>
                <w:t>ConformanceSpecification)</w:t>
              </w:r>
            </w:ins>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ins w:id="145" w:author="Johannes Becker" w:date="2020-02-19T12:53:00Z"/>
                <w:lang w:val="en-GB"/>
              </w:rPr>
            </w:pPr>
          </w:p>
        </w:tc>
      </w:tr>
      <w:tr w:rsidR="00FE06F9" w:rsidRPr="00E93F3D" w14:paraId="5F549F30" w14:textId="77777777" w:rsidTr="005B285E">
        <w:trPr>
          <w:ins w:id="146" w:author="Johannes Becker" w:date="2020-02-20T10:24:00Z"/>
        </w:trPr>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ins w:id="147" w:author="Johannes Becker" w:date="2020-02-20T10:24:00Z"/>
                <w:lang w:val="en-GB"/>
              </w:rPr>
            </w:pPr>
            <w:ins w:id="148" w:author="Johannes Becker" w:date="2020-02-20T10:24:00Z">
              <w:r>
                <w:rPr>
                  <w:lang w:val="en-GB"/>
                </w:rPr>
                <w:t>Added concept to define application constraints on instances (e.g. component nodes) (see ApplicationConstraint)</w:t>
              </w:r>
            </w:ins>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ins w:id="149" w:author="Johannes Becker" w:date="2020-02-20T10:24:00Z"/>
                <w:lang w:val="en-GB"/>
              </w:rPr>
            </w:pPr>
          </w:p>
        </w:tc>
      </w:tr>
      <w:tr w:rsidR="00FE06F9" w:rsidRPr="00E93F3D" w14:paraId="37D4C225" w14:textId="77777777" w:rsidTr="005B285E">
        <w:trPr>
          <w:ins w:id="150" w:author="Johannes Becker" w:date="2020-02-20T10:26:00Z"/>
        </w:trPr>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ins w:id="151" w:author="Johannes Becker" w:date="2020-02-20T10:26:00Z"/>
                <w:lang w:val="en-GB"/>
              </w:rPr>
            </w:pPr>
            <w:ins w:id="152" w:author="Johannes Becker" w:date="2020-02-20T10:26:00Z">
              <w:r>
                <w:rPr>
                  <w:lang w:val="en-GB"/>
                </w:rPr>
                <w:t>Added concept for common variant configurations (base in</w:t>
              </w:r>
            </w:ins>
            <w:ins w:id="153" w:author="Johannes Becker" w:date="2020-02-20T10:27:00Z">
              <w:r>
                <w:rPr>
                  <w:lang w:val="en-GB"/>
                </w:rPr>
                <w:t>clusion)</w:t>
              </w:r>
            </w:ins>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ins w:id="154" w:author="Johannes Becker" w:date="2020-02-20T10:26:00Z"/>
                <w:lang w:val="en-GB"/>
              </w:rPr>
            </w:pPr>
          </w:p>
        </w:tc>
      </w:tr>
      <w:tr w:rsidR="00FE06F9" w:rsidRPr="00E93F3D" w14:paraId="31222397" w14:textId="77777777" w:rsidTr="005B285E">
        <w:trPr>
          <w:ins w:id="155" w:author="Johannes Becker" w:date="2020-02-20T10:27:00Z"/>
        </w:trPr>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ins w:id="156" w:author="Johannes Becker" w:date="2020-02-20T10:27:00Z"/>
                <w:lang w:val="en-GB"/>
              </w:rPr>
            </w:pPr>
            <w:ins w:id="157" w:author="Johannes Becker" w:date="2020-02-20T10:27:00Z">
              <w:r>
                <w:rPr>
                  <w:lang w:val="en-GB"/>
                </w:rPr>
                <w:t xml:space="preserve">Added concept to define system schematic traceability for directly mated </w:t>
              </w:r>
            </w:ins>
            <w:ins w:id="158" w:author="Johannes Becker" w:date="2020-02-20T10:28:00Z">
              <w:r>
                <w:rPr>
                  <w:lang w:val="en-GB"/>
                </w:rPr>
                <w:t>E/E components.</w:t>
              </w:r>
            </w:ins>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ins w:id="159" w:author="Johannes Becker" w:date="2020-02-20T10:27:00Z"/>
                <w:lang w:val="en-GB"/>
              </w:rPr>
            </w:pPr>
          </w:p>
        </w:tc>
      </w:tr>
      <w:tr w:rsidR="00FE06F9" w:rsidRPr="00E93F3D" w14:paraId="7B747639" w14:textId="77777777" w:rsidTr="005B285E">
        <w:trPr>
          <w:ins w:id="160" w:author="Johannes Becker" w:date="2020-02-20T10:28:00Z"/>
        </w:trPr>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ins w:id="161" w:author="Johannes Becker" w:date="2020-02-20T10:28:00Z"/>
                <w:lang w:val="en-GB"/>
              </w:rPr>
            </w:pPr>
            <w:ins w:id="162" w:author="Johannes Becker" w:date="2020-02-20T10:28:00Z">
              <w:r>
                <w:rPr>
                  <w:lang w:val="en-GB"/>
                </w:rPr>
                <w:t>Added concept to define multicores in their usage (similar to twisted pairs)</w:t>
              </w:r>
            </w:ins>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ins w:id="163" w:author="Johannes Becker" w:date="2020-02-20T10:28:00Z"/>
                <w:lang w:val="en-GB"/>
              </w:rPr>
            </w:pPr>
          </w:p>
        </w:tc>
      </w:tr>
      <w:tr w:rsidR="00944185" w:rsidRPr="00E93F3D" w14:paraId="3ADD5478" w14:textId="77777777" w:rsidTr="005B285E">
        <w:trPr>
          <w:ins w:id="164" w:author="Johannes Becker" w:date="2020-02-20T10:40:00Z"/>
        </w:trPr>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ins w:id="165" w:author="Johannes Becker" w:date="2020-02-20T10:40:00Z"/>
                <w:lang w:val="en-GB"/>
              </w:rPr>
            </w:pPr>
            <w:ins w:id="166" w:author="Johannes Becker" w:date="2020-02-20T10:40:00Z">
              <w:r>
                <w:rPr>
                  <w:lang w:val="en-GB"/>
                </w:rPr>
                <w:t>Added concept for traceability between wires and their respective fusing.</w:t>
              </w:r>
            </w:ins>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ins w:id="167" w:author="Johannes Becker" w:date="2020-02-20T10:40:00Z"/>
                <w:lang w:val="en-GB"/>
              </w:rPr>
            </w:pPr>
          </w:p>
        </w:tc>
      </w:tr>
      <w:tr w:rsidR="00944185" w:rsidRPr="00E93F3D" w14:paraId="5B6B6856" w14:textId="77777777" w:rsidTr="005B285E">
        <w:trPr>
          <w:ins w:id="168"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ins w:id="169" w:author="Johannes Becker" w:date="2020-02-20T10:41:00Z"/>
                <w:lang w:val="en-GB"/>
              </w:rPr>
            </w:pPr>
            <w:ins w:id="170" w:author="Johannes Becker" w:date="2020-02-20T10:41:00Z">
              <w:r>
                <w:rPr>
                  <w:lang w:val="en-GB"/>
                </w:rPr>
                <w:t>Added concept to define bending restrictions on topologies.</w:t>
              </w:r>
            </w:ins>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ins w:id="171" w:author="Johannes Becker" w:date="2020-02-20T10:41:00Z"/>
                <w:lang w:val="en-GB"/>
              </w:rPr>
            </w:pPr>
          </w:p>
        </w:tc>
      </w:tr>
      <w:tr w:rsidR="00944185" w:rsidRPr="00E93F3D" w14:paraId="108A3131" w14:textId="77777777" w:rsidTr="005B285E">
        <w:trPr>
          <w:ins w:id="172"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ins w:id="173" w:author="Johannes Becker" w:date="2020-02-20T10:41:00Z"/>
                <w:lang w:val="en-GB"/>
              </w:rPr>
            </w:pPr>
            <w:ins w:id="174" w:author="Johannes Becker" w:date="2020-02-20T10:41:00Z">
              <w:r>
                <w:rPr>
                  <w:lang w:val="en-GB"/>
                </w:rPr>
                <w:t xml:space="preserve">Added concept to define baselines </w:t>
              </w:r>
            </w:ins>
            <w:ins w:id="175" w:author="Johannes Becker" w:date="2020-02-20T10:42:00Z">
              <w:r>
                <w:rPr>
                  <w:lang w:val="en-GB"/>
                </w:rPr>
                <w:t>(well defined sets of ItemVersions)</w:t>
              </w:r>
            </w:ins>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ins w:id="176" w:author="Johannes Becker" w:date="2020-02-20T10:41:00Z"/>
                <w:lang w:val="en-GB"/>
              </w:rPr>
            </w:pPr>
          </w:p>
        </w:tc>
      </w:tr>
      <w:tr w:rsidR="004409AA" w:rsidRPr="00E93F3D" w14:paraId="28B5DCA3" w14:textId="77777777" w:rsidTr="005B285E">
        <w:trPr>
          <w:ins w:id="177" w:author="Johannes Becker" w:date="2020-02-20T10:43:00Z"/>
        </w:trPr>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ins w:id="178" w:author="Johannes Becker" w:date="2020-02-20T10:43:00Z"/>
                <w:lang w:val="en-GB"/>
              </w:rPr>
            </w:pPr>
            <w:ins w:id="179" w:author="Johannes Becker" w:date="2020-02-20T10:43:00Z">
              <w:r>
                <w:rPr>
                  <w:lang w:val="en-GB"/>
                </w:rPr>
                <w:lastRenderedPageBreak/>
                <w:t xml:space="preserve">Added concept to </w:t>
              </w:r>
            </w:ins>
            <w:ins w:id="180" w:author="Johannes Becker" w:date="2020-02-20T10:44:00Z">
              <w:r>
                <w:rPr>
                  <w:lang w:val="en-GB"/>
                </w:rPr>
                <w:t xml:space="preserve">integrate with the 3D geometries of individual components (e.g. bounding box, </w:t>
              </w:r>
            </w:ins>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ins w:id="181" w:author="Johannes Becker" w:date="2020-02-20T10:43:00Z"/>
                <w:lang w:val="en-GB"/>
              </w:rPr>
            </w:pPr>
          </w:p>
        </w:tc>
      </w:tr>
      <w:tr w:rsidR="00944185" w:rsidRPr="00E93F3D" w14:paraId="1899A598" w14:textId="77777777" w:rsidTr="005B285E">
        <w:trPr>
          <w:ins w:id="182" w:author="Johannes Becker" w:date="2020-02-20T10:42:00Z"/>
        </w:trPr>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ins w:id="183" w:author="Johannes Becker" w:date="2020-02-20T10:42:00Z"/>
                <w:lang w:val="en-GB"/>
              </w:rPr>
            </w:pPr>
            <w:ins w:id="184" w:author="Johannes Becker" w:date="2020-02-20T10:42:00Z">
              <w:r>
                <w:rPr>
                  <w:lang w:val="en-GB"/>
                </w:rPr>
                <w:t>Improved modification tracking / change detection for the digital representation of documents (</w:t>
              </w:r>
            </w:ins>
            <w:ins w:id="185" w:author="Johannes Becker" w:date="2020-02-20T10:43:00Z">
              <w:r>
                <w:rPr>
                  <w:lang w:val="en-GB"/>
                </w:rPr>
                <w:t>independent from the approval process in the domain)</w:t>
              </w:r>
            </w:ins>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ins w:id="186" w:author="Johannes Becker" w:date="2020-02-20T10:42:00Z"/>
                <w:lang w:val="en-GB"/>
              </w:rPr>
            </w:pPr>
          </w:p>
        </w:tc>
      </w:tr>
      <w:tr w:rsidR="00FE06F9" w:rsidRPr="00E93F3D" w14:paraId="44F14B05" w14:textId="77777777" w:rsidTr="005B285E">
        <w:trPr>
          <w:ins w:id="187" w:author="Johannes Becker" w:date="2020-02-20T10:33:00Z"/>
        </w:trPr>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ins w:id="188" w:author="Johannes Becker" w:date="2020-02-20T10:33:00Z"/>
                <w:lang w:val="en-GB"/>
              </w:rPr>
            </w:pPr>
            <w:ins w:id="189" w:author="Johannes Becker" w:date="2020-02-20T10:33:00Z">
              <w:r>
                <w:rPr>
                  <w:lang w:val="en-GB"/>
                </w:rPr>
                <w:t xml:space="preserve">Refactored 3D representation of segments. </w:t>
              </w:r>
              <w:r w:rsidR="00944185">
                <w:rPr>
                  <w:lang w:val="en-GB"/>
                </w:rPr>
                <w:t xml:space="preserve">Dropped current 3D-curve </w:t>
              </w:r>
            </w:ins>
            <w:ins w:id="190" w:author="Johannes Becker" w:date="2020-02-20T10:34:00Z">
              <w:r w:rsidR="00944185">
                <w:rPr>
                  <w:lang w:val="en-GB"/>
                </w:rPr>
                <w:t xml:space="preserve">model and replaced it by </w:t>
              </w:r>
            </w:ins>
            <w:ins w:id="191" w:author="Johannes Becker" w:date="2020-02-20T10:35:00Z">
              <w:r w:rsidR="00944185">
                <w:rPr>
                  <w:lang w:val="en-GB"/>
                </w:rPr>
                <w:t>complete representation of NURBS</w:t>
              </w:r>
            </w:ins>
            <w:ins w:id="192" w:author="Johannes Becker" w:date="2020-02-20T10:36:00Z">
              <w:r w:rsidR="00944185">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ins w:id="193" w:author="Johannes Becker" w:date="2020-02-20T10:33:00Z"/>
                <w:lang w:val="en-GB"/>
              </w:rPr>
            </w:pPr>
            <w:ins w:id="194" w:author="Johannes Becker" w:date="2020-02-20T10:36:00Z">
              <w:r>
                <w:rPr>
                  <w:lang w:val="en-GB"/>
                </w:rPr>
                <w:t>X</w:t>
              </w:r>
            </w:ins>
          </w:p>
        </w:tc>
      </w:tr>
      <w:tr w:rsidR="00343F6F" w:rsidRPr="00E93F3D" w14:paraId="41EC0596" w14:textId="77777777" w:rsidTr="005B285E">
        <w:trPr>
          <w:ins w:id="195" w:author="Johannes Becker" w:date="2020-02-19T12:54:00Z"/>
        </w:trPr>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7A4FAA41" w:rsidR="00343F6F" w:rsidRDefault="00343F6F" w:rsidP="0052740F">
            <w:pPr>
              <w:rPr>
                <w:ins w:id="196" w:author="Johannes Becker" w:date="2020-02-19T12:54:00Z"/>
                <w:lang w:val="en-GB"/>
              </w:rPr>
            </w:pPr>
            <w:ins w:id="197" w:author="Johannes Becker" w:date="2020-02-19T12:54:00Z">
              <w:r>
                <w:rPr>
                  <w:lang w:val="en-GB"/>
                </w:rPr>
                <w:t>Clar</w:t>
              </w:r>
            </w:ins>
            <w:ins w:id="198" w:author="Johannes Becker" w:date="2020-02-19T12:55:00Z">
              <w:r>
                <w:rPr>
                  <w:lang w:val="en-GB"/>
                </w:rPr>
                <w:t>ification that contact points are free of variance.</w:t>
              </w:r>
            </w:ins>
          </w:p>
        </w:tc>
        <w:tc>
          <w:tcPr>
            <w:tcW w:w="567" w:type="dxa"/>
            <w:tcBorders>
              <w:top w:val="single" w:sz="4" w:space="0" w:color="000000"/>
              <w:left w:val="single" w:sz="4" w:space="0" w:color="000000"/>
              <w:bottom w:val="single" w:sz="4" w:space="0" w:color="000000"/>
              <w:right w:val="single" w:sz="4" w:space="0" w:color="000000"/>
            </w:tcBorders>
          </w:tcPr>
          <w:p w14:paraId="79DD82B3" w14:textId="77777777" w:rsidR="00343F6F" w:rsidRDefault="00343F6F" w:rsidP="0052740F">
            <w:pPr>
              <w:rPr>
                <w:ins w:id="199" w:author="Johannes Becker" w:date="2020-02-19T12:54:00Z"/>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2C97408E" w:rsidR="0052740F" w:rsidRDefault="0052740F" w:rsidP="0052740F">
            <w:pPr>
              <w:rPr>
                <w:lang w:val="en-GB"/>
              </w:rPr>
            </w:pPr>
            <w:ins w:id="200" w:author="Johannes Becker" w:date="2020-02-19T12:49:00Z">
              <w:r>
                <w:rPr>
                  <w:lang w:val="en-GB"/>
                </w:rPr>
                <w:t>Dropped support for conformance classes.</w:t>
              </w:r>
            </w:ins>
            <w:del w:id="201" w:author="Johannes Becker" w:date="2020-02-19T12:42:00Z">
              <w:r w:rsidDel="005B285E">
                <w:rPr>
                  <w:lang w:val="en-GB"/>
                </w:rPr>
                <w:delText>Definition of a packaging mechanism to exchange VEC data together with supplementary</w:delText>
              </w:r>
              <w:r w:rsidRPr="007E6EA9" w:rsidDel="005B285E">
                <w:delText xml:space="preserve"> resources</w:delText>
              </w:r>
              <w:r w:rsidDel="005B285E">
                <w:rPr>
                  <w:lang w:val="en-GB"/>
                </w:rPr>
                <w:delText>.</w:delText>
              </w:r>
            </w:del>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ins w:id="202" w:author="Johannes Becker" w:date="2020-02-19T12:49:00Z">
              <w:r>
                <w:rPr>
                  <w:lang w:val="en-GB"/>
                </w:rPr>
                <w:t>X</w:t>
              </w:r>
            </w:ins>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5D334915" w:rsidR="0052740F" w:rsidRDefault="0052740F" w:rsidP="0052740F">
            <w:pPr>
              <w:rPr>
                <w:lang w:val="en-GB"/>
              </w:rPr>
            </w:pPr>
            <w:ins w:id="203" w:author="Johannes Becker" w:date="2020-02-19T12:50:00Z">
              <w:r>
                <w:rPr>
                  <w:lang w:val="en-GB"/>
                </w:rPr>
                <w:t>Definition of complex part relations</w:t>
              </w:r>
            </w:ins>
            <w:del w:id="204" w:author="Johannes Becker" w:date="2020-02-19T12:42:00Z">
              <w:r w:rsidDel="005B285E">
                <w:rPr>
                  <w:lang w:val="en-GB"/>
                </w:rPr>
                <w:delText>Definition of a mapping mechanism to link VEC data with external data sources.</w:delText>
              </w:r>
            </w:del>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05E1D776" w:rsidR="0052740F" w:rsidRDefault="00343F6F" w:rsidP="0052740F">
            <w:pPr>
              <w:rPr>
                <w:lang w:val="en-GB"/>
              </w:rPr>
            </w:pPr>
            <w:ins w:id="205" w:author="Johannes Becker" w:date="2020-02-19T12:53:00Z">
              <w:r>
                <w:rPr>
                  <w:lang w:val="en-GB"/>
                </w:rPr>
                <w:t>Support for complex custom properties</w:t>
              </w:r>
            </w:ins>
            <w:del w:id="206" w:author="Johannes Becker" w:date="2020-02-19T12:42:00Z">
              <w:r w:rsidR="0052740F" w:rsidDel="005B285E">
                <w:rPr>
                  <w:lang w:val="en-GB"/>
                </w:rPr>
                <w:delText>Support for extendable (“open”) enumerations.</w:delText>
              </w:r>
            </w:del>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11B3B213" w:rsidR="0052740F" w:rsidRDefault="00944185" w:rsidP="0052740F">
            <w:pPr>
              <w:rPr>
                <w:lang w:val="en-GB"/>
              </w:rPr>
            </w:pPr>
            <w:ins w:id="207" w:author="Johannes Becker" w:date="2020-02-20T10:36:00Z">
              <w:r>
                <w:rPr>
                  <w:lang w:val="en-GB"/>
                </w:rPr>
                <w:t xml:space="preserve">Added support for hierarchical </w:t>
              </w:r>
            </w:ins>
            <w:ins w:id="208" w:author="Johannes Becker" w:date="2020-02-20T10:37:00Z">
              <w:r>
                <w:rPr>
                  <w:lang w:val="en-GB"/>
                </w:rPr>
                <w:t xml:space="preserve">structures </w:t>
              </w:r>
            </w:ins>
            <w:ins w:id="209" w:author="Johannes Becker" w:date="2020-02-20T10:38:00Z">
              <w:r>
                <w:rPr>
                  <w:lang w:val="en-GB"/>
                </w:rPr>
                <w:t>on</w:t>
              </w:r>
            </w:ins>
            <w:ins w:id="210" w:author="Johannes Becker" w:date="2020-02-20T10:37:00Z">
              <w:r>
                <w:rPr>
                  <w:lang w:val="en-GB"/>
                </w:rPr>
                <w:t xml:space="preserve"> variant groups </w:t>
              </w:r>
            </w:ins>
            <w:del w:id="211" w:author="Johannes Becker" w:date="2020-02-19T12:42:00Z">
              <w:r w:rsidR="0052740F" w:rsidDel="005B285E">
                <w:rPr>
                  <w:lang w:val="en-GB"/>
                </w:rPr>
                <w:delText>Support for components (incl. connectors) with multiple bundle position points.</w:delText>
              </w:r>
            </w:del>
            <w:ins w:id="212" w:author="Johannes Becker" w:date="2020-02-20T10:38:00Z">
              <w:r>
                <w:rPr>
                  <w:lang w:val="en-GB"/>
                </w:rPr>
                <w:t>and added multiple attributes to the classes in the variant configur</w:t>
              </w:r>
            </w:ins>
            <w:ins w:id="213" w:author="Johannes Becker" w:date="2020-02-20T10:39:00Z">
              <w:r>
                <w:rPr>
                  <w:lang w:val="en-GB"/>
                </w:rPr>
                <w:t>ation scope.</w:t>
              </w:r>
            </w:ins>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76C554C5" w:rsidR="0052740F" w:rsidRDefault="00944185" w:rsidP="0052740F">
            <w:pPr>
              <w:rPr>
                <w:lang w:val="en-GB"/>
              </w:rPr>
            </w:pPr>
            <w:ins w:id="214" w:author="Johannes Becker" w:date="2020-02-20T10:39:00Z">
              <w:r>
                <w:rPr>
                  <w:lang w:val="en-GB"/>
                </w:rPr>
                <w:t>Added support for grommets sealed with additional single wire seals.</w:t>
              </w:r>
            </w:ins>
            <w:del w:id="215" w:author="Johannes Becker" w:date="2020-02-19T12:42:00Z">
              <w:r w:rsidR="0052740F" w:rsidDel="005B285E">
                <w:rPr>
                  <w:lang w:val="en-GB"/>
                </w:rPr>
                <w:delText>Integration of usage nodes</w:delText>
              </w:r>
            </w:del>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3CEA3D74" w:rsidR="0052740F" w:rsidRDefault="00944185" w:rsidP="0052740F">
            <w:pPr>
              <w:rPr>
                <w:lang w:val="en-GB"/>
              </w:rPr>
            </w:pPr>
            <w:ins w:id="216" w:author="Johannes Becker" w:date="2020-02-20T10:40:00Z">
              <w:r>
                <w:rPr>
                  <w:lang w:val="en-GB"/>
                </w:rPr>
                <w:t>Refactored concept for supplem</w:t>
              </w:r>
            </w:ins>
            <w:ins w:id="217" w:author="Johannes Becker" w:date="2020-02-20T10:41:00Z">
              <w:r>
                <w:rPr>
                  <w:lang w:val="en-GB"/>
                </w:rPr>
                <w:t>entary parts of components in specified locations (e.g. Slots)</w:t>
              </w:r>
            </w:ins>
            <w:del w:id="218" w:author="Johannes Becker" w:date="2020-02-19T12:42:00Z">
              <w:r w:rsidR="0052740F" w:rsidDel="005B285E">
                <w:rPr>
                  <w:lang w:val="en-GB"/>
                </w:rPr>
                <w:delText>Support for modular connector housings.</w:delText>
              </w:r>
            </w:del>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ins w:id="219" w:author="Johannes Becker" w:date="2020-02-20T10:41:00Z">
              <w:r>
                <w:rPr>
                  <w:lang w:val="en-GB"/>
                </w:rPr>
                <w:t>X</w:t>
              </w:r>
            </w:ins>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511E0F69" w:rsidR="0052740F" w:rsidRDefault="00944185" w:rsidP="0052740F">
            <w:pPr>
              <w:rPr>
                <w:lang w:val="en-GB"/>
              </w:rPr>
            </w:pPr>
            <w:ins w:id="220" w:author="Johannes Becker" w:date="2020-02-20T10:43:00Z">
              <w:r>
                <w:rPr>
                  <w:lang w:val="en-GB"/>
                </w:rPr>
                <w:t>Added support for Diodes</w:t>
              </w:r>
            </w:ins>
            <w:del w:id="221" w:author="Johannes Becker" w:date="2020-02-19T12:42:00Z">
              <w:r w:rsidR="0052740F" w:rsidDel="005B285E">
                <w:rPr>
                  <w:lang w:val="en-GB"/>
                </w:rPr>
                <w:delText>Support for a detailed description of the electrical interface of EE-Components.</w:delText>
              </w:r>
            </w:del>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5E6CAD0E" w:rsidR="0052740F" w:rsidRDefault="0052740F" w:rsidP="0052740F">
            <w:pPr>
              <w:rPr>
                <w:lang w:val="en-GB"/>
              </w:rPr>
            </w:pPr>
            <w:del w:id="222" w:author="Johannes Becker" w:date="2020-02-19T12:42:00Z">
              <w:r w:rsidDel="005B285E">
                <w:rPr>
                  <w:lang w:val="en-GB"/>
                </w:rPr>
                <w:delText>Improved data model for the representation of special wires.</w:delText>
              </w:r>
            </w:del>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554CF26D" w:rsidR="0052740F" w:rsidRDefault="0052740F" w:rsidP="0052740F">
            <w:pPr>
              <w:rPr>
                <w:lang w:val="en-GB"/>
              </w:rPr>
            </w:pPr>
            <w:del w:id="223" w:author="Johannes Becker" w:date="2020-02-19T12:42:00Z">
              <w:r w:rsidDel="005B285E">
                <w:rPr>
                  <w:lang w:val="en-GB"/>
                </w:rPr>
                <w:delText>Improved data model for the representation of units.</w:delText>
              </w:r>
              <w:r w:rsidDel="005B285E">
                <w:rPr>
                  <w:rStyle w:val="Kommentarzeichen"/>
                </w:rPr>
                <w:commentReference w:id="92"/>
              </w:r>
            </w:del>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3B83652B" w14:textId="77777777" w:rsidR="002C65AC" w:rsidRDefault="002C65AC" w:rsidP="002C65AC">
      <w:pPr>
        <w:pStyle w:val="VDABlocktext"/>
      </w:pPr>
      <w:bookmarkStart w:id="224" w:name="_Toc181766018"/>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225" w:name="_Toc373509017"/>
      <w:bookmarkStart w:id="226" w:name="_Toc27668577"/>
      <w:bookmarkStart w:id="227" w:name="_Toc27730645"/>
      <w:bookmarkStart w:id="228" w:name="_Ref33008547"/>
      <w:bookmarkStart w:id="229" w:name="_Hlk27730720"/>
      <w:r w:rsidRPr="000A1EAD">
        <w:rPr>
          <w:lang w:val="en-GB"/>
        </w:rPr>
        <w:t>Compatibility to preceding versions</w:t>
      </w:r>
      <w:bookmarkEnd w:id="224"/>
      <w:bookmarkEnd w:id="225"/>
      <w:bookmarkEnd w:id="226"/>
      <w:bookmarkEnd w:id="227"/>
      <w:bookmarkEnd w:id="228"/>
    </w:p>
    <w:bookmarkEnd w:id="229"/>
    <w:p w14:paraId="2A93962D" w14:textId="79C452E8" w:rsidR="00B90FA9" w:rsidRDefault="00EE16E5" w:rsidP="002C65AC">
      <w:pPr>
        <w:pStyle w:val="VDABlocktext"/>
      </w:pPr>
      <w:r>
        <w:t xml:space="preserve">Version 1.2 </w:t>
      </w:r>
      <w:r w:rsidR="008D508B">
        <w:t xml:space="preserve">is a scope 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The modelling and the XML representation </w:t>
      </w:r>
      <w:r w:rsidR="00D11F6B">
        <w:t>have</w:t>
      </w:r>
      <w:r w:rsidR="008D508B">
        <w:t xml:space="preserve"> changed </w:t>
      </w:r>
      <w:r w:rsidR="00B144E9">
        <w:t xml:space="preserve">for version 1.2 </w:t>
      </w:r>
      <w:r w:rsidR="008D508B">
        <w:t xml:space="preserve">in some areas </w:t>
      </w:r>
      <w:r w:rsidR="00B144E9">
        <w:t>in a not downward compatible way</w:t>
      </w:r>
      <w:r w:rsidR="00B90FA9">
        <w:t>:</w:t>
      </w:r>
    </w:p>
    <w:p w14:paraId="242DC5F8" w14:textId="27314481" w:rsidR="00B90FA9" w:rsidRDefault="00B90FA9" w:rsidP="00B90FA9">
      <w:pPr>
        <w:pStyle w:val="VDABlocktext"/>
        <w:numPr>
          <w:ilvl w:val="0"/>
          <w:numId w:val="6"/>
        </w:numPr>
        <w:jc w:val="left"/>
      </w:pPr>
      <w:commentRangeStart w:id="230"/>
      <w:r>
        <w:t>Restructuring of the multi-core representation</w:t>
      </w:r>
    </w:p>
    <w:p w14:paraId="281DDDE9" w14:textId="241796FE" w:rsidR="00B90FA9" w:rsidRDefault="006C2F4E" w:rsidP="00B90FA9">
      <w:pPr>
        <w:pStyle w:val="VDABlocktext"/>
        <w:numPr>
          <w:ilvl w:val="0"/>
          <w:numId w:val="6"/>
        </w:numPr>
        <w:jc w:val="left"/>
      </w:pPr>
      <w:r>
        <w:t>Removal of CompatibilitySpecification</w:t>
      </w:r>
    </w:p>
    <w:p w14:paraId="46BFD498" w14:textId="61945E0C" w:rsidR="006C2F4E" w:rsidRDefault="006C2F4E" w:rsidP="00B90FA9">
      <w:pPr>
        <w:pStyle w:val="VDABlocktext"/>
        <w:numPr>
          <w:ilvl w:val="0"/>
          <w:numId w:val="6"/>
        </w:numPr>
        <w:jc w:val="left"/>
      </w:pPr>
      <w:r>
        <w:t>New enumerations</w:t>
      </w:r>
      <w:commentRangeEnd w:id="230"/>
      <w:r w:rsidR="005102BD">
        <w:rPr>
          <w:rStyle w:val="Kommentarzeichen"/>
          <w:rFonts w:cs="Arial"/>
          <w:color w:val="000000"/>
          <w:lang w:val="en-US"/>
        </w:rPr>
        <w:commentReference w:id="230"/>
      </w:r>
    </w:p>
    <w:p w14:paraId="6EA5DC5D" w14:textId="3CB3D39B" w:rsidR="00EE16E5" w:rsidRDefault="006C2F4E" w:rsidP="002C65AC">
      <w:pPr>
        <w:pStyle w:val="VDABlocktext"/>
      </w:pPr>
      <w:r>
        <w:t xml:space="preserve">Issues resulting in not downward compatible </w:t>
      </w:r>
      <w:r w:rsidR="0035304A">
        <w:t>changes are labelled with “SCHEMA” in the issue tracking system.</w:t>
      </w:r>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31" w:name="_Toc181766019"/>
      <w:bookmarkStart w:id="232" w:name="_Toc373509018"/>
      <w:bookmarkStart w:id="233" w:name="_Toc27668578"/>
      <w:bookmarkStart w:id="234" w:name="_Toc27730646"/>
      <w:r w:rsidRPr="00E93F3D">
        <w:rPr>
          <w:lang w:val="en-GB"/>
        </w:rPr>
        <w:t>Document structure</w:t>
      </w:r>
      <w:bookmarkEnd w:id="231"/>
      <w:bookmarkEnd w:id="232"/>
      <w:bookmarkEnd w:id="233"/>
      <w:bookmarkEnd w:id="234"/>
    </w:p>
    <w:p w14:paraId="0972576B" w14:textId="7777777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34C2B">
        <w:t>2</w:t>
      </w:r>
      <w:r w:rsidR="00534C2B">
        <w:fldChar w:fldCharType="end"/>
      </w:r>
      <w:r>
        <w:t xml:space="preserve"> describes some exemplary use cases for the application of the VEC data format.</w:t>
      </w:r>
    </w:p>
    <w:p w14:paraId="02906A28" w14:textId="77777777"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34C2B">
        <w:t>3</w:t>
      </w:r>
      <w:r w:rsidR="00534C2B">
        <w:fldChar w:fldCharType="end"/>
      </w:r>
      <w:r>
        <w:t xml:space="preserve"> breaks down the requirements that the VEC data format specification has to meet.</w:t>
      </w:r>
    </w:p>
    <w:p w14:paraId="7945428A" w14:textId="089756DF" w:rsidR="00534C2B" w:rsidRDefault="00534C2B" w:rsidP="00534C2B">
      <w:pPr>
        <w:pStyle w:val="VDABlocktext"/>
      </w:pPr>
      <w:r>
        <w:lastRenderedPageBreak/>
        <w:t>Chapter </w:t>
      </w:r>
      <w:r>
        <w:fldChar w:fldCharType="begin"/>
      </w:r>
      <w:r>
        <w:instrText xml:space="preserve"> REF _Ref27733285 \n \h </w:instrText>
      </w:r>
      <w:r>
        <w:fldChar w:fldCharType="separate"/>
      </w:r>
      <w:r>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77777777" w:rsidR="00534C2B" w:rsidRDefault="00534C2B" w:rsidP="00534C2B">
      <w:pPr>
        <w:pStyle w:val="VDABlocktext"/>
      </w:pPr>
      <w:r>
        <w:t>Chapter </w:t>
      </w:r>
      <w:r>
        <w:fldChar w:fldCharType="begin"/>
      </w:r>
      <w:r>
        <w:instrText xml:space="preserve"> REF _Ref27733321 \n \h </w:instrText>
      </w:r>
      <w:r>
        <w:fldChar w:fldCharType="separate"/>
      </w:r>
      <w:r>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235"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236" w:name="_Toc373509019"/>
      <w:bookmarkStart w:id="237" w:name="_Toc27668579"/>
      <w:bookmarkStart w:id="238" w:name="_Toc27730647"/>
      <w:r w:rsidRPr="00E93F3D">
        <w:rPr>
          <w:lang w:val="en-GB"/>
        </w:rPr>
        <w:t>Abbreviations, terms and definitions</w:t>
      </w:r>
      <w:bookmarkEnd w:id="235"/>
      <w:bookmarkEnd w:id="236"/>
      <w:bookmarkEnd w:id="237"/>
      <w:bookmarkEnd w:id="238"/>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39" w:name="_Toc181766021"/>
      <w:bookmarkStart w:id="240" w:name="_Ref293411335"/>
      <w:bookmarkStart w:id="241" w:name="_Ref293420651"/>
      <w:bookmarkStart w:id="242" w:name="_Toc373509020"/>
      <w:bookmarkStart w:id="243" w:name="_Toc27668580"/>
      <w:bookmarkStart w:id="244" w:name="_Toc27730648"/>
      <w:r w:rsidRPr="00E93F3D">
        <w:rPr>
          <w:lang w:val="en-GB"/>
        </w:rPr>
        <w:t>Reference</w:t>
      </w:r>
      <w:bookmarkEnd w:id="239"/>
      <w:bookmarkEnd w:id="240"/>
      <w:bookmarkEnd w:id="241"/>
      <w:bookmarkEnd w:id="242"/>
      <w:bookmarkEnd w:id="243"/>
      <w:bookmarkEnd w:id="244"/>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4E145236" w:rsidR="002C65AC" w:rsidRDefault="002C65AC" w:rsidP="002C65AC">
      <w:pPr>
        <w:pStyle w:val="VDABlocktext"/>
        <w:numPr>
          <w:ilvl w:val="0"/>
          <w:numId w:val="6"/>
        </w:numPr>
        <w:jc w:val="left"/>
      </w:pPr>
      <w:r>
        <w:t xml:space="preserve">The </w:t>
      </w:r>
      <w:r w:rsidR="00E30B51">
        <w:t>prostep ivip</w:t>
      </w:r>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7" w:history="1">
        <w:r w:rsidR="005102BD">
          <w:rPr>
            <w:rStyle w:val="Hyperlink"/>
            <w:rFonts w:eastAsiaTheme="majorEastAsia"/>
          </w:rPr>
          <w:t>https://www.prostep.org/en/medialibrary/publications</w:t>
        </w:r>
      </w:hyperlink>
      <w:r w:rsidR="005102BD">
        <w:t xml:space="preserve">, </w:t>
      </w:r>
      <w:hyperlink r:id="rId18"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245" w:name="_Ref179959861"/>
      <w:bookmarkStart w:id="246" w:name="_Toc181766022"/>
      <w:r>
        <w:rPr>
          <w:lang w:val="en-GB"/>
        </w:rPr>
        <w:br w:type="page"/>
      </w:r>
      <w:bookmarkStart w:id="247" w:name="_Ref293413051"/>
      <w:bookmarkStart w:id="248" w:name="_Toc373509021"/>
      <w:bookmarkStart w:id="249" w:name="_Toc27668581"/>
      <w:bookmarkStart w:id="250" w:name="_Toc27730649"/>
      <w:r>
        <w:rPr>
          <w:lang w:val="en-GB"/>
        </w:rPr>
        <w:lastRenderedPageBreak/>
        <w:t>Exemplary b</w:t>
      </w:r>
      <w:r w:rsidRPr="00E93F3D">
        <w:rPr>
          <w:lang w:val="en-GB"/>
        </w:rPr>
        <w:t>usiness use cases</w:t>
      </w:r>
      <w:bookmarkEnd w:id="245"/>
      <w:bookmarkEnd w:id="246"/>
      <w:bookmarkEnd w:id="247"/>
      <w:bookmarkEnd w:id="248"/>
      <w:bookmarkEnd w:id="249"/>
      <w:bookmarkEnd w:id="250"/>
    </w:p>
    <w:p w14:paraId="77020DAD" w14:textId="77777777"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51" w:name="_Toc373509022"/>
      <w:bookmarkStart w:id="252" w:name="_Toc27668582"/>
      <w:bookmarkStart w:id="253" w:name="_Toc27730650"/>
      <w:r>
        <w:rPr>
          <w:lang w:val="en-GB"/>
        </w:rPr>
        <w:t xml:space="preserve">UC1: </w:t>
      </w:r>
      <w:r w:rsidRPr="00E667B8">
        <w:rPr>
          <w:lang w:val="en-GB"/>
        </w:rPr>
        <w:t xml:space="preserve">Exchange of </w:t>
      </w:r>
      <w:r>
        <w:rPr>
          <w:lang w:val="en-GB"/>
        </w:rPr>
        <w:t>components data (part master data)</w:t>
      </w:r>
      <w:bookmarkEnd w:id="251"/>
      <w:bookmarkEnd w:id="252"/>
      <w:bookmarkEnd w:id="253"/>
    </w:p>
    <w:p w14:paraId="634338C0" w14:textId="77777777" w:rsidR="002C65AC" w:rsidRPr="000E264F" w:rsidRDefault="002C65AC" w:rsidP="002C65AC">
      <w:pPr>
        <w:pStyle w:val="VDABlocktext"/>
      </w:pPr>
      <w:r>
        <w:t>The VEC data format specification must have a scalable concept for the exchange of part master data. This includes at least the following sub use cases which can possibly appear in separated or in common:</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54" w:name="_Toc373509023"/>
      <w:bookmarkStart w:id="255" w:name="_Toc27668583"/>
      <w:bookmarkStart w:id="256" w:name="_Toc27730651"/>
      <w:r>
        <w:rPr>
          <w:lang w:val="en-GB"/>
        </w:rPr>
        <w:t>UC2: Exchange of connectivity data</w:t>
      </w:r>
      <w:bookmarkEnd w:id="254"/>
      <w:bookmarkEnd w:id="255"/>
      <w:bookmarkEnd w:id="256"/>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77777777" w:rsidR="002C65AC" w:rsidRDefault="002C65AC" w:rsidP="002C65AC">
      <w:pPr>
        <w:pStyle w:val="VDABlocktext"/>
        <w:numPr>
          <w:ilvl w:val="0"/>
          <w:numId w:val="6"/>
        </w:numPr>
        <w:jc w:val="left"/>
      </w:pPr>
      <w:r>
        <w:t>UC2</w:t>
      </w:r>
      <w:r w:rsidRPr="008110F1">
        <w:t>.1</w:t>
      </w:r>
      <w:r>
        <w:t>:</w:t>
      </w:r>
      <w:r w:rsidRPr="008110F1">
        <w:t xml:space="preserve"> </w:t>
      </w:r>
      <w:r>
        <w:t>Exchange of net list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57" w:name="_Toc373509024"/>
      <w:bookmarkStart w:id="258" w:name="_Toc27668584"/>
      <w:bookmarkStart w:id="259" w:name="_Toc27730652"/>
      <w:bookmarkStart w:id="260" w:name="_Ref179960153"/>
      <w:bookmarkStart w:id="261" w:name="_Toc181766027"/>
      <w:r>
        <w:rPr>
          <w:lang w:val="en-GB"/>
        </w:rPr>
        <w:t>UC3: Exchange of geometry data</w:t>
      </w:r>
      <w:bookmarkEnd w:id="257"/>
      <w:bookmarkEnd w:id="258"/>
      <w:bookmarkEnd w:id="259"/>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62" w:name="_Toc373509025"/>
      <w:bookmarkStart w:id="263" w:name="_Toc27668585"/>
      <w:bookmarkStart w:id="264" w:name="_Toc27730653"/>
      <w:r>
        <w:rPr>
          <w:lang w:val="en-GB"/>
        </w:rPr>
        <w:t>UC4: Exchange of wiring harness data</w:t>
      </w:r>
      <w:bookmarkEnd w:id="262"/>
      <w:bookmarkEnd w:id="263"/>
      <w:bookmarkEnd w:id="264"/>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7777777" w:rsidR="002C65AC" w:rsidRDefault="002C65AC" w:rsidP="002C65AC">
      <w:pPr>
        <w:pStyle w:val="VDABlocktext"/>
        <w:numPr>
          <w:ilvl w:val="1"/>
          <w:numId w:val="6"/>
        </w:numPr>
        <w:jc w:val="left"/>
      </w:pPr>
      <w:r>
        <w:t>Example: Supply EMC-simulation tools with data</w:t>
      </w:r>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265" w:name="_Toc373509026"/>
      <w:bookmarkStart w:id="266" w:name="_Toc27668586"/>
      <w:bookmarkStart w:id="267" w:name="_Toc27730654"/>
      <w:bookmarkStart w:id="268" w:name="_Ref27733211"/>
      <w:r w:rsidRPr="00E93F3D">
        <w:rPr>
          <w:lang w:val="en-GB"/>
        </w:rPr>
        <w:lastRenderedPageBreak/>
        <w:t xml:space="preserve">Requirements </w:t>
      </w:r>
      <w:r>
        <w:rPr>
          <w:lang w:val="en-GB"/>
        </w:rPr>
        <w:t>on the VEC</w:t>
      </w:r>
      <w:bookmarkEnd w:id="260"/>
      <w:bookmarkEnd w:id="261"/>
      <w:bookmarkEnd w:id="265"/>
      <w:bookmarkEnd w:id="266"/>
      <w:bookmarkEnd w:id="267"/>
      <w:bookmarkEnd w:id="268"/>
    </w:p>
    <w:p w14:paraId="5E0DE240" w14:textId="77777777" w:rsidR="002C65AC" w:rsidRDefault="002C65AC" w:rsidP="002C65AC">
      <w:pPr>
        <w:pStyle w:val="VDABlocktext"/>
      </w:pPr>
      <w:bookmarkStart w:id="269" w:name="_Ref179960306"/>
      <w:bookmarkStart w:id="270"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71" w:name="_Ref287526142"/>
      <w:bookmarkStart w:id="272" w:name="_Toc373509027"/>
      <w:bookmarkStart w:id="273" w:name="_Toc27668587"/>
      <w:bookmarkStart w:id="274" w:name="_Toc27730655"/>
      <w:r>
        <w:rPr>
          <w:lang w:val="en-GB"/>
        </w:rPr>
        <w:t>Requirements in the PDM context / addressing PDM data</w:t>
      </w:r>
      <w:bookmarkEnd w:id="271"/>
      <w:bookmarkEnd w:id="272"/>
      <w:bookmarkEnd w:id="273"/>
      <w:bookmarkEnd w:id="274"/>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75" w:name="_Toc373509028"/>
      <w:r>
        <w:rPr>
          <w:lang w:val="en-GB"/>
        </w:rPr>
        <w:t>Project reference</w:t>
      </w:r>
      <w:bookmarkEnd w:id="275"/>
    </w:p>
    <w:p w14:paraId="7908D796" w14:textId="77777777" w:rsidR="002C65AC" w:rsidRDefault="002C65AC" w:rsidP="002C65AC">
      <w:pPr>
        <w:pStyle w:val="VDABlocktext"/>
      </w:pPr>
      <w:r>
        <w:t>Each part / part version description (not part instance description) must be able to express a project reference respectively a special model series reference (compare KBL::Project_number / KBL::Car_classification_level2-4).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76" w:name="_Toc373509029"/>
      <w:r>
        <w:rPr>
          <w:lang w:val="en-GB"/>
        </w:rPr>
        <w:t>Part Usage Constraints</w:t>
      </w:r>
      <w:bookmarkEnd w:id="276"/>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77" w:name="_Toc373509030"/>
      <w:bookmarkStart w:id="278" w:name="_Toc235801640"/>
      <w:bookmarkStart w:id="279" w:name="_Toc276891720"/>
      <w:r>
        <w:rPr>
          <w:lang w:val="en-GB"/>
        </w:rPr>
        <w:t>Approval information (stating a general permission for use)</w:t>
      </w:r>
      <w:bookmarkEnd w:id="277"/>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280" w:name="_Toc373509031"/>
      <w:r w:rsidRPr="00DC4AF6">
        <w:rPr>
          <w:lang w:val="en-GB"/>
        </w:rPr>
        <w:lastRenderedPageBreak/>
        <w:t>Change history</w:t>
      </w:r>
      <w:bookmarkEnd w:id="280"/>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1E32DD1B"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281" w:name="_Toc373509032"/>
      <w:r>
        <w:rPr>
          <w:lang w:val="en-GB"/>
        </w:rPr>
        <w:t>External References</w:t>
      </w:r>
      <w:bookmarkEnd w:id="281"/>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282" w:name="_Toc373509033"/>
      <w:r>
        <w:rPr>
          <w:lang w:val="en-GB"/>
        </w:rPr>
        <w:t>VEC file-spanning correlations</w:t>
      </w:r>
      <w:bookmarkEnd w:id="282"/>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3C3345BA"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83" w:name="_Toc373509034"/>
      <w:bookmarkStart w:id="284" w:name="_Toc27668588"/>
      <w:bookmarkStart w:id="285" w:name="_Toc27730656"/>
      <w:r>
        <w:rPr>
          <w:lang w:val="en-GB"/>
        </w:rPr>
        <w:lastRenderedPageBreak/>
        <w:t>Requirements addressing variance information</w:t>
      </w:r>
      <w:bookmarkEnd w:id="283"/>
      <w:bookmarkEnd w:id="284"/>
      <w:bookmarkEnd w:id="285"/>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(KBL::logistic_control_information) on the relevant configurable elements which means dedicated construction elements such as part occurrences (which can be alternatively instances of atomic parts or instances of assemblies / modules) and part usages.</w:t>
      </w:r>
      <w:bookmarkStart w:id="286" w:name="_Toc235801645"/>
      <w:bookmarkStart w:id="287" w:name="_Toc276891724"/>
      <w:bookmarkEnd w:id="278"/>
      <w:bookmarkEnd w:id="279"/>
    </w:p>
    <w:p w14:paraId="1C67DD24" w14:textId="77777777" w:rsidR="002C65AC" w:rsidRDefault="002C65AC" w:rsidP="002C65AC">
      <w:pPr>
        <w:pStyle w:val="VDABlocktext"/>
      </w:pPr>
      <w:r>
        <w:t>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are: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is, that if it is selected in a certain configuration, it appears as a whole.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88" w:name="_Toc373509035"/>
      <w:r>
        <w:rPr>
          <w:lang w:val="en-GB"/>
        </w:rPr>
        <w:t>Variant configuration terms</w:t>
      </w:r>
      <w:bookmarkEnd w:id="288"/>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78B1D7F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89" w:name="_Toc373509036"/>
      <w:r>
        <w:rPr>
          <w:lang w:val="en-GB"/>
        </w:rPr>
        <w:t>Vocabulary of variant configuration terms</w:t>
      </w:r>
      <w:bookmarkEnd w:id="289"/>
    </w:p>
    <w:p w14:paraId="59B83AFC" w14:textId="77777777" w:rsidR="002C65AC" w:rsidRDefault="002C65AC" w:rsidP="002C65AC">
      <w:pPr>
        <w:pStyle w:val="VDABlocktext"/>
      </w:pPr>
      <w:r>
        <w:t xml:space="preserve">The VEC data format specification must have a concept that allows the separate (which means independent) expression of the vocabulary (which means the amount of identifiers) on which the specification of variant configuration terms is based. This concept must be free of constraints concerning the number of identifiers as well as the naming </w:t>
      </w:r>
      <w:r>
        <w:lastRenderedPageBreak/>
        <w:t>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90" w:name="_Toc373509037"/>
      <w:bookmarkStart w:id="291" w:name="_Toc27668589"/>
      <w:bookmarkStart w:id="292" w:name="_Toc27730657"/>
      <w:r>
        <w:rPr>
          <w:lang w:val="en-GB"/>
        </w:rPr>
        <w:t xml:space="preserve">Requirements out of the </w:t>
      </w:r>
      <w:r w:rsidR="00DD1D20">
        <w:rPr>
          <w:lang w:val="en-GB"/>
        </w:rPr>
        <w:t xml:space="preserve">physical harness </w:t>
      </w:r>
      <w:r>
        <w:rPr>
          <w:lang w:val="en-GB"/>
        </w:rPr>
        <w:t>perspective</w:t>
      </w:r>
      <w:bookmarkEnd w:id="290"/>
      <w:bookmarkEnd w:id="291"/>
      <w:bookmarkEnd w:id="292"/>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93" w:name="_Ref287525632"/>
      <w:bookmarkStart w:id="294" w:name="_Toc373509038"/>
      <w:r>
        <w:rPr>
          <w:lang w:val="en-GB"/>
        </w:rPr>
        <w:t>Part descriptions</w:t>
      </w:r>
      <w:bookmarkEnd w:id="293"/>
      <w:bookmarkEnd w:id="294"/>
    </w:p>
    <w:p w14:paraId="77184D04" w14:textId="77777777" w:rsidR="002C65AC" w:rsidRDefault="002C65AC" w:rsidP="002C65AC">
      <w:pPr>
        <w:pStyle w:val="VDABlocktext"/>
      </w:pPr>
      <w:r>
        <w:t>The VEC data format description must have a concept which allows the specification of the relevant part master data. This includes</w:t>
      </w:r>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5DC0B3E7" w14:textId="77777777"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lastRenderedPageBreak/>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73973100" w14:textId="77777777" w:rsidR="002C65AC" w:rsidRDefault="002C65AC" w:rsidP="00D50625">
      <w:pPr>
        <w:pStyle w:val="VDABlocktext"/>
        <w:numPr>
          <w:ilvl w:val="1"/>
          <w:numId w:val="27"/>
        </w:numPr>
      </w:pPr>
      <w:r>
        <w:t xml:space="preserve">Modular Connectors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1FE903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95" w:name="_Toc373509039"/>
      <w:r>
        <w:rPr>
          <w:lang w:val="en-GB"/>
        </w:rPr>
        <w:t>Assembly / harness module / harness configuration set parts list</w:t>
      </w:r>
      <w:bookmarkEnd w:id="295"/>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296" w:name="_Toc373509040"/>
      <w:r>
        <w:rPr>
          <w:lang w:val="en-GB"/>
        </w:rPr>
        <w:t>Wire list and c</w:t>
      </w:r>
      <w:r w:rsidRPr="00926DB6">
        <w:rPr>
          <w:lang w:val="en-GB"/>
        </w:rPr>
        <w:t>onnection list</w:t>
      </w:r>
      <w:bookmarkEnd w:id="296"/>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97" w:name="_Toc373509041"/>
      <w:bookmarkStart w:id="298" w:name="_Toc235801649"/>
      <w:bookmarkStart w:id="299" w:name="_Toc276891731"/>
      <w:bookmarkEnd w:id="286"/>
      <w:bookmarkEnd w:id="287"/>
      <w:r>
        <w:rPr>
          <w:lang w:val="en-GB"/>
        </w:rPr>
        <w:t>Cavity equipment</w:t>
      </w:r>
      <w:bookmarkEnd w:id="297"/>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00" w:name="_Toc373509042"/>
      <w:r>
        <w:rPr>
          <w:lang w:val="en-GB"/>
        </w:rPr>
        <w:t>Replacements</w:t>
      </w:r>
      <w:bookmarkEnd w:id="300"/>
    </w:p>
    <w:p w14:paraId="2E26E39D" w14:textId="77777777" w:rsidR="002C65AC" w:rsidRDefault="002C65AC" w:rsidP="002C65AC">
      <w:pPr>
        <w:pStyle w:val="VDABlocktext"/>
      </w:pPr>
      <w:r>
        <w:t xml:space="preserve">The VEC data format specification must have a concept which allows the definition of configuration dependant cavity plug replacements. The cavity plug replacement is e.g. </w:t>
      </w:r>
      <w:r>
        <w:lastRenderedPageBreak/>
        <w:t>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01" w:name="_Ref288492053"/>
      <w:bookmarkStart w:id="302" w:name="_Toc373509043"/>
      <w:r>
        <w:rPr>
          <w:lang w:val="en-GB"/>
        </w:rPr>
        <w:t>Topology and Routing</w:t>
      </w:r>
      <w:bookmarkEnd w:id="301"/>
      <w:bookmarkEnd w:id="302"/>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298"/>
      <w:bookmarkEnd w:id="299"/>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03" w:name="_Toc373509044"/>
      <w:r>
        <w:rPr>
          <w:lang w:val="en-GB"/>
        </w:rPr>
        <w:t>Wire and core lengths</w:t>
      </w:r>
      <w:bookmarkEnd w:id="303"/>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304" w:name="_Toc373509045"/>
      <w:r w:rsidRPr="00926DB6">
        <w:rPr>
          <w:lang w:val="en-GB"/>
        </w:rPr>
        <w:t>Modules and Harness configuration sets</w:t>
      </w:r>
      <w:bookmarkEnd w:id="304"/>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305" w:name="_Toc373509046"/>
      <w:r w:rsidRPr="00926DB6">
        <w:rPr>
          <w:lang w:val="en-GB"/>
        </w:rPr>
        <w:t>Extra requirements addressing variance information</w:t>
      </w:r>
      <w:bookmarkEnd w:id="305"/>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7777777" w:rsidR="002C65AC" w:rsidRDefault="002C65AC" w:rsidP="002C65AC">
      <w:pPr>
        <w:pStyle w:val="VDABlocktext"/>
      </w:pPr>
      <w:r>
        <w:lastRenderedPageBreak/>
        <w:t xml:space="preserve">Finally, the VEC data format specification must have a concept to describe certain occurrences as mandatory completion parts in dependency of the existence of one </w:t>
      </w:r>
      <w:r w:rsidRPr="008F535A">
        <w:t>or more related modules (KBL - module list concept).</w:t>
      </w:r>
    </w:p>
    <w:p w14:paraId="7921776B" w14:textId="7D91034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306" w:name="_Toc373509047"/>
      <w:bookmarkStart w:id="307" w:name="_Toc27668590"/>
      <w:bookmarkStart w:id="308" w:name="_Toc27730658"/>
      <w:r>
        <w:rPr>
          <w:lang w:val="en-GB"/>
        </w:rPr>
        <w:t xml:space="preserve">Additional requirements out of the </w:t>
      </w:r>
      <w:r w:rsidR="00DD1D20">
        <w:rPr>
          <w:lang w:val="en-GB"/>
        </w:rPr>
        <w:t>component description</w:t>
      </w:r>
      <w:r>
        <w:rPr>
          <w:lang w:val="en-GB"/>
        </w:rPr>
        <w:t xml:space="preserve"> perspective</w:t>
      </w:r>
      <w:bookmarkEnd w:id="306"/>
      <w:bookmarkEnd w:id="307"/>
      <w:bookmarkEnd w:id="308"/>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09" w:name="_Toc373509048"/>
      <w:bookmarkStart w:id="310" w:name="_Ref304475997"/>
      <w:bookmarkStart w:id="311" w:name="_Toc235801660"/>
      <w:bookmarkStart w:id="312" w:name="_Toc276891739"/>
      <w:r>
        <w:rPr>
          <w:lang w:val="en-GB"/>
        </w:rPr>
        <w:t>Usage Nodes</w:t>
      </w:r>
      <w:bookmarkEnd w:id="309"/>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13"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310"/>
      <w:bookmarkEnd w:id="313"/>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314" w:name="_Toc373509050"/>
      <w:r>
        <w:rPr>
          <w:lang w:val="en-GB"/>
        </w:rPr>
        <w:t>Design</w:t>
      </w:r>
      <w:r w:rsidRPr="00E941EE">
        <w:rPr>
          <w:lang w:val="en-GB"/>
        </w:rPr>
        <w:t xml:space="preserve"> relevant attributes</w:t>
      </w:r>
      <w:bookmarkEnd w:id="314"/>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77777777"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FD096A">
        <w:t>3.1</w:t>
      </w:r>
      <w:r>
        <w:fldChar w:fldCharType="end"/>
      </w:r>
      <w:r>
        <w:t>, </w:t>
      </w:r>
      <w:r>
        <w:fldChar w:fldCharType="begin"/>
      </w:r>
      <w:r>
        <w:instrText xml:space="preserve"> REF _Ref287525632 \r \h </w:instrText>
      </w:r>
      <w:r>
        <w:fldChar w:fldCharType="separate"/>
      </w:r>
      <w:r w:rsidR="00FD096A">
        <w:t>3.3.1</w:t>
      </w:r>
      <w:r>
        <w:fldChar w:fldCharType="end"/>
      </w:r>
      <w:r>
        <w:t xml:space="preserve"> and </w:t>
      </w:r>
      <w:r>
        <w:fldChar w:fldCharType="begin"/>
      </w:r>
      <w:r>
        <w:instrText xml:space="preserve"> REF _Ref304475997 \r \h </w:instrText>
      </w:r>
      <w:r>
        <w:fldChar w:fldCharType="separate"/>
      </w:r>
      <w:r w:rsidR="00FD096A">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The permitted temperature range</w:t>
      </w:r>
    </w:p>
    <w:p w14:paraId="6DE9CDB8" w14:textId="77777777" w:rsidR="002C65AC" w:rsidRDefault="002C65AC" w:rsidP="00D50625">
      <w:pPr>
        <w:pStyle w:val="VDABlocktext"/>
        <w:numPr>
          <w:ilvl w:val="1"/>
          <w:numId w:val="30"/>
        </w:numPr>
      </w:pPr>
      <w:r>
        <w:lastRenderedPageBreak/>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15" w:name="_Toc373509051"/>
      <w:r>
        <w:rPr>
          <w:lang w:val="en-GB"/>
        </w:rPr>
        <w:t>Parts classification</w:t>
      </w:r>
      <w:bookmarkEnd w:id="315"/>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316"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and</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316"/>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317" w:name="_Toc373509053"/>
      <w:bookmarkStart w:id="318" w:name="_Toc27668591"/>
      <w:bookmarkStart w:id="319" w:name="_Toc27730659"/>
      <w:r>
        <w:rPr>
          <w:lang w:val="en-GB"/>
        </w:rPr>
        <w:lastRenderedPageBreak/>
        <w:t xml:space="preserve">Additional requirements out of the </w:t>
      </w:r>
      <w:r w:rsidR="00DD1D20">
        <w:rPr>
          <w:lang w:val="en-GB"/>
        </w:rPr>
        <w:t xml:space="preserve">geometry/topology </w:t>
      </w:r>
      <w:r>
        <w:rPr>
          <w:lang w:val="en-GB"/>
        </w:rPr>
        <w:t>perspective</w:t>
      </w:r>
      <w:bookmarkEnd w:id="317"/>
      <w:bookmarkEnd w:id="318"/>
      <w:bookmarkEnd w:id="319"/>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20" w:name="_Toc373509054"/>
      <w:r>
        <w:rPr>
          <w:lang w:val="en-GB"/>
        </w:rPr>
        <w:t>Topology</w:t>
      </w:r>
      <w:bookmarkEnd w:id="320"/>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21" w:name="_Toc373509055"/>
      <w:r w:rsidRPr="000023DA">
        <w:rPr>
          <w:lang w:val="en-GB"/>
        </w:rPr>
        <w:t>Partitioning</w:t>
      </w:r>
      <w:r>
        <w:rPr>
          <w:lang w:val="en-GB"/>
        </w:rPr>
        <w:t xml:space="preserve"> and mapping of topology</w:t>
      </w:r>
      <w:bookmarkEnd w:id="321"/>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22" w:name="_Ref288477854"/>
      <w:bookmarkStart w:id="323" w:name="_Toc373509056"/>
      <w:bookmarkStart w:id="324" w:name="_Toc276891748"/>
      <w:bookmarkStart w:id="325" w:name="_Toc235801666"/>
      <w:bookmarkEnd w:id="311"/>
      <w:bookmarkEnd w:id="312"/>
      <w:r>
        <w:rPr>
          <w:lang w:val="en-GB"/>
        </w:rPr>
        <w:t>Placement</w:t>
      </w:r>
      <w:bookmarkEnd w:id="322"/>
      <w:bookmarkEnd w:id="323"/>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601BB2BE"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26" w:name="_Toc373509057"/>
      <w:r>
        <w:rPr>
          <w:lang w:val="en-GB"/>
        </w:rPr>
        <w:t>Dimensioning and tolerance specification</w:t>
      </w:r>
      <w:bookmarkEnd w:id="326"/>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lastRenderedPageBreak/>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327" w:name="_Toc259439826"/>
      <w:bookmarkStart w:id="328" w:name="_Toc373509058"/>
      <w:bookmarkEnd w:id="327"/>
      <w:r>
        <w:rPr>
          <w:lang w:val="en-GB"/>
        </w:rPr>
        <w:t>General requirements concerning geometry views</w:t>
      </w:r>
      <w:bookmarkEnd w:id="328"/>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329" w:name="_Toc373509059"/>
      <w:r>
        <w:rPr>
          <w:lang w:val="en-GB"/>
        </w:rPr>
        <w:t>3D view</w:t>
      </w:r>
      <w:bookmarkEnd w:id="329"/>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77777777"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FD096A">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330" w:name="_Toc373509060"/>
      <w:r>
        <w:t>2</w:t>
      </w:r>
      <w:r w:rsidRPr="001F3F0A">
        <w:t xml:space="preserve">D </w:t>
      </w:r>
      <w:r>
        <w:t>v</w:t>
      </w:r>
      <w:r w:rsidRPr="001F3F0A">
        <w:t>iew</w:t>
      </w:r>
      <w:bookmarkEnd w:id="330"/>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331" w:name="_Toc373509061"/>
      <w:bookmarkEnd w:id="324"/>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331"/>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332" w:name="_Toc373509062"/>
      <w:bookmarkStart w:id="333" w:name="_Toc27668592"/>
      <w:bookmarkStart w:id="334" w:name="_Toc27730660"/>
      <w:r>
        <w:rPr>
          <w:lang w:val="en-GB"/>
        </w:rPr>
        <w:t xml:space="preserve">Additional requirements out of the </w:t>
      </w:r>
      <w:r w:rsidR="00DD1D20">
        <w:rPr>
          <w:lang w:val="en-GB"/>
        </w:rPr>
        <w:t xml:space="preserve">connectivity </w:t>
      </w:r>
      <w:r>
        <w:rPr>
          <w:lang w:val="en-GB"/>
        </w:rPr>
        <w:t>perspective</w:t>
      </w:r>
      <w:bookmarkEnd w:id="332"/>
      <w:bookmarkEnd w:id="333"/>
      <w:bookmarkEnd w:id="334"/>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35" w:name="_Toc373509063"/>
      <w:r>
        <w:rPr>
          <w:lang w:val="en-GB"/>
        </w:rPr>
        <w:t>Abstraction layers</w:t>
      </w:r>
      <w:bookmarkEnd w:id="335"/>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336" w:author="Ungerer, Max" w:date="2020-02-10T17:08:00Z">
        <w:r w:rsidDel="00DD1D20">
          <w:delText>Net list</w:delText>
        </w:r>
      </w:del>
      <w:ins w:id="337"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338" w:name="_Toc276891754"/>
      <w:r>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39" w:name="_Toc373509064"/>
      <w:del w:id="340" w:author="Ungerer, Max" w:date="2020-02-10T17:26:00Z">
        <w:r w:rsidDel="0042768D">
          <w:rPr>
            <w:lang w:val="en-GB"/>
          </w:rPr>
          <w:delText>Net list</w:delText>
        </w:r>
      </w:del>
      <w:bookmarkEnd w:id="339"/>
      <w:ins w:id="341"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a </w:t>
      </w:r>
      <w:del w:id="342"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343" w:author="Ungerer, Max" w:date="2020-02-10T17:30:00Z">
        <w:r w:rsidR="00FB2F4A">
          <w:t xml:space="preserve">Nets shall not make any </w:t>
        </w:r>
      </w:ins>
      <w:ins w:id="344" w:author="Ungerer, Max" w:date="2020-02-10T17:35:00Z">
        <w:r w:rsidR="00FB2F4A">
          <w:t>assumptions</w:t>
        </w:r>
      </w:ins>
      <w:ins w:id="345" w:author="Ungerer, Max" w:date="2020-02-10T17:31:00Z">
        <w:r w:rsidR="00FB2F4A">
          <w:t xml:space="preserve"> about the physical realization of the connection and about the topolo</w:t>
        </w:r>
      </w:ins>
      <w:ins w:id="346" w:author="Ungerer, Max" w:date="2020-02-10T17:32:00Z">
        <w:r w:rsidR="00FB2F4A">
          <w:t xml:space="preserve">gy. </w:t>
        </w:r>
      </w:ins>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347" w:name="_Toc373509065"/>
      <w:r w:rsidRPr="00926DB6">
        <w:rPr>
          <w:lang w:val="en-GB"/>
        </w:rPr>
        <w:t>Schematics</w:t>
      </w:r>
      <w:bookmarkEnd w:id="347"/>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348"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26C10B6F" w:rsidR="002C65AC" w:rsidRPr="00926DB6" w:rsidRDefault="002C65AC" w:rsidP="00D50625">
      <w:pPr>
        <w:pStyle w:val="VDABlocktext"/>
        <w:numPr>
          <w:ilvl w:val="0"/>
          <w:numId w:val="38"/>
        </w:numPr>
      </w:pPr>
      <w:commentRangeStart w:id="349"/>
      <w:r w:rsidRPr="00926DB6">
        <w:t xml:space="preserve">Connections: representative of a direct electrically conducting connection between the related component ports out of the perspective of a single core wire connection. </w:t>
      </w:r>
      <w:ins w:id="350" w:author="Ungerer, Max" w:date="2020-02-10T17:33:00Z">
        <w:r w:rsidR="00FB2F4A">
          <w:t xml:space="preserve">Connections shall not make any </w:t>
        </w:r>
      </w:ins>
      <w:ins w:id="351" w:author="Ungerer, Max" w:date="2020-02-10T17:35:00Z">
        <w:r w:rsidR="00FB2F4A">
          <w:t>assumptions</w:t>
        </w:r>
      </w:ins>
      <w:ins w:id="352" w:author="Ungerer, Max" w:date="2020-02-10T17:33:00Z">
        <w:r w:rsidR="00FB2F4A">
          <w:t xml:space="preserve"> about the</w:t>
        </w:r>
      </w:ins>
      <w:ins w:id="353" w:author="Ungerer, Max" w:date="2020-02-10T17:35:00Z">
        <w:r w:rsidR="00FB2F4A">
          <w:t xml:space="preserve"> topological </w:t>
        </w:r>
      </w:ins>
      <w:ins w:id="354" w:author="Ungerer, Max" w:date="2020-02-10T17:36:00Z">
        <w:r w:rsidR="00FB2F4A">
          <w:t>representation.</w:t>
        </w:r>
      </w:ins>
      <w:ins w:id="355"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FD096A">
        <w:t>3.3.6</w:t>
      </w:r>
      <w:r w:rsidRPr="00926DB6">
        <w:fldChar w:fldCharType="end"/>
      </w:r>
      <w:r w:rsidRPr="00926DB6">
        <w:t>).</w:t>
      </w:r>
      <w:commentRangeEnd w:id="349"/>
      <w:r w:rsidR="00E40F24">
        <w:rPr>
          <w:rStyle w:val="Kommentarzeichen"/>
          <w:rFonts w:cs="Arial"/>
          <w:color w:val="000000"/>
          <w:lang w:val="en-US"/>
        </w:rPr>
        <w:commentReference w:id="349"/>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356" w:name="_Toc373509066"/>
      <w:bookmarkEnd w:id="338"/>
      <w:r w:rsidRPr="00787264">
        <w:rPr>
          <w:lang w:val="en-GB"/>
        </w:rPr>
        <w:lastRenderedPageBreak/>
        <w:t>Wiring</w:t>
      </w:r>
      <w:bookmarkEnd w:id="356"/>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7777777"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FD096A">
        <w:t>3.6.5</w:t>
      </w:r>
      <w:r>
        <w:fldChar w:fldCharType="end"/>
      </w:r>
    </w:p>
    <w:p w14:paraId="6173393E" w14:textId="77777777"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FD096A">
        <w:t>3.6.6</w:t>
      </w:r>
      <w:r>
        <w:fldChar w:fldCharType="end"/>
      </w:r>
    </w:p>
    <w:p w14:paraId="1C67D791" w14:textId="77777777" w:rsidR="002C65AC" w:rsidRDefault="002C65AC" w:rsidP="00D50625">
      <w:pPr>
        <w:pStyle w:val="VDABlocktext"/>
        <w:numPr>
          <w:ilvl w:val="0"/>
          <w:numId w:val="40"/>
        </w:numPr>
      </w:pPr>
      <w:r>
        <w:t>Mating: the relationship between pin and contrary pin, see chapter </w:t>
      </w:r>
      <w:r>
        <w:fldChar w:fldCharType="begin"/>
      </w:r>
      <w:r>
        <w:instrText xml:space="preserve"> REF _Ref288554572 \r \h </w:instrText>
      </w:r>
      <w:r>
        <w:fldChar w:fldCharType="separate"/>
      </w:r>
      <w:r w:rsidR="00FD096A">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357" w:name="_Ref288554472"/>
      <w:bookmarkStart w:id="358" w:name="_Toc373509067"/>
      <w:r w:rsidRPr="000C38F6">
        <w:rPr>
          <w:lang w:val="en-GB"/>
        </w:rPr>
        <w:t>Contacting</w:t>
      </w:r>
      <w:bookmarkEnd w:id="357"/>
      <w:bookmarkEnd w:id="358"/>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77777777"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0C9CFDC5" w14:textId="77777777"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77777777" w:rsidR="002C65AC" w:rsidRDefault="002C65AC" w:rsidP="00D50625">
      <w:pPr>
        <w:pStyle w:val="VDABlocktext"/>
        <w:numPr>
          <w:ilvl w:val="0"/>
          <w:numId w:val="39"/>
        </w:numPr>
      </w:pPr>
      <w:commentRangeStart w:id="359"/>
      <w:commentRangeStart w:id="360"/>
      <w:r>
        <w:t>Inliner: a special disconnection point between two or more EE components.</w:t>
      </w:r>
      <w:commentRangeEnd w:id="359"/>
      <w:r w:rsidR="007C446B">
        <w:rPr>
          <w:rStyle w:val="Kommentarzeichen"/>
          <w:rFonts w:cs="Arial"/>
          <w:color w:val="000000"/>
          <w:lang w:val="en-US"/>
        </w:rPr>
        <w:commentReference w:id="359"/>
      </w:r>
      <w:commentRangeEnd w:id="360"/>
      <w:r w:rsidR="009D25F6">
        <w:rPr>
          <w:rStyle w:val="Kommentarzeichen"/>
          <w:rFonts w:cs="Arial"/>
          <w:color w:val="000000"/>
          <w:lang w:val="en-US"/>
        </w:rPr>
        <w:commentReference w:id="360"/>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361" w:name="_Ref288554546"/>
      <w:bookmarkStart w:id="362" w:name="_Toc373509068"/>
      <w:r w:rsidRPr="0022337F">
        <w:rPr>
          <w:lang w:val="en-GB"/>
        </w:rPr>
        <w:t>Cavity Mounting</w:t>
      </w:r>
      <w:bookmarkEnd w:id="361"/>
      <w:bookmarkEnd w:id="362"/>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lastRenderedPageBreak/>
        <w:t>Line bridge: Two terminals that are each assigned to one cavity and at the same time are interconnected by a short wire.</w:t>
      </w:r>
    </w:p>
    <w:p w14:paraId="4B00B41F" w14:textId="77777777"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FD096A">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363" w:name="_Ref288554572"/>
      <w:bookmarkStart w:id="364" w:name="_Toc373509069"/>
      <w:r w:rsidRPr="0022337F">
        <w:rPr>
          <w:lang w:val="en-GB"/>
        </w:rPr>
        <w:t>Mating</w:t>
      </w:r>
      <w:bookmarkEnd w:id="363"/>
      <w:bookmarkEnd w:id="364"/>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 xml:space="preserve">(in case of a coax-terminal even the relevant terminal receptions) within the two connector housings of an </w:t>
      </w:r>
      <w:commentRangeStart w:id="365"/>
      <w:r>
        <w:t>inliner</w:t>
      </w:r>
      <w:commentRangeEnd w:id="365"/>
      <w:r w:rsidR="007C446B">
        <w:rPr>
          <w:rStyle w:val="Kommentarzeichen"/>
          <w:rFonts w:cs="Arial"/>
          <w:color w:val="000000"/>
          <w:lang w:val="en-US"/>
        </w:rPr>
        <w:commentReference w:id="365"/>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366" w:name="_Toc37350907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366"/>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67" w:name="_Toc373509071"/>
      <w:r>
        <w:rPr>
          <w:lang w:val="en-GB"/>
        </w:rPr>
        <w:t>Pinning Information</w:t>
      </w:r>
      <w:bookmarkEnd w:id="367"/>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032DC83" w14:textId="77777777"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368" w:name="_Toc373509078"/>
      <w:bookmarkStart w:id="369" w:name="_Toc27668594"/>
      <w:bookmarkStart w:id="370" w:name="_Toc27730662"/>
      <w:bookmarkStart w:id="371" w:name="_Toc276891761"/>
      <w:r w:rsidRPr="000C38F6">
        <w:rPr>
          <w:lang w:val="en-GB"/>
        </w:rPr>
        <w:t>Other requirements</w:t>
      </w:r>
      <w:bookmarkEnd w:id="368"/>
      <w:bookmarkEnd w:id="369"/>
      <w:bookmarkEnd w:id="370"/>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372" w:name="_Ref293401463"/>
      <w:bookmarkStart w:id="373" w:name="_Toc373509079"/>
      <w:r w:rsidRPr="000C38F6">
        <w:rPr>
          <w:lang w:val="en-GB"/>
        </w:rPr>
        <w:t>Data format</w:t>
      </w:r>
      <w:bookmarkEnd w:id="372"/>
      <w:bookmarkEnd w:id="373"/>
    </w:p>
    <w:p w14:paraId="3FB4E213" w14:textId="1BEA9EDA" w:rsidR="002C65AC" w:rsidRDefault="002C65AC" w:rsidP="002C65AC">
      <w:pPr>
        <w:pStyle w:val="VDABlocktext"/>
      </w:pPr>
      <w:r w:rsidRPr="008D6700">
        <w:t>Like the KBL</w:t>
      </w:r>
      <w:r>
        <w:t>,</w:t>
      </w:r>
      <w:r w:rsidRPr="008D6700">
        <w:t xml:space="preserve"> the VEC data format i</w:t>
      </w:r>
      <w:r>
        <w:t xml:space="preserve">s </w:t>
      </w:r>
      <w:r w:rsidR="009D0A97">
        <w:t>requested</w:t>
      </w:r>
      <w:r>
        <w:t xml:space="preserve"> 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74" w:name="_Toc373509080"/>
      <w:r>
        <w:rPr>
          <w:lang w:val="en-GB"/>
        </w:rPr>
        <w:t>Process specific information</w:t>
      </w:r>
      <w:bookmarkEnd w:id="374"/>
    </w:p>
    <w:p w14:paraId="712E51F2" w14:textId="12DCD529" w:rsidR="002C65AC" w:rsidRDefault="002C65AC" w:rsidP="002C65AC">
      <w:pPr>
        <w:pStyle w:val="VDABlocktext"/>
      </w:pPr>
      <w:r>
        <w:t xml:space="preserve">The VEC data format specification must have a concept which describes how to enrich a VEC compliant file with process specific data. For this, each VEC element is </w:t>
      </w:r>
      <w:r w:rsidR="009D0A97">
        <w:t>requested</w:t>
      </w:r>
      <w:r>
        <w:t xml:space="preserve"> </w:t>
      </w:r>
      <w:r w:rsidR="009D0A97">
        <w:t>to be</w:t>
      </w:r>
      <w:r>
        <w:t xml:space="preserve"> capable to be extended with user defined attributes.</w:t>
      </w:r>
      <w:bookmarkEnd w:id="325"/>
      <w:bookmarkEnd w:id="371"/>
    </w:p>
    <w:p w14:paraId="190A9792" w14:textId="3CEA2FB4"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75" w:name="_Toc373509081"/>
      <w:r>
        <w:rPr>
          <w:lang w:val="en-GB"/>
        </w:rPr>
        <w:lastRenderedPageBreak/>
        <w:t xml:space="preserve">Multi-language </w:t>
      </w:r>
      <w:r w:rsidR="009D0A97">
        <w:rPr>
          <w:lang w:val="en-GB"/>
        </w:rPr>
        <w:t>support</w:t>
      </w:r>
      <w:r>
        <w:rPr>
          <w:lang w:val="en-GB"/>
        </w:rPr>
        <w:t xml:space="preserve"> for descriptions</w:t>
      </w:r>
      <w:bookmarkEnd w:id="375"/>
    </w:p>
    <w:p w14:paraId="466569D2" w14:textId="7F34F3DD" w:rsidR="002C65AC" w:rsidRDefault="002C65AC" w:rsidP="002C65AC">
      <w:pPr>
        <w:pStyle w:val="VDABlocktext"/>
      </w:pPr>
      <w:r>
        <w:t xml:space="preserve">For attributes, that carry non-identifying informal text (normally descriptions), the VEC data format specification must have a concept for multi-language </w:t>
      </w:r>
      <w:r w:rsidR="009D0A97">
        <w:t>support</w:t>
      </w:r>
      <w:r>
        <w:t>. The language code must be compliant to ISO-639.</w:t>
      </w:r>
    </w:p>
    <w:p w14:paraId="3B997674" w14:textId="176B28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76" w:name="_Toc373509082"/>
      <w:r>
        <w:rPr>
          <w:lang w:val="en-GB"/>
        </w:rPr>
        <w:t>Free choice of measurement units for dimension</w:t>
      </w:r>
      <w:r w:rsidR="00AB40E7">
        <w:rPr>
          <w:lang w:val="en-GB"/>
        </w:rPr>
        <w:t>al</w:t>
      </w:r>
      <w:r>
        <w:rPr>
          <w:lang w:val="en-GB"/>
        </w:rPr>
        <w:t xml:space="preserve"> quantities</w:t>
      </w:r>
      <w:bookmarkEnd w:id="376"/>
    </w:p>
    <w:p w14:paraId="09621FD4" w14:textId="04F5D7A9" w:rsidR="002C65AC" w:rsidRDefault="002C65AC" w:rsidP="002C65AC">
      <w:pPr>
        <w:pStyle w:val="VDABlocktext"/>
      </w:pPr>
      <w:r>
        <w:t>For attributes, that carry dimension</w:t>
      </w:r>
      <w:r w:rsidR="00AB40E7">
        <w:t>al</w:t>
      </w:r>
      <w:r>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269"/>
      <w:bookmarkEnd w:id="270"/>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77" w:name="_Toc373509083"/>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377"/>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lastRenderedPageBreak/>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628A4076"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378" w:name="_Toc373509084"/>
      <w:r>
        <w:rPr>
          <w:lang w:val="en-GB"/>
        </w:rPr>
        <w:t>Extendable Enumerations</w:t>
      </w:r>
      <w:bookmarkEnd w:id="378"/>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D50625">
      <w:pPr>
        <w:pStyle w:val="Aufzhlungnumerisch"/>
        <w:numPr>
          <w:ilvl w:val="0"/>
          <w:numId w:val="45"/>
        </w:numPr>
        <w:spacing w:after="120"/>
      </w:pPr>
      <w:r>
        <w:t>Closed lists of enumeration values have to be supported.</w:t>
      </w:r>
    </w:p>
    <w:p w14:paraId="5AA1254A" w14:textId="77777777" w:rsidR="002C65AC" w:rsidRPr="006A0054" w:rsidRDefault="002C65AC" w:rsidP="00D50625">
      <w:pPr>
        <w:pStyle w:val="Aufzhlungnumerisch"/>
        <w:numPr>
          <w:ilvl w:val="0"/>
          <w:numId w:val="45"/>
        </w:numPr>
        <w:spacing w:after="120"/>
      </w:pPr>
      <w:r>
        <w:t>Open lists of enumeration values have to be supported.</w:t>
      </w:r>
    </w:p>
    <w:p w14:paraId="73207BCB" w14:textId="77777777" w:rsidR="002C65AC" w:rsidRDefault="002C65AC" w:rsidP="00D50625">
      <w:pPr>
        <w:pStyle w:val="Aufzhlungnumerisch"/>
        <w:numPr>
          <w:ilvl w:val="0"/>
          <w:numId w:val="45"/>
        </w:numPr>
        <w:spacing w:after="120"/>
      </w:pPr>
      <w:r>
        <w:t>The VEC UML model shall be the single source for documenting open and closed enumerations.</w:t>
      </w:r>
    </w:p>
    <w:p w14:paraId="403A1AE0" w14:textId="77777777" w:rsidR="002C65AC" w:rsidRDefault="002C65AC" w:rsidP="00D50625">
      <w:pPr>
        <w:pStyle w:val="Aufzhlungnumerisch"/>
        <w:numPr>
          <w:ilvl w:val="0"/>
          <w:numId w:val="45"/>
        </w:numPr>
        <w:spacing w:after="120"/>
      </w:pPr>
      <w:r>
        <w:t>The concept shall be supported in the XML schema, too.</w:t>
      </w:r>
    </w:p>
    <w:p w14:paraId="1025CE3B" w14:textId="77777777" w:rsidR="002C65AC" w:rsidRDefault="002C65AC" w:rsidP="00D50625">
      <w:pPr>
        <w:pStyle w:val="Aufzhlungnumerisch"/>
        <w:numPr>
          <w:ilvl w:val="0"/>
          <w:numId w:val="45"/>
        </w:numPr>
        <w:spacing w:after="120"/>
      </w:pPr>
      <w:r>
        <w:t>It shall be possible to validate closed list values against the XML schema</w:t>
      </w:r>
    </w:p>
    <w:p w14:paraId="15657285" w14:textId="77777777" w:rsidR="002C65AC" w:rsidRPr="006A0054" w:rsidRDefault="002C65AC" w:rsidP="00D50625">
      <w:pPr>
        <w:pStyle w:val="Aufzhlungnumerisch"/>
        <w:numPr>
          <w:ilvl w:val="0"/>
          <w:numId w:val="45"/>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379" w:name="_Toc244129416"/>
      <w:bookmarkStart w:id="380" w:name="_Toc244135948"/>
      <w:bookmarkStart w:id="381" w:name="_Toc244217518"/>
      <w:bookmarkStart w:id="382" w:name="_Toc244129417"/>
      <w:bookmarkStart w:id="383" w:name="_Toc244135949"/>
      <w:bookmarkStart w:id="384" w:name="_Toc244217519"/>
      <w:bookmarkStart w:id="385" w:name="_Toc264879825"/>
      <w:bookmarkStart w:id="386" w:name="_Toc264879826"/>
      <w:bookmarkStart w:id="387" w:name="_Toc264879827"/>
      <w:bookmarkStart w:id="388" w:name="_Toc264879828"/>
      <w:bookmarkStart w:id="389" w:name="_Toc264879831"/>
      <w:bookmarkStart w:id="390" w:name="_Toc264879832"/>
      <w:bookmarkStart w:id="391" w:name="_Toc264879835"/>
      <w:bookmarkStart w:id="392" w:name="_Toc264879836"/>
      <w:bookmarkStart w:id="393" w:name="_Toc264879839"/>
      <w:bookmarkStart w:id="394" w:name="_Toc264879840"/>
      <w:bookmarkStart w:id="395" w:name="_Toc264879841"/>
      <w:bookmarkStart w:id="396" w:name="_Toc264879842"/>
      <w:bookmarkStart w:id="397" w:name="_Toc264879843"/>
      <w:bookmarkStart w:id="398" w:name="_Toc264879844"/>
      <w:bookmarkStart w:id="399" w:name="_Toc264879845"/>
      <w:bookmarkStart w:id="400" w:name="_Toc264879846"/>
      <w:bookmarkStart w:id="401" w:name="_Toc264879865"/>
      <w:bookmarkStart w:id="402" w:name="_Toc179952658"/>
      <w:bookmarkStart w:id="403" w:name="_Ref179960557"/>
      <w:bookmarkStart w:id="404" w:name="_Toc181766065"/>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r>
        <w:rPr>
          <w:lang w:val="en-GB"/>
        </w:rPr>
        <w:br w:type="page"/>
      </w:r>
      <w:bookmarkStart w:id="405" w:name="_Toc27668595"/>
      <w:bookmarkStart w:id="406" w:name="_Toc27730663"/>
      <w:bookmarkStart w:id="407" w:name="_Ref27733285"/>
      <w:bookmarkStart w:id="408" w:name="_Ref33008795"/>
      <w:bookmarkStart w:id="409" w:name="_Ref33008804"/>
      <w:bookmarkStart w:id="410" w:name="_Hlk31540106"/>
      <w:bookmarkEnd w:id="402"/>
      <w:bookmarkEnd w:id="403"/>
      <w:bookmarkEnd w:id="404"/>
      <w:r>
        <w:rPr>
          <w:lang w:val="en-GB"/>
        </w:rPr>
        <w:lastRenderedPageBreak/>
        <w:t>General Guidelines</w:t>
      </w:r>
      <w:bookmarkEnd w:id="405"/>
      <w:bookmarkEnd w:id="406"/>
      <w:bookmarkEnd w:id="407"/>
      <w:bookmarkEnd w:id="408"/>
      <w:bookmarkEnd w:id="409"/>
    </w:p>
    <w:p w14:paraId="1073DD20" w14:textId="6822890E"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FD096A">
        <w:t>5</w:t>
      </w:r>
      <w:r w:rsidR="000C29C0">
        <w:fldChar w:fldCharType="end"/>
      </w:r>
      <w:r w:rsidR="000C29C0">
        <w:t xml:space="preserve"> </w:t>
      </w:r>
      <w:r w:rsidRPr="000C29C0">
        <w:t xml:space="preserve">as a detailed model description. </w:t>
      </w:r>
      <w:bookmarkStart w:id="411" w:name="_Hlk31540301"/>
      <w:commentRangeStart w:id="412"/>
      <w:r>
        <w:rPr>
          <w:lang w:val="en-GB"/>
        </w:rPr>
        <w:t xml:space="preserve">However, there are general concepts and guidelines that apply in a more cross-sectional way and </w:t>
      </w:r>
      <w:del w:id="413" w:author="Ungerer, Max" w:date="2020-01-24T17:04:00Z">
        <w:r>
          <w:rPr>
            <w:lang w:val="en-GB"/>
          </w:rPr>
          <w:delText>can not</w:delText>
        </w:r>
      </w:del>
      <w:ins w:id="414" w:author="Ungerer, Max" w:date="2020-01-24T17:04:00Z">
        <w:r w:rsidR="0028103C">
          <w:rPr>
            <w:lang w:val="en-GB"/>
          </w:rPr>
          <w:t>cannot</w:t>
        </w:r>
      </w:ins>
      <w:r>
        <w:rPr>
          <w:lang w:val="en-GB"/>
        </w:rPr>
        <w:t xml:space="preserve"> be linked to a specific individual model element. </w:t>
      </w:r>
      <w:bookmarkEnd w:id="410"/>
      <w:r>
        <w:rPr>
          <w:lang w:val="en-GB"/>
        </w:rPr>
        <w:t xml:space="preserve">Therefore, it is </w:t>
      </w:r>
      <w:r w:rsidRPr="008C6468">
        <w:rPr>
          <w:lang w:val="en-GB"/>
        </w:rPr>
        <w:t>not feasible to define them in the form of a model description</w:t>
      </w:r>
      <w:r>
        <w:rPr>
          <w:lang w:val="en-GB"/>
        </w:rPr>
        <w:t>. These guidelines are defined in the following sections and be followed for all implementations of the VEC.</w:t>
      </w:r>
      <w:bookmarkEnd w:id="411"/>
      <w:commentRangeEnd w:id="412"/>
      <w:r w:rsidR="00E6132A">
        <w:rPr>
          <w:rStyle w:val="Kommentarzeichen"/>
        </w:rPr>
        <w:commentReference w:id="412"/>
      </w:r>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5" w:name="_Toc27668596"/>
      <w:bookmarkStart w:id="416" w:name="_Toc27730664"/>
      <w:r>
        <w:rPr>
          <w:lang w:val="en-GB"/>
        </w:rPr>
        <w:t>Handling of Identifiers</w:t>
      </w:r>
      <w:bookmarkEnd w:id="415"/>
      <w:bookmarkEnd w:id="416"/>
    </w:p>
    <w:p w14:paraId="615BDFA2" w14:textId="3A392902" w:rsidR="002C65AC" w:rsidRDefault="002C65AC" w:rsidP="002C65AC">
      <w:pPr>
        <w:rPr>
          <w:lang w:val="en-GB"/>
        </w:rPr>
      </w:pPr>
      <w:bookmarkStart w:id="417" w:name="_Hlk31531069"/>
      <w:r>
        <w:rPr>
          <w:lang w:val="en-GB"/>
        </w:rPr>
        <w:t xml:space="preserve">The VEC and its XML Schema offer different concepts for the identification of model elements addressing certain requirements and those shall be used </w:t>
      </w:r>
      <w:commentRangeStart w:id="418"/>
      <w:r>
        <w:rPr>
          <w:lang w:val="en-GB"/>
        </w:rPr>
        <w:t>with respect to these requirements</w:t>
      </w:r>
      <w:commentRangeEnd w:id="418"/>
      <w:r w:rsidR="00B11964">
        <w:rPr>
          <w:rStyle w:val="Kommentarzeichen"/>
        </w:rPr>
        <w:commentReference w:id="418"/>
      </w:r>
      <w:r>
        <w:rPr>
          <w:lang w:val="en-GB"/>
        </w:rPr>
        <w:t>.</w:t>
      </w:r>
      <w:bookmarkEnd w:id="417"/>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419" w:name="_Hlk31533571"/>
      <w:r>
        <w:rPr>
          <w:lang w:val="en-GB"/>
        </w:rPr>
        <w:t>Identification-Elements</w:t>
      </w:r>
    </w:p>
    <w:p w14:paraId="31D94173" w14:textId="62F8B3C1"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commentRangeStart w:id="420"/>
      <w:r w:rsidRPr="006D2F35">
        <w:rPr>
          <w:lang w:val="en-GB"/>
        </w:rPr>
        <w:t xml:space="preserve">expectations </w:t>
      </w:r>
      <w:commentRangeEnd w:id="420"/>
      <w:r w:rsidR="00B11964">
        <w:rPr>
          <w:rStyle w:val="Kommentarzeichen"/>
        </w:rPr>
        <w:commentReference w:id="420"/>
      </w:r>
      <w:r w:rsidRPr="006D2F35">
        <w:rPr>
          <w:lang w:val="en-GB"/>
        </w:rPr>
        <w:t>apply to those identifiers:</w:t>
      </w:r>
    </w:p>
    <w:bookmarkEnd w:id="419"/>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commentRangeStart w:id="421"/>
      <w:r w:rsidRPr="00837F05">
        <w:rPr>
          <w:lang w:val="en-GB"/>
        </w:rPr>
        <w:t>Id</w:t>
      </w:r>
      <w:r>
        <w:rPr>
          <w:lang w:val="en-GB"/>
        </w:rPr>
        <w:t>entification</w:t>
      </w:r>
      <w:commentRangeEnd w:id="421"/>
      <w:r w:rsidR="005E2631">
        <w:rPr>
          <w:rStyle w:val="Kommentarzeichen"/>
        </w:rPr>
        <w:commentReference w:id="421"/>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commentRangeStart w:id="422"/>
      <w:r w:rsidRPr="00837F05">
        <w:rPr>
          <w:lang w:val="en-GB"/>
        </w:rPr>
        <w:t>Id</w:t>
      </w:r>
      <w:r>
        <w:rPr>
          <w:lang w:val="en-GB"/>
        </w:rPr>
        <w:t>entifications</w:t>
      </w:r>
      <w:r w:rsidRPr="00837F05">
        <w:rPr>
          <w:lang w:val="en-GB"/>
        </w:rPr>
        <w:t xml:space="preserve"> </w:t>
      </w:r>
      <w:commentRangeEnd w:id="422"/>
      <w:r w:rsidR="005E2631">
        <w:rPr>
          <w:rStyle w:val="Kommentarzeichen"/>
        </w:rPr>
        <w:commentReference w:id="422"/>
      </w:r>
      <w:r w:rsidRPr="00837F05">
        <w:rPr>
          <w:lang w:val="en-GB"/>
        </w:rPr>
        <w:t xml:space="preserve">stable over </w:t>
      </w:r>
      <w:r>
        <w:rPr>
          <w:lang w:val="en-GB"/>
        </w:rPr>
        <w:t xml:space="preserve">the </w:t>
      </w:r>
      <w:r w:rsidRPr="00837F05">
        <w:rPr>
          <w:lang w:val="en-GB"/>
        </w:rPr>
        <w:t xml:space="preserve">time. This means, that if an object is exported multiple times the </w:t>
      </w:r>
      <w:commentRangeStart w:id="423"/>
      <w:r w:rsidRPr="00837F05">
        <w:rPr>
          <w:lang w:val="en-GB"/>
        </w:rPr>
        <w:t>Id</w:t>
      </w:r>
      <w:r>
        <w:rPr>
          <w:lang w:val="en-GB"/>
        </w:rPr>
        <w:t>entification</w:t>
      </w:r>
      <w:r w:rsidRPr="00837F05">
        <w:rPr>
          <w:lang w:val="en-GB"/>
        </w:rPr>
        <w:t xml:space="preserve"> </w:t>
      </w:r>
      <w:commentRangeEnd w:id="423"/>
      <w:r w:rsidR="005E2631">
        <w:rPr>
          <w:rStyle w:val="Kommentarzeichen"/>
        </w:rPr>
        <w:commentReference w:id="423"/>
      </w:r>
      <w:r w:rsidRPr="00837F05">
        <w:rPr>
          <w:lang w:val="en-GB"/>
        </w:rPr>
        <w:t xml:space="preserve">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commentRangeStart w:id="424"/>
      <w:r w:rsidRPr="00837F05">
        <w:rPr>
          <w:lang w:val="en-GB"/>
        </w:rPr>
        <w:t>Id</w:t>
      </w:r>
      <w:r>
        <w:rPr>
          <w:lang w:val="en-GB"/>
        </w:rPr>
        <w:t>entification</w:t>
      </w:r>
      <w:r w:rsidRPr="00837F05">
        <w:rPr>
          <w:lang w:val="en-GB"/>
        </w:rPr>
        <w:t xml:space="preserve">s </w:t>
      </w:r>
      <w:commentRangeEnd w:id="424"/>
      <w:r w:rsidR="005E2631">
        <w:rPr>
          <w:rStyle w:val="Kommentarzeichen"/>
        </w:rPr>
        <w:commentReference w:id="424"/>
      </w:r>
      <w:r w:rsidRPr="00837F05">
        <w:rPr>
          <w:lang w:val="en-GB"/>
        </w:rPr>
        <w:t>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425" w:name="_Hlk31471880"/>
      <w:r w:rsidRPr="00A578E9">
        <w:rPr>
          <w:lang w:val="en-GB"/>
        </w:rPr>
        <w:lastRenderedPageBreak/>
        <w:t>AliasIdentifications</w:t>
      </w:r>
    </w:p>
    <w:p w14:paraId="436231BB" w14:textId="245A0932"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commentRangeStart w:id="426"/>
      <w:r w:rsidRPr="00A578E9">
        <w:rPr>
          <w:lang w:val="en-GB"/>
        </w:rPr>
        <w:t>.</w:t>
      </w:r>
      <w:commentRangeEnd w:id="426"/>
      <w:r w:rsidR="00B11964">
        <w:rPr>
          <w:rStyle w:val="Kommentarzeichen"/>
        </w:rPr>
        <w:commentReference w:id="426"/>
      </w:r>
      <w:r w:rsidRPr="00A578E9">
        <w:rPr>
          <w:lang w:val="en-GB"/>
        </w:rPr>
        <w:t xml:space="preserve"> These are identifiers of the object in a different scope, system or process. One use case of </w:t>
      </w:r>
      <w:commentRangeStart w:id="427"/>
      <w:r>
        <w:rPr>
          <w:lang w:val="en-GB"/>
        </w:rPr>
        <w:t xml:space="preserve">these </w:t>
      </w:r>
      <w:commentRangeEnd w:id="427"/>
      <w:r w:rsidR="00E6132A">
        <w:rPr>
          <w:rStyle w:val="Kommentarzeichen"/>
        </w:rPr>
        <w:commentReference w:id="427"/>
      </w:r>
      <w:r>
        <w:rPr>
          <w:lang w:val="en-GB"/>
        </w:rPr>
        <w:t>kind of ids</w:t>
      </w:r>
      <w:r w:rsidRPr="00A578E9">
        <w:rPr>
          <w:lang w:val="en-GB"/>
        </w:rPr>
        <w:t xml:space="preserve"> is the creation of </w:t>
      </w:r>
      <w:ins w:id="428" w:author="Motzer Martin IA17" w:date="2020-02-03T14:59:00Z">
        <w:r w:rsidRPr="00A578E9">
          <w:rPr>
            <w:lang w:val="en-GB"/>
          </w:rPr>
          <w:t>trac</w:t>
        </w:r>
      </w:ins>
      <w:ins w:id="429" w:author="Motzer Martin IA17" w:date="2020-01-31T08:47:00Z">
        <w:r w:rsidR="00377651">
          <w:rPr>
            <w:lang w:val="en-GB"/>
          </w:rPr>
          <w:t>e</w:t>
        </w:r>
      </w:ins>
      <w:ins w:id="430" w:author="Motzer Martin IA17" w:date="2020-02-03T14:59:00Z">
        <w:r w:rsidRPr="00A578E9">
          <w:rPr>
            <w:lang w:val="en-GB"/>
          </w:rPr>
          <w:t>abil</w:t>
        </w:r>
      </w:ins>
      <w:ins w:id="431" w:author="Motzer Martin IA17" w:date="2020-01-31T08:48:00Z">
        <w:r w:rsidR="00377651">
          <w:rPr>
            <w:lang w:val="en-GB"/>
          </w:rPr>
          <w:t>i</w:t>
        </w:r>
      </w:ins>
      <w:ins w:id="432" w:author="Motzer Martin IA17" w:date="2020-02-03T14:59:00Z">
        <w:r w:rsidRPr="00A578E9">
          <w:rPr>
            <w:lang w:val="en-GB"/>
          </w:rPr>
          <w:t>ty</w:t>
        </w:r>
      </w:ins>
      <w:del w:id="433" w:author="Motzer Martin IA17" w:date="2020-02-03T14:59:00Z">
        <w:r w:rsidRPr="00A578E9">
          <w:rPr>
            <w:lang w:val="en-GB"/>
          </w:rPr>
          <w:delText>tracabilty</w:delText>
        </w:r>
      </w:del>
      <w:r w:rsidRPr="00A578E9">
        <w:rPr>
          <w:lang w:val="en-GB"/>
        </w:rPr>
        <w:t xml:space="preserve"> links. </w:t>
      </w:r>
    </w:p>
    <w:bookmarkEnd w:id="425"/>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D50625">
      <w:pPr>
        <w:numPr>
          <w:ilvl w:val="0"/>
          <w:numId w:val="47"/>
        </w:numPr>
        <w:autoSpaceDE/>
        <w:autoSpaceDN/>
        <w:adjustRightInd/>
        <w:spacing w:line="240" w:lineRule="auto"/>
        <w:rPr>
          <w:lang w:val="en-GB"/>
        </w:rPr>
      </w:pPr>
      <w:r w:rsidRPr="00A578E9">
        <w:rPr>
          <w:lang w:val="en-GB"/>
        </w:rPr>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D50625">
      <w:pPr>
        <w:numPr>
          <w:ilvl w:val="0"/>
          <w:numId w:val="47"/>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D50625">
      <w:pPr>
        <w:numPr>
          <w:ilvl w:val="0"/>
          <w:numId w:val="47"/>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34" w:name="_Toc27668597"/>
      <w:bookmarkStart w:id="435" w:name="_Toc27730665"/>
      <w:bookmarkStart w:id="436" w:name="_Hlk31542442"/>
      <w:r>
        <w:rPr>
          <w:lang w:val="en-GB"/>
        </w:rPr>
        <w:t>Extension Mechanisms</w:t>
      </w:r>
      <w:bookmarkEnd w:id="434"/>
      <w:bookmarkEnd w:id="435"/>
    </w:p>
    <w:p w14:paraId="26B0CFDE" w14:textId="1C84D311" w:rsidR="002C65AC" w:rsidRDefault="002C65AC" w:rsidP="002C65AC">
      <w:pPr>
        <w:rPr>
          <w:lang w:val="en-GB"/>
        </w:rPr>
      </w:pPr>
      <w:commentRangeStart w:id="437"/>
      <w:r>
        <w:rPr>
          <w:lang w:val="en-GB"/>
        </w:rPr>
        <w:t xml:space="preserve">The VEC provides powerful extensions </w:t>
      </w:r>
      <w:ins w:id="438" w:author="Motzer Martin IA17" w:date="2020-02-03T14:59:00Z">
        <w:r>
          <w:rPr>
            <w:lang w:val="en-GB"/>
          </w:rPr>
          <w:t>mechanism</w:t>
        </w:r>
      </w:ins>
      <w:ins w:id="439" w:author="Motzer Martin IA17" w:date="2020-01-31T08:50:00Z">
        <w:r w:rsidR="00377651">
          <w:rPr>
            <w:lang w:val="en-GB"/>
          </w:rPr>
          <w:t>s</w:t>
        </w:r>
      </w:ins>
      <w:del w:id="440" w:author="Motzer Martin IA17" w:date="2020-02-03T14:59:00Z">
        <w:r>
          <w:rPr>
            <w:lang w:val="en-GB"/>
          </w:rPr>
          <w:delText>mechanism</w:delText>
        </w:r>
      </w:del>
      <w:r>
        <w:rPr>
          <w:lang w:val="en-GB"/>
        </w:rPr>
        <w:t xml:space="preserve"> if the well-defined data structures and fields are not enough for the specific needs of a process or tool. Namely the extension mechanisms are </w:t>
      </w:r>
      <w:commentRangeStart w:id="441"/>
      <w:r>
        <w:rPr>
          <w:lang w:val="en-GB"/>
        </w:rPr>
        <w:t>Customer Properties and Open Enumerations</w:t>
      </w:r>
      <w:commentRangeEnd w:id="441"/>
      <w:r w:rsidR="005E2631">
        <w:rPr>
          <w:rStyle w:val="Kommentarzeichen"/>
        </w:rPr>
        <w:commentReference w:id="441"/>
      </w:r>
      <w:r>
        <w:rPr>
          <w:lang w:val="en-GB"/>
        </w:rPr>
        <w:t xml:space="preserve"> (see the corresponding chapters in the model description).</w:t>
      </w:r>
      <w:commentRangeEnd w:id="437"/>
      <w:r w:rsidR="006F5380">
        <w:rPr>
          <w:rStyle w:val="Kommentarzeichen"/>
        </w:rPr>
        <w:commentReference w:id="437"/>
      </w:r>
      <w:r>
        <w:rPr>
          <w:lang w:val="en-GB"/>
        </w:rPr>
        <w:t xml:space="preserve"> </w:t>
      </w:r>
      <w:commentRangeStart w:id="442"/>
      <w:r>
        <w:rPr>
          <w:lang w:val="en-GB"/>
        </w:rPr>
        <w:t>These mechanisms are offered by the VEC and it is perfectly valid to use them.</w:t>
      </w:r>
      <w:commentRangeEnd w:id="442"/>
      <w:r w:rsidR="006F5380">
        <w:rPr>
          <w:rStyle w:val="Kommentarzeichen"/>
        </w:rPr>
        <w:commentReference w:id="442"/>
      </w:r>
    </w:p>
    <w:bookmarkEnd w:id="436"/>
    <w:p w14:paraId="6823371C" w14:textId="283340F1" w:rsidR="002C65AC" w:rsidRDefault="002C65AC" w:rsidP="002C65AC">
      <w:pPr>
        <w:rPr>
          <w:lang w:val="en-GB"/>
        </w:rPr>
      </w:pPr>
      <w:r>
        <w:rPr>
          <w:lang w:val="en-GB"/>
        </w:rPr>
        <w:t xml:space="preserve">However, it should be considered </w:t>
      </w:r>
      <w:commentRangeStart w:id="443"/>
      <w:r>
        <w:rPr>
          <w:lang w:val="en-GB"/>
        </w:rPr>
        <w:t xml:space="preserve">that information </w:t>
      </w:r>
      <w:commentRangeEnd w:id="443"/>
      <w:r w:rsidR="00B96583">
        <w:rPr>
          <w:rStyle w:val="Kommentarzeichen"/>
        </w:rPr>
        <w:commentReference w:id="443"/>
      </w:r>
      <w:commentRangeStart w:id="444"/>
      <w:commentRangeStart w:id="445"/>
      <w:r>
        <w:rPr>
          <w:lang w:val="en-GB"/>
        </w:rPr>
        <w:t>that information</w:t>
      </w:r>
      <w:commentRangeEnd w:id="445"/>
      <w:ins w:id="446" w:author="Ungerer, Max" w:date="2020-02-03T15:04:00Z">
        <w:r w:rsidRPr="00121228">
          <w:t xml:space="preserve"> </w:t>
        </w:r>
      </w:ins>
      <w:commentRangeEnd w:id="444"/>
      <w:ins w:id="447" w:author="Ungerer, Max" w:date="2020-02-06T13:45:00Z">
        <w:r w:rsidR="00E923E7">
          <w:rPr>
            <w:rStyle w:val="Kommentarzeichen"/>
          </w:rPr>
          <w:commentReference w:id="444"/>
        </w:r>
        <w:r w:rsidR="005E2631">
          <w:rPr>
            <w:rStyle w:val="Kommentarzeichen"/>
          </w:rPr>
          <w:commentReference w:id="445"/>
        </w:r>
      </w:ins>
      <w:ins w:id="448" w:author="Ungerer, Max" w:date="2020-02-03T15:04:00Z">
        <w:r>
          <w:rPr>
            <w:lang w:val="en-GB"/>
          </w:rPr>
          <w:t xml:space="preserve"> </w:t>
        </w:r>
      </w:ins>
      <w:r>
        <w:rPr>
          <w:lang w:val="en-GB"/>
        </w:rPr>
        <w:t>transported via these mechanisms is not standardized and are</w:t>
      </w:r>
      <w:del w:id="449" w:author="Motzer Martin IA17" w:date="2020-01-31T08:51:00Z">
        <w:r w:rsidDel="00377651">
          <w:rPr>
            <w:lang w:val="en-GB"/>
          </w:rPr>
          <w:delText xml:space="preserve"> </w:delText>
        </w:r>
      </w:del>
      <w:ins w:id="450" w:author="Motzer Martin IA17" w:date="2020-01-31T08:51:00Z">
        <w:r w:rsidR="00377651">
          <w:rPr>
            <w:lang w:val="en-GB"/>
          </w:rPr>
          <w:t>is</w:t>
        </w:r>
      </w:ins>
      <w:ins w:id="451" w:author="Ungerer, Max" w:date="2020-02-03T15:04:00Z">
        <w:r>
          <w:rPr>
            <w:lang w:val="en-GB"/>
          </w:rPr>
          <w:t xml:space="preserve"> </w:t>
        </w:r>
      </w:ins>
      <w:r>
        <w:rPr>
          <w:lang w:val="en-GB"/>
        </w:rPr>
        <w:t xml:space="preserve">always subject to an individual </w:t>
      </w:r>
      <w:commentRangeStart w:id="452"/>
      <w:r>
        <w:rPr>
          <w:lang w:val="en-GB"/>
        </w:rPr>
        <w:t xml:space="preserve">contract </w:t>
      </w:r>
      <w:commentRangeEnd w:id="452"/>
      <w:r w:rsidR="006F5380">
        <w:rPr>
          <w:rStyle w:val="Kommentarzeichen"/>
        </w:rPr>
        <w:commentReference w:id="452"/>
      </w:r>
      <w:r>
        <w:rPr>
          <w:lang w:val="en-GB"/>
        </w:rPr>
        <w:t>between interface partners. Therefore, these mechanisms shall be used with extreme caution.</w:t>
      </w:r>
    </w:p>
    <w:p w14:paraId="2A06279B" w14:textId="77777777"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commentRangeStart w:id="453"/>
      <w:r>
        <w:rPr>
          <w:lang w:val="en-GB"/>
        </w:rPr>
        <w:t xml:space="preserve">Information </w:t>
      </w:r>
      <w:commentRangeEnd w:id="453"/>
      <w:r w:rsidR="005E2631">
        <w:rPr>
          <w:rStyle w:val="Kommentarzeichen"/>
        </w:rPr>
        <w:commentReference w:id="453"/>
      </w:r>
      <w:r>
        <w:rPr>
          <w:lang w:val="en-GB"/>
        </w:rPr>
        <w:t>that is already standardized within the VEC. In particular it is not permitted:</w:t>
      </w:r>
    </w:p>
    <w:p w14:paraId="492A3781" w14:textId="77777777" w:rsidR="002C65AC" w:rsidRDefault="002C65AC" w:rsidP="00D50625">
      <w:pPr>
        <w:numPr>
          <w:ilvl w:val="0"/>
          <w:numId w:val="47"/>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77777777" w:rsidR="002C65AC" w:rsidRDefault="002C65AC" w:rsidP="00D50625">
      <w:pPr>
        <w:numPr>
          <w:ilvl w:val="0"/>
          <w:numId w:val="47"/>
        </w:numPr>
        <w:autoSpaceDE/>
        <w:autoSpaceDN/>
        <w:adjustRightInd/>
        <w:spacing w:line="240" w:lineRule="auto"/>
        <w:rPr>
          <w:lang w:val="en-GB"/>
        </w:rPr>
      </w:pPr>
      <w:r>
        <w:rPr>
          <w:lang w:val="en-GB"/>
        </w:rPr>
        <w:t>To use self-defined OpenEnumeration-literals when well-defined literals with the same semantic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454" w:author="Motzer Martin IA17" w:date="2020-01-31T08:54:00Z">
        <w:r w:rsidR="00C50AB2">
          <w:rPr>
            <w:lang w:val="en-GB"/>
          </w:rPr>
          <w:t>a</w:t>
        </w:r>
      </w:ins>
      <w:ins w:id="455"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6" w:name="_Toc27668598"/>
      <w:bookmarkStart w:id="457" w:name="_Toc27730666"/>
      <w:r>
        <w:rPr>
          <w:lang w:val="en-GB"/>
        </w:rPr>
        <w:t>Type Inheritance</w:t>
      </w:r>
      <w:bookmarkEnd w:id="456"/>
      <w:bookmarkEnd w:id="457"/>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D50625">
      <w:pPr>
        <w:numPr>
          <w:ilvl w:val="0"/>
          <w:numId w:val="47"/>
        </w:numPr>
        <w:autoSpaceDE/>
        <w:autoSpaceDN/>
        <w:adjustRightInd/>
        <w:spacing w:before="0" w:line="240" w:lineRule="auto"/>
        <w:rPr>
          <w:lang w:val="en-GB"/>
        </w:rPr>
      </w:pPr>
      <w:r>
        <w:rPr>
          <w:lang w:val="en-GB"/>
        </w:rPr>
        <w:t>Only non-abstract classes can be instantiated.</w:t>
      </w:r>
    </w:p>
    <w:p w14:paraId="2B4606BD" w14:textId="646387A6" w:rsidR="002C65AC" w:rsidRDefault="002C65AC" w:rsidP="00D50625">
      <w:pPr>
        <w:numPr>
          <w:ilvl w:val="0"/>
          <w:numId w:val="47"/>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commentRangeStart w:id="458"/>
      <w:r>
        <w:rPr>
          <w:lang w:val="en-GB"/>
        </w:rPr>
        <w:t>There is no restriction</w:t>
      </w:r>
      <w:ins w:id="459" w:author="Motzer Martin IA17" w:date="2020-01-31T08:59:00Z">
        <w:r w:rsidR="00C50AB2">
          <w:rPr>
            <w:lang w:val="en-GB"/>
          </w:rPr>
          <w:t>,</w:t>
        </w:r>
      </w:ins>
      <w:r>
        <w:rPr>
          <w:lang w:val="en-GB"/>
        </w:rPr>
        <w:t xml:space="preserve"> that the more specific class must be used if the information is not available or it shall not be transmitted</w:t>
      </w:r>
      <w:commentRangeEnd w:id="458"/>
      <w:r w:rsidR="00AD635B">
        <w:rPr>
          <w:rStyle w:val="Kommentarzeichen"/>
        </w:rPr>
        <w:commentReference w:id="458"/>
      </w:r>
      <w:r>
        <w:rPr>
          <w:lang w:val="en-GB"/>
        </w:rPr>
        <w:t xml:space="preserve">. However, it is not permitted to use </w:t>
      </w:r>
      <w:r>
        <w:rPr>
          <w:lang w:val="en-GB"/>
        </w:rPr>
        <w:lastRenderedPageBreak/>
        <w:t>the more general class and transfer the information of more specific class in some kind of custom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460" w:name="_Toc27668599"/>
      <w:bookmarkStart w:id="461" w:name="_Toc27730667"/>
      <w:bookmarkStart w:id="462" w:name="_Hlk31533737"/>
      <w:r w:rsidRPr="00883085">
        <w:rPr>
          <w:lang w:val="en-GB"/>
        </w:rPr>
        <w:t>Default- and Missing-Value Handling</w:t>
      </w:r>
      <w:bookmarkEnd w:id="460"/>
      <w:bookmarkEnd w:id="461"/>
    </w:p>
    <w:bookmarkEnd w:id="462"/>
    <w:p w14:paraId="37E101E5" w14:textId="3CE260E3" w:rsidR="002C65AC" w:rsidRPr="00883085" w:rsidRDefault="002C65AC" w:rsidP="002C65AC">
      <w:pPr>
        <w:rPr>
          <w:lang w:val="en-GB"/>
        </w:rPr>
      </w:pPr>
      <w:r w:rsidRPr="00883085">
        <w:rPr>
          <w:lang w:val="en-GB"/>
        </w:rPr>
        <w:t xml:space="preserve">For various reasons, there may be attributes of entities where no value can be exported or a special </w:t>
      </w:r>
      <w:commentRangeStart w:id="463"/>
      <w:r w:rsidRPr="00883085">
        <w:rPr>
          <w:lang w:val="en-GB"/>
        </w:rPr>
        <w:t>semantic</w:t>
      </w:r>
      <w:commentRangeEnd w:id="463"/>
      <w:r w:rsidR="00495FED">
        <w:rPr>
          <w:rStyle w:val="Kommentarzeichen"/>
        </w:rPr>
        <w:commentReference w:id="463"/>
      </w:r>
      <w:r w:rsidRPr="00883085">
        <w:rPr>
          <w:lang w:val="en-GB"/>
        </w:rPr>
        <w:t xml:space="preserve"> is required. The cases are:</w:t>
      </w:r>
    </w:p>
    <w:p w14:paraId="4E1279B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not supported by the system / process. So it is never available for this system / process.</w:t>
      </w:r>
    </w:p>
    <w:p w14:paraId="35D4654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464"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77777777" w:rsidR="002C65AC" w:rsidRPr="00883085" w:rsidRDefault="002C65AC" w:rsidP="00617B3E">
            <w:pPr>
              <w:rPr>
                <w:sz w:val="22"/>
                <w:lang w:val="en-GB"/>
              </w:rPr>
            </w:pPr>
            <w:r w:rsidRPr="00883085">
              <w:rPr>
                <w:sz w:val="22"/>
                <w:lang w:val="en-GB"/>
              </w:rPr>
              <w:t>/NULL</w:t>
            </w:r>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7777777" w:rsidR="002C65AC" w:rsidRPr="00883085" w:rsidRDefault="002C65AC" w:rsidP="00617B3E">
            <w:pPr>
              <w:rPr>
                <w:sz w:val="22"/>
                <w:lang w:val="en-GB"/>
              </w:rPr>
            </w:pPr>
            <w:r w:rsidRPr="00883085">
              <w:rPr>
                <w:sz w:val="22"/>
                <w:lang w:val="en-GB"/>
              </w:rPr>
              <w:t>/ANY</w:t>
            </w:r>
          </w:p>
        </w:tc>
        <w:tc>
          <w:tcPr>
            <w:tcW w:w="3028" w:type="dxa"/>
            <w:shd w:val="clear" w:color="auto" w:fill="auto"/>
          </w:tcPr>
          <w:p w14:paraId="4E2FE23C" w14:textId="77777777" w:rsidR="002C65AC" w:rsidRPr="00883085" w:rsidRDefault="002C65AC" w:rsidP="00617B3E">
            <w:pPr>
              <w:rPr>
                <w:sz w:val="22"/>
                <w:lang w:val="en-GB"/>
              </w:rPr>
            </w:pPr>
            <w:r w:rsidRPr="00883085">
              <w:rPr>
                <w:sz w:val="22"/>
                <w:lang w:val="en-GB"/>
              </w:rPr>
              <w:t>/ANY</w:t>
            </w:r>
          </w:p>
        </w:tc>
      </w:tr>
    </w:tbl>
    <w:p w14:paraId="0D8773D6" w14:textId="7E4ECC67" w:rsidR="002C65AC" w:rsidRPr="00883085" w:rsidRDefault="002C65AC" w:rsidP="00D50625">
      <w:pPr>
        <w:numPr>
          <w:ilvl w:val="0"/>
          <w:numId w:val="48"/>
        </w:numPr>
        <w:autoSpaceDE/>
        <w:autoSpaceDN/>
        <w:adjustRightInd/>
        <w:spacing w:line="240" w:lineRule="auto"/>
        <w:rPr>
          <w:lang w:val="en-GB"/>
        </w:rPr>
      </w:pPr>
      <w:r w:rsidRPr="00883085">
        <w:rPr>
          <w:b/>
          <w:lang w:val="en-GB"/>
        </w:rPr>
        <w:t xml:space="preserve"> </w:t>
      </w:r>
      <w:commentRangeStart w:id="465"/>
      <w:r w:rsidRPr="00883085">
        <w:rPr>
          <w:b/>
          <w:lang w:val="en-GB"/>
        </w:rPr>
        <w:t>“/NULL” &amp; “/ANY”</w:t>
      </w:r>
      <w:commentRangeEnd w:id="465"/>
      <w:r w:rsidR="00AD635B">
        <w:rPr>
          <w:rStyle w:val="Kommentarzeichen"/>
        </w:rPr>
        <w:commentReference w:id="465"/>
      </w:r>
      <w:r w:rsidRPr="00883085">
        <w:rPr>
          <w:lang w:val="en-GB"/>
        </w:rPr>
        <w:t xml:space="preserve"> means, that the attributes the VEC </w:t>
      </w:r>
      <w:ins w:id="466" w:author="Motzer Martin IA17" w:date="2020-02-03T14:59:00Z">
        <w:r w:rsidRPr="00883085">
          <w:rPr>
            <w:lang w:val="en-GB"/>
          </w:rPr>
          <w:t>receive</w:t>
        </w:r>
      </w:ins>
      <w:ins w:id="467" w:author="Motzer Martin IA17" w:date="2020-01-31T08:58:00Z">
        <w:r w:rsidR="00C50AB2">
          <w:rPr>
            <w:lang w:val="en-GB"/>
          </w:rPr>
          <w:t>s</w:t>
        </w:r>
      </w:ins>
      <w:del w:id="468"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375C3C4E"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69" w:name="_Toc27668600"/>
      <w:bookmarkStart w:id="470" w:name="_Toc27730668"/>
      <w:commentRangeStart w:id="471"/>
      <w:r>
        <w:rPr>
          <w:lang w:val="en-GB"/>
        </w:rPr>
        <w:t xml:space="preserve">Instancing </w:t>
      </w:r>
      <w:commentRangeEnd w:id="471"/>
      <w:r w:rsidR="006476DB">
        <w:rPr>
          <w:rStyle w:val="Kommentarzeichen"/>
          <w:rFonts w:eastAsia="Times New Roman"/>
          <w:b w:val="0"/>
          <w:bCs w:val="0"/>
        </w:rPr>
        <w:commentReference w:id="471"/>
      </w:r>
      <w:r>
        <w:rPr>
          <w:lang w:val="en-GB"/>
        </w:rPr>
        <w:t>of Model Structures</w:t>
      </w:r>
      <w:bookmarkEnd w:id="469"/>
      <w:bookmarkEnd w:id="470"/>
    </w:p>
    <w:p w14:paraId="7D53F980" w14:textId="6AD1F249" w:rsidR="002C65AC" w:rsidRDefault="002C65AC" w:rsidP="002C65AC">
      <w:pPr>
        <w:rPr>
          <w:lang w:val="en-GB"/>
        </w:rPr>
      </w:pPr>
      <w:r>
        <w:rPr>
          <w:lang w:val="en-GB"/>
        </w:rPr>
        <w:t xml:space="preserve">There are various locations in the VEC model where </w:t>
      </w:r>
      <w:commentRangeStart w:id="473"/>
      <w:r>
        <w:rPr>
          <w:lang w:val="en-GB"/>
        </w:rPr>
        <w:t>structures / patterns are defined and used / instantiated somewhere else</w:t>
      </w:r>
      <w:commentRangeEnd w:id="473"/>
      <w:r w:rsidR="001010CE">
        <w:rPr>
          <w:rStyle w:val="Kommentarzeichen"/>
        </w:rPr>
        <w:commentReference w:id="473"/>
      </w:r>
      <w:r>
        <w:rPr>
          <w:lang w:val="en-GB"/>
        </w:rPr>
        <w:t xml:space="preserv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3B3D7A3" w:rsidR="002C65AC" w:rsidRDefault="002C65AC" w:rsidP="002C65AC">
      <w:pPr>
        <w:rPr>
          <w:lang w:val="en-GB"/>
        </w:rPr>
      </w:pPr>
      <w:r>
        <w:rPr>
          <w:lang w:val="en-GB"/>
        </w:rPr>
        <w:t>In cases where defined structures are instantiated, these structures shall be instantiated completely. That means</w:t>
      </w:r>
      <w:ins w:id="474" w:author="Motzer Martin IA17" w:date="2020-01-31T09:00:00Z">
        <w:r w:rsidR="00C50AB2">
          <w:rPr>
            <w:lang w:val="en-GB"/>
          </w:rPr>
          <w:t>,</w:t>
        </w:r>
      </w:ins>
      <w:r>
        <w:rPr>
          <w:lang w:val="en-GB"/>
        </w:rPr>
        <w:t xml:space="preserve"> for every element in the structural definition a corresponding element </w:t>
      </w:r>
      <w:ins w:id="475" w:author="Motzer Martin IA17" w:date="2020-01-31T09:01:00Z">
        <w:r w:rsidR="00C50AB2">
          <w:rPr>
            <w:lang w:val="en-GB"/>
          </w:rPr>
          <w:t xml:space="preserve">in </w:t>
        </w:r>
      </w:ins>
      <w:r>
        <w:rPr>
          <w:lang w:val="en-GB"/>
        </w:rPr>
        <w:t xml:space="preserve">the instancing shall exist, regardless if </w:t>
      </w:r>
      <w:commentRangeStart w:id="476"/>
      <w:commentRangeStart w:id="477"/>
      <w:r>
        <w:rPr>
          <w:lang w:val="en-GB"/>
        </w:rPr>
        <w:t xml:space="preserve">it </w:t>
      </w:r>
      <w:commentRangeEnd w:id="476"/>
      <w:r w:rsidR="00460728">
        <w:rPr>
          <w:rStyle w:val="Kommentarzeichen"/>
        </w:rPr>
        <w:commentReference w:id="476"/>
      </w:r>
      <w:r>
        <w:rPr>
          <w:lang w:val="en-GB"/>
        </w:rPr>
        <w:t xml:space="preserve">used </w:t>
      </w:r>
      <w:commentRangeEnd w:id="477"/>
      <w:r w:rsidR="001010CE">
        <w:rPr>
          <w:rStyle w:val="Kommentarzeichen"/>
        </w:rPr>
        <w:commentReference w:id="477"/>
      </w:r>
      <w:r>
        <w:rPr>
          <w:lang w:val="en-GB"/>
        </w:rPr>
        <w:t xml:space="preserve">in the respective VEC or not (e.g. for each Cavity of a </w:t>
      </w:r>
      <w:ins w:id="478" w:author="Motzer Martin IA17" w:date="2020-02-03T14:59:00Z">
        <w:r>
          <w:rPr>
            <w:lang w:val="en-GB"/>
          </w:rPr>
          <w:t>Connect</w:t>
        </w:r>
      </w:ins>
      <w:ins w:id="479" w:author="Motzer Martin IA17" w:date="2020-01-31T09:01:00Z">
        <w:r w:rsidR="00C50AB2">
          <w:rPr>
            <w:lang w:val="en-GB"/>
          </w:rPr>
          <w:t>or</w:t>
        </w:r>
      </w:ins>
      <w:ins w:id="480" w:author="Motzer Martin IA17" w:date="2020-02-03T14:59:00Z">
        <w:r>
          <w:rPr>
            <w:lang w:val="en-GB"/>
          </w:rPr>
          <w:t>HousingSpecification</w:t>
        </w:r>
      </w:ins>
      <w:ins w:id="481" w:author="Stoeckl Franz IA17" w:date="2020-02-03T14:48:00Z">
        <w:r>
          <w:rPr>
            <w:lang w:val="en-GB"/>
          </w:rPr>
          <w:t>Connec</w:t>
        </w:r>
        <w:commentRangeStart w:id="482"/>
        <w:r>
          <w:rPr>
            <w:lang w:val="en-GB"/>
          </w:rPr>
          <w:t>tH</w:t>
        </w:r>
        <w:commentRangeEnd w:id="482"/>
        <w:r w:rsidR="00F967AA">
          <w:rPr>
            <w:rStyle w:val="Kommentarzeichen"/>
          </w:rPr>
          <w:commentReference w:id="482"/>
        </w:r>
        <w:r>
          <w:rPr>
            <w:lang w:val="en-GB"/>
          </w:rPr>
          <w:t>ousingSpecification</w:t>
        </w:r>
      </w:ins>
      <w:del w:id="483" w:author="Stoeckl Franz IA17" w:date="2020-02-03T14:48:00Z">
        <w:r>
          <w:rPr>
            <w:lang w:val="en-GB"/>
          </w:rPr>
          <w:delText>ConnectHousingSpecification</w:delText>
        </w:r>
      </w:del>
      <w:r>
        <w:rPr>
          <w:lang w:val="en-GB"/>
        </w:rPr>
        <w:t xml:space="preserve"> a </w:t>
      </w:r>
      <w:bookmarkStart w:id="484" w:name="_Hlk31544385"/>
      <w:commentRangeStart w:id="485"/>
      <w:ins w:id="486" w:author="Ungerer, Max" w:date="2020-02-03T15:04:00Z">
        <w:r w:rsidRPr="00121228">
          <w:t xml:space="preserve">CavitReference </w:t>
        </w:r>
        <w:commentRangeEnd w:id="485"/>
        <w:r w:rsidR="006476DB">
          <w:rPr>
            <w:rStyle w:val="Kommentarzeichen"/>
          </w:rPr>
          <w:commentReference w:id="485"/>
        </w:r>
      </w:ins>
      <w:bookmarkEnd w:id="484"/>
      <w:ins w:id="487" w:author="Motzer Martin IA17" w:date="2020-02-03T14:59:00Z">
        <w:r>
          <w:rPr>
            <w:lang w:val="en-GB"/>
          </w:rPr>
          <w:t>Cavit</w:t>
        </w:r>
      </w:ins>
      <w:ins w:id="488" w:author="Motzer Martin IA17" w:date="2020-01-31T09:02:00Z">
        <w:r w:rsidR="00C50AB2">
          <w:rPr>
            <w:lang w:val="en-GB"/>
          </w:rPr>
          <w:t>y</w:t>
        </w:r>
      </w:ins>
      <w:ins w:id="489" w:author="Motzer Martin IA17" w:date="2020-02-03T14:59:00Z">
        <w:r>
          <w:rPr>
            <w:lang w:val="en-GB"/>
          </w:rPr>
          <w:t>Reference</w:t>
        </w:r>
      </w:ins>
      <w:ins w:id="490" w:author="Stoeckl Franz IA17" w:date="2020-02-03T14:48:00Z">
        <w:r>
          <w:rPr>
            <w:lang w:val="en-GB"/>
          </w:rPr>
          <w:t>Cav</w:t>
        </w:r>
        <w:commentRangeStart w:id="491"/>
        <w:r>
          <w:rPr>
            <w:lang w:val="en-GB"/>
          </w:rPr>
          <w:t>i</w:t>
        </w:r>
        <w:commentRangeStart w:id="492"/>
        <w:r>
          <w:rPr>
            <w:lang w:val="en-GB"/>
          </w:rPr>
          <w:t>tR</w:t>
        </w:r>
        <w:commentRangeEnd w:id="491"/>
        <w:r w:rsidR="00F967AA">
          <w:rPr>
            <w:rStyle w:val="Kommentarzeichen"/>
          </w:rPr>
          <w:commentReference w:id="491"/>
        </w:r>
        <w:commentRangeEnd w:id="492"/>
        <w:r w:rsidR="00F967AA">
          <w:rPr>
            <w:rStyle w:val="Kommentarzeichen"/>
          </w:rPr>
          <w:commentReference w:id="492"/>
        </w:r>
        <w:r>
          <w:rPr>
            <w:lang w:val="en-GB"/>
          </w:rPr>
          <w:t>eference</w:t>
        </w:r>
      </w:ins>
      <w:del w:id="493" w:author="Stoeckl Franz IA17" w:date="2020-02-03T14:48:00Z">
        <w:r>
          <w:rPr>
            <w:lang w:val="en-GB"/>
          </w:rPr>
          <w:delText>CavitReference</w:delText>
        </w:r>
      </w:del>
      <w:ins w:id="494"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commentRangeStart w:id="495"/>
      <w:r>
        <w:rPr>
          <w:lang w:val="en-GB"/>
        </w:rPr>
        <w:t>complete</w:t>
      </w:r>
      <w:commentRangeEnd w:id="495"/>
      <w:r w:rsidR="001010CE">
        <w:rPr>
          <w:rStyle w:val="Kommentarzeichen"/>
        </w:rPr>
        <w:commentReference w:id="495"/>
      </w:r>
      <w:r>
        <w:rPr>
          <w:lang w:val="en-GB"/>
        </w:rPr>
        <w:t>:</w:t>
      </w:r>
    </w:p>
    <w:p w14:paraId="6AF6F08C" w14:textId="77777777" w:rsidR="002C65AC" w:rsidRDefault="002C65AC" w:rsidP="00D50625">
      <w:pPr>
        <w:numPr>
          <w:ilvl w:val="0"/>
          <w:numId w:val="48"/>
        </w:numPr>
        <w:autoSpaceDE/>
        <w:autoSpaceDN/>
        <w:adjustRightInd/>
        <w:spacing w:before="0" w:line="240" w:lineRule="auto"/>
        <w:rPr>
          <w:lang w:val="en-GB"/>
        </w:rPr>
      </w:pPr>
      <w:r>
        <w:rPr>
          <w:lang w:val="en-GB"/>
        </w:rPr>
        <w:t>Connectors</w:t>
      </w:r>
    </w:p>
    <w:p w14:paraId="1E771A35" w14:textId="77777777" w:rsidR="002C65AC" w:rsidRDefault="002C65AC" w:rsidP="00D50625">
      <w:pPr>
        <w:numPr>
          <w:ilvl w:val="0"/>
          <w:numId w:val="48"/>
        </w:numPr>
        <w:autoSpaceDE/>
        <w:autoSpaceDN/>
        <w:adjustRightInd/>
        <w:spacing w:before="0" w:line="240" w:lineRule="auto"/>
        <w:rPr>
          <w:lang w:val="en-GB"/>
        </w:rPr>
      </w:pPr>
      <w:r>
        <w:rPr>
          <w:lang w:val="en-GB"/>
        </w:rPr>
        <w:t>Wires</w:t>
      </w:r>
    </w:p>
    <w:p w14:paraId="5A3513BB" w14:textId="77777777" w:rsidR="002C65AC" w:rsidRDefault="002C65AC" w:rsidP="00D50625">
      <w:pPr>
        <w:numPr>
          <w:ilvl w:val="0"/>
          <w:numId w:val="48"/>
        </w:numPr>
        <w:autoSpaceDE/>
        <w:autoSpaceDN/>
        <w:adjustRightInd/>
        <w:spacing w:before="0" w:line="240" w:lineRule="auto"/>
        <w:rPr>
          <w:lang w:val="en-GB"/>
        </w:rPr>
      </w:pPr>
      <w:r>
        <w:rPr>
          <w:lang w:val="en-GB"/>
        </w:rPr>
        <w:lastRenderedPageBreak/>
        <w:t>EEComponents</w:t>
      </w:r>
    </w:p>
    <w:p w14:paraId="4142DAC7" w14:textId="77777777" w:rsidR="002C65AC" w:rsidRPr="005A73B9" w:rsidRDefault="002C65AC" w:rsidP="00D50625">
      <w:pPr>
        <w:numPr>
          <w:ilvl w:val="0"/>
          <w:numId w:val="48"/>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496" w:name="_Toc373509180"/>
      <w:bookmarkStart w:id="497" w:name="_Toc27668601"/>
      <w:bookmarkStart w:id="498" w:name="_Toc27730669"/>
      <w:r w:rsidRPr="008B47EB">
        <w:rPr>
          <w:lang w:val="en-GB"/>
        </w:rPr>
        <w:t>VEC-Package</w:t>
      </w:r>
      <w:bookmarkEnd w:id="496"/>
      <w:bookmarkEnd w:id="497"/>
      <w:bookmarkEnd w:id="498"/>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499" w:name="_Toc373509181"/>
      <w:r w:rsidRPr="008B47EB">
        <w:rPr>
          <w:lang w:val="en-GB"/>
        </w:rPr>
        <w:t>Background</w:t>
      </w:r>
      <w:bookmarkEnd w:id="499"/>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446C4F6"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commentRangeStart w:id="500"/>
      <w:r w:rsidRPr="008B47EB">
        <w:t xml:space="preserve">arbitrary </w:t>
      </w:r>
      <w:commentRangeEnd w:id="500"/>
      <w:r w:rsidR="003903D8">
        <w:rPr>
          <w:rStyle w:val="Kommentarzeichen"/>
        </w:rPr>
        <w:commentReference w:id="500"/>
      </w:r>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501" w:name="_Toc373509182"/>
      <w:r w:rsidRPr="008B47EB">
        <w:rPr>
          <w:lang w:val="en-GB"/>
        </w:rPr>
        <w:t>Detailed Solution</w:t>
      </w:r>
      <w:bookmarkEnd w:id="501"/>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77777777" w:rsidR="002C65AC" w:rsidRPr="008B47EB" w:rsidRDefault="002C65AC" w:rsidP="002C65AC">
      <w:pPr>
        <w:pStyle w:val="Aufzhlung1"/>
        <w:spacing w:after="120"/>
        <w:ind w:left="460" w:hanging="176"/>
      </w:pPr>
      <w:r>
        <w:t xml:space="preserve">One </w:t>
      </w:r>
      <w:r w:rsidRPr="008B47EB">
        <w:t>index file</w:t>
      </w:r>
    </w:p>
    <w:p w14:paraId="3CC0ECDC" w14:textId="020E1364" w:rsidR="002C65AC" w:rsidRDefault="002C65AC" w:rsidP="002C65AC">
      <w:pPr>
        <w:pStyle w:val="Aufzhlung1"/>
        <w:spacing w:after="120"/>
        <w:ind w:left="460" w:hanging="176"/>
      </w:pPr>
      <w:commentRangeStart w:id="502"/>
      <w:r>
        <w:t xml:space="preserve">One </w:t>
      </w:r>
      <w:r w:rsidRPr="008B47EB">
        <w:t>data file</w:t>
      </w:r>
      <w:commentRangeEnd w:id="502"/>
      <w:r w:rsidR="00ED412D">
        <w:rPr>
          <w:rStyle w:val="Kommentarzeichen"/>
          <w:rFonts w:cs="Arial"/>
          <w:color w:val="000000"/>
          <w:lang w:val="en-US"/>
        </w:rPr>
        <w:commentReference w:id="502"/>
      </w:r>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504" w:name="_Hlk31579956"/>
      <w:commentRangeStart w:id="505"/>
      <w:r w:rsidRPr="008B47EB">
        <w:t>A VEC-Package may contain further VEC files.</w:t>
      </w:r>
      <w:commentRangeEnd w:id="505"/>
      <w:r w:rsidR="00DD7293">
        <w:rPr>
          <w:rStyle w:val="Kommentarzeichen"/>
        </w:rPr>
        <w:commentReference w:id="505"/>
      </w:r>
      <w:bookmarkEnd w:id="504"/>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507" w:name="_Hlk31545596"/>
      <w:r w:rsidRPr="008B47EB">
        <w:t>A VEC-Package may contain a flat set of files but may also have a folder structure.</w:t>
      </w:r>
      <w:bookmarkEnd w:id="507"/>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There is no naming convention for files and folders inside the VEC-Package defined. It is up to the user to name a folder or a file. However, it is recommended to use the 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lastRenderedPageBreak/>
        <w:t>The elements of the index VEC file are restricted to the classes DocumentVersion and PartVersion. The index file contains a DocumentVersion for each file in the package. 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77777777" w:rsidR="002C65AC" w:rsidRPr="008B47EB" w:rsidRDefault="002C65AC" w:rsidP="002C65AC">
      <w:r w:rsidRPr="008B47EB">
        <w:t xml:space="preserve">A DocumentVersion may reference one or more PartVersion objects via </w:t>
      </w:r>
      <w:commentRangeStart w:id="508"/>
      <w:r w:rsidRPr="008B47EB">
        <w:t>“referencedPart”</w:t>
      </w:r>
      <w:commentRangeEnd w:id="508"/>
      <w:r w:rsidR="00460728">
        <w:rPr>
          <w:rStyle w:val="Kommentarzeichen"/>
        </w:rPr>
        <w:commentReference w:id="508"/>
      </w:r>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21E85389"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509" w:name="_Toc27668602"/>
      <w:bookmarkStart w:id="510" w:name="_Toc27730670"/>
      <w:bookmarkStart w:id="511" w:name="_Ref27731118"/>
      <w:bookmarkStart w:id="512" w:name="_Ref27731170"/>
      <w:bookmarkStart w:id="513" w:name="_Ref27733321"/>
      <w:bookmarkStart w:id="514" w:name="_Ref33008767"/>
      <w:r>
        <w:rPr>
          <w:lang w:val="en-GB"/>
        </w:rPr>
        <w:lastRenderedPageBreak/>
        <w:t>VEC Model Description and XML Representation</w:t>
      </w:r>
      <w:bookmarkEnd w:id="509"/>
      <w:bookmarkEnd w:id="510"/>
      <w:bookmarkEnd w:id="511"/>
      <w:bookmarkEnd w:id="512"/>
      <w:bookmarkEnd w:id="513"/>
      <w:bookmarkEnd w:id="514"/>
    </w:p>
    <w:p w14:paraId="68D97A85" w14:textId="77777777" w:rsidR="002C65AC" w:rsidRDefault="002C65AC" w:rsidP="002C65AC">
      <w:pPr>
        <w:pStyle w:val="berschrift2"/>
        <w:keepLines w:val="0"/>
        <w:numPr>
          <w:ilvl w:val="1"/>
          <w:numId w:val="2"/>
        </w:numPr>
        <w:autoSpaceDE/>
        <w:autoSpaceDN/>
        <w:adjustRightInd/>
        <w:spacing w:before="240" w:after="60" w:line="240" w:lineRule="auto"/>
      </w:pPr>
      <w:bookmarkStart w:id="515" w:name="_Toc27668603"/>
      <w:bookmarkStart w:id="516" w:name="_Toc27730671"/>
      <w:r>
        <w:t>Key Concepts</w:t>
      </w:r>
      <w:bookmarkEnd w:id="515"/>
      <w:bookmarkEnd w:id="516"/>
    </w:p>
    <w:p w14:paraId="7A3E32A7" w14:textId="77777777" w:rsidR="002C65AC" w:rsidRDefault="002C65AC" w:rsidP="002C65AC">
      <w:pPr>
        <w:pStyle w:val="berschrift3"/>
        <w:keepLines w:val="0"/>
        <w:numPr>
          <w:ilvl w:val="2"/>
          <w:numId w:val="2"/>
        </w:numPr>
        <w:autoSpaceDE/>
        <w:autoSpaceDN/>
        <w:adjustRightInd/>
        <w:spacing w:before="240" w:after="60" w:line="240" w:lineRule="auto"/>
      </w:pPr>
      <w:bookmarkStart w:id="517" w:name="_6f5113a7159820acec61833a184194cd"/>
      <w:r>
        <w:t>Parts and Documents</w:t>
      </w:r>
      <w:bookmarkEnd w:id="517"/>
    </w:p>
    <w:p w14:paraId="3F2A37EA" w14:textId="77777777" w:rsidR="002C65AC" w:rsidRDefault="002C65AC" w:rsidP="002C65AC">
      <w:pPr>
        <w:jc w:val="center"/>
      </w:pPr>
      <w:r w:rsidRPr="000244B0">
        <w:rPr>
          <w:noProof/>
          <w:lang w:eastAsia="zh-CN"/>
        </w:rPr>
        <w:drawing>
          <wp:inline distT="0" distB="0" distL="0" distR="0" wp14:anchorId="6E495058" wp14:editId="0D9C2E1E">
            <wp:extent cx="5756910" cy="6019165"/>
            <wp:effectExtent l="0" t="0" r="0" b="635"/>
            <wp:docPr id="454" name="Grafik 454"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815420.png" descr="-13008154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6019165"/>
                    </a:xfrm>
                    <a:prstGeom prst="rect">
                      <a:avLst/>
                    </a:prstGeom>
                    <a:noFill/>
                    <a:ln>
                      <a:noFill/>
                    </a:ln>
                  </pic:spPr>
                </pic:pic>
              </a:graphicData>
            </a:graphic>
          </wp:inline>
        </w:drawing>
      </w:r>
    </w:p>
    <w:p w14:paraId="51AFE09A" w14:textId="77777777" w:rsidR="002C65AC" w:rsidRPr="00AE395F" w:rsidRDefault="002C65AC" w:rsidP="002C65AC">
      <w:pPr>
        <w:pStyle w:val="Beschriftung"/>
        <w:rPr>
          <w:lang w:val="en-GB"/>
        </w:rPr>
      </w:pPr>
      <w:bookmarkStart w:id="518" w:name="_Toc2773231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w:t>
      </w:r>
      <w:r>
        <w:fldChar w:fldCharType="end"/>
      </w:r>
      <w:r w:rsidRPr="00AE395F">
        <w:rPr>
          <w:lang w:val="en-GB"/>
        </w:rPr>
        <w:t>: Parts and Documents</w:t>
      </w:r>
      <w:bookmarkEnd w:id="518"/>
    </w:p>
    <w:p w14:paraId="6348508E" w14:textId="77777777" w:rsidR="002C65AC" w:rsidRPr="00AE395F" w:rsidRDefault="002C65AC" w:rsidP="002C65AC">
      <w:pPr>
        <w:rPr>
          <w:lang w:val="en-GB"/>
        </w:rPr>
      </w:pPr>
      <w:r w:rsidRPr="00AE395F">
        <w:rPr>
          <w:i/>
          <w:iCs/>
          <w:lang w:val="en-GB"/>
        </w:rPr>
        <w:t xml:space="preserve">DocumentVersion </w:t>
      </w:r>
      <w:r w:rsidRPr="00AE395F">
        <w:rPr>
          <w:lang w:val="en-GB"/>
        </w:rPr>
        <w:t xml:space="preserve">and </w:t>
      </w:r>
      <w:r w:rsidRPr="00AE395F">
        <w:rPr>
          <w:i/>
          <w:iCs/>
          <w:lang w:val="en-GB"/>
        </w:rPr>
        <w:t>PartVersion</w:t>
      </w:r>
      <w:r w:rsidRPr="00AE395F">
        <w:rPr>
          <w:lang w:val="en-GB"/>
        </w:rPr>
        <w:t xml:space="preserve"> are representing one of the most fundamental key concepts of the VEC. They are the only classes in the VEC model that are defining version information. In combination with the attributes </w:t>
      </w:r>
      <w:r w:rsidRPr="00AE395F">
        <w:rPr>
          <w:i/>
          <w:iCs/>
          <w:lang w:val="en-GB"/>
        </w:rPr>
        <w:t>companyName</w:t>
      </w:r>
      <w:r w:rsidRPr="00AE395F">
        <w:rPr>
          <w:lang w:val="en-GB"/>
        </w:rPr>
        <w:t xml:space="preserve"> and </w:t>
      </w:r>
      <w:r w:rsidRPr="00AE395F">
        <w:rPr>
          <w:i/>
          <w:iCs/>
          <w:lang w:val="en-GB"/>
        </w:rPr>
        <w:t>partNumber</w:t>
      </w:r>
      <w:r w:rsidRPr="00AE395F">
        <w:rPr>
          <w:lang w:val="en-GB"/>
        </w:rPr>
        <w:t xml:space="preserve"> or respectively </w:t>
      </w:r>
      <w:r w:rsidRPr="00AE395F">
        <w:rPr>
          <w:i/>
          <w:iCs/>
          <w:lang w:val="en-GB"/>
        </w:rPr>
        <w:t xml:space="preserve">documentNumber </w:t>
      </w:r>
      <w:r w:rsidRPr="00AE395F">
        <w:rPr>
          <w:lang w:val="en-GB"/>
        </w:rPr>
        <w:t xml:space="preserve">they define an unambiguous context for data exchange. If two instances of the VEC are containing </w:t>
      </w:r>
      <w:r w:rsidRPr="00AE395F">
        <w:rPr>
          <w:i/>
          <w:iCs/>
          <w:lang w:val="en-GB"/>
        </w:rPr>
        <w:t>PartVersions</w:t>
      </w:r>
      <w:r w:rsidRPr="00AE395F">
        <w:rPr>
          <w:lang w:val="en-GB"/>
        </w:rPr>
        <w:t xml:space="preserve"> or </w:t>
      </w:r>
      <w:r w:rsidRPr="00AE395F">
        <w:rPr>
          <w:i/>
          <w:iCs/>
          <w:lang w:val="en-GB"/>
        </w:rPr>
        <w:t>DocumentVersions</w:t>
      </w:r>
      <w:r w:rsidRPr="00AE395F">
        <w:rPr>
          <w:lang w:val="en-GB"/>
        </w:rPr>
        <w:t xml:space="preserve"> with equal values of the attributes </w:t>
      </w:r>
      <w:r w:rsidRPr="00AE395F">
        <w:rPr>
          <w:i/>
          <w:iCs/>
          <w:lang w:val="en-GB"/>
        </w:rPr>
        <w:t>companyName, partNumber</w:t>
      </w:r>
      <w:r w:rsidRPr="00AE395F">
        <w:rPr>
          <w:lang w:val="en-GB"/>
        </w:rPr>
        <w:t xml:space="preserve"> and </w:t>
      </w:r>
      <w:r w:rsidRPr="00AE395F">
        <w:rPr>
          <w:i/>
          <w:iCs/>
          <w:lang w:val="en-GB"/>
        </w:rPr>
        <w:t>partVersion</w:t>
      </w:r>
      <w:r w:rsidRPr="00AE395F">
        <w:rPr>
          <w:lang w:val="en-GB"/>
        </w:rPr>
        <w:t xml:space="preserve"> or </w:t>
      </w:r>
      <w:r w:rsidRPr="00AE395F">
        <w:rPr>
          <w:i/>
          <w:iCs/>
          <w:lang w:val="en-GB"/>
        </w:rPr>
        <w:t>companyName, documentNumber</w:t>
      </w:r>
      <w:r w:rsidRPr="00AE395F">
        <w:rPr>
          <w:lang w:val="en-GB"/>
        </w:rPr>
        <w:t xml:space="preserve"> and </w:t>
      </w:r>
      <w:r w:rsidRPr="00AE395F">
        <w:rPr>
          <w:i/>
          <w:iCs/>
          <w:lang w:val="en-GB"/>
        </w:rPr>
        <w:t xml:space="preserve">documentVersion, </w:t>
      </w:r>
      <w:r w:rsidRPr="00AE395F">
        <w:rPr>
          <w:lang w:val="en-GB"/>
        </w:rPr>
        <w:t xml:space="preserve">then the two objects can be trusted to be unchanged. </w:t>
      </w:r>
    </w:p>
    <w:p w14:paraId="684744E7" w14:textId="6BA1D0FF" w:rsidR="002C65AC" w:rsidRPr="00AE395F" w:rsidRDefault="002C65AC" w:rsidP="002C65AC">
      <w:pPr>
        <w:rPr>
          <w:lang w:val="en-GB"/>
        </w:rPr>
      </w:pPr>
      <w:r w:rsidRPr="00AE395F">
        <w:rPr>
          <w:lang w:val="en-GB"/>
        </w:rPr>
        <w:lastRenderedPageBreak/>
        <w:t>Unchanged in this context does not mean binary identical content of the resulting XML-Subtree, but unchanged user data. So</w:t>
      </w:r>
      <w:ins w:id="519" w:author="Motzer Martin IA17" w:date="2020-01-31T09:17:00Z">
        <w:r w:rsidR="00F35548">
          <w:rPr>
            <w:lang w:val="en-GB"/>
          </w:rPr>
          <w:t>,</w:t>
        </w:r>
      </w:ins>
      <w:r w:rsidRPr="00AE395F">
        <w:rPr>
          <w:lang w:val="en-GB"/>
        </w:rPr>
        <w:t xml:space="preserve"> if the content of a </w:t>
      </w:r>
      <w:r w:rsidRPr="00AE395F">
        <w:rPr>
          <w:i/>
          <w:iCs/>
          <w:lang w:val="en-GB"/>
        </w:rPr>
        <w:t xml:space="preserve">DocumentVersion </w:t>
      </w:r>
      <w:r w:rsidRPr="00AE395F">
        <w:rPr>
          <w:lang w:val="en-GB"/>
        </w:rPr>
        <w:t>is transferred from one VEC-file to another (e.g. for documents describing part master data</w:t>
      </w:r>
      <w:ins w:id="520" w:author="Motzer Martin IA17" w:date="2020-02-03T14:59:00Z">
        <w:r w:rsidRPr="00AE395F">
          <w:rPr>
            <w:lang w:val="en-GB"/>
          </w:rPr>
          <w:t>)</w:t>
        </w:r>
      </w:ins>
      <w:ins w:id="521" w:author="Motzer Martin IA17" w:date="2020-01-31T09:17:00Z">
        <w:r w:rsidR="00F35548">
          <w:rPr>
            <w:lang w:val="en-GB"/>
          </w:rPr>
          <w:t>,</w:t>
        </w:r>
      </w:ins>
      <w:del w:id="522" w:author="Motzer Martin IA17" w:date="2020-02-03T14:59:00Z">
        <w:r w:rsidRPr="00AE395F">
          <w:rPr>
            <w:lang w:val="en-GB"/>
          </w:rPr>
          <w:delText>)</w:delText>
        </w:r>
      </w:del>
      <w:r w:rsidRPr="00AE395F">
        <w:rPr>
          <w:lang w:val="en-GB"/>
        </w:rPr>
        <w:t xml:space="preserve"> the binary representation can be different (e.g. order of the xml elements, technical ids for xml idrefs), but the information represented by the </w:t>
      </w:r>
      <w:r w:rsidRPr="00AE395F">
        <w:rPr>
          <w:i/>
          <w:iCs/>
          <w:lang w:val="en-GB"/>
        </w:rPr>
        <w:t>DocumentVersion</w:t>
      </w:r>
      <w:r w:rsidRPr="00AE395F">
        <w:rPr>
          <w:lang w:val="en-GB"/>
        </w:rPr>
        <w:t xml:space="preserve"> </w:t>
      </w:r>
      <w:r w:rsidRPr="00AE395F">
        <w:rPr>
          <w:u w:val="single"/>
          <w:lang w:val="en-GB"/>
        </w:rPr>
        <w:t>must not</w:t>
      </w:r>
      <w:r w:rsidRPr="00AE395F">
        <w:rPr>
          <w:lang w:val="en-GB"/>
        </w:rPr>
        <w:t xml:space="preserve"> be different (e.g. property values of a </w:t>
      </w:r>
      <w:r w:rsidRPr="00AE395F">
        <w:rPr>
          <w:i/>
          <w:iCs/>
          <w:lang w:val="en-GB"/>
        </w:rPr>
        <w:t>Specification</w:t>
      </w:r>
      <w:r w:rsidRPr="00AE395F">
        <w:rPr>
          <w:lang w:val="en-GB"/>
        </w:rPr>
        <w:t xml:space="preserve">). However, the amount of content for instances of the same </w:t>
      </w:r>
      <w:r w:rsidRPr="00AE395F">
        <w:rPr>
          <w:i/>
          <w:iCs/>
          <w:lang w:val="en-GB"/>
        </w:rPr>
        <w:t xml:space="preserve">DocumentVersions </w:t>
      </w:r>
      <w:r w:rsidRPr="00AE395F">
        <w:rPr>
          <w:lang w:val="en-GB"/>
        </w:rPr>
        <w:t xml:space="preserve">might be different. For example, when describing components (e.g. Connectors) and their usage in a harness. The component description might contain more (possibly sensitive) information that is unwanted in the harness document. Another reason might be an update of the exporting system, a later export can contain more information without changing the original document. </w:t>
      </w:r>
      <w:bookmarkStart w:id="523" w:name="_Hlk31548206"/>
      <w:r w:rsidRPr="00AE395F">
        <w:rPr>
          <w:lang w:val="en-GB"/>
        </w:rPr>
        <w:t xml:space="preserve">These cases are </w:t>
      </w:r>
      <w:r w:rsidRPr="00AE395F">
        <w:rPr>
          <w:u w:val="single"/>
          <w:lang w:val="en-GB"/>
        </w:rPr>
        <w:t>allowed</w:t>
      </w:r>
      <w:r w:rsidRPr="00AE395F">
        <w:rPr>
          <w:lang w:val="en-GB"/>
        </w:rPr>
        <w:t xml:space="preserve"> with an unchanged </w:t>
      </w:r>
      <w:r w:rsidRPr="00AE395F">
        <w:rPr>
          <w:i/>
          <w:iCs/>
          <w:lang w:val="en-GB"/>
        </w:rPr>
        <w:t xml:space="preserve">documentNumber, documentVersion, </w:t>
      </w:r>
      <w:r w:rsidRPr="00AE395F">
        <w:rPr>
          <w:lang w:val="en-GB"/>
        </w:rPr>
        <w:t>if</w:t>
      </w:r>
      <w:r w:rsidRPr="00AE395F">
        <w:rPr>
          <w:i/>
          <w:iCs/>
          <w:lang w:val="en-GB"/>
        </w:rPr>
        <w:t xml:space="preserve"> </w:t>
      </w:r>
      <w:r w:rsidRPr="00AE395F">
        <w:rPr>
          <w:lang w:val="en-GB"/>
        </w:rPr>
        <w:t xml:space="preserve">the </w:t>
      </w:r>
      <w:commentRangeStart w:id="524"/>
      <w:r w:rsidRPr="00AE395F">
        <w:rPr>
          <w:lang w:val="en-GB"/>
        </w:rPr>
        <w:t xml:space="preserve">intersection </w:t>
      </w:r>
      <w:commentRangeEnd w:id="524"/>
      <w:r w:rsidR="005D02EA">
        <w:rPr>
          <w:rStyle w:val="Kommentarzeichen"/>
        </w:rPr>
        <w:commentReference w:id="524"/>
      </w:r>
      <w:r w:rsidRPr="00AE395F">
        <w:rPr>
          <w:lang w:val="en-GB"/>
        </w:rPr>
        <w:t xml:space="preserve">of the represented information in both </w:t>
      </w:r>
      <w:r w:rsidRPr="00AE395F">
        <w:rPr>
          <w:i/>
          <w:iCs/>
          <w:lang w:val="en-GB"/>
        </w:rPr>
        <w:t>DocumentVersions</w:t>
      </w:r>
      <w:r w:rsidRPr="00AE395F">
        <w:rPr>
          <w:lang w:val="en-GB"/>
        </w:rPr>
        <w:t xml:space="preserve"> is consistent.</w:t>
      </w:r>
      <w:bookmarkEnd w:id="523"/>
    </w:p>
    <w:p w14:paraId="112B52A6" w14:textId="1BE4DE92" w:rsidR="002C65AC" w:rsidRPr="00AE395F" w:rsidRDefault="002C65AC" w:rsidP="002C65AC">
      <w:pPr>
        <w:rPr>
          <w:lang w:val="en-GB"/>
        </w:rPr>
      </w:pPr>
      <w:r w:rsidRPr="00AE395F">
        <w:rPr>
          <w:lang w:val="en-GB"/>
        </w:rPr>
        <w:t xml:space="preserve">More specific possibilities to track changes of </w:t>
      </w:r>
      <w:r w:rsidRPr="00AE395F">
        <w:rPr>
          <w:i/>
          <w:iCs/>
          <w:lang w:val="en-GB"/>
        </w:rPr>
        <w:t>DocumentVersions</w:t>
      </w:r>
      <w:r w:rsidRPr="00AE395F">
        <w:rPr>
          <w:lang w:val="en-GB"/>
        </w:rPr>
        <w:t xml:space="preserve"> are supported by the </w:t>
      </w:r>
      <w:r w:rsidRPr="00AE395F">
        <w:rPr>
          <w:i/>
          <w:iCs/>
          <w:lang w:val="en-GB"/>
        </w:rPr>
        <w:t>digitalRepresentationIndex</w:t>
      </w:r>
      <w:r w:rsidRPr="00AE395F">
        <w:rPr>
          <w:lang w:val="en-GB"/>
        </w:rPr>
        <w:t xml:space="preserve">. In some cases, the </w:t>
      </w:r>
      <w:r w:rsidRPr="00AE395F">
        <w:rPr>
          <w:i/>
          <w:iCs/>
          <w:lang w:val="en-GB"/>
        </w:rPr>
        <w:t>DocumentVersion</w:t>
      </w:r>
      <w:r w:rsidRPr="00AE395F">
        <w:rPr>
          <w:lang w:val="en-GB"/>
        </w:rPr>
        <w:t xml:space="preserve"> represents a version of a real document in the domain. The </w:t>
      </w:r>
      <w:r w:rsidRPr="00AE395F">
        <w:rPr>
          <w:i/>
          <w:iCs/>
          <w:lang w:val="en-GB"/>
        </w:rPr>
        <w:t>Specifications</w:t>
      </w:r>
      <w:r w:rsidRPr="00AE395F">
        <w:rPr>
          <w:lang w:val="en-GB"/>
        </w:rPr>
        <w:t xml:space="preserve"> in the </w:t>
      </w:r>
      <w:r w:rsidRPr="00AE395F">
        <w:rPr>
          <w:i/>
          <w:iCs/>
          <w:lang w:val="en-GB"/>
        </w:rPr>
        <w:t xml:space="preserve">DocumentVersion </w:t>
      </w:r>
      <w:r w:rsidRPr="00AE395F">
        <w:rPr>
          <w:lang w:val="en-GB"/>
        </w:rPr>
        <w:t xml:space="preserve">represent the values defined in the original document. </w:t>
      </w:r>
      <w:commentRangeStart w:id="526"/>
      <w:r w:rsidRPr="00AE395F">
        <w:rPr>
          <w:lang w:val="en-GB"/>
        </w:rPr>
        <w:t xml:space="preserve">Thus, </w:t>
      </w:r>
      <w:commentRangeStart w:id="527"/>
      <w:r w:rsidRPr="00AE395F">
        <w:rPr>
          <w:lang w:val="en-GB"/>
        </w:rPr>
        <w:t xml:space="preserve">the </w:t>
      </w:r>
      <w:r w:rsidRPr="00AE395F">
        <w:rPr>
          <w:i/>
          <w:iCs/>
          <w:lang w:val="en-GB"/>
        </w:rPr>
        <w:t xml:space="preserve">DocumentVersion </w:t>
      </w:r>
      <w:commentRangeStart w:id="528"/>
      <w:r w:rsidRPr="00AE395F">
        <w:rPr>
          <w:lang w:val="en-GB"/>
        </w:rPr>
        <w:t xml:space="preserve">in </w:t>
      </w:r>
      <w:commentRangeStart w:id="529"/>
      <w:r w:rsidRPr="00AE395F">
        <w:rPr>
          <w:lang w:val="en-GB"/>
        </w:rPr>
        <w:t>the</w:t>
      </w:r>
      <w:commentRangeEnd w:id="529"/>
      <w:r w:rsidR="00F35548">
        <w:rPr>
          <w:rStyle w:val="Kommentarzeichen"/>
        </w:rPr>
        <w:commentReference w:id="529"/>
      </w:r>
      <w:r w:rsidRPr="00AE395F">
        <w:rPr>
          <w:lang w:val="en-GB"/>
        </w:rPr>
        <w:t xml:space="preserve"> is </w:t>
      </w:r>
      <w:commentRangeEnd w:id="527"/>
      <w:commentRangeEnd w:id="528"/>
      <w:r w:rsidR="005D02EA">
        <w:rPr>
          <w:rStyle w:val="Kommentarzeichen"/>
        </w:rPr>
        <w:commentReference w:id="528"/>
      </w:r>
      <w:r w:rsidR="00CB51D8">
        <w:rPr>
          <w:rStyle w:val="Kommentarzeichen"/>
        </w:rPr>
        <w:commentReference w:id="527"/>
      </w:r>
      <w:r w:rsidRPr="00AE395F">
        <w:rPr>
          <w:lang w:val="en-GB"/>
        </w:rPr>
        <w:t>not a managed document by itself</w:t>
      </w:r>
      <w:commentRangeEnd w:id="526"/>
      <w:r w:rsidR="008F3F72">
        <w:rPr>
          <w:rStyle w:val="Kommentarzeichen"/>
        </w:rPr>
        <w:commentReference w:id="526"/>
      </w:r>
      <w:r w:rsidRPr="00AE395F">
        <w:rPr>
          <w:lang w:val="en-GB"/>
        </w:rPr>
        <w:t xml:space="preserve">, but only a specific digital representation of another document. In other words, it is only a translation of the original document </w:t>
      </w:r>
      <w:commentRangeStart w:id="530"/>
      <w:r w:rsidRPr="00AE395F">
        <w:rPr>
          <w:lang w:val="en-GB"/>
        </w:rPr>
        <w:t xml:space="preserve">in </w:t>
      </w:r>
      <w:commentRangeEnd w:id="530"/>
      <w:r w:rsidR="007176D4">
        <w:rPr>
          <w:rStyle w:val="Kommentarzeichen"/>
        </w:rPr>
        <w:commentReference w:id="530"/>
      </w:r>
      <w:r w:rsidRPr="00AE395F">
        <w:rPr>
          <w:lang w:val="en-GB"/>
        </w:rPr>
        <w:t xml:space="preserve">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AE395F">
        <w:rPr>
          <w:i/>
          <w:iCs/>
          <w:lang w:val="en-GB"/>
        </w:rPr>
        <w:t xml:space="preserve">DocumentVersion </w:t>
      </w:r>
      <w:r w:rsidRPr="00AE395F">
        <w:rPr>
          <w:lang w:val="en-GB"/>
        </w:rPr>
        <w:t xml:space="preserve">containing the </w:t>
      </w:r>
      <w:r w:rsidRPr="00AE395F">
        <w:rPr>
          <w:i/>
          <w:iCs/>
          <w:lang w:val="en-GB"/>
        </w:rPr>
        <w:t>Specifications</w:t>
      </w:r>
      <w:r w:rsidRPr="00AE395F">
        <w:rPr>
          <w:lang w:val="en-GB"/>
        </w:rPr>
        <w:t xml:space="preserve"> might have the same </w:t>
      </w:r>
      <w:r w:rsidRPr="00AE395F">
        <w:rPr>
          <w:i/>
          <w:iCs/>
          <w:lang w:val="en-GB"/>
        </w:rPr>
        <w:t xml:space="preserve">documentNumber </w:t>
      </w:r>
      <w:commentRangeStart w:id="531"/>
      <w:r w:rsidRPr="00AE395F">
        <w:rPr>
          <w:i/>
          <w:iCs/>
          <w:lang w:val="en-GB"/>
        </w:rPr>
        <w:t xml:space="preserve">&amp; </w:t>
      </w:r>
      <w:commentRangeEnd w:id="531"/>
      <w:r w:rsidR="005D02EA">
        <w:rPr>
          <w:rStyle w:val="Kommentarzeichen"/>
        </w:rPr>
        <w:commentReference w:id="531"/>
      </w:r>
      <w:r w:rsidRPr="00AE395F">
        <w:rPr>
          <w:i/>
          <w:iCs/>
          <w:lang w:val="en-GB"/>
        </w:rPr>
        <w:t>documentVersion</w:t>
      </w:r>
      <w:r w:rsidRPr="00AE395F">
        <w:rPr>
          <w:lang w:val="en-GB"/>
        </w:rPr>
        <w:t xml:space="preserve"> as the original data sheet, since it is not a managed document in the process, but only a different representation of the same information. In such a scenario, it is possible that the content of a </w:t>
      </w:r>
      <w:r w:rsidRPr="00AE395F">
        <w:rPr>
          <w:i/>
          <w:iCs/>
          <w:lang w:val="en-GB"/>
        </w:rPr>
        <w:t>DocumentVersion</w:t>
      </w:r>
      <w:r w:rsidRPr="00AE395F">
        <w:rPr>
          <w:lang w:val="en-GB"/>
        </w:rPr>
        <w:t xml:space="preserve"> changes without a change </w:t>
      </w:r>
      <w:commentRangeStart w:id="532"/>
      <w:r w:rsidRPr="00AE395F">
        <w:rPr>
          <w:lang w:val="en-GB"/>
        </w:rPr>
        <w:t xml:space="preserve">or </w:t>
      </w:r>
      <w:commentRangeEnd w:id="532"/>
      <w:r w:rsidR="005D02EA">
        <w:rPr>
          <w:rStyle w:val="Kommentarzeichen"/>
        </w:rPr>
        <w:commentReference w:id="532"/>
      </w:r>
      <w:r w:rsidRPr="00AE395F">
        <w:rPr>
          <w:lang w:val="en-GB"/>
        </w:rPr>
        <w:t xml:space="preserve">the original document (e.g. there was an input error during the manual transfer of information, there is a new version of the converter / exporter and many more). However, the original document has an unmodified </w:t>
      </w:r>
      <w:r w:rsidRPr="00AE395F">
        <w:rPr>
          <w:i/>
          <w:iCs/>
          <w:lang w:val="en-GB"/>
        </w:rPr>
        <w:t>DocumentNumber &amp; DocumentVersion.</w:t>
      </w:r>
      <w:r w:rsidRPr="00AE395F">
        <w:rPr>
          <w:lang w:val="en-GB"/>
        </w:rPr>
        <w:t xml:space="preserve"> To indicate such (potential) changes of the content of a </w:t>
      </w:r>
      <w:r w:rsidRPr="00AE395F">
        <w:rPr>
          <w:i/>
          <w:iCs/>
          <w:lang w:val="en-GB"/>
        </w:rPr>
        <w:t>DocumentVersion</w:t>
      </w:r>
      <w:r w:rsidRPr="00AE395F">
        <w:rPr>
          <w:lang w:val="en-GB"/>
        </w:rPr>
        <w:t xml:space="preserve"> the </w:t>
      </w:r>
      <w:r w:rsidRPr="00AE395F">
        <w:rPr>
          <w:i/>
          <w:iCs/>
          <w:lang w:val="en-GB"/>
        </w:rPr>
        <w:t xml:space="preserve">DigitalRepresentationIndex </w:t>
      </w:r>
      <w:r w:rsidRPr="00AE395F">
        <w:rPr>
          <w:lang w:val="en-GB"/>
        </w:rPr>
        <w:t xml:space="preserve">was introduced. </w:t>
      </w:r>
      <w:r w:rsidRPr="00AE395F">
        <w:rPr>
          <w:i/>
          <w:iCs/>
          <w:lang w:val="en-GB"/>
        </w:rPr>
        <w:t xml:space="preserve">DocumentVersions </w:t>
      </w:r>
      <w:r w:rsidRPr="00AE395F">
        <w:rPr>
          <w:lang w:val="en-GB"/>
        </w:rPr>
        <w:t xml:space="preserve">that contain a different amount of information (see above) shall also have different </w:t>
      </w:r>
      <w:r w:rsidRPr="00AE395F">
        <w:rPr>
          <w:i/>
          <w:iCs/>
          <w:lang w:val="en-GB"/>
        </w:rPr>
        <w:t xml:space="preserve">digitalRepresentationIndex </w:t>
      </w:r>
      <w:r w:rsidRPr="00AE395F">
        <w:rPr>
          <w:lang w:val="en-GB"/>
        </w:rPr>
        <w:t>values (if defined).</w:t>
      </w:r>
    </w:p>
    <w:p w14:paraId="460E6007" w14:textId="63EE07BB" w:rsidR="002C65AC" w:rsidRPr="00AE395F" w:rsidRDefault="002C65AC" w:rsidP="002C65AC">
      <w:pPr>
        <w:rPr>
          <w:lang w:val="en-GB"/>
        </w:rPr>
      </w:pPr>
      <w:r w:rsidRPr="00AE395F">
        <w:rPr>
          <w:lang w:val="en-GB"/>
        </w:rPr>
        <w:t xml:space="preserve">That means, if no </w:t>
      </w:r>
      <w:r w:rsidRPr="00AE395F">
        <w:rPr>
          <w:i/>
          <w:iCs/>
          <w:lang w:val="en-GB"/>
        </w:rPr>
        <w:t>DigitalRepresentationIndex</w:t>
      </w:r>
      <w:r w:rsidRPr="00AE395F">
        <w:rPr>
          <w:lang w:val="en-GB"/>
        </w:rPr>
        <w:t xml:space="preserve"> is</w:t>
      </w:r>
      <w:r w:rsidRPr="00AE395F">
        <w:rPr>
          <w:i/>
          <w:iCs/>
          <w:lang w:val="en-GB"/>
        </w:rPr>
        <w:t xml:space="preserve"> </w:t>
      </w:r>
      <w:r w:rsidRPr="00AE395F">
        <w:rPr>
          <w:lang w:val="en-GB"/>
        </w:rPr>
        <w:t xml:space="preserve">defined, the rules </w:t>
      </w:r>
      <w:commentRangeStart w:id="533"/>
      <w:r w:rsidRPr="00AE395F">
        <w:rPr>
          <w:lang w:val="en-GB"/>
        </w:rPr>
        <w:t xml:space="preserve">of </w:t>
      </w:r>
      <w:commentRangeEnd w:id="533"/>
      <w:r w:rsidR="007F0A71">
        <w:rPr>
          <w:rStyle w:val="Kommentarzeichen"/>
        </w:rPr>
        <w:commentReference w:id="533"/>
      </w:r>
      <w:r w:rsidRPr="00AE395F">
        <w:rPr>
          <w:lang w:val="en-GB"/>
        </w:rPr>
        <w:t xml:space="preserve">above apply. If a </w:t>
      </w:r>
      <w:r w:rsidRPr="00AE395F">
        <w:rPr>
          <w:i/>
          <w:iCs/>
          <w:lang w:val="en-GB"/>
        </w:rPr>
        <w:t xml:space="preserve">DigitalRepresentationIndex </w:t>
      </w:r>
      <w:r w:rsidRPr="00AE395F">
        <w:rPr>
          <w:lang w:val="en-GB"/>
        </w:rPr>
        <w:t xml:space="preserve">is defined, the content of the </w:t>
      </w:r>
      <w:r w:rsidRPr="00AE395F">
        <w:rPr>
          <w:i/>
          <w:iCs/>
          <w:lang w:val="en-GB"/>
        </w:rPr>
        <w:t>DocumentVersion</w:t>
      </w:r>
      <w:r w:rsidRPr="00AE395F">
        <w:rPr>
          <w:lang w:val="en-GB"/>
        </w:rPr>
        <w:t xml:space="preserve"> can only be trusted to be </w:t>
      </w:r>
      <w:commentRangeStart w:id="534"/>
      <w:r w:rsidRPr="00AE395F">
        <w:rPr>
          <w:lang w:val="en-GB"/>
        </w:rPr>
        <w:t>unchanged</w:t>
      </w:r>
      <w:commentRangeEnd w:id="534"/>
      <w:r w:rsidR="007F0A71">
        <w:rPr>
          <w:rStyle w:val="Kommentarzeichen"/>
        </w:rPr>
        <w:commentReference w:id="534"/>
      </w:r>
      <w:r w:rsidRPr="00AE395F">
        <w:rPr>
          <w:lang w:val="en-GB"/>
        </w:rPr>
        <w:t xml:space="preserve"> </w:t>
      </w:r>
      <w:r w:rsidRPr="00AE395F">
        <w:rPr>
          <w:i/>
          <w:iCs/>
          <w:lang w:val="en-GB"/>
        </w:rPr>
        <w:t xml:space="preserve">companyName, documentNumber, documentVersion </w:t>
      </w:r>
      <w:r w:rsidRPr="00AE395F">
        <w:rPr>
          <w:u w:val="single"/>
          <w:lang w:val="en-GB"/>
        </w:rPr>
        <w:t>and</w:t>
      </w:r>
      <w:r w:rsidRPr="00AE395F">
        <w:rPr>
          <w:lang w:val="en-GB"/>
        </w:rPr>
        <w:t xml:space="preserve"> </w:t>
      </w:r>
      <w:r w:rsidRPr="00AE395F">
        <w:rPr>
          <w:i/>
          <w:iCs/>
          <w:lang w:val="en-GB"/>
        </w:rPr>
        <w:t>digitalRepresentationIndex</w:t>
      </w:r>
      <w:r w:rsidRPr="00AE395F">
        <w:rPr>
          <w:lang w:val="en-GB"/>
        </w:rPr>
        <w:t xml:space="preserve"> </w:t>
      </w:r>
      <w:commentRangeStart w:id="535"/>
      <w:r w:rsidRPr="00AE395F">
        <w:rPr>
          <w:lang w:val="en-GB"/>
        </w:rPr>
        <w:t xml:space="preserve">is </w:t>
      </w:r>
      <w:commentRangeEnd w:id="535"/>
      <w:r w:rsidR="007F0A71">
        <w:rPr>
          <w:rStyle w:val="Kommentarzeichen"/>
        </w:rPr>
        <w:commentReference w:id="535"/>
      </w:r>
      <w:r w:rsidRPr="00AE395F">
        <w:rPr>
          <w:lang w:val="en-GB"/>
        </w:rPr>
        <w:t>the same.</w:t>
      </w:r>
    </w:p>
    <w:p w14:paraId="3086CF73" w14:textId="77777777" w:rsidR="002C65AC" w:rsidRPr="00AE395F" w:rsidRDefault="002C65AC" w:rsidP="002C65AC">
      <w:pPr>
        <w:rPr>
          <w:lang w:val="en-GB"/>
        </w:rPr>
      </w:pPr>
      <w:r w:rsidRPr="00AE395F">
        <w:rPr>
          <w:lang w:val="en-GB"/>
        </w:rPr>
        <w:t xml:space="preserve">Since both classes can define PDM information they are derived from the abstract class </w:t>
      </w:r>
      <w:r w:rsidRPr="00AE395F">
        <w:rPr>
          <w:i/>
          <w:iCs/>
          <w:lang w:val="en-GB"/>
        </w:rPr>
        <w:t>ItemVersion</w:t>
      </w:r>
      <w:r w:rsidRPr="00AE395F">
        <w:rPr>
          <w:lang w:val="en-GB"/>
        </w:rPr>
        <w:t>.</w:t>
      </w:r>
    </w:p>
    <w:p w14:paraId="3ED13FA0" w14:textId="77777777" w:rsidR="002C65AC" w:rsidRPr="00AE395F" w:rsidRDefault="002C65AC" w:rsidP="002C65AC">
      <w:pPr>
        <w:rPr>
          <w:lang w:val="en-GB"/>
        </w:rPr>
      </w:pPr>
      <w:r w:rsidRPr="00AE395F">
        <w:rPr>
          <w:lang w:val="en-GB"/>
        </w:rPr>
        <w:t xml:space="preserve">The differentiation between </w:t>
      </w:r>
      <w:r w:rsidRPr="00AE395F">
        <w:rPr>
          <w:i/>
          <w:iCs/>
          <w:lang w:val="en-GB"/>
        </w:rPr>
        <w:t xml:space="preserve">PartVersion </w:t>
      </w:r>
      <w:r w:rsidRPr="00AE395F">
        <w:rPr>
          <w:lang w:val="en-GB"/>
        </w:rPr>
        <w:t xml:space="preserve">and </w:t>
      </w:r>
      <w:r w:rsidRPr="00AE395F">
        <w:rPr>
          <w:i/>
          <w:iCs/>
          <w:lang w:val="en-GB"/>
        </w:rPr>
        <w:t xml:space="preserve">DocumentVersion </w:t>
      </w:r>
      <w:r w:rsidRPr="00AE395F">
        <w:rPr>
          <w:lang w:val="en-GB"/>
        </w:rPr>
        <w:t xml:space="preserve">in the VEC is necessary, because a part can be described by multiple documents (e.g. a technical data </w:t>
      </w:r>
      <w:r w:rsidRPr="00AE395F">
        <w:rPr>
          <w:lang w:val="en-GB"/>
        </w:rPr>
        <w:lastRenderedPageBreak/>
        <w:t>sheet, a drawing and a 3D-model) and one document can describe multiple parts (e.g. a drawing for a contact family that displays multiple terminals and their corresponding seals). As a result, a part can</w:t>
      </w:r>
      <w:commentRangeStart w:id="536"/>
      <w:r w:rsidRPr="00AE395F">
        <w:rPr>
          <w:lang w:val="en-GB"/>
        </w:rPr>
        <w:t>,</w:t>
      </w:r>
      <w:commentRangeEnd w:id="536"/>
      <w:r w:rsidR="007176D4">
        <w:rPr>
          <w:rStyle w:val="Kommentarzeichen"/>
        </w:rPr>
        <w:commentReference w:id="536"/>
      </w:r>
      <w:r w:rsidRPr="00AE395F">
        <w:rPr>
          <w:lang w:val="en-GB"/>
        </w:rPr>
        <w:t xml:space="preserve"> be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without the need of changing all of its describing </w:t>
      </w:r>
      <w:r w:rsidRPr="00AE395F">
        <w:rPr>
          <w:i/>
          <w:iCs/>
          <w:lang w:val="en-GB"/>
        </w:rPr>
        <w:t xml:space="preserve">DocumentVersions. </w:t>
      </w:r>
      <w:r w:rsidRPr="00AE395F">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AE395F">
        <w:rPr>
          <w:u w:val="single"/>
          <w:lang w:val="en-GB"/>
        </w:rPr>
        <w:t>new</w:t>
      </w:r>
      <w:r w:rsidRPr="00AE395F">
        <w:rPr>
          <w:lang w:val="en-GB"/>
        </w:rPr>
        <w:t xml:space="preserve"> </w:t>
      </w:r>
      <w:r w:rsidRPr="00AE395F">
        <w:rPr>
          <w:i/>
          <w:iCs/>
          <w:lang w:val="en-GB"/>
        </w:rPr>
        <w:t>DocumentVersion</w:t>
      </w:r>
      <w:r w:rsidRPr="00AE395F">
        <w:rPr>
          <w:lang w:val="en-GB"/>
        </w:rPr>
        <w:t xml:space="preserve">), but in fact only one of its represented parts is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This relationship between a </w:t>
      </w:r>
      <w:r w:rsidRPr="00AE395F">
        <w:rPr>
          <w:i/>
          <w:iCs/>
          <w:lang w:val="en-GB"/>
        </w:rPr>
        <w:t>PartVersion</w:t>
      </w:r>
      <w:r w:rsidRPr="00AE395F">
        <w:rPr>
          <w:lang w:val="en-GB"/>
        </w:rPr>
        <w:t xml:space="preserve"> and its describing </w:t>
      </w:r>
      <w:r w:rsidRPr="00AE395F">
        <w:rPr>
          <w:i/>
          <w:iCs/>
          <w:lang w:val="en-GB"/>
        </w:rPr>
        <w:t>DocumentVersions</w:t>
      </w:r>
      <w:r w:rsidRPr="00AE395F">
        <w:rPr>
          <w:lang w:val="en-GB"/>
        </w:rPr>
        <w:t xml:space="preserve"> is expressed in the model by the association </w:t>
      </w:r>
      <w:r w:rsidRPr="00AE395F">
        <w:rPr>
          <w:i/>
          <w:iCs/>
          <w:lang w:val="en-GB"/>
        </w:rPr>
        <w:t>DocumentVersion.referencedPart</w:t>
      </w:r>
      <w:r w:rsidRPr="00AE395F">
        <w:rPr>
          <w:lang w:val="en-GB"/>
        </w:rPr>
        <w:t>.</w:t>
      </w:r>
    </w:p>
    <w:p w14:paraId="7C82B696" w14:textId="77777777" w:rsidR="002C65AC" w:rsidRPr="00AE395F" w:rsidRDefault="002C65AC" w:rsidP="002C65AC">
      <w:pPr>
        <w:rPr>
          <w:lang w:val="en-GB"/>
        </w:rPr>
      </w:pPr>
      <w:r w:rsidRPr="00AE395F">
        <w:rPr>
          <w:lang w:val="en-GB"/>
        </w:rPr>
        <w:t xml:space="preserve">The relationship </w:t>
      </w:r>
      <w:r w:rsidRPr="00AE395F">
        <w:rPr>
          <w:i/>
          <w:iCs/>
          <w:lang w:val="en-GB"/>
        </w:rPr>
        <w:t>DocumentVersion.relatedDocument</w:t>
      </w:r>
      <w:r w:rsidRPr="00AE395F">
        <w:rPr>
          <w:lang w:val="en-GB"/>
        </w:rPr>
        <w:t xml:space="preserve"> can be used to describe general relationships between </w:t>
      </w:r>
      <w:r w:rsidRPr="00AE395F">
        <w:rPr>
          <w:i/>
          <w:iCs/>
          <w:lang w:val="en-GB"/>
        </w:rPr>
        <w:t>DocumentVersions</w:t>
      </w:r>
      <w:r w:rsidRPr="00AE395F">
        <w:rPr>
          <w:lang w:val="en-GB"/>
        </w:rPr>
        <w:t xml:space="preserve"> (e.g. the relationship between a technical drawing and a given standard the drawing is compliant with). The composition of </w:t>
      </w:r>
      <w:r w:rsidRPr="00AE395F">
        <w:rPr>
          <w:i/>
          <w:iCs/>
          <w:lang w:val="en-GB"/>
        </w:rPr>
        <w:t>SheetOrChapter</w:t>
      </w:r>
      <w:r w:rsidRPr="00AE395F">
        <w:rPr>
          <w:lang w:val="en-GB"/>
        </w:rPr>
        <w:t xml:space="preserve"> considers the fact that </w:t>
      </w:r>
      <w:r w:rsidRPr="00AE395F">
        <w:rPr>
          <w:i/>
          <w:iCs/>
          <w:lang w:val="en-GB"/>
        </w:rPr>
        <w:t>DocumentVersions</w:t>
      </w:r>
      <w:r w:rsidRPr="00AE395F">
        <w:rPr>
          <w:lang w:val="en-GB"/>
        </w:rPr>
        <w:t xml:space="preserve"> may be composed of several sheets or chapters.</w:t>
      </w:r>
    </w:p>
    <w:p w14:paraId="3DA3940D" w14:textId="77777777" w:rsidR="002C65AC" w:rsidRPr="00AE395F" w:rsidRDefault="002C65AC" w:rsidP="002C65AC">
      <w:pPr>
        <w:rPr>
          <w:lang w:val="en-GB"/>
        </w:rPr>
      </w:pPr>
      <w:r w:rsidRPr="00AE395F">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AE395F">
        <w:rPr>
          <w:u w:val="single"/>
          <w:lang w:val="en-GB"/>
        </w:rPr>
        <w:t>all</w:t>
      </w:r>
      <w:r w:rsidRPr="00AE395F">
        <w:rPr>
          <w:lang w:val="en-GB"/>
        </w:rPr>
        <w:t xml:space="preserve"> content data that is not constant is defined with information specific subclasses of the class </w:t>
      </w:r>
      <w:r w:rsidRPr="00AE395F">
        <w:rPr>
          <w:i/>
          <w:iCs/>
          <w:lang w:val="en-GB"/>
        </w:rPr>
        <w:t>Specification</w:t>
      </w:r>
      <w:r w:rsidRPr="00AE395F">
        <w:rPr>
          <w:lang w:val="en-GB"/>
        </w:rPr>
        <w:t xml:space="preserve">. A </w:t>
      </w:r>
      <w:r w:rsidRPr="00AE395F">
        <w:rPr>
          <w:i/>
          <w:iCs/>
          <w:lang w:val="en-GB"/>
        </w:rPr>
        <w:t>Specification</w:t>
      </w:r>
      <w:r w:rsidRPr="00AE395F">
        <w:rPr>
          <w:lang w:val="en-GB"/>
        </w:rPr>
        <w:t xml:space="preserve"> is always contained in a </w:t>
      </w:r>
      <w:r w:rsidRPr="00AE395F">
        <w:rPr>
          <w:i/>
          <w:iCs/>
          <w:lang w:val="en-GB"/>
        </w:rPr>
        <w:t xml:space="preserve">DocumentVersion </w:t>
      </w:r>
      <w:r w:rsidRPr="00AE395F">
        <w:rPr>
          <w:lang w:val="en-GB"/>
        </w:rPr>
        <w:t>and thereby related to an unambiguous version context.</w:t>
      </w:r>
    </w:p>
    <w:p w14:paraId="47737E6E" w14:textId="77777777" w:rsidR="002C65AC" w:rsidRDefault="002C65AC" w:rsidP="002C65AC">
      <w:pPr>
        <w:pStyle w:val="berschrift3"/>
        <w:keepLines w:val="0"/>
        <w:numPr>
          <w:ilvl w:val="2"/>
          <w:numId w:val="2"/>
        </w:numPr>
        <w:autoSpaceDE/>
        <w:autoSpaceDN/>
        <w:adjustRightInd/>
        <w:spacing w:before="240" w:after="60" w:line="240" w:lineRule="auto"/>
      </w:pPr>
      <w:bookmarkStart w:id="537" w:name="_05a4db5889157263750e3fd71cfe0369"/>
      <w:r>
        <w:lastRenderedPageBreak/>
        <w:t>Assignment Group</w:t>
      </w:r>
      <w:bookmarkEnd w:id="537"/>
    </w:p>
    <w:p w14:paraId="34C61548" w14:textId="77777777" w:rsidR="002C65AC" w:rsidRDefault="002C65AC" w:rsidP="002C65AC">
      <w:pPr>
        <w:jc w:val="center"/>
      </w:pPr>
      <w:r w:rsidRPr="000244B0">
        <w:rPr>
          <w:noProof/>
          <w:lang w:eastAsia="zh-CN"/>
        </w:rPr>
        <w:drawing>
          <wp:inline distT="0" distB="0" distL="0" distR="0" wp14:anchorId="3BA1E8F9" wp14:editId="4D737B83">
            <wp:extent cx="5748655" cy="5319395"/>
            <wp:effectExtent l="0" t="0" r="4445" b="0"/>
            <wp:docPr id="453" name="Grafik 453"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358371.png" descr="-19213583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5319395"/>
                    </a:xfrm>
                    <a:prstGeom prst="rect">
                      <a:avLst/>
                    </a:prstGeom>
                    <a:noFill/>
                    <a:ln>
                      <a:noFill/>
                    </a:ln>
                  </pic:spPr>
                </pic:pic>
              </a:graphicData>
            </a:graphic>
          </wp:inline>
        </w:drawing>
      </w:r>
    </w:p>
    <w:p w14:paraId="2E2B4466" w14:textId="77777777" w:rsidR="002C65AC" w:rsidRPr="00AE395F" w:rsidRDefault="002C65AC" w:rsidP="002C65AC">
      <w:pPr>
        <w:pStyle w:val="Beschriftung"/>
        <w:rPr>
          <w:lang w:val="en-GB"/>
        </w:rPr>
      </w:pPr>
      <w:bookmarkStart w:id="538" w:name="_Toc2773231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w:t>
      </w:r>
      <w:r>
        <w:fldChar w:fldCharType="end"/>
      </w:r>
      <w:r w:rsidRPr="00AE395F">
        <w:rPr>
          <w:lang w:val="en-GB"/>
        </w:rPr>
        <w:t>: Assignment Group</w:t>
      </w:r>
      <w:bookmarkEnd w:id="538"/>
    </w:p>
    <w:p w14:paraId="4CEBBD58" w14:textId="77777777" w:rsidR="002C65AC" w:rsidRPr="00AE395F" w:rsidRDefault="002C65AC" w:rsidP="002C65AC">
      <w:pPr>
        <w:rPr>
          <w:lang w:val="en-GB"/>
        </w:rPr>
      </w:pPr>
      <w:r w:rsidRPr="00AE395F">
        <w:rPr>
          <w:lang w:val="en-GB"/>
        </w:rPr>
        <w:t xml:space="preserve">An </w:t>
      </w:r>
      <w:r w:rsidRPr="00AE395F">
        <w:rPr>
          <w:i/>
          <w:iCs/>
          <w:lang w:val="en-GB"/>
        </w:rPr>
        <w:t>AssignmentGroup</w:t>
      </w:r>
      <w:r w:rsidRPr="00AE395F">
        <w:rPr>
          <w:lang w:val="en-GB"/>
        </w:rPr>
        <w:t xml:space="preserve"> is a concept that allows the clustering of arbitrary elements in ways that are orthogonal to hierarchical and semantic structure of the VEC. Specific use cases are represented as subclasses of the </w:t>
      </w:r>
      <w:r w:rsidRPr="00AE395F">
        <w:rPr>
          <w:i/>
          <w:iCs/>
          <w:lang w:val="en-GB"/>
        </w:rPr>
        <w:t>AssignmentGroup</w:t>
      </w:r>
      <w:r w:rsidRPr="00AE395F">
        <w:rPr>
          <w:lang w:val="en-GB"/>
        </w:rPr>
        <w:t xml:space="preserve"> and enriched with additional information. Proprietary groupings can be created with the AssignmentGroup itself and additional information in custom properties.</w:t>
      </w:r>
    </w:p>
    <w:p w14:paraId="0ACBACF8" w14:textId="77777777" w:rsidR="002C65AC" w:rsidRPr="00AE395F" w:rsidRDefault="002C65AC" w:rsidP="002C65AC">
      <w:pPr>
        <w:rPr>
          <w:lang w:val="en-GB"/>
        </w:rPr>
      </w:pPr>
      <w:commentRangeStart w:id="539"/>
      <w:r w:rsidRPr="00AE395F">
        <w:rPr>
          <w:lang w:val="en-GB"/>
        </w:rPr>
        <w:t>The</w:t>
      </w:r>
      <w:r w:rsidRPr="00AE395F">
        <w:rPr>
          <w:i/>
          <w:iCs/>
          <w:lang w:val="en-GB"/>
        </w:rPr>
        <w:t xml:space="preserve"> FunctionalAssignmentGroup</w:t>
      </w:r>
      <w:r w:rsidRPr="00AE395F">
        <w:rPr>
          <w:lang w:val="en-GB"/>
        </w:rPr>
        <w:t xml:space="preserve"> can be used to assign elements to a function across the different layers of abstraction</w:t>
      </w:r>
      <w:commentRangeEnd w:id="539"/>
      <w:r w:rsidR="007176D4">
        <w:rPr>
          <w:rStyle w:val="Kommentarzeichen"/>
        </w:rPr>
        <w:commentReference w:id="539"/>
      </w:r>
      <w:r w:rsidRPr="00AE395F">
        <w:rPr>
          <w:lang w:val="en-GB"/>
        </w:rPr>
        <w:t>.</w:t>
      </w:r>
    </w:p>
    <w:p w14:paraId="42B74AF5" w14:textId="77777777" w:rsidR="002C65AC" w:rsidRPr="00AE395F" w:rsidRDefault="002C65AC" w:rsidP="002C65AC">
      <w:pPr>
        <w:rPr>
          <w:lang w:val="en-GB"/>
        </w:rPr>
      </w:pPr>
      <w:r w:rsidRPr="00AE395F">
        <w:rPr>
          <w:lang w:val="en-GB"/>
        </w:rPr>
        <w:t>The DocumentRelatedAssignmentGroup can used to relate elements to a specific document or an element within the document (e.g. a requirement).</w:t>
      </w:r>
    </w:p>
    <w:p w14:paraId="0CC380EF" w14:textId="77777777" w:rsidR="002C65AC" w:rsidRDefault="002C65AC" w:rsidP="002C65AC">
      <w:r w:rsidRPr="00AE395F">
        <w:rPr>
          <w:lang w:val="en-GB"/>
        </w:rPr>
        <w:t xml:space="preserve">The assignment to a group originates from the </w:t>
      </w:r>
      <w:r w:rsidRPr="00AE395F">
        <w:rPr>
          <w:i/>
          <w:iCs/>
          <w:lang w:val="en-GB"/>
        </w:rPr>
        <w:t>ConfigurableElement</w:t>
      </w:r>
      <w:r w:rsidRPr="00AE395F">
        <w:rPr>
          <w:lang w:val="en-GB"/>
        </w:rPr>
        <w:t xml:space="preserve"> itself. </w:t>
      </w:r>
      <w:r>
        <w:t>This is designed intentionally and has two reasons:</w:t>
      </w:r>
    </w:p>
    <w:p w14:paraId="433601D4" w14:textId="2B93512A"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In the use cases for this grouping concept it is intended</w:t>
      </w:r>
      <w:ins w:id="540" w:author="Motzer Martin IA17" w:date="2020-01-31T09:25:00Z">
        <w:r w:rsidR="002D0E46">
          <w:rPr>
            <w:lang w:val="en-GB"/>
          </w:rPr>
          <w:t>, that</w:t>
        </w:r>
      </w:ins>
      <w:r w:rsidRPr="00AE395F">
        <w:rPr>
          <w:lang w:val="en-GB"/>
        </w:rPr>
        <w:t xml:space="preserve"> the groups exist first (e.g. a function) and the assignment is created </w:t>
      </w:r>
      <w:commentRangeStart w:id="541"/>
      <w:r w:rsidRPr="00AE395F">
        <w:rPr>
          <w:lang w:val="en-GB"/>
        </w:rPr>
        <w:t xml:space="preserve">with </w:t>
      </w:r>
      <w:commentRangeEnd w:id="541"/>
      <w:r w:rsidR="0094369E">
        <w:rPr>
          <w:rStyle w:val="Kommentarzeichen"/>
        </w:rPr>
        <w:commentReference w:id="541"/>
      </w:r>
      <w:r w:rsidRPr="00AE395F">
        <w:rPr>
          <w:lang w:val="en-GB"/>
        </w:rPr>
        <w:t xml:space="preserve">together with elements along the process. For example, a connection in a system schematic is assigned </w:t>
      </w:r>
      <w:commentRangeStart w:id="542"/>
      <w:r w:rsidRPr="00AE395F">
        <w:rPr>
          <w:lang w:val="en-GB"/>
        </w:rPr>
        <w:lastRenderedPageBreak/>
        <w:t>to function</w:t>
      </w:r>
      <w:commentRangeEnd w:id="542"/>
      <w:r w:rsidR="0094369E">
        <w:rPr>
          <w:rStyle w:val="Kommentarzeichen"/>
        </w:rPr>
        <w:commentReference w:id="542"/>
      </w:r>
      <w:r w:rsidRPr="00AE395F">
        <w:rPr>
          <w:lang w:val="en-GB"/>
        </w:rPr>
        <w:t xml:space="preserve">. When a wire is derived from the connection, the wire inherits this assignment. Therefore, it wouldn't be practicable to be enforced to modify the </w:t>
      </w:r>
      <w:r w:rsidRPr="00AE395F">
        <w:rPr>
          <w:i/>
          <w:iCs/>
          <w:lang w:val="en-GB"/>
        </w:rPr>
        <w:t>DocumentVersion</w:t>
      </w:r>
      <w:r w:rsidRPr="00AE395F">
        <w:rPr>
          <w:lang w:val="en-GB"/>
        </w:rPr>
        <w:t xml:space="preserve"> containing the </w:t>
      </w:r>
      <w:r w:rsidRPr="00AE395F">
        <w:rPr>
          <w:i/>
          <w:iCs/>
          <w:lang w:val="en-GB"/>
        </w:rPr>
        <w:t>AssignmentGroup</w:t>
      </w:r>
      <w:r w:rsidRPr="00AE395F">
        <w:rPr>
          <w:lang w:val="en-GB"/>
        </w:rPr>
        <w:t xml:space="preserve"> for every added element.</w:t>
      </w:r>
    </w:p>
    <w:p w14:paraId="09F0F3EA" w14:textId="4D9D891B"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 xml:space="preserve">In today's processes the assignment of elements to such groups are done in the same documents where the elements itself </w:t>
      </w:r>
      <w:ins w:id="543" w:author="Motzer Martin IA17" w:date="2020-01-31T09:28:00Z">
        <w:r w:rsidR="002D0E46">
          <w:rPr>
            <w:lang w:val="en-GB"/>
          </w:rPr>
          <w:t>themselves</w:t>
        </w:r>
        <w:r w:rsidR="002D0E46" w:rsidRPr="00AE395F">
          <w:rPr>
            <w:lang w:val="en-GB"/>
          </w:rPr>
          <w:t xml:space="preserve"> </w:t>
        </w:r>
      </w:ins>
      <w:r w:rsidRPr="00AE395F">
        <w:rPr>
          <w:lang w:val="en-GB"/>
        </w:rPr>
        <w:t>are defined.</w:t>
      </w:r>
    </w:p>
    <w:p w14:paraId="7BCA1FF0" w14:textId="680E149F" w:rsidR="002C65AC" w:rsidRPr="00AE395F" w:rsidRDefault="002C65AC" w:rsidP="002C65AC">
      <w:pPr>
        <w:rPr>
          <w:lang w:val="en-GB"/>
        </w:rPr>
      </w:pPr>
      <w:r w:rsidRPr="00AE395F">
        <w:rPr>
          <w:lang w:val="en-GB"/>
        </w:rPr>
        <w:t xml:space="preserve">This concept adds another layer of extensibility to the VEC. </w:t>
      </w:r>
      <w:r w:rsidRPr="00AE395F">
        <w:rPr>
          <w:i/>
          <w:iCs/>
          <w:lang w:val="en-GB"/>
        </w:rPr>
        <w:t>CustomProperties</w:t>
      </w:r>
      <w:r w:rsidRPr="00AE395F">
        <w:rPr>
          <w:lang w:val="en-GB"/>
        </w:rPr>
        <w:t xml:space="preserve"> allow the addition </w:t>
      </w:r>
      <w:ins w:id="544" w:author="Motzer Martin IA17" w:date="2020-01-31T09:29:00Z">
        <w:r w:rsidR="002D0E46">
          <w:rPr>
            <w:lang w:val="en-GB"/>
          </w:rPr>
          <w:t xml:space="preserve">of </w:t>
        </w:r>
      </w:ins>
      <w:r w:rsidRPr="00AE395F">
        <w:rPr>
          <w:lang w:val="en-GB"/>
        </w:rPr>
        <w:t xml:space="preserve">user-defined properties to a single object. The assignment groups allow the creation of custom grouping of objects. However, it is not permitted to use this concept to express relationships that have well defined </w:t>
      </w:r>
      <w:ins w:id="545" w:author="Motzer Martin IA17" w:date="2020-02-03T14:59:00Z">
        <w:r w:rsidRPr="00AE395F">
          <w:rPr>
            <w:lang w:val="en-GB"/>
          </w:rPr>
          <w:t>concept</w:t>
        </w:r>
      </w:ins>
      <w:ins w:id="546" w:author="Motzer Martin IA17" w:date="2020-01-31T09:29:00Z">
        <w:r w:rsidR="002D0E46">
          <w:rPr>
            <w:lang w:val="en-GB"/>
          </w:rPr>
          <w:t>s</w:t>
        </w:r>
      </w:ins>
      <w:del w:id="547" w:author="Motzer Martin IA17" w:date="2020-02-03T14:59:00Z">
        <w:r w:rsidRPr="00AE395F">
          <w:rPr>
            <w:lang w:val="en-GB"/>
          </w:rPr>
          <w:delText>concept</w:delText>
        </w:r>
      </w:del>
      <w:r w:rsidRPr="00AE395F">
        <w:rPr>
          <w:lang w:val="en-GB"/>
        </w:rPr>
        <w:t xml:space="preserve"> in the VEC (e.g. assignment of occurrences to composite parts or usage nodes).</w:t>
      </w:r>
    </w:p>
    <w:p w14:paraId="1438226A" w14:textId="77777777" w:rsidR="002C65AC" w:rsidRDefault="002C65AC" w:rsidP="002C65AC">
      <w:pPr>
        <w:pStyle w:val="berschrift3"/>
        <w:keepLines w:val="0"/>
        <w:numPr>
          <w:ilvl w:val="2"/>
          <w:numId w:val="2"/>
        </w:numPr>
        <w:autoSpaceDE/>
        <w:autoSpaceDN/>
        <w:adjustRightInd/>
        <w:spacing w:before="240" w:after="60" w:line="240" w:lineRule="auto"/>
      </w:pPr>
      <w:bookmarkStart w:id="548" w:name="_b7f85a22900112cbbec2e38205ba9e87"/>
      <w:r>
        <w:t>Variants</w:t>
      </w:r>
      <w:bookmarkEnd w:id="548"/>
    </w:p>
    <w:p w14:paraId="488D0975" w14:textId="77777777" w:rsidR="002C65AC" w:rsidRDefault="002C65AC" w:rsidP="002C65AC">
      <w:pPr>
        <w:jc w:val="center"/>
      </w:pPr>
      <w:r w:rsidRPr="000244B0">
        <w:rPr>
          <w:noProof/>
          <w:lang w:eastAsia="zh-CN"/>
        </w:rPr>
        <w:drawing>
          <wp:inline distT="0" distB="0" distL="0" distR="0" wp14:anchorId="62562F5F" wp14:editId="1F644719">
            <wp:extent cx="4985385" cy="5470525"/>
            <wp:effectExtent l="0" t="0" r="5715" b="0"/>
            <wp:docPr id="452" name="Grafik 452"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599966.png" descr="-11225999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385" cy="5470525"/>
                    </a:xfrm>
                    <a:prstGeom prst="rect">
                      <a:avLst/>
                    </a:prstGeom>
                    <a:noFill/>
                    <a:ln>
                      <a:noFill/>
                    </a:ln>
                  </pic:spPr>
                </pic:pic>
              </a:graphicData>
            </a:graphic>
          </wp:inline>
        </w:drawing>
      </w:r>
    </w:p>
    <w:p w14:paraId="65B0BC3F" w14:textId="77777777" w:rsidR="002C65AC" w:rsidRPr="00AE395F" w:rsidRDefault="002C65AC" w:rsidP="002C65AC">
      <w:pPr>
        <w:pStyle w:val="Beschriftung"/>
        <w:rPr>
          <w:lang w:val="en-GB"/>
        </w:rPr>
      </w:pPr>
      <w:bookmarkStart w:id="549" w:name="_Toc2773231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w:t>
      </w:r>
      <w:r>
        <w:fldChar w:fldCharType="end"/>
      </w:r>
      <w:r w:rsidRPr="00AE395F">
        <w:rPr>
          <w:lang w:val="en-GB"/>
        </w:rPr>
        <w:t>: Variants</w:t>
      </w:r>
      <w:bookmarkEnd w:id="549"/>
    </w:p>
    <w:p w14:paraId="4832A88F" w14:textId="77777777" w:rsidR="002C65AC" w:rsidRPr="00AE395F" w:rsidRDefault="002C65AC" w:rsidP="002C65AC">
      <w:pPr>
        <w:rPr>
          <w:lang w:val="en-GB"/>
        </w:rPr>
      </w:pPr>
      <w:r w:rsidRPr="00AE395F">
        <w:rPr>
          <w:lang w:val="en-GB"/>
        </w:rPr>
        <w:t xml:space="preserve">A </w:t>
      </w:r>
      <w:r w:rsidRPr="00AE395F">
        <w:rPr>
          <w:i/>
          <w:iCs/>
          <w:lang w:val="en-GB"/>
        </w:rPr>
        <w:t>VariantConfigurationSpecification</w:t>
      </w:r>
      <w:r w:rsidRPr="00AE395F">
        <w:rPr>
          <w:lang w:val="en-GB"/>
        </w:rPr>
        <w:t xml:space="preserve"> is a container for various </w:t>
      </w:r>
      <w:r w:rsidRPr="00AE395F">
        <w:rPr>
          <w:i/>
          <w:iCs/>
          <w:lang w:val="en-GB"/>
        </w:rPr>
        <w:t>VariantConfigurations</w:t>
      </w:r>
      <w:r w:rsidRPr="00AE395F">
        <w:rPr>
          <w:lang w:val="en-GB"/>
        </w:rPr>
        <w:t xml:space="preserve">. Each </w:t>
      </w:r>
      <w:r w:rsidRPr="00AE395F">
        <w:rPr>
          <w:i/>
          <w:iCs/>
          <w:lang w:val="en-GB"/>
        </w:rPr>
        <w:t>VariantConfiguration</w:t>
      </w:r>
      <w:r w:rsidRPr="00AE395F">
        <w:rPr>
          <w:lang w:val="en-GB"/>
        </w:rPr>
        <w:t xml:space="preserve"> describes a certain constraint which makes it possible to </w:t>
      </w:r>
      <w:r w:rsidRPr="00AE395F">
        <w:rPr>
          <w:lang w:val="en-GB"/>
        </w:rPr>
        <w:lastRenderedPageBreak/>
        <w:t xml:space="preserve">determine whether a relating </w:t>
      </w:r>
      <w:r w:rsidRPr="00AE395F">
        <w:rPr>
          <w:i/>
          <w:iCs/>
          <w:lang w:val="en-GB"/>
        </w:rPr>
        <w:t>ConfigurableElement</w:t>
      </w:r>
      <w:r w:rsidRPr="00AE395F">
        <w:rPr>
          <w:lang w:val="en-GB"/>
        </w:rPr>
        <w:t xml:space="preserve"> is relevant regarding a certain configuration or not. All classes in the VEC that can reference information about their </w:t>
      </w:r>
      <w:r w:rsidRPr="00AE395F">
        <w:rPr>
          <w:i/>
          <w:iCs/>
          <w:lang w:val="en-GB"/>
        </w:rPr>
        <w:t>VariantConfiguration</w:t>
      </w:r>
      <w:r w:rsidRPr="00AE395F">
        <w:rPr>
          <w:lang w:val="en-GB"/>
        </w:rPr>
        <w:t xml:space="preserve"> inherit directly or indirectly from </w:t>
      </w:r>
      <w:r w:rsidRPr="00AE395F">
        <w:rPr>
          <w:i/>
          <w:iCs/>
          <w:lang w:val="en-GB"/>
        </w:rPr>
        <w:t>ConfigurableElement</w:t>
      </w:r>
      <w:r w:rsidRPr="00AE395F">
        <w:rPr>
          <w:lang w:val="en-GB"/>
        </w:rPr>
        <w:t xml:space="preserve">. </w:t>
      </w:r>
    </w:p>
    <w:p w14:paraId="5A795076" w14:textId="77777777" w:rsidR="002C65AC" w:rsidRPr="00AE395F" w:rsidRDefault="002C65AC" w:rsidP="002C65AC">
      <w:pPr>
        <w:rPr>
          <w:lang w:val="en-GB"/>
        </w:rPr>
      </w:pPr>
      <w:r w:rsidRPr="00AE395F">
        <w:rPr>
          <w:lang w:val="en-GB"/>
        </w:rPr>
        <w:t xml:space="preserve">The </w:t>
      </w:r>
      <w:r w:rsidRPr="00AE395F">
        <w:rPr>
          <w:i/>
          <w:iCs/>
          <w:lang w:val="en-GB"/>
        </w:rPr>
        <w:t xml:space="preserve">ApplicationConstraint </w:t>
      </w:r>
      <w:r w:rsidRPr="00AE395F">
        <w:rPr>
          <w:lang w:val="en-GB"/>
        </w:rPr>
        <w:t xml:space="preserve">is quite like the </w:t>
      </w:r>
      <w:r w:rsidRPr="00AE395F">
        <w:rPr>
          <w:i/>
          <w:iCs/>
          <w:lang w:val="en-GB"/>
        </w:rPr>
        <w:t xml:space="preserve">VariantConfiguration. </w:t>
      </w:r>
      <w:r w:rsidRPr="00AE395F">
        <w:rPr>
          <w:lang w:val="en-GB"/>
        </w:rPr>
        <w:t xml:space="preserve">It restricts or allows the application of a specific configurable element (e.g. a </w:t>
      </w:r>
      <w:r w:rsidRPr="00AE395F">
        <w:rPr>
          <w:i/>
          <w:iCs/>
          <w:lang w:val="en-GB"/>
        </w:rPr>
        <w:t xml:space="preserve">PartOccurrence </w:t>
      </w:r>
      <w:r w:rsidRPr="00AE395F">
        <w:rPr>
          <w:lang w:val="en-GB"/>
        </w:rPr>
        <w:t xml:space="preserve">or an element of a system schematic). It is complementary to the </w:t>
      </w:r>
      <w:r w:rsidRPr="00AE395F">
        <w:rPr>
          <w:i/>
          <w:iCs/>
          <w:lang w:val="en-GB"/>
        </w:rPr>
        <w:t xml:space="preserve">VariantConfiguration </w:t>
      </w:r>
      <w:r w:rsidRPr="00AE395F">
        <w:rPr>
          <w:lang w:val="en-GB"/>
        </w:rPr>
        <w:t xml:space="preserve">which is defined in some form of control string and restricts the existence of an element based on the feature space (within a platform). The </w:t>
      </w:r>
      <w:r w:rsidRPr="00AE395F">
        <w:rPr>
          <w:i/>
          <w:iCs/>
          <w:lang w:val="en-GB"/>
        </w:rPr>
        <w:t xml:space="preserve">ApplicationConstraint </w:t>
      </w:r>
      <w:r w:rsidRPr="00AE395F">
        <w:rPr>
          <w:lang w:val="en-GB"/>
        </w:rPr>
        <w:t>is focused on the dimensions of time and product hierarchy in a concise semantic way (attributes and relationships).</w:t>
      </w:r>
    </w:p>
    <w:p w14:paraId="7B10A8E3"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ConfigurableElement.</w:t>
      </w:r>
    </w:p>
    <w:p w14:paraId="492C0D7E" w14:textId="7F3A05C1" w:rsidR="002C65AC" w:rsidRPr="00AE395F" w:rsidRDefault="002C65AC" w:rsidP="002C65AC">
      <w:pPr>
        <w:rPr>
          <w:lang w:val="en-GB"/>
        </w:rPr>
      </w:pPr>
      <w:r w:rsidRPr="00AE395F">
        <w:rPr>
          <w:lang w:val="en-GB"/>
        </w:rPr>
        <w:t xml:space="preserve">Note: </w:t>
      </w:r>
      <w:r w:rsidRPr="00AE395F">
        <w:rPr>
          <w:i/>
          <w:iCs/>
          <w:lang w:val="en-GB"/>
        </w:rPr>
        <w:t>VariantConfiguration.logisticControlExpression</w:t>
      </w:r>
      <w:r w:rsidRPr="00AE395F">
        <w:rPr>
          <w:lang w:val="en-GB"/>
        </w:rPr>
        <w:t xml:space="preserve"> has been introduced as an alternative attribute for </w:t>
      </w:r>
      <w:r w:rsidRPr="00AE395F">
        <w:rPr>
          <w:i/>
          <w:iCs/>
          <w:lang w:val="en-GB"/>
        </w:rPr>
        <w:t>VariantConfiguration.logisticControlString</w:t>
      </w:r>
      <w:r w:rsidRPr="00AE395F">
        <w:rPr>
          <w:lang w:val="en-GB"/>
        </w:rPr>
        <w:t xml:space="preserve">. For the </w:t>
      </w:r>
      <w:ins w:id="550" w:author="Motzer Martin IA17" w:date="2020-02-03T14:59:00Z">
        <w:r w:rsidRPr="00AE395F">
          <w:rPr>
            <w:i/>
            <w:iCs/>
            <w:lang w:val="en-GB"/>
          </w:rPr>
          <w:t>logisticControl</w:t>
        </w:r>
      </w:ins>
      <w:ins w:id="551" w:author="Motzer Martin IA17" w:date="2020-01-31T09:33:00Z">
        <w:r w:rsidR="002D0E46">
          <w:rPr>
            <w:i/>
            <w:iCs/>
            <w:lang w:val="en-GB"/>
          </w:rPr>
          <w:t>-</w:t>
        </w:r>
      </w:ins>
      <w:ins w:id="552" w:author="Motzer Martin IA17" w:date="2020-02-03T14:59:00Z">
        <w:r w:rsidRPr="00AE395F">
          <w:rPr>
            <w:i/>
            <w:iCs/>
            <w:lang w:val="en-GB"/>
          </w:rPr>
          <w:t>Expression</w:t>
        </w:r>
      </w:ins>
      <w:del w:id="553" w:author="Motzer Martin IA17" w:date="2020-02-03T14:59:00Z">
        <w:r w:rsidRPr="00AE395F">
          <w:rPr>
            <w:i/>
            <w:iCs/>
            <w:lang w:val="en-GB"/>
          </w:rPr>
          <w:delText>logisticControlExpression</w:delText>
        </w:r>
      </w:del>
      <w:r w:rsidRPr="00AE395F">
        <w:rPr>
          <w:lang w:val="en-GB"/>
        </w:rPr>
        <w:t xml:space="preserve"> the VDA project group “Fahrzeugelektrik / AP 212” wants to introduce a defined syntax in the future. </w:t>
      </w:r>
    </w:p>
    <w:p w14:paraId="3A0E6C85" w14:textId="77777777" w:rsidR="002C65AC" w:rsidRDefault="002C65AC" w:rsidP="002C65AC">
      <w:pPr>
        <w:pStyle w:val="berschrift3"/>
        <w:keepLines w:val="0"/>
        <w:numPr>
          <w:ilvl w:val="2"/>
          <w:numId w:val="2"/>
        </w:numPr>
        <w:autoSpaceDE/>
        <w:autoSpaceDN/>
        <w:adjustRightInd/>
        <w:spacing w:before="240" w:after="60" w:line="240" w:lineRule="auto"/>
      </w:pPr>
      <w:bookmarkStart w:id="554" w:name="_a3bb35ed40255b1e52da957335c6ee5e"/>
      <w:r>
        <w:t>Variant Structure</w:t>
      </w:r>
      <w:bookmarkEnd w:id="554"/>
    </w:p>
    <w:p w14:paraId="56660AAC" w14:textId="77777777" w:rsidR="002C65AC" w:rsidRDefault="002C65AC" w:rsidP="002C65AC">
      <w:pPr>
        <w:jc w:val="center"/>
      </w:pPr>
      <w:r w:rsidRPr="000244B0">
        <w:rPr>
          <w:noProof/>
          <w:lang w:eastAsia="zh-CN"/>
        </w:rPr>
        <w:drawing>
          <wp:inline distT="0" distB="0" distL="0" distR="0" wp14:anchorId="65086006" wp14:editId="0D58AD22">
            <wp:extent cx="5756910" cy="2703195"/>
            <wp:effectExtent l="0" t="0" r="0" b="1905"/>
            <wp:docPr id="451" name="Grafik 451"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80470.png" descr="-13497804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703195"/>
                    </a:xfrm>
                    <a:prstGeom prst="rect">
                      <a:avLst/>
                    </a:prstGeom>
                    <a:noFill/>
                    <a:ln>
                      <a:noFill/>
                    </a:ln>
                  </pic:spPr>
                </pic:pic>
              </a:graphicData>
            </a:graphic>
          </wp:inline>
        </w:drawing>
      </w:r>
    </w:p>
    <w:p w14:paraId="23B458F4" w14:textId="77777777" w:rsidR="002C65AC" w:rsidRPr="00AE395F" w:rsidRDefault="002C65AC" w:rsidP="002C65AC">
      <w:pPr>
        <w:pStyle w:val="Beschriftung"/>
        <w:rPr>
          <w:lang w:val="en-GB"/>
        </w:rPr>
      </w:pPr>
      <w:bookmarkStart w:id="555" w:name="_Toc2773231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w:t>
      </w:r>
      <w:r>
        <w:fldChar w:fldCharType="end"/>
      </w:r>
      <w:r w:rsidRPr="00AE395F">
        <w:rPr>
          <w:lang w:val="en-GB"/>
        </w:rPr>
        <w:t>: Variant Structure</w:t>
      </w:r>
      <w:bookmarkEnd w:id="555"/>
    </w:p>
    <w:p w14:paraId="58C554C4" w14:textId="77777777" w:rsidR="002C65AC" w:rsidRPr="00AE395F" w:rsidRDefault="002C65AC" w:rsidP="002C65AC">
      <w:pPr>
        <w:rPr>
          <w:lang w:val="en-GB"/>
        </w:rPr>
      </w:pPr>
      <w:r w:rsidRPr="00AE395F">
        <w:rPr>
          <w:lang w:val="en-GB"/>
        </w:rPr>
        <w:t>The classes displayed in this diagram can be used to describe meta information about the elements used to described variance properties. The description of the variance information of a concrete element (</w:t>
      </w:r>
      <w:r w:rsidRPr="00AE395F">
        <w:rPr>
          <w:i/>
          <w:iCs/>
          <w:lang w:val="en-GB"/>
        </w:rPr>
        <w:t>ConfigurableElement</w:t>
      </w:r>
      <w:r w:rsidRPr="00AE395F">
        <w:rPr>
          <w:lang w:val="en-GB"/>
        </w:rPr>
        <w:t xml:space="preserve">) is done with a </w:t>
      </w:r>
      <w:r w:rsidRPr="00AE395F">
        <w:rPr>
          <w:i/>
          <w:iCs/>
          <w:lang w:val="en-GB"/>
        </w:rPr>
        <w:t xml:space="preserve">VariantConfiguration </w:t>
      </w:r>
      <w:r w:rsidRPr="00AE395F">
        <w:rPr>
          <w:lang w:val="en-GB"/>
        </w:rPr>
        <w:t xml:space="preserve">and the contained </w:t>
      </w:r>
      <w:r w:rsidRPr="00AE395F">
        <w:rPr>
          <w:i/>
          <w:iCs/>
          <w:lang w:val="en-GB"/>
        </w:rPr>
        <w:t>logisticControlString</w:t>
      </w:r>
      <w:r w:rsidRPr="00AE395F">
        <w:rPr>
          <w:lang w:val="en-GB"/>
        </w:rPr>
        <w:t xml:space="preserve">. These strings are normally created from </w:t>
      </w:r>
      <w:r w:rsidRPr="00AE395F">
        <w:rPr>
          <w:i/>
          <w:iCs/>
          <w:lang w:val="en-GB"/>
        </w:rPr>
        <w:t>VariantCodes</w:t>
      </w:r>
      <w:r w:rsidRPr="00AE395F">
        <w:rPr>
          <w:lang w:val="en-GB"/>
        </w:rPr>
        <w:t xml:space="preserve"> and a proprietary boolean syntax. </w:t>
      </w:r>
    </w:p>
    <w:p w14:paraId="2551D206" w14:textId="77777777" w:rsidR="002C65AC" w:rsidRPr="00AE395F" w:rsidRDefault="002C65AC" w:rsidP="002C65AC">
      <w:pPr>
        <w:rPr>
          <w:lang w:val="en-GB"/>
        </w:rPr>
      </w:pPr>
      <w:r w:rsidRPr="00AE395F">
        <w:rPr>
          <w:lang w:val="en-GB"/>
        </w:rPr>
        <w:t xml:space="preserve">A </w:t>
      </w:r>
      <w:r w:rsidRPr="00AE395F">
        <w:rPr>
          <w:i/>
          <w:iCs/>
          <w:lang w:val="en-GB"/>
        </w:rPr>
        <w:t>VariantCodeSpecification</w:t>
      </w:r>
      <w:r w:rsidRPr="00AE395F">
        <w:rPr>
          <w:lang w:val="en-GB"/>
        </w:rPr>
        <w:t xml:space="preserve"> is a container for various </w:t>
      </w:r>
      <w:r w:rsidRPr="00AE395F">
        <w:rPr>
          <w:i/>
          <w:iCs/>
          <w:lang w:val="en-GB"/>
        </w:rPr>
        <w:t>VariantCodes</w:t>
      </w:r>
      <w:r w:rsidRPr="00AE395F">
        <w:rPr>
          <w:lang w:val="en-GB"/>
        </w:rPr>
        <w:t xml:space="preserve">. Each </w:t>
      </w:r>
      <w:r w:rsidRPr="00AE395F">
        <w:rPr>
          <w:i/>
          <w:iCs/>
          <w:lang w:val="en-GB"/>
        </w:rPr>
        <w:t>VariantCode</w:t>
      </w:r>
      <w:r w:rsidRPr="00AE395F">
        <w:rPr>
          <w:lang w:val="en-GB"/>
        </w:rPr>
        <w:t xml:space="preserve"> describes an elementary literal which can be used as part of a </w:t>
      </w:r>
      <w:r w:rsidRPr="00AE395F">
        <w:rPr>
          <w:i/>
          <w:iCs/>
          <w:lang w:val="en-GB"/>
        </w:rPr>
        <w:t>VariantConfiguration</w:t>
      </w:r>
      <w:r w:rsidRPr="00AE395F">
        <w:rPr>
          <w:lang w:val="en-GB"/>
        </w:rPr>
        <w:t>.</w:t>
      </w:r>
      <w:r w:rsidRPr="00AE395F">
        <w:rPr>
          <w:i/>
          <w:iCs/>
          <w:lang w:val="en-GB"/>
        </w:rPr>
        <w:t>logisticControlString</w:t>
      </w:r>
      <w:r w:rsidRPr="00AE395F">
        <w:rPr>
          <w:lang w:val="en-GB"/>
        </w:rPr>
        <w:t xml:space="preserve"> or </w:t>
      </w:r>
      <w:r w:rsidRPr="00AE395F">
        <w:rPr>
          <w:i/>
          <w:iCs/>
          <w:lang w:val="en-GB"/>
        </w:rPr>
        <w:t>VariantConfiguration.logisticControlExpression</w:t>
      </w:r>
      <w:r w:rsidRPr="00AE395F">
        <w:rPr>
          <w:lang w:val="en-GB"/>
        </w:rPr>
        <w:t>.</w:t>
      </w:r>
    </w:p>
    <w:p w14:paraId="4EF2FC75" w14:textId="77777777" w:rsidR="002C65AC" w:rsidRPr="00AE395F" w:rsidRDefault="002C65AC" w:rsidP="002C65AC">
      <w:pPr>
        <w:rPr>
          <w:lang w:val="en-GB"/>
        </w:rPr>
      </w:pPr>
      <w:r w:rsidRPr="00AE395F">
        <w:rPr>
          <w:lang w:val="en-GB"/>
        </w:rPr>
        <w:lastRenderedPageBreak/>
        <w:t xml:space="preserve">A </w:t>
      </w:r>
      <w:r w:rsidRPr="00AE395F">
        <w:rPr>
          <w:i/>
          <w:iCs/>
          <w:lang w:val="en-GB"/>
        </w:rPr>
        <w:t>VariantGroupSpecification</w:t>
      </w:r>
      <w:r w:rsidRPr="00AE395F">
        <w:rPr>
          <w:lang w:val="en-GB"/>
        </w:rPr>
        <w:t xml:space="preserve"> is a container for various </w:t>
      </w:r>
      <w:r w:rsidRPr="00AE395F">
        <w:rPr>
          <w:i/>
          <w:iCs/>
          <w:lang w:val="en-GB"/>
        </w:rPr>
        <w:t>VariantGroups</w:t>
      </w:r>
      <w:r w:rsidRPr="00AE395F">
        <w:rPr>
          <w:lang w:val="en-GB"/>
        </w:rPr>
        <w:t xml:space="preserve">. A </w:t>
      </w:r>
      <w:r w:rsidRPr="00AE395F">
        <w:rPr>
          <w:i/>
          <w:iCs/>
          <w:lang w:val="en-GB"/>
        </w:rPr>
        <w:t>VariantGroup</w:t>
      </w:r>
      <w:r w:rsidRPr="00AE395F">
        <w:rPr>
          <w:lang w:val="en-GB"/>
        </w:rPr>
        <w:t xml:space="preserve"> describes a grouping for </w:t>
      </w:r>
      <w:r w:rsidRPr="00AE395F">
        <w:rPr>
          <w:i/>
          <w:iCs/>
          <w:lang w:val="en-GB"/>
        </w:rPr>
        <w:t>VariantCodes</w:t>
      </w:r>
      <w:r w:rsidRPr="00AE395F">
        <w:rPr>
          <w:lang w:val="en-GB"/>
        </w:rPr>
        <w:t xml:space="preserve">. There can be a wide variety of reasons to group VariantCodes. </w:t>
      </w:r>
      <w:commentRangeStart w:id="556"/>
      <w:r w:rsidRPr="00AE395F">
        <w:rPr>
          <w:lang w:val="en-GB"/>
        </w:rPr>
        <w:t xml:space="preserve">However, the most common is to mark </w:t>
      </w:r>
      <w:r w:rsidRPr="00AE395F">
        <w:rPr>
          <w:i/>
          <w:iCs/>
          <w:lang w:val="en-GB"/>
        </w:rPr>
        <w:t>VariantCodes</w:t>
      </w:r>
      <w:r w:rsidRPr="00AE395F">
        <w:rPr>
          <w:lang w:val="en-GB"/>
        </w:rPr>
        <w:t xml:space="preserve"> that belong to the same family (mutually exclusive) variant codes</w:t>
      </w:r>
      <w:commentRangeEnd w:id="556"/>
      <w:r w:rsidR="00143E88">
        <w:rPr>
          <w:rStyle w:val="Kommentarzeichen"/>
        </w:rPr>
        <w:commentReference w:id="556"/>
      </w:r>
      <w:r w:rsidRPr="00AE395F">
        <w:rPr>
          <w:lang w:val="en-GB"/>
        </w:rPr>
        <w:t xml:space="preserve">. </w:t>
      </w:r>
    </w:p>
    <w:p w14:paraId="5ACBEAE5" w14:textId="77777777" w:rsidR="002C65AC" w:rsidRPr="00AE395F" w:rsidRDefault="002C65AC" w:rsidP="002C65AC">
      <w:pPr>
        <w:rPr>
          <w:lang w:val="en-GB"/>
        </w:rPr>
      </w:pPr>
      <w:r w:rsidRPr="00AE395F">
        <w:rPr>
          <w:lang w:val="en-GB"/>
        </w:rPr>
        <w:t xml:space="preserve">A </w:t>
      </w:r>
      <w:r w:rsidRPr="00AE395F">
        <w:rPr>
          <w:i/>
          <w:iCs/>
          <w:lang w:val="en-GB"/>
        </w:rPr>
        <w:t xml:space="preserve">VariantStructureSpecification </w:t>
      </w:r>
      <w:r w:rsidRPr="00AE395F">
        <w:rPr>
          <w:lang w:val="en-GB"/>
        </w:rPr>
        <w:t xml:space="preserve">with its </w:t>
      </w:r>
      <w:r w:rsidRPr="00AE395F">
        <w:rPr>
          <w:i/>
          <w:iCs/>
          <w:lang w:val="en-GB"/>
        </w:rPr>
        <w:t>VariantStructureSpecificationNode</w:t>
      </w:r>
      <w:r w:rsidRPr="00AE395F">
        <w:rPr>
          <w:lang w:val="en-GB"/>
        </w:rPr>
        <w:t xml:space="preserve"> can be used to define any kind of hierarchical structure upon the </w:t>
      </w:r>
      <w:r w:rsidRPr="00AE395F">
        <w:rPr>
          <w:i/>
          <w:iCs/>
          <w:lang w:val="en-GB"/>
        </w:rPr>
        <w:t>VariantGroups</w:t>
      </w:r>
      <w:r w:rsidRPr="00AE395F">
        <w:rPr>
          <w:lang w:val="en-GB"/>
        </w:rPr>
        <w:t>.</w:t>
      </w:r>
    </w:p>
    <w:p w14:paraId="5BFF3D97" w14:textId="77777777" w:rsidR="002C65AC" w:rsidRPr="00AE395F" w:rsidRDefault="002C65AC" w:rsidP="002C65AC">
      <w:pPr>
        <w:rPr>
          <w:lang w:val="en-GB"/>
        </w:rPr>
      </w:pPr>
      <w:r w:rsidRPr="00AE395F">
        <w:rPr>
          <w:lang w:val="en-GB"/>
        </w:rPr>
        <w:t xml:space="preserve">Note: The VEC does not constrain a </w:t>
      </w:r>
      <w:r w:rsidRPr="00AE395F">
        <w:rPr>
          <w:i/>
          <w:iCs/>
          <w:lang w:val="en-GB"/>
        </w:rPr>
        <w:t>VariantCodeSpecification</w:t>
      </w:r>
      <w:r w:rsidRPr="00AE395F">
        <w:rPr>
          <w:lang w:val="en-GB"/>
        </w:rPr>
        <w:t xml:space="preserve"> or a </w:t>
      </w:r>
      <w:r w:rsidRPr="00AE395F">
        <w:rPr>
          <w:i/>
          <w:iCs/>
          <w:lang w:val="en-GB"/>
        </w:rPr>
        <w:t>VariantGroup­Specification</w:t>
      </w:r>
      <w:r w:rsidRPr="00AE395F">
        <w:rPr>
          <w:lang w:val="en-GB"/>
        </w:rPr>
        <w:t xml:space="preserve"> to a precondition for use in </w:t>
      </w:r>
      <w:r w:rsidRPr="00AE395F">
        <w:rPr>
          <w:i/>
          <w:iCs/>
          <w:lang w:val="en-GB"/>
        </w:rPr>
        <w:t>VariantConfigurations</w:t>
      </w:r>
      <w:r w:rsidRPr="00AE395F">
        <w:rPr>
          <w:lang w:val="en-GB"/>
        </w:rPr>
        <w:t xml:space="preserve">. </w:t>
      </w:r>
      <w:r w:rsidRPr="00AE395F">
        <w:rPr>
          <w:i/>
          <w:iCs/>
          <w:lang w:val="en-GB"/>
        </w:rPr>
        <w:t>VariantCodeSpecification</w:t>
      </w:r>
      <w:r w:rsidRPr="00AE395F">
        <w:rPr>
          <w:lang w:val="en-GB"/>
        </w:rPr>
        <w:t xml:space="preserve"> and </w:t>
      </w:r>
      <w:r w:rsidRPr="00AE395F">
        <w:rPr>
          <w:i/>
          <w:iCs/>
          <w:lang w:val="en-GB"/>
        </w:rPr>
        <w:t>VariantGroupsSpecification</w:t>
      </w:r>
      <w:r w:rsidRPr="00AE395F">
        <w:rPr>
          <w:lang w:val="en-GB"/>
        </w:rPr>
        <w:t xml:space="preserve"> are intended as an optional means to exchange information independently about the “vocabulary” which is possible to express </w:t>
      </w:r>
      <w:r w:rsidRPr="00AE395F">
        <w:rPr>
          <w:i/>
          <w:iCs/>
          <w:lang w:val="en-GB"/>
        </w:rPr>
        <w:t>VariantConfigurations</w:t>
      </w:r>
      <w:r w:rsidRPr="00AE395F">
        <w:rPr>
          <w:lang w:val="en-GB"/>
        </w:rPr>
        <w:t>.</w:t>
      </w:r>
    </w:p>
    <w:p w14:paraId="69EAA0FF" w14:textId="77777777" w:rsidR="002C65AC" w:rsidRDefault="002C65AC" w:rsidP="002C65AC">
      <w:pPr>
        <w:pStyle w:val="berschrift3"/>
        <w:keepLines w:val="0"/>
        <w:numPr>
          <w:ilvl w:val="2"/>
          <w:numId w:val="2"/>
        </w:numPr>
        <w:autoSpaceDE/>
        <w:autoSpaceDN/>
        <w:adjustRightInd/>
        <w:spacing w:before="240" w:after="60" w:line="240" w:lineRule="auto"/>
      </w:pPr>
      <w:bookmarkStart w:id="557" w:name="_5537e1a7237e721f18503ce7471ddc54"/>
      <w:r>
        <w:t>Usage Node</w:t>
      </w:r>
      <w:bookmarkEnd w:id="557"/>
    </w:p>
    <w:p w14:paraId="692F39FD" w14:textId="77777777" w:rsidR="002C65AC" w:rsidRDefault="002C65AC" w:rsidP="002C65AC">
      <w:pPr>
        <w:jc w:val="center"/>
      </w:pPr>
      <w:r w:rsidRPr="000244B0">
        <w:rPr>
          <w:noProof/>
          <w:lang w:eastAsia="zh-CN"/>
        </w:rPr>
        <w:drawing>
          <wp:inline distT="0" distB="0" distL="0" distR="0" wp14:anchorId="1DF6BADC" wp14:editId="1D6B44AB">
            <wp:extent cx="5756910" cy="5009515"/>
            <wp:effectExtent l="0" t="0" r="0" b="635"/>
            <wp:docPr id="450" name="Grafik 450"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8706.png" descr="-14543687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5009515"/>
                    </a:xfrm>
                    <a:prstGeom prst="rect">
                      <a:avLst/>
                    </a:prstGeom>
                    <a:noFill/>
                    <a:ln>
                      <a:noFill/>
                    </a:ln>
                  </pic:spPr>
                </pic:pic>
              </a:graphicData>
            </a:graphic>
          </wp:inline>
        </w:drawing>
      </w:r>
    </w:p>
    <w:p w14:paraId="53D09991" w14:textId="77777777" w:rsidR="002C65AC" w:rsidRPr="00AE395F" w:rsidRDefault="002C65AC" w:rsidP="002C65AC">
      <w:pPr>
        <w:pStyle w:val="Beschriftung"/>
        <w:rPr>
          <w:lang w:val="en-GB"/>
        </w:rPr>
      </w:pPr>
      <w:bookmarkStart w:id="558" w:name="_Toc2773231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w:t>
      </w:r>
      <w:r>
        <w:fldChar w:fldCharType="end"/>
      </w:r>
      <w:r w:rsidRPr="00AE395F">
        <w:rPr>
          <w:lang w:val="en-GB"/>
        </w:rPr>
        <w:t>: Usage Node</w:t>
      </w:r>
      <w:bookmarkEnd w:id="558"/>
    </w:p>
    <w:p w14:paraId="04A036C8" w14:textId="77777777" w:rsidR="002C65AC" w:rsidRPr="00AE395F" w:rsidRDefault="002C65AC" w:rsidP="002C65AC">
      <w:pPr>
        <w:rPr>
          <w:lang w:val="en-GB"/>
        </w:rPr>
      </w:pPr>
      <w:commentRangeStart w:id="559"/>
      <w:r w:rsidRPr="00AE395F">
        <w:rPr>
          <w:lang w:val="en-GB"/>
        </w:rPr>
        <w:t xml:space="preserve">A </w:t>
      </w:r>
      <w:r w:rsidRPr="00AE395F">
        <w:rPr>
          <w:i/>
          <w:iCs/>
          <w:lang w:val="en-GB"/>
        </w:rPr>
        <w:t>UsageNode</w:t>
      </w:r>
      <w:r w:rsidRPr="00AE395F">
        <w:rPr>
          <w:lang w:val="en-GB"/>
        </w:rPr>
        <w:t xml:space="preserve"> represents a position in an abstract vehicle</w:t>
      </w:r>
      <w:commentRangeEnd w:id="559"/>
      <w:r w:rsidR="00FC78F2">
        <w:rPr>
          <w:rStyle w:val="Kommentarzeichen"/>
        </w:rPr>
        <w:commentReference w:id="559"/>
      </w:r>
      <w:r w:rsidRPr="00AE395F">
        <w:rPr>
          <w:lang w:val="en-GB"/>
        </w:rPr>
        <w:t xml:space="preserve">. For example, the "Head Light Left". </w:t>
      </w:r>
      <w:r w:rsidRPr="00AE395F">
        <w:rPr>
          <w:i/>
          <w:iCs/>
          <w:lang w:val="en-GB"/>
        </w:rPr>
        <w:t>UsageNodes</w:t>
      </w:r>
      <w:r w:rsidRPr="00AE395F">
        <w:rPr>
          <w:lang w:val="en-GB"/>
        </w:rPr>
        <w:t xml:space="preserve"> belong to the master data and they are defined on some companywide level. They can be used to enforce consistent naming over different projects and different development streams (e.g. between Geometry and Electrologics).</w:t>
      </w:r>
    </w:p>
    <w:p w14:paraId="116247BD" w14:textId="77777777" w:rsidR="002C65AC" w:rsidRPr="00AE395F" w:rsidRDefault="002C65AC" w:rsidP="002C65AC">
      <w:pPr>
        <w:rPr>
          <w:lang w:val="en-GB"/>
        </w:rPr>
      </w:pPr>
      <w:r w:rsidRPr="00AE395F">
        <w:rPr>
          <w:lang w:val="en-GB"/>
        </w:rPr>
        <w:lastRenderedPageBreak/>
        <w:t xml:space="preserve">A </w:t>
      </w:r>
      <w:r w:rsidRPr="00AE395F">
        <w:rPr>
          <w:i/>
          <w:iCs/>
          <w:lang w:val="en-GB"/>
        </w:rPr>
        <w:t>UsageNode</w:t>
      </w:r>
      <w:r w:rsidRPr="00AE395F">
        <w:rPr>
          <w:lang w:val="en-GB"/>
        </w:rPr>
        <w:t xml:space="preserve"> can be realized by different elements in the VEC (e.g. </w:t>
      </w:r>
      <w:r w:rsidRPr="00AE395F">
        <w:rPr>
          <w:i/>
          <w:iCs/>
          <w:lang w:val="en-GB"/>
        </w:rPr>
        <w:t>NetworkNode, OccurrenceOrUsage, TopologyNode, ComponentNode</w:t>
      </w:r>
      <w:r w:rsidRPr="00AE395F">
        <w:rPr>
          <w:lang w:val="en-GB"/>
        </w:rPr>
        <w:t>).</w:t>
      </w:r>
    </w:p>
    <w:p w14:paraId="0266D02A" w14:textId="77777777" w:rsidR="002C65AC" w:rsidRDefault="002C65AC" w:rsidP="002C65AC">
      <w:pPr>
        <w:pStyle w:val="berschrift3"/>
        <w:keepLines w:val="0"/>
        <w:numPr>
          <w:ilvl w:val="2"/>
          <w:numId w:val="2"/>
        </w:numPr>
        <w:autoSpaceDE/>
        <w:autoSpaceDN/>
        <w:adjustRightInd/>
        <w:spacing w:before="240" w:after="60" w:line="240" w:lineRule="auto"/>
      </w:pPr>
      <w:bookmarkStart w:id="560" w:name="_7ba05a1fe50d7a660f914921bce9d40c"/>
      <w:r>
        <w:t>Usage Constraints</w:t>
      </w:r>
      <w:bookmarkEnd w:id="560"/>
    </w:p>
    <w:p w14:paraId="3D4C9F12" w14:textId="77777777" w:rsidR="002C65AC" w:rsidRDefault="002C65AC" w:rsidP="002C65AC">
      <w:pPr>
        <w:jc w:val="center"/>
      </w:pPr>
      <w:r w:rsidRPr="000244B0">
        <w:rPr>
          <w:noProof/>
          <w:lang w:eastAsia="zh-CN"/>
        </w:rPr>
        <w:drawing>
          <wp:inline distT="0" distB="0" distL="0" distR="0" wp14:anchorId="3736172F" wp14:editId="31242F5B">
            <wp:extent cx="5756910" cy="2830830"/>
            <wp:effectExtent l="0" t="0" r="0" b="7620"/>
            <wp:docPr id="449" name="Grafik 449"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40358.png" descr="-6944403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14:paraId="3F7F37C7" w14:textId="77777777" w:rsidR="002C65AC" w:rsidRPr="00AE395F" w:rsidRDefault="002C65AC" w:rsidP="002C65AC">
      <w:pPr>
        <w:pStyle w:val="Beschriftung"/>
        <w:rPr>
          <w:lang w:val="en-GB"/>
        </w:rPr>
      </w:pPr>
      <w:bookmarkStart w:id="561" w:name="_Toc2773231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w:t>
      </w:r>
      <w:r>
        <w:fldChar w:fldCharType="end"/>
      </w:r>
      <w:r w:rsidRPr="00AE395F">
        <w:rPr>
          <w:lang w:val="en-GB"/>
        </w:rPr>
        <w:t>: Usage Constraints</w:t>
      </w:r>
      <w:bookmarkEnd w:id="561"/>
    </w:p>
    <w:p w14:paraId="0E8BADA7" w14:textId="77777777"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intended to describe the allowed usage of the </w:t>
      </w:r>
      <w:r w:rsidRPr="00AE395F">
        <w:rPr>
          <w:i/>
          <w:iCs/>
          <w:lang w:val="en-GB"/>
        </w:rPr>
        <w:t>constrainedParts</w:t>
      </w:r>
      <w:r w:rsidRPr="00AE395F">
        <w:rPr>
          <w:lang w:val="en-GB"/>
        </w:rPr>
        <w:t>.</w:t>
      </w:r>
    </w:p>
    <w:p w14:paraId="1F91A9C6" w14:textId="01B1CAEE"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a container for various </w:t>
      </w:r>
      <w:r w:rsidRPr="00AE395F">
        <w:rPr>
          <w:i/>
          <w:iCs/>
          <w:lang w:val="en-GB"/>
        </w:rPr>
        <w:t>UsageConstraints</w:t>
      </w:r>
      <w:r w:rsidRPr="00AE395F">
        <w:rPr>
          <w:lang w:val="en-GB"/>
        </w:rPr>
        <w:t xml:space="preserve"> each representing a single constraint. </w:t>
      </w:r>
      <w:bookmarkStart w:id="562" w:name="_Hlk31584046"/>
      <w:commentRangeStart w:id="563"/>
      <w:commentRangeStart w:id="564"/>
      <w:r w:rsidRPr="00AE395F">
        <w:rPr>
          <w:lang w:val="en-GB"/>
        </w:rPr>
        <w:t xml:space="preserve">The sequencing of the </w:t>
      </w:r>
      <w:r w:rsidRPr="00AE395F">
        <w:rPr>
          <w:i/>
          <w:iCs/>
          <w:lang w:val="en-GB"/>
        </w:rPr>
        <w:t>UsageConstraints</w:t>
      </w:r>
      <w:r w:rsidRPr="00AE395F">
        <w:rPr>
          <w:lang w:val="en-GB"/>
        </w:rPr>
        <w:t xml:space="preserve"> specifies the priority</w:t>
      </w:r>
      <w:commentRangeEnd w:id="563"/>
      <w:r w:rsidR="00C7421A">
        <w:rPr>
          <w:rStyle w:val="Kommentarzeichen"/>
        </w:rPr>
        <w:commentReference w:id="563"/>
      </w:r>
      <w:r w:rsidRPr="00AE395F">
        <w:rPr>
          <w:lang w:val="en-GB"/>
        </w:rPr>
        <w:t xml:space="preserve">: </w:t>
      </w:r>
      <w:commentRangeStart w:id="565"/>
      <w:r w:rsidRPr="00AE395F">
        <w:rPr>
          <w:lang w:val="en-GB"/>
        </w:rPr>
        <w:t xml:space="preserve">a general denial may be relativized by a following </w:t>
      </w:r>
      <w:r w:rsidRPr="00AE395F">
        <w:rPr>
          <w:i/>
          <w:iCs/>
          <w:lang w:val="en-GB"/>
        </w:rPr>
        <w:t>UsageConstraint</w:t>
      </w:r>
      <w:r w:rsidRPr="00AE395F">
        <w:rPr>
          <w:lang w:val="en-GB"/>
        </w:rPr>
        <w:t xml:space="preserve"> and vice-versa</w:t>
      </w:r>
      <w:commentRangeEnd w:id="565"/>
      <w:r w:rsidR="00FE41CF">
        <w:rPr>
          <w:rStyle w:val="Kommentarzeichen"/>
        </w:rPr>
        <w:commentReference w:id="565"/>
      </w:r>
      <w:r w:rsidRPr="00AE395F">
        <w:rPr>
          <w:lang w:val="en-GB"/>
        </w:rPr>
        <w:t xml:space="preserve">. </w:t>
      </w:r>
      <w:bookmarkEnd w:id="562"/>
      <w:r w:rsidRPr="00AE395F">
        <w:rPr>
          <w:lang w:val="en-GB"/>
        </w:rPr>
        <w:t>The relationships U</w:t>
      </w:r>
      <w:r w:rsidRPr="00AE395F">
        <w:rPr>
          <w:i/>
          <w:iCs/>
          <w:lang w:val="en-GB"/>
        </w:rPr>
        <w:t>sageConstraint.usageNode</w:t>
      </w:r>
      <w:r w:rsidRPr="00AE395F">
        <w:rPr>
          <w:lang w:val="en-GB"/>
        </w:rPr>
        <w:t xml:space="preserve"> and </w:t>
      </w:r>
      <w:r w:rsidRPr="00AE395F">
        <w:rPr>
          <w:i/>
          <w:iCs/>
          <w:lang w:val="en-GB"/>
        </w:rPr>
        <w:t>UsageConstraint.project</w:t>
      </w:r>
      <w:r w:rsidRPr="00AE395F">
        <w:rPr>
          <w:lang w:val="en-GB"/>
        </w:rPr>
        <w:t xml:space="preserve"> make it possible to specify at which </w:t>
      </w:r>
      <w:r w:rsidRPr="00AE395F">
        <w:rPr>
          <w:i/>
          <w:iCs/>
          <w:lang w:val="en-GB"/>
        </w:rPr>
        <w:t>UsageNodes</w:t>
      </w:r>
      <w:r w:rsidRPr="00AE395F">
        <w:rPr>
          <w:lang w:val="en-GB"/>
        </w:rPr>
        <w:t xml:space="preserve"> respectively in which </w:t>
      </w:r>
      <w:r w:rsidRPr="00AE395F">
        <w:rPr>
          <w:i/>
          <w:iCs/>
          <w:lang w:val="en-GB"/>
        </w:rPr>
        <w:t>Projects</w:t>
      </w:r>
      <w:r w:rsidRPr="00AE395F">
        <w:rPr>
          <w:lang w:val="en-GB"/>
        </w:rPr>
        <w:t xml:space="preserve"> the </w:t>
      </w:r>
      <w:commentRangeStart w:id="567"/>
      <w:r w:rsidRPr="00AE395F">
        <w:rPr>
          <w:lang w:val="en-GB"/>
        </w:rPr>
        <w:t xml:space="preserve">regarded </w:t>
      </w:r>
      <w:r w:rsidRPr="00AE395F">
        <w:rPr>
          <w:i/>
          <w:iCs/>
          <w:lang w:val="en-GB"/>
        </w:rPr>
        <w:t>PartVersions</w:t>
      </w:r>
      <w:r w:rsidRPr="00AE395F">
        <w:rPr>
          <w:lang w:val="en-GB"/>
        </w:rPr>
        <w:t xml:space="preserve"> are allowed / denied being used</w:t>
      </w:r>
      <w:commentRangeEnd w:id="567"/>
      <w:ins w:id="568" w:author="Ungerer, Max" w:date="2020-02-03T15:04:00Z">
        <w:r w:rsidRPr="00AE395F">
          <w:rPr>
            <w:lang w:val="en-GB"/>
          </w:rPr>
          <w:t>.</w:t>
        </w:r>
      </w:ins>
      <w:commentRangeEnd w:id="564"/>
      <w:ins w:id="569" w:author="Ungerer, Max" w:date="2020-02-06T13:45:00Z">
        <w:r w:rsidR="00720D2F">
          <w:rPr>
            <w:rStyle w:val="Kommentarzeichen"/>
          </w:rPr>
          <w:commentReference w:id="567"/>
        </w:r>
        <w:r w:rsidR="009170BB">
          <w:rPr>
            <w:rStyle w:val="Kommentarzeichen"/>
          </w:rPr>
          <w:commentReference w:id="564"/>
        </w:r>
      </w:ins>
      <w:ins w:id="570" w:author="Ungerer, Max" w:date="2020-02-03T15:04:00Z">
        <w:r w:rsidRPr="00121228">
          <w:t>.</w:t>
        </w:r>
      </w:ins>
    </w:p>
    <w:p w14:paraId="322ADD0F" w14:textId="77777777" w:rsidR="002C65AC" w:rsidRDefault="002C65AC" w:rsidP="002C65AC">
      <w:pPr>
        <w:pStyle w:val="berschrift2"/>
        <w:keepLines w:val="0"/>
        <w:numPr>
          <w:ilvl w:val="1"/>
          <w:numId w:val="2"/>
        </w:numPr>
        <w:autoSpaceDE/>
        <w:autoSpaceDN/>
        <w:adjustRightInd/>
        <w:spacing w:before="240" w:after="60" w:line="240" w:lineRule="auto"/>
      </w:pPr>
      <w:bookmarkStart w:id="571" w:name="_Toc27668604"/>
      <w:bookmarkStart w:id="572" w:name="_Toc27730672"/>
      <w:r>
        <w:t>Basic Datatypes</w:t>
      </w:r>
      <w:bookmarkEnd w:id="571"/>
      <w:bookmarkEnd w:id="572"/>
    </w:p>
    <w:p w14:paraId="316F50E8" w14:textId="77777777" w:rsidR="002C65AC" w:rsidRPr="00AE395F" w:rsidRDefault="002C65AC" w:rsidP="002C65AC">
      <w:pPr>
        <w:rPr>
          <w:lang w:val="en-GB"/>
        </w:rPr>
      </w:pPr>
      <w:r w:rsidRPr="00AE395F">
        <w:rPr>
          <w:lang w:val="en-GB"/>
        </w:rPr>
        <w:t>The VEC supports the following a number of primitive standard data types:</w:t>
      </w:r>
    </w:p>
    <w:p w14:paraId="167FA090" w14:textId="77777777" w:rsidR="002C65AC" w:rsidRDefault="002C65AC" w:rsidP="00D50625">
      <w:pPr>
        <w:numPr>
          <w:ilvl w:val="0"/>
          <w:numId w:val="17"/>
        </w:numPr>
        <w:autoSpaceDE/>
        <w:autoSpaceDN/>
        <w:adjustRightInd/>
        <w:spacing w:before="0" w:after="120" w:line="240" w:lineRule="auto"/>
      </w:pPr>
      <w:r>
        <w:t>Boolean</w:t>
      </w:r>
    </w:p>
    <w:p w14:paraId="393F6458" w14:textId="77777777" w:rsidR="002C65AC" w:rsidRDefault="002C65AC" w:rsidP="00D50625">
      <w:pPr>
        <w:numPr>
          <w:ilvl w:val="0"/>
          <w:numId w:val="17"/>
        </w:numPr>
        <w:autoSpaceDE/>
        <w:autoSpaceDN/>
        <w:adjustRightInd/>
        <w:spacing w:before="0" w:after="120" w:line="240" w:lineRule="auto"/>
      </w:pPr>
      <w:r>
        <w:t>Date</w:t>
      </w:r>
    </w:p>
    <w:p w14:paraId="4FF94801" w14:textId="77777777" w:rsidR="002C65AC" w:rsidRDefault="002C65AC" w:rsidP="00D50625">
      <w:pPr>
        <w:numPr>
          <w:ilvl w:val="0"/>
          <w:numId w:val="17"/>
        </w:numPr>
        <w:autoSpaceDE/>
        <w:autoSpaceDN/>
        <w:adjustRightInd/>
        <w:spacing w:before="0" w:after="120" w:line="240" w:lineRule="auto"/>
      </w:pPr>
      <w:r>
        <w:t>Double</w:t>
      </w:r>
    </w:p>
    <w:p w14:paraId="294C2582" w14:textId="77777777" w:rsidR="002C65AC" w:rsidRDefault="002C65AC" w:rsidP="00D50625">
      <w:pPr>
        <w:numPr>
          <w:ilvl w:val="0"/>
          <w:numId w:val="17"/>
        </w:numPr>
        <w:autoSpaceDE/>
        <w:autoSpaceDN/>
        <w:adjustRightInd/>
        <w:spacing w:before="0" w:after="120" w:line="240" w:lineRule="auto"/>
      </w:pPr>
      <w:r>
        <w:t>Integer</w:t>
      </w:r>
    </w:p>
    <w:p w14:paraId="6947A937" w14:textId="77777777" w:rsidR="002C65AC" w:rsidRDefault="002C65AC" w:rsidP="00D50625">
      <w:pPr>
        <w:numPr>
          <w:ilvl w:val="0"/>
          <w:numId w:val="17"/>
        </w:numPr>
        <w:autoSpaceDE/>
        <w:autoSpaceDN/>
        <w:adjustRightInd/>
        <w:spacing w:before="0" w:after="120" w:line="240" w:lineRule="auto"/>
      </w:pPr>
      <w:r>
        <w:t>String</w:t>
      </w:r>
    </w:p>
    <w:p w14:paraId="7D339DA2" w14:textId="77777777" w:rsidR="002C65AC" w:rsidRDefault="002C65AC" w:rsidP="002C65AC">
      <w:r w:rsidRPr="00AE395F">
        <w:rPr>
          <w:lang w:val="en-GB"/>
        </w:rPr>
        <w:t xml:space="preserve">In addition, the VEC defines various more complex general-purpose data types that are used within the specification. </w:t>
      </w:r>
      <w:r>
        <w:t>Those are defined in the following sections.</w:t>
      </w:r>
    </w:p>
    <w:p w14:paraId="40335D51" w14:textId="77777777" w:rsidR="002C65AC" w:rsidRDefault="002C65AC" w:rsidP="002C65AC">
      <w:pPr>
        <w:pStyle w:val="berschrift3"/>
        <w:keepLines w:val="0"/>
        <w:numPr>
          <w:ilvl w:val="2"/>
          <w:numId w:val="2"/>
        </w:numPr>
        <w:autoSpaceDE/>
        <w:autoSpaceDN/>
        <w:adjustRightInd/>
        <w:spacing w:before="240" w:after="60" w:line="240" w:lineRule="auto"/>
      </w:pPr>
      <w:bookmarkStart w:id="573" w:name="_48909706f52805724d15ff5e43c0f4a2"/>
      <w:r>
        <w:lastRenderedPageBreak/>
        <w:t>Localization of Strings</w:t>
      </w:r>
      <w:bookmarkEnd w:id="573"/>
    </w:p>
    <w:p w14:paraId="0D8FC3DF" w14:textId="77777777" w:rsidR="002C65AC" w:rsidRDefault="002C65AC" w:rsidP="002C65AC">
      <w:pPr>
        <w:jc w:val="center"/>
      </w:pPr>
      <w:r w:rsidRPr="000244B0">
        <w:rPr>
          <w:noProof/>
          <w:lang w:eastAsia="zh-CN"/>
        </w:rPr>
        <w:drawing>
          <wp:inline distT="0" distB="0" distL="0" distR="0" wp14:anchorId="54398242" wp14:editId="3D4713C4">
            <wp:extent cx="5144770" cy="3188335"/>
            <wp:effectExtent l="0" t="0" r="0" b="0"/>
            <wp:docPr id="448" name="Grafik 448"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228568.png" descr="86222856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770" cy="3188335"/>
                    </a:xfrm>
                    <a:prstGeom prst="rect">
                      <a:avLst/>
                    </a:prstGeom>
                    <a:noFill/>
                    <a:ln>
                      <a:noFill/>
                    </a:ln>
                  </pic:spPr>
                </pic:pic>
              </a:graphicData>
            </a:graphic>
          </wp:inline>
        </w:drawing>
      </w:r>
    </w:p>
    <w:p w14:paraId="5F59F483" w14:textId="77777777" w:rsidR="002C65AC" w:rsidRPr="00AE395F" w:rsidRDefault="002C65AC" w:rsidP="002C65AC">
      <w:pPr>
        <w:pStyle w:val="Beschriftung"/>
        <w:rPr>
          <w:lang w:val="en-GB"/>
        </w:rPr>
      </w:pPr>
      <w:bookmarkStart w:id="574" w:name="_Toc2773231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w:t>
      </w:r>
      <w:r>
        <w:fldChar w:fldCharType="end"/>
      </w:r>
      <w:r w:rsidRPr="00AE395F">
        <w:rPr>
          <w:lang w:val="en-GB"/>
        </w:rPr>
        <w:t>: Localization of Strings</w:t>
      </w:r>
      <w:bookmarkEnd w:id="574"/>
    </w:p>
    <w:p w14:paraId="19062FC4" w14:textId="77777777" w:rsidR="002C65AC" w:rsidRPr="00AE395F" w:rsidRDefault="002C65AC" w:rsidP="002C65AC">
      <w:pPr>
        <w:rPr>
          <w:lang w:val="en-GB"/>
        </w:rPr>
      </w:pPr>
      <w:r w:rsidRPr="00AE395F">
        <w:rPr>
          <w:lang w:val="en-GB"/>
        </w:rPr>
        <w:t xml:space="preserve">The VEC provides a concept for the localization of string values. Every attribute that can be localized has the type of </w:t>
      </w:r>
      <w:r w:rsidRPr="00AE395F">
        <w:rPr>
          <w:i/>
          <w:iCs/>
          <w:lang w:val="en-GB"/>
        </w:rPr>
        <w:t>AbstractLocalizedString</w:t>
      </w:r>
      <w:r w:rsidRPr="00AE395F">
        <w:rPr>
          <w:lang w:val="en-GB"/>
        </w:rPr>
        <w:t xml:space="preserve"> or one of its subclasses.</w:t>
      </w:r>
    </w:p>
    <w:p w14:paraId="1D633471" w14:textId="77777777" w:rsidR="002C65AC" w:rsidRPr="00AE395F" w:rsidRDefault="002C65AC" w:rsidP="002C65AC">
      <w:pPr>
        <w:rPr>
          <w:lang w:val="en-GB"/>
        </w:rPr>
      </w:pPr>
      <w:r w:rsidRPr="00AE395F">
        <w:rPr>
          <w:lang w:val="en-GB"/>
        </w:rPr>
        <w:t xml:space="preserve">An </w:t>
      </w:r>
      <w:r w:rsidRPr="00AE395F">
        <w:rPr>
          <w:i/>
          <w:iCs/>
          <w:lang w:val="en-GB"/>
        </w:rPr>
        <w:t>AbstractLocalizedString</w:t>
      </w:r>
      <w:r w:rsidRPr="00AE395F">
        <w:rPr>
          <w:lang w:val="en-GB"/>
        </w:rPr>
        <w:t xml:space="preserve"> consists of an ISO </w:t>
      </w:r>
      <w:r w:rsidRPr="00AE395F">
        <w:rPr>
          <w:i/>
          <w:iCs/>
          <w:lang w:val="en-GB"/>
        </w:rPr>
        <w:t>languageCode</w:t>
      </w:r>
      <w:r w:rsidRPr="00AE395F">
        <w:rPr>
          <w:lang w:val="en-GB"/>
        </w:rPr>
        <w:t xml:space="preserve"> and a </w:t>
      </w:r>
      <w:r w:rsidRPr="00AE395F">
        <w:rPr>
          <w:i/>
          <w:iCs/>
          <w:lang w:val="en-GB"/>
        </w:rPr>
        <w:t>value</w:t>
      </w:r>
      <w:r w:rsidRPr="00AE395F">
        <w:rPr>
          <w:lang w:val="en-GB"/>
        </w:rPr>
        <w:t>. Attributes of this type have a multiplicity of [0..*].</w:t>
      </w:r>
    </w:p>
    <w:p w14:paraId="01DF9C69" w14:textId="77777777" w:rsidR="002C65AC" w:rsidRPr="00AE395F" w:rsidRDefault="002C65AC" w:rsidP="002C65AC">
      <w:pPr>
        <w:rPr>
          <w:lang w:val="en-GB"/>
        </w:rPr>
      </w:pPr>
      <w:r w:rsidRPr="00AE395F">
        <w:rPr>
          <w:lang w:val="en-GB"/>
        </w:rPr>
        <w:t xml:space="preserve">In the case of a </w:t>
      </w:r>
      <w:r w:rsidRPr="00AE395F">
        <w:rPr>
          <w:i/>
          <w:iCs/>
          <w:lang w:val="en-GB"/>
        </w:rPr>
        <w:t>LocalizedString</w:t>
      </w:r>
      <w:r w:rsidRPr="00AE395F">
        <w:rPr>
          <w:lang w:val="en-GB"/>
        </w:rPr>
        <w:t xml:space="preserve"> the attribute represents a human readable text with a specific semantic. All </w:t>
      </w:r>
      <w:r w:rsidRPr="00AE395F">
        <w:rPr>
          <w:i/>
          <w:iCs/>
          <w:lang w:val="en-GB"/>
        </w:rPr>
        <w:t>LocalizedString</w:t>
      </w:r>
      <w:r w:rsidRPr="00AE395F">
        <w:rPr>
          <w:lang w:val="en-GB"/>
        </w:rPr>
        <w:t xml:space="preserve"> instances for a single attribute must represent the same meaning in different languages.</w:t>
      </w:r>
    </w:p>
    <w:p w14:paraId="7A8014F3" w14:textId="77777777" w:rsidR="002C65AC" w:rsidRPr="00AE395F" w:rsidRDefault="002C65AC" w:rsidP="002C65AC">
      <w:pPr>
        <w:rPr>
          <w:lang w:val="en-GB"/>
        </w:rPr>
      </w:pPr>
      <w:r w:rsidRPr="00AE395F">
        <w:rPr>
          <w:lang w:val="en-GB"/>
        </w:rPr>
        <w:t xml:space="preserve">When a </w:t>
      </w:r>
      <w:r w:rsidRPr="00AE395F">
        <w:rPr>
          <w:i/>
          <w:iCs/>
          <w:lang w:val="en-GB"/>
        </w:rPr>
        <w:t xml:space="preserve">LocalizedTypedString </w:t>
      </w:r>
      <w:r w:rsidRPr="00AE395F">
        <w:rPr>
          <w:lang w:val="en-GB"/>
        </w:rPr>
        <w:t>is used,</w:t>
      </w:r>
      <w:r w:rsidRPr="00AE395F">
        <w:rPr>
          <w:i/>
          <w:iCs/>
          <w:lang w:val="en-GB"/>
        </w:rPr>
        <w:t xml:space="preserve"> </w:t>
      </w:r>
      <w:r w:rsidRPr="00AE395F">
        <w:rPr>
          <w:lang w:val="en-GB"/>
        </w:rPr>
        <w:t xml:space="preserve">the semantics of the attribute values can be further detailed by the </w:t>
      </w:r>
      <w:r w:rsidRPr="00AE395F">
        <w:rPr>
          <w:i/>
          <w:iCs/>
          <w:lang w:val="en-GB"/>
        </w:rPr>
        <w:t>type</w:t>
      </w:r>
      <w:r w:rsidRPr="00AE395F">
        <w:rPr>
          <w:lang w:val="en-GB"/>
        </w:rPr>
        <w:t xml:space="preserve"> attribute. For example, an </w:t>
      </w:r>
      <w:r w:rsidRPr="00AE395F">
        <w:rPr>
          <w:i/>
          <w:iCs/>
          <w:lang w:val="en-GB"/>
        </w:rPr>
        <w:t>ItemVersion</w:t>
      </w:r>
      <w:r w:rsidRPr="00AE395F">
        <w:rPr>
          <w:lang w:val="en-GB"/>
        </w:rPr>
        <w:t xml:space="preserve"> can have more than one description with a more specific semantic of each description type. In this case, all </w:t>
      </w:r>
      <w:r w:rsidRPr="00AE395F">
        <w:rPr>
          <w:i/>
          <w:iCs/>
          <w:lang w:val="en-GB"/>
        </w:rPr>
        <w:t>LocalizedTypedString</w:t>
      </w:r>
      <w:r w:rsidRPr="00AE395F">
        <w:rPr>
          <w:lang w:val="en-GB"/>
        </w:rPr>
        <w:t xml:space="preserve"> instances for a </w:t>
      </w:r>
      <w:commentRangeStart w:id="575"/>
      <w:r w:rsidRPr="00AE395F">
        <w:rPr>
          <w:lang w:val="en-GB"/>
        </w:rPr>
        <w:t>single attribute</w:t>
      </w:r>
      <w:commentRangeEnd w:id="575"/>
      <w:r w:rsidR="008F1314">
        <w:rPr>
          <w:rStyle w:val="Kommentarzeichen"/>
        </w:rPr>
        <w:commentReference w:id="575"/>
      </w:r>
      <w:r w:rsidRPr="00AE395F">
        <w:rPr>
          <w:lang w:val="en-GB"/>
        </w:rPr>
        <w:t xml:space="preserve"> must represent the same meaning for their type in different languages.</w:t>
      </w:r>
    </w:p>
    <w:p w14:paraId="1EB09FF3" w14:textId="77777777" w:rsidR="002C65AC" w:rsidRDefault="002C65AC" w:rsidP="002C65AC">
      <w:pPr>
        <w:pStyle w:val="berschrift3"/>
        <w:keepLines w:val="0"/>
        <w:numPr>
          <w:ilvl w:val="2"/>
          <w:numId w:val="2"/>
        </w:numPr>
        <w:autoSpaceDE/>
        <w:autoSpaceDN/>
        <w:adjustRightInd/>
        <w:spacing w:before="240" w:after="60" w:line="240" w:lineRule="auto"/>
      </w:pPr>
      <w:bookmarkStart w:id="576" w:name="_0669c0c7928daf31fe781d829f14bb1c"/>
      <w:r>
        <w:lastRenderedPageBreak/>
        <w:t>Numerical Values &amp; Units</w:t>
      </w:r>
      <w:bookmarkEnd w:id="576"/>
    </w:p>
    <w:p w14:paraId="78F4E672" w14:textId="24A227B0" w:rsidR="002C65AC" w:rsidRDefault="002C65AC" w:rsidP="002C65AC">
      <w:pPr>
        <w:jc w:val="center"/>
      </w:pPr>
      <w:commentRangeStart w:id="577"/>
      <w:r w:rsidRPr="000244B0">
        <w:rPr>
          <w:noProof/>
          <w:lang w:eastAsia="zh-CN"/>
        </w:rPr>
        <w:drawing>
          <wp:inline distT="0" distB="0" distL="0" distR="0" wp14:anchorId="6ACE0E5B" wp14:editId="7E09B62F">
            <wp:extent cx="5756910" cy="3697605"/>
            <wp:effectExtent l="0" t="0" r="0" b="0"/>
            <wp:docPr id="447" name="Grafik 447"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481272.png" descr="112048127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97605"/>
                    </a:xfrm>
                    <a:prstGeom prst="rect">
                      <a:avLst/>
                    </a:prstGeom>
                    <a:noFill/>
                    <a:ln>
                      <a:noFill/>
                    </a:ln>
                  </pic:spPr>
                </pic:pic>
              </a:graphicData>
            </a:graphic>
          </wp:inline>
        </w:drawing>
      </w:r>
      <w:commentRangeEnd w:id="577"/>
      <w:r w:rsidR="00857E78">
        <w:rPr>
          <w:rStyle w:val="Kommentarzeichen"/>
        </w:rPr>
        <w:commentReference w:id="577"/>
      </w:r>
    </w:p>
    <w:p w14:paraId="663993F4" w14:textId="77777777" w:rsidR="002C65AC" w:rsidRPr="00AE395F" w:rsidRDefault="002C65AC" w:rsidP="002C65AC">
      <w:pPr>
        <w:pStyle w:val="Beschriftung"/>
        <w:rPr>
          <w:lang w:val="en-GB"/>
        </w:rPr>
      </w:pPr>
      <w:bookmarkStart w:id="578" w:name="_Toc2773232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8</w:t>
      </w:r>
      <w:r>
        <w:fldChar w:fldCharType="end"/>
      </w:r>
      <w:r w:rsidRPr="00AE395F">
        <w:rPr>
          <w:lang w:val="en-GB"/>
        </w:rPr>
        <w:t>: Numerical Values &amp; Units</w:t>
      </w:r>
      <w:bookmarkEnd w:id="578"/>
    </w:p>
    <w:p w14:paraId="49EDF140" w14:textId="738ACF85" w:rsidR="002C65AC" w:rsidRPr="00AE395F" w:rsidRDefault="002C65AC" w:rsidP="002C65AC">
      <w:pPr>
        <w:rPr>
          <w:lang w:val="en-GB"/>
        </w:rPr>
      </w:pPr>
      <w:r w:rsidRPr="00AE395F">
        <w:rPr>
          <w:lang w:val="en-GB"/>
        </w:rPr>
        <w:t xml:space="preserve">With Version </w:t>
      </w:r>
      <w:commentRangeStart w:id="579"/>
      <w:r w:rsidRPr="00AE395F">
        <w:rPr>
          <w:lang w:val="en-GB"/>
        </w:rPr>
        <w:t xml:space="preserve">1.1.0 </w:t>
      </w:r>
      <w:commentRangeEnd w:id="579"/>
      <w:r w:rsidR="00EB292E">
        <w:rPr>
          <w:rStyle w:val="Kommentarzeichen"/>
        </w:rPr>
        <w:commentReference w:id="579"/>
      </w:r>
      <w:r w:rsidRPr="00AE395F">
        <w:rPr>
          <w:lang w:val="en-GB"/>
        </w:rPr>
        <w:t xml:space="preserve">a more flexible and meaningful unit system has been introduced. A unit is used to define the dimension of a numerical value. In the VEC a unit is expressed by the abstract class </w:t>
      </w:r>
      <w:r w:rsidRPr="00AE395F">
        <w:rPr>
          <w:i/>
          <w:iCs/>
          <w:lang w:val="en-GB"/>
        </w:rPr>
        <w:t>Unit</w:t>
      </w:r>
      <w:r w:rsidRPr="00AE395F">
        <w:rPr>
          <w:lang w:val="en-GB"/>
        </w:rPr>
        <w:t xml:space="preserve">. The different existing types of units are represented by its concrete subclasses. Every unit can have an optional exponent. If no exponent is defined, this is </w:t>
      </w:r>
      <w:commentRangeStart w:id="580"/>
      <w:r w:rsidRPr="00AE395F">
        <w:rPr>
          <w:lang w:val="en-GB"/>
        </w:rPr>
        <w:t xml:space="preserve">equal to </w:t>
      </w:r>
      <w:commentRangeEnd w:id="580"/>
      <w:r w:rsidR="00EB292E">
        <w:rPr>
          <w:rStyle w:val="Kommentarzeichen"/>
        </w:rPr>
        <w:commentReference w:id="580"/>
      </w:r>
      <w:r w:rsidRPr="00AE395F">
        <w:rPr>
          <w:lang w:val="en-GB"/>
        </w:rPr>
        <w:t>an exponent of 1.</w:t>
      </w:r>
    </w:p>
    <w:p w14:paraId="484CF685" w14:textId="77777777" w:rsidR="002C65AC" w:rsidRPr="00AE395F" w:rsidRDefault="002C65AC" w:rsidP="002C65AC">
      <w:pPr>
        <w:rPr>
          <w:lang w:val="en-GB"/>
        </w:rPr>
      </w:pPr>
      <w:r w:rsidRPr="00AE395F">
        <w:rPr>
          <w:lang w:val="en-GB"/>
        </w:rPr>
        <w:t xml:space="preserve">The class </w:t>
      </w:r>
      <w:r w:rsidRPr="00AE395F">
        <w:rPr>
          <w:i/>
          <w:iCs/>
          <w:lang w:val="en-GB"/>
        </w:rPr>
        <w:t>SIUnit</w:t>
      </w:r>
      <w:r w:rsidRPr="00AE395F">
        <w:rPr>
          <w:lang w:val="en-GB"/>
        </w:rPr>
        <w:t xml:space="preserve"> defines a unit in the terms of the SI-System. A </w:t>
      </w:r>
      <w:r w:rsidRPr="00AE395F">
        <w:rPr>
          <w:i/>
          <w:iCs/>
          <w:lang w:val="en-GB"/>
        </w:rPr>
        <w:t>SIUnit</w:t>
      </w:r>
      <w:r w:rsidRPr="00AE395F">
        <w:rPr>
          <w:lang w:val="en-GB"/>
        </w:rPr>
        <w:t xml:space="preserve"> is defined by a combination of an optional </w:t>
      </w:r>
      <w:r w:rsidRPr="00AE395F">
        <w:rPr>
          <w:i/>
          <w:iCs/>
          <w:lang w:val="en-GB"/>
        </w:rPr>
        <w:t>SiPrefix</w:t>
      </w:r>
      <w:r w:rsidRPr="00AE395F">
        <w:rPr>
          <w:lang w:val="en-GB"/>
        </w:rPr>
        <w:t xml:space="preserve"> (e.g. Milli) and </w:t>
      </w:r>
      <w:r w:rsidRPr="00AE395F">
        <w:rPr>
          <w:i/>
          <w:iCs/>
          <w:lang w:val="en-GB"/>
        </w:rPr>
        <w:t>SIUnitName</w:t>
      </w:r>
      <w:r w:rsidRPr="00AE395F">
        <w:rPr>
          <w:lang w:val="en-GB"/>
        </w:rPr>
        <w:t xml:space="preserve"> (e.g. Metre).</w:t>
      </w:r>
    </w:p>
    <w:p w14:paraId="4B9A3717" w14:textId="77777777" w:rsidR="002C65AC" w:rsidRPr="00AE395F" w:rsidRDefault="002C65AC" w:rsidP="002C65AC">
      <w:pPr>
        <w:rPr>
          <w:lang w:val="en-GB"/>
        </w:rPr>
      </w:pPr>
      <w:r w:rsidRPr="00AE395F">
        <w:rPr>
          <w:lang w:val="en-GB"/>
        </w:rPr>
        <w:t xml:space="preserve">The class </w:t>
      </w:r>
      <w:r w:rsidRPr="00AE395F">
        <w:rPr>
          <w:i/>
          <w:iCs/>
          <w:lang w:val="en-GB"/>
        </w:rPr>
        <w:t>IECUnit</w:t>
      </w:r>
      <w:r w:rsidRPr="00AE395F">
        <w:rPr>
          <w:lang w:val="en-GB"/>
        </w:rPr>
        <w:t xml:space="preserve"> defines a unit in the terms of the IEC-System which is used for measurement of digital data amounts.</w:t>
      </w:r>
    </w:p>
    <w:p w14:paraId="764040F9" w14:textId="77777777" w:rsidR="002C65AC" w:rsidRPr="00AE395F" w:rsidRDefault="002C65AC" w:rsidP="002C65AC">
      <w:pPr>
        <w:rPr>
          <w:lang w:val="en-GB"/>
        </w:rPr>
      </w:pPr>
      <w:r w:rsidRPr="00AE395F">
        <w:rPr>
          <w:lang w:val="en-GB"/>
        </w:rPr>
        <w:t xml:space="preserve">The class </w:t>
      </w:r>
      <w:r w:rsidRPr="00AE395F">
        <w:rPr>
          <w:i/>
          <w:iCs/>
          <w:lang w:val="en-GB"/>
        </w:rPr>
        <w:t>ImperialUnit</w:t>
      </w:r>
      <w:r w:rsidRPr="00AE395F">
        <w:rPr>
          <w:lang w:val="en-GB"/>
        </w:rPr>
        <w:t xml:space="preserve"> defines a unit in the terms of the imperial unit system (e.g. Inch).</w:t>
      </w:r>
    </w:p>
    <w:p w14:paraId="1A098593" w14:textId="77777777" w:rsidR="002C65AC" w:rsidRPr="00AE395F" w:rsidRDefault="002C65AC" w:rsidP="002C65AC">
      <w:pPr>
        <w:rPr>
          <w:lang w:val="en-GB"/>
        </w:rPr>
      </w:pPr>
      <w:r w:rsidRPr="00AE395F">
        <w:rPr>
          <w:lang w:val="en-GB"/>
        </w:rPr>
        <w:t xml:space="preserve">The class </w:t>
      </w:r>
      <w:r w:rsidRPr="00AE395F">
        <w:rPr>
          <w:i/>
          <w:iCs/>
          <w:lang w:val="en-GB"/>
        </w:rPr>
        <w:t>OtherUnit</w:t>
      </w:r>
      <w:r w:rsidRPr="00AE395F">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7A560847" w14:textId="77777777" w:rsidR="002C65AC" w:rsidRPr="00AE395F" w:rsidRDefault="002C65AC" w:rsidP="002C65AC">
      <w:pPr>
        <w:rPr>
          <w:lang w:val="en-GB"/>
        </w:rPr>
      </w:pPr>
      <w:r w:rsidRPr="00AE395F">
        <w:rPr>
          <w:lang w:val="en-GB"/>
        </w:rPr>
        <w:t xml:space="preserve">The class </w:t>
      </w:r>
      <w:r w:rsidRPr="00AE395F">
        <w:rPr>
          <w:i/>
          <w:iCs/>
          <w:lang w:val="en-GB"/>
        </w:rPr>
        <w:t>CustomUnit</w:t>
      </w:r>
      <w:r w:rsidRPr="00AE395F">
        <w:rPr>
          <w:lang w:val="en-GB"/>
        </w:rPr>
        <w:t xml:space="preserve"> can be used to define units that are necessary for a specific use case and that are currently not considered in the VEC.</w:t>
      </w:r>
    </w:p>
    <w:p w14:paraId="51888E9E" w14:textId="77777777" w:rsidR="002C65AC" w:rsidRPr="00AE395F" w:rsidRDefault="002C65AC" w:rsidP="002C65AC">
      <w:pPr>
        <w:rPr>
          <w:lang w:val="en-GB"/>
        </w:rPr>
      </w:pPr>
      <w:r w:rsidRPr="00AE395F">
        <w:rPr>
          <w:lang w:val="en-GB"/>
        </w:rPr>
        <w:t xml:space="preserve">The class </w:t>
      </w:r>
      <w:r w:rsidRPr="00AE395F">
        <w:rPr>
          <w:i/>
          <w:iCs/>
          <w:lang w:val="en-GB"/>
        </w:rPr>
        <w:t>CompositeUnit</w:t>
      </w:r>
      <w:r w:rsidRPr="00AE395F">
        <w:rPr>
          <w:lang w:val="en-GB"/>
        </w:rPr>
        <w:t xml:space="preserve"> is used to define units that are created by the multiplication of other units (Association </w:t>
      </w:r>
      <w:r w:rsidRPr="00AE395F">
        <w:rPr>
          <w:i/>
          <w:iCs/>
          <w:lang w:val="en-GB"/>
        </w:rPr>
        <w:t>CompositeUnit.factors</w:t>
      </w:r>
      <w:r w:rsidRPr="00AE395F">
        <w:rPr>
          <w:lang w:val="en-GB"/>
        </w:rPr>
        <w:t xml:space="preserve">). For example, the Unit "Ohm per Metre" will be created with two instances of </w:t>
      </w:r>
      <w:r w:rsidRPr="00AE395F">
        <w:rPr>
          <w:i/>
          <w:iCs/>
          <w:lang w:val="en-GB"/>
        </w:rPr>
        <w:t>SIUnit</w:t>
      </w:r>
      <w:r w:rsidRPr="00AE395F">
        <w:rPr>
          <w:lang w:val="en-GB"/>
        </w:rPr>
        <w:t xml:space="preserve">. One </w:t>
      </w:r>
      <w:r w:rsidRPr="00AE395F">
        <w:rPr>
          <w:i/>
          <w:iCs/>
          <w:lang w:val="en-GB"/>
        </w:rPr>
        <w:t>SIUnit</w:t>
      </w:r>
      <w:r w:rsidRPr="00AE395F">
        <w:rPr>
          <w:lang w:val="en-GB"/>
        </w:rPr>
        <w:t xml:space="preserve"> </w:t>
      </w:r>
      <w:r w:rsidRPr="00AE395F">
        <w:rPr>
          <w:i/>
          <w:iCs/>
          <w:lang w:val="en-GB"/>
        </w:rPr>
        <w:t>Ohm</w:t>
      </w:r>
      <w:r w:rsidRPr="00AE395F">
        <w:rPr>
          <w:lang w:val="en-GB"/>
        </w:rPr>
        <w:t xml:space="preserve"> (without prefix and </w:t>
      </w:r>
      <w:r w:rsidRPr="00AE395F">
        <w:rPr>
          <w:i/>
          <w:iCs/>
          <w:lang w:val="en-GB"/>
        </w:rPr>
        <w:t>exponent</w:t>
      </w:r>
      <w:r w:rsidRPr="00AE395F">
        <w:rPr>
          <w:lang w:val="en-GB"/>
        </w:rPr>
        <w:t xml:space="preserve">) and one </w:t>
      </w:r>
      <w:r w:rsidRPr="00AE395F">
        <w:rPr>
          <w:i/>
          <w:iCs/>
          <w:lang w:val="en-GB"/>
        </w:rPr>
        <w:t>SIUnit</w:t>
      </w:r>
      <w:r w:rsidRPr="00AE395F">
        <w:rPr>
          <w:lang w:val="en-GB"/>
        </w:rPr>
        <w:t xml:space="preserve"> Metre (without prefix and an </w:t>
      </w:r>
      <w:r w:rsidRPr="00AE395F">
        <w:rPr>
          <w:i/>
          <w:iCs/>
          <w:lang w:val="en-GB"/>
        </w:rPr>
        <w:t>exponent</w:t>
      </w:r>
      <w:r w:rsidRPr="00AE395F">
        <w:rPr>
          <w:lang w:val="en-GB"/>
        </w:rPr>
        <w:t xml:space="preserve"> of "-1").</w:t>
      </w:r>
    </w:p>
    <w:p w14:paraId="7ED422EE" w14:textId="6FFBAFD3" w:rsidR="002C65AC" w:rsidRPr="00AE395F" w:rsidRDefault="002C65AC" w:rsidP="002C65AC">
      <w:pPr>
        <w:rPr>
          <w:lang w:val="en-GB"/>
        </w:rPr>
      </w:pPr>
      <w:r w:rsidRPr="00AE395F">
        <w:rPr>
          <w:lang w:val="en-GB"/>
        </w:rPr>
        <w:lastRenderedPageBreak/>
        <w:t xml:space="preserve">Mainly these </w:t>
      </w:r>
      <w:r w:rsidRPr="00AE395F">
        <w:rPr>
          <w:i/>
          <w:iCs/>
          <w:lang w:val="en-GB"/>
        </w:rPr>
        <w:t>Units</w:t>
      </w:r>
      <w:r w:rsidRPr="00AE395F">
        <w:rPr>
          <w:lang w:val="en-GB"/>
        </w:rPr>
        <w:t xml:space="preserve"> are used by the class </w:t>
      </w:r>
      <w:r w:rsidRPr="00AE395F">
        <w:rPr>
          <w:i/>
          <w:iCs/>
          <w:lang w:val="en-GB"/>
        </w:rPr>
        <w:t>ValueWithUnit</w:t>
      </w:r>
      <w:r w:rsidRPr="00AE395F">
        <w:rPr>
          <w:lang w:val="en-GB"/>
        </w:rPr>
        <w:t xml:space="preserve"> which can be either a </w:t>
      </w:r>
      <w:r w:rsidRPr="00AE395F">
        <w:rPr>
          <w:i/>
          <w:iCs/>
          <w:lang w:val="en-GB"/>
        </w:rPr>
        <w:t>ValueRange</w:t>
      </w:r>
      <w:r w:rsidRPr="00AE395F">
        <w:rPr>
          <w:lang w:val="en-GB"/>
        </w:rPr>
        <w:t xml:space="preserve"> or a </w:t>
      </w:r>
      <w:r w:rsidRPr="00AE395F">
        <w:rPr>
          <w:i/>
          <w:iCs/>
          <w:lang w:val="en-GB"/>
        </w:rPr>
        <w:t>NumericalValue</w:t>
      </w:r>
      <w:r w:rsidRPr="00AE395F">
        <w:rPr>
          <w:lang w:val="en-GB"/>
        </w:rPr>
        <w:t xml:space="preserve">. A </w:t>
      </w:r>
      <w:r w:rsidRPr="00AE395F">
        <w:rPr>
          <w:i/>
          <w:iCs/>
          <w:lang w:val="en-GB"/>
        </w:rPr>
        <w:t>ValueRange</w:t>
      </w:r>
      <w:r w:rsidRPr="00AE395F">
        <w:rPr>
          <w:lang w:val="en-GB"/>
        </w:rPr>
        <w:t xml:space="preserve"> defines a range of a </w:t>
      </w:r>
      <w:ins w:id="581" w:author="Motzer Martin IA17" w:date="2020-02-03T14:59:00Z">
        <w:r w:rsidRPr="00AE395F">
          <w:rPr>
            <w:lang w:val="en-GB"/>
          </w:rPr>
          <w:t>value</w:t>
        </w:r>
      </w:ins>
      <w:ins w:id="582" w:author="Motzer Martin IA17" w:date="2020-01-31T09:49:00Z">
        <w:r w:rsidR="00D70EDC">
          <w:rPr>
            <w:lang w:val="en-GB"/>
          </w:rPr>
          <w:t>s</w:t>
        </w:r>
      </w:ins>
      <w:del w:id="583" w:author="Motzer Martin IA17" w:date="2020-02-03T14:59:00Z">
        <w:r w:rsidRPr="00AE395F">
          <w:rPr>
            <w:lang w:val="en-GB"/>
          </w:rPr>
          <w:delText>value</w:delText>
        </w:r>
      </w:del>
      <w:r w:rsidRPr="00AE395F">
        <w:rPr>
          <w:lang w:val="en-GB"/>
        </w:rPr>
        <w:t xml:space="preserve"> between </w:t>
      </w:r>
      <w:r w:rsidRPr="00AE395F">
        <w:rPr>
          <w:i/>
          <w:iCs/>
          <w:lang w:val="en-GB"/>
        </w:rPr>
        <w:t>minimum</w:t>
      </w:r>
      <w:r w:rsidRPr="00AE395F">
        <w:rPr>
          <w:lang w:val="en-GB"/>
        </w:rPr>
        <w:t xml:space="preserve"> and </w:t>
      </w:r>
      <w:r w:rsidRPr="00AE395F">
        <w:rPr>
          <w:i/>
          <w:iCs/>
          <w:lang w:val="en-GB"/>
        </w:rPr>
        <w:t>maximum.</w:t>
      </w:r>
      <w:r w:rsidRPr="00AE395F">
        <w:rPr>
          <w:lang w:val="en-GB"/>
        </w:rPr>
        <w:t xml:space="preserve"> A </w:t>
      </w:r>
      <w:r w:rsidRPr="00AE395F">
        <w:rPr>
          <w:i/>
          <w:iCs/>
          <w:lang w:val="en-GB"/>
        </w:rPr>
        <w:t xml:space="preserve">NumericalValue </w:t>
      </w:r>
      <w:r w:rsidRPr="00AE395F">
        <w:rPr>
          <w:lang w:val="en-GB"/>
        </w:rPr>
        <w:t xml:space="preserve">defines a single value with an optional </w:t>
      </w:r>
      <w:r w:rsidRPr="00AE395F">
        <w:rPr>
          <w:i/>
          <w:iCs/>
          <w:lang w:val="en-GB"/>
        </w:rPr>
        <w:t>Tolerance.</w:t>
      </w:r>
    </w:p>
    <w:p w14:paraId="2B4CF501" w14:textId="77777777" w:rsidR="002C65AC" w:rsidRPr="00AE395F" w:rsidRDefault="002C65AC" w:rsidP="002C65AC">
      <w:pPr>
        <w:rPr>
          <w:lang w:val="en-GB"/>
        </w:rPr>
      </w:pPr>
      <w:commentRangeStart w:id="584"/>
      <w:r w:rsidRPr="00AE395F">
        <w:rPr>
          <w:lang w:val="en-GB"/>
        </w:rPr>
        <w:t>Note: For the purpose of clarity, not all literals of all enumerations are displayed. If literals are omitted in the graphical representation a "..." is shown.</w:t>
      </w:r>
      <w:commentRangeEnd w:id="584"/>
      <w:r w:rsidR="008F1314">
        <w:rPr>
          <w:rStyle w:val="Kommentarzeichen"/>
        </w:rPr>
        <w:commentReference w:id="584"/>
      </w:r>
    </w:p>
    <w:p w14:paraId="425FFA9C" w14:textId="77777777" w:rsidR="002C65AC" w:rsidRDefault="002C65AC" w:rsidP="002C65AC">
      <w:pPr>
        <w:pStyle w:val="berschrift3"/>
        <w:keepLines w:val="0"/>
        <w:numPr>
          <w:ilvl w:val="2"/>
          <w:numId w:val="2"/>
        </w:numPr>
        <w:autoSpaceDE/>
        <w:autoSpaceDN/>
        <w:adjustRightInd/>
        <w:spacing w:before="240" w:after="60" w:line="240" w:lineRule="auto"/>
      </w:pPr>
      <w:bookmarkStart w:id="585" w:name="_f6c190e85f91e616071c7c3bfb37cabb"/>
      <w:r>
        <w:t>Extensibility with Custom Properties</w:t>
      </w:r>
      <w:bookmarkEnd w:id="585"/>
    </w:p>
    <w:p w14:paraId="771E04F1" w14:textId="77777777" w:rsidR="002C65AC" w:rsidRDefault="002C65AC" w:rsidP="002C65AC">
      <w:pPr>
        <w:jc w:val="center"/>
      </w:pPr>
      <w:r w:rsidRPr="000244B0">
        <w:rPr>
          <w:noProof/>
          <w:lang w:eastAsia="zh-CN"/>
        </w:rPr>
        <w:drawing>
          <wp:inline distT="0" distB="0" distL="0" distR="0" wp14:anchorId="559F3677" wp14:editId="57F943C7">
            <wp:extent cx="5756910" cy="2711450"/>
            <wp:effectExtent l="0" t="0" r="0" b="0"/>
            <wp:docPr id="446" name="Grafik 446"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17595.png" descr="-13960175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14:paraId="55B07C53" w14:textId="77777777" w:rsidR="002C65AC" w:rsidRPr="00AE395F" w:rsidRDefault="002C65AC" w:rsidP="002C65AC">
      <w:pPr>
        <w:pStyle w:val="Beschriftung"/>
        <w:rPr>
          <w:lang w:val="en-GB"/>
        </w:rPr>
      </w:pPr>
      <w:bookmarkStart w:id="586" w:name="_Toc2773232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9</w:t>
      </w:r>
      <w:r>
        <w:fldChar w:fldCharType="end"/>
      </w:r>
      <w:r w:rsidRPr="00AE395F">
        <w:rPr>
          <w:lang w:val="en-GB"/>
        </w:rPr>
        <w:t>: Extensibility with Custom Properties</w:t>
      </w:r>
      <w:bookmarkEnd w:id="586"/>
    </w:p>
    <w:p w14:paraId="6E9E4FD8" w14:textId="212502E8" w:rsidR="002C65AC" w:rsidRPr="00AE395F" w:rsidRDefault="002C65AC" w:rsidP="002C65AC">
      <w:pPr>
        <w:rPr>
          <w:lang w:val="en-GB"/>
        </w:rPr>
      </w:pPr>
      <w:r w:rsidRPr="00AE395F">
        <w:rPr>
          <w:i/>
          <w:iCs/>
          <w:lang w:val="en-GB"/>
        </w:rPr>
        <w:t>CustomProperties</w:t>
      </w:r>
      <w:r w:rsidRPr="00AE395F">
        <w:rPr>
          <w:lang w:val="en-GB"/>
        </w:rPr>
        <w:t xml:space="preserve"> have been introduced to the VEC as the dedicated extension mechanism. </w:t>
      </w:r>
      <w:commentRangeStart w:id="587"/>
      <w:r w:rsidRPr="00AE395F">
        <w:rPr>
          <w:lang w:val="en-GB"/>
        </w:rPr>
        <w:t xml:space="preserve">In this way, all classes that are derived subclasses from </w:t>
      </w:r>
      <w:commentRangeEnd w:id="587"/>
      <w:r w:rsidR="00DB4CB7">
        <w:rPr>
          <w:rStyle w:val="Kommentarzeichen"/>
        </w:rPr>
        <w:commentReference w:id="587"/>
      </w:r>
      <w:r w:rsidRPr="00AE395F">
        <w:rPr>
          <w:lang w:val="en-GB"/>
        </w:rPr>
        <w:t xml:space="preserve">the </w:t>
      </w:r>
      <w:r w:rsidRPr="00AE395F">
        <w:rPr>
          <w:i/>
          <w:iCs/>
          <w:lang w:val="en-GB"/>
        </w:rPr>
        <w:t>ExtendableElement</w:t>
      </w:r>
      <w:r w:rsidRPr="00AE395F">
        <w:rPr>
          <w:lang w:val="en-GB"/>
        </w:rPr>
        <w:t xml:space="preserve"> class are extendable </w:t>
      </w:r>
      <w:commentRangeStart w:id="588"/>
      <w:r w:rsidRPr="00AE395F">
        <w:rPr>
          <w:lang w:val="en-GB"/>
        </w:rPr>
        <w:t xml:space="preserve">having the principal possibility to define </w:t>
      </w:r>
      <w:commentRangeEnd w:id="588"/>
      <w:r w:rsidR="00DB4CB7">
        <w:rPr>
          <w:rStyle w:val="Kommentarzeichen"/>
        </w:rPr>
        <w:commentReference w:id="588"/>
      </w:r>
      <w:r w:rsidRPr="00AE395F">
        <w:rPr>
          <w:lang w:val="en-GB"/>
        </w:rPr>
        <w:t xml:space="preserve">various </w:t>
      </w:r>
      <w:r w:rsidRPr="00AE395F">
        <w:rPr>
          <w:i/>
          <w:iCs/>
          <w:lang w:val="en-GB"/>
        </w:rPr>
        <w:t>CustomProperties</w:t>
      </w:r>
      <w:r w:rsidRPr="00AE395F">
        <w:rPr>
          <w:lang w:val="en-GB"/>
        </w:rPr>
        <w:t xml:space="preserve">. </w:t>
      </w:r>
      <w:commentRangeStart w:id="589"/>
      <w:r w:rsidRPr="00AE395F">
        <w:rPr>
          <w:lang w:val="en-GB"/>
        </w:rPr>
        <w:t>So</w:t>
      </w:r>
      <w:ins w:id="590" w:author="Motzer Martin IA17" w:date="2020-01-31T09:51:00Z">
        <w:r w:rsidR="00D70EDC">
          <w:rPr>
            <w:lang w:val="en-GB"/>
          </w:rPr>
          <w:t>,</w:t>
        </w:r>
      </w:ins>
      <w:r w:rsidRPr="00AE395F">
        <w:rPr>
          <w:lang w:val="en-GB"/>
        </w:rPr>
        <w:t xml:space="preserve"> </w:t>
      </w:r>
      <w:r w:rsidRPr="00AE395F">
        <w:rPr>
          <w:i/>
          <w:iCs/>
          <w:lang w:val="en-GB"/>
        </w:rPr>
        <w:t>CustomProperties</w:t>
      </w:r>
      <w:r w:rsidRPr="00AE395F">
        <w:rPr>
          <w:lang w:val="en-GB"/>
        </w:rPr>
        <w:t xml:space="preserve"> make it possible </w:t>
      </w:r>
      <w:commentRangeEnd w:id="589"/>
      <w:r w:rsidR="00DB4CB7">
        <w:rPr>
          <w:rStyle w:val="Kommentarzeichen"/>
        </w:rPr>
        <w:commentReference w:id="589"/>
      </w:r>
      <w:r w:rsidRPr="00AE395F">
        <w:rPr>
          <w:lang w:val="en-GB"/>
        </w:rPr>
        <w:t>to express and transport almost every piece of data in an embedded way for which the VEC does not define a different means of expression.</w:t>
      </w:r>
    </w:p>
    <w:p w14:paraId="4A6A0D8D" w14:textId="77777777" w:rsidR="002C65AC" w:rsidRPr="00AE395F" w:rsidRDefault="002C65AC" w:rsidP="002C65AC">
      <w:pPr>
        <w:rPr>
          <w:lang w:val="en-GB"/>
        </w:rPr>
      </w:pPr>
      <w:r w:rsidRPr="00AE395F">
        <w:rPr>
          <w:lang w:val="en-GB"/>
        </w:rPr>
        <w:t xml:space="preserve">If a VEC entity shall be extended with multivalued property this is done by adding multiple </w:t>
      </w:r>
      <w:r w:rsidRPr="00AE395F">
        <w:rPr>
          <w:i/>
          <w:iCs/>
          <w:lang w:val="en-GB"/>
        </w:rPr>
        <w:t>CustomProperties</w:t>
      </w:r>
      <w:r w:rsidRPr="00AE395F">
        <w:rPr>
          <w:lang w:val="en-GB"/>
        </w:rPr>
        <w:t xml:space="preserve"> with the same </w:t>
      </w:r>
      <w:r w:rsidRPr="00AE395F">
        <w:rPr>
          <w:i/>
          <w:iCs/>
          <w:lang w:val="en-GB"/>
        </w:rPr>
        <w:t>propertyType.</w:t>
      </w:r>
      <w:r w:rsidRPr="00AE395F">
        <w:rPr>
          <w:lang w:val="en-GB"/>
        </w:rPr>
        <w:t xml:space="preserve"> In cases where a custom property value consists of a tuple of other values, a </w:t>
      </w:r>
      <w:r w:rsidRPr="00AE395F">
        <w:rPr>
          <w:i/>
          <w:iCs/>
          <w:lang w:val="en-GB"/>
        </w:rPr>
        <w:t>ComplexProperty</w:t>
      </w:r>
      <w:r w:rsidRPr="00AE395F">
        <w:rPr>
          <w:lang w:val="en-GB"/>
        </w:rPr>
        <w:t xml:space="preserve"> can be used. This is especially useful, when the respective property is multivalued. An example for such a property / structure that </w:t>
      </w:r>
      <w:r w:rsidRPr="00AE395F">
        <w:rPr>
          <w:u w:val="single"/>
          <w:lang w:val="en-GB"/>
        </w:rPr>
        <w:t>is already</w:t>
      </w:r>
      <w:r w:rsidRPr="00AE395F">
        <w:rPr>
          <w:lang w:val="en-GB"/>
        </w:rPr>
        <w:t xml:space="preserve"> represented in the VEC are </w:t>
      </w:r>
      <w:r w:rsidRPr="00AE395F">
        <w:rPr>
          <w:i/>
          <w:iCs/>
          <w:lang w:val="en-GB"/>
        </w:rPr>
        <w:t>Colors</w:t>
      </w:r>
      <w:r w:rsidRPr="00AE395F">
        <w:rPr>
          <w:lang w:val="en-GB"/>
        </w:rPr>
        <w:t xml:space="preserve"> where each color consists of a referenceSystem and a key in that referenceSystem and each entity can have multiple colors (the same color in different reference systems).</w:t>
      </w:r>
    </w:p>
    <w:p w14:paraId="6196AC44" w14:textId="77777777" w:rsidR="002C65AC" w:rsidRPr="00AE395F" w:rsidRDefault="002C65AC" w:rsidP="002C65AC">
      <w:pPr>
        <w:rPr>
          <w:lang w:val="en-GB"/>
        </w:rPr>
      </w:pPr>
      <w:r w:rsidRPr="00AE395F">
        <w:rPr>
          <w:lang w:val="en-GB"/>
        </w:rPr>
        <w:t xml:space="preserve">Note: According to this data format specification it is strictly forbidden to store data within </w:t>
      </w:r>
      <w:r w:rsidRPr="00AE395F">
        <w:rPr>
          <w:i/>
          <w:iCs/>
          <w:lang w:val="en-GB"/>
        </w:rPr>
        <w:t>CustomProperties</w:t>
      </w:r>
      <w:r w:rsidRPr="00AE395F">
        <w:rPr>
          <w:lang w:val="en-GB"/>
        </w:rPr>
        <w:t xml:space="preserve"> for which the VEC knows a special predefined way of expression. VEC-Files that do not obey to this rule are not compliant to this data format specification.</w:t>
      </w:r>
    </w:p>
    <w:p w14:paraId="6C5BA8EF"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ExtendableElement.</w:t>
      </w:r>
    </w:p>
    <w:p w14:paraId="136CB8CF" w14:textId="77777777" w:rsidR="002C65AC" w:rsidRDefault="002C65AC" w:rsidP="002C65AC">
      <w:pPr>
        <w:pStyle w:val="berschrift3"/>
        <w:keepLines w:val="0"/>
        <w:numPr>
          <w:ilvl w:val="2"/>
          <w:numId w:val="2"/>
        </w:numPr>
        <w:autoSpaceDE/>
        <w:autoSpaceDN/>
        <w:adjustRightInd/>
        <w:spacing w:before="240" w:after="60" w:line="240" w:lineRule="auto"/>
      </w:pPr>
      <w:bookmarkStart w:id="591" w:name="_4b7bb16de50041800bc1bea938e6eb6b"/>
      <w:r>
        <w:lastRenderedPageBreak/>
        <w:t>Foundation Classes for Physical Properties</w:t>
      </w:r>
      <w:bookmarkEnd w:id="591"/>
    </w:p>
    <w:p w14:paraId="4CFAAAE6" w14:textId="77777777" w:rsidR="002C65AC" w:rsidRDefault="002C65AC" w:rsidP="002C65AC">
      <w:pPr>
        <w:jc w:val="center"/>
      </w:pPr>
      <w:r w:rsidRPr="000244B0">
        <w:rPr>
          <w:noProof/>
          <w:lang w:eastAsia="zh-CN"/>
        </w:rPr>
        <w:drawing>
          <wp:inline distT="0" distB="0" distL="0" distR="0" wp14:anchorId="10AA0D40" wp14:editId="66CB0F90">
            <wp:extent cx="5756910" cy="5860415"/>
            <wp:effectExtent l="0" t="0" r="0" b="6985"/>
            <wp:docPr id="445" name="Grafik 445"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624556.png" descr="16986245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5860415"/>
                    </a:xfrm>
                    <a:prstGeom prst="rect">
                      <a:avLst/>
                    </a:prstGeom>
                    <a:noFill/>
                    <a:ln>
                      <a:noFill/>
                    </a:ln>
                  </pic:spPr>
                </pic:pic>
              </a:graphicData>
            </a:graphic>
          </wp:inline>
        </w:drawing>
      </w:r>
    </w:p>
    <w:p w14:paraId="477B2141" w14:textId="77777777" w:rsidR="002C65AC" w:rsidRPr="00AE395F" w:rsidRDefault="002C65AC" w:rsidP="002C65AC">
      <w:pPr>
        <w:pStyle w:val="Beschriftung"/>
        <w:rPr>
          <w:lang w:val="en-GB"/>
        </w:rPr>
      </w:pPr>
      <w:bookmarkStart w:id="592" w:name="_Toc2773232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10</w:t>
      </w:r>
      <w:r>
        <w:fldChar w:fldCharType="end"/>
      </w:r>
      <w:r w:rsidRPr="00AE395F">
        <w:rPr>
          <w:lang w:val="en-GB"/>
        </w:rPr>
        <w:t>: Foundation Classes for Physical Properties</w:t>
      </w:r>
      <w:bookmarkEnd w:id="592"/>
    </w:p>
    <w:p w14:paraId="59B7A370" w14:textId="77777777" w:rsidR="002C65AC" w:rsidRPr="008E6CB9" w:rsidRDefault="002C65AC" w:rsidP="002C65AC">
      <w:pPr>
        <w:rPr>
          <w:lang w:val="en-GB"/>
        </w:rPr>
      </w:pPr>
      <w:r w:rsidRPr="00AE395F">
        <w:rPr>
          <w:lang w:val="en-GB"/>
        </w:rPr>
        <w:t xml:space="preserve">The diagram displays the common foundation classes necessary for the description of physical properties of a part (e.g. material, mass and size). Most of these classes either define a type of their value (e.g. </w:t>
      </w:r>
      <w:r w:rsidRPr="00AE395F">
        <w:rPr>
          <w:i/>
          <w:iCs/>
          <w:lang w:val="en-GB"/>
        </w:rPr>
        <w:t>TemperatureInformation.temperatureType</w:t>
      </w:r>
      <w:r w:rsidRPr="00AE395F">
        <w:rPr>
          <w:lang w:val="en-GB"/>
        </w:rPr>
        <w:t xml:space="preserve">) or a reference system (e.g. </w:t>
      </w:r>
      <w:r w:rsidRPr="00AE395F">
        <w:rPr>
          <w:i/>
          <w:iCs/>
          <w:lang w:val="en-GB"/>
        </w:rPr>
        <w:t>Color.referenceSystem</w:t>
      </w:r>
      <w:r w:rsidRPr="00AE395F">
        <w:rPr>
          <w:lang w:val="en-GB"/>
        </w:rPr>
        <w:t xml:space="preserve">). In these cases attributes of these types normally have the multiplicity of [0..*] </w:t>
      </w:r>
      <w:r w:rsidRPr="008E6CB9">
        <w:rPr>
          <w:lang w:val="en-GB"/>
        </w:rPr>
        <w:t>in order to define different values for different types (e.g. environment temperature, storage temperature, operating temperature) or to define the same value in different references systems (e.g. the same color in RAL, RGB or a company specific value).</w:t>
      </w:r>
    </w:p>
    <w:p w14:paraId="7505DDF2" w14:textId="77777777" w:rsidR="002C65AC" w:rsidRDefault="002C65AC" w:rsidP="002C65AC">
      <w:pPr>
        <w:pStyle w:val="berschrift3"/>
        <w:keepLines w:val="0"/>
        <w:numPr>
          <w:ilvl w:val="2"/>
          <w:numId w:val="2"/>
        </w:numPr>
        <w:autoSpaceDE/>
        <w:autoSpaceDN/>
        <w:adjustRightInd/>
        <w:spacing w:before="240" w:after="60" w:line="240" w:lineRule="auto"/>
      </w:pPr>
      <w:bookmarkStart w:id="593" w:name="_0f11414f3903faa6124e0451bd405bd0"/>
      <w:r>
        <w:lastRenderedPageBreak/>
        <w:t>Alias Identifications</w:t>
      </w:r>
      <w:bookmarkEnd w:id="593"/>
    </w:p>
    <w:p w14:paraId="7D207A15" w14:textId="77777777" w:rsidR="002C65AC" w:rsidRDefault="002C65AC" w:rsidP="002C65AC">
      <w:pPr>
        <w:jc w:val="center"/>
      </w:pPr>
      <w:r w:rsidRPr="000244B0">
        <w:rPr>
          <w:noProof/>
          <w:lang w:eastAsia="zh-CN"/>
        </w:rPr>
        <w:drawing>
          <wp:inline distT="0" distB="0" distL="0" distR="0" wp14:anchorId="1720F3D0" wp14:editId="663626A3">
            <wp:extent cx="4079240" cy="1144905"/>
            <wp:effectExtent l="0" t="0" r="0" b="0"/>
            <wp:docPr id="444" name="Grafik 444"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538116.png" descr="-19735381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9240" cy="1144905"/>
                    </a:xfrm>
                    <a:prstGeom prst="rect">
                      <a:avLst/>
                    </a:prstGeom>
                    <a:noFill/>
                    <a:ln>
                      <a:noFill/>
                    </a:ln>
                  </pic:spPr>
                </pic:pic>
              </a:graphicData>
            </a:graphic>
          </wp:inline>
        </w:drawing>
      </w:r>
    </w:p>
    <w:p w14:paraId="61F86A7E" w14:textId="77777777" w:rsidR="002C65AC" w:rsidRPr="00AE395F" w:rsidRDefault="002C65AC" w:rsidP="002C65AC">
      <w:pPr>
        <w:pStyle w:val="Beschriftung"/>
        <w:rPr>
          <w:lang w:val="en-GB"/>
        </w:rPr>
      </w:pPr>
      <w:bookmarkStart w:id="594" w:name="_Toc2773232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11</w:t>
      </w:r>
      <w:r>
        <w:fldChar w:fldCharType="end"/>
      </w:r>
      <w:r w:rsidRPr="00AE395F">
        <w:rPr>
          <w:lang w:val="en-GB"/>
        </w:rPr>
        <w:t>: Alias Identifications</w:t>
      </w:r>
      <w:bookmarkEnd w:id="594"/>
    </w:p>
    <w:p w14:paraId="121A4F26" w14:textId="77777777" w:rsidR="002C65AC" w:rsidRPr="00AE395F" w:rsidRDefault="002C65AC" w:rsidP="002C65AC">
      <w:pPr>
        <w:rPr>
          <w:lang w:val="en-GB"/>
        </w:rPr>
      </w:pPr>
      <w:r w:rsidRPr="00AE395F">
        <w:rPr>
          <w:lang w:val="en-GB"/>
        </w:rPr>
        <w:t xml:space="preserve">There are many applications where an element can have various technical and functional keys at the same time. The </w:t>
      </w:r>
      <w:r w:rsidRPr="00AE395F">
        <w:rPr>
          <w:i/>
          <w:iCs/>
          <w:lang w:val="en-GB"/>
        </w:rPr>
        <w:t>AliasIdentification</w:t>
      </w:r>
      <w:r w:rsidRPr="00AE395F">
        <w:rPr>
          <w:lang w:val="en-GB"/>
        </w:rPr>
        <w:t xml:space="preserve"> provides a possibility to transfer these keys along with meta information about their type and scope.</w:t>
      </w:r>
    </w:p>
    <w:p w14:paraId="165B2373" w14:textId="77777777" w:rsidR="002C65AC" w:rsidRDefault="002C65AC" w:rsidP="002C65AC">
      <w:pPr>
        <w:pStyle w:val="berschrift3"/>
        <w:keepLines w:val="0"/>
        <w:numPr>
          <w:ilvl w:val="2"/>
          <w:numId w:val="2"/>
        </w:numPr>
        <w:autoSpaceDE/>
        <w:autoSpaceDN/>
        <w:adjustRightInd/>
        <w:spacing w:before="240" w:after="60" w:line="240" w:lineRule="auto"/>
      </w:pPr>
      <w:bookmarkStart w:id="595" w:name="_d1ab35fcd1639608aca25b0540cec348"/>
      <w:r>
        <w:t>Open and Closed Enumerations</w:t>
      </w:r>
      <w:bookmarkEnd w:id="595"/>
    </w:p>
    <w:p w14:paraId="416BA08F" w14:textId="77777777" w:rsidR="002C65AC" w:rsidRDefault="002C65AC" w:rsidP="002C65AC">
      <w:pPr>
        <w:jc w:val="center"/>
      </w:pPr>
      <w:r w:rsidRPr="000244B0">
        <w:rPr>
          <w:noProof/>
          <w:lang w:eastAsia="zh-CN"/>
        </w:rPr>
        <w:drawing>
          <wp:inline distT="0" distB="0" distL="0" distR="0" wp14:anchorId="46751E45" wp14:editId="16171BDB">
            <wp:extent cx="2759075" cy="826770"/>
            <wp:effectExtent l="0" t="0" r="3175" b="0"/>
            <wp:docPr id="443" name="Grafik 443"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51164.png" descr="-4588511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826770"/>
                    </a:xfrm>
                    <a:prstGeom prst="rect">
                      <a:avLst/>
                    </a:prstGeom>
                    <a:noFill/>
                    <a:ln>
                      <a:noFill/>
                    </a:ln>
                  </pic:spPr>
                </pic:pic>
              </a:graphicData>
            </a:graphic>
          </wp:inline>
        </w:drawing>
      </w:r>
    </w:p>
    <w:p w14:paraId="58FB671D" w14:textId="77777777" w:rsidR="002C65AC" w:rsidRPr="00AE395F" w:rsidRDefault="002C65AC" w:rsidP="002C65AC">
      <w:pPr>
        <w:pStyle w:val="Beschriftung"/>
        <w:rPr>
          <w:lang w:val="en-GB"/>
        </w:rPr>
      </w:pPr>
      <w:bookmarkStart w:id="596" w:name="_Toc2773232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12</w:t>
      </w:r>
      <w:r>
        <w:fldChar w:fldCharType="end"/>
      </w:r>
      <w:r w:rsidRPr="00AE395F">
        <w:rPr>
          <w:lang w:val="en-GB"/>
        </w:rPr>
        <w:t>: Open and Closed Enumerations</w:t>
      </w:r>
      <w:bookmarkEnd w:id="596"/>
    </w:p>
    <w:p w14:paraId="3FAFA338" w14:textId="77777777" w:rsidR="002C65AC" w:rsidRPr="00AE395F" w:rsidRDefault="002C65AC" w:rsidP="002C65AC">
      <w:pPr>
        <w:rPr>
          <w:lang w:val="en-GB"/>
        </w:rPr>
      </w:pPr>
      <w:r w:rsidRPr="00AE395F">
        <w:rPr>
          <w:lang w:val="en-GB"/>
        </w:rPr>
        <w:t>In the VEC model we distinguish between two kinds of enumerations:</w:t>
      </w:r>
    </w:p>
    <w:p w14:paraId="50157375" w14:textId="77777777" w:rsidR="002C65AC" w:rsidRDefault="002C65AC" w:rsidP="00D50625">
      <w:pPr>
        <w:numPr>
          <w:ilvl w:val="0"/>
          <w:numId w:val="18"/>
        </w:numPr>
        <w:autoSpaceDE/>
        <w:autoSpaceDN/>
        <w:adjustRightInd/>
        <w:spacing w:before="0" w:after="120" w:line="240" w:lineRule="auto"/>
      </w:pPr>
      <w:r>
        <w:t>Closed lists</w:t>
      </w:r>
    </w:p>
    <w:p w14:paraId="61FB40B8" w14:textId="77777777" w:rsidR="002C65AC" w:rsidRDefault="002C65AC" w:rsidP="00D50625">
      <w:pPr>
        <w:numPr>
          <w:ilvl w:val="0"/>
          <w:numId w:val="18"/>
        </w:numPr>
        <w:autoSpaceDE/>
        <w:autoSpaceDN/>
        <w:adjustRightInd/>
        <w:spacing w:before="0" w:after="120" w:line="240" w:lineRule="auto"/>
      </w:pPr>
      <w:r>
        <w:t>Open lists</w:t>
      </w:r>
    </w:p>
    <w:p w14:paraId="7EEEBE4A" w14:textId="2A008AE8" w:rsidR="002C65AC" w:rsidRPr="00AE395F" w:rsidRDefault="002C65AC" w:rsidP="002C65AC">
      <w:pPr>
        <w:rPr>
          <w:lang w:val="en-GB"/>
        </w:rPr>
      </w:pPr>
      <w:r w:rsidRPr="00AE395F">
        <w:rPr>
          <w:lang w:val="en-GB"/>
        </w:rPr>
        <w:t xml:space="preserve">For a closed list the enumeration values are fixed. At the time of the UML model generation it is known, which values an attribute can take. </w:t>
      </w:r>
      <w:bookmarkStart w:id="597" w:name="_Hlk31613207"/>
      <w:commentRangeStart w:id="598"/>
      <w:r w:rsidRPr="00AE395F">
        <w:rPr>
          <w:lang w:val="en-GB"/>
        </w:rPr>
        <w:t>There is no possibility to use other values later without changing the XML schema definition. Normally</w:t>
      </w:r>
      <w:ins w:id="599" w:author="Motzer Martin IA17" w:date="2020-01-31T09:54:00Z">
        <w:r w:rsidR="00D70EDC">
          <w:rPr>
            <w:lang w:val="en-GB"/>
          </w:rPr>
          <w:t>,</w:t>
        </w:r>
      </w:ins>
      <w:r w:rsidRPr="00AE395F">
        <w:rPr>
          <w:lang w:val="en-GB"/>
        </w:rPr>
        <w:t xml:space="preserve"> these are values which are defined inherently by the </w:t>
      </w:r>
      <w:ins w:id="600" w:author="Ungerer, Max" w:date="2020-02-03T15:04:00Z">
        <w:r w:rsidRPr="00121228">
          <w:t>Model.</w:t>
        </w:r>
        <w:bookmarkEnd w:id="597"/>
        <w:commentRangeEnd w:id="598"/>
        <w:r w:rsidR="00283CFB">
          <w:rPr>
            <w:rStyle w:val="Kommentarzeichen"/>
          </w:rPr>
          <w:commentReference w:id="598"/>
        </w:r>
      </w:ins>
      <w:ins w:id="601" w:author="Motzer Martin IA17" w:date="2020-01-31T09:54:00Z">
        <w:r w:rsidR="00D70EDC">
          <w:rPr>
            <w:lang w:val="en-GB"/>
          </w:rPr>
          <w:t>m</w:t>
        </w:r>
      </w:ins>
      <w:ins w:id="602" w:author="Ungerer, Max" w:date="2020-02-03T15:04:00Z">
        <w:r w:rsidRPr="00AE395F">
          <w:rPr>
            <w:lang w:val="en-GB"/>
          </w:rPr>
          <w:t>Model.</w:t>
        </w:r>
      </w:ins>
      <w:r w:rsidRPr="00AE395F">
        <w:rPr>
          <w:lang w:val="en-GB"/>
        </w:rPr>
        <w:t xml:space="preserve"> An example would be the </w:t>
      </w:r>
      <w:r w:rsidRPr="00AE395F">
        <w:rPr>
          <w:i/>
          <w:iCs/>
          <w:lang w:val="en-GB"/>
        </w:rPr>
        <w:t>PartVersion.primaryPartType</w:t>
      </w:r>
      <w:r w:rsidRPr="00AE395F">
        <w:rPr>
          <w:lang w:val="en-GB"/>
        </w:rPr>
        <w:t xml:space="preserve">. </w:t>
      </w:r>
      <w:commentRangeStart w:id="603"/>
      <w:r w:rsidRPr="00AE395F">
        <w:rPr>
          <w:lang w:val="en-GB"/>
        </w:rPr>
        <w:t xml:space="preserve">As it is defined that there must exist a corresponding </w:t>
      </w:r>
      <w:r w:rsidRPr="00AE395F">
        <w:rPr>
          <w:i/>
          <w:iCs/>
          <w:lang w:val="en-GB"/>
        </w:rPr>
        <w:t>Specification,</w:t>
      </w:r>
      <w:r w:rsidRPr="00AE395F">
        <w:rPr>
          <w:lang w:val="en-GB"/>
        </w:rPr>
        <w:t xml:space="preserve"> extending a literal would mean at the same time to </w:t>
      </w:r>
      <w:commentRangeStart w:id="604"/>
      <w:r w:rsidRPr="00AE395F">
        <w:rPr>
          <w:lang w:val="en-GB"/>
        </w:rPr>
        <w:t>create new</w:t>
      </w:r>
      <w:commentRangeEnd w:id="604"/>
      <w:r w:rsidR="007B5709">
        <w:rPr>
          <w:rStyle w:val="Kommentarzeichen"/>
        </w:rPr>
        <w:commentReference w:id="604"/>
      </w:r>
      <w:r w:rsidRPr="00AE395F">
        <w:rPr>
          <w:lang w:val="en-GB"/>
        </w:rPr>
        <w:t xml:space="preserve"> </w:t>
      </w:r>
      <w:r w:rsidRPr="00AE395F">
        <w:rPr>
          <w:i/>
          <w:iCs/>
          <w:lang w:val="en-GB"/>
        </w:rPr>
        <w:t>Specification-class</w:t>
      </w:r>
      <w:r w:rsidRPr="00AE395F">
        <w:rPr>
          <w:lang w:val="en-GB"/>
        </w:rPr>
        <w:t xml:space="preserve">. </w:t>
      </w:r>
      <w:commentRangeEnd w:id="603"/>
      <w:r w:rsidR="000D19FB">
        <w:rPr>
          <w:rStyle w:val="Kommentarzeichen"/>
        </w:rPr>
        <w:commentReference w:id="603"/>
      </w:r>
      <w:r w:rsidRPr="00AE395F">
        <w:rPr>
          <w:lang w:val="en-GB"/>
        </w:rPr>
        <w:t xml:space="preserve"> Another example would be the </w:t>
      </w:r>
      <w:r w:rsidRPr="00AE395F">
        <w:rPr>
          <w:i/>
          <w:iCs/>
          <w:lang w:val="en-GB"/>
        </w:rPr>
        <w:t>referenceNode</w:t>
      </w:r>
      <w:r w:rsidRPr="00AE395F">
        <w:rPr>
          <w:lang w:val="en-GB"/>
        </w:rPr>
        <w:t xml:space="preserve"> for </w:t>
      </w:r>
      <w:r w:rsidRPr="00AE395F">
        <w:rPr>
          <w:i/>
          <w:iCs/>
          <w:lang w:val="en-GB"/>
        </w:rPr>
        <w:t>Locations</w:t>
      </w:r>
      <w:r w:rsidRPr="00AE395F">
        <w:rPr>
          <w:lang w:val="en-GB"/>
        </w:rPr>
        <w:t xml:space="preserve"> on </w:t>
      </w:r>
      <w:r w:rsidRPr="00AE395F">
        <w:rPr>
          <w:i/>
          <w:iCs/>
          <w:lang w:val="en-GB"/>
        </w:rPr>
        <w:t>TopologySegments</w:t>
      </w:r>
      <w:r w:rsidRPr="00AE395F">
        <w:rPr>
          <w:lang w:val="en-GB"/>
        </w:rPr>
        <w:t xml:space="preserve">. Since one </w:t>
      </w:r>
      <w:r w:rsidRPr="00AE395F">
        <w:rPr>
          <w:i/>
          <w:iCs/>
          <w:lang w:val="en-GB"/>
        </w:rPr>
        <w:t>TopologySegment</w:t>
      </w:r>
      <w:r w:rsidRPr="00AE395F">
        <w:rPr>
          <w:lang w:val="en-GB"/>
        </w:rPr>
        <w:t xml:space="preserve"> only has one </w:t>
      </w:r>
      <w:r w:rsidRPr="00AE395F">
        <w:rPr>
          <w:i/>
          <w:iCs/>
          <w:lang w:val="en-GB"/>
        </w:rPr>
        <w:t>StartNode</w:t>
      </w:r>
      <w:r w:rsidRPr="00AE395F">
        <w:rPr>
          <w:lang w:val="en-GB"/>
        </w:rPr>
        <w:t xml:space="preserve"> and one </w:t>
      </w:r>
      <w:r w:rsidRPr="00AE395F">
        <w:rPr>
          <w:i/>
          <w:iCs/>
          <w:lang w:val="en-GB"/>
        </w:rPr>
        <w:t>EndNode</w:t>
      </w:r>
      <w:r w:rsidRPr="00AE395F">
        <w:rPr>
          <w:lang w:val="en-GB"/>
        </w:rPr>
        <w:t xml:space="preserve"> this is a typical </w:t>
      </w:r>
      <w:r w:rsidRPr="00AE395F">
        <w:rPr>
          <w:i/>
          <w:iCs/>
          <w:lang w:val="en-GB"/>
        </w:rPr>
        <w:t>ClosedEnumeration</w:t>
      </w:r>
      <w:r w:rsidRPr="00AE395F">
        <w:rPr>
          <w:lang w:val="en-GB"/>
        </w:rPr>
        <w:t>.</w:t>
      </w:r>
    </w:p>
    <w:p w14:paraId="280708DB" w14:textId="77777777" w:rsidR="002C65AC" w:rsidRPr="00AE395F" w:rsidRDefault="002C65AC" w:rsidP="002C65AC">
      <w:pPr>
        <w:rPr>
          <w:lang w:val="en-GB"/>
        </w:rPr>
      </w:pPr>
      <w:r w:rsidRPr="00AE395F">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AE395F">
        <w:rPr>
          <w:i/>
          <w:iCs/>
          <w:lang w:val="en-GB"/>
        </w:rPr>
        <w:t>Male</w:t>
      </w:r>
      <w:r w:rsidRPr="00AE395F">
        <w:rPr>
          <w:lang w:val="en-GB"/>
        </w:rPr>
        <w:t xml:space="preserve"> and </w:t>
      </w:r>
      <w:r w:rsidRPr="00AE395F">
        <w:rPr>
          <w:i/>
          <w:iCs/>
          <w:lang w:val="en-GB"/>
        </w:rPr>
        <w:t>Female</w:t>
      </w:r>
      <w:r w:rsidRPr="00AE395F">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30EB89A8" w14:textId="0920C081" w:rsidR="002C65AC" w:rsidRPr="00AE395F" w:rsidRDefault="002C65AC" w:rsidP="002C65AC">
      <w:pPr>
        <w:rPr>
          <w:lang w:val="en-GB"/>
        </w:rPr>
      </w:pPr>
      <w:r w:rsidRPr="00AE395F">
        <w:rPr>
          <w:lang w:val="en-GB"/>
        </w:rPr>
        <w:t xml:space="preserve">The diagram shows the representation of open and closed enumeration lists as </w:t>
      </w:r>
      <w:ins w:id="605" w:author="Motzer Martin IA17" w:date="2020-02-03T14:59:00Z">
        <w:r w:rsidRPr="00AE395F">
          <w:rPr>
            <w:lang w:val="en-GB"/>
          </w:rPr>
          <w:t>stereo</w:t>
        </w:r>
      </w:ins>
      <w:ins w:id="606" w:author="Motzer Martin IA17" w:date="2020-01-31T09:57:00Z">
        <w:r w:rsidR="00707BAE">
          <w:rPr>
            <w:lang w:val="en-GB"/>
          </w:rPr>
          <w:t>-</w:t>
        </w:r>
      </w:ins>
      <w:ins w:id="607" w:author="Motzer Martin IA17" w:date="2020-02-03T14:59:00Z">
        <w:r w:rsidRPr="00AE395F">
          <w:rPr>
            <w:lang w:val="en-GB"/>
          </w:rPr>
          <w:t>types</w:t>
        </w:r>
      </w:ins>
      <w:del w:id="608" w:author="Motzer Martin IA17" w:date="2020-02-03T14:59:00Z">
        <w:r w:rsidRPr="00AE395F">
          <w:rPr>
            <w:lang w:val="en-GB"/>
          </w:rPr>
          <w:delText>stereotypes</w:delText>
        </w:r>
      </w:del>
      <w:r w:rsidRPr="00AE395F">
        <w:rPr>
          <w:lang w:val="en-GB"/>
        </w:rPr>
        <w:t>.</w:t>
      </w:r>
    </w:p>
    <w:p w14:paraId="570CD28A" w14:textId="77777777" w:rsidR="002C65AC" w:rsidRPr="00AE395F" w:rsidRDefault="002C65AC" w:rsidP="002C65AC">
      <w:pPr>
        <w:rPr>
          <w:lang w:val="en-GB"/>
        </w:rPr>
      </w:pPr>
      <w:r w:rsidRPr="00AE395F">
        <w:rPr>
          <w:lang w:val="en-GB"/>
        </w:rPr>
        <w:lastRenderedPageBreak/>
        <w:t>During the UML to XML transformation, closed enumerations are transformed into XML “</w:t>
      </w:r>
      <w:r w:rsidRPr="00AE395F">
        <w:rPr>
          <w:i/>
          <w:iCs/>
          <w:lang w:val="en-GB"/>
        </w:rPr>
        <w:t>xs:enumeration</w:t>
      </w:r>
      <w:r w:rsidRPr="00AE395F">
        <w:rPr>
          <w:lang w:val="en-GB"/>
        </w:rPr>
        <w:t>”. Open enumerations will be translated into XML „</w:t>
      </w:r>
      <w:r w:rsidRPr="00AE395F">
        <w:rPr>
          <w:i/>
          <w:iCs/>
          <w:lang w:val="en-GB"/>
        </w:rPr>
        <w:t>xs:string</w:t>
      </w:r>
      <w:r w:rsidRPr="00AE395F">
        <w:rPr>
          <w:lang w:val="en-GB"/>
        </w:rPr>
        <w:t>“.</w:t>
      </w:r>
    </w:p>
    <w:p w14:paraId="21F5D02D" w14:textId="4885D168" w:rsidR="002C65AC" w:rsidRPr="00AE395F" w:rsidRDefault="002C65AC" w:rsidP="002C65AC">
      <w:pPr>
        <w:rPr>
          <w:lang w:val="en-GB"/>
        </w:rPr>
      </w:pPr>
      <w:r w:rsidRPr="00AE395F">
        <w:rPr>
          <w:lang w:val="en-GB"/>
        </w:rPr>
        <w:t>The VEC model defines for open enumerations a pre-defined list of commonly agreed values. The idea behind is</w:t>
      </w:r>
      <w:ins w:id="609" w:author="Motzer Martin IA17" w:date="2020-01-31T09:57:00Z">
        <w:r w:rsidR="00707BAE">
          <w:rPr>
            <w:lang w:val="en-GB"/>
          </w:rPr>
          <w:t>,</w:t>
        </w:r>
      </w:ins>
      <w:r w:rsidRPr="00AE395F">
        <w:rPr>
          <w:lang w:val="en-GB"/>
        </w:rPr>
        <w:t xml:space="preserve"> that these pre-defined values are used if applicable, and further values should be used only, if the pre-defined ones do not fit. However, this cannot be enforced by the XML schema. If an open enumeration is translated into “</w:t>
      </w:r>
      <w:r w:rsidRPr="00AE395F">
        <w:rPr>
          <w:i/>
          <w:iCs/>
          <w:lang w:val="en-GB"/>
        </w:rPr>
        <w:t>xs:string</w:t>
      </w:r>
      <w:r w:rsidRPr="00AE395F">
        <w:rPr>
          <w:lang w:val="en-GB"/>
        </w:rPr>
        <w:t>”, it is not possible to check if the predefined values are used.</w:t>
      </w:r>
    </w:p>
    <w:p w14:paraId="6E40123B" w14:textId="77777777" w:rsidR="002C65AC" w:rsidRPr="00AE395F" w:rsidRDefault="002C65AC" w:rsidP="002C65AC">
      <w:pPr>
        <w:rPr>
          <w:lang w:val="en-GB"/>
        </w:rPr>
      </w:pPr>
      <w:r w:rsidRPr="00AE395F">
        <w:rPr>
          <w:lang w:val="en-GB"/>
        </w:rPr>
        <w:t>Therefore, in addition to the standard VEC XML schema, a further XML schema, called the “Strict VEC XML schema” is defined. In this schema, an open enumeration is transformed into XML “</w:t>
      </w:r>
      <w:r w:rsidRPr="00AE395F">
        <w:rPr>
          <w:i/>
          <w:iCs/>
          <w:lang w:val="en-GB"/>
        </w:rPr>
        <w:t>xs:enumeration</w:t>
      </w:r>
      <w:r w:rsidRPr="00AE395F">
        <w:rPr>
          <w:lang w:val="en-GB"/>
        </w:rPr>
        <w:t xml:space="preserve">”, too. The enumeration values are restricted to the pre-defined </w:t>
      </w:r>
      <w:commentRangeStart w:id="610"/>
      <w:r w:rsidRPr="00AE395F">
        <w:rPr>
          <w:lang w:val="en-GB"/>
        </w:rPr>
        <w:t>once</w:t>
      </w:r>
      <w:commentRangeEnd w:id="610"/>
      <w:r w:rsidR="007B5709">
        <w:rPr>
          <w:rStyle w:val="Kommentarzeichen"/>
        </w:rPr>
        <w:commentReference w:id="610"/>
      </w:r>
      <w:r w:rsidRPr="00AE395F">
        <w:rPr>
          <w:lang w:val="en-GB"/>
        </w:rPr>
        <w:t>. With this schema it is possible to check if a VEC used pre-defined values, only.</w:t>
      </w:r>
    </w:p>
    <w:p w14:paraId="2B085101" w14:textId="77777777" w:rsidR="002C65AC" w:rsidRDefault="002C65AC" w:rsidP="002C65AC">
      <w:pPr>
        <w:pStyle w:val="berschrift3"/>
        <w:keepLines w:val="0"/>
        <w:numPr>
          <w:ilvl w:val="2"/>
          <w:numId w:val="2"/>
        </w:numPr>
        <w:autoSpaceDE/>
        <w:autoSpaceDN/>
        <w:adjustRightInd/>
        <w:spacing w:before="240" w:after="60" w:line="240" w:lineRule="auto"/>
      </w:pPr>
      <w:bookmarkStart w:id="611" w:name="_d4a540a4a1e665669ecaf7c3a61ab5a7"/>
      <w:r>
        <w:t>Open and Closed Pattern Restrictions</w:t>
      </w:r>
      <w:bookmarkEnd w:id="611"/>
    </w:p>
    <w:p w14:paraId="791858AB" w14:textId="77777777" w:rsidR="002C65AC" w:rsidRDefault="002C65AC" w:rsidP="002C65AC">
      <w:pPr>
        <w:jc w:val="center"/>
      </w:pPr>
      <w:r w:rsidRPr="000244B0">
        <w:rPr>
          <w:noProof/>
          <w:lang w:eastAsia="zh-CN"/>
        </w:rPr>
        <w:drawing>
          <wp:inline distT="0" distB="0" distL="0" distR="0" wp14:anchorId="0F944B6C" wp14:editId="471E1DD0">
            <wp:extent cx="3244215" cy="739775"/>
            <wp:effectExtent l="0" t="0" r="0" b="3175"/>
            <wp:docPr id="442" name="Grafik 442"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25002.png" descr="-1006250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215" cy="739775"/>
                    </a:xfrm>
                    <a:prstGeom prst="rect">
                      <a:avLst/>
                    </a:prstGeom>
                    <a:noFill/>
                    <a:ln>
                      <a:noFill/>
                    </a:ln>
                  </pic:spPr>
                </pic:pic>
              </a:graphicData>
            </a:graphic>
          </wp:inline>
        </w:drawing>
      </w:r>
    </w:p>
    <w:p w14:paraId="360E9900" w14:textId="77777777" w:rsidR="002C65AC" w:rsidRPr="00AE395F" w:rsidRDefault="002C65AC" w:rsidP="002C65AC">
      <w:pPr>
        <w:pStyle w:val="Beschriftung"/>
        <w:rPr>
          <w:lang w:val="en-GB"/>
        </w:rPr>
      </w:pPr>
      <w:bookmarkStart w:id="612" w:name="_Toc2773232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13</w:t>
      </w:r>
      <w:r>
        <w:fldChar w:fldCharType="end"/>
      </w:r>
      <w:r w:rsidRPr="00AE395F">
        <w:rPr>
          <w:lang w:val="en-GB"/>
        </w:rPr>
        <w:t>: Open and Closed Pattern Restrictions</w:t>
      </w:r>
      <w:bookmarkEnd w:id="612"/>
    </w:p>
    <w:p w14:paraId="691058A8" w14:textId="77777777" w:rsidR="002C65AC" w:rsidRPr="00AE395F" w:rsidRDefault="002C65AC" w:rsidP="002C65AC">
      <w:pPr>
        <w:rPr>
          <w:lang w:val="en-GB"/>
        </w:rPr>
      </w:pPr>
      <w:r w:rsidRPr="00AE395F">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326260F" w14:textId="77777777" w:rsidR="002C65AC" w:rsidRPr="00AE395F" w:rsidRDefault="002C65AC" w:rsidP="002C65AC">
      <w:pPr>
        <w:rPr>
          <w:lang w:val="en-GB"/>
        </w:rPr>
      </w:pPr>
      <w:r w:rsidRPr="00AE395F">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98EDF0B" w14:textId="56F820F4" w:rsidR="002C65AC" w:rsidRPr="00AE395F" w:rsidRDefault="002C65AC" w:rsidP="002C65AC">
      <w:pPr>
        <w:rPr>
          <w:lang w:val="en-GB"/>
        </w:rPr>
      </w:pPr>
      <w:r w:rsidRPr="00AE395F">
        <w:rPr>
          <w:lang w:val="en-GB"/>
        </w:rPr>
        <w:t xml:space="preserve">In the UML model attributes that shall be restricted with a </w:t>
      </w:r>
      <w:ins w:id="613" w:author="Motzer Martin IA17" w:date="2020-02-03T14:59:00Z">
        <w:r w:rsidRPr="00AE395F">
          <w:rPr>
            <w:lang w:val="en-GB"/>
          </w:rPr>
          <w:t>pattern</w:t>
        </w:r>
      </w:ins>
      <w:ins w:id="614" w:author="Motzer Martin IA17" w:date="2020-01-31T10:02:00Z">
        <w:r w:rsidR="00707BAE">
          <w:rPr>
            <w:lang w:val="en-GB"/>
          </w:rPr>
          <w:t>s, which</w:t>
        </w:r>
      </w:ins>
      <w:del w:id="615" w:author="Motzer Martin IA17" w:date="2020-02-03T14:59:00Z">
        <w:r w:rsidRPr="00AE395F">
          <w:rPr>
            <w:lang w:val="en-GB"/>
          </w:rPr>
          <w:delText>pattern</w:delText>
        </w:r>
      </w:del>
      <w:r w:rsidRPr="00AE395F">
        <w:rPr>
          <w:lang w:val="en-GB"/>
        </w:rPr>
        <w:t xml:space="preserve"> are defined as regular class attributes with a custom </w:t>
      </w:r>
      <w:r w:rsidRPr="00AE395F">
        <w:rPr>
          <w:i/>
          <w:iCs/>
          <w:lang w:val="en-GB"/>
        </w:rPr>
        <w:t>Primitive Type</w:t>
      </w:r>
      <w:r w:rsidRPr="00AE395F">
        <w:rPr>
          <w:lang w:val="en-GB"/>
        </w:rPr>
        <w:t xml:space="preserve"> as datatype (e.g. +coding: CodingName[1]). The </w:t>
      </w:r>
      <w:r w:rsidRPr="00AE395F">
        <w:rPr>
          <w:i/>
          <w:iCs/>
          <w:lang w:val="en-GB"/>
        </w:rPr>
        <w:t xml:space="preserve">Primitive Type </w:t>
      </w:r>
      <w:r w:rsidRPr="00AE395F">
        <w:rPr>
          <w:lang w:val="en-GB"/>
        </w:rPr>
        <w:t xml:space="preserve">is stereotyped either with </w:t>
      </w:r>
      <w:r w:rsidRPr="00AE395F">
        <w:rPr>
          <w:i/>
          <w:iCs/>
          <w:lang w:val="en-GB"/>
        </w:rPr>
        <w:t xml:space="preserve">ClosedPatternRestriction </w:t>
      </w:r>
      <w:r w:rsidRPr="00AE395F">
        <w:rPr>
          <w:lang w:val="en-GB"/>
        </w:rPr>
        <w:t xml:space="preserve">or </w:t>
      </w:r>
      <w:r w:rsidRPr="00AE395F">
        <w:rPr>
          <w:i/>
          <w:iCs/>
          <w:lang w:val="en-GB"/>
        </w:rPr>
        <w:t xml:space="preserve">OpenPatternRestriction. </w:t>
      </w:r>
      <w:r w:rsidRPr="00AE395F">
        <w:rPr>
          <w:lang w:val="en-GB"/>
        </w:rPr>
        <w:t xml:space="preserve">The semantic for open and closed is the same as for enumerations. </w:t>
      </w:r>
      <w:r w:rsidRPr="00AE395F">
        <w:rPr>
          <w:i/>
          <w:iCs/>
          <w:lang w:val="en-GB"/>
        </w:rPr>
        <w:t>ClosedPatternRestrictions</w:t>
      </w:r>
      <w:r w:rsidRPr="00AE395F">
        <w:rPr>
          <w:lang w:val="en-GB"/>
        </w:rPr>
        <w:t xml:space="preserve"> are included in all schema </w:t>
      </w:r>
      <w:ins w:id="616" w:author="Motzer Martin IA17" w:date="2020-02-03T14:59:00Z">
        <w:r w:rsidRPr="00AE395F">
          <w:rPr>
            <w:lang w:val="en-GB"/>
          </w:rPr>
          <w:t>version</w:t>
        </w:r>
      </w:ins>
      <w:ins w:id="617" w:author="Motzer Martin IA17" w:date="2020-01-31T10:03:00Z">
        <w:r w:rsidR="00707BAE">
          <w:rPr>
            <w:lang w:val="en-GB"/>
          </w:rPr>
          <w:t>s</w:t>
        </w:r>
      </w:ins>
      <w:del w:id="618" w:author="Motzer Martin IA17" w:date="2020-02-03T14:59:00Z">
        <w:r w:rsidRPr="00AE395F">
          <w:rPr>
            <w:lang w:val="en-GB"/>
          </w:rPr>
          <w:delText>version</w:delText>
        </w:r>
      </w:del>
      <w:r w:rsidRPr="00AE395F">
        <w:rPr>
          <w:lang w:val="en-GB"/>
        </w:rPr>
        <w:t xml:space="preserve">, </w:t>
      </w:r>
      <w:r w:rsidRPr="00AE395F">
        <w:rPr>
          <w:i/>
          <w:iCs/>
          <w:lang w:val="en-GB"/>
        </w:rPr>
        <w:t xml:space="preserve">OpenPatternRestrictions </w:t>
      </w:r>
      <w:r w:rsidRPr="00AE395F">
        <w:rPr>
          <w:lang w:val="en-GB"/>
        </w:rPr>
        <w:t xml:space="preserve">only in the strict schema versions. The actual pattern of the restriction is defined as "class constraint" on the </w:t>
      </w:r>
      <w:r w:rsidRPr="00AE395F">
        <w:rPr>
          <w:i/>
          <w:iCs/>
          <w:lang w:val="en-GB"/>
        </w:rPr>
        <w:t>Primitive Type.</w:t>
      </w:r>
    </w:p>
    <w:p w14:paraId="590FA1C7" w14:textId="77777777" w:rsidR="002C65AC" w:rsidRPr="00AE395F" w:rsidRDefault="002C65AC" w:rsidP="002C65AC">
      <w:pPr>
        <w:rPr>
          <w:lang w:val="en-GB"/>
        </w:rPr>
      </w:pPr>
      <w:r w:rsidRPr="00AE395F">
        <w:rPr>
          <w:lang w:val="en-GB"/>
        </w:rPr>
        <w:t xml:space="preserve">In the XML Schema the </w:t>
      </w:r>
      <w:r w:rsidRPr="00AE395F">
        <w:rPr>
          <w:i/>
          <w:iCs/>
          <w:lang w:val="en-GB"/>
        </w:rPr>
        <w:t xml:space="preserve">Primitive Types </w:t>
      </w:r>
      <w:r w:rsidRPr="00AE395F">
        <w:rPr>
          <w:lang w:val="en-GB"/>
        </w:rPr>
        <w:t xml:space="preserve">are translated as </w:t>
      </w:r>
      <w:r w:rsidRPr="00AE395F">
        <w:rPr>
          <w:i/>
          <w:iCs/>
          <w:lang w:val="en-GB"/>
        </w:rPr>
        <w:t>&lt;xs:simpleType&gt;</w:t>
      </w:r>
      <w:r w:rsidRPr="00AE395F">
        <w:rPr>
          <w:lang w:val="en-GB"/>
        </w:rPr>
        <w:t xml:space="preserve"> based on </w:t>
      </w:r>
      <w:r w:rsidRPr="00AE395F">
        <w:rPr>
          <w:i/>
          <w:iCs/>
          <w:lang w:val="en-GB"/>
        </w:rPr>
        <w:t>xs:string</w:t>
      </w:r>
      <w:r w:rsidRPr="00AE395F">
        <w:rPr>
          <w:lang w:val="en-GB"/>
        </w:rPr>
        <w:t xml:space="preserve"> with a </w:t>
      </w:r>
      <w:r w:rsidRPr="00AE395F">
        <w:rPr>
          <w:i/>
          <w:iCs/>
          <w:lang w:val="en-GB"/>
        </w:rPr>
        <w:t xml:space="preserve">xs:pattern </w:t>
      </w:r>
      <w:r w:rsidRPr="00AE395F">
        <w:rPr>
          <w:lang w:val="en-GB"/>
        </w:rPr>
        <w:t>restriction.</w:t>
      </w:r>
    </w:p>
    <w:p w14:paraId="47BE4801" w14:textId="77777777" w:rsidR="002C65AC" w:rsidRDefault="002C65AC" w:rsidP="002C65AC">
      <w:pPr>
        <w:pStyle w:val="berschrift2"/>
        <w:keepLines w:val="0"/>
        <w:numPr>
          <w:ilvl w:val="1"/>
          <w:numId w:val="2"/>
        </w:numPr>
        <w:autoSpaceDE/>
        <w:autoSpaceDN/>
        <w:adjustRightInd/>
        <w:spacing w:before="240" w:after="60" w:line="240" w:lineRule="auto"/>
      </w:pPr>
      <w:bookmarkStart w:id="619" w:name="_Toc27668605"/>
      <w:bookmarkStart w:id="620" w:name="_Toc27730673"/>
      <w:r>
        <w:lastRenderedPageBreak/>
        <w:t>PDM Information</w:t>
      </w:r>
      <w:bookmarkEnd w:id="619"/>
      <w:bookmarkEnd w:id="620"/>
    </w:p>
    <w:p w14:paraId="69DD19BD" w14:textId="77777777" w:rsidR="002C65AC" w:rsidRPr="00AE395F" w:rsidRDefault="002C65AC" w:rsidP="002C65AC">
      <w:pPr>
        <w:rPr>
          <w:lang w:val="en-GB"/>
        </w:rPr>
      </w:pPr>
      <w:r w:rsidRPr="00AE395F">
        <w:rPr>
          <w:lang w:val="en-GB"/>
        </w:rPr>
        <w:t xml:space="preserve">The content of this chapter describes the various aspects of PDM information contained in the VEC. PDM information is every information that is no actual content data, but all meta data about </w:t>
      </w:r>
      <w:r w:rsidRPr="00AE395F">
        <w:rPr>
          <w:i/>
          <w:iCs/>
          <w:lang w:val="en-GB"/>
        </w:rPr>
        <w:t>ItemVersions</w:t>
      </w:r>
      <w:r w:rsidRPr="00AE395F">
        <w:rPr>
          <w:lang w:val="en-GB"/>
        </w:rPr>
        <w:t xml:space="preserve"> contained in the VEC.</w:t>
      </w:r>
    </w:p>
    <w:p w14:paraId="62315D85" w14:textId="77777777" w:rsidR="002C65AC" w:rsidRPr="00AE395F" w:rsidRDefault="002C65AC" w:rsidP="002C65AC">
      <w:pPr>
        <w:rPr>
          <w:lang w:val="en-GB"/>
        </w:rPr>
      </w:pPr>
      <w:r w:rsidRPr="00AE395F">
        <w:rPr>
          <w:lang w:val="en-GB"/>
        </w:rPr>
        <w:t xml:space="preserve">Since most of the PDM information (product data management relevant information) is in principle equally relevant for both, parts and documents, the VEC defines the abstract superclass </w:t>
      </w:r>
      <w:r w:rsidRPr="00AE395F">
        <w:rPr>
          <w:i/>
          <w:iCs/>
          <w:lang w:val="en-GB"/>
        </w:rPr>
        <w:t>ItemVersion</w:t>
      </w:r>
      <w:r w:rsidRPr="00AE395F">
        <w:rPr>
          <w:lang w:val="en-GB"/>
        </w:rPr>
        <w:t xml:space="preserve"> as anchor for the definition of PDM information.</w:t>
      </w:r>
    </w:p>
    <w:p w14:paraId="1ADDACCE" w14:textId="77777777" w:rsidR="002C65AC" w:rsidRDefault="002C65AC" w:rsidP="002C65AC">
      <w:pPr>
        <w:pStyle w:val="berschrift3"/>
        <w:keepLines w:val="0"/>
        <w:numPr>
          <w:ilvl w:val="2"/>
          <w:numId w:val="2"/>
        </w:numPr>
        <w:autoSpaceDE/>
        <w:autoSpaceDN/>
        <w:adjustRightInd/>
        <w:spacing w:before="240" w:after="60" w:line="240" w:lineRule="auto"/>
      </w:pPr>
      <w:bookmarkStart w:id="621" w:name="_ce7500e11846cefa3185134430adfa3e"/>
      <w:r>
        <w:t>Lifecycle Information</w:t>
      </w:r>
      <w:bookmarkEnd w:id="621"/>
    </w:p>
    <w:p w14:paraId="453B2D7B" w14:textId="77777777" w:rsidR="002C65AC" w:rsidRDefault="002C65AC" w:rsidP="002C65AC">
      <w:pPr>
        <w:jc w:val="center"/>
      </w:pPr>
      <w:r w:rsidRPr="000244B0">
        <w:rPr>
          <w:noProof/>
          <w:lang w:eastAsia="zh-CN"/>
        </w:rPr>
        <w:drawing>
          <wp:inline distT="0" distB="0" distL="0" distR="0" wp14:anchorId="696A9B83" wp14:editId="39DCE075">
            <wp:extent cx="5756910" cy="3880485"/>
            <wp:effectExtent l="0" t="0" r="0" b="5715"/>
            <wp:docPr id="441" name="Grafik 441"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94716.png" descr="-20008947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880485"/>
                    </a:xfrm>
                    <a:prstGeom prst="rect">
                      <a:avLst/>
                    </a:prstGeom>
                    <a:noFill/>
                    <a:ln>
                      <a:noFill/>
                    </a:ln>
                  </pic:spPr>
                </pic:pic>
              </a:graphicData>
            </a:graphic>
          </wp:inline>
        </w:drawing>
      </w:r>
    </w:p>
    <w:p w14:paraId="0A4CAEF0" w14:textId="77777777" w:rsidR="002C65AC" w:rsidRPr="00AE395F" w:rsidRDefault="002C65AC" w:rsidP="002C65AC">
      <w:pPr>
        <w:pStyle w:val="Beschriftung"/>
        <w:rPr>
          <w:lang w:val="en-GB"/>
        </w:rPr>
      </w:pPr>
      <w:bookmarkStart w:id="622" w:name="_Toc2773232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14</w:t>
      </w:r>
      <w:r>
        <w:fldChar w:fldCharType="end"/>
      </w:r>
      <w:r w:rsidRPr="00AE395F">
        <w:rPr>
          <w:lang w:val="en-GB"/>
        </w:rPr>
        <w:t>: Lifecycle Information</w:t>
      </w:r>
      <w:bookmarkEnd w:id="622"/>
    </w:p>
    <w:p w14:paraId="3ADFEC3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can carry information about the creation of the item. This means the creating timestamp and an optionally information regarding the creator or responsible person.</w:t>
      </w:r>
    </w:p>
    <w:p w14:paraId="3B75578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normally has approval information and can be specified within the VEC by the relationship </w:t>
      </w:r>
      <w:r w:rsidRPr="00AE395F">
        <w:rPr>
          <w:i/>
          <w:iCs/>
          <w:lang w:val="en-GB"/>
        </w:rPr>
        <w:t>ItemVersion.approval</w:t>
      </w:r>
      <w:r w:rsidRPr="00AE395F">
        <w:rPr>
          <w:lang w:val="en-GB"/>
        </w:rPr>
        <w:t xml:space="preserve">. The class </w:t>
      </w:r>
      <w:r w:rsidRPr="00AE395F">
        <w:rPr>
          <w:i/>
          <w:iCs/>
          <w:lang w:val="en-GB"/>
        </w:rPr>
        <w:t>Permission</w:t>
      </w:r>
      <w:r w:rsidRPr="00AE395F">
        <w:rPr>
          <w:lang w:val="en-GB"/>
        </w:rPr>
        <w:t xml:space="preserve"> allows the documentation of the persons involved in the approval-process.</w:t>
      </w:r>
    </w:p>
    <w:p w14:paraId="1FAB2784" w14:textId="77777777" w:rsidR="002C65AC" w:rsidRPr="00AE395F" w:rsidRDefault="002C65AC" w:rsidP="002C65AC">
      <w:pPr>
        <w:rPr>
          <w:lang w:val="en-GB"/>
        </w:rPr>
      </w:pPr>
      <w:r w:rsidRPr="00AE395F">
        <w:rPr>
          <w:lang w:val="en-GB"/>
        </w:rPr>
        <w:t xml:space="preserve">The class </w:t>
      </w:r>
      <w:r w:rsidRPr="00AE395F">
        <w:rPr>
          <w:i/>
          <w:iCs/>
          <w:lang w:val="en-GB"/>
        </w:rPr>
        <w:t>ChangeDescription</w:t>
      </w:r>
      <w:r w:rsidRPr="00AE395F">
        <w:rPr>
          <w:lang w:val="en-GB"/>
        </w:rPr>
        <w:t xml:space="preserve"> expresses the changes of an </w:t>
      </w:r>
      <w:r w:rsidRPr="00AE395F">
        <w:rPr>
          <w:i/>
          <w:iCs/>
          <w:lang w:val="en-GB"/>
        </w:rPr>
        <w:t>ItemVersion</w:t>
      </w:r>
      <w:r w:rsidRPr="00AE395F">
        <w:rPr>
          <w:lang w:val="en-GB"/>
        </w:rPr>
        <w:t xml:space="preserve"> compared to its direct </w:t>
      </w:r>
      <w:r w:rsidRPr="00AE395F">
        <w:rPr>
          <w:i/>
          <w:iCs/>
          <w:lang w:val="en-GB"/>
        </w:rPr>
        <w:t>predecessorVersion(s).</w:t>
      </w:r>
    </w:p>
    <w:p w14:paraId="0417AE27" w14:textId="77777777" w:rsidR="002C65AC" w:rsidRPr="00AE395F" w:rsidRDefault="002C65AC" w:rsidP="002C65AC">
      <w:pPr>
        <w:rPr>
          <w:lang w:val="en-GB"/>
        </w:rPr>
      </w:pPr>
      <w:r w:rsidRPr="00AE395F">
        <w:rPr>
          <w:lang w:val="en-GB"/>
        </w:rPr>
        <w:t xml:space="preserve">The class </w:t>
      </w:r>
      <w:r w:rsidRPr="00AE395F">
        <w:rPr>
          <w:i/>
          <w:iCs/>
          <w:lang w:val="en-GB"/>
        </w:rPr>
        <w:t>CopyrightInformation</w:t>
      </w:r>
      <w:r w:rsidRPr="00AE395F">
        <w:rPr>
          <w:lang w:val="en-GB"/>
        </w:rPr>
        <w:t xml:space="preserve"> enables the description of copyright information of </w:t>
      </w:r>
      <w:r w:rsidRPr="00AE395F">
        <w:rPr>
          <w:i/>
          <w:iCs/>
          <w:lang w:val="en-GB"/>
        </w:rPr>
        <w:t>ItemVersions</w:t>
      </w:r>
      <w:r w:rsidRPr="00AE395F">
        <w:rPr>
          <w:lang w:val="en-GB"/>
        </w:rPr>
        <w:t xml:space="preserve">. Instances of the class </w:t>
      </w:r>
      <w:r w:rsidRPr="00AE395F">
        <w:rPr>
          <w:i/>
          <w:iCs/>
          <w:lang w:val="en-GB"/>
        </w:rPr>
        <w:t>CopyrightInformation</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B80AE51" w14:textId="77777777" w:rsidR="002C65AC" w:rsidRPr="00AE395F" w:rsidRDefault="002C65AC" w:rsidP="002C65AC">
      <w:pPr>
        <w:rPr>
          <w:lang w:val="en-GB"/>
        </w:rPr>
      </w:pPr>
      <w:r w:rsidRPr="00AE395F">
        <w:rPr>
          <w:lang w:val="en-GB"/>
        </w:rPr>
        <w:lastRenderedPageBreak/>
        <w:t xml:space="preserve">An </w:t>
      </w:r>
      <w:r w:rsidRPr="00AE395F">
        <w:rPr>
          <w:i/>
          <w:iCs/>
          <w:lang w:val="en-GB"/>
        </w:rPr>
        <w:t>ItemVersion</w:t>
      </w:r>
      <w:r w:rsidRPr="00AE395F">
        <w:rPr>
          <w:lang w:val="en-GB"/>
        </w:rPr>
        <w:t xml:space="preserve"> can have contract information with company role information. Instances of the class </w:t>
      </w:r>
      <w:r w:rsidRPr="00AE395F">
        <w:rPr>
          <w:i/>
          <w:iCs/>
          <w:lang w:val="en-GB"/>
        </w:rPr>
        <w:t>Contract</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32AC09FB" w14:textId="77777777" w:rsidR="002C65AC" w:rsidRPr="00AE395F" w:rsidRDefault="002C65AC" w:rsidP="002C65AC">
      <w:pPr>
        <w:rPr>
          <w:lang w:val="en-GB"/>
        </w:rPr>
      </w:pPr>
      <w:r w:rsidRPr="00AE395F">
        <w:rPr>
          <w:lang w:val="en-GB"/>
        </w:rPr>
        <w:t xml:space="preserve">A </w:t>
      </w:r>
      <w:r w:rsidRPr="00AE395F">
        <w:rPr>
          <w:i/>
          <w:iCs/>
          <w:lang w:val="en-GB"/>
        </w:rPr>
        <w:t>PartVersion</w:t>
      </w:r>
      <w:r w:rsidRPr="00AE395F">
        <w:rPr>
          <w:lang w:val="en-GB"/>
        </w:rPr>
        <w:t xml:space="preserve"> can reference a </w:t>
      </w:r>
      <w:r w:rsidRPr="00AE395F">
        <w:rPr>
          <w:i/>
          <w:iCs/>
          <w:lang w:val="en-GB"/>
        </w:rPr>
        <w:t>Project</w:t>
      </w:r>
      <w:r w:rsidRPr="00AE395F">
        <w:rPr>
          <w:lang w:val="en-GB"/>
        </w:rPr>
        <w:t xml:space="preserve"> in order to describe for which </w:t>
      </w:r>
      <w:r w:rsidRPr="00AE395F">
        <w:rPr>
          <w:i/>
          <w:iCs/>
          <w:lang w:val="en-GB"/>
        </w:rPr>
        <w:t>Project</w:t>
      </w:r>
      <w:r w:rsidRPr="00AE395F">
        <w:rPr>
          <w:lang w:val="en-GB"/>
        </w:rPr>
        <w:t xml:space="preserve"> it is relevant. Instances of the class </w:t>
      </w:r>
      <w:r w:rsidRPr="00AE395F">
        <w:rPr>
          <w:i/>
          <w:iCs/>
          <w:lang w:val="en-GB"/>
        </w:rPr>
        <w:t>Project</w:t>
      </w:r>
      <w:r w:rsidRPr="00AE395F">
        <w:rPr>
          <w:lang w:val="en-GB"/>
        </w:rPr>
        <w:t xml:space="preserve"> are assumed to be constant and so do not need to have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0D07B0A3" w14:textId="77777777" w:rsidR="002C65AC" w:rsidRDefault="002C65AC" w:rsidP="002C65AC">
      <w:pPr>
        <w:pStyle w:val="berschrift3"/>
        <w:keepLines w:val="0"/>
        <w:numPr>
          <w:ilvl w:val="2"/>
          <w:numId w:val="2"/>
        </w:numPr>
        <w:autoSpaceDE/>
        <w:autoSpaceDN/>
        <w:adjustRightInd/>
        <w:spacing w:before="240" w:after="60" w:line="240" w:lineRule="auto"/>
      </w:pPr>
      <w:bookmarkStart w:id="623" w:name="_722255e17957f3fcf1756ab888d9a414"/>
      <w:r>
        <w:t>Baselines</w:t>
      </w:r>
      <w:bookmarkEnd w:id="623"/>
    </w:p>
    <w:p w14:paraId="7B101781" w14:textId="77777777" w:rsidR="002C65AC" w:rsidRDefault="002C65AC" w:rsidP="002C65AC">
      <w:pPr>
        <w:jc w:val="center"/>
      </w:pPr>
      <w:r w:rsidRPr="000244B0">
        <w:rPr>
          <w:noProof/>
          <w:lang w:eastAsia="zh-CN"/>
        </w:rPr>
        <w:drawing>
          <wp:inline distT="0" distB="0" distL="0" distR="0" wp14:anchorId="699BC99C" wp14:editId="18924F19">
            <wp:extent cx="5287645" cy="3546475"/>
            <wp:effectExtent l="0" t="0" r="8255" b="0"/>
            <wp:docPr id="440" name="Grafik 440"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556927.png" descr="-17155569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645" cy="3546475"/>
                    </a:xfrm>
                    <a:prstGeom prst="rect">
                      <a:avLst/>
                    </a:prstGeom>
                    <a:noFill/>
                    <a:ln>
                      <a:noFill/>
                    </a:ln>
                  </pic:spPr>
                </pic:pic>
              </a:graphicData>
            </a:graphic>
          </wp:inline>
        </w:drawing>
      </w:r>
    </w:p>
    <w:p w14:paraId="3362BC34" w14:textId="77777777" w:rsidR="002C65AC" w:rsidRPr="00AE395F" w:rsidRDefault="002C65AC" w:rsidP="002C65AC">
      <w:pPr>
        <w:pStyle w:val="Beschriftung"/>
        <w:rPr>
          <w:lang w:val="en-GB"/>
        </w:rPr>
      </w:pPr>
      <w:bookmarkStart w:id="624" w:name="_Toc2773232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15</w:t>
      </w:r>
      <w:r>
        <w:fldChar w:fldCharType="end"/>
      </w:r>
      <w:r w:rsidRPr="00AE395F">
        <w:rPr>
          <w:lang w:val="en-GB"/>
        </w:rPr>
        <w:t>: Baselines</w:t>
      </w:r>
      <w:bookmarkEnd w:id="624"/>
    </w:p>
    <w:p w14:paraId="6DDAF8F8" w14:textId="77777777" w:rsidR="002C65AC" w:rsidRPr="00AE395F" w:rsidRDefault="002C65AC" w:rsidP="002C65AC">
      <w:pPr>
        <w:rPr>
          <w:lang w:val="en-GB"/>
        </w:rPr>
      </w:pPr>
      <w:r w:rsidRPr="00AE395F">
        <w:rPr>
          <w:lang w:val="en-GB"/>
        </w:rPr>
        <w:t xml:space="preserve">A </w:t>
      </w:r>
      <w:r w:rsidRPr="00AE395F">
        <w:rPr>
          <w:i/>
          <w:iCs/>
          <w:lang w:val="en-GB"/>
        </w:rPr>
        <w:t>BaselineSpecification</w:t>
      </w:r>
      <w:r w:rsidRPr="00AE395F">
        <w:rPr>
          <w:lang w:val="en-GB"/>
        </w:rPr>
        <w:t xml:space="preserve"> defines a set of </w:t>
      </w:r>
      <w:r w:rsidRPr="00AE395F">
        <w:rPr>
          <w:i/>
          <w:iCs/>
          <w:lang w:val="en-GB"/>
        </w:rPr>
        <w:t>ItemVersion</w:t>
      </w:r>
      <w:r w:rsidRPr="00AE395F">
        <w:rPr>
          <w:lang w:val="en-GB"/>
        </w:rPr>
        <w:t>s (</w:t>
      </w:r>
      <w:r w:rsidRPr="00AE395F">
        <w:rPr>
          <w:i/>
          <w:iCs/>
          <w:lang w:val="en-GB"/>
        </w:rPr>
        <w:t>Document-</w:t>
      </w:r>
      <w:r w:rsidRPr="00AE395F">
        <w:rPr>
          <w:lang w:val="en-GB"/>
        </w:rPr>
        <w:t xml:space="preserve"> and </w:t>
      </w:r>
      <w:r w:rsidRPr="00AE395F">
        <w:rPr>
          <w:i/>
          <w:iCs/>
          <w:lang w:val="en-GB"/>
        </w:rPr>
        <w:t>PartVersions</w:t>
      </w:r>
      <w:r w:rsidRPr="00AE395F">
        <w:rPr>
          <w:lang w:val="en-GB"/>
        </w:rPr>
        <w:t>) that relate to each other in a certain way e.g. all parts and documents in their specific versions that contributed to a specific manufactured result.</w:t>
      </w:r>
    </w:p>
    <w:p w14:paraId="048E3962" w14:textId="77777777" w:rsidR="002C65AC" w:rsidRPr="00AE395F" w:rsidRDefault="002C65AC" w:rsidP="002C65AC">
      <w:pPr>
        <w:rPr>
          <w:lang w:val="en-GB"/>
        </w:rPr>
      </w:pPr>
      <w:r w:rsidRPr="00AE395F">
        <w:rPr>
          <w:lang w:val="en-GB"/>
        </w:rPr>
        <w:t xml:space="preserve">Baselines are a standard mechanism to support change, release and configuration management and are often used throughout the whole product life cycle. In the VEC, baselines themselves are </w:t>
      </w:r>
      <w:r w:rsidRPr="00AE395F">
        <w:rPr>
          <w:i/>
          <w:iCs/>
          <w:lang w:val="en-GB"/>
        </w:rPr>
        <w:t>Specifications</w:t>
      </w:r>
      <w:r w:rsidRPr="00AE395F">
        <w:rPr>
          <w:lang w:val="en-GB"/>
        </w:rPr>
        <w:t xml:space="preserve"> and thus content of a </w:t>
      </w:r>
      <w:r w:rsidRPr="00AE395F">
        <w:rPr>
          <w:i/>
          <w:iCs/>
          <w:lang w:val="en-GB"/>
        </w:rPr>
        <w:t>DocumentVersion</w:t>
      </w:r>
      <w:r w:rsidRPr="00AE395F">
        <w:rPr>
          <w:lang w:val="en-GB"/>
        </w:rPr>
        <w:t>, which is equivalent to the fact that they are versioned information themselves.</w:t>
      </w:r>
    </w:p>
    <w:p w14:paraId="5F3C1EAB" w14:textId="0336D820" w:rsidR="002C65AC" w:rsidRPr="00AE395F" w:rsidRDefault="002C65AC" w:rsidP="002C65AC">
      <w:pPr>
        <w:rPr>
          <w:lang w:val="en-GB"/>
        </w:rPr>
      </w:pPr>
      <w:r w:rsidRPr="00AE395F">
        <w:rPr>
          <w:lang w:val="en-GB"/>
        </w:rPr>
        <w:t xml:space="preserve">In a product development for wiring harnesses, the content of a baseline is </w:t>
      </w:r>
      <w:commentRangeStart w:id="625"/>
      <w:r w:rsidRPr="00AE395F">
        <w:rPr>
          <w:lang w:val="en-GB"/>
        </w:rPr>
        <w:t xml:space="preserve">created over a period </w:t>
      </w:r>
      <w:commentRangeEnd w:id="625"/>
      <w:r w:rsidR="00086BEF">
        <w:rPr>
          <w:rStyle w:val="Kommentarzeichen"/>
        </w:rPr>
        <w:commentReference w:id="625"/>
      </w:r>
      <w:r w:rsidRPr="00AE395F">
        <w:rPr>
          <w:lang w:val="en-GB"/>
        </w:rPr>
        <w:t>(e.g. system schematics are created before the definition of the</w:t>
      </w:r>
      <w:commentRangeStart w:id="626"/>
      <w:r w:rsidRPr="00AE395F">
        <w:rPr>
          <w:lang w:val="en-GB"/>
        </w:rPr>
        <w:t xml:space="preserve"> </w:t>
      </w:r>
      <w:commentRangeEnd w:id="626"/>
      <w:r w:rsidR="005437F1">
        <w:rPr>
          <w:rStyle w:val="Kommentarzeichen"/>
        </w:rPr>
        <w:commentReference w:id="626"/>
      </w:r>
      <w:r w:rsidRPr="00AE395F">
        <w:rPr>
          <w:lang w:val="en-GB"/>
        </w:rPr>
        <w:t xml:space="preserve">harness). </w:t>
      </w:r>
      <w:commentRangeStart w:id="627"/>
      <w:r w:rsidRPr="00AE395F">
        <w:rPr>
          <w:lang w:val="en-GB"/>
        </w:rPr>
        <w:t xml:space="preserve">During this time period </w:t>
      </w:r>
      <w:commentRangeEnd w:id="627"/>
      <w:r w:rsidR="005437F1">
        <w:rPr>
          <w:rStyle w:val="Kommentarzeichen"/>
        </w:rPr>
        <w:commentReference w:id="627"/>
      </w:r>
      <w:r w:rsidRPr="00AE395F">
        <w:rPr>
          <w:lang w:val="en-GB"/>
        </w:rPr>
        <w:t xml:space="preserve">items are created and added to the baseline (based on other items from the baseline). Additionally, items in the baseline can be changed, following the rules of the respective development process. Such a baseline has the </w:t>
      </w:r>
      <w:ins w:id="628" w:author="Motzer Martin IA17" w:date="2020-02-03T14:59:00Z">
        <w:r w:rsidRPr="00AE395F">
          <w:rPr>
            <w:i/>
            <w:iCs/>
            <w:lang w:val="en-GB"/>
          </w:rPr>
          <w:t>Baseline</w:t>
        </w:r>
      </w:ins>
      <w:ins w:id="629" w:author="Motzer Martin IA17" w:date="2020-01-31T10:07:00Z">
        <w:r w:rsidR="00914455">
          <w:rPr>
            <w:i/>
            <w:iCs/>
            <w:lang w:val="en-GB"/>
          </w:rPr>
          <w:t>-</w:t>
        </w:r>
      </w:ins>
      <w:ins w:id="630" w:author="Motzer Martin IA17" w:date="2020-02-03T14:59:00Z">
        <w:r w:rsidRPr="00AE395F">
          <w:rPr>
            <w:i/>
            <w:iCs/>
            <w:lang w:val="en-GB"/>
          </w:rPr>
          <w:lastRenderedPageBreak/>
          <w:t>State</w:t>
        </w:r>
      </w:ins>
      <w:del w:id="631" w:author="Motzer Martin IA17" w:date="2020-02-03T14:59:00Z">
        <w:r w:rsidRPr="00AE395F">
          <w:rPr>
            <w:i/>
            <w:iCs/>
            <w:lang w:val="en-GB"/>
          </w:rPr>
          <w:delText>BaselineState</w:delText>
        </w:r>
      </w:del>
      <w:r w:rsidRPr="00AE395F">
        <w:rPr>
          <w:i/>
          <w:iCs/>
          <w:lang w:val="en-GB"/>
        </w:rPr>
        <w:t>.Draft.</w:t>
      </w:r>
      <w:r w:rsidRPr="00AE395F">
        <w:rPr>
          <w:lang w:val="en-GB"/>
        </w:rPr>
        <w:t xml:space="preserve"> </w:t>
      </w:r>
      <w:commentRangeStart w:id="632"/>
      <w:r w:rsidRPr="00AE395F">
        <w:rPr>
          <w:lang w:val="en-GB"/>
        </w:rPr>
        <w:t>At</w:t>
      </w:r>
      <w:commentRangeStart w:id="633"/>
      <w:r w:rsidRPr="00AE395F">
        <w:rPr>
          <w:lang w:val="en-GB"/>
        </w:rPr>
        <w:t xml:space="preserve"> </w:t>
      </w:r>
      <w:commentRangeEnd w:id="633"/>
      <w:r w:rsidR="005437F1">
        <w:rPr>
          <w:rStyle w:val="Kommentarzeichen"/>
        </w:rPr>
        <w:commentReference w:id="633"/>
      </w:r>
      <w:r w:rsidRPr="00AE395F">
        <w:rPr>
          <w:lang w:val="en-GB"/>
        </w:rPr>
        <w:t>well-defined</w:t>
      </w:r>
      <w:commentRangeEnd w:id="632"/>
      <w:r w:rsidR="00E510F7">
        <w:rPr>
          <w:rStyle w:val="Kommentarzeichen"/>
        </w:rPr>
        <w:commentReference w:id="632"/>
      </w:r>
      <w:r w:rsidRPr="00AE395F">
        <w:rPr>
          <w:lang w:val="en-GB"/>
        </w:rPr>
        <w:t xml:space="preserve"> point in time, the content of baseline is checked and released. After this, the baseline cannot be changed without creating a new version of the baseline itself. Such a baseline has the </w:t>
      </w:r>
      <w:r w:rsidRPr="00AE395F">
        <w:rPr>
          <w:i/>
          <w:iCs/>
          <w:lang w:val="en-GB"/>
        </w:rPr>
        <w:t>BaselineState.Frozen.</w:t>
      </w:r>
    </w:p>
    <w:p w14:paraId="20717D8F" w14:textId="375CD4A2" w:rsidR="002C65AC" w:rsidRPr="00AE395F" w:rsidRDefault="002C65AC" w:rsidP="002C65AC">
      <w:pPr>
        <w:rPr>
          <w:lang w:val="en-GB"/>
        </w:rPr>
      </w:pPr>
      <w:r w:rsidRPr="00AE395F">
        <w:rPr>
          <w:lang w:val="en-GB"/>
        </w:rPr>
        <w:t xml:space="preserve">Baselines are normally defined for a certain scope (e.g. a specific vehicle, a specific product). </w:t>
      </w:r>
      <w:bookmarkStart w:id="634" w:name="_Hlk31841993"/>
      <w:commentRangeStart w:id="635"/>
      <w:r w:rsidRPr="00AE395F">
        <w:rPr>
          <w:lang w:val="en-GB"/>
        </w:rPr>
        <w:t xml:space="preserve">During the product development it is possible, that a baseline is created that is not yet complete (and never will be). A reason for this </w:t>
      </w:r>
      <w:commentRangeStart w:id="636"/>
      <w:r w:rsidRPr="00AE395F">
        <w:rPr>
          <w:lang w:val="en-GB"/>
        </w:rPr>
        <w:t>might</w:t>
      </w:r>
      <w:del w:id="637" w:author="Ungerer, Max" w:date="2020-02-03T15:04:00Z">
        <w:r w:rsidRPr="00121228">
          <w:delText xml:space="preserve">, </w:delText>
        </w:r>
      </w:del>
      <w:ins w:id="638" w:author="Motzer Martin IA17" w:date="2020-01-31T10:08:00Z">
        <w:r w:rsidR="00914455">
          <w:rPr>
            <w:lang w:val="en-GB"/>
          </w:rPr>
          <w:t xml:space="preserve"> be</w:t>
        </w:r>
      </w:ins>
      <w:ins w:id="639" w:author="Motzer Martin IA17" w:date="2020-02-03T14:59:00Z">
        <w:r w:rsidRPr="00AE395F">
          <w:rPr>
            <w:lang w:val="en-GB"/>
          </w:rPr>
          <w:t xml:space="preserve">, </w:t>
        </w:r>
      </w:ins>
      <w:ins w:id="640" w:author="Ungerer, Max" w:date="2020-02-03T14:59:00Z">
        <w:r w:rsidRPr="00AE395F">
          <w:rPr>
            <w:lang w:val="en-GB"/>
          </w:rPr>
          <w:t xml:space="preserve">, </w:t>
        </w:r>
        <w:commentRangeEnd w:id="636"/>
        <w:r w:rsidR="00E510F7">
          <w:rPr>
            <w:rStyle w:val="Kommentarzeichen"/>
          </w:rPr>
          <w:commentReference w:id="636"/>
        </w:r>
      </w:ins>
      <w:r w:rsidRPr="00AE395F">
        <w:rPr>
          <w:lang w:val="en-GB"/>
        </w:rPr>
        <w:t xml:space="preserve">that not all development artefacts are already defined in this phase of the development process. Nevertheless, all artefacts are required for the final product. Such </w:t>
      </w:r>
      <w:r w:rsidRPr="00AE395F">
        <w:rPr>
          <w:i/>
          <w:iCs/>
          <w:lang w:val="en-GB"/>
        </w:rPr>
        <w:t xml:space="preserve">BaselineSpecifications </w:t>
      </w:r>
      <w:r w:rsidRPr="00AE395F">
        <w:rPr>
          <w:lang w:val="en-GB"/>
        </w:rPr>
        <w:t xml:space="preserve">have a </w:t>
      </w:r>
      <w:r w:rsidRPr="00AE395F">
        <w:rPr>
          <w:i/>
          <w:iCs/>
          <w:lang w:val="en-GB"/>
        </w:rPr>
        <w:t xml:space="preserve">Partial content. </w:t>
      </w:r>
      <w:r w:rsidRPr="00AE395F">
        <w:rPr>
          <w:lang w:val="en-GB"/>
        </w:rPr>
        <w:t xml:space="preserve">An example might </w:t>
      </w:r>
      <w:commentRangeStart w:id="641"/>
      <w:r w:rsidRPr="00AE395F">
        <w:rPr>
          <w:lang w:val="en-GB"/>
        </w:rPr>
        <w:t>be</w:t>
      </w:r>
      <w:commentRangeEnd w:id="641"/>
      <w:ins w:id="642" w:author="Motzer Martin IA17" w:date="2020-01-31T10:08:00Z">
        <w:r w:rsidR="00914455">
          <w:rPr>
            <w:lang w:val="en-GB"/>
          </w:rPr>
          <w:t>,</w:t>
        </w:r>
      </w:ins>
      <w:ins w:id="643" w:author="Ungerer, Max" w:date="2020-02-03T15:04:00Z">
        <w:r w:rsidR="00E510F7">
          <w:rPr>
            <w:rStyle w:val="Kommentarzeichen"/>
          </w:rPr>
          <w:commentReference w:id="641"/>
        </w:r>
      </w:ins>
      <w:r w:rsidRPr="00AE395F">
        <w:rPr>
          <w:lang w:val="en-GB"/>
        </w:rPr>
        <w:t xml:space="preserve"> that in an early phase of vehicle development not all wiring </w:t>
      </w:r>
      <w:ins w:id="644" w:author="Motzer Martin IA17" w:date="2020-02-03T14:59:00Z">
        <w:r w:rsidRPr="00AE395F">
          <w:rPr>
            <w:lang w:val="en-GB"/>
          </w:rPr>
          <w:t>harness</w:t>
        </w:r>
      </w:ins>
      <w:ins w:id="645" w:author="Motzer Martin IA17" w:date="2020-01-31T10:09:00Z">
        <w:r w:rsidR="00914455">
          <w:rPr>
            <w:lang w:val="en-GB"/>
          </w:rPr>
          <w:t>es</w:t>
        </w:r>
      </w:ins>
      <w:del w:id="646" w:author="Motzer Martin IA17" w:date="2020-02-03T14:59:00Z">
        <w:r w:rsidRPr="00AE395F">
          <w:rPr>
            <w:lang w:val="en-GB"/>
          </w:rPr>
          <w:delText>harness</w:delText>
        </w:r>
      </w:del>
      <w:r w:rsidRPr="00AE395F">
        <w:rPr>
          <w:lang w:val="en-GB"/>
        </w:rPr>
        <w:t xml:space="preserve"> are already specified.</w:t>
      </w:r>
      <w:bookmarkEnd w:id="634"/>
      <w:commentRangeEnd w:id="635"/>
      <w:r w:rsidR="005437F1">
        <w:rPr>
          <w:rStyle w:val="Kommentarzeichen"/>
        </w:rPr>
        <w:commentReference w:id="635"/>
      </w:r>
    </w:p>
    <w:p w14:paraId="3CEA9EF5" w14:textId="77777777" w:rsidR="002C65AC" w:rsidRDefault="002C65AC" w:rsidP="002C65AC">
      <w:pPr>
        <w:pStyle w:val="berschrift3"/>
        <w:keepLines w:val="0"/>
        <w:numPr>
          <w:ilvl w:val="2"/>
          <w:numId w:val="2"/>
        </w:numPr>
        <w:autoSpaceDE/>
        <w:autoSpaceDN/>
        <w:adjustRightInd/>
        <w:spacing w:before="240" w:after="60" w:line="240" w:lineRule="auto"/>
      </w:pPr>
      <w:bookmarkStart w:id="647" w:name="_499f0a6bb1b350461314c291d0f33a13"/>
      <w:r>
        <w:t>Item History</w:t>
      </w:r>
      <w:bookmarkEnd w:id="647"/>
    </w:p>
    <w:p w14:paraId="0FE0E5D6" w14:textId="77777777" w:rsidR="002C65AC" w:rsidRDefault="002C65AC" w:rsidP="002C65AC">
      <w:pPr>
        <w:jc w:val="center"/>
      </w:pPr>
      <w:r w:rsidRPr="000244B0">
        <w:rPr>
          <w:noProof/>
          <w:lang w:eastAsia="zh-CN"/>
        </w:rPr>
        <w:drawing>
          <wp:inline distT="0" distB="0" distL="0" distR="0" wp14:anchorId="3FF13B5D" wp14:editId="247F2AFD">
            <wp:extent cx="3880485" cy="2727325"/>
            <wp:effectExtent l="0" t="0" r="5715" b="0"/>
            <wp:docPr id="439" name="Grafik 439"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81123.png" descr="-1389811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485" cy="2727325"/>
                    </a:xfrm>
                    <a:prstGeom prst="rect">
                      <a:avLst/>
                    </a:prstGeom>
                    <a:noFill/>
                    <a:ln>
                      <a:noFill/>
                    </a:ln>
                  </pic:spPr>
                </pic:pic>
              </a:graphicData>
            </a:graphic>
          </wp:inline>
        </w:drawing>
      </w:r>
    </w:p>
    <w:p w14:paraId="41DE0B7F" w14:textId="77777777" w:rsidR="002C65AC" w:rsidRPr="00AE395F" w:rsidRDefault="002C65AC" w:rsidP="002C65AC">
      <w:pPr>
        <w:pStyle w:val="Beschriftung"/>
        <w:rPr>
          <w:lang w:val="en-GB"/>
        </w:rPr>
      </w:pPr>
      <w:bookmarkStart w:id="648" w:name="_Toc2773232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16</w:t>
      </w:r>
      <w:r>
        <w:fldChar w:fldCharType="end"/>
      </w:r>
      <w:r w:rsidRPr="00AE395F">
        <w:rPr>
          <w:lang w:val="en-GB"/>
        </w:rPr>
        <w:t>: Item History</w:t>
      </w:r>
      <w:bookmarkEnd w:id="648"/>
    </w:p>
    <w:p w14:paraId="7E6BEF49" w14:textId="5A174D90" w:rsidR="002C65AC" w:rsidRPr="00AE395F" w:rsidRDefault="002C65AC" w:rsidP="002C65AC">
      <w:pPr>
        <w:rPr>
          <w:lang w:val="en-GB"/>
        </w:rPr>
      </w:pPr>
      <w:r w:rsidRPr="00AE395F">
        <w:rPr>
          <w:lang w:val="en-GB"/>
        </w:rPr>
        <w:t xml:space="preserve">In a development process items (parts or documents) are often refined incrementally, so one </w:t>
      </w:r>
      <w:r w:rsidRPr="00AE395F">
        <w:rPr>
          <w:i/>
          <w:iCs/>
          <w:lang w:val="en-GB"/>
        </w:rPr>
        <w:t xml:space="preserve">ItemVersion </w:t>
      </w:r>
      <w:r w:rsidRPr="00AE395F">
        <w:rPr>
          <w:lang w:val="en-GB"/>
        </w:rPr>
        <w:t xml:space="preserve">originates from another. The class </w:t>
      </w:r>
      <w:r w:rsidRPr="00AE395F">
        <w:rPr>
          <w:i/>
          <w:iCs/>
          <w:lang w:val="en-GB"/>
        </w:rPr>
        <w:t>ItemHistoryEntry</w:t>
      </w:r>
      <w:r w:rsidRPr="00AE395F">
        <w:rPr>
          <w:lang w:val="en-GB"/>
        </w:rPr>
        <w:t xml:space="preserve"> enables the description of predecessor / successor relationships between </w:t>
      </w:r>
      <w:r w:rsidRPr="00AE395F">
        <w:rPr>
          <w:i/>
          <w:iCs/>
          <w:lang w:val="en-GB"/>
        </w:rPr>
        <w:t>ItemVersions</w:t>
      </w:r>
      <w:r w:rsidRPr="00AE395F">
        <w:rPr>
          <w:lang w:val="en-GB"/>
        </w:rPr>
        <w:t xml:space="preserve">. The description of both linear and branching relationships is possible. The relationship can be </w:t>
      </w:r>
      <w:commentRangeStart w:id="649"/>
      <w:r w:rsidRPr="00AE395F">
        <w:rPr>
          <w:lang w:val="en-GB"/>
        </w:rPr>
        <w:t xml:space="preserve">typed </w:t>
      </w:r>
      <w:commentRangeEnd w:id="649"/>
      <w:r w:rsidR="00B24DBC">
        <w:rPr>
          <w:rStyle w:val="Kommentarzeichen"/>
        </w:rPr>
        <w:commentReference w:id="649"/>
      </w:r>
      <w:r w:rsidRPr="00AE395F">
        <w:rPr>
          <w:lang w:val="en-GB"/>
        </w:rPr>
        <w:t>in order to distinguish between two cases:</w:t>
      </w:r>
    </w:p>
    <w:p w14:paraId="0DC7AFCB" w14:textId="781B1D2C"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the same item (</w:t>
      </w:r>
      <w:commentRangeStart w:id="650"/>
      <w:r w:rsidRPr="00AE395F">
        <w:rPr>
          <w:lang w:val="en-GB"/>
        </w:rPr>
        <w:t>sequence</w:t>
      </w:r>
      <w:commentRangeEnd w:id="650"/>
      <w:r w:rsidR="00B24DBC">
        <w:rPr>
          <w:rStyle w:val="Kommentarzeichen"/>
        </w:rPr>
        <w:commentReference w:id="650"/>
      </w:r>
      <w:r w:rsidRPr="00AE395F">
        <w:rPr>
          <w:lang w:val="en-GB"/>
        </w:rPr>
        <w:t>)</w:t>
      </w:r>
    </w:p>
    <w:p w14:paraId="40AFC45B" w14:textId="4A9B0C78"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a new but somehow similar item (</w:t>
      </w:r>
      <w:commentRangeStart w:id="651"/>
      <w:r w:rsidRPr="00AE395F">
        <w:rPr>
          <w:lang w:val="en-GB"/>
        </w:rPr>
        <w:t>derivation</w:t>
      </w:r>
      <w:commentRangeEnd w:id="651"/>
      <w:r w:rsidR="00B24DBC">
        <w:rPr>
          <w:rStyle w:val="Kommentarzeichen"/>
        </w:rPr>
        <w:commentReference w:id="651"/>
      </w:r>
      <w:r w:rsidRPr="00AE395F">
        <w:rPr>
          <w:lang w:val="en-GB"/>
        </w:rPr>
        <w:t>).</w:t>
      </w:r>
    </w:p>
    <w:p w14:paraId="320CA715" w14:textId="0774905F" w:rsidR="002C65AC" w:rsidRDefault="002C65AC" w:rsidP="002C65AC">
      <w:pPr>
        <w:pStyle w:val="berschrift3"/>
        <w:keepLines w:val="0"/>
        <w:numPr>
          <w:ilvl w:val="2"/>
          <w:numId w:val="2"/>
        </w:numPr>
        <w:autoSpaceDE/>
        <w:autoSpaceDN/>
        <w:adjustRightInd/>
        <w:spacing w:before="240" w:after="60" w:line="240" w:lineRule="auto"/>
      </w:pPr>
      <w:bookmarkStart w:id="652" w:name="_7ad07302d27ea40579ecb672277f5301"/>
      <w:commentRangeStart w:id="653"/>
      <w:r>
        <w:lastRenderedPageBreak/>
        <w:t>Item Equivalence</w:t>
      </w:r>
      <w:bookmarkEnd w:id="652"/>
      <w:commentRangeEnd w:id="653"/>
      <w:r w:rsidR="007A7F64">
        <w:rPr>
          <w:rStyle w:val="Kommentarzeichen"/>
          <w:rFonts w:eastAsia="Times New Roman"/>
          <w:b w:val="0"/>
          <w:bCs w:val="0"/>
        </w:rPr>
        <w:commentReference w:id="653"/>
      </w:r>
    </w:p>
    <w:p w14:paraId="2A72AA2B" w14:textId="77777777" w:rsidR="002C65AC" w:rsidRDefault="002C65AC" w:rsidP="002C65AC">
      <w:pPr>
        <w:jc w:val="center"/>
      </w:pPr>
      <w:r w:rsidRPr="000244B0">
        <w:rPr>
          <w:noProof/>
          <w:lang w:eastAsia="zh-CN"/>
        </w:rPr>
        <w:drawing>
          <wp:inline distT="0" distB="0" distL="0" distR="0" wp14:anchorId="3DA0FB56" wp14:editId="63D6DA65">
            <wp:extent cx="4484370" cy="3117215"/>
            <wp:effectExtent l="0" t="0" r="0" b="6985"/>
            <wp:docPr id="438" name="Grafik 438"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3486.png" descr="83003348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370" cy="3117215"/>
                    </a:xfrm>
                    <a:prstGeom prst="rect">
                      <a:avLst/>
                    </a:prstGeom>
                    <a:noFill/>
                    <a:ln>
                      <a:noFill/>
                    </a:ln>
                  </pic:spPr>
                </pic:pic>
              </a:graphicData>
            </a:graphic>
          </wp:inline>
        </w:drawing>
      </w:r>
    </w:p>
    <w:p w14:paraId="0BF70FC9" w14:textId="77777777" w:rsidR="002C65AC" w:rsidRPr="00AE395F" w:rsidRDefault="002C65AC" w:rsidP="002C65AC">
      <w:pPr>
        <w:pStyle w:val="Beschriftung"/>
        <w:rPr>
          <w:lang w:val="en-GB"/>
        </w:rPr>
      </w:pPr>
      <w:bookmarkStart w:id="655" w:name="_Toc2773232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17</w:t>
      </w:r>
      <w:r>
        <w:fldChar w:fldCharType="end"/>
      </w:r>
      <w:r w:rsidRPr="00AE395F">
        <w:rPr>
          <w:lang w:val="en-GB"/>
        </w:rPr>
        <w:t>: Item Equivalence</w:t>
      </w:r>
      <w:bookmarkEnd w:id="655"/>
    </w:p>
    <w:p w14:paraId="20255588" w14:textId="77777777" w:rsidR="002C65AC" w:rsidRPr="00AE395F" w:rsidRDefault="002C65AC" w:rsidP="002C65AC">
      <w:pPr>
        <w:rPr>
          <w:lang w:val="en-GB"/>
        </w:rPr>
      </w:pPr>
      <w:r w:rsidRPr="00AE395F">
        <w:rPr>
          <w:lang w:val="en-GB"/>
        </w:rPr>
        <w:t xml:space="preserve">The class </w:t>
      </w:r>
      <w:r w:rsidRPr="00AE395F">
        <w:rPr>
          <w:i/>
          <w:iCs/>
          <w:lang w:val="en-GB"/>
        </w:rPr>
        <w:t>ItemEquivalence</w:t>
      </w:r>
      <w:r w:rsidRPr="00AE395F">
        <w:rPr>
          <w:lang w:val="en-GB"/>
        </w:rPr>
        <w:t xml:space="preserve"> enables the description of equivalence relationships between two or more </w:t>
      </w:r>
      <w:r w:rsidRPr="00AE395F">
        <w:rPr>
          <w:i/>
          <w:iCs/>
          <w:lang w:val="en-GB"/>
        </w:rPr>
        <w:t>ItemVersions</w:t>
      </w:r>
      <w:r w:rsidRPr="00AE395F">
        <w:rPr>
          <w:lang w:val="en-GB"/>
        </w:rPr>
        <w:t xml:space="preserve">. The standard use case is to relate </w:t>
      </w:r>
      <w:r w:rsidRPr="00AE395F">
        <w:rPr>
          <w:i/>
          <w:iCs/>
          <w:lang w:val="en-GB"/>
        </w:rPr>
        <w:t xml:space="preserve">ItemVersions </w:t>
      </w:r>
      <w:r w:rsidRPr="00AE395F">
        <w:rPr>
          <w:lang w:val="en-GB"/>
        </w:rPr>
        <w:t xml:space="preserve">defined in the context of one company (numbering system) to </w:t>
      </w:r>
      <w:r w:rsidRPr="00AE395F">
        <w:rPr>
          <w:i/>
          <w:iCs/>
          <w:lang w:val="en-GB"/>
        </w:rPr>
        <w:t xml:space="preserve">ItemVersions </w:t>
      </w:r>
      <w:r w:rsidRPr="00AE395F">
        <w:rPr>
          <w:lang w:val="en-GB"/>
        </w:rPr>
        <w:t>defined in the context of another company.</w:t>
      </w:r>
    </w:p>
    <w:p w14:paraId="534F0F22" w14:textId="45154988" w:rsidR="002C65AC" w:rsidRPr="00AE395F" w:rsidRDefault="002C65AC" w:rsidP="002C65AC">
      <w:pPr>
        <w:rPr>
          <w:lang w:val="en-GB"/>
        </w:rPr>
      </w:pPr>
      <w:r w:rsidRPr="00AE395F">
        <w:rPr>
          <w:lang w:val="en-GB"/>
        </w:rPr>
        <w:t>An extended use case might be</w:t>
      </w:r>
      <w:ins w:id="656" w:author="Motzer Martin IA17" w:date="2020-01-31T10:10:00Z">
        <w:r w:rsidR="00914455">
          <w:rPr>
            <w:lang w:val="en-GB"/>
          </w:rPr>
          <w:t>,</w:t>
        </w:r>
      </w:ins>
      <w:r w:rsidRPr="00AE395F">
        <w:rPr>
          <w:lang w:val="en-GB"/>
        </w:rPr>
        <w:t xml:space="preserve"> that the differences are not only limited to different numbering systems, but even to technical attributes. </w:t>
      </w:r>
      <w:commentRangeStart w:id="657"/>
      <w:r w:rsidRPr="00AE395F">
        <w:rPr>
          <w:lang w:val="en-GB"/>
        </w:rPr>
        <w:t xml:space="preserve">So, </w:t>
      </w:r>
      <w:commentRangeEnd w:id="657"/>
      <w:r w:rsidR="00B24DBC">
        <w:rPr>
          <w:rStyle w:val="Kommentarzeichen"/>
        </w:rPr>
        <w:commentReference w:id="657"/>
      </w:r>
      <w:r w:rsidRPr="00AE395F">
        <w:rPr>
          <w:lang w:val="en-GB"/>
        </w:rPr>
        <w:t xml:space="preserve">the equivalence statement might be very subjective </w:t>
      </w:r>
      <w:commentRangeStart w:id="658"/>
      <w:r w:rsidRPr="00AE395F">
        <w:rPr>
          <w:lang w:val="en-GB"/>
        </w:rPr>
        <w:t xml:space="preserve">and so the stating </w:t>
      </w:r>
      <w:commentRangeEnd w:id="658"/>
      <w:r w:rsidR="00B24DBC">
        <w:rPr>
          <w:rStyle w:val="Kommentarzeichen"/>
        </w:rPr>
        <w:commentReference w:id="658"/>
      </w:r>
      <w:r w:rsidRPr="00AE395F">
        <w:rPr>
          <w:i/>
          <w:iCs/>
          <w:lang w:val="en-GB"/>
        </w:rPr>
        <w:t>companyName</w:t>
      </w:r>
      <w:r w:rsidRPr="00AE395F">
        <w:rPr>
          <w:lang w:val="en-GB"/>
        </w:rPr>
        <w:t xml:space="preserve"> must be specified.</w:t>
      </w:r>
      <w:ins w:id="659" w:author="Stoeckl Franz IA17" w:date="2020-01-30T13:24:00Z">
        <w:r w:rsidR="00EE16B5">
          <w:rPr>
            <w:lang w:val="en-GB"/>
          </w:rPr>
          <w:t xml:space="preserve">  </w:t>
        </w:r>
      </w:ins>
    </w:p>
    <w:p w14:paraId="1B046531" w14:textId="77777777" w:rsidR="002C65AC" w:rsidRDefault="002C65AC" w:rsidP="002C65AC">
      <w:pPr>
        <w:pStyle w:val="berschrift2"/>
        <w:keepLines w:val="0"/>
        <w:numPr>
          <w:ilvl w:val="1"/>
          <w:numId w:val="2"/>
        </w:numPr>
        <w:autoSpaceDE/>
        <w:autoSpaceDN/>
        <w:adjustRightInd/>
        <w:spacing w:before="240" w:after="60" w:line="240" w:lineRule="auto"/>
      </w:pPr>
      <w:bookmarkStart w:id="660" w:name="_Toc27668606"/>
      <w:bookmarkStart w:id="661" w:name="_Toc27730674"/>
      <w:r>
        <w:t>General Component Data</w:t>
      </w:r>
      <w:bookmarkEnd w:id="660"/>
      <w:bookmarkEnd w:id="661"/>
    </w:p>
    <w:p w14:paraId="12AADA7A" w14:textId="1343120D" w:rsidR="002C65AC" w:rsidRPr="00AE395F" w:rsidRDefault="002C65AC" w:rsidP="002C65AC">
      <w:pPr>
        <w:rPr>
          <w:lang w:val="en-GB"/>
        </w:rPr>
      </w:pPr>
      <w:r w:rsidRPr="00AE395F">
        <w:rPr>
          <w:lang w:val="en-GB"/>
        </w:rPr>
        <w:t xml:space="preserve">The description of components and their properties is quantitatively the largest part of the VEC model. The following sections explain the basic </w:t>
      </w:r>
      <w:commentRangeStart w:id="662"/>
      <w:r w:rsidRPr="00AE395F">
        <w:rPr>
          <w:lang w:val="en-GB"/>
        </w:rPr>
        <w:t xml:space="preserve">mechanism </w:t>
      </w:r>
      <w:commentRangeEnd w:id="662"/>
      <w:r w:rsidR="00B24DBC">
        <w:rPr>
          <w:rStyle w:val="Kommentarzeichen"/>
        </w:rPr>
        <w:commentReference w:id="662"/>
      </w:r>
      <w:r w:rsidRPr="00AE395F">
        <w:rPr>
          <w:lang w:val="en-GB"/>
        </w:rPr>
        <w:t xml:space="preserve">for describing components and </w:t>
      </w:r>
      <w:commentRangeStart w:id="663"/>
      <w:r w:rsidRPr="00AE395F">
        <w:rPr>
          <w:lang w:val="en-GB"/>
        </w:rPr>
        <w:t xml:space="preserve">define </w:t>
      </w:r>
      <w:commentRangeEnd w:id="663"/>
      <w:r w:rsidR="00B24DBC">
        <w:rPr>
          <w:rStyle w:val="Kommentarzeichen"/>
        </w:rPr>
        <w:commentReference w:id="663"/>
      </w:r>
      <w:r w:rsidRPr="00AE395F">
        <w:rPr>
          <w:lang w:val="en-GB"/>
        </w:rPr>
        <w:t>the information that applies to all types of components.</w:t>
      </w:r>
    </w:p>
    <w:p w14:paraId="3F8C2D59" w14:textId="77777777" w:rsidR="002C65AC" w:rsidRPr="00AE395F" w:rsidRDefault="002C65AC" w:rsidP="002C65AC">
      <w:pPr>
        <w:rPr>
          <w:lang w:val="en-GB"/>
        </w:rPr>
      </w:pPr>
      <w:r w:rsidRPr="00AE395F">
        <w:rPr>
          <w:lang w:val="en-GB"/>
        </w:rPr>
        <w:t>The properties of certain component types are defined in the next chapter.</w:t>
      </w:r>
    </w:p>
    <w:p w14:paraId="7FB47D8E" w14:textId="77777777" w:rsidR="002C65AC" w:rsidRDefault="002C65AC" w:rsidP="002C65AC">
      <w:pPr>
        <w:pStyle w:val="berschrift3"/>
        <w:keepLines w:val="0"/>
        <w:numPr>
          <w:ilvl w:val="2"/>
          <w:numId w:val="2"/>
        </w:numPr>
        <w:autoSpaceDE/>
        <w:autoSpaceDN/>
        <w:adjustRightInd/>
        <w:spacing w:before="240" w:after="60" w:line="240" w:lineRule="auto"/>
      </w:pPr>
      <w:bookmarkStart w:id="664" w:name="_5b3b92254e797049889380aa5030228d"/>
      <w:r>
        <w:lastRenderedPageBreak/>
        <w:t>Description of Parts</w:t>
      </w:r>
      <w:bookmarkEnd w:id="664"/>
    </w:p>
    <w:p w14:paraId="4A41A2B4" w14:textId="7230BEB8" w:rsidR="002C65AC" w:rsidRDefault="002C65AC" w:rsidP="002C65AC">
      <w:pPr>
        <w:jc w:val="center"/>
      </w:pPr>
      <w:commentRangeStart w:id="665"/>
      <w:r w:rsidRPr="000244B0">
        <w:rPr>
          <w:noProof/>
          <w:lang w:eastAsia="zh-CN"/>
        </w:rPr>
        <w:drawing>
          <wp:inline distT="0" distB="0" distL="0" distR="0" wp14:anchorId="448551D2" wp14:editId="49A0CC2A">
            <wp:extent cx="5756910" cy="3530600"/>
            <wp:effectExtent l="0" t="0" r="0" b="0"/>
            <wp:docPr id="437" name="Grafik 437"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987210.png" descr="-1496987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commentRangeEnd w:id="665"/>
      <w:r w:rsidR="00EE16B5">
        <w:rPr>
          <w:rStyle w:val="Kommentarzeichen"/>
        </w:rPr>
        <w:commentReference w:id="665"/>
      </w:r>
    </w:p>
    <w:p w14:paraId="530B9F71" w14:textId="77777777" w:rsidR="002C65AC" w:rsidRPr="00AE395F" w:rsidRDefault="002C65AC" w:rsidP="002C65AC">
      <w:pPr>
        <w:pStyle w:val="Beschriftung"/>
        <w:rPr>
          <w:lang w:val="en-GB"/>
        </w:rPr>
      </w:pPr>
      <w:bookmarkStart w:id="666" w:name="_Toc2773233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18</w:t>
      </w:r>
      <w:r>
        <w:fldChar w:fldCharType="end"/>
      </w:r>
      <w:r w:rsidRPr="00AE395F">
        <w:rPr>
          <w:lang w:val="en-GB"/>
        </w:rPr>
        <w:t>: Description of Parts</w:t>
      </w:r>
      <w:bookmarkEnd w:id="666"/>
    </w:p>
    <w:p w14:paraId="7FF099E6" w14:textId="48F7B974" w:rsidR="002C65AC" w:rsidRPr="00AE395F" w:rsidRDefault="002C65AC" w:rsidP="002C65AC">
      <w:pPr>
        <w:rPr>
          <w:lang w:val="en-GB"/>
        </w:rPr>
      </w:pPr>
      <w:r w:rsidRPr="00AE395F">
        <w:rPr>
          <w:lang w:val="en-GB"/>
        </w:rPr>
        <w:t xml:space="preserve">In other formats like the </w:t>
      </w:r>
      <w:commentRangeStart w:id="667"/>
      <w:r w:rsidRPr="00AE395F">
        <w:rPr>
          <w:lang w:val="en-GB"/>
        </w:rPr>
        <w:t xml:space="preserve">KBL- or the KOMP-model </w:t>
      </w:r>
      <w:commentRangeEnd w:id="667"/>
      <w:r w:rsidR="00B24DBC">
        <w:rPr>
          <w:rStyle w:val="Kommentarzeichen"/>
        </w:rPr>
        <w:commentReference w:id="667"/>
      </w:r>
      <w:r w:rsidRPr="00AE395F">
        <w:rPr>
          <w:lang w:val="en-GB"/>
        </w:rPr>
        <w:t xml:space="preserve">the diverse types of parts (e.g. connector housing, terminal, wire) are differentiated by </w:t>
      </w:r>
      <w:commentRangeStart w:id="668"/>
      <w:r w:rsidRPr="00AE395F">
        <w:rPr>
          <w:lang w:val="en-GB"/>
        </w:rPr>
        <w:t xml:space="preserve">inheritance with a </w:t>
      </w:r>
      <w:commentRangeEnd w:id="668"/>
      <w:r w:rsidR="00B24DBC">
        <w:rPr>
          <w:rStyle w:val="Kommentarzeichen"/>
        </w:rPr>
        <w:commentReference w:id="668"/>
      </w:r>
      <w:commentRangeStart w:id="669"/>
      <w:r w:rsidRPr="00AE395F">
        <w:rPr>
          <w:lang w:val="en-GB"/>
        </w:rPr>
        <w:t xml:space="preserve">subclass </w:t>
      </w:r>
      <w:commentRangeEnd w:id="669"/>
      <w:r w:rsidR="00B24DBC">
        <w:rPr>
          <w:rStyle w:val="Kommentarzeichen"/>
        </w:rPr>
        <w:commentReference w:id="669"/>
      </w:r>
      <w:r w:rsidRPr="00AE395F">
        <w:rPr>
          <w:lang w:val="en-GB"/>
        </w:rPr>
        <w:t xml:space="preserve">for each type inheriting from the type corresponding to </w:t>
      </w:r>
      <w:r w:rsidRPr="00AE395F">
        <w:rPr>
          <w:i/>
          <w:iCs/>
          <w:lang w:val="en-GB"/>
        </w:rPr>
        <w:t>PartVersion</w:t>
      </w:r>
      <w:r w:rsidRPr="00AE395F">
        <w:rPr>
          <w:lang w:val="en-GB"/>
        </w:rPr>
        <w:t>. These subclasses define all specific information of the component type (e.g. the cavities of a connector). Due to the great diversity of components used in wiring harnesses</w:t>
      </w:r>
      <w:ins w:id="670" w:author="Motzer Martin IA17" w:date="2020-01-31T10:14:00Z">
        <w:r w:rsidR="00F6367D">
          <w:rPr>
            <w:lang w:val="en-GB"/>
          </w:rPr>
          <w:t>,</w:t>
        </w:r>
      </w:ins>
      <w:r w:rsidRPr="00AE395F">
        <w:rPr>
          <w:lang w:val="en-GB"/>
        </w:rPr>
        <w:t xml:space="preserve"> a different approach is implemented in the VEC.</w:t>
      </w:r>
    </w:p>
    <w:p w14:paraId="4C4D0351" w14:textId="4AFD3A5F" w:rsidR="002C65AC" w:rsidRPr="00AE395F" w:rsidRDefault="002C65AC" w:rsidP="002C65AC">
      <w:pPr>
        <w:rPr>
          <w:lang w:val="en-GB"/>
        </w:rPr>
      </w:pPr>
      <w:r w:rsidRPr="00AE395F">
        <w:rPr>
          <w:lang w:val="en-GB"/>
        </w:rPr>
        <w:t xml:space="preserve">The general technical / physical properties of a component are described by </w:t>
      </w:r>
      <w:r w:rsidRPr="00AE395F">
        <w:rPr>
          <w:i/>
          <w:iCs/>
          <w:lang w:val="en-GB"/>
        </w:rPr>
        <w:t xml:space="preserve">PartOrUsageRelatedSpecifications </w:t>
      </w:r>
      <w:r w:rsidRPr="00AE395F">
        <w:rPr>
          <w:lang w:val="en-GB"/>
        </w:rPr>
        <w:t xml:space="preserve">(and its subclasses). For each aspect of a component an independent subclass of </w:t>
      </w:r>
      <w:r w:rsidRPr="00AE395F">
        <w:rPr>
          <w:i/>
          <w:iCs/>
          <w:lang w:val="en-GB"/>
        </w:rPr>
        <w:t>PartOrUsageRelatedSpecification</w:t>
      </w:r>
      <w:r w:rsidRPr="00AE395F">
        <w:rPr>
          <w:lang w:val="en-GB"/>
        </w:rPr>
        <w:t xml:space="preserve"> is defined (e.g. a </w:t>
      </w:r>
      <w:r w:rsidRPr="00AE395F">
        <w:rPr>
          <w:i/>
          <w:iCs/>
          <w:lang w:val="en-GB"/>
        </w:rPr>
        <w:t>ConnectorHousingSpecification</w:t>
      </w:r>
      <w:r w:rsidRPr="00AE395F">
        <w:rPr>
          <w:lang w:val="en-GB"/>
        </w:rPr>
        <w:t xml:space="preserve">, a </w:t>
      </w:r>
      <w:r w:rsidRPr="00AE395F">
        <w:rPr>
          <w:i/>
          <w:iCs/>
          <w:lang w:val="en-GB"/>
        </w:rPr>
        <w:t>TerminalSpecification</w:t>
      </w:r>
      <w:r w:rsidRPr="00AE395F">
        <w:rPr>
          <w:lang w:val="en-GB"/>
        </w:rPr>
        <w:t xml:space="preserve">). </w:t>
      </w:r>
      <w:commentRangeStart w:id="671"/>
      <w:r w:rsidRPr="00AE395F">
        <w:rPr>
          <w:lang w:val="en-GB"/>
        </w:rPr>
        <w:t xml:space="preserve">The reason for this approach is, that thereby </w:t>
      </w:r>
      <w:commentRangeEnd w:id="671"/>
      <w:r w:rsidR="005F7D47">
        <w:rPr>
          <w:rStyle w:val="Kommentarzeichen"/>
        </w:rPr>
        <w:commentReference w:id="671"/>
      </w:r>
      <w:r w:rsidRPr="00AE395F">
        <w:rPr>
          <w:lang w:val="en-GB"/>
        </w:rPr>
        <w:t xml:space="preserve">a </w:t>
      </w:r>
      <w:r w:rsidRPr="00AE395F">
        <w:rPr>
          <w:i/>
          <w:iCs/>
          <w:lang w:val="en-GB"/>
        </w:rPr>
        <w:t>PartVersion</w:t>
      </w:r>
      <w:r w:rsidRPr="00AE395F">
        <w:rPr>
          <w:lang w:val="en-GB"/>
        </w:rPr>
        <w:t xml:space="preserve"> </w:t>
      </w:r>
      <w:commentRangeStart w:id="672"/>
      <w:r w:rsidRPr="00AE395F">
        <w:rPr>
          <w:lang w:val="en-GB"/>
        </w:rPr>
        <w:t xml:space="preserve">can be described </w:t>
      </w:r>
      <w:commentRangeEnd w:id="672"/>
      <w:r w:rsidR="005F7D47">
        <w:rPr>
          <w:rStyle w:val="Kommentarzeichen"/>
        </w:rPr>
        <w:commentReference w:id="672"/>
      </w:r>
      <w:r w:rsidRPr="00AE395F">
        <w:rPr>
          <w:lang w:val="en-GB"/>
        </w:rPr>
        <w:t xml:space="preserve">by more than one </w:t>
      </w:r>
      <w:r w:rsidRPr="00AE395F">
        <w:rPr>
          <w:i/>
          <w:iCs/>
          <w:lang w:val="en-GB"/>
        </w:rPr>
        <w:t xml:space="preserve">PartOrUsageRelatedSpecifications </w:t>
      </w:r>
      <w:r w:rsidRPr="00AE395F">
        <w:rPr>
          <w:lang w:val="en-GB"/>
        </w:rPr>
        <w:t xml:space="preserve">(Association </w:t>
      </w:r>
      <w:r w:rsidRPr="00AE395F">
        <w:rPr>
          <w:i/>
          <w:iCs/>
          <w:lang w:val="en-GB"/>
        </w:rPr>
        <w:t>PartOrUsageRelatedSpecification.describedPart</w:t>
      </w:r>
      <w:r w:rsidRPr="00AE395F">
        <w:rPr>
          <w:lang w:val="en-GB"/>
        </w:rPr>
        <w:t>)</w:t>
      </w:r>
      <w:r w:rsidRPr="00AE395F">
        <w:rPr>
          <w:i/>
          <w:iCs/>
          <w:lang w:val="en-GB"/>
        </w:rPr>
        <w:t>.</w:t>
      </w:r>
      <w:r w:rsidRPr="00AE395F">
        <w:rPr>
          <w:lang w:val="en-GB"/>
        </w:rPr>
        <w:t xml:space="preserve"> </w:t>
      </w:r>
      <w:commentRangeStart w:id="673"/>
      <w:r w:rsidRPr="00AE395F">
        <w:rPr>
          <w:lang w:val="en-GB"/>
        </w:rPr>
        <w:t xml:space="preserve">This </w:t>
      </w:r>
      <w:commentRangeEnd w:id="673"/>
      <w:r w:rsidR="005F7D47">
        <w:rPr>
          <w:rStyle w:val="Kommentarzeichen"/>
        </w:rPr>
        <w:commentReference w:id="673"/>
      </w:r>
      <w:r w:rsidRPr="00AE395F">
        <w:rPr>
          <w:lang w:val="en-GB"/>
        </w:rPr>
        <w:t>offers the possibility to extract information</w:t>
      </w:r>
      <w:commentRangeStart w:id="674"/>
      <w:r w:rsidRPr="00AE395F">
        <w:rPr>
          <w:lang w:val="en-GB"/>
        </w:rPr>
        <w:t>, which is common to</w:t>
      </w:r>
      <w:commentRangeEnd w:id="674"/>
      <w:r w:rsidR="005F7D47">
        <w:rPr>
          <w:rStyle w:val="Kommentarzeichen"/>
        </w:rPr>
        <w:commentReference w:id="674"/>
      </w:r>
      <w:r w:rsidRPr="00AE395F">
        <w:rPr>
          <w:lang w:val="en-GB"/>
        </w:rPr>
        <w:t xml:space="preserve"> more than one component type, into separate specifications </w:t>
      </w:r>
      <w:commentRangeStart w:id="675"/>
      <w:r w:rsidRPr="00AE395F">
        <w:rPr>
          <w:lang w:val="en-GB"/>
        </w:rPr>
        <w:t xml:space="preserve">so that the structure </w:t>
      </w:r>
      <w:commentRangeEnd w:id="675"/>
      <w:r w:rsidR="00695E0B">
        <w:rPr>
          <w:rStyle w:val="Kommentarzeichen"/>
        </w:rPr>
        <w:commentReference w:id="675"/>
      </w:r>
      <w:r w:rsidRPr="00AE395F">
        <w:rPr>
          <w:lang w:val="en-GB"/>
        </w:rPr>
        <w:t xml:space="preserve">can be reused without having to modify the inheritance tree (e.g. </w:t>
      </w:r>
      <w:r w:rsidRPr="00AE395F">
        <w:rPr>
          <w:i/>
          <w:iCs/>
          <w:lang w:val="en-GB"/>
        </w:rPr>
        <w:t>GeneralTechnicalPartSpecification</w:t>
      </w:r>
      <w:r w:rsidRPr="00AE395F">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AE395F">
        <w:rPr>
          <w:i/>
          <w:iCs/>
          <w:lang w:val="en-GB"/>
        </w:rPr>
        <w:t xml:space="preserve">PartOrUsageRelatedSpecifications </w:t>
      </w:r>
      <w:r w:rsidRPr="00AE395F">
        <w:rPr>
          <w:lang w:val="en-GB"/>
        </w:rPr>
        <w:t xml:space="preserve">a component like the mentioned connector housing can be easily described by using a </w:t>
      </w:r>
      <w:r w:rsidRPr="00AE395F">
        <w:rPr>
          <w:i/>
          <w:iCs/>
          <w:lang w:val="en-GB"/>
        </w:rPr>
        <w:t>ConnectorHousingSpecification</w:t>
      </w:r>
      <w:r w:rsidRPr="00AE395F">
        <w:rPr>
          <w:lang w:val="en-GB"/>
        </w:rPr>
        <w:t xml:space="preserve"> for the connector housing aspects and a </w:t>
      </w:r>
      <w:r w:rsidRPr="00AE395F">
        <w:rPr>
          <w:i/>
          <w:iCs/>
          <w:lang w:val="en-GB"/>
        </w:rPr>
        <w:t xml:space="preserve">FixingSpecification </w:t>
      </w:r>
      <w:r w:rsidRPr="00AE395F">
        <w:rPr>
          <w:lang w:val="en-GB"/>
        </w:rPr>
        <w:t xml:space="preserve">for the fixing aspects. However, most parts have a primary characteristic. For </w:t>
      </w:r>
      <w:r w:rsidRPr="00AE395F">
        <w:rPr>
          <w:lang w:val="en-GB"/>
        </w:rPr>
        <w:lastRenderedPageBreak/>
        <w:t xml:space="preserve">example, the mentioned connector housing will most probably only be used if a connector is necessary. This primary characteristic is defined by the </w:t>
      </w:r>
      <w:r w:rsidRPr="00AE395F">
        <w:rPr>
          <w:i/>
          <w:iCs/>
          <w:lang w:val="en-GB"/>
        </w:rPr>
        <w:t>PartVersion.primaryPartType</w:t>
      </w:r>
      <w:r w:rsidRPr="00AE395F">
        <w:rPr>
          <w:lang w:val="en-GB"/>
        </w:rPr>
        <w:t xml:space="preserve">. The </w:t>
      </w:r>
      <w:r w:rsidRPr="00AE395F">
        <w:rPr>
          <w:i/>
          <w:iCs/>
          <w:lang w:val="en-GB"/>
        </w:rPr>
        <w:t>PrimaryPartType</w:t>
      </w:r>
      <w:r w:rsidRPr="00AE395F">
        <w:rPr>
          <w:lang w:val="en-GB"/>
        </w:rPr>
        <w:t xml:space="preserve"> always refers by a naming convention to a corresponding </w:t>
      </w:r>
      <w:r w:rsidRPr="00AE395F">
        <w:rPr>
          <w:i/>
          <w:iCs/>
          <w:lang w:val="en-GB"/>
        </w:rPr>
        <w:t>PartOrUsageRelatedSpecification</w:t>
      </w:r>
      <w:r w:rsidRPr="00AE395F">
        <w:rPr>
          <w:lang w:val="en-GB"/>
        </w:rPr>
        <w:t xml:space="preserve">. If the </w:t>
      </w:r>
      <w:r w:rsidRPr="00AE395F">
        <w:rPr>
          <w:i/>
          <w:iCs/>
          <w:lang w:val="en-GB"/>
        </w:rPr>
        <w:t>PrimaryPartType</w:t>
      </w:r>
      <w:r w:rsidRPr="00AE395F">
        <w:rPr>
          <w:lang w:val="en-GB"/>
        </w:rPr>
        <w:t xml:space="preserve"> is ABC, the corresponding </w:t>
      </w:r>
      <w:r w:rsidRPr="00AE395F">
        <w:rPr>
          <w:i/>
          <w:iCs/>
          <w:lang w:val="en-GB"/>
        </w:rPr>
        <w:t>Specification</w:t>
      </w:r>
      <w:r w:rsidRPr="00AE395F">
        <w:rPr>
          <w:lang w:val="en-GB"/>
        </w:rPr>
        <w:t xml:space="preserve"> is named </w:t>
      </w:r>
      <w:r w:rsidRPr="00AE395F">
        <w:rPr>
          <w:i/>
          <w:iCs/>
          <w:lang w:val="en-GB"/>
        </w:rPr>
        <w:t>ABCSpecification</w:t>
      </w:r>
      <w:r w:rsidRPr="00AE395F">
        <w:rPr>
          <w:lang w:val="en-GB"/>
        </w:rPr>
        <w:t xml:space="preserve"> (e.g. </w:t>
      </w:r>
      <w:r w:rsidRPr="00AE395F">
        <w:rPr>
          <w:i/>
          <w:iCs/>
          <w:lang w:val="en-GB"/>
        </w:rPr>
        <w:t xml:space="preserve">ConnectorHousing </w:t>
      </w:r>
      <w:r w:rsidRPr="00AE395F">
        <w:rPr>
          <w:lang w:val="en-GB"/>
        </w:rPr>
        <w:t xml:space="preserve">and </w:t>
      </w:r>
      <w:r w:rsidRPr="00AE395F">
        <w:rPr>
          <w:i/>
          <w:iCs/>
          <w:lang w:val="en-GB"/>
        </w:rPr>
        <w:t>ConnectorHousingSpecification</w:t>
      </w:r>
      <w:r w:rsidRPr="00AE395F">
        <w:rPr>
          <w:lang w:val="en-GB"/>
        </w:rPr>
        <w:t xml:space="preserve">). The </w:t>
      </w:r>
      <w:r w:rsidRPr="00AE395F">
        <w:rPr>
          <w:i/>
          <w:iCs/>
          <w:lang w:val="en-GB"/>
        </w:rPr>
        <w:t xml:space="preserve">PrimaryPartType </w:t>
      </w:r>
      <w:r w:rsidRPr="00AE395F">
        <w:rPr>
          <w:lang w:val="en-GB"/>
        </w:rPr>
        <w:t xml:space="preserve">serves the purpose of defining the primary characteristic of a part. </w:t>
      </w:r>
      <w:commentRangeStart w:id="676"/>
      <w:r w:rsidRPr="00AE395F">
        <w:rPr>
          <w:lang w:val="en-GB"/>
        </w:rPr>
        <w:t xml:space="preserve">There is </w:t>
      </w:r>
      <w:r w:rsidRPr="00AE395F">
        <w:rPr>
          <w:u w:val="single"/>
          <w:lang w:val="en-GB"/>
        </w:rPr>
        <w:t>no</w:t>
      </w:r>
      <w:r w:rsidRPr="00AE395F">
        <w:rPr>
          <w:lang w:val="en-GB"/>
        </w:rPr>
        <w:t xml:space="preserve"> such requirement, that in a specific VEC file </w:t>
      </w:r>
      <w:commentRangeEnd w:id="676"/>
      <w:r w:rsidR="00506042">
        <w:rPr>
          <w:rStyle w:val="Kommentarzeichen"/>
        </w:rPr>
        <w:commentReference w:id="676"/>
      </w:r>
      <w:r w:rsidRPr="00AE395F">
        <w:rPr>
          <w:lang w:val="en-GB"/>
        </w:rPr>
        <w:t xml:space="preserve">each PartVersion </w:t>
      </w:r>
      <w:commentRangeStart w:id="677"/>
      <w:r w:rsidRPr="00AE395F">
        <w:rPr>
          <w:lang w:val="en-GB"/>
        </w:rPr>
        <w:t xml:space="preserve">must be described </w:t>
      </w:r>
      <w:commentRangeEnd w:id="677"/>
      <w:r w:rsidR="00506042">
        <w:rPr>
          <w:rStyle w:val="Kommentarzeichen"/>
        </w:rPr>
        <w:commentReference w:id="677"/>
      </w:r>
      <w:r w:rsidRPr="00AE395F">
        <w:rPr>
          <w:lang w:val="en-GB"/>
        </w:rPr>
        <w:t xml:space="preserve">by a corresponding </w:t>
      </w:r>
      <w:r w:rsidRPr="00AE395F">
        <w:rPr>
          <w:i/>
          <w:iCs/>
          <w:lang w:val="en-GB"/>
        </w:rPr>
        <w:t>PartOrUsageRelatedSpecification</w:t>
      </w:r>
      <w:r w:rsidRPr="00AE395F">
        <w:rPr>
          <w:lang w:val="en-GB"/>
        </w:rPr>
        <w:t xml:space="preserve"> if the information is not </w:t>
      </w:r>
      <w:commentRangeStart w:id="678"/>
      <w:r w:rsidRPr="00AE395F">
        <w:rPr>
          <w:lang w:val="en-GB"/>
        </w:rPr>
        <w:t xml:space="preserve">required </w:t>
      </w:r>
      <w:commentRangeEnd w:id="678"/>
      <w:r w:rsidR="00506042">
        <w:rPr>
          <w:rStyle w:val="Kommentarzeichen"/>
        </w:rPr>
        <w:commentReference w:id="678"/>
      </w:r>
      <w:r w:rsidRPr="00AE395F">
        <w:rPr>
          <w:lang w:val="en-GB"/>
        </w:rPr>
        <w:t xml:space="preserve">in the context of </w:t>
      </w:r>
      <w:commentRangeStart w:id="679"/>
      <w:r w:rsidRPr="00AE395F">
        <w:rPr>
          <w:lang w:val="en-GB"/>
        </w:rPr>
        <w:t xml:space="preserve">the </w:t>
      </w:r>
      <w:commentRangeEnd w:id="679"/>
      <w:r w:rsidR="00506042">
        <w:rPr>
          <w:rStyle w:val="Kommentarzeichen"/>
        </w:rPr>
        <w:commentReference w:id="679"/>
      </w:r>
      <w:r w:rsidRPr="00AE395F">
        <w:rPr>
          <w:lang w:val="en-GB"/>
        </w:rPr>
        <w:t>specific VEC file. For example, in the context of geometry data exchange it might</w:t>
      </w:r>
      <w:commentRangeStart w:id="680"/>
      <w:ins w:id="681" w:author="Motzer Martin IA17" w:date="2020-02-03T14:59:00Z">
        <w:r w:rsidRPr="00AE395F">
          <w:rPr>
            <w:lang w:val="en-GB"/>
          </w:rPr>
          <w:t xml:space="preserve"> </w:t>
        </w:r>
      </w:ins>
      <w:commentRangeEnd w:id="680"/>
      <w:r w:rsidR="009C7DB5">
        <w:rPr>
          <w:rStyle w:val="Kommentarzeichen"/>
        </w:rPr>
        <w:commentReference w:id="680"/>
      </w:r>
      <w:ins w:id="682" w:author="Motzer Martin IA17" w:date="2020-01-31T10:18:00Z">
        <w:r w:rsidR="00D1708D">
          <w:rPr>
            <w:lang w:val="en-GB"/>
          </w:rPr>
          <w:t>be</w:t>
        </w:r>
      </w:ins>
      <w:ins w:id="683" w:author="Ungerer, Max" w:date="2020-02-06T13:45:00Z">
        <w:r w:rsidRPr="00AE395F">
          <w:rPr>
            <w:lang w:val="en-GB"/>
          </w:rPr>
          <w:t xml:space="preserve"> </w:t>
        </w:r>
      </w:ins>
      <w:r w:rsidRPr="00AE395F">
        <w:rPr>
          <w:lang w:val="en-GB"/>
        </w:rPr>
        <w:t xml:space="preserve">perfectly valid to have </w:t>
      </w:r>
      <w:r w:rsidRPr="00AE395F">
        <w:rPr>
          <w:i/>
          <w:iCs/>
          <w:lang w:val="en-GB"/>
        </w:rPr>
        <w:t>PartVersion</w:t>
      </w:r>
      <w:commentRangeStart w:id="684"/>
      <w:r w:rsidRPr="00AE395F">
        <w:rPr>
          <w:lang w:val="en-GB"/>
        </w:rPr>
        <w:t xml:space="preserve"> </w:t>
      </w:r>
      <w:commentRangeEnd w:id="684"/>
      <w:r w:rsidR="009C7DB5">
        <w:rPr>
          <w:rStyle w:val="Kommentarzeichen"/>
        </w:rPr>
        <w:commentReference w:id="684"/>
      </w:r>
      <w:r w:rsidRPr="00AE395F">
        <w:rPr>
          <w:lang w:val="en-GB"/>
        </w:rPr>
        <w:t xml:space="preserve">with </w:t>
      </w:r>
      <w:r w:rsidRPr="00AE395F">
        <w:rPr>
          <w:i/>
          <w:iCs/>
          <w:lang w:val="en-GB"/>
        </w:rPr>
        <w:t>PrimaryPartType=ConnectorHousing</w:t>
      </w:r>
      <w:r w:rsidRPr="00AE395F">
        <w:rPr>
          <w:lang w:val="en-GB"/>
        </w:rPr>
        <w:t xml:space="preserve"> that are only </w:t>
      </w:r>
      <w:commentRangeStart w:id="685"/>
      <w:r w:rsidRPr="00AE395F">
        <w:rPr>
          <w:lang w:val="en-GB"/>
        </w:rPr>
        <w:t xml:space="preserve">described by </w:t>
      </w:r>
      <w:commentRangeEnd w:id="685"/>
      <w:r w:rsidR="009C7DB5">
        <w:rPr>
          <w:rStyle w:val="Kommentarzeichen"/>
        </w:rPr>
        <w:commentReference w:id="685"/>
      </w:r>
      <w:r w:rsidRPr="00AE395F">
        <w:rPr>
          <w:lang w:val="en-GB"/>
        </w:rPr>
        <w:t xml:space="preserve">a </w:t>
      </w:r>
      <w:r w:rsidRPr="00AE395F">
        <w:rPr>
          <w:i/>
          <w:iCs/>
          <w:lang w:val="en-GB"/>
        </w:rPr>
        <w:t>PlaceableElementSpecification</w:t>
      </w:r>
      <w:r w:rsidRPr="00AE395F">
        <w:rPr>
          <w:lang w:val="en-GB"/>
        </w:rPr>
        <w:t xml:space="preserve"> (and/or a </w:t>
      </w:r>
      <w:r w:rsidRPr="00AE395F">
        <w:rPr>
          <w:i/>
          <w:iCs/>
          <w:lang w:val="en-GB"/>
        </w:rPr>
        <w:t>GeneralTechnicalPartSpecification</w:t>
      </w:r>
      <w:r w:rsidRPr="00AE395F">
        <w:rPr>
          <w:lang w:val="en-GB"/>
        </w:rPr>
        <w:t xml:space="preserve">) </w:t>
      </w:r>
      <w:commentRangeStart w:id="686"/>
      <w:r w:rsidRPr="00AE395F">
        <w:rPr>
          <w:lang w:val="en-GB"/>
        </w:rPr>
        <w:t xml:space="preserve">and no </w:t>
      </w:r>
      <w:commentRangeEnd w:id="686"/>
      <w:r w:rsidR="009C7DB5">
        <w:rPr>
          <w:rStyle w:val="Kommentarzeichen"/>
        </w:rPr>
        <w:commentReference w:id="686"/>
      </w:r>
      <w:commentRangeStart w:id="687"/>
      <w:r w:rsidRPr="00AE395F">
        <w:rPr>
          <w:i/>
          <w:iCs/>
          <w:lang w:val="en-GB"/>
        </w:rPr>
        <w:t>ConnectorHousingSpecification</w:t>
      </w:r>
      <w:commentRangeStart w:id="688"/>
      <w:commentRangeEnd w:id="687"/>
      <w:commentRangeEnd w:id="688"/>
      <w:r w:rsidR="009C7DB5">
        <w:rPr>
          <w:rStyle w:val="Kommentarzeichen"/>
        </w:rPr>
        <w:commentReference w:id="688"/>
      </w:r>
      <w:r w:rsidR="008B1DD4">
        <w:rPr>
          <w:rStyle w:val="Kommentarzeichen"/>
        </w:rPr>
        <w:commentReference w:id="687"/>
      </w:r>
    </w:p>
    <w:p w14:paraId="41851085" w14:textId="39845A40" w:rsidR="002C65AC" w:rsidRPr="00AE395F" w:rsidRDefault="002C65AC" w:rsidP="002C65AC">
      <w:pPr>
        <w:rPr>
          <w:lang w:val="en-GB"/>
        </w:rPr>
      </w:pPr>
      <w:r w:rsidRPr="00AE395F">
        <w:rPr>
          <w:lang w:val="en-GB"/>
        </w:rPr>
        <w:t xml:space="preserve">In some cases, </w:t>
      </w:r>
      <w:commentRangeStart w:id="689"/>
      <w:r w:rsidRPr="00AE395F">
        <w:rPr>
          <w:lang w:val="en-GB"/>
        </w:rPr>
        <w:t>it might occur</w:t>
      </w:r>
      <w:ins w:id="690" w:author="Motzer Martin IA17" w:date="2020-01-31T10:18:00Z">
        <w:r w:rsidR="00D1708D">
          <w:rPr>
            <w:lang w:val="en-GB"/>
          </w:rPr>
          <w:t>,</w:t>
        </w:r>
      </w:ins>
      <w:r w:rsidRPr="00AE395F">
        <w:rPr>
          <w:lang w:val="en-GB"/>
        </w:rPr>
        <w:t xml:space="preserve"> that it is required </w:t>
      </w:r>
      <w:commentRangeEnd w:id="689"/>
      <w:r w:rsidR="009C7DB5">
        <w:rPr>
          <w:rStyle w:val="Kommentarzeichen"/>
        </w:rPr>
        <w:commentReference w:id="689"/>
      </w:r>
      <w:r w:rsidRPr="00AE395F">
        <w:rPr>
          <w:lang w:val="en-GB"/>
        </w:rPr>
        <w:t xml:space="preserve">to specify attributes of a part that is not related to any of the existing subtypes of </w:t>
      </w:r>
      <w:r w:rsidRPr="00AE395F">
        <w:rPr>
          <w:i/>
          <w:iCs/>
          <w:lang w:val="en-GB"/>
        </w:rPr>
        <w:t>PartOrUsageRelatedSpecification</w:t>
      </w:r>
      <w:commentRangeStart w:id="691"/>
      <w:r w:rsidRPr="00AE395F">
        <w:rPr>
          <w:i/>
          <w:iCs/>
          <w:lang w:val="en-GB"/>
        </w:rPr>
        <w:t>.</w:t>
      </w:r>
      <w:r w:rsidRPr="00AE395F">
        <w:rPr>
          <w:lang w:val="en-GB"/>
        </w:rPr>
        <w:t xml:space="preserve"> For example, it might be relevant to describe </w:t>
      </w:r>
      <w:commentRangeEnd w:id="691"/>
      <w:r w:rsidR="009C7DB5">
        <w:rPr>
          <w:rStyle w:val="Kommentarzeichen"/>
        </w:rPr>
        <w:commentReference w:id="691"/>
      </w:r>
      <w:r w:rsidRPr="00AE395F">
        <w:rPr>
          <w:lang w:val="en-GB"/>
        </w:rPr>
        <w:t>a screw nut used as an accessory for a connector housing</w:t>
      </w:r>
      <w:commentRangeStart w:id="692"/>
      <w:r w:rsidRPr="00AE395F">
        <w:rPr>
          <w:lang w:val="en-GB"/>
        </w:rPr>
        <w:t>.</w:t>
      </w:r>
      <w:commentRangeEnd w:id="692"/>
      <w:r w:rsidR="009C7DB5">
        <w:rPr>
          <w:rStyle w:val="Kommentarzeichen"/>
        </w:rPr>
        <w:commentReference w:id="692"/>
      </w:r>
      <w:r w:rsidRPr="00AE395F">
        <w:rPr>
          <w:lang w:val="en-GB"/>
        </w:rPr>
        <w:t xml:space="preserve"> In this case the class </w:t>
      </w:r>
      <w:r w:rsidRPr="00AE395F">
        <w:rPr>
          <w:i/>
          <w:iCs/>
          <w:lang w:val="en-GB"/>
        </w:rPr>
        <w:t>PartOrUsageRelatedSpecification</w:t>
      </w:r>
      <w:r w:rsidRPr="00AE395F">
        <w:rPr>
          <w:lang w:val="en-GB"/>
        </w:rPr>
        <w:t xml:space="preserve"> is instanced and the relevant attributes are added </w:t>
      </w:r>
      <w:commentRangeStart w:id="693"/>
      <w:r w:rsidRPr="00AE395F">
        <w:rPr>
          <w:lang w:val="en-GB"/>
        </w:rPr>
        <w:t xml:space="preserve">with </w:t>
      </w:r>
      <w:commentRangeEnd w:id="693"/>
      <w:r w:rsidR="005A4825">
        <w:rPr>
          <w:rStyle w:val="Kommentarzeichen"/>
        </w:rPr>
        <w:commentReference w:id="693"/>
      </w:r>
      <w:r w:rsidRPr="00AE395F">
        <w:rPr>
          <w:i/>
          <w:iCs/>
          <w:lang w:val="en-GB"/>
        </w:rPr>
        <w:t>CustomProperties</w:t>
      </w:r>
      <w:r w:rsidRPr="00AE395F">
        <w:rPr>
          <w:lang w:val="en-GB"/>
        </w:rPr>
        <w:t>.</w:t>
      </w:r>
    </w:p>
    <w:p w14:paraId="28D78CD8" w14:textId="4D039366" w:rsidR="002C65AC" w:rsidRPr="00AE395F" w:rsidRDefault="002C65AC" w:rsidP="002C65AC">
      <w:pPr>
        <w:rPr>
          <w:lang w:val="en-GB"/>
        </w:rPr>
      </w:pPr>
      <w:r w:rsidRPr="00AE395F">
        <w:rPr>
          <w:lang w:val="en-GB"/>
        </w:rPr>
        <w:t xml:space="preserve">Since the </w:t>
      </w:r>
      <w:r w:rsidRPr="00AE395F">
        <w:rPr>
          <w:i/>
          <w:iCs/>
          <w:lang w:val="en-GB"/>
        </w:rPr>
        <w:t>PartOrUsageRelatedSpecification</w:t>
      </w:r>
      <w:r w:rsidRPr="00AE395F">
        <w:rPr>
          <w:lang w:val="en-GB"/>
        </w:rPr>
        <w:t xml:space="preserve"> is a subclass of </w:t>
      </w:r>
      <w:r w:rsidRPr="00AE395F">
        <w:rPr>
          <w:i/>
          <w:iCs/>
          <w:lang w:val="en-GB"/>
        </w:rPr>
        <w:t xml:space="preserve">Specification, </w:t>
      </w:r>
      <w:r w:rsidRPr="00AE395F">
        <w:rPr>
          <w:lang w:val="en-GB"/>
        </w:rPr>
        <w:t xml:space="preserve">which is a sub element of a dedicated </w:t>
      </w:r>
      <w:r w:rsidRPr="00AE395F">
        <w:rPr>
          <w:i/>
          <w:iCs/>
          <w:lang w:val="en-GB"/>
        </w:rPr>
        <w:t>DocumentVersion</w:t>
      </w:r>
      <w:ins w:id="694" w:author="Motzer Martin IA17" w:date="2020-01-31T10:19:00Z">
        <w:r w:rsidR="00D1708D">
          <w:rPr>
            <w:i/>
            <w:iCs/>
            <w:lang w:val="en-GB"/>
          </w:rPr>
          <w:t>,</w:t>
        </w:r>
      </w:ins>
      <w:r w:rsidRPr="00AE395F">
        <w:rPr>
          <w:i/>
          <w:iCs/>
          <w:lang w:val="en-GB"/>
        </w:rPr>
        <w:t xml:space="preserve"> </w:t>
      </w:r>
      <w:r w:rsidRPr="00AE395F">
        <w:rPr>
          <w:lang w:val="en-GB"/>
        </w:rPr>
        <w:t xml:space="preserve">all information defined </w:t>
      </w:r>
      <w:commentRangeStart w:id="695"/>
      <w:r w:rsidRPr="00AE395F">
        <w:rPr>
          <w:lang w:val="en-GB"/>
        </w:rPr>
        <w:t xml:space="preserve">with </w:t>
      </w:r>
      <w:commentRangeEnd w:id="695"/>
      <w:r w:rsidR="00830A6A">
        <w:rPr>
          <w:rStyle w:val="Kommentarzeichen"/>
        </w:rPr>
        <w:commentReference w:id="695"/>
      </w:r>
      <w:r w:rsidRPr="00AE395F">
        <w:rPr>
          <w:lang w:val="en-GB"/>
        </w:rPr>
        <w:t>it can be related to a precise development state.</w:t>
      </w:r>
    </w:p>
    <w:p w14:paraId="7042FBBB" w14:textId="67C65F03" w:rsidR="002C65AC" w:rsidRPr="00AE395F" w:rsidRDefault="002C65AC" w:rsidP="002C65AC">
      <w:pPr>
        <w:rPr>
          <w:lang w:val="en-GB"/>
        </w:rPr>
      </w:pPr>
      <w:r w:rsidRPr="00AE395F">
        <w:rPr>
          <w:lang w:val="en-GB"/>
        </w:rPr>
        <w:t xml:space="preserve">The relationship </w:t>
      </w:r>
      <w:r w:rsidRPr="00AE395F">
        <w:rPr>
          <w:i/>
          <w:iCs/>
          <w:lang w:val="en-GB"/>
        </w:rPr>
        <w:t>PartOrUsageRelatedSpecification.describedPart</w:t>
      </w:r>
      <w:r w:rsidRPr="00AE395F">
        <w:rPr>
          <w:lang w:val="en-GB"/>
        </w:rPr>
        <w:t xml:space="preserve"> might be seen as redundant to the relationship </w:t>
      </w:r>
      <w:r w:rsidRPr="00AE395F">
        <w:rPr>
          <w:i/>
          <w:iCs/>
          <w:lang w:val="en-GB"/>
        </w:rPr>
        <w:t>DocumentVersion.referencedPart</w:t>
      </w:r>
      <w:r w:rsidRPr="00AE395F">
        <w:rPr>
          <w:lang w:val="en-GB"/>
        </w:rPr>
        <w:t xml:space="preserve"> but considers the fact that there are use cases, where only information on the level of </w:t>
      </w:r>
      <w:r w:rsidRPr="00AE395F">
        <w:rPr>
          <w:i/>
          <w:iCs/>
          <w:lang w:val="en-GB"/>
        </w:rPr>
        <w:t>PartVersion</w:t>
      </w:r>
      <w:r w:rsidRPr="00AE395F">
        <w:rPr>
          <w:lang w:val="en-GB"/>
        </w:rPr>
        <w:t xml:space="preserve">s and </w:t>
      </w:r>
      <w:r w:rsidRPr="00AE395F">
        <w:rPr>
          <w:i/>
          <w:iCs/>
          <w:lang w:val="en-GB"/>
        </w:rPr>
        <w:t xml:space="preserve">DocumentVersions </w:t>
      </w:r>
      <w:r w:rsidRPr="00AE395F">
        <w:rPr>
          <w:lang w:val="en-GB"/>
        </w:rPr>
        <w:t xml:space="preserve">is exchanged </w:t>
      </w:r>
      <w:commentRangeStart w:id="696"/>
      <w:r w:rsidRPr="00AE395F">
        <w:rPr>
          <w:lang w:val="en-GB"/>
        </w:rPr>
        <w:t xml:space="preserve">and </w:t>
      </w:r>
      <w:commentRangeEnd w:id="696"/>
      <w:r w:rsidR="00830A6A">
        <w:rPr>
          <w:rStyle w:val="Kommentarzeichen"/>
        </w:rPr>
        <w:commentReference w:id="696"/>
      </w:r>
      <w:r w:rsidRPr="00AE395F">
        <w:rPr>
          <w:lang w:val="en-GB"/>
        </w:rPr>
        <w:t xml:space="preserve">not on the very detailed level of </w:t>
      </w:r>
      <w:r w:rsidRPr="00AE395F">
        <w:rPr>
          <w:i/>
          <w:iCs/>
          <w:lang w:val="en-GB"/>
        </w:rPr>
        <w:t>PartOrUsageRelatedSpecification</w:t>
      </w:r>
      <w:r w:rsidRPr="00AE395F">
        <w:rPr>
          <w:lang w:val="en-GB"/>
        </w:rPr>
        <w:t xml:space="preserve">s. In addition, it is possible, that several </w:t>
      </w:r>
      <w:r w:rsidRPr="00AE395F">
        <w:rPr>
          <w:i/>
          <w:iCs/>
          <w:lang w:val="en-GB"/>
        </w:rPr>
        <w:t>PartVersions</w:t>
      </w:r>
      <w:r w:rsidRPr="00AE395F">
        <w:rPr>
          <w:lang w:val="en-GB"/>
        </w:rPr>
        <w:t xml:space="preserve"> are described by a single </w:t>
      </w:r>
      <w:r w:rsidRPr="00AE395F">
        <w:rPr>
          <w:i/>
          <w:iCs/>
          <w:lang w:val="en-GB"/>
        </w:rPr>
        <w:t>DocumentVersion</w:t>
      </w:r>
      <w:r w:rsidRPr="00AE395F">
        <w:rPr>
          <w:lang w:val="en-GB"/>
        </w:rPr>
        <w:t xml:space="preserve"> containing a couple of specifications, each of them describing a single </w:t>
      </w:r>
      <w:r w:rsidRPr="00AE395F">
        <w:rPr>
          <w:i/>
          <w:iCs/>
          <w:lang w:val="en-GB"/>
        </w:rPr>
        <w:t xml:space="preserve">PartVersion </w:t>
      </w:r>
      <w:r w:rsidRPr="00AE395F">
        <w:rPr>
          <w:lang w:val="en-GB"/>
        </w:rPr>
        <w:t>(e.g. a drawing with a major part and its accessory parts).</w:t>
      </w:r>
    </w:p>
    <w:p w14:paraId="54C016CA" w14:textId="77777777" w:rsidR="002C65AC" w:rsidRDefault="002C65AC" w:rsidP="002C65AC">
      <w:pPr>
        <w:pStyle w:val="berschrift3"/>
        <w:keepLines w:val="0"/>
        <w:numPr>
          <w:ilvl w:val="2"/>
          <w:numId w:val="2"/>
        </w:numPr>
        <w:autoSpaceDE/>
        <w:autoSpaceDN/>
        <w:adjustRightInd/>
        <w:spacing w:before="240" w:after="60" w:line="240" w:lineRule="auto"/>
      </w:pPr>
      <w:bookmarkStart w:id="697" w:name="_9faf3e3a940a88baf039d69f18e250a5"/>
      <w:r>
        <w:lastRenderedPageBreak/>
        <w:t>General Technical Part</w:t>
      </w:r>
      <w:bookmarkEnd w:id="697"/>
    </w:p>
    <w:p w14:paraId="683725E9" w14:textId="77777777" w:rsidR="002C65AC" w:rsidRDefault="002C65AC" w:rsidP="002C65AC">
      <w:pPr>
        <w:jc w:val="center"/>
      </w:pPr>
      <w:r w:rsidRPr="000244B0">
        <w:rPr>
          <w:noProof/>
          <w:lang w:eastAsia="zh-CN"/>
        </w:rPr>
        <w:drawing>
          <wp:inline distT="0" distB="0" distL="0" distR="0" wp14:anchorId="38C55028" wp14:editId="04A0F3C3">
            <wp:extent cx="5756910" cy="2616200"/>
            <wp:effectExtent l="0" t="0" r="0" b="0"/>
            <wp:docPr id="436" name="Grafik 436"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3161.png" descr="-10702431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26B65661" w14:textId="77777777" w:rsidR="002C65AC" w:rsidRPr="00AE395F" w:rsidRDefault="002C65AC" w:rsidP="002C65AC">
      <w:pPr>
        <w:pStyle w:val="Beschriftung"/>
        <w:rPr>
          <w:lang w:val="en-GB"/>
        </w:rPr>
      </w:pPr>
      <w:bookmarkStart w:id="698" w:name="_Toc2773233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19</w:t>
      </w:r>
      <w:r>
        <w:fldChar w:fldCharType="end"/>
      </w:r>
      <w:r w:rsidRPr="00AE395F">
        <w:rPr>
          <w:lang w:val="en-GB"/>
        </w:rPr>
        <w:t>: General Technical Part</w:t>
      </w:r>
      <w:bookmarkEnd w:id="698"/>
    </w:p>
    <w:p w14:paraId="3C1C8EF2" w14:textId="77777777" w:rsidR="002C65AC" w:rsidRPr="00AE395F" w:rsidRDefault="002C65AC" w:rsidP="002C65AC">
      <w:pPr>
        <w:rPr>
          <w:lang w:val="en-GB"/>
        </w:rPr>
      </w:pPr>
      <w:r w:rsidRPr="00AE395F">
        <w:rPr>
          <w:lang w:val="en-GB"/>
        </w:rPr>
        <w:t xml:space="preserve">The class </w:t>
      </w:r>
      <w:r w:rsidRPr="00AE395F">
        <w:rPr>
          <w:i/>
          <w:iCs/>
          <w:lang w:val="en-GB"/>
        </w:rPr>
        <w:t>GeneralTechnicalPartSpecification</w:t>
      </w:r>
      <w:r w:rsidRPr="00AE395F">
        <w:rPr>
          <w:lang w:val="en-GB"/>
        </w:rPr>
        <w:t xml:space="preserve"> is intended to aggregate common technical attributes that are relevant for most kinds of parts (e.g. </w:t>
      </w:r>
      <w:r w:rsidRPr="00AE395F">
        <w:rPr>
          <w:i/>
          <w:iCs/>
          <w:lang w:val="en-GB"/>
        </w:rPr>
        <w:t xml:space="preserve">massInformation </w:t>
      </w:r>
      <w:r w:rsidRPr="00AE395F">
        <w:rPr>
          <w:lang w:val="en-GB"/>
        </w:rPr>
        <w:t>or information about valid temperature environments).</w:t>
      </w:r>
    </w:p>
    <w:p w14:paraId="2EA4AD3C" w14:textId="396FC0C7" w:rsidR="002C65AC" w:rsidRPr="00AE395F" w:rsidRDefault="002C65AC" w:rsidP="002C65AC">
      <w:pPr>
        <w:rPr>
          <w:lang w:val="en-GB"/>
        </w:rPr>
      </w:pPr>
      <w:commentRangeStart w:id="699"/>
      <w:r w:rsidRPr="00AE395F">
        <w:rPr>
          <w:lang w:val="en-GB"/>
        </w:rPr>
        <w:t xml:space="preserve">With the composition of </w:t>
      </w:r>
      <w:r w:rsidRPr="00AE395F">
        <w:rPr>
          <w:i/>
          <w:iCs/>
          <w:lang w:val="en-GB"/>
        </w:rPr>
        <w:t xml:space="preserve">PartRelations </w:t>
      </w:r>
      <w:r w:rsidRPr="00AE395F">
        <w:rPr>
          <w:lang w:val="en-GB"/>
        </w:rPr>
        <w:t xml:space="preserve">other </w:t>
      </w:r>
      <w:r w:rsidRPr="00AE395F">
        <w:rPr>
          <w:i/>
          <w:iCs/>
          <w:lang w:val="en-GB"/>
        </w:rPr>
        <w:t>PartVersions</w:t>
      </w:r>
      <w:r w:rsidRPr="00AE395F">
        <w:rPr>
          <w:lang w:val="en-GB"/>
        </w:rPr>
        <w:t xml:space="preserve"> can be defined as supplementary parts (see Supplementary Parts).</w:t>
      </w:r>
      <w:commentRangeEnd w:id="699"/>
      <w:r w:rsidR="005350C1">
        <w:rPr>
          <w:rStyle w:val="Kommentarzeichen"/>
        </w:rPr>
        <w:commentReference w:id="699"/>
      </w:r>
    </w:p>
    <w:p w14:paraId="7E96B008" w14:textId="77777777" w:rsidR="002C65AC" w:rsidRDefault="002C65AC" w:rsidP="002C65AC">
      <w:pPr>
        <w:pStyle w:val="berschrift3"/>
        <w:keepLines w:val="0"/>
        <w:numPr>
          <w:ilvl w:val="2"/>
          <w:numId w:val="2"/>
        </w:numPr>
        <w:autoSpaceDE/>
        <w:autoSpaceDN/>
        <w:adjustRightInd/>
        <w:spacing w:before="240" w:after="60" w:line="240" w:lineRule="auto"/>
      </w:pPr>
      <w:bookmarkStart w:id="700" w:name="_9a92dd9f6735eb00f8bb83e3de60f021"/>
      <w:r>
        <w:t>Supplementary Parts</w:t>
      </w:r>
      <w:bookmarkEnd w:id="700"/>
    </w:p>
    <w:p w14:paraId="75EC2FEB" w14:textId="77777777" w:rsidR="002C65AC" w:rsidRDefault="002C65AC" w:rsidP="002C65AC">
      <w:pPr>
        <w:jc w:val="center"/>
      </w:pPr>
      <w:r w:rsidRPr="000244B0">
        <w:rPr>
          <w:noProof/>
          <w:lang w:eastAsia="zh-CN"/>
        </w:rPr>
        <w:drawing>
          <wp:inline distT="0" distB="0" distL="0" distR="0" wp14:anchorId="2DB44287" wp14:editId="776901D7">
            <wp:extent cx="5756910" cy="3331845"/>
            <wp:effectExtent l="0" t="0" r="0" b="1905"/>
            <wp:docPr id="435" name="Grafik 435"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581459.png" descr="-20945814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00F744E2" w14:textId="77777777" w:rsidR="002C65AC" w:rsidRPr="00AE395F" w:rsidRDefault="002C65AC" w:rsidP="002C65AC">
      <w:pPr>
        <w:pStyle w:val="Beschriftung"/>
        <w:rPr>
          <w:lang w:val="en-GB"/>
        </w:rPr>
      </w:pPr>
      <w:bookmarkStart w:id="701" w:name="_Toc2773233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20</w:t>
      </w:r>
      <w:r>
        <w:fldChar w:fldCharType="end"/>
      </w:r>
      <w:r w:rsidRPr="00AE395F">
        <w:rPr>
          <w:lang w:val="en-GB"/>
        </w:rPr>
        <w:t>: Supplementary Parts</w:t>
      </w:r>
      <w:bookmarkEnd w:id="701"/>
    </w:p>
    <w:p w14:paraId="291A44FB" w14:textId="77777777" w:rsidR="002C65AC" w:rsidRPr="00AE395F" w:rsidRDefault="002C65AC" w:rsidP="002C65AC">
      <w:pPr>
        <w:rPr>
          <w:lang w:val="en-GB"/>
        </w:rPr>
      </w:pPr>
      <w:r w:rsidRPr="00AE395F">
        <w:rPr>
          <w:lang w:val="en-GB"/>
        </w:rPr>
        <w:t xml:space="preserve">With the </w:t>
      </w:r>
      <w:r w:rsidRPr="00AE395F">
        <w:rPr>
          <w:i/>
          <w:iCs/>
          <w:lang w:val="en-GB"/>
        </w:rPr>
        <w:t xml:space="preserve">PartRelations </w:t>
      </w:r>
      <w:r w:rsidRPr="00AE395F">
        <w:rPr>
          <w:lang w:val="en-GB"/>
        </w:rPr>
        <w:t xml:space="preserve">other </w:t>
      </w:r>
      <w:r w:rsidRPr="00AE395F">
        <w:rPr>
          <w:i/>
          <w:iCs/>
          <w:lang w:val="en-GB"/>
        </w:rPr>
        <w:t>PartVersions (those)</w:t>
      </w:r>
      <w:r w:rsidRPr="00AE395F">
        <w:rPr>
          <w:lang w:val="en-GB"/>
        </w:rPr>
        <w:t xml:space="preserve"> can be defined as supplementary parts for the </w:t>
      </w:r>
      <w:r w:rsidRPr="00AE395F">
        <w:rPr>
          <w:i/>
          <w:iCs/>
          <w:lang w:val="en-GB"/>
        </w:rPr>
        <w:t>PartVersions</w:t>
      </w:r>
      <w:r w:rsidRPr="00AE395F">
        <w:rPr>
          <w:lang w:val="en-GB"/>
        </w:rPr>
        <w:t xml:space="preserve"> that are described by the containing </w:t>
      </w:r>
      <w:r w:rsidRPr="00AE395F">
        <w:rPr>
          <w:i/>
          <w:iCs/>
          <w:lang w:val="en-GB"/>
        </w:rPr>
        <w:t>GeneralTechnicalPartSpecification (this)</w:t>
      </w:r>
      <w:r w:rsidRPr="00AE395F">
        <w:rPr>
          <w:lang w:val="en-GB"/>
        </w:rPr>
        <w:t>.</w:t>
      </w:r>
    </w:p>
    <w:p w14:paraId="6FD51178" w14:textId="73D53EF4" w:rsidR="002C65AC" w:rsidRPr="00AE395F" w:rsidRDefault="002C65AC" w:rsidP="002C65AC">
      <w:pPr>
        <w:rPr>
          <w:lang w:val="en-GB"/>
        </w:rPr>
      </w:pPr>
      <w:r w:rsidRPr="00AE395F">
        <w:rPr>
          <w:lang w:val="en-GB"/>
        </w:rPr>
        <w:lastRenderedPageBreak/>
        <w:t xml:space="preserve">The semantic is, that if </w:t>
      </w:r>
      <w:r w:rsidRPr="00AE395F">
        <w:rPr>
          <w:i/>
          <w:iCs/>
          <w:lang w:val="en-GB"/>
        </w:rPr>
        <w:t xml:space="preserve">this PartVersion </w:t>
      </w:r>
      <w:r w:rsidRPr="00AE395F">
        <w:rPr>
          <w:lang w:val="en-GB"/>
        </w:rPr>
        <w:t>shall be used in a correct way in</w:t>
      </w:r>
      <w:commentRangeStart w:id="702"/>
      <w:r w:rsidRPr="00AE395F">
        <w:rPr>
          <w:lang w:val="en-GB"/>
        </w:rPr>
        <w:t xml:space="preserve"> </w:t>
      </w:r>
      <w:commentRangeEnd w:id="702"/>
      <w:r w:rsidR="002756EB">
        <w:rPr>
          <w:rStyle w:val="Kommentarzeichen"/>
        </w:rPr>
        <w:commentReference w:id="702"/>
      </w:r>
      <w:r w:rsidRPr="00AE395F">
        <w:rPr>
          <w:lang w:val="en-GB"/>
        </w:rPr>
        <w:t>product</w:t>
      </w:r>
      <w:ins w:id="703" w:author="Motzer Martin IA17" w:date="2020-01-31T10:21:00Z">
        <w:r w:rsidR="00D1708D">
          <w:rPr>
            <w:lang w:val="en-GB"/>
          </w:rPr>
          <w:t>,</w:t>
        </w:r>
      </w:ins>
      <w:r w:rsidRPr="00AE395F">
        <w:rPr>
          <w:lang w:val="en-GB"/>
        </w:rPr>
        <w:t xml:space="preserve"> </w:t>
      </w:r>
      <w:commentRangeStart w:id="704"/>
      <w:r w:rsidRPr="00AE395F">
        <w:rPr>
          <w:lang w:val="en-GB"/>
        </w:rPr>
        <w:t xml:space="preserve">the </w:t>
      </w:r>
      <w:commentRangeEnd w:id="704"/>
      <w:r w:rsidR="002756EB">
        <w:rPr>
          <w:rStyle w:val="Kommentarzeichen"/>
        </w:rPr>
        <w:commentReference w:id="704"/>
      </w:r>
      <w:r w:rsidRPr="00AE395F">
        <w:rPr>
          <w:lang w:val="en-GB"/>
        </w:rPr>
        <w:t xml:space="preserve">referenced </w:t>
      </w:r>
      <w:r w:rsidRPr="00AE395F">
        <w:rPr>
          <w:i/>
          <w:iCs/>
          <w:lang w:val="en-GB"/>
        </w:rPr>
        <w:t xml:space="preserve">PartVersions </w:t>
      </w:r>
      <w:r w:rsidRPr="00AE395F">
        <w:rPr>
          <w:lang w:val="en-GB"/>
        </w:rPr>
        <w:t xml:space="preserve">can or shall be added to the product as well (depending on the used </w:t>
      </w:r>
      <w:r w:rsidRPr="00AE395F">
        <w:rPr>
          <w:i/>
          <w:iCs/>
          <w:lang w:val="en-GB"/>
        </w:rPr>
        <w:t>PartRelationType</w:t>
      </w:r>
      <w:r w:rsidRPr="00AE395F">
        <w:rPr>
          <w:lang w:val="en-GB"/>
        </w:rPr>
        <w:t>). That can be for example caps, bars or levers in case of a connector.</w:t>
      </w:r>
    </w:p>
    <w:p w14:paraId="5C0C2E74" w14:textId="77777777" w:rsidR="002C65AC" w:rsidRPr="00AE395F" w:rsidRDefault="002C65AC" w:rsidP="002C65AC">
      <w:pPr>
        <w:rPr>
          <w:lang w:val="en-GB"/>
        </w:rPr>
      </w:pPr>
      <w:r w:rsidRPr="00AE395F">
        <w:rPr>
          <w:lang w:val="en-GB"/>
        </w:rPr>
        <w:t xml:space="preserve">The </w:t>
      </w:r>
      <w:r w:rsidRPr="00AE395F">
        <w:rPr>
          <w:i/>
          <w:iCs/>
          <w:lang w:val="en-GB"/>
        </w:rPr>
        <w:t>PartRelation.relationType</w:t>
      </w:r>
      <w:r w:rsidRPr="00AE395F">
        <w:rPr>
          <w:lang w:val="en-GB"/>
        </w:rPr>
        <w:t xml:space="preserve"> defines how the set of referenced </w:t>
      </w:r>
      <w:r w:rsidRPr="00AE395F">
        <w:rPr>
          <w:i/>
          <w:iCs/>
          <w:lang w:val="en-GB"/>
        </w:rPr>
        <w:t xml:space="preserve">PartVersions </w:t>
      </w:r>
      <w:r w:rsidRPr="00AE395F">
        <w:rPr>
          <w:lang w:val="en-GB"/>
        </w:rPr>
        <w:t xml:space="preserve">of one </w:t>
      </w:r>
      <w:r w:rsidRPr="00AE395F">
        <w:rPr>
          <w:i/>
          <w:iCs/>
          <w:lang w:val="en-GB"/>
        </w:rPr>
        <w:t>PartRelation</w:t>
      </w:r>
      <w:r w:rsidRPr="00AE395F">
        <w:rPr>
          <w:lang w:val="en-GB"/>
        </w:rPr>
        <w:t xml:space="preserve"> must be interpreted. For details see the description of class </w:t>
      </w:r>
      <w:r w:rsidRPr="00AE395F">
        <w:rPr>
          <w:i/>
          <w:iCs/>
          <w:lang w:val="en-GB"/>
        </w:rPr>
        <w:t>PartRelation.</w:t>
      </w:r>
    </w:p>
    <w:p w14:paraId="5A5EF221" w14:textId="3FF34479" w:rsidR="002C65AC" w:rsidRPr="00AE395F" w:rsidRDefault="002C65AC" w:rsidP="002C65AC">
      <w:pPr>
        <w:rPr>
          <w:lang w:val="en-GB"/>
        </w:rPr>
      </w:pPr>
      <w:r w:rsidRPr="00AE395F">
        <w:rPr>
          <w:lang w:val="en-GB"/>
        </w:rPr>
        <w:t xml:space="preserve">The association via the </w:t>
      </w:r>
      <w:r w:rsidRPr="00AE395F">
        <w:rPr>
          <w:i/>
          <w:iCs/>
          <w:lang w:val="en-GB"/>
        </w:rPr>
        <w:t>PartRelation</w:t>
      </w:r>
      <w:r w:rsidRPr="00AE395F">
        <w:rPr>
          <w:lang w:val="en-GB"/>
        </w:rPr>
        <w:t xml:space="preserve"> just defines what other components </w:t>
      </w:r>
      <w:commentRangeStart w:id="705"/>
      <w:r w:rsidRPr="00AE395F">
        <w:rPr>
          <w:lang w:val="en-GB"/>
        </w:rPr>
        <w:t xml:space="preserve">can or shall </w:t>
      </w:r>
      <w:commentRangeEnd w:id="705"/>
      <w:r w:rsidR="002756EB">
        <w:rPr>
          <w:rStyle w:val="Kommentarzeichen"/>
        </w:rPr>
        <w:commentReference w:id="705"/>
      </w:r>
      <w:r w:rsidRPr="00AE395F">
        <w:rPr>
          <w:lang w:val="en-GB"/>
        </w:rPr>
        <w:t xml:space="preserve">be used together with this component. It does not further specify the location of the usage or its function. However, in some cases a more detailed specification of the location is </w:t>
      </w:r>
      <w:commentRangeStart w:id="706"/>
      <w:r w:rsidRPr="00AE395F">
        <w:rPr>
          <w:lang w:val="en-GB"/>
        </w:rPr>
        <w:t>required. E.g.</w:t>
      </w:r>
      <w:commentRangeEnd w:id="706"/>
      <w:r w:rsidR="002756EB">
        <w:rPr>
          <w:rStyle w:val="Kommentarzeichen"/>
        </w:rPr>
        <w:commentReference w:id="706"/>
      </w:r>
      <w:r w:rsidRPr="00AE395F">
        <w:rPr>
          <w:lang w:val="en-GB"/>
        </w:rPr>
        <w:t xml:space="preserve"> if the supplementary part is required for a specific slot in a connector housing. In such a case, the </w:t>
      </w:r>
      <w:r w:rsidRPr="00AE395F">
        <w:rPr>
          <w:i/>
          <w:iCs/>
          <w:lang w:val="en-GB"/>
        </w:rPr>
        <w:t>PartRelation</w:t>
      </w:r>
      <w:r w:rsidRPr="00AE395F">
        <w:rPr>
          <w:lang w:val="en-GB"/>
        </w:rPr>
        <w:t xml:space="preserve"> is </w:t>
      </w:r>
      <w:commentRangeStart w:id="707"/>
      <w:r w:rsidRPr="00AE395F">
        <w:rPr>
          <w:lang w:val="en-GB"/>
        </w:rPr>
        <w:t xml:space="preserve">nevertheless </w:t>
      </w:r>
      <w:commentRangeEnd w:id="707"/>
      <w:r w:rsidR="002756EB">
        <w:rPr>
          <w:rStyle w:val="Kommentarzeichen"/>
        </w:rPr>
        <w:commentReference w:id="707"/>
      </w:r>
      <w:r w:rsidRPr="00AE395F">
        <w:rPr>
          <w:lang w:val="en-GB"/>
        </w:rPr>
        <w:t xml:space="preserve">specified by the </w:t>
      </w:r>
      <w:r w:rsidRPr="00AE395F">
        <w:rPr>
          <w:i/>
          <w:iCs/>
          <w:lang w:val="en-GB"/>
        </w:rPr>
        <w:t>GeneralTechnicalPartSpecification</w:t>
      </w:r>
      <w:commentRangeStart w:id="708"/>
      <w:r w:rsidRPr="00AE395F">
        <w:rPr>
          <w:i/>
          <w:iCs/>
          <w:lang w:val="en-GB"/>
        </w:rPr>
        <w:t xml:space="preserve">, </w:t>
      </w:r>
      <w:r w:rsidRPr="00AE395F">
        <w:rPr>
          <w:lang w:val="en-GB"/>
        </w:rPr>
        <w:t xml:space="preserve">but the </w:t>
      </w:r>
      <w:r w:rsidRPr="00AE395F">
        <w:rPr>
          <w:i/>
          <w:iCs/>
          <w:lang w:val="en-GB"/>
        </w:rPr>
        <w:t>PartRelation</w:t>
      </w:r>
      <w:r w:rsidRPr="00AE395F">
        <w:rPr>
          <w:lang w:val="en-GB"/>
        </w:rPr>
        <w:t xml:space="preserve"> can </w:t>
      </w:r>
      <w:commentRangeEnd w:id="708"/>
      <w:r w:rsidR="00D34E5F">
        <w:rPr>
          <w:rStyle w:val="Kommentarzeichen"/>
        </w:rPr>
        <w:commentReference w:id="708"/>
      </w:r>
      <w:r w:rsidRPr="00AE395F">
        <w:rPr>
          <w:lang w:val="en-GB"/>
        </w:rPr>
        <w:t xml:space="preserve">be referenced by its specific usage location (currently from a </w:t>
      </w:r>
      <w:r w:rsidRPr="00AE395F">
        <w:rPr>
          <w:i/>
          <w:iCs/>
          <w:lang w:val="en-GB"/>
        </w:rPr>
        <w:t xml:space="preserve">Slot, ModularSlot </w:t>
      </w:r>
      <w:r w:rsidRPr="00AE395F">
        <w:rPr>
          <w:lang w:val="en-GB"/>
        </w:rPr>
        <w:t xml:space="preserve">or </w:t>
      </w:r>
      <w:r w:rsidRPr="00AE395F">
        <w:rPr>
          <w:i/>
          <w:iCs/>
          <w:lang w:val="en-GB"/>
        </w:rPr>
        <w:t>ExtensionSlot</w:t>
      </w:r>
      <w:r w:rsidRPr="00AE395F">
        <w:rPr>
          <w:lang w:val="en-GB"/>
        </w:rPr>
        <w:t>).</w:t>
      </w:r>
    </w:p>
    <w:p w14:paraId="077BBB9A" w14:textId="77777777" w:rsidR="002C65AC" w:rsidRDefault="002C65AC" w:rsidP="002C65AC">
      <w:pPr>
        <w:pStyle w:val="berschrift3"/>
        <w:keepLines w:val="0"/>
        <w:numPr>
          <w:ilvl w:val="2"/>
          <w:numId w:val="2"/>
        </w:numPr>
        <w:autoSpaceDE/>
        <w:autoSpaceDN/>
        <w:adjustRightInd/>
        <w:spacing w:before="240" w:after="60" w:line="240" w:lineRule="auto"/>
      </w:pPr>
      <w:bookmarkStart w:id="709" w:name="_9f2d26e79f9db70c336367522f8d3679"/>
      <w:r>
        <w:t>Placeable Elements</w:t>
      </w:r>
      <w:bookmarkEnd w:id="709"/>
    </w:p>
    <w:p w14:paraId="30D8ADBB" w14:textId="77777777" w:rsidR="002C65AC" w:rsidRDefault="002C65AC" w:rsidP="002C65AC">
      <w:pPr>
        <w:jc w:val="center"/>
      </w:pPr>
      <w:r w:rsidRPr="000244B0">
        <w:rPr>
          <w:noProof/>
          <w:lang w:eastAsia="zh-CN"/>
        </w:rPr>
        <w:drawing>
          <wp:inline distT="0" distB="0" distL="0" distR="0" wp14:anchorId="12789C47" wp14:editId="38101D58">
            <wp:extent cx="5756910" cy="3657600"/>
            <wp:effectExtent l="0" t="0" r="0" b="0"/>
            <wp:docPr id="434" name="Grafik 434"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715487.png" descr="195971548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038DADE9" w14:textId="77777777" w:rsidR="002C65AC" w:rsidRPr="00AE395F" w:rsidRDefault="002C65AC" w:rsidP="002C65AC">
      <w:pPr>
        <w:pStyle w:val="Beschriftung"/>
        <w:rPr>
          <w:lang w:val="en-GB"/>
        </w:rPr>
      </w:pPr>
      <w:bookmarkStart w:id="710" w:name="_Toc2773233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21</w:t>
      </w:r>
      <w:r>
        <w:fldChar w:fldCharType="end"/>
      </w:r>
      <w:r w:rsidRPr="00AE395F">
        <w:rPr>
          <w:lang w:val="en-GB"/>
        </w:rPr>
        <w:t>: Placeable Elements</w:t>
      </w:r>
      <w:bookmarkEnd w:id="710"/>
    </w:p>
    <w:p w14:paraId="6D55885A" w14:textId="19C917F3" w:rsidR="002C65AC" w:rsidRPr="00AE395F" w:rsidRDefault="002C65AC" w:rsidP="002C65AC">
      <w:pPr>
        <w:rPr>
          <w:lang w:val="en-GB"/>
        </w:rPr>
      </w:pPr>
      <w:r w:rsidRPr="00AE395F">
        <w:rPr>
          <w:lang w:val="en-GB"/>
        </w:rPr>
        <w:t xml:space="preserve">In a wiring harness many components can be placed directly onto the topology (e.g. connectors, fixings). To specify the aspect of placeability the VEC defines a </w:t>
      </w:r>
      <w:r w:rsidRPr="00AE395F">
        <w:rPr>
          <w:i/>
          <w:iCs/>
          <w:lang w:val="en-GB"/>
        </w:rPr>
        <w:t>PlaceableElementSpecification</w:t>
      </w:r>
      <w:r w:rsidRPr="00AE395F">
        <w:rPr>
          <w:lang w:val="en-GB"/>
        </w:rPr>
        <w:t xml:space="preserve">. Every component </w:t>
      </w:r>
      <w:commentRangeStart w:id="711"/>
      <w:r w:rsidRPr="00AE395F">
        <w:rPr>
          <w:lang w:val="en-GB"/>
        </w:rPr>
        <w:t xml:space="preserve">that could be placed directly onto the topology </w:t>
      </w:r>
      <w:commentRangeEnd w:id="711"/>
      <w:r w:rsidR="00D34E5F">
        <w:rPr>
          <w:rStyle w:val="Kommentarzeichen"/>
        </w:rPr>
        <w:commentReference w:id="711"/>
      </w:r>
      <w:r w:rsidRPr="00AE395F">
        <w:rPr>
          <w:lang w:val="en-GB"/>
        </w:rPr>
        <w:t xml:space="preserve">must have a </w:t>
      </w:r>
      <w:r w:rsidRPr="00AE395F">
        <w:rPr>
          <w:i/>
          <w:iCs/>
          <w:lang w:val="en-GB"/>
        </w:rPr>
        <w:t xml:space="preserve">PlaceableElementSpecification </w:t>
      </w:r>
      <w:r w:rsidRPr="00AE395F">
        <w:rPr>
          <w:lang w:val="en-GB"/>
        </w:rPr>
        <w:t xml:space="preserve">in addition to its regular type specific </w:t>
      </w:r>
      <w:r w:rsidRPr="00AE395F">
        <w:rPr>
          <w:i/>
          <w:iCs/>
          <w:lang w:val="en-GB"/>
        </w:rPr>
        <w:t xml:space="preserve">PartOrUsageRelatedSpecification </w:t>
      </w:r>
      <w:r w:rsidRPr="00AE395F">
        <w:rPr>
          <w:lang w:val="en-GB"/>
        </w:rPr>
        <w:t xml:space="preserve">(e.g. </w:t>
      </w:r>
      <w:r w:rsidRPr="00AE395F">
        <w:rPr>
          <w:i/>
          <w:iCs/>
          <w:lang w:val="en-GB"/>
        </w:rPr>
        <w:t>ConnectorHousingSpecification</w:t>
      </w:r>
      <w:r w:rsidRPr="00AE395F">
        <w:rPr>
          <w:lang w:val="en-GB"/>
        </w:rPr>
        <w:t>).</w:t>
      </w:r>
    </w:p>
    <w:p w14:paraId="055CD431" w14:textId="77777777" w:rsidR="002C65AC" w:rsidRPr="00AE395F" w:rsidRDefault="002C65AC" w:rsidP="002C65AC">
      <w:pPr>
        <w:rPr>
          <w:lang w:val="en-GB"/>
        </w:rPr>
      </w:pPr>
      <w:r w:rsidRPr="00AE395F">
        <w:rPr>
          <w:lang w:val="en-GB"/>
        </w:rPr>
        <w:t xml:space="preserve">A </w:t>
      </w:r>
      <w:r w:rsidRPr="00AE395F">
        <w:rPr>
          <w:i/>
          <w:iCs/>
          <w:lang w:val="en-GB"/>
        </w:rPr>
        <w:t>PlaceableElementSpecificat</w:t>
      </w:r>
      <w:r w:rsidRPr="00AE395F">
        <w:rPr>
          <w:lang w:val="en-GB"/>
        </w:rPr>
        <w:t>i</w:t>
      </w:r>
      <w:r w:rsidRPr="00AE395F">
        <w:rPr>
          <w:i/>
          <w:iCs/>
          <w:lang w:val="en-GB"/>
        </w:rPr>
        <w:t xml:space="preserve">on </w:t>
      </w:r>
      <w:r w:rsidRPr="00AE395F">
        <w:rPr>
          <w:lang w:val="en-GB"/>
        </w:rPr>
        <w:t xml:space="preserve">defines at minimum the </w:t>
      </w:r>
      <w:r w:rsidRPr="00AE395F">
        <w:rPr>
          <w:i/>
          <w:iCs/>
          <w:lang w:val="en-GB"/>
        </w:rPr>
        <w:t>validPlacementTypes</w:t>
      </w:r>
      <w:r w:rsidRPr="00AE395F">
        <w:rPr>
          <w:lang w:val="en-GB"/>
        </w:rPr>
        <w:t xml:space="preserve"> for the component (e.g. a connector can be placed on a point, a tape can be placed on a path in the topology).</w:t>
      </w:r>
    </w:p>
    <w:p w14:paraId="55451A11" w14:textId="5C527AE8" w:rsidR="002C65AC" w:rsidRPr="00AE395F" w:rsidRDefault="002C65AC" w:rsidP="002C65AC">
      <w:pPr>
        <w:rPr>
          <w:lang w:val="en-GB"/>
        </w:rPr>
      </w:pPr>
      <w:r w:rsidRPr="00AE395F">
        <w:rPr>
          <w:lang w:val="en-GB"/>
        </w:rPr>
        <w:lastRenderedPageBreak/>
        <w:t xml:space="preserve">In addition, the </w:t>
      </w:r>
      <w:r w:rsidRPr="00AE395F">
        <w:rPr>
          <w:i/>
          <w:iCs/>
          <w:lang w:val="en-GB"/>
        </w:rPr>
        <w:t>PlaceableElementSpecificat</w:t>
      </w:r>
      <w:r w:rsidRPr="00AE395F">
        <w:rPr>
          <w:lang w:val="en-GB"/>
        </w:rPr>
        <w:t>i</w:t>
      </w:r>
      <w:r w:rsidRPr="00AE395F">
        <w:rPr>
          <w:i/>
          <w:iCs/>
          <w:lang w:val="en-GB"/>
        </w:rPr>
        <w:t>on</w:t>
      </w:r>
      <w:r w:rsidRPr="00AE395F">
        <w:rPr>
          <w:lang w:val="en-GB"/>
        </w:rPr>
        <w:t xml:space="preserve"> can define </w:t>
      </w:r>
      <w:commentRangeStart w:id="712"/>
      <w:r w:rsidRPr="00AE395F">
        <w:rPr>
          <w:lang w:val="en-GB"/>
        </w:rPr>
        <w:t xml:space="preserve">remarkable </w:t>
      </w:r>
      <w:commentRangeEnd w:id="712"/>
      <w:r w:rsidR="00DD416D">
        <w:rPr>
          <w:rStyle w:val="Kommentarzeichen"/>
        </w:rPr>
        <w:commentReference w:id="712"/>
      </w:r>
      <w:r w:rsidRPr="00AE395F">
        <w:rPr>
          <w:lang w:val="en-GB"/>
        </w:rPr>
        <w:t xml:space="preserve">points of the component, </w:t>
      </w:r>
      <w:r w:rsidRPr="00AE395F">
        <w:rPr>
          <w:i/>
          <w:iCs/>
          <w:lang w:val="en-GB"/>
        </w:rPr>
        <w:t>MeasurementPoints</w:t>
      </w:r>
      <w:r w:rsidRPr="00AE395F">
        <w:rPr>
          <w:lang w:val="en-GB"/>
        </w:rPr>
        <w:t xml:space="preserve"> and </w:t>
      </w:r>
      <w:r w:rsidRPr="00AE395F">
        <w:rPr>
          <w:i/>
          <w:iCs/>
          <w:lang w:val="en-GB"/>
        </w:rPr>
        <w:t>PlacementPoints.</w:t>
      </w:r>
      <w:commentRangeStart w:id="713"/>
      <w:r w:rsidRPr="00AE395F">
        <w:rPr>
          <w:i/>
          <w:iCs/>
          <w:lang w:val="en-GB"/>
        </w:rPr>
        <w:t xml:space="preserve"> </w:t>
      </w:r>
      <w:commentRangeEnd w:id="713"/>
      <w:r w:rsidR="00DD416D">
        <w:rPr>
          <w:rStyle w:val="Kommentarzeichen"/>
        </w:rPr>
        <w:commentReference w:id="713"/>
      </w:r>
      <w:r w:rsidRPr="00AE395F">
        <w:rPr>
          <w:i/>
          <w:iCs/>
          <w:lang w:val="en-GB"/>
        </w:rPr>
        <w:t>MeasurementPoints</w:t>
      </w:r>
      <w:r w:rsidRPr="00AE395F">
        <w:rPr>
          <w:lang w:val="en-GB"/>
        </w:rPr>
        <w:t xml:space="preserve"> are locations on the component that can be used to define a dimensioning. To make a </w:t>
      </w:r>
      <w:r w:rsidRPr="00AE395F">
        <w:rPr>
          <w:i/>
          <w:iCs/>
          <w:lang w:val="en-GB"/>
        </w:rPr>
        <w:t>MeasurementPoint</w:t>
      </w:r>
      <w:r w:rsidRPr="00AE395F">
        <w:rPr>
          <w:lang w:val="en-GB"/>
        </w:rPr>
        <w:t xml:space="preserve"> locatable by a person more information is needed. This information is normally provided with a drawing of the component. The </w:t>
      </w:r>
      <w:r w:rsidRPr="00AE395F">
        <w:rPr>
          <w:i/>
          <w:iCs/>
          <w:lang w:val="en-GB"/>
        </w:rPr>
        <w:t xml:space="preserve">identification </w:t>
      </w:r>
      <w:r w:rsidRPr="00AE395F">
        <w:rPr>
          <w:lang w:val="en-GB"/>
        </w:rPr>
        <w:t xml:space="preserve">can be used to find the </w:t>
      </w:r>
      <w:r w:rsidRPr="00AE395F">
        <w:rPr>
          <w:i/>
          <w:iCs/>
          <w:lang w:val="en-GB"/>
        </w:rPr>
        <w:t>MeasurementPoint</w:t>
      </w:r>
      <w:r w:rsidRPr="00AE395F">
        <w:rPr>
          <w:lang w:val="en-GB"/>
        </w:rPr>
        <w:t xml:space="preserve"> on the drawing (if it is labelled). To make a </w:t>
      </w:r>
      <w:r w:rsidRPr="00AE395F">
        <w:rPr>
          <w:i/>
          <w:iCs/>
          <w:lang w:val="en-GB"/>
        </w:rPr>
        <w:t>MeasurementPoint</w:t>
      </w:r>
      <w:r w:rsidRPr="00AE395F">
        <w:rPr>
          <w:lang w:val="en-GB"/>
        </w:rPr>
        <w:t xml:space="preserve"> locatable by a system, the external mapping mechanism can be used.</w:t>
      </w:r>
    </w:p>
    <w:p w14:paraId="5705D5D7" w14:textId="77777777" w:rsidR="002C65AC" w:rsidRPr="00AE395F" w:rsidRDefault="002C65AC" w:rsidP="002C65AC">
      <w:pPr>
        <w:rPr>
          <w:lang w:val="en-GB"/>
        </w:rPr>
      </w:pPr>
      <w:r w:rsidRPr="00AE395F">
        <w:rPr>
          <w:i/>
          <w:iCs/>
          <w:lang w:val="en-GB"/>
        </w:rPr>
        <w:t>PlacementPoints</w:t>
      </w:r>
      <w:r w:rsidRPr="00AE395F">
        <w:rPr>
          <w:lang w:val="en-GB"/>
        </w:rPr>
        <w:t xml:space="preserve"> are locations on the component, where it can be attached to the wiring harness. Therefore, it can define a </w:t>
      </w:r>
      <w:r w:rsidRPr="00AE395F">
        <w:rPr>
          <w:i/>
          <w:iCs/>
          <w:lang w:val="en-GB"/>
        </w:rPr>
        <w:t xml:space="preserve">segmentDiameter </w:t>
      </w:r>
      <w:r w:rsidRPr="00AE395F">
        <w:rPr>
          <w:lang w:val="en-GB"/>
        </w:rPr>
        <w:t xml:space="preserve">for which it is usable. To locate a </w:t>
      </w:r>
      <w:r w:rsidRPr="00AE395F">
        <w:rPr>
          <w:i/>
          <w:iCs/>
          <w:lang w:val="en-GB"/>
        </w:rPr>
        <w:t>PlacementPoint</w:t>
      </w:r>
      <w:r w:rsidRPr="00AE395F">
        <w:rPr>
          <w:lang w:val="en-GB"/>
        </w:rPr>
        <w:t xml:space="preserve"> on the component, the same approach as for </w:t>
      </w:r>
      <w:r w:rsidRPr="00AE395F">
        <w:rPr>
          <w:i/>
          <w:iCs/>
          <w:lang w:val="en-GB"/>
        </w:rPr>
        <w:t>MeasurementPoints</w:t>
      </w:r>
      <w:r w:rsidRPr="00AE395F">
        <w:rPr>
          <w:lang w:val="en-GB"/>
        </w:rPr>
        <w:t xml:space="preserve"> can be used.</w:t>
      </w:r>
    </w:p>
    <w:p w14:paraId="15E986E1" w14:textId="7765CA1F" w:rsidR="002C65AC" w:rsidRPr="00AE395F" w:rsidRDefault="002C65AC" w:rsidP="002C65AC">
      <w:pPr>
        <w:rPr>
          <w:lang w:val="en-GB"/>
        </w:rPr>
      </w:pPr>
      <w:r w:rsidRPr="00AE395F">
        <w:rPr>
          <w:lang w:val="en-GB"/>
        </w:rPr>
        <w:t xml:space="preserve">Often these </w:t>
      </w:r>
      <w:r w:rsidRPr="00AE395F">
        <w:rPr>
          <w:i/>
          <w:iCs/>
          <w:lang w:val="en-GB"/>
        </w:rPr>
        <w:t>PlacementPoints</w:t>
      </w:r>
      <w:r w:rsidRPr="00AE395F">
        <w:rPr>
          <w:lang w:val="en-GB"/>
        </w:rPr>
        <w:t xml:space="preserve"> have additional properties depending on the component type. In these cases, the corresponding </w:t>
      </w:r>
      <w:r w:rsidRPr="00AE395F">
        <w:rPr>
          <w:i/>
          <w:iCs/>
          <w:lang w:val="en-GB"/>
        </w:rPr>
        <w:t>PartOrUsageRelatedSpecification</w:t>
      </w:r>
      <w:r w:rsidRPr="00AE395F">
        <w:rPr>
          <w:lang w:val="en-GB"/>
        </w:rPr>
        <w:t xml:space="preserve"> redefines these elements, with a reference to the </w:t>
      </w:r>
      <w:r w:rsidRPr="00AE395F">
        <w:rPr>
          <w:i/>
          <w:iCs/>
          <w:lang w:val="en-GB"/>
        </w:rPr>
        <w:t xml:space="preserve">PlacementPoint </w:t>
      </w:r>
      <w:r w:rsidRPr="00AE395F">
        <w:rPr>
          <w:lang w:val="en-GB"/>
        </w:rPr>
        <w:t xml:space="preserve">which represents them (e.g. the </w:t>
      </w:r>
      <w:r w:rsidRPr="00AE395F">
        <w:rPr>
          <w:i/>
          <w:iCs/>
          <w:lang w:val="en-GB"/>
        </w:rPr>
        <w:t>SegmentConnectionPoint</w:t>
      </w:r>
      <w:r w:rsidRPr="00AE395F">
        <w:rPr>
          <w:lang w:val="en-GB"/>
        </w:rPr>
        <w:t xml:space="preserve">). However, a </w:t>
      </w:r>
      <w:r w:rsidRPr="00AE395F">
        <w:rPr>
          <w:i/>
          <w:iCs/>
          <w:lang w:val="en-GB"/>
        </w:rPr>
        <w:t xml:space="preserve">PlacementPoint </w:t>
      </w:r>
      <w:r w:rsidRPr="00AE395F">
        <w:rPr>
          <w:lang w:val="en-GB"/>
        </w:rPr>
        <w:t xml:space="preserve">can be defined </w:t>
      </w:r>
      <w:commentRangeStart w:id="714"/>
      <w:r w:rsidRPr="00AE395F">
        <w:rPr>
          <w:lang w:val="en-GB"/>
        </w:rPr>
        <w:t xml:space="preserve">with </w:t>
      </w:r>
      <w:commentRangeEnd w:id="714"/>
      <w:r w:rsidR="00DD416D">
        <w:rPr>
          <w:rStyle w:val="Kommentarzeichen"/>
        </w:rPr>
        <w:commentReference w:id="714"/>
      </w:r>
      <w:r w:rsidRPr="00AE395F">
        <w:rPr>
          <w:lang w:val="en-GB"/>
        </w:rPr>
        <w:t>such a corresponding element, if no additional information is necessary.</w:t>
      </w:r>
    </w:p>
    <w:p w14:paraId="3AE81D30" w14:textId="77777777" w:rsidR="002C65AC" w:rsidRDefault="002C65AC" w:rsidP="002C65AC">
      <w:pPr>
        <w:pStyle w:val="berschrift3"/>
        <w:keepLines w:val="0"/>
        <w:numPr>
          <w:ilvl w:val="2"/>
          <w:numId w:val="2"/>
        </w:numPr>
        <w:autoSpaceDE/>
        <w:autoSpaceDN/>
        <w:adjustRightInd/>
        <w:spacing w:before="240" w:after="60" w:line="240" w:lineRule="auto"/>
      </w:pPr>
      <w:bookmarkStart w:id="715" w:name="_f1780ba000582efdd957d685c0560c90"/>
      <w:r>
        <w:t>Coordinate Systems of Components</w:t>
      </w:r>
      <w:bookmarkEnd w:id="715"/>
    </w:p>
    <w:p w14:paraId="75B47DCC" w14:textId="77777777" w:rsidR="002C65AC" w:rsidRDefault="002C65AC" w:rsidP="002C65AC">
      <w:pPr>
        <w:jc w:val="center"/>
      </w:pPr>
      <w:r w:rsidRPr="000244B0">
        <w:rPr>
          <w:noProof/>
          <w:lang w:eastAsia="zh-CN"/>
        </w:rPr>
        <w:drawing>
          <wp:inline distT="0" distB="0" distL="0" distR="0" wp14:anchorId="5D4292BB" wp14:editId="5E040100">
            <wp:extent cx="5756910" cy="4707255"/>
            <wp:effectExtent l="0" t="0" r="0" b="0"/>
            <wp:docPr id="433" name="Grafik 433"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43995.png" descr="68844399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4707255"/>
                    </a:xfrm>
                    <a:prstGeom prst="rect">
                      <a:avLst/>
                    </a:prstGeom>
                    <a:noFill/>
                    <a:ln>
                      <a:noFill/>
                    </a:ln>
                  </pic:spPr>
                </pic:pic>
              </a:graphicData>
            </a:graphic>
          </wp:inline>
        </w:drawing>
      </w:r>
    </w:p>
    <w:p w14:paraId="284AE044" w14:textId="77777777" w:rsidR="002C65AC" w:rsidRPr="00AE395F" w:rsidRDefault="002C65AC" w:rsidP="002C65AC">
      <w:pPr>
        <w:pStyle w:val="Beschriftung"/>
        <w:rPr>
          <w:lang w:val="en-GB"/>
        </w:rPr>
      </w:pPr>
      <w:bookmarkStart w:id="716" w:name="_Toc2773233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22</w:t>
      </w:r>
      <w:r>
        <w:fldChar w:fldCharType="end"/>
      </w:r>
      <w:r w:rsidRPr="00AE395F">
        <w:rPr>
          <w:lang w:val="en-GB"/>
        </w:rPr>
        <w:t>: Coordinate Systems of Components</w:t>
      </w:r>
      <w:bookmarkEnd w:id="716"/>
    </w:p>
    <w:p w14:paraId="5B8A4C92" w14:textId="77777777" w:rsidR="002C65AC" w:rsidRPr="00AE395F" w:rsidRDefault="002C65AC" w:rsidP="002C65AC">
      <w:pPr>
        <w:rPr>
          <w:lang w:val="en-GB"/>
        </w:rPr>
      </w:pPr>
      <w:r w:rsidRPr="00AE395F">
        <w:rPr>
          <w:lang w:val="en-GB"/>
        </w:rPr>
        <w:lastRenderedPageBreak/>
        <w:t xml:space="preserve">A </w:t>
      </w:r>
      <w:r w:rsidRPr="00AE395F">
        <w:rPr>
          <w:i/>
          <w:iCs/>
          <w:lang w:val="en-GB"/>
        </w:rPr>
        <w:t>LocalGeometrySpecification</w:t>
      </w:r>
      <w:r w:rsidRPr="00AE395F">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63A85BE5" w14:textId="1E234132" w:rsidR="002C65AC" w:rsidRPr="00AE395F" w:rsidRDefault="002C65AC" w:rsidP="002C65AC">
      <w:pPr>
        <w:rPr>
          <w:lang w:val="en-GB"/>
        </w:rPr>
      </w:pPr>
      <w:r w:rsidRPr="00AE395F">
        <w:rPr>
          <w:lang w:val="en-GB"/>
        </w:rPr>
        <w:t xml:space="preserve">The coordinate system of a component is defined by its 3D model, which often follows certain guidelines or conventions (e.g. the coordinate systems of connectors have their origin in the centre of cavity 1). The </w:t>
      </w:r>
      <w:r w:rsidRPr="00AE395F">
        <w:rPr>
          <w:i/>
          <w:iCs/>
          <w:lang w:val="en-GB"/>
        </w:rPr>
        <w:t>Transformation3D</w:t>
      </w:r>
      <w:r w:rsidRPr="00AE395F">
        <w:rPr>
          <w:lang w:val="en-GB"/>
        </w:rPr>
        <w:t xml:space="preserve"> of an </w:t>
      </w:r>
      <w:r w:rsidRPr="00AE395F">
        <w:rPr>
          <w:i/>
          <w:iCs/>
          <w:lang w:val="en-GB"/>
        </w:rPr>
        <w:t xml:space="preserve">OccurrenceOrUsageViewItem3D </w:t>
      </w:r>
      <w:r w:rsidRPr="00AE395F">
        <w:rPr>
          <w:lang w:val="en-GB"/>
        </w:rPr>
        <w:t xml:space="preserve">(see section 3D-Geometry) defines how the 3D model of the component shall be transformed in order to represent the correct positioning of its usage. This transformation is defined in regard </w:t>
      </w:r>
      <w:commentRangeStart w:id="717"/>
      <w:r w:rsidRPr="00AE395F">
        <w:rPr>
          <w:lang w:val="en-GB"/>
        </w:rPr>
        <w:t xml:space="preserve">of </w:t>
      </w:r>
      <w:commentRangeEnd w:id="717"/>
      <w:r w:rsidR="00DD416D">
        <w:rPr>
          <w:rStyle w:val="Kommentarzeichen"/>
        </w:rPr>
        <w:commentReference w:id="717"/>
      </w:r>
      <w:r w:rsidRPr="00AE395F">
        <w:rPr>
          <w:lang w:val="en-GB"/>
        </w:rPr>
        <w:t xml:space="preserve">the origin and the axis of the </w:t>
      </w:r>
      <w:commentRangeStart w:id="718"/>
      <w:r w:rsidRPr="00AE395F">
        <w:rPr>
          <w:lang w:val="en-GB"/>
        </w:rPr>
        <w:t xml:space="preserve">components </w:t>
      </w:r>
      <w:commentRangeEnd w:id="718"/>
      <w:r w:rsidR="00DD416D">
        <w:rPr>
          <w:rStyle w:val="Kommentarzeichen"/>
        </w:rPr>
        <w:commentReference w:id="718"/>
      </w:r>
      <w:r w:rsidRPr="00AE395F">
        <w:rPr>
          <w:lang w:val="en-GB"/>
        </w:rPr>
        <w:t>coordinate system.</w:t>
      </w:r>
    </w:p>
    <w:p w14:paraId="4CDA5EBF" w14:textId="46BF1B05" w:rsidR="002C65AC" w:rsidRPr="00AE395F" w:rsidRDefault="002C65AC" w:rsidP="002C65AC">
      <w:pPr>
        <w:rPr>
          <w:lang w:val="en-GB"/>
        </w:rPr>
      </w:pPr>
      <w:r w:rsidRPr="00AE395F">
        <w:rPr>
          <w:lang w:val="en-GB"/>
        </w:rPr>
        <w:t xml:space="preserve">The </w:t>
      </w:r>
      <w:r w:rsidRPr="00AE395F">
        <w:rPr>
          <w:i/>
          <w:iCs/>
          <w:lang w:val="en-GB"/>
        </w:rPr>
        <w:t>BoundingBox</w:t>
      </w:r>
      <w:r w:rsidRPr="00AE395F">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w:t>
      </w:r>
      <w:commentRangeStart w:id="719"/>
      <w:r w:rsidRPr="00AE395F">
        <w:rPr>
          <w:lang w:val="en-GB"/>
        </w:rPr>
        <w:t>components</w:t>
      </w:r>
      <w:commentRangeEnd w:id="719"/>
      <w:r w:rsidR="00DD416D">
        <w:rPr>
          <w:rStyle w:val="Kommentarzeichen"/>
        </w:rPr>
        <w:commentReference w:id="719"/>
      </w:r>
      <w:r w:rsidRPr="00AE395F">
        <w:rPr>
          <w:lang w:val="en-GB"/>
        </w:rPr>
        <w:t xml:space="preserve"> 3D model in "usage space" when placed with the same transformation as the original 3D model. To overcome this problem, the </w:t>
      </w:r>
      <w:r w:rsidRPr="00AE395F">
        <w:rPr>
          <w:i/>
          <w:iCs/>
          <w:lang w:val="en-GB"/>
        </w:rPr>
        <w:t>LocalGeometrySpecification</w:t>
      </w:r>
      <w:r w:rsidRPr="00AE395F">
        <w:rPr>
          <w:lang w:val="en-GB"/>
        </w:rPr>
        <w:t xml:space="preserve"> defines a </w:t>
      </w:r>
      <w:r w:rsidRPr="00AE395F">
        <w:rPr>
          <w:i/>
          <w:iCs/>
          <w:lang w:val="en-GB"/>
        </w:rPr>
        <w:t xml:space="preserve">Transformation3D </w:t>
      </w:r>
      <w:r w:rsidRPr="00AE395F">
        <w:rPr>
          <w:lang w:val="en-GB"/>
        </w:rPr>
        <w:t xml:space="preserve">as </w:t>
      </w:r>
      <w:r w:rsidRPr="00AE395F">
        <w:rPr>
          <w:i/>
          <w:iCs/>
          <w:lang w:val="en-GB"/>
        </w:rPr>
        <w:t>boundingBoxPositioning</w:t>
      </w:r>
      <w:commentRangeStart w:id="720"/>
      <w:r w:rsidRPr="00AE395F">
        <w:rPr>
          <w:i/>
          <w:iCs/>
          <w:lang w:val="en-GB"/>
        </w:rPr>
        <w:t>.</w:t>
      </w:r>
      <w:r w:rsidRPr="00AE395F">
        <w:rPr>
          <w:lang w:val="en-GB"/>
        </w:rPr>
        <w:t xml:space="preserve"> This transformation transforms</w:t>
      </w:r>
      <w:commentRangeEnd w:id="720"/>
      <w:r w:rsidR="00FE6291">
        <w:rPr>
          <w:rStyle w:val="Kommentarzeichen"/>
        </w:rPr>
        <w:commentReference w:id="720"/>
      </w:r>
      <w:r w:rsidRPr="00AE395F">
        <w:rPr>
          <w:lang w:val="en-GB"/>
        </w:rPr>
        <w:t xml:space="preserve"> the generally defined bounding box into the coordinate system of the component. </w:t>
      </w:r>
      <w:commentRangeStart w:id="721"/>
      <w:r w:rsidRPr="00AE395F">
        <w:rPr>
          <w:lang w:val="en-GB"/>
        </w:rPr>
        <w:t xml:space="preserve">This so </w:t>
      </w:r>
      <w:commentRangeEnd w:id="721"/>
      <w:r w:rsidR="00FE6291">
        <w:rPr>
          <w:rStyle w:val="Kommentarzeichen"/>
        </w:rPr>
        <w:commentReference w:id="721"/>
      </w:r>
      <w:r w:rsidRPr="00AE395F">
        <w:rPr>
          <w:lang w:val="en-GB"/>
        </w:rPr>
        <w:t xml:space="preserve">transformed bounding </w:t>
      </w:r>
      <w:commentRangeStart w:id="722"/>
      <w:r w:rsidRPr="00AE395F">
        <w:rPr>
          <w:lang w:val="en-GB"/>
        </w:rPr>
        <w:t xml:space="preserve">can place </w:t>
      </w:r>
      <w:commentRangeEnd w:id="722"/>
      <w:r w:rsidR="00FE6291">
        <w:rPr>
          <w:rStyle w:val="Kommentarzeichen"/>
        </w:rPr>
        <w:commentReference w:id="722"/>
      </w:r>
      <w:r w:rsidRPr="00AE395F">
        <w:rPr>
          <w:lang w:val="en-GB"/>
        </w:rPr>
        <w:t>into the "usage space" with the same transformation as the 3D model of the component.</w:t>
      </w:r>
    </w:p>
    <w:p w14:paraId="70719735" w14:textId="395DC282" w:rsidR="002C65AC" w:rsidRDefault="002C65AC" w:rsidP="002C65AC">
      <w:r w:rsidRPr="00AE395F">
        <w:rPr>
          <w:lang w:val="en-GB"/>
        </w:rPr>
        <w:t xml:space="preserve">In addition, the </w:t>
      </w:r>
      <w:r w:rsidRPr="00AE395F">
        <w:rPr>
          <w:i/>
          <w:iCs/>
          <w:lang w:val="en-GB"/>
        </w:rPr>
        <w:t>LocalGeometrySpecification</w:t>
      </w:r>
      <w:r w:rsidRPr="00AE395F">
        <w:rPr>
          <w:lang w:val="en-GB"/>
        </w:rPr>
        <w:t xml:space="preserve"> also defines </w:t>
      </w:r>
      <w:r w:rsidRPr="00AE395F">
        <w:rPr>
          <w:i/>
          <w:iCs/>
          <w:lang w:val="en-GB"/>
        </w:rPr>
        <w:t>LocalPositions</w:t>
      </w:r>
      <w:r w:rsidRPr="00AE395F">
        <w:rPr>
          <w:lang w:val="en-GB"/>
        </w:rPr>
        <w:t xml:space="preserve"> of </w:t>
      </w:r>
      <w:commentRangeStart w:id="723"/>
      <w:r w:rsidRPr="00AE395F">
        <w:rPr>
          <w:lang w:val="en-GB"/>
        </w:rPr>
        <w:t xml:space="preserve">exceptional </w:t>
      </w:r>
      <w:commentRangeEnd w:id="723"/>
      <w:r w:rsidR="00DD416D">
        <w:rPr>
          <w:rStyle w:val="Kommentarzeichen"/>
        </w:rPr>
        <w:commentReference w:id="723"/>
      </w:r>
      <w:r w:rsidRPr="00AE395F">
        <w:rPr>
          <w:lang w:val="en-GB"/>
        </w:rPr>
        <w:t xml:space="preserve">points of the component. The position of these points is defined within the coordinate system of the component. </w:t>
      </w:r>
      <w:r>
        <w:t>Positions can be defined for:</w:t>
      </w:r>
    </w:p>
    <w:p w14:paraId="50C2B394"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PlacementPoints: </w:t>
      </w:r>
      <w:r w:rsidRPr="00AE395F">
        <w:rPr>
          <w:lang w:val="en-GB"/>
        </w:rPr>
        <w:t>Points where a TopologySegment is attached to the component (e.g. a Bundle / Segment Connection Point of a Connector).</w:t>
      </w:r>
    </w:p>
    <w:p w14:paraId="58702130"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MeasurementPoints: </w:t>
      </w:r>
      <w:r w:rsidRPr="00AE395F">
        <w:rPr>
          <w:lang w:val="en-GB"/>
        </w:rPr>
        <w:t>Significant points on the component on to which dimension can be defined (e.g. for QA purposes).</w:t>
      </w:r>
    </w:p>
    <w:p w14:paraId="60B601E8" w14:textId="77777777" w:rsidR="002C65AC" w:rsidRDefault="002C65AC" w:rsidP="002C65AC">
      <w:pPr>
        <w:pStyle w:val="berschrift3"/>
        <w:keepLines w:val="0"/>
        <w:numPr>
          <w:ilvl w:val="2"/>
          <w:numId w:val="2"/>
        </w:numPr>
        <w:autoSpaceDE/>
        <w:autoSpaceDN/>
        <w:adjustRightInd/>
        <w:spacing w:before="240" w:after="60" w:line="240" w:lineRule="auto"/>
      </w:pPr>
      <w:bookmarkStart w:id="724" w:name="_6c61ade6377f2c8fb035df241dbd6cad"/>
      <w:r>
        <w:lastRenderedPageBreak/>
        <w:t>Part Substitutions</w:t>
      </w:r>
      <w:bookmarkEnd w:id="724"/>
    </w:p>
    <w:p w14:paraId="41740875" w14:textId="4B0B5732" w:rsidR="002C65AC" w:rsidRDefault="002C65AC" w:rsidP="002C65AC">
      <w:pPr>
        <w:jc w:val="center"/>
      </w:pPr>
      <w:commentRangeStart w:id="725"/>
      <w:r w:rsidRPr="000244B0">
        <w:rPr>
          <w:noProof/>
          <w:lang w:eastAsia="zh-CN"/>
        </w:rPr>
        <w:drawing>
          <wp:inline distT="0" distB="0" distL="0" distR="0" wp14:anchorId="5AA73A82" wp14:editId="5C7C8170">
            <wp:extent cx="5756910" cy="4540250"/>
            <wp:effectExtent l="0" t="0" r="0" b="0"/>
            <wp:docPr id="432" name="Grafik 432"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50676.png" descr="-183735067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4540250"/>
                    </a:xfrm>
                    <a:prstGeom prst="rect">
                      <a:avLst/>
                    </a:prstGeom>
                    <a:noFill/>
                    <a:ln>
                      <a:noFill/>
                    </a:ln>
                  </pic:spPr>
                </pic:pic>
              </a:graphicData>
            </a:graphic>
          </wp:inline>
        </w:drawing>
      </w:r>
      <w:commentRangeEnd w:id="725"/>
      <w:r w:rsidR="0079029F">
        <w:rPr>
          <w:rStyle w:val="Kommentarzeichen"/>
        </w:rPr>
        <w:commentReference w:id="725"/>
      </w:r>
    </w:p>
    <w:p w14:paraId="1B754EEB" w14:textId="77777777" w:rsidR="002C65AC" w:rsidRPr="00AE395F" w:rsidRDefault="002C65AC" w:rsidP="002C65AC">
      <w:pPr>
        <w:pStyle w:val="Beschriftung"/>
        <w:rPr>
          <w:lang w:val="en-GB"/>
        </w:rPr>
      </w:pPr>
      <w:bookmarkStart w:id="726" w:name="_Toc2773233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23</w:t>
      </w:r>
      <w:r>
        <w:fldChar w:fldCharType="end"/>
      </w:r>
      <w:r w:rsidRPr="00AE395F">
        <w:rPr>
          <w:lang w:val="en-GB"/>
        </w:rPr>
        <w:t>: Part Substitutions</w:t>
      </w:r>
      <w:bookmarkEnd w:id="726"/>
    </w:p>
    <w:p w14:paraId="7E613BC0" w14:textId="17EC7786" w:rsidR="002C65AC" w:rsidRPr="00AE395F" w:rsidRDefault="002C65AC" w:rsidP="002C65AC">
      <w:pPr>
        <w:rPr>
          <w:lang w:val="en-GB"/>
        </w:rPr>
      </w:pPr>
      <w:r w:rsidRPr="00AE395F">
        <w:rPr>
          <w:lang w:val="en-GB"/>
        </w:rPr>
        <w:t xml:space="preserve">A </w:t>
      </w:r>
      <w:r w:rsidRPr="00AE395F">
        <w:rPr>
          <w:i/>
          <w:iCs/>
          <w:lang w:val="en-GB"/>
        </w:rPr>
        <w:t>PartSubstitutionSpecification</w:t>
      </w:r>
      <w:r w:rsidRPr="00AE395F">
        <w:rPr>
          <w:lang w:val="en-GB"/>
        </w:rPr>
        <w:t xml:space="preserve"> defines a set of </w:t>
      </w:r>
      <w:r w:rsidRPr="00AE395F">
        <w:rPr>
          <w:i/>
          <w:iCs/>
          <w:lang w:val="en-GB"/>
        </w:rPr>
        <w:t>PartVersions</w:t>
      </w:r>
      <w:r w:rsidRPr="00AE395F">
        <w:rPr>
          <w:lang w:val="en-GB"/>
        </w:rPr>
        <w:t xml:space="preserve"> that can be used alternatively, due to an incomplete specification for the 150% product description. For a concrete wiring harness only </w:t>
      </w:r>
      <w:commentRangeStart w:id="727"/>
      <w:commentRangeStart w:id="728"/>
      <w:r w:rsidRPr="00AE395F">
        <w:rPr>
          <w:lang w:val="en-GB"/>
        </w:rPr>
        <w:t xml:space="preserve">on </w:t>
      </w:r>
      <w:commentRangeEnd w:id="727"/>
      <w:commentRangeEnd w:id="728"/>
      <w:r w:rsidR="001D0A84">
        <w:rPr>
          <w:rStyle w:val="Kommentarzeichen"/>
        </w:rPr>
        <w:commentReference w:id="727"/>
      </w:r>
      <w:r w:rsidR="0079029F">
        <w:rPr>
          <w:rStyle w:val="Kommentarzeichen"/>
        </w:rPr>
        <w:commentReference w:id="728"/>
      </w:r>
      <w:r w:rsidRPr="00AE395F">
        <w:rPr>
          <w:lang w:val="en-GB"/>
        </w:rPr>
        <w:t xml:space="preserve">valid </w:t>
      </w:r>
      <w:r w:rsidRPr="00AE395F">
        <w:rPr>
          <w:i/>
          <w:iCs/>
          <w:lang w:val="en-GB"/>
        </w:rPr>
        <w:t>PartVersion</w:t>
      </w:r>
      <w:r w:rsidRPr="00AE395F">
        <w:rPr>
          <w:lang w:val="en-GB"/>
        </w:rPr>
        <w:t xml:space="preserve"> remains. The selection logic for valid </w:t>
      </w:r>
      <w:r w:rsidRPr="00AE395F">
        <w:rPr>
          <w:i/>
          <w:iCs/>
          <w:lang w:val="en-GB"/>
        </w:rPr>
        <w:t>PartVersions</w:t>
      </w:r>
      <w:r w:rsidRPr="00AE395F">
        <w:rPr>
          <w:lang w:val="en-GB"/>
        </w:rPr>
        <w:t xml:space="preserve"> is not included in the VEC. It is NOT valid to use a </w:t>
      </w:r>
      <w:r w:rsidRPr="00AE395F">
        <w:rPr>
          <w:i/>
          <w:iCs/>
          <w:lang w:val="en-GB"/>
        </w:rPr>
        <w:t>PartSubstitutionSpecification</w:t>
      </w:r>
      <w:r w:rsidRPr="00AE395F">
        <w:rPr>
          <w:lang w:val="en-GB"/>
        </w:rPr>
        <w:t xml:space="preserve"> for </w:t>
      </w:r>
      <w:r w:rsidRPr="00AE395F">
        <w:rPr>
          <w:i/>
          <w:iCs/>
          <w:lang w:val="en-GB"/>
        </w:rPr>
        <w:t>PartVersions</w:t>
      </w:r>
      <w:r w:rsidRPr="00AE395F">
        <w:rPr>
          <w:lang w:val="en-GB"/>
        </w:rPr>
        <w:t xml:space="preserve"> with identical properties that just have different </w:t>
      </w:r>
      <w:r w:rsidRPr="00AE395F">
        <w:rPr>
          <w:i/>
          <w:iCs/>
          <w:lang w:val="en-GB"/>
        </w:rPr>
        <w:t>PartNumbers</w:t>
      </w:r>
      <w:r w:rsidRPr="00AE395F">
        <w:rPr>
          <w:lang w:val="en-GB"/>
        </w:rPr>
        <w:t xml:space="preserve"> in different contexts (e.g. multi supplier topics). For these cases an </w:t>
      </w:r>
      <w:r w:rsidRPr="00AE395F">
        <w:rPr>
          <w:i/>
          <w:iCs/>
          <w:lang w:val="en-GB"/>
        </w:rPr>
        <w:t xml:space="preserve">ItemEquivalence </w:t>
      </w:r>
      <w:r w:rsidRPr="00AE395F">
        <w:rPr>
          <w:lang w:val="en-GB"/>
        </w:rPr>
        <w:t>shall be used.</w:t>
      </w:r>
    </w:p>
    <w:p w14:paraId="733E1F4C" w14:textId="24F957A0" w:rsidR="002C65AC" w:rsidRPr="00AE395F" w:rsidRDefault="002C65AC" w:rsidP="002C65AC">
      <w:pPr>
        <w:rPr>
          <w:lang w:val="en-GB"/>
        </w:rPr>
      </w:pPr>
      <w:r w:rsidRPr="00AE395F">
        <w:rPr>
          <w:lang w:val="en-GB"/>
        </w:rPr>
        <w:t xml:space="preserve">A </w:t>
      </w:r>
      <w:r w:rsidRPr="00AE395F">
        <w:rPr>
          <w:i/>
          <w:iCs/>
          <w:lang w:val="en-GB"/>
        </w:rPr>
        <w:t xml:space="preserve">PartSubstitutionSpecification </w:t>
      </w:r>
      <w:r w:rsidRPr="00AE395F">
        <w:rPr>
          <w:lang w:val="en-GB"/>
        </w:rPr>
        <w:t xml:space="preserve">can be used for </w:t>
      </w:r>
      <w:commentRangeStart w:id="729"/>
      <w:r w:rsidRPr="00AE395F">
        <w:rPr>
          <w:lang w:val="en-GB"/>
        </w:rPr>
        <w:t xml:space="preserve">example </w:t>
      </w:r>
      <w:commentRangeEnd w:id="729"/>
      <w:r w:rsidR="001D0A84">
        <w:rPr>
          <w:rStyle w:val="Kommentarzeichen"/>
        </w:rPr>
        <w:commentReference w:id="729"/>
      </w:r>
      <w:ins w:id="730" w:author="Motzer Martin IA17" w:date="2020-01-31T10:30:00Z">
        <w:r w:rsidR="00C67099">
          <w:rPr>
            <w:lang w:val="en-GB"/>
          </w:rPr>
          <w:t xml:space="preserve">for </w:t>
        </w:r>
      </w:ins>
      <w:r w:rsidRPr="00AE395F">
        <w:rPr>
          <w:lang w:val="en-GB"/>
        </w:rPr>
        <w:t>tubes or ring terminals, where a part of the specification is known at design time, but not yet the complete specification. For tubes</w:t>
      </w:r>
      <w:commentRangeStart w:id="731"/>
      <w:r w:rsidRPr="00AE395F">
        <w:rPr>
          <w:lang w:val="en-GB"/>
        </w:rPr>
        <w:t xml:space="preserve"> for example</w:t>
      </w:r>
      <w:ins w:id="732" w:author="Motzer Martin IA17" w:date="2020-01-31T10:30:00Z">
        <w:r w:rsidR="00C67099">
          <w:rPr>
            <w:lang w:val="en-GB"/>
          </w:rPr>
          <w:t>,</w:t>
        </w:r>
      </w:ins>
      <w:r w:rsidRPr="00AE395F">
        <w:rPr>
          <w:lang w:val="en-GB"/>
        </w:rPr>
        <w:t xml:space="preserve"> the tube</w:t>
      </w:r>
      <w:commentRangeEnd w:id="731"/>
      <w:r w:rsidR="001D0A84">
        <w:rPr>
          <w:rStyle w:val="Kommentarzeichen"/>
        </w:rPr>
        <w:commentReference w:id="731"/>
      </w:r>
      <w:r w:rsidRPr="00AE395F">
        <w:rPr>
          <w:lang w:val="en-GB"/>
        </w:rPr>
        <w:t xml:space="preserve"> diameter is not known at design time, since it depends on the bundle diameter of a specific configuration.</w:t>
      </w:r>
    </w:p>
    <w:p w14:paraId="31438BD7" w14:textId="77777777" w:rsidR="002C65AC" w:rsidRPr="00AE395F" w:rsidRDefault="002C65AC" w:rsidP="002C65AC">
      <w:pPr>
        <w:rPr>
          <w:lang w:val="en-GB"/>
        </w:rPr>
      </w:pPr>
      <w:r w:rsidRPr="00AE395F">
        <w:rPr>
          <w:lang w:val="en-GB"/>
        </w:rPr>
        <w:t xml:space="preserve">In order to represent a component instance that utilizes such a </w:t>
      </w:r>
      <w:r w:rsidRPr="00AE395F">
        <w:rPr>
          <w:i/>
          <w:iCs/>
          <w:lang w:val="en-GB"/>
        </w:rPr>
        <w:t>PartSubstitutionSpecification</w:t>
      </w:r>
      <w:r w:rsidRPr="00AE395F">
        <w:rPr>
          <w:lang w:val="en-GB"/>
        </w:rPr>
        <w:t xml:space="preserve"> a </w:t>
      </w:r>
      <w:r w:rsidRPr="00AE395F">
        <w:rPr>
          <w:i/>
          <w:iCs/>
          <w:lang w:val="en-GB"/>
        </w:rPr>
        <w:t xml:space="preserve">PartUsage </w:t>
      </w:r>
      <w:r w:rsidRPr="00AE395F">
        <w:rPr>
          <w:lang w:val="en-GB"/>
        </w:rPr>
        <w:t xml:space="preserve">is necessary. The </w:t>
      </w:r>
      <w:r w:rsidRPr="00AE395F">
        <w:rPr>
          <w:i/>
          <w:iCs/>
          <w:lang w:val="en-GB"/>
        </w:rPr>
        <w:t xml:space="preserve">PartUsage </w:t>
      </w:r>
      <w:r w:rsidRPr="00AE395F">
        <w:rPr>
          <w:lang w:val="en-GB"/>
        </w:rPr>
        <w:t xml:space="preserve">is the element in the VEC which defines instances of components, where a specific </w:t>
      </w:r>
      <w:r w:rsidRPr="00AE395F">
        <w:rPr>
          <w:i/>
          <w:iCs/>
          <w:lang w:val="en-GB"/>
        </w:rPr>
        <w:t>PartVersion</w:t>
      </w:r>
      <w:r w:rsidRPr="00AE395F">
        <w:rPr>
          <w:lang w:val="en-GB"/>
        </w:rPr>
        <w:t xml:space="preserve"> is not yet known. It references one or more </w:t>
      </w:r>
      <w:r w:rsidRPr="00AE395F">
        <w:rPr>
          <w:i/>
          <w:iCs/>
          <w:lang w:val="en-GB"/>
        </w:rPr>
        <w:t>PartOrUsageRelatedSpecifications</w:t>
      </w:r>
      <w:r w:rsidRPr="00AE395F">
        <w:rPr>
          <w:lang w:val="en-GB"/>
        </w:rPr>
        <w:t xml:space="preserve"> to describe the known properties of the component. If the </w:t>
      </w:r>
      <w:r w:rsidRPr="00AE395F">
        <w:rPr>
          <w:i/>
          <w:iCs/>
          <w:lang w:val="en-GB"/>
        </w:rPr>
        <w:t>PartUsage</w:t>
      </w:r>
      <w:r w:rsidRPr="00AE395F">
        <w:rPr>
          <w:lang w:val="en-GB"/>
        </w:rPr>
        <w:t xml:space="preserve"> references an additional </w:t>
      </w:r>
      <w:r w:rsidRPr="00AE395F">
        <w:rPr>
          <w:i/>
          <w:iCs/>
          <w:lang w:val="en-GB"/>
        </w:rPr>
        <w:t xml:space="preserve">PartSubstitutionSpecification </w:t>
      </w:r>
      <w:r w:rsidRPr="00AE395F">
        <w:rPr>
          <w:lang w:val="en-GB"/>
        </w:rPr>
        <w:t xml:space="preserve">the set of valid </w:t>
      </w:r>
      <w:r w:rsidRPr="00AE395F">
        <w:rPr>
          <w:i/>
          <w:iCs/>
          <w:lang w:val="en-GB"/>
        </w:rPr>
        <w:t>PartVersions</w:t>
      </w:r>
      <w:r w:rsidRPr="00AE395F">
        <w:rPr>
          <w:lang w:val="en-GB"/>
        </w:rPr>
        <w:t xml:space="preserve"> can be further constrained.</w:t>
      </w:r>
    </w:p>
    <w:p w14:paraId="075879DF" w14:textId="77777777" w:rsidR="002C65AC" w:rsidRDefault="002C65AC" w:rsidP="002C65AC">
      <w:pPr>
        <w:pStyle w:val="berschrift3"/>
        <w:keepLines w:val="0"/>
        <w:numPr>
          <w:ilvl w:val="2"/>
          <w:numId w:val="2"/>
        </w:numPr>
        <w:autoSpaceDE/>
        <w:autoSpaceDN/>
        <w:adjustRightInd/>
        <w:spacing w:before="240" w:after="60" w:line="240" w:lineRule="auto"/>
      </w:pPr>
      <w:bookmarkStart w:id="733" w:name="_c707f1cccd343e817f8519df279223c6"/>
      <w:r>
        <w:lastRenderedPageBreak/>
        <w:t>Conformance to Requirements</w:t>
      </w:r>
      <w:bookmarkEnd w:id="733"/>
    </w:p>
    <w:p w14:paraId="68480D6B" w14:textId="77777777" w:rsidR="002C65AC" w:rsidRDefault="002C65AC" w:rsidP="002C65AC">
      <w:pPr>
        <w:jc w:val="center"/>
      </w:pPr>
      <w:r w:rsidRPr="000244B0">
        <w:rPr>
          <w:noProof/>
          <w:lang w:eastAsia="zh-CN"/>
        </w:rPr>
        <w:drawing>
          <wp:inline distT="0" distB="0" distL="0" distR="0" wp14:anchorId="2F7E9B54" wp14:editId="27199FBD">
            <wp:extent cx="5756910" cy="2901950"/>
            <wp:effectExtent l="0" t="0" r="0" b="0"/>
            <wp:docPr id="431" name="Grafik 431"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09407.png" descr="-885094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901950"/>
                    </a:xfrm>
                    <a:prstGeom prst="rect">
                      <a:avLst/>
                    </a:prstGeom>
                    <a:noFill/>
                    <a:ln>
                      <a:noFill/>
                    </a:ln>
                  </pic:spPr>
                </pic:pic>
              </a:graphicData>
            </a:graphic>
          </wp:inline>
        </w:drawing>
      </w:r>
    </w:p>
    <w:p w14:paraId="2F379E8F" w14:textId="77777777" w:rsidR="002C65AC" w:rsidRPr="00AE395F" w:rsidRDefault="002C65AC" w:rsidP="002C65AC">
      <w:pPr>
        <w:pStyle w:val="Beschriftung"/>
        <w:rPr>
          <w:lang w:val="en-GB"/>
        </w:rPr>
      </w:pPr>
      <w:bookmarkStart w:id="734" w:name="_Toc2773233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24</w:t>
      </w:r>
      <w:r>
        <w:fldChar w:fldCharType="end"/>
      </w:r>
      <w:r w:rsidRPr="00AE395F">
        <w:rPr>
          <w:lang w:val="en-GB"/>
        </w:rPr>
        <w:t>: Conformance to Requirements</w:t>
      </w:r>
      <w:bookmarkEnd w:id="734"/>
    </w:p>
    <w:p w14:paraId="03CAA1E1" w14:textId="539B63B4" w:rsidR="002C65AC" w:rsidRPr="00AE395F" w:rsidRDefault="002C65AC" w:rsidP="002C65AC">
      <w:pPr>
        <w:rPr>
          <w:lang w:val="en-GB"/>
        </w:rPr>
      </w:pPr>
      <w:r w:rsidRPr="00AE395F">
        <w:rPr>
          <w:lang w:val="en-GB"/>
        </w:rPr>
        <w:t xml:space="preserve">During the life cycle of a </w:t>
      </w:r>
      <w:commentRangeStart w:id="735"/>
      <w:r w:rsidRPr="00AE395F">
        <w:rPr>
          <w:lang w:val="en-GB"/>
        </w:rPr>
        <w:t>PartVersion</w:t>
      </w:r>
      <w:commentRangeEnd w:id="735"/>
      <w:r w:rsidR="00933DB8">
        <w:rPr>
          <w:rStyle w:val="Kommentarzeichen"/>
        </w:rPr>
        <w:commentReference w:id="735"/>
      </w:r>
      <w:r w:rsidRPr="00AE395F">
        <w:rPr>
          <w:lang w:val="en-GB"/>
        </w:rPr>
        <w:t xml:space="preserve"> are existing manifold situations </w:t>
      </w:r>
      <w:ins w:id="736" w:author="Motzer Martin IA17" w:date="2020-01-31T10:32:00Z">
        <w:r w:rsidR="00C67099" w:rsidRPr="00AE395F">
          <w:rPr>
            <w:lang w:val="en-GB"/>
          </w:rPr>
          <w:t xml:space="preserve">are existing </w:t>
        </w:r>
      </w:ins>
      <w:r w:rsidRPr="00AE395F">
        <w:rPr>
          <w:lang w:val="en-GB"/>
        </w:rPr>
        <w:t xml:space="preserve">where the conformance of </w:t>
      </w:r>
      <w:commentRangeStart w:id="737"/>
      <w:r w:rsidRPr="00AE395F">
        <w:rPr>
          <w:lang w:val="en-GB"/>
        </w:rPr>
        <w:t xml:space="preserve">the </w:t>
      </w:r>
      <w:commentRangeEnd w:id="737"/>
      <w:r w:rsidR="00933DB8">
        <w:rPr>
          <w:rStyle w:val="Kommentarzeichen"/>
        </w:rPr>
        <w:commentReference w:id="737"/>
      </w:r>
      <w:r w:rsidRPr="00AE395F">
        <w:rPr>
          <w:lang w:val="en-GB"/>
        </w:rPr>
        <w:t xml:space="preserve">PartVersion </w:t>
      </w:r>
      <w:commentRangeStart w:id="738"/>
      <w:r w:rsidRPr="00AE395F">
        <w:rPr>
          <w:lang w:val="en-GB"/>
        </w:rPr>
        <w:t xml:space="preserve">according </w:t>
      </w:r>
      <w:commentRangeEnd w:id="738"/>
      <w:r w:rsidR="00933DB8">
        <w:rPr>
          <w:rStyle w:val="Kommentarzeichen"/>
        </w:rPr>
        <w:commentReference w:id="738"/>
      </w:r>
      <w:r w:rsidRPr="00AE395F">
        <w:rPr>
          <w:lang w:val="en-GB"/>
        </w:rPr>
        <w:t xml:space="preserve">to a set of requirements must be demonstrated or is required to be known. To </w:t>
      </w:r>
      <w:commentRangeStart w:id="739"/>
      <w:r w:rsidRPr="00AE395F">
        <w:rPr>
          <w:lang w:val="en-GB"/>
        </w:rPr>
        <w:t xml:space="preserve">express </w:t>
      </w:r>
      <w:commentRangeEnd w:id="739"/>
      <w:r w:rsidR="00933DB8">
        <w:rPr>
          <w:rStyle w:val="Kommentarzeichen"/>
        </w:rPr>
        <w:commentReference w:id="739"/>
      </w:r>
      <w:r w:rsidRPr="00AE395F">
        <w:rPr>
          <w:lang w:val="en-GB"/>
        </w:rPr>
        <w:t>the result of such a conformance test</w:t>
      </w:r>
      <w:r w:rsidRPr="00AE395F">
        <w:rPr>
          <w:i/>
          <w:iCs/>
          <w:lang w:val="en-GB"/>
        </w:rPr>
        <w:t xml:space="preserve">, </w:t>
      </w:r>
      <w:r w:rsidRPr="00AE395F">
        <w:rPr>
          <w:lang w:val="en-GB"/>
        </w:rPr>
        <w:t xml:space="preserve">the VEC offers the </w:t>
      </w:r>
      <w:r w:rsidRPr="00AE395F">
        <w:rPr>
          <w:i/>
          <w:iCs/>
          <w:lang w:val="en-GB"/>
        </w:rPr>
        <w:t>RequirementsConformanceSpecification</w:t>
      </w:r>
      <w:r w:rsidRPr="00AE395F">
        <w:rPr>
          <w:lang w:val="en-GB"/>
        </w:rPr>
        <w:t xml:space="preserve"> and the </w:t>
      </w:r>
      <w:r w:rsidRPr="00AE395F">
        <w:rPr>
          <w:i/>
          <w:iCs/>
          <w:lang w:val="en-GB"/>
        </w:rPr>
        <w:t>RequirementsConformanceStatement.</w:t>
      </w:r>
    </w:p>
    <w:p w14:paraId="0FB0E49F" w14:textId="1D081ED2" w:rsidR="002C65AC" w:rsidRPr="00AE395F" w:rsidRDefault="002C65AC" w:rsidP="002C65AC">
      <w:pPr>
        <w:rPr>
          <w:lang w:val="en-GB"/>
        </w:rPr>
      </w:pPr>
      <w:r w:rsidRPr="00AE395F">
        <w:rPr>
          <w:lang w:val="en-GB"/>
        </w:rPr>
        <w:t xml:space="preserve">As the </w:t>
      </w:r>
      <w:r w:rsidRPr="00AE395F">
        <w:rPr>
          <w:i/>
          <w:iCs/>
          <w:lang w:val="en-GB"/>
        </w:rPr>
        <w:t>RequirementsConformanceSpecification</w:t>
      </w:r>
      <w:r w:rsidRPr="00AE395F">
        <w:rPr>
          <w:lang w:val="en-GB"/>
        </w:rPr>
        <w:t xml:space="preserve"> is a </w:t>
      </w:r>
      <w:r w:rsidRPr="00AE395F">
        <w:rPr>
          <w:i/>
          <w:iCs/>
          <w:lang w:val="en-GB"/>
        </w:rPr>
        <w:t>PartOrUsageRelatedSpecification</w:t>
      </w:r>
      <w:ins w:id="740" w:author="Motzer Martin IA17" w:date="2020-01-31T10:33:00Z">
        <w:r w:rsidR="00C67099">
          <w:rPr>
            <w:i/>
            <w:iCs/>
            <w:lang w:val="en-GB"/>
          </w:rPr>
          <w:t>,</w:t>
        </w:r>
      </w:ins>
      <w:r w:rsidRPr="00AE395F">
        <w:rPr>
          <w:lang w:val="en-GB"/>
        </w:rPr>
        <w:t xml:space="preserve"> it can be used to express conformance for a set of </w:t>
      </w:r>
      <w:r w:rsidRPr="00AE395F">
        <w:rPr>
          <w:i/>
          <w:iCs/>
          <w:lang w:val="en-GB"/>
        </w:rPr>
        <w:t>PartVersion</w:t>
      </w:r>
      <w:commentRangeStart w:id="741"/>
      <w:r w:rsidRPr="00AE395F">
        <w:rPr>
          <w:lang w:val="en-GB"/>
        </w:rPr>
        <w:t xml:space="preserve"> </w:t>
      </w:r>
      <w:commentRangeEnd w:id="741"/>
      <w:r w:rsidR="00A905FB">
        <w:rPr>
          <w:rStyle w:val="Kommentarzeichen"/>
        </w:rPr>
        <w:commentReference w:id="741"/>
      </w:r>
      <w:r w:rsidRPr="00AE395F">
        <w:rPr>
          <w:lang w:val="en-GB"/>
        </w:rPr>
        <w:t xml:space="preserve">or </w:t>
      </w:r>
      <w:r w:rsidRPr="00AE395F">
        <w:rPr>
          <w:i/>
          <w:iCs/>
          <w:lang w:val="en-GB"/>
        </w:rPr>
        <w:t>PartUsages</w:t>
      </w:r>
      <w:r w:rsidRPr="00AE395F">
        <w:rPr>
          <w:lang w:val="en-GB"/>
        </w:rPr>
        <w:t xml:space="preserve">. The </w:t>
      </w:r>
      <w:r w:rsidRPr="00AE395F">
        <w:rPr>
          <w:i/>
          <w:iCs/>
          <w:lang w:val="en-GB"/>
        </w:rPr>
        <w:t xml:space="preserve">DocumentVersion </w:t>
      </w:r>
      <w:r w:rsidRPr="00AE395F">
        <w:rPr>
          <w:lang w:val="en-GB"/>
        </w:rPr>
        <w:t xml:space="preserve">in which the </w:t>
      </w:r>
      <w:r w:rsidRPr="00AE395F">
        <w:rPr>
          <w:i/>
          <w:iCs/>
          <w:lang w:val="en-GB"/>
        </w:rPr>
        <w:t xml:space="preserve">RequirementsConformanceSpecification </w:t>
      </w:r>
      <w:r w:rsidRPr="00AE395F">
        <w:rPr>
          <w:lang w:val="en-GB"/>
        </w:rPr>
        <w:t>is contained, normally represents the original document by which the conformance was approved (e.g. a type rating).</w:t>
      </w:r>
    </w:p>
    <w:p w14:paraId="103F5DDD" w14:textId="050355BE" w:rsidR="002C65AC" w:rsidRPr="00AE395F" w:rsidRDefault="002C65AC" w:rsidP="002C65AC">
      <w:pPr>
        <w:rPr>
          <w:lang w:val="en-GB"/>
        </w:rPr>
      </w:pPr>
      <w:r w:rsidRPr="00AE395F">
        <w:rPr>
          <w:lang w:val="en-GB"/>
        </w:rPr>
        <w:t xml:space="preserve">The actual conformance is expressed with </w:t>
      </w:r>
      <w:r w:rsidRPr="00AE395F">
        <w:rPr>
          <w:i/>
          <w:iCs/>
          <w:lang w:val="en-GB"/>
        </w:rPr>
        <w:t>RequirementsConformanceStatements.</w:t>
      </w:r>
      <w:r w:rsidRPr="00AE395F">
        <w:rPr>
          <w:lang w:val="en-GB"/>
        </w:rPr>
        <w:t xml:space="preserve"> </w:t>
      </w:r>
      <w:commentRangeStart w:id="742"/>
      <w:r w:rsidRPr="00AE395F">
        <w:rPr>
          <w:lang w:val="en-GB"/>
        </w:rPr>
        <w:t xml:space="preserve">This </w:t>
      </w:r>
      <w:commentRangeEnd w:id="742"/>
      <w:r w:rsidR="00A905FB">
        <w:rPr>
          <w:rStyle w:val="Kommentarzeichen"/>
        </w:rPr>
        <w:commentReference w:id="742"/>
      </w:r>
      <w:r w:rsidRPr="00AE395F">
        <w:rPr>
          <w:lang w:val="en-GB"/>
        </w:rPr>
        <w:t xml:space="preserve">can be used to </w:t>
      </w:r>
      <w:commentRangeStart w:id="743"/>
      <w:r w:rsidRPr="00AE395F">
        <w:rPr>
          <w:lang w:val="en-GB"/>
        </w:rPr>
        <w:t xml:space="preserve">express </w:t>
      </w:r>
      <w:commentRangeEnd w:id="743"/>
      <w:r w:rsidR="00A905FB">
        <w:rPr>
          <w:rStyle w:val="Kommentarzeichen"/>
        </w:rPr>
        <w:commentReference w:id="743"/>
      </w:r>
      <w:r w:rsidRPr="00AE395F">
        <w:rPr>
          <w:lang w:val="en-GB"/>
        </w:rPr>
        <w:t xml:space="preserve">a successful or explicitly failed conformance test. The requirements for which the state is valid, are referenced as a </w:t>
      </w:r>
      <w:r w:rsidRPr="00AE395F">
        <w:rPr>
          <w:i/>
          <w:iCs/>
          <w:lang w:val="en-GB"/>
        </w:rPr>
        <w:t>DocumentVersion</w:t>
      </w:r>
      <w:r w:rsidRPr="00AE395F">
        <w:rPr>
          <w:lang w:val="en-GB"/>
        </w:rPr>
        <w:t xml:space="preserve"> via the </w:t>
      </w:r>
      <w:r w:rsidRPr="00AE395F">
        <w:rPr>
          <w:i/>
          <w:iCs/>
          <w:lang w:val="en-GB"/>
        </w:rPr>
        <w:t>requirementsSpecification</w:t>
      </w:r>
      <w:r w:rsidRPr="00AE395F">
        <w:rPr>
          <w:lang w:val="en-GB"/>
        </w:rPr>
        <w:t xml:space="preserve"> association.</w:t>
      </w:r>
    </w:p>
    <w:p w14:paraId="6A00A04E" w14:textId="64F624F0" w:rsidR="002C65AC" w:rsidRPr="00AE395F" w:rsidRDefault="002C65AC" w:rsidP="002C65AC">
      <w:pPr>
        <w:rPr>
          <w:lang w:val="en-GB"/>
        </w:rPr>
      </w:pPr>
      <w:commentRangeStart w:id="744"/>
      <w:r w:rsidRPr="00AE395F">
        <w:rPr>
          <w:lang w:val="en-GB"/>
        </w:rPr>
        <w:t xml:space="preserve">In the means of the VEC, a missing </w:t>
      </w:r>
      <w:r w:rsidRPr="00AE395F">
        <w:rPr>
          <w:i/>
          <w:iCs/>
          <w:lang w:val="en-GB"/>
        </w:rPr>
        <w:t xml:space="preserve">RequirementsConformanceStatement </w:t>
      </w:r>
      <w:r w:rsidRPr="00AE395F">
        <w:rPr>
          <w:lang w:val="en-GB"/>
        </w:rPr>
        <w:t xml:space="preserve">for a </w:t>
      </w:r>
      <w:r w:rsidRPr="00AE395F">
        <w:rPr>
          <w:i/>
          <w:iCs/>
          <w:lang w:val="en-GB"/>
        </w:rPr>
        <w:t>PartVersion</w:t>
      </w:r>
      <w:r w:rsidRPr="00AE395F">
        <w:rPr>
          <w:lang w:val="en-GB"/>
        </w:rPr>
        <w:t xml:space="preserve"> and a specific requirements specification is no specific statement at all. </w:t>
      </w:r>
      <w:commentRangeEnd w:id="744"/>
      <w:r w:rsidR="00EE5145">
        <w:rPr>
          <w:rStyle w:val="Kommentarzeichen"/>
        </w:rPr>
        <w:commentReference w:id="744"/>
      </w:r>
      <w:r w:rsidRPr="00AE395F">
        <w:rPr>
          <w:lang w:val="en-GB"/>
        </w:rPr>
        <w:t xml:space="preserve">The </w:t>
      </w:r>
      <w:r w:rsidRPr="00AE395F">
        <w:rPr>
          <w:i/>
          <w:iCs/>
          <w:lang w:val="en-GB"/>
        </w:rPr>
        <w:t>RequirementsConformanceStatement</w:t>
      </w:r>
      <w:r w:rsidRPr="00AE395F">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3512B2F1" w14:textId="77777777" w:rsidR="002C65AC" w:rsidRDefault="002C65AC" w:rsidP="002C65AC">
      <w:r w:rsidRPr="00AE395F">
        <w:rPr>
          <w:lang w:val="en-GB"/>
        </w:rPr>
        <w:t xml:space="preserve">The VEC does not impose any restrictions on the kind of requirements specifications for which conformance can be expressed. </w:t>
      </w:r>
      <w:r>
        <w:t>This can be for example:</w:t>
      </w:r>
    </w:p>
    <w:p w14:paraId="2967A2E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standard (company or public) like an ISO or a DIN.</w:t>
      </w:r>
    </w:p>
    <w:p w14:paraId="07E0C86B"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definition of requirements in the sense of a specification sheet.</w:t>
      </w:r>
    </w:p>
    <w:p w14:paraId="55755E3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lastRenderedPageBreak/>
        <w:t>Requirements that allow certain handling procedures (e.g. suitability for production automation)</w:t>
      </w:r>
    </w:p>
    <w:p w14:paraId="12ABC69D" w14:textId="77777777" w:rsidR="002C65AC" w:rsidRPr="00AE395F" w:rsidRDefault="002C65AC" w:rsidP="002C65AC">
      <w:pPr>
        <w:rPr>
          <w:lang w:val="en-GB"/>
        </w:rPr>
      </w:pPr>
      <w:r w:rsidRPr="00AE395F">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2EF20B7" w14:textId="77777777" w:rsidR="002C65AC" w:rsidRDefault="002C65AC" w:rsidP="002C65AC">
      <w:pPr>
        <w:pStyle w:val="berschrift2"/>
        <w:keepLines w:val="0"/>
        <w:numPr>
          <w:ilvl w:val="1"/>
          <w:numId w:val="2"/>
        </w:numPr>
        <w:autoSpaceDE/>
        <w:autoSpaceDN/>
        <w:adjustRightInd/>
        <w:spacing w:before="240" w:after="60" w:line="240" w:lineRule="auto"/>
      </w:pPr>
      <w:bookmarkStart w:id="745" w:name="_Toc27668607"/>
      <w:bookmarkStart w:id="746" w:name="_Toc27730675"/>
      <w:r>
        <w:t>Component Characteristics</w:t>
      </w:r>
      <w:bookmarkEnd w:id="745"/>
      <w:bookmarkEnd w:id="746"/>
    </w:p>
    <w:p w14:paraId="0AC708B7" w14:textId="77777777" w:rsidR="002C65AC" w:rsidRDefault="002C65AC" w:rsidP="002C65AC">
      <w:pPr>
        <w:pStyle w:val="berschrift3"/>
        <w:keepLines w:val="0"/>
        <w:numPr>
          <w:ilvl w:val="2"/>
          <w:numId w:val="2"/>
        </w:numPr>
        <w:autoSpaceDE/>
        <w:autoSpaceDN/>
        <w:adjustRightInd/>
        <w:spacing w:before="240" w:after="60" w:line="240" w:lineRule="auto"/>
      </w:pPr>
      <w:bookmarkStart w:id="747" w:name="_fd8ec12db75521352ef402b8bfe4276c"/>
      <w:r>
        <w:t>Wire</w:t>
      </w:r>
      <w:bookmarkEnd w:id="747"/>
    </w:p>
    <w:p w14:paraId="10A60E1B" w14:textId="0B94FB49" w:rsidR="002C65AC" w:rsidRDefault="002C65AC" w:rsidP="002C65AC">
      <w:pPr>
        <w:jc w:val="center"/>
      </w:pPr>
      <w:commentRangeStart w:id="748"/>
      <w:commentRangeStart w:id="749"/>
      <w:commentRangeStart w:id="750"/>
      <w:r w:rsidRPr="000244B0">
        <w:rPr>
          <w:noProof/>
          <w:lang w:eastAsia="zh-CN"/>
        </w:rPr>
        <w:drawing>
          <wp:inline distT="0" distB="0" distL="0" distR="0" wp14:anchorId="1D11CE4F" wp14:editId="4F246C76">
            <wp:extent cx="5756910" cy="4357370"/>
            <wp:effectExtent l="0" t="0" r="0" b="5080"/>
            <wp:docPr id="430" name="Grafik 430"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14626.png" descr="-16688146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4357370"/>
                    </a:xfrm>
                    <a:prstGeom prst="rect">
                      <a:avLst/>
                    </a:prstGeom>
                    <a:noFill/>
                    <a:ln>
                      <a:noFill/>
                    </a:ln>
                  </pic:spPr>
                </pic:pic>
              </a:graphicData>
            </a:graphic>
          </wp:inline>
        </w:drawing>
      </w:r>
      <w:commentRangeEnd w:id="748"/>
      <w:commentRangeEnd w:id="749"/>
      <w:commentRangeEnd w:id="750"/>
      <w:r w:rsidR="00A63D85">
        <w:rPr>
          <w:rStyle w:val="Kommentarzeichen"/>
        </w:rPr>
        <w:commentReference w:id="748"/>
      </w:r>
      <w:r w:rsidR="00A63D85">
        <w:rPr>
          <w:rStyle w:val="Kommentarzeichen"/>
        </w:rPr>
        <w:commentReference w:id="749"/>
      </w:r>
      <w:r w:rsidR="0079029F">
        <w:rPr>
          <w:rStyle w:val="Kommentarzeichen"/>
        </w:rPr>
        <w:commentReference w:id="750"/>
      </w:r>
    </w:p>
    <w:p w14:paraId="4D77C912" w14:textId="77777777" w:rsidR="002C65AC" w:rsidRPr="00AE395F" w:rsidRDefault="002C65AC" w:rsidP="002C65AC">
      <w:pPr>
        <w:pStyle w:val="Beschriftung"/>
        <w:rPr>
          <w:lang w:val="en-GB"/>
        </w:rPr>
      </w:pPr>
      <w:bookmarkStart w:id="751" w:name="_Toc2773233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25</w:t>
      </w:r>
      <w:r>
        <w:fldChar w:fldCharType="end"/>
      </w:r>
      <w:r w:rsidRPr="00AE395F">
        <w:rPr>
          <w:lang w:val="en-GB"/>
        </w:rPr>
        <w:t>: Wire</w:t>
      </w:r>
      <w:bookmarkEnd w:id="751"/>
    </w:p>
    <w:p w14:paraId="07699846" w14:textId="77777777" w:rsidR="002C65AC" w:rsidRPr="00AE395F" w:rsidRDefault="002C65AC" w:rsidP="002C65AC">
      <w:pPr>
        <w:rPr>
          <w:lang w:val="en-GB"/>
        </w:rPr>
      </w:pPr>
      <w:r w:rsidRPr="00AE395F">
        <w:rPr>
          <w:lang w:val="en-GB"/>
        </w:rPr>
        <w:t xml:space="preserve">In the VEC wires are defined through a </w:t>
      </w:r>
      <w:r w:rsidRPr="00AE395F">
        <w:rPr>
          <w:i/>
          <w:iCs/>
          <w:lang w:val="en-GB"/>
        </w:rPr>
        <w:t>WireSpecification,</w:t>
      </w:r>
      <w:r w:rsidRPr="00AE395F">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AE395F">
        <w:rPr>
          <w:i/>
          <w:iCs/>
          <w:lang w:val="en-GB"/>
        </w:rPr>
        <w:t>WireElementSpecification</w:t>
      </w:r>
      <w:r w:rsidRPr="00AE395F">
        <w:rPr>
          <w:lang w:val="en-GB"/>
        </w:rPr>
        <w:t xml:space="preserve">. A </w:t>
      </w:r>
      <w:r w:rsidRPr="00AE395F">
        <w:rPr>
          <w:i/>
          <w:iCs/>
          <w:lang w:val="en-GB"/>
        </w:rPr>
        <w:t>WireElementSpecification</w:t>
      </w:r>
      <w:r w:rsidRPr="00AE395F">
        <w:rPr>
          <w:lang w:val="en-GB"/>
        </w:rPr>
        <w:t xml:space="preserve"> can define a certain wire element and more complex structures by referencing the appropriate </w:t>
      </w:r>
      <w:r w:rsidRPr="00AE395F">
        <w:rPr>
          <w:i/>
          <w:iCs/>
          <w:lang w:val="en-GB"/>
        </w:rPr>
        <w:t xml:space="preserve">subWireElementSpecifications. </w:t>
      </w:r>
    </w:p>
    <w:p w14:paraId="79037C02" w14:textId="77777777" w:rsidR="002C65AC" w:rsidRPr="00AE395F" w:rsidRDefault="002C65AC" w:rsidP="002C65AC">
      <w:pPr>
        <w:rPr>
          <w:lang w:val="en-GB"/>
        </w:rPr>
      </w:pPr>
      <w:r w:rsidRPr="00AE395F">
        <w:rPr>
          <w:lang w:val="en-GB"/>
        </w:rPr>
        <w:t xml:space="preserve">This model structure is required, because some </w:t>
      </w:r>
      <w:r w:rsidRPr="00AE395F">
        <w:rPr>
          <w:i/>
          <w:iCs/>
          <w:lang w:val="en-GB"/>
        </w:rPr>
        <w:t xml:space="preserve">WireElements </w:t>
      </w:r>
      <w:r w:rsidRPr="00AE395F">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AE395F">
        <w:rPr>
          <w:lang w:val="en-GB"/>
        </w:rPr>
        <w:lastRenderedPageBreak/>
        <w:t xml:space="preserve">ment is defined with </w:t>
      </w:r>
      <w:r w:rsidRPr="00AE395F">
        <w:rPr>
          <w:i/>
          <w:iCs/>
          <w:lang w:val="en-GB"/>
        </w:rPr>
        <w:t>WireElementSpecification</w:t>
      </w:r>
      <w:r w:rsidRPr="00AE395F">
        <w:rPr>
          <w:lang w:val="en-GB"/>
        </w:rPr>
        <w:t xml:space="preserve">s which can be shared and reused between different other </w:t>
      </w:r>
      <w:r w:rsidRPr="00AE395F">
        <w:rPr>
          <w:i/>
          <w:iCs/>
          <w:lang w:val="en-GB"/>
        </w:rPr>
        <w:t xml:space="preserve">WireElementSpecifications </w:t>
      </w:r>
      <w:r w:rsidRPr="00AE395F">
        <w:rPr>
          <w:lang w:val="en-GB"/>
        </w:rPr>
        <w:t xml:space="preserve">and </w:t>
      </w:r>
      <w:r w:rsidRPr="00AE395F">
        <w:rPr>
          <w:i/>
          <w:iCs/>
          <w:lang w:val="en-GB"/>
        </w:rPr>
        <w:t>WireSpecifications</w:t>
      </w:r>
      <w:r w:rsidRPr="00AE395F">
        <w:rPr>
          <w:lang w:val="en-GB"/>
        </w:rPr>
        <w:t xml:space="preserve">. This means a </w:t>
      </w:r>
      <w:r w:rsidRPr="00AE395F">
        <w:rPr>
          <w:i/>
          <w:iCs/>
          <w:lang w:val="en-GB"/>
        </w:rPr>
        <w:t xml:space="preserve">WireSpecification </w:t>
      </w:r>
      <w:r w:rsidRPr="00AE395F">
        <w:rPr>
          <w:lang w:val="en-GB"/>
        </w:rPr>
        <w:t xml:space="preserve">references the root </w:t>
      </w:r>
      <w:r w:rsidRPr="00AE395F">
        <w:rPr>
          <w:i/>
          <w:iCs/>
          <w:lang w:val="en-GB"/>
        </w:rPr>
        <w:t>WireElementSpecification</w:t>
      </w:r>
      <w:r w:rsidRPr="00AE395F">
        <w:rPr>
          <w:lang w:val="en-GB"/>
        </w:rPr>
        <w:t xml:space="preserve"> that describes its structure, while the </w:t>
      </w:r>
      <w:r w:rsidRPr="00AE395F">
        <w:rPr>
          <w:i/>
          <w:iCs/>
          <w:lang w:val="en-GB"/>
        </w:rPr>
        <w:t xml:space="preserve">subWireElementSpecifications </w:t>
      </w:r>
      <w:r w:rsidRPr="00AE395F">
        <w:rPr>
          <w:lang w:val="en-GB"/>
        </w:rPr>
        <w:t xml:space="preserve">can be used by different </w:t>
      </w:r>
      <w:r w:rsidRPr="00AE395F">
        <w:rPr>
          <w:i/>
          <w:iCs/>
          <w:lang w:val="en-GB"/>
        </w:rPr>
        <w:t xml:space="preserve">WireSpecifications </w:t>
      </w:r>
      <w:r w:rsidRPr="00AE395F">
        <w:rPr>
          <w:lang w:val="en-GB"/>
        </w:rPr>
        <w:t>at the same time.</w:t>
      </w:r>
    </w:p>
    <w:p w14:paraId="15B95CFA" w14:textId="77777777" w:rsidR="002C65AC" w:rsidRPr="00AE395F" w:rsidRDefault="002C65AC" w:rsidP="002C65AC">
      <w:pPr>
        <w:rPr>
          <w:lang w:val="en-GB"/>
        </w:rPr>
      </w:pPr>
      <w:r w:rsidRPr="00AE395F">
        <w:rPr>
          <w:lang w:val="en-GB"/>
        </w:rPr>
        <w:t xml:space="preserve">In order to allow an unambiguous identification of a particular </w:t>
      </w:r>
      <w:r w:rsidRPr="00AE395F">
        <w:rPr>
          <w:i/>
          <w:iCs/>
          <w:lang w:val="en-GB"/>
        </w:rPr>
        <w:t xml:space="preserve">WireElementSpecification </w:t>
      </w:r>
      <w:r w:rsidRPr="00AE395F">
        <w:rPr>
          <w:lang w:val="en-GB"/>
        </w:rPr>
        <w:t xml:space="preserve">within the context of a </w:t>
      </w:r>
      <w:r w:rsidRPr="00AE395F">
        <w:rPr>
          <w:i/>
          <w:iCs/>
          <w:lang w:val="en-GB"/>
        </w:rPr>
        <w:t>WireSpecification</w:t>
      </w:r>
      <w:r w:rsidRPr="00AE395F">
        <w:rPr>
          <w:lang w:val="en-GB"/>
        </w:rPr>
        <w:t xml:space="preserve">, the </w:t>
      </w:r>
      <w:r w:rsidRPr="00AE395F">
        <w:rPr>
          <w:i/>
          <w:iCs/>
          <w:lang w:val="en-GB"/>
        </w:rPr>
        <w:t>WireSpecification</w:t>
      </w:r>
      <w:r w:rsidRPr="00AE395F">
        <w:rPr>
          <w:lang w:val="en-GB"/>
        </w:rPr>
        <w:t xml:space="preserve"> defines a list of </w:t>
      </w:r>
      <w:r w:rsidRPr="00AE395F">
        <w:rPr>
          <w:i/>
          <w:iCs/>
          <w:lang w:val="en-GB"/>
        </w:rPr>
        <w:t>WireElements</w:t>
      </w:r>
      <w:r w:rsidRPr="00AE395F">
        <w:rPr>
          <w:lang w:val="en-GB"/>
        </w:rPr>
        <w:t xml:space="preserve"> for each </w:t>
      </w:r>
      <w:r w:rsidRPr="00AE395F">
        <w:rPr>
          <w:i/>
          <w:iCs/>
          <w:lang w:val="en-GB"/>
        </w:rPr>
        <w:t xml:space="preserve">WireElementSpecification </w:t>
      </w:r>
      <w:r w:rsidRPr="00AE395F">
        <w:rPr>
          <w:lang w:val="en-GB"/>
        </w:rPr>
        <w:t xml:space="preserve">that belongs to the hierarchy of the wire. The </w:t>
      </w:r>
      <w:r w:rsidRPr="00AE395F">
        <w:rPr>
          <w:i/>
          <w:iCs/>
          <w:lang w:val="en-GB"/>
        </w:rPr>
        <w:t xml:space="preserve">WireElement </w:t>
      </w:r>
      <w:r w:rsidRPr="00AE395F">
        <w:rPr>
          <w:lang w:val="en-GB"/>
        </w:rPr>
        <w:t xml:space="preserve">defines the </w:t>
      </w:r>
      <w:r w:rsidRPr="00AE395F">
        <w:rPr>
          <w:i/>
          <w:iCs/>
          <w:lang w:val="en-GB"/>
        </w:rPr>
        <w:t>identification</w:t>
      </w:r>
      <w:r w:rsidRPr="00AE395F">
        <w:rPr>
          <w:lang w:val="en-GB"/>
        </w:rPr>
        <w:t xml:space="preserve"> of a </w:t>
      </w:r>
      <w:r w:rsidRPr="00AE395F">
        <w:rPr>
          <w:i/>
          <w:iCs/>
          <w:lang w:val="en-GB"/>
        </w:rPr>
        <w:t>WireElementSpecification</w:t>
      </w:r>
      <w:r w:rsidRPr="00AE395F">
        <w:rPr>
          <w:lang w:val="en-GB"/>
        </w:rPr>
        <w:t xml:space="preserve"> within the context of a wire.</w:t>
      </w:r>
    </w:p>
    <w:p w14:paraId="0330AD3A" w14:textId="1D74AF83" w:rsidR="002C65AC" w:rsidRPr="00AE395F" w:rsidRDefault="002C65AC" w:rsidP="002C65AC">
      <w:pPr>
        <w:rPr>
          <w:lang w:val="en-GB"/>
        </w:rPr>
      </w:pPr>
      <w:r w:rsidRPr="00AE395F">
        <w:rPr>
          <w:lang w:val="en-GB"/>
        </w:rPr>
        <w:t xml:space="preserve">A </w:t>
      </w:r>
      <w:commentRangeStart w:id="752"/>
      <w:r w:rsidRPr="00AE395F">
        <w:rPr>
          <w:lang w:val="en-GB"/>
        </w:rPr>
        <w:t>WireElementSpecification</w:t>
      </w:r>
      <w:commentRangeEnd w:id="752"/>
      <w:r w:rsidR="00C67099">
        <w:rPr>
          <w:rStyle w:val="Kommentarzeichen"/>
        </w:rPr>
        <w:commentReference w:id="752"/>
      </w:r>
      <w:r w:rsidRPr="00AE395F">
        <w:rPr>
          <w:lang w:val="en-GB"/>
        </w:rPr>
        <w:t xml:space="preserve"> can reference an </w:t>
      </w:r>
      <w:r w:rsidRPr="00AE395F">
        <w:rPr>
          <w:i/>
          <w:iCs/>
          <w:lang w:val="en-GB"/>
        </w:rPr>
        <w:t>InsulationSpecification</w:t>
      </w:r>
      <w:r w:rsidRPr="00AE395F">
        <w:rPr>
          <w:lang w:val="en-GB"/>
        </w:rPr>
        <w:t xml:space="preserve">, a </w:t>
      </w:r>
      <w:r w:rsidRPr="00AE395F">
        <w:rPr>
          <w:i/>
          <w:iCs/>
          <w:lang w:val="en-GB"/>
        </w:rPr>
        <w:t xml:space="preserve">CoreSpecification, </w:t>
      </w:r>
      <w:r w:rsidRPr="00AE395F">
        <w:rPr>
          <w:lang w:val="en-GB"/>
        </w:rPr>
        <w:t>a</w:t>
      </w:r>
      <w:r w:rsidRPr="00AE395F">
        <w:rPr>
          <w:i/>
          <w:iCs/>
          <w:lang w:val="en-GB"/>
        </w:rPr>
        <w:t xml:space="preserve"> ShieldSpecification, </w:t>
      </w:r>
      <w:r w:rsidRPr="00AE395F">
        <w:rPr>
          <w:lang w:val="en-GB"/>
        </w:rPr>
        <w:t xml:space="preserve">a </w:t>
      </w:r>
      <w:r w:rsidRPr="00AE395F">
        <w:rPr>
          <w:i/>
          <w:iCs/>
          <w:lang w:val="en-GB"/>
        </w:rPr>
        <w:t>FillerSpecification</w:t>
      </w:r>
      <w:r w:rsidRPr="00AE395F">
        <w:rPr>
          <w:lang w:val="en-GB"/>
        </w:rPr>
        <w:t xml:space="preserve"> and/or a </w:t>
      </w:r>
      <w:r w:rsidRPr="00AE395F">
        <w:rPr>
          <w:i/>
          <w:iCs/>
          <w:lang w:val="en-GB"/>
        </w:rPr>
        <w:t>WireGroupSpecification</w:t>
      </w:r>
      <w:r w:rsidRPr="00AE395F">
        <w:rPr>
          <w:lang w:val="en-GB"/>
        </w:rPr>
        <w:t xml:space="preserve"> in order to describe its technical details. These aspects are separated into individual </w:t>
      </w:r>
      <w:r w:rsidRPr="00AE395F">
        <w:rPr>
          <w:i/>
          <w:iCs/>
          <w:lang w:val="en-GB"/>
        </w:rPr>
        <w:t>Specifications</w:t>
      </w:r>
      <w:r w:rsidRPr="00AE395F">
        <w:rPr>
          <w:lang w:val="en-GB"/>
        </w:rPr>
        <w:t xml:space="preserve"> in order to allow the reuse of them. For example, the </w:t>
      </w:r>
      <w:r w:rsidRPr="00AE395F">
        <w:rPr>
          <w:i/>
          <w:iCs/>
          <w:lang w:val="en-GB"/>
        </w:rPr>
        <w:t xml:space="preserve">CoreSpecification </w:t>
      </w:r>
      <w:r w:rsidRPr="00AE395F">
        <w:rPr>
          <w:lang w:val="en-GB"/>
        </w:rPr>
        <w:t xml:space="preserve">of a FLRY-0.75 is the same for a group of wires, regardless of their insulation color. In turn the </w:t>
      </w:r>
      <w:r w:rsidRPr="00AE395F">
        <w:rPr>
          <w:i/>
          <w:iCs/>
          <w:lang w:val="en-GB"/>
        </w:rPr>
        <w:t xml:space="preserve">InsulationSpecification </w:t>
      </w:r>
      <w:r w:rsidRPr="00AE395F">
        <w:rPr>
          <w:lang w:val="en-GB"/>
        </w:rPr>
        <w:t>of a blue &amp; green FLRY wire might be the same for a group</w:t>
      </w:r>
      <w:commentRangeStart w:id="753"/>
      <w:r w:rsidRPr="00AE395F">
        <w:rPr>
          <w:lang w:val="en-GB"/>
        </w:rPr>
        <w:t xml:space="preserve"> </w:t>
      </w:r>
      <w:commentRangeEnd w:id="753"/>
      <w:r w:rsidR="0064008C">
        <w:rPr>
          <w:rStyle w:val="Kommentarzeichen"/>
        </w:rPr>
        <w:commentReference w:id="753"/>
      </w:r>
      <w:ins w:id="754" w:author="Motzer Martin IA17" w:date="2020-01-31T10:38:00Z">
        <w:r w:rsidR="00C67099">
          <w:rPr>
            <w:lang w:val="en-GB"/>
          </w:rPr>
          <w:t xml:space="preserve">of </w:t>
        </w:r>
      </w:ins>
      <w:r w:rsidRPr="00AE395F">
        <w:rPr>
          <w:lang w:val="en-GB"/>
        </w:rPr>
        <w:t>wires, regardless of their cross-section area.</w:t>
      </w:r>
    </w:p>
    <w:p w14:paraId="7D724BB4" w14:textId="3DA73A52" w:rsidR="002C65AC" w:rsidRPr="00AE395F" w:rsidRDefault="002C65AC" w:rsidP="002C65AC">
      <w:pPr>
        <w:rPr>
          <w:lang w:val="en-GB"/>
        </w:rPr>
      </w:pPr>
      <w:r w:rsidRPr="00AE395F">
        <w:rPr>
          <w:lang w:val="en-GB"/>
        </w:rPr>
        <w:t xml:space="preserve">When creating the hierarchy of </w:t>
      </w:r>
      <w:r w:rsidRPr="00AE395F">
        <w:rPr>
          <w:i/>
          <w:iCs/>
          <w:lang w:val="en-GB"/>
        </w:rPr>
        <w:t>WireElementSpecifications</w:t>
      </w:r>
      <w:r w:rsidRPr="00AE395F">
        <w:rPr>
          <w:lang w:val="en-GB"/>
        </w:rPr>
        <w:t xml:space="preserve"> for a wire the representation with the minimal amount of </w:t>
      </w:r>
      <w:r w:rsidRPr="00AE395F">
        <w:rPr>
          <w:i/>
          <w:iCs/>
          <w:lang w:val="en-GB"/>
        </w:rPr>
        <w:t>WireElementSpecifications</w:t>
      </w:r>
      <w:r w:rsidRPr="00AE395F">
        <w:rPr>
          <w:lang w:val="en-GB"/>
        </w:rPr>
        <w:t xml:space="preserve"> shall be used. This means</w:t>
      </w:r>
      <w:ins w:id="755" w:author="Motzer Martin IA17" w:date="2020-01-31T10:38:00Z">
        <w:r w:rsidR="00C67099">
          <w:rPr>
            <w:lang w:val="en-GB"/>
          </w:rPr>
          <w:t>,</w:t>
        </w:r>
      </w:ins>
      <w:r w:rsidRPr="00AE395F">
        <w:rPr>
          <w:lang w:val="en-GB"/>
        </w:rPr>
        <w:t xml:space="preserve"> that a single core shall be represented by a single </w:t>
      </w:r>
      <w:r w:rsidRPr="00AE395F">
        <w:rPr>
          <w:i/>
          <w:iCs/>
          <w:lang w:val="en-GB"/>
        </w:rPr>
        <w:t xml:space="preserve">WireElementSpecification </w:t>
      </w:r>
      <w:r w:rsidRPr="00AE395F">
        <w:rPr>
          <w:lang w:val="en-GB"/>
        </w:rPr>
        <w:t xml:space="preserve">with an </w:t>
      </w:r>
      <w:r w:rsidRPr="00AE395F">
        <w:rPr>
          <w:i/>
          <w:iCs/>
          <w:lang w:val="en-GB"/>
        </w:rPr>
        <w:t>InsulationSpecification</w:t>
      </w:r>
      <w:r w:rsidRPr="00AE395F">
        <w:rPr>
          <w:lang w:val="en-GB"/>
        </w:rPr>
        <w:t xml:space="preserve"> and a </w:t>
      </w:r>
      <w:r w:rsidRPr="00AE395F">
        <w:rPr>
          <w:i/>
          <w:iCs/>
          <w:lang w:val="en-GB"/>
        </w:rPr>
        <w:t>ConductorSpecification</w:t>
      </w:r>
      <w:r w:rsidRPr="00AE395F">
        <w:rPr>
          <w:lang w:val="en-GB"/>
        </w:rPr>
        <w:t xml:space="preserve"> and not with individual hierarchical </w:t>
      </w:r>
      <w:r w:rsidRPr="00AE395F">
        <w:rPr>
          <w:i/>
          <w:iCs/>
          <w:lang w:val="en-GB"/>
        </w:rPr>
        <w:t>WireElementSpecifications</w:t>
      </w:r>
      <w:r w:rsidRPr="00AE395F">
        <w:rPr>
          <w:lang w:val="en-GB"/>
        </w:rPr>
        <w:t xml:space="preserve"> for the insulation and the conductor.</w:t>
      </w:r>
    </w:p>
    <w:p w14:paraId="24CF3D18" w14:textId="1C41E310" w:rsidR="002C65AC" w:rsidRPr="00AE395F" w:rsidRDefault="002C65AC" w:rsidP="002C65AC">
      <w:pPr>
        <w:rPr>
          <w:lang w:val="en-GB"/>
        </w:rPr>
      </w:pPr>
      <w:r w:rsidRPr="00AE395F">
        <w:rPr>
          <w:lang w:val="en-GB"/>
        </w:rPr>
        <w:t xml:space="preserve">In most cases, a </w:t>
      </w:r>
      <w:r w:rsidRPr="00AE395F">
        <w:rPr>
          <w:i/>
          <w:iCs/>
          <w:lang w:val="en-GB"/>
        </w:rPr>
        <w:t xml:space="preserve">WireElement </w:t>
      </w:r>
      <w:commentRangeStart w:id="756"/>
      <w:r w:rsidRPr="00AE395F">
        <w:rPr>
          <w:lang w:val="en-GB"/>
        </w:rPr>
        <w:t xml:space="preserve">will be something with </w:t>
      </w:r>
      <w:commentRangeEnd w:id="756"/>
      <w:r w:rsidR="0064008C">
        <w:rPr>
          <w:rStyle w:val="Kommentarzeichen"/>
        </w:rPr>
        <w:commentReference w:id="756"/>
      </w:r>
      <w:r w:rsidRPr="00AE395F">
        <w:rPr>
          <w:lang w:val="en-GB"/>
        </w:rPr>
        <w:t xml:space="preserve">a physical representation within the wire. However, there are cases were the </w:t>
      </w:r>
      <w:r w:rsidRPr="00AE395F">
        <w:rPr>
          <w:i/>
          <w:iCs/>
          <w:lang w:val="en-GB"/>
        </w:rPr>
        <w:t>WireElementSpecification</w:t>
      </w:r>
      <w:r w:rsidRPr="00AE395F">
        <w:rPr>
          <w:lang w:val="en-GB"/>
        </w:rPr>
        <w:t xml:space="preserve"> is just a group of </w:t>
      </w:r>
      <w:r w:rsidRPr="00AE395F">
        <w:rPr>
          <w:i/>
          <w:iCs/>
          <w:lang w:val="en-GB"/>
        </w:rPr>
        <w:t>WireElementSpecifications</w:t>
      </w:r>
      <w:r w:rsidRPr="00AE395F">
        <w:rPr>
          <w:lang w:val="en-GB"/>
        </w:rPr>
        <w:t xml:space="preserve"> with no real physical manifestation. For example, a twisted pair wire, will </w:t>
      </w:r>
      <w:ins w:id="757" w:author="Motzer Martin IA17" w:date="2020-02-03T14:59:00Z">
        <w:r w:rsidRPr="00AE395F">
          <w:rPr>
            <w:lang w:val="en-GB"/>
          </w:rPr>
          <w:t>consist</w:t>
        </w:r>
      </w:ins>
      <w:ins w:id="758" w:author="Motzer Martin IA17" w:date="2020-01-31T10:39:00Z">
        <w:r w:rsidR="00C67099">
          <w:rPr>
            <w:lang w:val="en-GB"/>
          </w:rPr>
          <w:t>s</w:t>
        </w:r>
      </w:ins>
      <w:del w:id="759" w:author="Motzer Martin IA17" w:date="2020-02-03T14:59:00Z">
        <w:r w:rsidRPr="00AE395F">
          <w:rPr>
            <w:lang w:val="en-GB"/>
          </w:rPr>
          <w:delText>consist</w:delText>
        </w:r>
      </w:del>
      <w:r w:rsidRPr="00AE395F">
        <w:rPr>
          <w:lang w:val="en-GB"/>
        </w:rPr>
        <w:t xml:space="preserve"> of two single core </w:t>
      </w:r>
      <w:r w:rsidRPr="00AE395F">
        <w:rPr>
          <w:i/>
          <w:iCs/>
          <w:lang w:val="en-GB"/>
        </w:rPr>
        <w:t>WireElementSpecifications</w:t>
      </w:r>
      <w:r w:rsidRPr="00AE395F">
        <w:rPr>
          <w:lang w:val="en-GB"/>
        </w:rPr>
        <w:t xml:space="preserve"> and a parent </w:t>
      </w:r>
      <w:r w:rsidRPr="00AE395F">
        <w:rPr>
          <w:i/>
          <w:iCs/>
          <w:lang w:val="en-GB"/>
        </w:rPr>
        <w:t>WireElementSpecification</w:t>
      </w:r>
      <w:r w:rsidRPr="00AE395F">
        <w:rPr>
          <w:lang w:val="en-GB"/>
        </w:rPr>
        <w:t xml:space="preserve"> that just defines the type of twist. Note: All</w:t>
      </w:r>
      <w:r w:rsidRPr="00AE395F">
        <w:rPr>
          <w:i/>
          <w:iCs/>
          <w:lang w:val="en-GB"/>
        </w:rPr>
        <w:t xml:space="preserve"> Specification </w:t>
      </w:r>
      <w:r w:rsidRPr="00AE395F">
        <w:rPr>
          <w:lang w:val="en-GB"/>
        </w:rPr>
        <w:t xml:space="preserve">in this diagram, where no superclass is displayed inherit directly from </w:t>
      </w:r>
      <w:r w:rsidRPr="00AE395F">
        <w:rPr>
          <w:i/>
          <w:iCs/>
          <w:lang w:val="en-GB"/>
        </w:rPr>
        <w:t>Specification.</w:t>
      </w:r>
    </w:p>
    <w:p w14:paraId="3D678022" w14:textId="77777777" w:rsidR="002C65AC" w:rsidRDefault="002C65AC" w:rsidP="002C65AC">
      <w:pPr>
        <w:pStyle w:val="berschrift3"/>
        <w:keepLines w:val="0"/>
        <w:numPr>
          <w:ilvl w:val="2"/>
          <w:numId w:val="2"/>
        </w:numPr>
        <w:autoSpaceDE/>
        <w:autoSpaceDN/>
        <w:adjustRightInd/>
        <w:spacing w:before="240" w:after="60" w:line="240" w:lineRule="auto"/>
      </w:pPr>
      <w:bookmarkStart w:id="760" w:name="_0e6beab9a7b3c49b6ed74a15489b9dc8"/>
      <w:r>
        <w:lastRenderedPageBreak/>
        <w:t>Terminals</w:t>
      </w:r>
      <w:bookmarkEnd w:id="760"/>
    </w:p>
    <w:p w14:paraId="46AB7DF4" w14:textId="3E3B4B46" w:rsidR="002C65AC" w:rsidRDefault="002C65AC" w:rsidP="002C65AC">
      <w:pPr>
        <w:jc w:val="center"/>
      </w:pPr>
      <w:commentRangeStart w:id="761"/>
      <w:r w:rsidRPr="000244B0">
        <w:rPr>
          <w:noProof/>
          <w:lang w:eastAsia="zh-CN"/>
        </w:rPr>
        <w:drawing>
          <wp:inline distT="0" distB="0" distL="0" distR="0" wp14:anchorId="4361DACF" wp14:editId="1C141F47">
            <wp:extent cx="5756910" cy="3832225"/>
            <wp:effectExtent l="0" t="0" r="0" b="0"/>
            <wp:docPr id="429" name="Grafik 429"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52480.png" descr="11496524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832225"/>
                    </a:xfrm>
                    <a:prstGeom prst="rect">
                      <a:avLst/>
                    </a:prstGeom>
                    <a:noFill/>
                    <a:ln>
                      <a:noFill/>
                    </a:ln>
                  </pic:spPr>
                </pic:pic>
              </a:graphicData>
            </a:graphic>
          </wp:inline>
        </w:drawing>
      </w:r>
      <w:commentRangeEnd w:id="761"/>
      <w:r w:rsidR="00304820">
        <w:rPr>
          <w:rStyle w:val="Kommentarzeichen"/>
        </w:rPr>
        <w:commentReference w:id="761"/>
      </w:r>
    </w:p>
    <w:p w14:paraId="3C0BDF2B" w14:textId="77777777" w:rsidR="002C65AC" w:rsidRPr="00AE395F" w:rsidRDefault="002C65AC" w:rsidP="002C65AC">
      <w:pPr>
        <w:pStyle w:val="Beschriftung"/>
        <w:rPr>
          <w:lang w:val="en-GB"/>
        </w:rPr>
      </w:pPr>
      <w:bookmarkStart w:id="762" w:name="_Toc2773233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26</w:t>
      </w:r>
      <w:r>
        <w:fldChar w:fldCharType="end"/>
      </w:r>
      <w:r w:rsidRPr="00AE395F">
        <w:rPr>
          <w:lang w:val="en-GB"/>
        </w:rPr>
        <w:t>: Terminals</w:t>
      </w:r>
      <w:bookmarkEnd w:id="762"/>
    </w:p>
    <w:p w14:paraId="2E7D532F" w14:textId="7FDA2A1D" w:rsidR="002C65AC" w:rsidRPr="00AE395F" w:rsidRDefault="002C65AC" w:rsidP="002C65AC">
      <w:pPr>
        <w:rPr>
          <w:lang w:val="en-GB"/>
        </w:rPr>
      </w:pPr>
      <w:r w:rsidRPr="00AE395F">
        <w:rPr>
          <w:lang w:val="en-GB"/>
        </w:rPr>
        <w:t xml:space="preserve">A </w:t>
      </w:r>
      <w:r w:rsidRPr="00AE395F">
        <w:rPr>
          <w:i/>
          <w:iCs/>
          <w:lang w:val="en-GB"/>
        </w:rPr>
        <w:t>TerminalSpecification</w:t>
      </w:r>
      <w:r w:rsidRPr="00AE395F">
        <w:rPr>
          <w:lang w:val="en-GB"/>
        </w:rPr>
        <w:t xml:space="preserve"> can define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and on that basis </w:t>
      </w:r>
      <w:r w:rsidRPr="00AE395F">
        <w:rPr>
          <w:i/>
          <w:iCs/>
          <w:lang w:val="en-GB"/>
        </w:rPr>
        <w:t>InternalTerminalConnections</w:t>
      </w:r>
      <w:r w:rsidRPr="00AE395F">
        <w:rPr>
          <w:lang w:val="en-GB"/>
        </w:rPr>
        <w:t xml:space="preserve">. A </w:t>
      </w:r>
      <w:r w:rsidRPr="00AE395F">
        <w:rPr>
          <w:i/>
          <w:iCs/>
          <w:lang w:val="en-GB"/>
        </w:rPr>
        <w:t>WireReception</w:t>
      </w:r>
      <w:r w:rsidRPr="00AE395F">
        <w:rPr>
          <w:lang w:val="en-GB"/>
        </w:rPr>
        <w:t xml:space="preserve"> can reference a </w:t>
      </w:r>
      <w:r w:rsidRPr="00AE395F">
        <w:rPr>
          <w:i/>
          <w:iCs/>
          <w:lang w:val="en-GB"/>
        </w:rPr>
        <w:t>WireReceptionSpecification</w:t>
      </w:r>
      <w:r w:rsidRPr="00AE395F">
        <w:rPr>
          <w:lang w:val="en-GB"/>
        </w:rPr>
        <w:t xml:space="preserve"> in order to provide technical details about </w:t>
      </w:r>
      <w:commentRangeStart w:id="763"/>
      <w:r w:rsidRPr="00AE395F">
        <w:rPr>
          <w:lang w:val="en-GB"/>
        </w:rPr>
        <w:t>which wires are able to accommodate</w:t>
      </w:r>
      <w:commentRangeEnd w:id="763"/>
      <w:r w:rsidR="0064008C">
        <w:rPr>
          <w:rStyle w:val="Kommentarzeichen"/>
        </w:rPr>
        <w:commentReference w:id="763"/>
      </w:r>
      <w:r w:rsidRPr="00AE395F">
        <w:rPr>
          <w:lang w:val="en-GB"/>
        </w:rPr>
        <w:t xml:space="preserve">. A </w:t>
      </w:r>
      <w:r w:rsidRPr="00AE395F">
        <w:rPr>
          <w:i/>
          <w:iCs/>
          <w:lang w:val="en-GB"/>
        </w:rPr>
        <w:t>TerminalReception</w:t>
      </w:r>
      <w:r w:rsidRPr="00AE395F">
        <w:rPr>
          <w:lang w:val="en-GB"/>
        </w:rPr>
        <w:t xml:space="preserve"> can reference a </w:t>
      </w:r>
      <w:r w:rsidRPr="00AE395F">
        <w:rPr>
          <w:i/>
          <w:iCs/>
          <w:lang w:val="en-GB"/>
        </w:rPr>
        <w:t>TerminalReceptionSpecification</w:t>
      </w:r>
      <w:r w:rsidRPr="00AE395F">
        <w:rPr>
          <w:lang w:val="en-GB"/>
        </w:rPr>
        <w:t xml:space="preserve"> </w:t>
      </w:r>
      <w:commentRangeStart w:id="764"/>
      <w:r w:rsidRPr="00AE395F">
        <w:rPr>
          <w:lang w:val="en-GB"/>
        </w:rPr>
        <w:t>in order to provide technical details about in which cavities it fits and for which mating-terminals is it applicable</w:t>
      </w:r>
      <w:commentRangeEnd w:id="764"/>
      <w:r w:rsidR="0064008C">
        <w:rPr>
          <w:rStyle w:val="Kommentarzeichen"/>
        </w:rPr>
        <w:commentReference w:id="764"/>
      </w:r>
      <w:r w:rsidRPr="00AE395F">
        <w:rPr>
          <w:lang w:val="en-GB"/>
        </w:rPr>
        <w:t xml:space="preserve">. An </w:t>
      </w:r>
      <w:r w:rsidRPr="00AE395F">
        <w:rPr>
          <w:i/>
          <w:iCs/>
          <w:lang w:val="en-GB"/>
        </w:rPr>
        <w:t>InternalTerminalConnection</w:t>
      </w:r>
      <w:r w:rsidRPr="00AE395F">
        <w:rPr>
          <w:lang w:val="en-GB"/>
        </w:rPr>
        <w:t xml:space="preserve"> states which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are electrically connected. </w:t>
      </w:r>
      <w:commentRangeStart w:id="765"/>
      <w:r w:rsidRPr="00AE395F">
        <w:rPr>
          <w:lang w:val="en-GB"/>
        </w:rPr>
        <w:t>(This is especially important in case of a coax terminal.)</w:t>
      </w:r>
      <w:commentRangeEnd w:id="765"/>
      <w:r w:rsidR="0064008C">
        <w:rPr>
          <w:rStyle w:val="Kommentarzeichen"/>
        </w:rPr>
        <w:commentReference w:id="765"/>
      </w:r>
    </w:p>
    <w:p w14:paraId="18ECEE65" w14:textId="77777777" w:rsidR="002C65AC" w:rsidRDefault="002C65AC" w:rsidP="002C65AC">
      <w:pPr>
        <w:pStyle w:val="berschrift3"/>
        <w:keepLines w:val="0"/>
        <w:numPr>
          <w:ilvl w:val="2"/>
          <w:numId w:val="2"/>
        </w:numPr>
        <w:autoSpaceDE/>
        <w:autoSpaceDN/>
        <w:adjustRightInd/>
        <w:spacing w:before="240" w:after="60" w:line="240" w:lineRule="auto"/>
      </w:pPr>
      <w:bookmarkStart w:id="766" w:name="_e208ba9bd723d52f497f213c437115a1"/>
      <w:r>
        <w:t>Wire End Accessory</w:t>
      </w:r>
      <w:bookmarkEnd w:id="766"/>
    </w:p>
    <w:p w14:paraId="548254A2" w14:textId="77777777" w:rsidR="002C65AC" w:rsidRDefault="002C65AC" w:rsidP="002C65AC">
      <w:pPr>
        <w:jc w:val="center"/>
      </w:pPr>
      <w:r w:rsidRPr="000244B0">
        <w:rPr>
          <w:noProof/>
          <w:lang w:eastAsia="zh-CN"/>
        </w:rPr>
        <w:drawing>
          <wp:inline distT="0" distB="0" distL="0" distR="0" wp14:anchorId="4B00A5BB" wp14:editId="72E2E6F3">
            <wp:extent cx="5756910" cy="2512695"/>
            <wp:effectExtent l="0" t="0" r="0" b="1905"/>
            <wp:docPr id="428" name="Grafik 428"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493354.png" descr="12064933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26F5B0AE" w14:textId="77777777" w:rsidR="002C65AC" w:rsidRPr="00AE395F" w:rsidRDefault="002C65AC" w:rsidP="002C65AC">
      <w:pPr>
        <w:pStyle w:val="Beschriftung"/>
        <w:rPr>
          <w:lang w:val="en-GB"/>
        </w:rPr>
      </w:pPr>
      <w:bookmarkStart w:id="767" w:name="_Toc27732339"/>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27</w:t>
      </w:r>
      <w:r>
        <w:fldChar w:fldCharType="end"/>
      </w:r>
      <w:r w:rsidRPr="00AE395F">
        <w:rPr>
          <w:lang w:val="en-GB"/>
        </w:rPr>
        <w:t>: Wire End Accessory</w:t>
      </w:r>
      <w:bookmarkEnd w:id="767"/>
    </w:p>
    <w:p w14:paraId="3A87D748" w14:textId="77777777" w:rsidR="002C65AC" w:rsidRPr="00AE395F" w:rsidRDefault="002C65AC" w:rsidP="002C65AC">
      <w:pPr>
        <w:rPr>
          <w:lang w:val="en-GB"/>
        </w:rPr>
      </w:pPr>
      <w:r w:rsidRPr="00AE395F">
        <w:rPr>
          <w:i/>
          <w:iCs/>
          <w:lang w:val="en-GB"/>
        </w:rPr>
        <w:t xml:space="preserve">WireEndAccessorySpecifications </w:t>
      </w:r>
      <w:r w:rsidRPr="00AE395F">
        <w:rPr>
          <w:lang w:val="en-GB"/>
        </w:rPr>
        <w:t xml:space="preserve">are describing parts that are used for a treatment of a wire end before the actual terminal is attached to the </w:t>
      </w:r>
      <w:r w:rsidRPr="00AE395F">
        <w:rPr>
          <w:i/>
          <w:iCs/>
          <w:lang w:val="en-GB"/>
        </w:rPr>
        <w:t>WireEnd</w:t>
      </w:r>
      <w:r w:rsidRPr="00AE395F">
        <w:rPr>
          <w:lang w:val="en-GB"/>
        </w:rPr>
        <w:t xml:space="preserve"> (e.g. a ferrule).</w:t>
      </w:r>
    </w:p>
    <w:p w14:paraId="085AB75B" w14:textId="77777777" w:rsidR="002C65AC" w:rsidRDefault="002C65AC" w:rsidP="002C65AC">
      <w:pPr>
        <w:pStyle w:val="berschrift3"/>
        <w:keepLines w:val="0"/>
        <w:numPr>
          <w:ilvl w:val="2"/>
          <w:numId w:val="2"/>
        </w:numPr>
        <w:autoSpaceDE/>
        <w:autoSpaceDN/>
        <w:adjustRightInd/>
        <w:spacing w:before="240" w:after="60" w:line="240" w:lineRule="auto"/>
      </w:pPr>
      <w:bookmarkStart w:id="768" w:name="_04227918912f7c0d57d0cb85be133c6b"/>
      <w:r>
        <w:t>Terminal Pairing</w:t>
      </w:r>
      <w:bookmarkEnd w:id="768"/>
    </w:p>
    <w:p w14:paraId="1B38DB81" w14:textId="77777777" w:rsidR="002C65AC" w:rsidRDefault="002C65AC" w:rsidP="002C65AC">
      <w:pPr>
        <w:jc w:val="center"/>
      </w:pPr>
      <w:r w:rsidRPr="000244B0">
        <w:rPr>
          <w:noProof/>
          <w:lang w:eastAsia="zh-CN"/>
        </w:rPr>
        <w:drawing>
          <wp:inline distT="0" distB="0" distL="0" distR="0" wp14:anchorId="05C2E753" wp14:editId="21311620">
            <wp:extent cx="5756910" cy="4237990"/>
            <wp:effectExtent l="0" t="0" r="0" b="0"/>
            <wp:docPr id="427" name="Grafik 427"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40719.png" descr="1802640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4237990"/>
                    </a:xfrm>
                    <a:prstGeom prst="rect">
                      <a:avLst/>
                    </a:prstGeom>
                    <a:noFill/>
                    <a:ln>
                      <a:noFill/>
                    </a:ln>
                  </pic:spPr>
                </pic:pic>
              </a:graphicData>
            </a:graphic>
          </wp:inline>
        </w:drawing>
      </w:r>
    </w:p>
    <w:p w14:paraId="6F49953D" w14:textId="77777777" w:rsidR="002C65AC" w:rsidRPr="00AE395F" w:rsidRDefault="002C65AC" w:rsidP="002C65AC">
      <w:pPr>
        <w:pStyle w:val="Beschriftung"/>
        <w:rPr>
          <w:lang w:val="en-GB"/>
        </w:rPr>
      </w:pPr>
      <w:bookmarkStart w:id="769" w:name="_Toc2773234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28</w:t>
      </w:r>
      <w:r>
        <w:fldChar w:fldCharType="end"/>
      </w:r>
      <w:r w:rsidRPr="00AE395F">
        <w:rPr>
          <w:lang w:val="en-GB"/>
        </w:rPr>
        <w:t>: Terminal Pairing</w:t>
      </w:r>
      <w:bookmarkEnd w:id="769"/>
    </w:p>
    <w:p w14:paraId="74EF39E5" w14:textId="55A1A742" w:rsidR="002C65AC" w:rsidRPr="00AE395F" w:rsidRDefault="002C65AC" w:rsidP="002C65AC">
      <w:pPr>
        <w:rPr>
          <w:lang w:val="en-GB"/>
        </w:rPr>
      </w:pPr>
      <w:commentRangeStart w:id="770"/>
      <w:r w:rsidRPr="00AE395F">
        <w:rPr>
          <w:lang w:val="en-GB"/>
        </w:rPr>
        <w:t>A TerminalPairing</w:t>
      </w:r>
      <w:r w:rsidRPr="00AE395F">
        <w:rPr>
          <w:i/>
          <w:iCs/>
          <w:lang w:val="en-GB"/>
        </w:rPr>
        <w:t>Specification</w:t>
      </w:r>
      <w:r w:rsidRPr="00AE395F">
        <w:rPr>
          <w:lang w:val="en-GB"/>
        </w:rPr>
        <w:t xml:space="preserve"> is a container for various TerminalPairing. Each TerminalPairing references exactly two </w:t>
      </w:r>
      <w:r w:rsidRPr="00AE395F">
        <w:rPr>
          <w:i/>
          <w:iCs/>
          <w:lang w:val="en-GB"/>
        </w:rPr>
        <w:t>PartVersions</w:t>
      </w:r>
      <w:r w:rsidRPr="00AE395F">
        <w:rPr>
          <w:lang w:val="en-GB"/>
        </w:rPr>
        <w:t xml:space="preserve"> representing the interconnected terminals. Furthermore, each </w:t>
      </w:r>
      <w:commentRangeStart w:id="771"/>
      <w:r w:rsidRPr="00AE395F">
        <w:rPr>
          <w:i/>
          <w:iCs/>
          <w:lang w:val="en-GB"/>
        </w:rPr>
        <w:t>ContactSystem</w:t>
      </w:r>
      <w:r w:rsidRPr="00AE395F">
        <w:rPr>
          <w:lang w:val="en-GB"/>
        </w:rPr>
        <w:t xml:space="preserve"> </w:t>
      </w:r>
      <w:commentRangeEnd w:id="771"/>
      <w:r w:rsidR="000739D4">
        <w:rPr>
          <w:rStyle w:val="Kommentarzeichen"/>
        </w:rPr>
        <w:commentReference w:id="771"/>
      </w:r>
      <w:r w:rsidRPr="00AE395F">
        <w:rPr>
          <w:lang w:val="en-GB"/>
        </w:rPr>
        <w:t xml:space="preserve">references a </w:t>
      </w:r>
      <w:r w:rsidRPr="00AE395F">
        <w:rPr>
          <w:i/>
          <w:iCs/>
          <w:lang w:val="en-GB"/>
        </w:rPr>
        <w:t>ConductorSpecification</w:t>
      </w:r>
      <w:r w:rsidRPr="00AE395F">
        <w:rPr>
          <w:lang w:val="en-GB"/>
        </w:rPr>
        <w:t xml:space="preserve"> for which the </w:t>
      </w:r>
      <w:r w:rsidRPr="00AE395F">
        <w:rPr>
          <w:i/>
          <w:iCs/>
          <w:lang w:val="en-GB"/>
        </w:rPr>
        <w:t>ContactSystem</w:t>
      </w:r>
      <w:r w:rsidRPr="00AE395F">
        <w:rPr>
          <w:lang w:val="en-GB"/>
        </w:rPr>
        <w:t xml:space="preserve"> is defined.</w:t>
      </w:r>
      <w:commentRangeEnd w:id="770"/>
      <w:r w:rsidR="00B350AF">
        <w:rPr>
          <w:rStyle w:val="Kommentarzeichen"/>
        </w:rPr>
        <w:commentReference w:id="770"/>
      </w:r>
    </w:p>
    <w:p w14:paraId="188D0665" w14:textId="77777777" w:rsidR="002C65AC" w:rsidRDefault="002C65AC" w:rsidP="002C65AC">
      <w:pPr>
        <w:pStyle w:val="berschrift3"/>
        <w:keepLines w:val="0"/>
        <w:numPr>
          <w:ilvl w:val="2"/>
          <w:numId w:val="2"/>
        </w:numPr>
        <w:autoSpaceDE/>
        <w:autoSpaceDN/>
        <w:adjustRightInd/>
        <w:spacing w:before="240" w:after="60" w:line="240" w:lineRule="auto"/>
      </w:pPr>
      <w:bookmarkStart w:id="773" w:name="_9ae27840fae89ab1eefe6437c7bdd0ea"/>
      <w:r>
        <w:lastRenderedPageBreak/>
        <w:t>Connector Housings</w:t>
      </w:r>
      <w:bookmarkEnd w:id="773"/>
    </w:p>
    <w:p w14:paraId="753B226F" w14:textId="77777777" w:rsidR="002C65AC" w:rsidRDefault="002C65AC" w:rsidP="002C65AC">
      <w:pPr>
        <w:jc w:val="center"/>
      </w:pPr>
      <w:r w:rsidRPr="000244B0">
        <w:rPr>
          <w:noProof/>
          <w:lang w:eastAsia="zh-CN"/>
        </w:rPr>
        <w:drawing>
          <wp:inline distT="0" distB="0" distL="0" distR="0" wp14:anchorId="732A7B3A" wp14:editId="3FC6435A">
            <wp:extent cx="5748655" cy="3761105"/>
            <wp:effectExtent l="0" t="0" r="4445" b="0"/>
            <wp:docPr id="426" name="Grafik 426"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022967.png" descr="146202296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3761105"/>
                    </a:xfrm>
                    <a:prstGeom prst="rect">
                      <a:avLst/>
                    </a:prstGeom>
                    <a:noFill/>
                    <a:ln>
                      <a:noFill/>
                    </a:ln>
                  </pic:spPr>
                </pic:pic>
              </a:graphicData>
            </a:graphic>
          </wp:inline>
        </w:drawing>
      </w:r>
    </w:p>
    <w:p w14:paraId="78A5030B" w14:textId="77777777" w:rsidR="002C65AC" w:rsidRPr="00AE395F" w:rsidRDefault="002C65AC" w:rsidP="002C65AC">
      <w:pPr>
        <w:pStyle w:val="Beschriftung"/>
        <w:rPr>
          <w:lang w:val="en-GB"/>
        </w:rPr>
      </w:pPr>
      <w:bookmarkStart w:id="774" w:name="_Toc2773234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29</w:t>
      </w:r>
      <w:r>
        <w:fldChar w:fldCharType="end"/>
      </w:r>
      <w:r w:rsidRPr="00AE395F">
        <w:rPr>
          <w:lang w:val="en-GB"/>
        </w:rPr>
        <w:t>: Connector Housings</w:t>
      </w:r>
      <w:bookmarkEnd w:id="774"/>
    </w:p>
    <w:p w14:paraId="6D72AD9C" w14:textId="081E8A2A" w:rsidR="002C65AC" w:rsidRPr="00AE395F" w:rsidRDefault="002C65AC" w:rsidP="002C65AC">
      <w:pPr>
        <w:rPr>
          <w:lang w:val="en-GB"/>
        </w:rPr>
      </w:pPr>
      <w:r w:rsidRPr="00AE395F">
        <w:rPr>
          <w:lang w:val="en-GB"/>
        </w:rPr>
        <w:t xml:space="preserve">A </w:t>
      </w:r>
      <w:r w:rsidRPr="00AE395F">
        <w:rPr>
          <w:i/>
          <w:iCs/>
          <w:lang w:val="en-GB"/>
        </w:rPr>
        <w:t>ConnectorHousingSpecification</w:t>
      </w:r>
      <w:r w:rsidRPr="00AE395F">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w:t>
      </w:r>
      <w:commentRangeStart w:id="775"/>
      <w:r w:rsidRPr="00AE395F">
        <w:rPr>
          <w:lang w:val="en-GB"/>
        </w:rPr>
        <w:t xml:space="preserve">contact </w:t>
      </w:r>
      <w:commentRangeEnd w:id="775"/>
      <w:r w:rsidR="00FE4716">
        <w:rPr>
          <w:rStyle w:val="Kommentarzeichen"/>
        </w:rPr>
        <w:commentReference w:id="775"/>
      </w:r>
      <w:r w:rsidRPr="00AE395F">
        <w:rPr>
          <w:lang w:val="en-GB"/>
        </w:rPr>
        <w:t xml:space="preserve">is normally </w:t>
      </w:r>
      <w:commentRangeStart w:id="776"/>
      <w:r w:rsidRPr="00AE395F">
        <w:rPr>
          <w:lang w:val="en-GB"/>
        </w:rPr>
        <w:t xml:space="preserve">created </w:t>
      </w:r>
      <w:commentRangeEnd w:id="776"/>
      <w:r w:rsidR="00FE4716">
        <w:rPr>
          <w:rStyle w:val="Kommentarzeichen"/>
        </w:rPr>
        <w:commentReference w:id="776"/>
      </w:r>
      <w:r w:rsidRPr="00AE395F">
        <w:rPr>
          <w:lang w:val="en-GB"/>
        </w:rPr>
        <w:t>by terminals</w:t>
      </w:r>
      <w:commentRangeStart w:id="777"/>
      <w:r w:rsidRPr="00AE395F">
        <w:rPr>
          <w:lang w:val="en-GB"/>
        </w:rPr>
        <w:t>,</w:t>
      </w:r>
      <w:commentRangeEnd w:id="777"/>
      <w:r w:rsidR="00FE4716">
        <w:rPr>
          <w:rStyle w:val="Kommentarzeichen"/>
        </w:rPr>
        <w:commentReference w:id="777"/>
      </w:r>
      <w:r w:rsidRPr="00AE395F">
        <w:rPr>
          <w:lang w:val="en-GB"/>
        </w:rPr>
        <w:t xml:space="preserve"> which are placed in cavities. The VEC supports two primary types of connectors: normal (conventional) connectors and modular connectors.</w:t>
      </w:r>
    </w:p>
    <w:p w14:paraId="637B3A2C" w14:textId="77777777" w:rsidR="002C65AC" w:rsidRPr="00AE395F" w:rsidRDefault="002C65AC" w:rsidP="002C65AC">
      <w:pPr>
        <w:rPr>
          <w:lang w:val="en-GB"/>
        </w:rPr>
      </w:pPr>
      <w:r w:rsidRPr="00AE395F">
        <w:rPr>
          <w:lang w:val="en-GB"/>
        </w:rPr>
        <w:t xml:space="preserve">A conventional connector defines a fixed number of </w:t>
      </w:r>
      <w:r w:rsidRPr="00AE395F">
        <w:rPr>
          <w:i/>
          <w:iCs/>
          <w:lang w:val="en-GB"/>
        </w:rPr>
        <w:t>Cavities</w:t>
      </w:r>
      <w:r w:rsidRPr="00AE395F">
        <w:rPr>
          <w:lang w:val="en-GB"/>
        </w:rPr>
        <w:t xml:space="preserve">, which are grouped into a fixed number of </w:t>
      </w:r>
      <w:r w:rsidRPr="00AE395F">
        <w:rPr>
          <w:i/>
          <w:iCs/>
          <w:lang w:val="en-GB"/>
        </w:rPr>
        <w:t>Slots.</w:t>
      </w:r>
      <w:r w:rsidRPr="00AE395F">
        <w:rPr>
          <w:lang w:val="en-GB"/>
        </w:rPr>
        <w:t xml:space="preserve"> A modular connector defines a geometrical shape into which another component (a contact module) can be placed. The cavities are then defined by the used contact module. The combination of both is possible as well.</w:t>
      </w:r>
    </w:p>
    <w:p w14:paraId="0973979C" w14:textId="77777777" w:rsidR="002C65AC" w:rsidRPr="00AE395F" w:rsidRDefault="002C65AC" w:rsidP="002C65AC">
      <w:pPr>
        <w:rPr>
          <w:lang w:val="en-GB"/>
        </w:rPr>
      </w:pPr>
      <w:r w:rsidRPr="00AE395F">
        <w:rPr>
          <w:lang w:val="en-GB"/>
        </w:rPr>
        <w:t>Therefore, the C</w:t>
      </w:r>
      <w:r w:rsidRPr="00AE395F">
        <w:rPr>
          <w:i/>
          <w:iCs/>
          <w:lang w:val="en-GB"/>
        </w:rPr>
        <w:t xml:space="preserve">onnectorHousingSpecification </w:t>
      </w:r>
      <w:r w:rsidRPr="00AE395F">
        <w:rPr>
          <w:lang w:val="en-GB"/>
        </w:rPr>
        <w:t xml:space="preserve">consists of </w:t>
      </w:r>
      <w:r w:rsidRPr="00AE395F">
        <w:rPr>
          <w:i/>
          <w:iCs/>
          <w:lang w:val="en-GB"/>
        </w:rPr>
        <w:t>AbstractSlots</w:t>
      </w:r>
      <w:r w:rsidRPr="00AE395F">
        <w:rPr>
          <w:lang w:val="en-GB"/>
        </w:rPr>
        <w:t xml:space="preserve">, which either can be </w:t>
      </w:r>
      <w:r w:rsidRPr="00AE395F">
        <w:rPr>
          <w:i/>
          <w:iCs/>
          <w:lang w:val="en-GB"/>
        </w:rPr>
        <w:t xml:space="preserve">Slots </w:t>
      </w:r>
      <w:r w:rsidRPr="00AE395F">
        <w:rPr>
          <w:lang w:val="en-GB"/>
        </w:rPr>
        <w:t xml:space="preserve">or </w:t>
      </w:r>
      <w:r w:rsidRPr="00AE395F">
        <w:rPr>
          <w:i/>
          <w:iCs/>
          <w:lang w:val="en-GB"/>
        </w:rPr>
        <w:t xml:space="preserve">ModularSlots </w:t>
      </w:r>
      <w:r w:rsidRPr="00AE395F">
        <w:rPr>
          <w:lang w:val="en-GB"/>
        </w:rPr>
        <w:t>in an arbitrary combination.</w:t>
      </w:r>
    </w:p>
    <w:p w14:paraId="328BE52F" w14:textId="77777777" w:rsidR="002C65AC" w:rsidRPr="00AE395F" w:rsidRDefault="002C65AC" w:rsidP="002C65AC">
      <w:pPr>
        <w:rPr>
          <w:lang w:val="en-GB"/>
        </w:rPr>
      </w:pPr>
      <w:r w:rsidRPr="00AE395F">
        <w:rPr>
          <w:lang w:val="en-GB"/>
        </w:rPr>
        <w:t xml:space="preserve">A </w:t>
      </w:r>
      <w:r w:rsidRPr="00AE395F">
        <w:rPr>
          <w:i/>
          <w:iCs/>
          <w:lang w:val="en-GB"/>
        </w:rPr>
        <w:t xml:space="preserve">Slot </w:t>
      </w:r>
      <w:r w:rsidRPr="00AE395F">
        <w:rPr>
          <w:lang w:val="en-GB"/>
        </w:rPr>
        <w:t xml:space="preserve">is used if the cavities are part of the connector housing. Therefore, a </w:t>
      </w:r>
      <w:r w:rsidRPr="00AE395F">
        <w:rPr>
          <w:i/>
          <w:iCs/>
          <w:lang w:val="en-GB"/>
        </w:rPr>
        <w:t>Slot</w:t>
      </w:r>
      <w:r w:rsidRPr="00AE395F">
        <w:rPr>
          <w:lang w:val="en-GB"/>
        </w:rPr>
        <w:t xml:space="preserve"> consists of </w:t>
      </w:r>
      <w:r w:rsidRPr="00AE395F">
        <w:rPr>
          <w:i/>
          <w:iCs/>
          <w:lang w:val="en-GB"/>
        </w:rPr>
        <w:t xml:space="preserve">Cavities. </w:t>
      </w:r>
      <w:r w:rsidRPr="00AE395F">
        <w:rPr>
          <w:lang w:val="en-GB"/>
        </w:rPr>
        <w:t xml:space="preserve">A </w:t>
      </w:r>
      <w:r w:rsidRPr="00AE395F">
        <w:rPr>
          <w:i/>
          <w:iCs/>
          <w:lang w:val="en-GB"/>
        </w:rPr>
        <w:t>Cavity</w:t>
      </w:r>
      <w:r w:rsidRPr="00AE395F">
        <w:rPr>
          <w:lang w:val="en-GB"/>
        </w:rPr>
        <w:t xml:space="preserve"> is defined in detail with a </w:t>
      </w:r>
      <w:r w:rsidRPr="00AE395F">
        <w:rPr>
          <w:i/>
          <w:iCs/>
          <w:lang w:val="en-GB"/>
        </w:rPr>
        <w:t>CavitySpecification</w:t>
      </w:r>
      <w:r w:rsidRPr="00AE395F">
        <w:rPr>
          <w:lang w:val="en-GB"/>
        </w:rPr>
        <w:t xml:space="preserve">. </w:t>
      </w:r>
      <w:commentRangeStart w:id="778"/>
      <w:r w:rsidRPr="00AE395F">
        <w:rPr>
          <w:lang w:val="en-GB"/>
        </w:rPr>
        <w:t xml:space="preserve">Normally all </w:t>
      </w:r>
      <w:r w:rsidRPr="00AE395F">
        <w:rPr>
          <w:i/>
          <w:iCs/>
          <w:lang w:val="en-GB"/>
        </w:rPr>
        <w:t>Cavities</w:t>
      </w:r>
      <w:r w:rsidRPr="00AE395F">
        <w:rPr>
          <w:lang w:val="en-GB"/>
        </w:rPr>
        <w:t xml:space="preserve"> in a </w:t>
      </w:r>
      <w:r w:rsidRPr="00AE395F">
        <w:rPr>
          <w:i/>
          <w:iCs/>
          <w:lang w:val="en-GB"/>
        </w:rPr>
        <w:t>Slot</w:t>
      </w:r>
      <w:r w:rsidRPr="00AE395F">
        <w:rPr>
          <w:lang w:val="en-GB"/>
        </w:rPr>
        <w:t xml:space="preserve"> satisfy the same </w:t>
      </w:r>
      <w:r w:rsidRPr="00AE395F">
        <w:rPr>
          <w:i/>
          <w:iCs/>
          <w:lang w:val="en-GB"/>
        </w:rPr>
        <w:t>CavitySpecification.</w:t>
      </w:r>
      <w:commentRangeEnd w:id="778"/>
      <w:r w:rsidR="00084114">
        <w:rPr>
          <w:rStyle w:val="Kommentarzeichen"/>
        </w:rPr>
        <w:commentReference w:id="778"/>
      </w:r>
    </w:p>
    <w:p w14:paraId="3BE407AD" w14:textId="77777777" w:rsidR="002C65AC" w:rsidRPr="00AE395F" w:rsidRDefault="002C65AC" w:rsidP="002C65AC">
      <w:pPr>
        <w:rPr>
          <w:lang w:val="en-GB"/>
        </w:rPr>
      </w:pPr>
      <w:r w:rsidRPr="00AE395F">
        <w:rPr>
          <w:lang w:val="en-GB"/>
        </w:rPr>
        <w:t xml:space="preserve">A </w:t>
      </w:r>
      <w:r w:rsidRPr="00AE395F">
        <w:rPr>
          <w:i/>
          <w:iCs/>
          <w:lang w:val="en-GB"/>
        </w:rPr>
        <w:t>ModularSlot</w:t>
      </w:r>
      <w:r w:rsidRPr="00AE395F">
        <w:rPr>
          <w:lang w:val="en-GB"/>
        </w:rPr>
        <w:t xml:space="preserve"> is used if the slot is just a geometrical shape into which different inserts can be placed. The insert itself is again defined by a </w:t>
      </w:r>
      <w:r w:rsidRPr="00AE395F">
        <w:rPr>
          <w:i/>
          <w:iCs/>
          <w:lang w:val="en-GB"/>
        </w:rPr>
        <w:t>ConnectorHousingSpecification.</w:t>
      </w:r>
      <w:r w:rsidRPr="00AE395F">
        <w:rPr>
          <w:lang w:val="en-GB"/>
        </w:rPr>
        <w:t xml:space="preserve"> So, it is possible to create recursive structures. A </w:t>
      </w:r>
      <w:r w:rsidRPr="00AE395F">
        <w:rPr>
          <w:i/>
          <w:iCs/>
          <w:lang w:val="en-GB"/>
        </w:rPr>
        <w:t>ModularSlot</w:t>
      </w:r>
      <w:r w:rsidRPr="00AE395F">
        <w:rPr>
          <w:lang w:val="en-GB"/>
        </w:rPr>
        <w:t xml:space="preserve"> can reference more than one insert, because different variants of e.g. contact modules that fit into this particular </w:t>
      </w:r>
      <w:r w:rsidRPr="00AE395F">
        <w:rPr>
          <w:i/>
          <w:iCs/>
          <w:lang w:val="en-GB"/>
        </w:rPr>
        <w:t xml:space="preserve">ModularSlot </w:t>
      </w:r>
      <w:r w:rsidRPr="00AE395F">
        <w:rPr>
          <w:lang w:val="en-GB"/>
        </w:rPr>
        <w:t>might exist.</w:t>
      </w:r>
    </w:p>
    <w:p w14:paraId="36075C41" w14:textId="77777777" w:rsidR="002C65AC" w:rsidRPr="00AE395F" w:rsidRDefault="002C65AC" w:rsidP="002C65AC">
      <w:pPr>
        <w:rPr>
          <w:lang w:val="en-GB"/>
        </w:rPr>
      </w:pPr>
      <w:r w:rsidRPr="00AE395F">
        <w:rPr>
          <w:lang w:val="en-GB"/>
        </w:rPr>
        <w:lastRenderedPageBreak/>
        <w:t xml:space="preserve">A </w:t>
      </w:r>
      <w:r w:rsidRPr="00AE395F">
        <w:rPr>
          <w:i/>
          <w:iCs/>
          <w:lang w:val="en-GB"/>
        </w:rPr>
        <w:t>SegmentConnectionPoint</w:t>
      </w:r>
      <w:r w:rsidRPr="00AE395F">
        <w:rPr>
          <w:lang w:val="en-GB"/>
        </w:rPr>
        <w:t xml:space="preserve"> can be used if a connector housing has more than one entry point for wires (segments). The </w:t>
      </w:r>
      <w:r w:rsidRPr="00AE395F">
        <w:rPr>
          <w:i/>
          <w:iCs/>
          <w:lang w:val="en-GB"/>
        </w:rPr>
        <w:t>SegmentConnectionPoint</w:t>
      </w:r>
      <w:r w:rsidRPr="00AE395F">
        <w:rPr>
          <w:lang w:val="en-GB"/>
        </w:rPr>
        <w:t xml:space="preserve"> is used to define which </w:t>
      </w:r>
      <w:r w:rsidRPr="00AE395F">
        <w:rPr>
          <w:i/>
          <w:iCs/>
          <w:lang w:val="en-GB"/>
        </w:rPr>
        <w:t>Cavity</w:t>
      </w:r>
      <w:r w:rsidRPr="00AE395F">
        <w:rPr>
          <w:lang w:val="en-GB"/>
        </w:rPr>
        <w:t xml:space="preserve"> is reachable through which entry point. In the latter this is a necessary information to support auto routing for connectors with more than one </w:t>
      </w:r>
      <w:r w:rsidRPr="00AE395F">
        <w:rPr>
          <w:i/>
          <w:iCs/>
          <w:lang w:val="en-GB"/>
        </w:rPr>
        <w:t>SegmentConnectionPoint</w:t>
      </w:r>
      <w:r w:rsidRPr="00AE395F">
        <w:rPr>
          <w:lang w:val="en-GB"/>
        </w:rPr>
        <w:t>.</w:t>
      </w:r>
    </w:p>
    <w:p w14:paraId="536AEC60" w14:textId="77777777" w:rsidR="002C65AC" w:rsidRDefault="002C65AC" w:rsidP="002C65AC">
      <w:pPr>
        <w:pStyle w:val="berschrift3"/>
        <w:keepLines w:val="0"/>
        <w:numPr>
          <w:ilvl w:val="2"/>
          <w:numId w:val="2"/>
        </w:numPr>
        <w:autoSpaceDE/>
        <w:autoSpaceDN/>
        <w:adjustRightInd/>
        <w:spacing w:before="240" w:after="60" w:line="240" w:lineRule="auto"/>
      </w:pPr>
      <w:bookmarkStart w:id="779" w:name="_45bfbbfaa378faa7bab6ae9b5e9dabc5"/>
      <w:r>
        <w:t>Cavity Mapping</w:t>
      </w:r>
      <w:bookmarkEnd w:id="779"/>
    </w:p>
    <w:p w14:paraId="47FAF2A5" w14:textId="77777777" w:rsidR="002C65AC" w:rsidRDefault="002C65AC" w:rsidP="002C65AC">
      <w:pPr>
        <w:jc w:val="center"/>
      </w:pPr>
      <w:r w:rsidRPr="000244B0">
        <w:rPr>
          <w:noProof/>
          <w:lang w:eastAsia="zh-CN"/>
        </w:rPr>
        <w:drawing>
          <wp:inline distT="0" distB="0" distL="0" distR="0" wp14:anchorId="3412A119" wp14:editId="49BB07E9">
            <wp:extent cx="4937760" cy="4397375"/>
            <wp:effectExtent l="0" t="0" r="0" b="3175"/>
            <wp:docPr id="425" name="Grafik 425"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270257.png" descr="19822702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7760" cy="4397375"/>
                    </a:xfrm>
                    <a:prstGeom prst="rect">
                      <a:avLst/>
                    </a:prstGeom>
                    <a:noFill/>
                    <a:ln>
                      <a:noFill/>
                    </a:ln>
                  </pic:spPr>
                </pic:pic>
              </a:graphicData>
            </a:graphic>
          </wp:inline>
        </w:drawing>
      </w:r>
    </w:p>
    <w:p w14:paraId="013B80A2" w14:textId="77777777" w:rsidR="002C65AC" w:rsidRPr="00AE395F" w:rsidRDefault="002C65AC" w:rsidP="002C65AC">
      <w:pPr>
        <w:pStyle w:val="Beschriftung"/>
        <w:rPr>
          <w:lang w:val="en-GB"/>
        </w:rPr>
      </w:pPr>
      <w:bookmarkStart w:id="780" w:name="_Toc2773234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30</w:t>
      </w:r>
      <w:r>
        <w:fldChar w:fldCharType="end"/>
      </w:r>
      <w:r w:rsidRPr="00AE395F">
        <w:rPr>
          <w:lang w:val="en-GB"/>
        </w:rPr>
        <w:t>: Cavity Mapping</w:t>
      </w:r>
      <w:bookmarkEnd w:id="780"/>
    </w:p>
    <w:p w14:paraId="62C26E69" w14:textId="77777777" w:rsidR="002C65AC" w:rsidRPr="00AE395F" w:rsidRDefault="002C65AC" w:rsidP="002C65AC">
      <w:pPr>
        <w:rPr>
          <w:lang w:val="en-GB"/>
        </w:rPr>
      </w:pPr>
      <w:r w:rsidRPr="00AE395F">
        <w:rPr>
          <w:lang w:val="en-GB"/>
        </w:rPr>
        <w:t xml:space="preserve">A </w:t>
      </w:r>
      <w:r w:rsidRPr="00AE395F">
        <w:rPr>
          <w:i/>
          <w:iCs/>
          <w:lang w:val="en-GB"/>
        </w:rPr>
        <w:t xml:space="preserve">MappingSpecification </w:t>
      </w:r>
      <w:r w:rsidRPr="00AE395F">
        <w:rPr>
          <w:lang w:val="en-GB"/>
        </w:rPr>
        <w:t xml:space="preserve">defines the mapping of cavities in one connector housing onto the cavities in another connector housing. In order to create a compact data structure, the mapping is not done with direct references to </w:t>
      </w:r>
      <w:r w:rsidRPr="00AE395F">
        <w:rPr>
          <w:i/>
          <w:iCs/>
          <w:lang w:val="en-GB"/>
        </w:rPr>
        <w:t xml:space="preserve">Cavities, </w:t>
      </w:r>
      <w:r w:rsidRPr="00AE395F">
        <w:rPr>
          <w:lang w:val="en-GB"/>
        </w:rPr>
        <w:t xml:space="preserve">but with </w:t>
      </w:r>
      <w:r w:rsidRPr="00AE395F">
        <w:rPr>
          <w:i/>
          <w:iCs/>
          <w:lang w:val="en-GB"/>
        </w:rPr>
        <w:t>Mapping</w:t>
      </w:r>
      <w:r w:rsidRPr="00AE395F">
        <w:rPr>
          <w:lang w:val="en-GB"/>
        </w:rPr>
        <w:t xml:space="preserve"> elements referencing two </w:t>
      </w:r>
      <w:r w:rsidRPr="00AE395F">
        <w:rPr>
          <w:i/>
          <w:iCs/>
          <w:lang w:val="en-GB"/>
        </w:rPr>
        <w:t xml:space="preserve">PartVersions </w:t>
      </w:r>
      <w:r w:rsidRPr="00AE395F">
        <w:rPr>
          <w:lang w:val="en-GB"/>
        </w:rPr>
        <w:t>for which the mapping is valid.</w:t>
      </w:r>
    </w:p>
    <w:p w14:paraId="5812AEC0" w14:textId="77777777" w:rsidR="002C65AC" w:rsidRPr="00AE395F" w:rsidRDefault="002C65AC" w:rsidP="002C65AC">
      <w:pPr>
        <w:rPr>
          <w:lang w:val="en-GB"/>
        </w:rPr>
      </w:pPr>
      <w:r w:rsidRPr="00AE395F">
        <w:rPr>
          <w:lang w:val="en-GB"/>
        </w:rPr>
        <w:t xml:space="preserve">The </w:t>
      </w:r>
      <w:r w:rsidRPr="00AE395F">
        <w:rPr>
          <w:i/>
          <w:iCs/>
          <w:lang w:val="en-GB"/>
        </w:rPr>
        <w:t>Mapping</w:t>
      </w:r>
      <w:r w:rsidRPr="00AE395F">
        <w:rPr>
          <w:lang w:val="en-GB"/>
        </w:rPr>
        <w:t xml:space="preserve"> element contains </w:t>
      </w:r>
      <w:commentRangeStart w:id="781"/>
      <w:r w:rsidRPr="00AE395F">
        <w:rPr>
          <w:i/>
          <w:iCs/>
          <w:lang w:val="en-GB"/>
        </w:rPr>
        <w:t>SlotMappings</w:t>
      </w:r>
      <w:r w:rsidRPr="00AE395F">
        <w:rPr>
          <w:lang w:val="en-GB"/>
        </w:rPr>
        <w:t xml:space="preserve"> and </w:t>
      </w:r>
      <w:r w:rsidRPr="00AE395F">
        <w:rPr>
          <w:i/>
          <w:iCs/>
          <w:lang w:val="en-GB"/>
        </w:rPr>
        <w:t>CavityMappings</w:t>
      </w:r>
      <w:commentRangeEnd w:id="781"/>
      <w:r w:rsidR="00C178C9">
        <w:rPr>
          <w:rStyle w:val="Kommentarzeichen"/>
        </w:rPr>
        <w:commentReference w:id="781"/>
      </w:r>
      <w:r w:rsidRPr="00AE395F">
        <w:rPr>
          <w:i/>
          <w:iCs/>
          <w:lang w:val="en-GB"/>
        </w:rPr>
        <w:t xml:space="preserve"> </w:t>
      </w:r>
      <w:r w:rsidRPr="00AE395F">
        <w:rPr>
          <w:lang w:val="en-GB"/>
        </w:rPr>
        <w:t xml:space="preserve">to define which </w:t>
      </w:r>
      <w:r w:rsidRPr="00AE395F">
        <w:rPr>
          <w:i/>
          <w:iCs/>
          <w:lang w:val="en-GB"/>
        </w:rPr>
        <w:t>Cavity</w:t>
      </w:r>
      <w:r w:rsidRPr="00AE395F">
        <w:rPr>
          <w:lang w:val="en-GB"/>
        </w:rPr>
        <w:t xml:space="preserve"> of one side gets plugged into which </w:t>
      </w:r>
      <w:r w:rsidRPr="00AE395F">
        <w:rPr>
          <w:i/>
          <w:iCs/>
          <w:lang w:val="en-GB"/>
        </w:rPr>
        <w:t>Cavity</w:t>
      </w:r>
      <w:r w:rsidRPr="00AE395F">
        <w:rPr>
          <w:lang w:val="en-GB"/>
        </w:rPr>
        <w:t xml:space="preserve"> of the other side.</w:t>
      </w:r>
    </w:p>
    <w:p w14:paraId="5FC6E3AD" w14:textId="77777777" w:rsidR="002C65AC" w:rsidRDefault="002C65AC" w:rsidP="002C65AC">
      <w:pPr>
        <w:pStyle w:val="berschrift3"/>
        <w:keepLines w:val="0"/>
        <w:numPr>
          <w:ilvl w:val="2"/>
          <w:numId w:val="2"/>
        </w:numPr>
        <w:autoSpaceDE/>
        <w:autoSpaceDN/>
        <w:adjustRightInd/>
        <w:spacing w:before="240" w:after="60" w:line="240" w:lineRule="auto"/>
      </w:pPr>
      <w:bookmarkStart w:id="782" w:name="_828d646e006ec57b1f98657cf6a503ac"/>
      <w:r>
        <w:lastRenderedPageBreak/>
        <w:t>Cavity Seals and Cavity Plugs</w:t>
      </w:r>
      <w:bookmarkEnd w:id="782"/>
    </w:p>
    <w:p w14:paraId="6C193B36" w14:textId="77777777" w:rsidR="002C65AC" w:rsidRDefault="002C65AC" w:rsidP="002C65AC">
      <w:pPr>
        <w:jc w:val="center"/>
      </w:pPr>
      <w:r w:rsidRPr="000244B0">
        <w:rPr>
          <w:noProof/>
          <w:lang w:eastAsia="zh-CN"/>
        </w:rPr>
        <w:drawing>
          <wp:inline distT="0" distB="0" distL="0" distR="0" wp14:anchorId="272B4898" wp14:editId="428CA59E">
            <wp:extent cx="5748655" cy="2966085"/>
            <wp:effectExtent l="0" t="0" r="4445" b="5715"/>
            <wp:docPr id="424" name="Grafik 424"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27592.png" descr="37032759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2966085"/>
                    </a:xfrm>
                    <a:prstGeom prst="rect">
                      <a:avLst/>
                    </a:prstGeom>
                    <a:noFill/>
                    <a:ln>
                      <a:noFill/>
                    </a:ln>
                  </pic:spPr>
                </pic:pic>
              </a:graphicData>
            </a:graphic>
          </wp:inline>
        </w:drawing>
      </w:r>
    </w:p>
    <w:p w14:paraId="1F017EE1" w14:textId="77777777" w:rsidR="002C65AC" w:rsidRPr="00AE395F" w:rsidRDefault="002C65AC" w:rsidP="002C65AC">
      <w:pPr>
        <w:pStyle w:val="Beschriftung"/>
        <w:rPr>
          <w:lang w:val="en-GB"/>
        </w:rPr>
      </w:pPr>
      <w:bookmarkStart w:id="783" w:name="_Toc2773234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31</w:t>
      </w:r>
      <w:r>
        <w:fldChar w:fldCharType="end"/>
      </w:r>
      <w:r w:rsidRPr="00AE395F">
        <w:rPr>
          <w:lang w:val="en-GB"/>
        </w:rPr>
        <w:t>: Cavity Seals and Cavity Plugs</w:t>
      </w:r>
      <w:bookmarkEnd w:id="783"/>
    </w:p>
    <w:p w14:paraId="176D45BF" w14:textId="77777777" w:rsidR="002C65AC" w:rsidRPr="00AE395F" w:rsidRDefault="002C65AC" w:rsidP="002C65AC">
      <w:pPr>
        <w:rPr>
          <w:lang w:val="en-GB"/>
        </w:rPr>
      </w:pPr>
      <w:r w:rsidRPr="00AE395F">
        <w:rPr>
          <w:lang w:val="en-GB"/>
        </w:rPr>
        <w:t xml:space="preserve">The diagram displays the </w:t>
      </w:r>
      <w:r w:rsidRPr="00AE395F">
        <w:rPr>
          <w:i/>
          <w:iCs/>
          <w:lang w:val="en-GB"/>
        </w:rPr>
        <w:t>PartOrUsageRelatedSpecifications</w:t>
      </w:r>
      <w:r w:rsidRPr="00AE395F">
        <w:rPr>
          <w:lang w:val="en-GB"/>
        </w:rPr>
        <w:t xml:space="preserve"> for Cavity seals and plugs. Both are used to seal </w:t>
      </w:r>
      <w:r w:rsidRPr="00AE395F">
        <w:rPr>
          <w:i/>
          <w:iCs/>
          <w:lang w:val="en-GB"/>
        </w:rPr>
        <w:t>Cavities</w:t>
      </w:r>
      <w:r w:rsidRPr="00AE395F">
        <w:rPr>
          <w:lang w:val="en-GB"/>
        </w:rPr>
        <w:t>. A cavity plug is used for a single cavity that has no wire in it, a cavity seal is used to seal a single cavity together with a terminal and a wire.</w:t>
      </w:r>
    </w:p>
    <w:p w14:paraId="56197937" w14:textId="005084F4" w:rsidR="002C65AC" w:rsidRPr="00AE395F" w:rsidRDefault="002C65AC" w:rsidP="002C65AC">
      <w:pPr>
        <w:rPr>
          <w:lang w:val="en-GB"/>
        </w:rPr>
      </w:pPr>
      <w:commentRangeStart w:id="784"/>
      <w:r w:rsidRPr="00AE395F">
        <w:rPr>
          <w:lang w:val="en-GB"/>
        </w:rPr>
        <w:t xml:space="preserve">For both are special types </w:t>
      </w:r>
      <w:ins w:id="785" w:author="Motzer Martin IA17" w:date="2020-01-31T10:45:00Z">
        <w:r w:rsidR="00C73EC2">
          <w:rPr>
            <w:lang w:val="en-GB"/>
          </w:rPr>
          <w:t xml:space="preserve">are </w:t>
        </w:r>
      </w:ins>
      <w:r w:rsidRPr="00AE395F">
        <w:rPr>
          <w:lang w:val="en-GB"/>
        </w:rPr>
        <w:t xml:space="preserve">existent that do not seal a single cavity, but a couple of cavities at the same time. </w:t>
      </w:r>
      <w:commentRangeEnd w:id="784"/>
      <w:r w:rsidR="00FE4716">
        <w:rPr>
          <w:rStyle w:val="Kommentarzeichen"/>
        </w:rPr>
        <w:commentReference w:id="784"/>
      </w:r>
      <w:r w:rsidRPr="00AE395F">
        <w:rPr>
          <w:lang w:val="en-GB"/>
        </w:rPr>
        <w:t xml:space="preserve">The </w:t>
      </w:r>
      <w:r w:rsidRPr="00AE395F">
        <w:rPr>
          <w:i/>
          <w:iCs/>
          <w:lang w:val="en-GB"/>
        </w:rPr>
        <w:t>MultiCavitySeal</w:t>
      </w:r>
      <w:r w:rsidRPr="00AE395F">
        <w:rPr>
          <w:lang w:val="en-GB"/>
        </w:rPr>
        <w:t xml:space="preserve"> and the </w:t>
      </w:r>
      <w:r w:rsidRPr="00AE395F">
        <w:rPr>
          <w:i/>
          <w:iCs/>
          <w:lang w:val="en-GB"/>
        </w:rPr>
        <w:t>MultiCavityPlug</w:t>
      </w:r>
      <w:commentRangeStart w:id="786"/>
      <w:r w:rsidRPr="00AE395F">
        <w:rPr>
          <w:lang w:val="en-GB"/>
        </w:rPr>
        <w:t>.</w:t>
      </w:r>
      <w:commentRangeEnd w:id="786"/>
      <w:r w:rsidR="00FE4716">
        <w:rPr>
          <w:rStyle w:val="Kommentarzeichen"/>
        </w:rPr>
        <w:commentReference w:id="786"/>
      </w:r>
      <w:r w:rsidRPr="00AE395F">
        <w:rPr>
          <w:lang w:val="en-GB"/>
        </w:rPr>
        <w:t xml:space="preserve"> For more details see the description of the corresponding classes.</w:t>
      </w:r>
    </w:p>
    <w:p w14:paraId="2A4C221A" w14:textId="77777777" w:rsidR="002C65AC" w:rsidRDefault="002C65AC" w:rsidP="002C65AC">
      <w:pPr>
        <w:pStyle w:val="berschrift3"/>
        <w:keepLines w:val="0"/>
        <w:numPr>
          <w:ilvl w:val="2"/>
          <w:numId w:val="2"/>
        </w:numPr>
        <w:autoSpaceDE/>
        <w:autoSpaceDN/>
        <w:adjustRightInd/>
        <w:spacing w:before="240" w:after="60" w:line="240" w:lineRule="auto"/>
      </w:pPr>
      <w:bookmarkStart w:id="787" w:name="_69c84ad2c398f3caef19257da575e999"/>
      <w:r>
        <w:t>Wire Protections</w:t>
      </w:r>
      <w:bookmarkEnd w:id="787"/>
    </w:p>
    <w:p w14:paraId="45C5013B" w14:textId="02DB760F" w:rsidR="002C65AC" w:rsidRDefault="002C65AC" w:rsidP="002C65AC">
      <w:pPr>
        <w:jc w:val="center"/>
      </w:pPr>
      <w:commentRangeStart w:id="788"/>
      <w:r w:rsidRPr="000244B0">
        <w:rPr>
          <w:noProof/>
          <w:lang w:eastAsia="zh-CN"/>
        </w:rPr>
        <w:drawing>
          <wp:inline distT="0" distB="0" distL="0" distR="0" wp14:anchorId="28BA734B" wp14:editId="13E5D65F">
            <wp:extent cx="5756910" cy="3148965"/>
            <wp:effectExtent l="0" t="0" r="0" b="0"/>
            <wp:docPr id="423" name="Grafik 423"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69490.png" descr="38706949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commentRangeEnd w:id="788"/>
      <w:r w:rsidR="0065503E">
        <w:rPr>
          <w:rStyle w:val="Kommentarzeichen"/>
        </w:rPr>
        <w:commentReference w:id="788"/>
      </w:r>
    </w:p>
    <w:p w14:paraId="31CD20B5" w14:textId="77777777" w:rsidR="002C65AC" w:rsidRPr="00AE395F" w:rsidRDefault="002C65AC" w:rsidP="002C65AC">
      <w:pPr>
        <w:pStyle w:val="Beschriftung"/>
        <w:rPr>
          <w:lang w:val="en-GB"/>
        </w:rPr>
      </w:pPr>
      <w:bookmarkStart w:id="789" w:name="_Toc2773234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32</w:t>
      </w:r>
      <w:r>
        <w:fldChar w:fldCharType="end"/>
      </w:r>
      <w:r w:rsidRPr="00AE395F">
        <w:rPr>
          <w:lang w:val="en-GB"/>
        </w:rPr>
        <w:t>: Wire Protections</w:t>
      </w:r>
      <w:bookmarkEnd w:id="789"/>
    </w:p>
    <w:p w14:paraId="256C854A" w14:textId="7916A46E" w:rsidR="002C65AC" w:rsidRPr="00AE395F" w:rsidRDefault="002C65AC" w:rsidP="002C65AC">
      <w:pPr>
        <w:rPr>
          <w:lang w:val="en-GB"/>
        </w:rPr>
      </w:pPr>
      <w:r w:rsidRPr="00AE395F">
        <w:rPr>
          <w:lang w:val="en-GB"/>
        </w:rPr>
        <w:lastRenderedPageBreak/>
        <w:t xml:space="preserve">The diagram displays the type hierarchy for </w:t>
      </w:r>
      <w:r w:rsidRPr="00AE395F">
        <w:rPr>
          <w:i/>
          <w:iCs/>
          <w:lang w:val="en-GB"/>
        </w:rPr>
        <w:t>WireProtectionSpecifications.</w:t>
      </w:r>
      <w:r w:rsidRPr="00AE395F">
        <w:rPr>
          <w:lang w:val="en-GB"/>
        </w:rPr>
        <w:t xml:space="preserve"> These </w:t>
      </w:r>
      <w:r w:rsidRPr="00AE395F">
        <w:rPr>
          <w:i/>
          <w:iCs/>
          <w:lang w:val="en-GB"/>
        </w:rPr>
        <w:t>PartOrUsageRelatedSpecifications</w:t>
      </w:r>
      <w:r w:rsidRPr="00AE395F">
        <w:rPr>
          <w:lang w:val="en-GB"/>
        </w:rPr>
        <w:t xml:space="preserve"> are used to describe the technical aspects of wire protections like tapes, tubes, fittings and </w:t>
      </w:r>
      <w:commentRangeStart w:id="790"/>
      <w:r w:rsidRPr="00AE395F">
        <w:rPr>
          <w:lang w:val="en-GB"/>
        </w:rPr>
        <w:t>stripes</w:t>
      </w:r>
      <w:commentRangeEnd w:id="790"/>
      <w:r w:rsidR="00582377">
        <w:rPr>
          <w:rStyle w:val="Kommentarzeichen"/>
        </w:rPr>
        <w:commentReference w:id="790"/>
      </w:r>
      <w:r w:rsidRPr="00AE395F">
        <w:rPr>
          <w:lang w:val="en-GB"/>
        </w:rPr>
        <w:t>.</w:t>
      </w:r>
    </w:p>
    <w:p w14:paraId="4F4230F0" w14:textId="77777777" w:rsidR="002C65AC" w:rsidRDefault="002C65AC" w:rsidP="002C65AC">
      <w:pPr>
        <w:pStyle w:val="berschrift3"/>
        <w:keepLines w:val="0"/>
        <w:numPr>
          <w:ilvl w:val="2"/>
          <w:numId w:val="2"/>
        </w:numPr>
        <w:autoSpaceDE/>
        <w:autoSpaceDN/>
        <w:adjustRightInd/>
        <w:spacing w:before="240" w:after="60" w:line="240" w:lineRule="auto"/>
      </w:pPr>
      <w:bookmarkStart w:id="791" w:name="_52a8aadd151edb29774a651a2d412f43"/>
      <w:r>
        <w:t>Fixings, Cable Ducts, Cable Ties and Similar</w:t>
      </w:r>
      <w:bookmarkEnd w:id="791"/>
    </w:p>
    <w:p w14:paraId="395C44D9" w14:textId="77777777" w:rsidR="002C65AC" w:rsidRDefault="002C65AC" w:rsidP="002C65AC">
      <w:pPr>
        <w:jc w:val="center"/>
      </w:pPr>
      <w:r w:rsidRPr="000244B0">
        <w:rPr>
          <w:noProof/>
          <w:lang w:eastAsia="zh-CN"/>
        </w:rPr>
        <w:drawing>
          <wp:inline distT="0" distB="0" distL="0" distR="0" wp14:anchorId="735DB0FB" wp14:editId="6C5B8F68">
            <wp:extent cx="5760720" cy="2407285"/>
            <wp:effectExtent l="0" t="0" r="0" b="0"/>
            <wp:docPr id="422" name="Grafik 422"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881435.png" descr="-10738814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7285"/>
                    </a:xfrm>
                    <a:prstGeom prst="rect">
                      <a:avLst/>
                    </a:prstGeom>
                    <a:noFill/>
                    <a:ln>
                      <a:noFill/>
                    </a:ln>
                  </pic:spPr>
                </pic:pic>
              </a:graphicData>
            </a:graphic>
          </wp:inline>
        </w:drawing>
      </w:r>
    </w:p>
    <w:p w14:paraId="23CA149F" w14:textId="77777777" w:rsidR="002C65AC" w:rsidRPr="00AE395F" w:rsidRDefault="002C65AC" w:rsidP="002C65AC">
      <w:pPr>
        <w:pStyle w:val="Beschriftung"/>
        <w:rPr>
          <w:lang w:val="en-GB"/>
        </w:rPr>
      </w:pPr>
      <w:bookmarkStart w:id="792" w:name="_Toc2773234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33</w:t>
      </w:r>
      <w:r>
        <w:fldChar w:fldCharType="end"/>
      </w:r>
      <w:r w:rsidRPr="00AE395F">
        <w:rPr>
          <w:lang w:val="en-GB"/>
        </w:rPr>
        <w:t>: Fixings, Cable Ducts, Cable Ties and Similar</w:t>
      </w:r>
      <w:bookmarkEnd w:id="792"/>
    </w:p>
    <w:p w14:paraId="1A85DECC" w14:textId="4261F04B" w:rsidR="002C65AC" w:rsidRPr="00AE395F" w:rsidRDefault="002C65AC" w:rsidP="002C65AC">
      <w:pPr>
        <w:rPr>
          <w:lang w:val="en-GB"/>
        </w:rPr>
      </w:pPr>
      <w:r w:rsidRPr="00AE395F">
        <w:rPr>
          <w:lang w:val="en-GB"/>
        </w:rPr>
        <w:t xml:space="preserve">The diagram displays the type hierarchy for parts that are usually mounted onto the topology of a wiring harness. These </w:t>
      </w:r>
      <w:commentRangeStart w:id="793"/>
      <w:r w:rsidRPr="00AE395F">
        <w:rPr>
          <w:lang w:val="en-GB"/>
        </w:rPr>
        <w:t xml:space="preserve">PartOrUsageRelatedSpecifications </w:t>
      </w:r>
      <w:commentRangeEnd w:id="793"/>
      <w:r w:rsidR="00C73EC2">
        <w:rPr>
          <w:rStyle w:val="Kommentarzeichen"/>
        </w:rPr>
        <w:commentReference w:id="793"/>
      </w:r>
      <w:r w:rsidRPr="00AE395F">
        <w:rPr>
          <w:lang w:val="en-GB"/>
        </w:rPr>
        <w:t>are used to describe the technical aspects of components like fixings and cable ducts.</w:t>
      </w:r>
    </w:p>
    <w:p w14:paraId="1CC0F315" w14:textId="77777777" w:rsidR="002C65AC" w:rsidRDefault="002C65AC" w:rsidP="002C65AC">
      <w:pPr>
        <w:pStyle w:val="berschrift3"/>
        <w:keepLines w:val="0"/>
        <w:numPr>
          <w:ilvl w:val="2"/>
          <w:numId w:val="2"/>
        </w:numPr>
        <w:autoSpaceDE/>
        <w:autoSpaceDN/>
        <w:adjustRightInd/>
        <w:spacing w:before="240" w:after="60" w:line="240" w:lineRule="auto"/>
      </w:pPr>
      <w:bookmarkStart w:id="794" w:name="_735dfc41102801af94752292ad30a0b7"/>
      <w:r>
        <w:lastRenderedPageBreak/>
        <w:t>Grommets</w:t>
      </w:r>
      <w:bookmarkEnd w:id="794"/>
    </w:p>
    <w:p w14:paraId="313A1E3C" w14:textId="77777777" w:rsidR="002C65AC" w:rsidRDefault="002C65AC" w:rsidP="002C65AC">
      <w:pPr>
        <w:jc w:val="center"/>
      </w:pPr>
      <w:r w:rsidRPr="000244B0">
        <w:rPr>
          <w:noProof/>
          <w:lang w:eastAsia="zh-CN"/>
        </w:rPr>
        <w:drawing>
          <wp:inline distT="0" distB="0" distL="0" distR="0" wp14:anchorId="0F997D4C" wp14:editId="0E689179">
            <wp:extent cx="5756910" cy="4492625"/>
            <wp:effectExtent l="0" t="0" r="0" b="3175"/>
            <wp:docPr id="421" name="Grafik 421"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99384.png" descr="46849938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1DA6A0B7" w14:textId="77777777" w:rsidR="002C65AC" w:rsidRPr="00AE395F" w:rsidRDefault="002C65AC" w:rsidP="002C65AC">
      <w:pPr>
        <w:pStyle w:val="Beschriftung"/>
        <w:rPr>
          <w:lang w:val="en-GB"/>
        </w:rPr>
      </w:pPr>
      <w:bookmarkStart w:id="795" w:name="_Toc2773234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34</w:t>
      </w:r>
      <w:r>
        <w:fldChar w:fldCharType="end"/>
      </w:r>
      <w:r w:rsidRPr="00AE395F">
        <w:rPr>
          <w:lang w:val="en-GB"/>
        </w:rPr>
        <w:t>: Grommets</w:t>
      </w:r>
      <w:bookmarkEnd w:id="795"/>
    </w:p>
    <w:p w14:paraId="1C7059CF" w14:textId="77777777" w:rsidR="002C65AC" w:rsidRPr="00AE395F" w:rsidRDefault="002C65AC" w:rsidP="002C65AC">
      <w:pPr>
        <w:rPr>
          <w:lang w:val="en-GB"/>
        </w:rPr>
      </w:pPr>
      <w:r w:rsidRPr="00AE395F">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1D321F10" w14:textId="351C67F4" w:rsidR="002C65AC" w:rsidRPr="00AE395F" w:rsidRDefault="002C65AC" w:rsidP="002C65AC">
      <w:pPr>
        <w:rPr>
          <w:lang w:val="en-GB"/>
        </w:rPr>
      </w:pPr>
      <w:commentRangeStart w:id="796"/>
      <w:commentRangeStart w:id="797"/>
      <w:r w:rsidRPr="00AE395F">
        <w:rPr>
          <w:lang w:val="en-GB"/>
        </w:rPr>
        <w:t xml:space="preserve">There are cases, where additional sealing is done with additional components. In the VEC these seals are represented by a </w:t>
      </w:r>
      <w:commentRangeStart w:id="798"/>
      <w:r w:rsidRPr="00AE395F">
        <w:rPr>
          <w:lang w:val="en-GB"/>
        </w:rPr>
        <w:t>CavitySeal</w:t>
      </w:r>
      <w:commentRangeEnd w:id="798"/>
      <w:r w:rsidR="00C73EC2">
        <w:rPr>
          <w:rStyle w:val="Kommentarzeichen"/>
        </w:rPr>
        <w:commentReference w:id="798"/>
      </w:r>
      <w:r w:rsidRPr="00AE395F">
        <w:rPr>
          <w:lang w:val="en-GB"/>
        </w:rPr>
        <w:t xml:space="preserve">- or </w:t>
      </w:r>
      <w:commentRangeStart w:id="799"/>
      <w:r w:rsidRPr="00AE395F">
        <w:rPr>
          <w:lang w:val="en-GB"/>
        </w:rPr>
        <w:t xml:space="preserve">CavityPlugSpecification </w:t>
      </w:r>
      <w:commentRangeEnd w:id="799"/>
      <w:r w:rsidR="00C73EC2">
        <w:rPr>
          <w:rStyle w:val="Kommentarzeichen"/>
        </w:rPr>
        <w:commentReference w:id="799"/>
      </w:r>
      <w:r w:rsidRPr="00AE395F">
        <w:rPr>
          <w:lang w:val="en-GB"/>
        </w:rPr>
        <w:t>as the properties and characteristics are the same for those seals and seals that are mounted into cavities of a connector.</w:t>
      </w:r>
      <w:commentRangeEnd w:id="796"/>
      <w:commentRangeEnd w:id="797"/>
      <w:r w:rsidR="004910A4">
        <w:rPr>
          <w:rStyle w:val="Kommentarzeichen"/>
        </w:rPr>
        <w:commentReference w:id="796"/>
      </w:r>
      <w:r w:rsidR="00813164">
        <w:rPr>
          <w:rStyle w:val="Kommentarzeichen"/>
        </w:rPr>
        <w:commentReference w:id="797"/>
      </w:r>
    </w:p>
    <w:p w14:paraId="26DE5985" w14:textId="3B5E7C13" w:rsidR="002C65AC" w:rsidRPr="00AE395F" w:rsidRDefault="002C65AC" w:rsidP="002C65AC">
      <w:pPr>
        <w:rPr>
          <w:lang w:val="en-GB"/>
        </w:rPr>
      </w:pPr>
      <w:r w:rsidRPr="00AE395F">
        <w:rPr>
          <w:lang w:val="en-GB"/>
        </w:rPr>
        <w:t xml:space="preserve">Therefore, the </w:t>
      </w:r>
      <w:commentRangeStart w:id="800"/>
      <w:r w:rsidRPr="00AE395F">
        <w:rPr>
          <w:lang w:val="en-GB"/>
        </w:rPr>
        <w:t xml:space="preserve">CableLeadThroughSpecification </w:t>
      </w:r>
      <w:commentRangeEnd w:id="800"/>
      <w:r w:rsidR="00C73EC2">
        <w:rPr>
          <w:rStyle w:val="Kommentarzeichen"/>
        </w:rPr>
        <w:commentReference w:id="800"/>
      </w:r>
      <w:r w:rsidRPr="00AE395F">
        <w:rPr>
          <w:lang w:val="en-GB"/>
        </w:rPr>
        <w:t>includes all attributes that are necessary to calculate appropriate seals.</w:t>
      </w:r>
    </w:p>
    <w:p w14:paraId="3B1CF957" w14:textId="77777777" w:rsidR="002C65AC" w:rsidRDefault="002C65AC" w:rsidP="002C65AC">
      <w:pPr>
        <w:pStyle w:val="berschrift2"/>
        <w:keepLines w:val="0"/>
        <w:numPr>
          <w:ilvl w:val="1"/>
          <w:numId w:val="2"/>
        </w:numPr>
        <w:autoSpaceDE/>
        <w:autoSpaceDN/>
        <w:adjustRightInd/>
        <w:spacing w:before="240" w:after="60" w:line="240" w:lineRule="auto"/>
      </w:pPr>
      <w:bookmarkStart w:id="801" w:name="_Toc27668608"/>
      <w:bookmarkStart w:id="802" w:name="_Toc27730676"/>
      <w:r>
        <w:lastRenderedPageBreak/>
        <w:t>EE-Components</w:t>
      </w:r>
      <w:bookmarkEnd w:id="801"/>
      <w:bookmarkEnd w:id="802"/>
    </w:p>
    <w:p w14:paraId="61965705" w14:textId="77777777" w:rsidR="002C65AC" w:rsidRDefault="002C65AC" w:rsidP="002C65AC">
      <w:pPr>
        <w:pStyle w:val="berschrift3"/>
        <w:keepLines w:val="0"/>
        <w:numPr>
          <w:ilvl w:val="2"/>
          <w:numId w:val="2"/>
        </w:numPr>
        <w:autoSpaceDE/>
        <w:autoSpaceDN/>
        <w:adjustRightInd/>
        <w:spacing w:before="240" w:after="60" w:line="240" w:lineRule="auto"/>
      </w:pPr>
      <w:bookmarkStart w:id="803" w:name="_55bb34892766debf74a220a3128f7e68"/>
      <w:r>
        <w:t>EE-Components</w:t>
      </w:r>
      <w:bookmarkEnd w:id="803"/>
    </w:p>
    <w:p w14:paraId="5F95418B" w14:textId="76B87D1B" w:rsidR="002C65AC" w:rsidRDefault="002C65AC" w:rsidP="002C65AC">
      <w:pPr>
        <w:jc w:val="center"/>
      </w:pPr>
      <w:commentRangeStart w:id="804"/>
      <w:r w:rsidRPr="000244B0">
        <w:rPr>
          <w:noProof/>
          <w:lang w:eastAsia="zh-CN"/>
        </w:rPr>
        <w:drawing>
          <wp:inline distT="0" distB="0" distL="0" distR="0" wp14:anchorId="5CA17FA9" wp14:editId="3AAB52C8">
            <wp:extent cx="5748655" cy="5287645"/>
            <wp:effectExtent l="0" t="0" r="4445" b="8255"/>
            <wp:docPr id="420" name="Grafik 420"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35408.png" descr="8880354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5287645"/>
                    </a:xfrm>
                    <a:prstGeom prst="rect">
                      <a:avLst/>
                    </a:prstGeom>
                    <a:noFill/>
                    <a:ln>
                      <a:noFill/>
                    </a:ln>
                  </pic:spPr>
                </pic:pic>
              </a:graphicData>
            </a:graphic>
          </wp:inline>
        </w:drawing>
      </w:r>
      <w:commentRangeEnd w:id="804"/>
      <w:r w:rsidR="0065503E">
        <w:rPr>
          <w:rStyle w:val="Kommentarzeichen"/>
        </w:rPr>
        <w:commentReference w:id="804"/>
      </w:r>
    </w:p>
    <w:p w14:paraId="7C004C75" w14:textId="77777777" w:rsidR="002C65AC" w:rsidRPr="00AE395F" w:rsidRDefault="002C65AC" w:rsidP="002C65AC">
      <w:pPr>
        <w:pStyle w:val="Beschriftung"/>
        <w:rPr>
          <w:lang w:val="en-GB"/>
        </w:rPr>
      </w:pPr>
      <w:bookmarkStart w:id="805" w:name="_Toc2773234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35</w:t>
      </w:r>
      <w:r>
        <w:fldChar w:fldCharType="end"/>
      </w:r>
      <w:r w:rsidRPr="00AE395F">
        <w:rPr>
          <w:lang w:val="en-GB"/>
        </w:rPr>
        <w:t>: EE-Components</w:t>
      </w:r>
      <w:bookmarkEnd w:id="805"/>
    </w:p>
    <w:p w14:paraId="328211FA" w14:textId="2754CD13"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is used to describe the technical aspects of an EE-component. An EE-component is an electrical component to which the wiring harness is attached to (e.g. an ECU, a sensor, a relay, an antenna, a battery, a fuse). All EE-components have in common</w:t>
      </w:r>
      <w:ins w:id="806" w:author="Motzer Martin IA17" w:date="2020-01-31T10:51:00Z">
        <w:r w:rsidR="00A76555">
          <w:rPr>
            <w:lang w:val="en-GB"/>
          </w:rPr>
          <w:t>,</w:t>
        </w:r>
      </w:ins>
      <w:r w:rsidRPr="00AE395F">
        <w:rPr>
          <w:lang w:val="en-GB"/>
        </w:rPr>
        <w:t xml:space="preserve"> that they have a certain electrical interface (e.g. to which the wiring harness is attached). To describe this interface, the </w:t>
      </w:r>
      <w:r w:rsidRPr="00AE395F">
        <w:rPr>
          <w:i/>
          <w:iCs/>
          <w:lang w:val="en-GB"/>
        </w:rPr>
        <w:t>EEComponentSpecification</w:t>
      </w:r>
      <w:r w:rsidRPr="00AE395F">
        <w:rPr>
          <w:lang w:val="en-GB"/>
        </w:rPr>
        <w:t xml:space="preserve"> is used.</w:t>
      </w:r>
    </w:p>
    <w:p w14:paraId="42F865D5" w14:textId="341A2AFD"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 xml:space="preserve">can define a couple of </w:t>
      </w:r>
      <w:r w:rsidRPr="00AE395F">
        <w:rPr>
          <w:i/>
          <w:iCs/>
          <w:lang w:val="en-GB"/>
        </w:rPr>
        <w:t xml:space="preserve">HousingComponents. </w:t>
      </w:r>
      <w:r w:rsidRPr="00AE395F">
        <w:rPr>
          <w:lang w:val="en-GB"/>
        </w:rPr>
        <w:t xml:space="preserve">A </w:t>
      </w:r>
      <w:r w:rsidRPr="00AE395F">
        <w:rPr>
          <w:i/>
          <w:iCs/>
          <w:lang w:val="en-GB"/>
        </w:rPr>
        <w:t xml:space="preserve">HousingComponent </w:t>
      </w:r>
      <w:r w:rsidRPr="00AE395F">
        <w:rPr>
          <w:lang w:val="en-GB"/>
        </w:rPr>
        <w:t xml:space="preserve">is one interface to which other components can be attached (e.g. the wiring harness). To describe a </w:t>
      </w:r>
      <w:r w:rsidRPr="00AE395F">
        <w:rPr>
          <w:i/>
          <w:iCs/>
          <w:lang w:val="en-GB"/>
        </w:rPr>
        <w:t xml:space="preserve">HousingComponent </w:t>
      </w:r>
      <w:r w:rsidRPr="00AE395F">
        <w:rPr>
          <w:lang w:val="en-GB"/>
        </w:rPr>
        <w:t>satisfyingly</w:t>
      </w:r>
      <w:ins w:id="807" w:author="Motzer Martin IA17" w:date="2020-01-31T10:52:00Z">
        <w:r w:rsidR="00A76555">
          <w:rPr>
            <w:lang w:val="en-GB"/>
          </w:rPr>
          <w:t>,</w:t>
        </w:r>
      </w:ins>
      <w:r w:rsidRPr="00AE395F">
        <w:rPr>
          <w:lang w:val="en-GB"/>
        </w:rPr>
        <w:t xml:space="preserve"> two aspects are necessary: its geometrical shape and its electrical behavior. In order to describe the geometrical shape of a </w:t>
      </w:r>
      <w:r w:rsidRPr="00AE395F">
        <w:rPr>
          <w:i/>
          <w:iCs/>
          <w:lang w:val="en-GB"/>
        </w:rPr>
        <w:t>HousingComponent</w:t>
      </w:r>
      <w:ins w:id="808" w:author="Motzer Martin IA17" w:date="2020-01-31T10:52:00Z">
        <w:r w:rsidR="00A76555">
          <w:rPr>
            <w:i/>
            <w:iCs/>
            <w:lang w:val="en-GB"/>
          </w:rPr>
          <w:t>,</w:t>
        </w:r>
      </w:ins>
      <w:r w:rsidRPr="00AE395F">
        <w:rPr>
          <w:i/>
          <w:iCs/>
          <w:lang w:val="en-GB"/>
        </w:rPr>
        <w:t xml:space="preserve"> </w:t>
      </w:r>
      <w:r w:rsidRPr="00AE395F">
        <w:rPr>
          <w:lang w:val="en-GB"/>
        </w:rPr>
        <w:t xml:space="preserve">it can reference a </w:t>
      </w:r>
      <w:r w:rsidRPr="00AE395F">
        <w:rPr>
          <w:i/>
          <w:iCs/>
          <w:lang w:val="en-GB"/>
        </w:rPr>
        <w:t xml:space="preserve">ConnectorHousingSpecification, </w:t>
      </w:r>
      <w:r w:rsidRPr="00AE395F">
        <w:rPr>
          <w:lang w:val="en-GB"/>
        </w:rPr>
        <w:t xml:space="preserve">so the same concept is used to describe a connector in the wiring harness and in an EE-component. The electrical behavior of a </w:t>
      </w:r>
      <w:r w:rsidRPr="00AE395F">
        <w:rPr>
          <w:i/>
          <w:iCs/>
          <w:lang w:val="en-GB"/>
        </w:rPr>
        <w:t xml:space="preserve">HousingComponent </w:t>
      </w:r>
      <w:r w:rsidRPr="00AE395F">
        <w:rPr>
          <w:lang w:val="en-GB"/>
        </w:rPr>
        <w:t xml:space="preserve">is defined by </w:t>
      </w:r>
      <w:r w:rsidRPr="00AE395F">
        <w:rPr>
          <w:lang w:val="en-GB"/>
        </w:rPr>
        <w:lastRenderedPageBreak/>
        <w:t xml:space="preserve">several </w:t>
      </w:r>
      <w:r w:rsidRPr="00AE395F">
        <w:rPr>
          <w:i/>
          <w:iCs/>
          <w:lang w:val="en-GB"/>
        </w:rPr>
        <w:t>PinComponents.</w:t>
      </w:r>
      <w:r w:rsidRPr="00AE395F">
        <w:rPr>
          <w:lang w:val="en-GB"/>
        </w:rPr>
        <w:t xml:space="preserve"> A </w:t>
      </w:r>
      <w:r w:rsidRPr="00AE395F">
        <w:rPr>
          <w:i/>
          <w:iCs/>
          <w:lang w:val="en-GB"/>
        </w:rPr>
        <w:t>PinComponent</w:t>
      </w:r>
      <w:r w:rsidRPr="00AE395F">
        <w:rPr>
          <w:lang w:val="en-GB"/>
        </w:rPr>
        <w:t xml:space="preserve"> references a </w:t>
      </w:r>
      <w:r w:rsidRPr="00AE395F">
        <w:rPr>
          <w:i/>
          <w:iCs/>
          <w:lang w:val="en-GB"/>
        </w:rPr>
        <w:t>Cavity</w:t>
      </w:r>
      <w:r w:rsidRPr="00AE395F">
        <w:rPr>
          <w:lang w:val="en-GB"/>
        </w:rPr>
        <w:t xml:space="preserve"> to define its location in the geometrical shape of the </w:t>
      </w:r>
      <w:r w:rsidRPr="00AE395F">
        <w:rPr>
          <w:i/>
          <w:iCs/>
          <w:lang w:val="en-GB"/>
        </w:rPr>
        <w:t xml:space="preserve">HousingComponent. </w:t>
      </w:r>
      <w:r w:rsidRPr="00AE395F">
        <w:rPr>
          <w:lang w:val="en-GB"/>
        </w:rPr>
        <w:t xml:space="preserve">To define its physical properties a </w:t>
      </w:r>
      <w:r w:rsidRPr="00AE395F">
        <w:rPr>
          <w:i/>
          <w:iCs/>
          <w:lang w:val="en-GB"/>
        </w:rPr>
        <w:t>PinComponent</w:t>
      </w:r>
      <w:r w:rsidRPr="00AE395F">
        <w:rPr>
          <w:lang w:val="en-GB"/>
        </w:rPr>
        <w:t xml:space="preserve"> references a </w:t>
      </w:r>
      <w:r w:rsidRPr="00AE395F">
        <w:rPr>
          <w:i/>
          <w:iCs/>
          <w:lang w:val="en-GB"/>
        </w:rPr>
        <w:t xml:space="preserve">TerminalSpecification. </w:t>
      </w:r>
      <w:r w:rsidRPr="00AE395F">
        <w:rPr>
          <w:lang w:val="en-GB"/>
        </w:rPr>
        <w:t xml:space="preserve">These properties are defined inherently by the material and the type of the pin. </w:t>
      </w:r>
      <w:commentRangeStart w:id="809"/>
      <w:r w:rsidRPr="00AE395F">
        <w:rPr>
          <w:lang w:val="en-GB"/>
        </w:rPr>
        <w:t>It is quite probable that</w:t>
      </w:r>
      <w:commentRangeEnd w:id="809"/>
      <w:r w:rsidR="00813164">
        <w:rPr>
          <w:rStyle w:val="Kommentarzeichen"/>
        </w:rPr>
        <w:commentReference w:id="809"/>
      </w:r>
      <w:r w:rsidRPr="00AE395F">
        <w:rPr>
          <w:lang w:val="en-GB"/>
        </w:rPr>
        <w:t xml:space="preserve"> most of the </w:t>
      </w:r>
      <w:r w:rsidRPr="00AE395F">
        <w:rPr>
          <w:i/>
          <w:iCs/>
          <w:lang w:val="en-GB"/>
        </w:rPr>
        <w:t xml:space="preserve">PinComponents </w:t>
      </w:r>
      <w:r w:rsidRPr="00AE395F">
        <w:rPr>
          <w:lang w:val="en-GB"/>
        </w:rPr>
        <w:t xml:space="preserve">of a single </w:t>
      </w:r>
      <w:r w:rsidRPr="00AE395F">
        <w:rPr>
          <w:i/>
          <w:iCs/>
          <w:lang w:val="en-GB"/>
        </w:rPr>
        <w:t>HousingComponent</w:t>
      </w:r>
      <w:r w:rsidRPr="00AE395F">
        <w:rPr>
          <w:lang w:val="en-GB"/>
        </w:rPr>
        <w:t xml:space="preserve"> are referencing the same </w:t>
      </w:r>
      <w:r w:rsidRPr="00AE395F">
        <w:rPr>
          <w:i/>
          <w:iCs/>
          <w:lang w:val="en-GB"/>
        </w:rPr>
        <w:t>TerminalSpecification</w:t>
      </w:r>
      <w:r w:rsidRPr="00AE395F">
        <w:rPr>
          <w:lang w:val="en-GB"/>
        </w:rPr>
        <w:t xml:space="preserve">. The definition of properties regarding the behavior of a </w:t>
      </w:r>
      <w:r w:rsidRPr="00AE395F">
        <w:rPr>
          <w:i/>
          <w:iCs/>
          <w:lang w:val="en-GB"/>
        </w:rPr>
        <w:t>PinComponent</w:t>
      </w:r>
      <w:r w:rsidRPr="00AE395F">
        <w:rPr>
          <w:lang w:val="en-GB"/>
        </w:rPr>
        <w:t xml:space="preserve"> (e.g. defined by the software deployed on an ECU) is explained </w:t>
      </w:r>
      <w:commentRangeStart w:id="810"/>
      <w:r w:rsidRPr="00AE395F">
        <w:rPr>
          <w:lang w:val="en-GB"/>
        </w:rPr>
        <w:t>in the next diagram</w:t>
      </w:r>
      <w:commentRangeEnd w:id="810"/>
      <w:r w:rsidR="009515B3">
        <w:rPr>
          <w:rStyle w:val="Kommentarzeichen"/>
        </w:rPr>
        <w:commentReference w:id="810"/>
      </w:r>
      <w:r w:rsidRPr="00AE395F">
        <w:rPr>
          <w:lang w:val="en-GB"/>
        </w:rPr>
        <w:t>.</w:t>
      </w:r>
    </w:p>
    <w:p w14:paraId="4E677731" w14:textId="77777777" w:rsidR="002C65AC" w:rsidRDefault="002C65AC" w:rsidP="002C65AC">
      <w:pPr>
        <w:pStyle w:val="berschrift3"/>
        <w:keepLines w:val="0"/>
        <w:numPr>
          <w:ilvl w:val="2"/>
          <w:numId w:val="2"/>
        </w:numPr>
        <w:autoSpaceDE/>
        <w:autoSpaceDN/>
        <w:adjustRightInd/>
        <w:spacing w:before="240" w:after="60" w:line="240" w:lineRule="auto"/>
      </w:pPr>
      <w:bookmarkStart w:id="811" w:name="_3f677664c24282b9f4cef3a303e7b0e7"/>
      <w:r>
        <w:t>EE-Component subclasses</w:t>
      </w:r>
      <w:bookmarkEnd w:id="811"/>
    </w:p>
    <w:p w14:paraId="72547255" w14:textId="77777777" w:rsidR="002C65AC" w:rsidRDefault="002C65AC" w:rsidP="002C65AC">
      <w:pPr>
        <w:jc w:val="center"/>
      </w:pPr>
      <w:r w:rsidRPr="000244B0">
        <w:rPr>
          <w:noProof/>
          <w:lang w:eastAsia="zh-CN"/>
        </w:rPr>
        <w:drawing>
          <wp:inline distT="0" distB="0" distL="0" distR="0" wp14:anchorId="59939B12" wp14:editId="0EB0E845">
            <wp:extent cx="5756910" cy="3100705"/>
            <wp:effectExtent l="0" t="0" r="0" b="4445"/>
            <wp:docPr id="419" name="Grafik 419"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649068.png" descr="80664906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2CB3176C" w14:textId="77777777" w:rsidR="002C65AC" w:rsidRPr="00AE395F" w:rsidRDefault="002C65AC" w:rsidP="002C65AC">
      <w:pPr>
        <w:pStyle w:val="Beschriftung"/>
        <w:rPr>
          <w:lang w:val="en-GB"/>
        </w:rPr>
      </w:pPr>
      <w:bookmarkStart w:id="812" w:name="_Toc2773234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36</w:t>
      </w:r>
      <w:r>
        <w:fldChar w:fldCharType="end"/>
      </w:r>
      <w:r w:rsidRPr="00AE395F">
        <w:rPr>
          <w:lang w:val="en-GB"/>
        </w:rPr>
        <w:t>: EE-Component subclasses</w:t>
      </w:r>
      <w:bookmarkEnd w:id="812"/>
    </w:p>
    <w:p w14:paraId="6D965D7A" w14:textId="6AF00825" w:rsidR="002C65AC" w:rsidRDefault="002C65AC" w:rsidP="002C65AC">
      <w:r w:rsidRPr="00AE395F">
        <w:rPr>
          <w:lang w:val="en-GB"/>
        </w:rPr>
        <w:t>In order to define additional aspects of an EE-component</w:t>
      </w:r>
      <w:ins w:id="813" w:author="Motzer Martin IA17" w:date="2020-01-31T10:53:00Z">
        <w:r w:rsidR="00A76555">
          <w:rPr>
            <w:lang w:val="en-GB"/>
          </w:rPr>
          <w:t>,</w:t>
        </w:r>
      </w:ins>
      <w:r w:rsidRPr="00AE395F">
        <w:rPr>
          <w:lang w:val="en-GB"/>
        </w:rPr>
        <w:t xml:space="preserve"> there are some subclasses of the </w:t>
      </w:r>
      <w:r w:rsidRPr="00AE395F">
        <w:rPr>
          <w:i/>
          <w:iCs/>
          <w:lang w:val="en-GB"/>
        </w:rPr>
        <w:t>EEComponentSpecification</w:t>
      </w:r>
      <w:r w:rsidRPr="00AE395F">
        <w:rPr>
          <w:lang w:val="en-GB"/>
        </w:rPr>
        <w:t xml:space="preserve">. </w:t>
      </w:r>
      <w:r>
        <w:t>This diagram displays these subclasses.</w:t>
      </w:r>
    </w:p>
    <w:p w14:paraId="3C8D09F5" w14:textId="77777777" w:rsidR="002C65AC" w:rsidRDefault="002C65AC" w:rsidP="002C65AC">
      <w:pPr>
        <w:pStyle w:val="berschrift3"/>
        <w:keepLines w:val="0"/>
        <w:numPr>
          <w:ilvl w:val="2"/>
          <w:numId w:val="2"/>
        </w:numPr>
        <w:autoSpaceDE/>
        <w:autoSpaceDN/>
        <w:adjustRightInd/>
        <w:spacing w:before="240" w:after="60" w:line="240" w:lineRule="auto"/>
      </w:pPr>
      <w:bookmarkStart w:id="814" w:name="_fd3244c866066fe7ad17522914ae6e2e"/>
      <w:r>
        <w:t>Multi Fuse</w:t>
      </w:r>
      <w:bookmarkEnd w:id="814"/>
    </w:p>
    <w:p w14:paraId="09C3C091" w14:textId="77777777" w:rsidR="002C65AC" w:rsidRDefault="002C65AC" w:rsidP="002C65AC">
      <w:pPr>
        <w:jc w:val="center"/>
      </w:pPr>
      <w:r w:rsidRPr="000244B0">
        <w:rPr>
          <w:noProof/>
          <w:lang w:eastAsia="zh-CN"/>
        </w:rPr>
        <w:drawing>
          <wp:inline distT="0" distB="0" distL="0" distR="0" wp14:anchorId="33CB53AB" wp14:editId="1A558E3B">
            <wp:extent cx="5756910" cy="2273935"/>
            <wp:effectExtent l="0" t="0" r="0" b="0"/>
            <wp:docPr id="418" name="Grafik 418"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472853.png" descr="-16714728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273935"/>
                    </a:xfrm>
                    <a:prstGeom prst="rect">
                      <a:avLst/>
                    </a:prstGeom>
                    <a:noFill/>
                    <a:ln>
                      <a:noFill/>
                    </a:ln>
                  </pic:spPr>
                </pic:pic>
              </a:graphicData>
            </a:graphic>
          </wp:inline>
        </w:drawing>
      </w:r>
    </w:p>
    <w:p w14:paraId="35BF35DF" w14:textId="77777777" w:rsidR="002C65AC" w:rsidRDefault="002C65AC" w:rsidP="002C65AC">
      <w:pPr>
        <w:pStyle w:val="Beschriftung"/>
      </w:pPr>
      <w:bookmarkStart w:id="815" w:name="_Toc27732349"/>
      <w:r>
        <w:t xml:space="preserve">Figure </w:t>
      </w:r>
      <w:r>
        <w:fldChar w:fldCharType="begin"/>
      </w:r>
      <w:r>
        <w:instrText xml:space="preserve"> SEQ Figure \* ARABIC </w:instrText>
      </w:r>
      <w:r>
        <w:fldChar w:fldCharType="separate"/>
      </w:r>
      <w:r w:rsidR="00FD096A">
        <w:t>37</w:t>
      </w:r>
      <w:r>
        <w:fldChar w:fldCharType="end"/>
      </w:r>
      <w:r>
        <w:t xml:space="preserve">: </w:t>
      </w:r>
      <w:commentRangeStart w:id="816"/>
      <w:r>
        <w:t>Multi Fuse</w:t>
      </w:r>
      <w:bookmarkEnd w:id="815"/>
      <w:commentRangeEnd w:id="816"/>
      <w:r w:rsidR="009515B3">
        <w:rPr>
          <w:rStyle w:val="Kommentarzeichen"/>
          <w:rFonts w:ascii="Arial" w:eastAsia="Times New Roman" w:hAnsi="Arial" w:cs="Arial"/>
          <w:b w:val="0"/>
          <w:bCs w:val="0"/>
          <w:noProof w:val="0"/>
          <w:color w:val="000000"/>
          <w:lang w:eastAsia="de-DE"/>
        </w:rPr>
        <w:commentReference w:id="816"/>
      </w:r>
    </w:p>
    <w:p w14:paraId="03827286" w14:textId="77777777" w:rsidR="002C65AC" w:rsidRDefault="002C65AC" w:rsidP="002C65AC">
      <w:pPr>
        <w:pStyle w:val="berschrift3"/>
        <w:keepLines w:val="0"/>
        <w:numPr>
          <w:ilvl w:val="2"/>
          <w:numId w:val="2"/>
        </w:numPr>
        <w:autoSpaceDE/>
        <w:autoSpaceDN/>
        <w:adjustRightInd/>
        <w:spacing w:before="240" w:after="60" w:line="240" w:lineRule="auto"/>
      </w:pPr>
      <w:bookmarkStart w:id="817" w:name="_145b15e1c113fce9cd68fa5b2dbbcc58"/>
      <w:r>
        <w:lastRenderedPageBreak/>
        <w:t>Pinning Information &amp; Pinning Variance</w:t>
      </w:r>
      <w:bookmarkEnd w:id="817"/>
    </w:p>
    <w:p w14:paraId="3E702F3C" w14:textId="77777777" w:rsidR="002C65AC" w:rsidRDefault="002C65AC" w:rsidP="002C65AC">
      <w:pPr>
        <w:jc w:val="center"/>
      </w:pPr>
      <w:r w:rsidRPr="000244B0">
        <w:rPr>
          <w:noProof/>
          <w:lang w:eastAsia="zh-CN"/>
        </w:rPr>
        <w:drawing>
          <wp:inline distT="0" distB="0" distL="0" distR="0" wp14:anchorId="5F3E2F5E" wp14:editId="6FAC235B">
            <wp:extent cx="5756910" cy="4643755"/>
            <wp:effectExtent l="0" t="0" r="0" b="4445"/>
            <wp:docPr id="417" name="Grafik 417"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3851.png" descr="-2144838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70D0DF3F" w14:textId="77777777" w:rsidR="002C65AC" w:rsidRPr="00AE395F" w:rsidRDefault="002C65AC" w:rsidP="002C65AC">
      <w:pPr>
        <w:pStyle w:val="Beschriftung"/>
        <w:rPr>
          <w:lang w:val="en-GB"/>
        </w:rPr>
      </w:pPr>
      <w:bookmarkStart w:id="818" w:name="_Toc2773235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38</w:t>
      </w:r>
      <w:r>
        <w:fldChar w:fldCharType="end"/>
      </w:r>
      <w:r w:rsidRPr="00AE395F">
        <w:rPr>
          <w:lang w:val="en-GB"/>
        </w:rPr>
        <w:t>: Pinning Information &amp; Pinning Variance</w:t>
      </w:r>
      <w:bookmarkEnd w:id="818"/>
    </w:p>
    <w:p w14:paraId="1811548C" w14:textId="15756449" w:rsidR="002C65AC" w:rsidRPr="00AE395F" w:rsidRDefault="002C65AC" w:rsidP="002C65AC">
      <w:pPr>
        <w:rPr>
          <w:lang w:val="en-GB"/>
        </w:rPr>
      </w:pPr>
      <w:r w:rsidRPr="00AE395F">
        <w:rPr>
          <w:lang w:val="en-GB"/>
        </w:rPr>
        <w:t xml:space="preserve">The electrical behavior of a </w:t>
      </w:r>
      <w:r w:rsidRPr="00AE395F">
        <w:rPr>
          <w:i/>
          <w:iCs/>
          <w:lang w:val="en-GB"/>
        </w:rPr>
        <w:t>PinComponent</w:t>
      </w:r>
      <w:r w:rsidRPr="00AE395F">
        <w:rPr>
          <w:lang w:val="en-GB"/>
        </w:rPr>
        <w:t xml:space="preserve"> can be fixed for a certain EE-component</w:t>
      </w:r>
      <w:ins w:id="819" w:author="Motzer Martin IA17" w:date="2020-01-31T10:53:00Z">
        <w:r w:rsidR="00A76555">
          <w:rPr>
            <w:lang w:val="en-GB"/>
          </w:rPr>
          <w:t>,</w:t>
        </w:r>
      </w:ins>
      <w:r w:rsidRPr="00AE395F">
        <w:rPr>
          <w:lang w:val="en-GB"/>
        </w:rPr>
        <w:t xml:space="preserve"> but does not have to be fixed. For example, in the case of an ECU, the behavior depends on the deployed software.</w:t>
      </w:r>
    </w:p>
    <w:p w14:paraId="6BE53E9F" w14:textId="77777777" w:rsidR="002C65AC" w:rsidRPr="00AE395F" w:rsidRDefault="002C65AC" w:rsidP="002C65AC">
      <w:pPr>
        <w:rPr>
          <w:lang w:val="en-GB"/>
        </w:rPr>
      </w:pPr>
      <w:r w:rsidRPr="00AE395F">
        <w:rPr>
          <w:lang w:val="en-GB"/>
        </w:rPr>
        <w:t xml:space="preserve">Therefore, the electrical behavior of a </w:t>
      </w:r>
      <w:r w:rsidRPr="00AE395F">
        <w:rPr>
          <w:i/>
          <w:iCs/>
          <w:lang w:val="en-GB"/>
        </w:rPr>
        <w:t xml:space="preserve">PinComponent </w:t>
      </w:r>
      <w:r w:rsidRPr="00AE395F">
        <w:rPr>
          <w:lang w:val="en-GB"/>
        </w:rPr>
        <w:t xml:space="preserve">is not defined directly and fixed in the </w:t>
      </w:r>
      <w:r w:rsidRPr="00AE395F">
        <w:rPr>
          <w:i/>
          <w:iCs/>
          <w:lang w:val="en-GB"/>
        </w:rPr>
        <w:t>PinComponent</w:t>
      </w:r>
      <w:r w:rsidRPr="00AE395F">
        <w:rPr>
          <w:lang w:val="en-GB"/>
        </w:rPr>
        <w:t xml:space="preserve">. In fact, a </w:t>
      </w:r>
      <w:r w:rsidRPr="00AE395F">
        <w:rPr>
          <w:i/>
          <w:iCs/>
          <w:lang w:val="en-GB"/>
        </w:rPr>
        <w:t>PinComponent</w:t>
      </w:r>
      <w:r w:rsidRPr="00AE395F">
        <w:rPr>
          <w:lang w:val="en-GB"/>
        </w:rPr>
        <w:t xml:space="preserve"> can define </w:t>
      </w:r>
      <w:r w:rsidRPr="00AE395F">
        <w:rPr>
          <w:i/>
          <w:iCs/>
          <w:lang w:val="en-GB"/>
        </w:rPr>
        <w:t>PinComponentBehaviors</w:t>
      </w:r>
      <w:r w:rsidRPr="00AE395F">
        <w:rPr>
          <w:lang w:val="en-GB"/>
        </w:rPr>
        <w:t xml:space="preserve">, which are </w:t>
      </w:r>
      <w:r w:rsidRPr="00AE395F">
        <w:rPr>
          <w:i/>
          <w:iCs/>
          <w:lang w:val="en-GB"/>
        </w:rPr>
        <w:t>ConfigurableElements.</w:t>
      </w:r>
      <w:r w:rsidRPr="00AE395F">
        <w:rPr>
          <w:lang w:val="en-GB"/>
        </w:rPr>
        <w:t xml:space="preserve"> This means the actual valid </w:t>
      </w:r>
      <w:r w:rsidRPr="00AE395F">
        <w:rPr>
          <w:i/>
          <w:iCs/>
          <w:lang w:val="en-GB"/>
        </w:rPr>
        <w:t>PinComponentBehavior</w:t>
      </w:r>
      <w:r w:rsidRPr="00AE395F">
        <w:rPr>
          <w:lang w:val="en-GB"/>
        </w:rPr>
        <w:t xml:space="preserve"> for a </w:t>
      </w:r>
      <w:r w:rsidRPr="00AE395F">
        <w:rPr>
          <w:i/>
          <w:iCs/>
          <w:lang w:val="en-GB"/>
        </w:rPr>
        <w:t>PinComponent</w:t>
      </w:r>
      <w:r w:rsidRPr="00AE395F">
        <w:rPr>
          <w:lang w:val="en-GB"/>
        </w:rPr>
        <w:t xml:space="preserve"> can be determined when the necessary variant information is available. When no variant information is necessary (the </w:t>
      </w:r>
      <w:r w:rsidRPr="00AE395F">
        <w:rPr>
          <w:i/>
          <w:iCs/>
          <w:lang w:val="en-GB"/>
        </w:rPr>
        <w:t>PinComponent</w:t>
      </w:r>
      <w:r w:rsidRPr="00AE395F">
        <w:rPr>
          <w:lang w:val="en-GB"/>
        </w:rPr>
        <w:t xml:space="preserve"> has a fixed behavior) then the </w:t>
      </w:r>
      <w:r w:rsidRPr="00AE395F">
        <w:rPr>
          <w:i/>
          <w:iCs/>
          <w:lang w:val="en-GB"/>
        </w:rPr>
        <w:t>PinComponent</w:t>
      </w:r>
      <w:r w:rsidRPr="00AE395F">
        <w:rPr>
          <w:lang w:val="en-GB"/>
        </w:rPr>
        <w:t xml:space="preserve"> just defines a single </w:t>
      </w:r>
      <w:r w:rsidRPr="00AE395F">
        <w:rPr>
          <w:i/>
          <w:iCs/>
          <w:lang w:val="en-GB"/>
        </w:rPr>
        <w:t>PinComponentBehavior.</w:t>
      </w:r>
    </w:p>
    <w:p w14:paraId="54A049B4" w14:textId="77777777" w:rsidR="002C65AC" w:rsidRPr="00AE395F" w:rsidRDefault="002C65AC" w:rsidP="002C65AC">
      <w:pPr>
        <w:rPr>
          <w:lang w:val="en-GB"/>
        </w:rPr>
      </w:pPr>
      <w:r w:rsidRPr="00AE395F">
        <w:rPr>
          <w:lang w:val="en-GB"/>
        </w:rPr>
        <w:t xml:space="preserve">The </w:t>
      </w:r>
      <w:r w:rsidRPr="00AE395F">
        <w:rPr>
          <w:i/>
          <w:iCs/>
          <w:lang w:val="en-GB"/>
        </w:rPr>
        <w:t>PinCurrentInformation</w:t>
      </w:r>
      <w:r w:rsidRPr="00AE395F">
        <w:rPr>
          <w:lang w:val="en-GB"/>
        </w:rPr>
        <w:t xml:space="preserve"> and </w:t>
      </w:r>
      <w:r w:rsidRPr="00AE395F">
        <w:rPr>
          <w:i/>
          <w:iCs/>
          <w:lang w:val="en-GB"/>
        </w:rPr>
        <w:t>PinVoltageInformation</w:t>
      </w:r>
      <w:r w:rsidRPr="00AE395F">
        <w:rPr>
          <w:lang w:val="en-GB"/>
        </w:rPr>
        <w:t xml:space="preserve"> can be used to describe the characteristic curves for different types and times of currents and voltages.</w:t>
      </w:r>
    </w:p>
    <w:p w14:paraId="2438669E" w14:textId="77777777" w:rsidR="002C65AC" w:rsidRDefault="002C65AC" w:rsidP="002C65AC">
      <w:pPr>
        <w:pStyle w:val="berschrift2"/>
        <w:keepLines w:val="0"/>
        <w:numPr>
          <w:ilvl w:val="1"/>
          <w:numId w:val="2"/>
        </w:numPr>
        <w:autoSpaceDE/>
        <w:autoSpaceDN/>
        <w:adjustRightInd/>
        <w:spacing w:before="240" w:after="60" w:line="240" w:lineRule="auto"/>
      </w:pPr>
      <w:bookmarkStart w:id="820" w:name="_Toc27668609"/>
      <w:bookmarkStart w:id="821" w:name="_Toc27730677"/>
      <w:r>
        <w:lastRenderedPageBreak/>
        <w:t>Instances of Components</w:t>
      </w:r>
      <w:bookmarkEnd w:id="820"/>
      <w:bookmarkEnd w:id="821"/>
    </w:p>
    <w:p w14:paraId="22C58847" w14:textId="77777777" w:rsidR="002C65AC" w:rsidRDefault="002C65AC" w:rsidP="002C65AC">
      <w:pPr>
        <w:pStyle w:val="berschrift3"/>
        <w:keepLines w:val="0"/>
        <w:numPr>
          <w:ilvl w:val="2"/>
          <w:numId w:val="2"/>
        </w:numPr>
        <w:autoSpaceDE/>
        <w:autoSpaceDN/>
        <w:adjustRightInd/>
        <w:spacing w:before="240" w:after="60" w:line="240" w:lineRule="auto"/>
      </w:pPr>
      <w:bookmarkStart w:id="822" w:name="_de39a03ef192e0cc1393d7a0af94381c"/>
      <w:r>
        <w:t>Instantiation of Components</w:t>
      </w:r>
      <w:bookmarkEnd w:id="822"/>
    </w:p>
    <w:p w14:paraId="0F09CD35" w14:textId="77777777" w:rsidR="002C65AC" w:rsidRDefault="002C65AC" w:rsidP="002C65AC">
      <w:pPr>
        <w:jc w:val="center"/>
      </w:pPr>
      <w:r w:rsidRPr="000244B0">
        <w:rPr>
          <w:noProof/>
          <w:lang w:eastAsia="zh-CN"/>
        </w:rPr>
        <w:drawing>
          <wp:inline distT="0" distB="0" distL="0" distR="0" wp14:anchorId="39D53DB7" wp14:editId="44AD5F6F">
            <wp:extent cx="5756910" cy="3856355"/>
            <wp:effectExtent l="0" t="0" r="0" b="0"/>
            <wp:docPr id="416" name="Grafik 416"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838242.png" descr="-1423838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061233B0" w14:textId="77777777" w:rsidR="002C65AC" w:rsidRPr="00AE395F" w:rsidRDefault="002C65AC" w:rsidP="002C65AC">
      <w:pPr>
        <w:pStyle w:val="Beschriftung"/>
        <w:rPr>
          <w:lang w:val="en-GB"/>
        </w:rPr>
      </w:pPr>
      <w:bookmarkStart w:id="823" w:name="_Toc2773235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39</w:t>
      </w:r>
      <w:r>
        <w:fldChar w:fldCharType="end"/>
      </w:r>
      <w:r w:rsidRPr="00AE395F">
        <w:rPr>
          <w:lang w:val="en-GB"/>
        </w:rPr>
        <w:t>: Instantiation of Components</w:t>
      </w:r>
      <w:bookmarkEnd w:id="823"/>
    </w:p>
    <w:p w14:paraId="03559AB8" w14:textId="77777777" w:rsidR="002C65AC" w:rsidRPr="00AE395F" w:rsidRDefault="002C65AC" w:rsidP="002C65AC">
      <w:pPr>
        <w:rPr>
          <w:lang w:val="en-GB"/>
        </w:rPr>
      </w:pPr>
      <w:r w:rsidRPr="00AE395F">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AE395F">
        <w:rPr>
          <w:i/>
          <w:iCs/>
          <w:lang w:val="en-GB"/>
        </w:rPr>
        <w:t>PartVersions</w:t>
      </w:r>
      <w:r w:rsidRPr="00AE395F">
        <w:rPr>
          <w:lang w:val="en-GB"/>
        </w:rPr>
        <w:t xml:space="preserve"> and </w:t>
      </w:r>
      <w:r w:rsidRPr="00AE395F">
        <w:rPr>
          <w:i/>
          <w:iCs/>
          <w:lang w:val="en-GB"/>
        </w:rPr>
        <w:t>PartOrUsageRelatedSpecifications</w:t>
      </w:r>
      <w:r w:rsidRPr="00AE395F">
        <w:rPr>
          <w:lang w:val="en-GB"/>
        </w:rPr>
        <w:t xml:space="preserve">. They are describing the general properties of a certain component type (e.g. a connector housing with a certain </w:t>
      </w:r>
      <w:r w:rsidRPr="00AE395F">
        <w:rPr>
          <w:i/>
          <w:iCs/>
          <w:lang w:val="en-GB"/>
        </w:rPr>
        <w:t>partNumber</w:t>
      </w:r>
      <w:r w:rsidRPr="00AE395F">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AE395F">
        <w:rPr>
          <w:i/>
          <w:iCs/>
          <w:lang w:val="en-GB"/>
        </w:rPr>
        <w:t>PartOccurrence</w:t>
      </w:r>
      <w:r w:rsidRPr="00AE395F">
        <w:rPr>
          <w:lang w:val="en-GB"/>
        </w:rPr>
        <w:t xml:space="preserve"> and </w:t>
      </w:r>
      <w:r w:rsidRPr="00AE395F">
        <w:rPr>
          <w:i/>
          <w:iCs/>
          <w:noProof/>
          <w:lang w:val="en-GB"/>
        </w:rPr>
        <w:t>PartUsage</w:t>
      </w:r>
      <w:r w:rsidRPr="00AE395F">
        <w:rPr>
          <w:lang w:val="en-GB"/>
        </w:rPr>
        <w:t>.</w:t>
      </w:r>
    </w:p>
    <w:p w14:paraId="061D25AB" w14:textId="182B1E95" w:rsidR="002C65AC" w:rsidRPr="00AE395F" w:rsidRDefault="002C65AC" w:rsidP="002C65AC">
      <w:pPr>
        <w:rPr>
          <w:lang w:val="en-GB"/>
        </w:rPr>
      </w:pPr>
      <w:r w:rsidRPr="00AE395F">
        <w:rPr>
          <w:lang w:val="en-GB"/>
        </w:rPr>
        <w:t xml:space="preserve">The two concepts are necessary to fulfil the requirement for the VEC, that equal design elements are represented equally in the model, regardless of the level </w:t>
      </w:r>
      <w:ins w:id="824" w:author="Motzer Martin IA17" w:date="2020-01-31T10:55:00Z">
        <w:r w:rsidR="00A76555">
          <w:rPr>
            <w:lang w:val="en-GB"/>
          </w:rPr>
          <w:t xml:space="preserve">of </w:t>
        </w:r>
      </w:ins>
      <w:r w:rsidRPr="00AE395F">
        <w:rPr>
          <w:lang w:val="en-GB"/>
        </w:rPr>
        <w:t>abstraction. This means for example, that the specification of a contacting must be represented always in the same way, regardless of the context either in an electrological specification or in a finalised product specification. The difference is</w:t>
      </w:r>
      <w:ins w:id="825" w:author="Motzer Martin IA17" w:date="2020-01-31T10:55:00Z">
        <w:r w:rsidR="00A76555">
          <w:rPr>
            <w:lang w:val="en-GB"/>
          </w:rPr>
          <w:t>,</w:t>
        </w:r>
      </w:ins>
      <w:r w:rsidRPr="00AE395F">
        <w:rPr>
          <w:lang w:val="en-GB"/>
        </w:rPr>
        <w:t xml:space="preserve"> that in an electrological specification in many cases defines only requirements for a component (e.g. the wire color, cross section area or number of cavities). In a finalized product specification, all components normally have assigned part numbers.</w:t>
      </w:r>
    </w:p>
    <w:p w14:paraId="273AB3AA" w14:textId="77777777" w:rsidR="002C65AC" w:rsidRPr="00AE395F" w:rsidRDefault="002C65AC" w:rsidP="002C65AC">
      <w:pPr>
        <w:rPr>
          <w:lang w:val="en-GB"/>
        </w:rPr>
      </w:pPr>
      <w:r w:rsidRPr="00AE395F">
        <w:rPr>
          <w:lang w:val="en-GB"/>
        </w:rPr>
        <w:t xml:space="preserve">A </w:t>
      </w:r>
      <w:r w:rsidRPr="00AE395F">
        <w:rPr>
          <w:i/>
          <w:iCs/>
          <w:lang w:val="en-GB"/>
        </w:rPr>
        <w:t>PartOccurrence</w:t>
      </w:r>
      <w:r w:rsidRPr="00AE395F">
        <w:rPr>
          <w:lang w:val="en-GB"/>
        </w:rPr>
        <w:t xml:space="preserve"> is a concrete occurrence of a certain </w:t>
      </w:r>
      <w:r w:rsidRPr="00AE395F">
        <w:rPr>
          <w:i/>
          <w:iCs/>
          <w:lang w:val="en-GB"/>
        </w:rPr>
        <w:t>PartVersion</w:t>
      </w:r>
      <w:r w:rsidRPr="00AE395F">
        <w:rPr>
          <w:lang w:val="en-GB"/>
        </w:rPr>
        <w:t xml:space="preserve"> in a real product (Metaphorically spoken: if the product is broken into pieces, there will be a good chance </w:t>
      </w:r>
      <w:r w:rsidRPr="00AE395F">
        <w:rPr>
          <w:lang w:val="en-GB"/>
        </w:rPr>
        <w:lastRenderedPageBreak/>
        <w:t xml:space="preserve">that one of the pieces is the </w:t>
      </w:r>
      <w:r w:rsidRPr="00AE395F">
        <w:rPr>
          <w:i/>
          <w:iCs/>
          <w:lang w:val="en-GB"/>
        </w:rPr>
        <w:t xml:space="preserve">PartOccurrence </w:t>
      </w:r>
      <w:r w:rsidRPr="00AE395F">
        <w:rPr>
          <w:lang w:val="en-GB"/>
        </w:rPr>
        <w:t xml:space="preserve">one is searching for). Therefore, the </w:t>
      </w:r>
      <w:r w:rsidRPr="00AE395F">
        <w:rPr>
          <w:i/>
          <w:iCs/>
          <w:lang w:val="en-GB"/>
        </w:rPr>
        <w:t xml:space="preserve">PartOccurrence </w:t>
      </w:r>
      <w:r w:rsidRPr="00AE395F">
        <w:rPr>
          <w:lang w:val="en-GB"/>
        </w:rPr>
        <w:t xml:space="preserve">references directly a </w:t>
      </w:r>
      <w:r w:rsidRPr="00AE395F">
        <w:rPr>
          <w:i/>
          <w:iCs/>
          <w:lang w:val="en-GB"/>
        </w:rPr>
        <w:t>PartVersion</w:t>
      </w:r>
      <w:r w:rsidRPr="00AE395F">
        <w:rPr>
          <w:lang w:val="en-GB"/>
        </w:rPr>
        <w:t>.</w:t>
      </w:r>
    </w:p>
    <w:p w14:paraId="120B507C" w14:textId="77777777" w:rsidR="002C65AC" w:rsidRPr="00AE395F" w:rsidRDefault="002C65AC" w:rsidP="002C65AC">
      <w:pPr>
        <w:rPr>
          <w:lang w:val="en-GB"/>
        </w:rPr>
      </w:pPr>
      <w:r w:rsidRPr="00AE395F">
        <w:rPr>
          <w:i/>
          <w:iCs/>
          <w:lang w:val="en-GB"/>
        </w:rPr>
        <w:t>PartUsages</w:t>
      </w:r>
      <w:r w:rsidRPr="00AE395F">
        <w:rPr>
          <w:lang w:val="en-GB"/>
        </w:rPr>
        <w:t xml:space="preserve"> shall be used for the specification of the elements on a more abstract level. This is the case either when not all technical properties required to select a correct </w:t>
      </w:r>
      <w:r w:rsidRPr="00AE395F">
        <w:rPr>
          <w:i/>
          <w:iCs/>
          <w:lang w:val="en-GB"/>
        </w:rPr>
        <w:t>PartVersion</w:t>
      </w:r>
      <w:r w:rsidRPr="00AE395F">
        <w:rPr>
          <w:lang w:val="en-GB"/>
        </w:rPr>
        <w:t xml:space="preserve"> are known (e.g. only the cross section area of a wire is known, but not the color) or when not all usage properties are known that are required to create a </w:t>
      </w:r>
      <w:r w:rsidRPr="00AE395F">
        <w:rPr>
          <w:i/>
          <w:iCs/>
          <w:lang w:val="en-GB"/>
        </w:rPr>
        <w:t>PartOccurrence.</w:t>
      </w:r>
      <w:r w:rsidRPr="00AE395F">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AE395F">
        <w:rPr>
          <w:i/>
          <w:iCs/>
          <w:lang w:val="en-GB"/>
        </w:rPr>
        <w:t>PartOccurrences</w:t>
      </w:r>
      <w:r w:rsidRPr="00AE395F">
        <w:rPr>
          <w:lang w:val="en-GB"/>
        </w:rPr>
        <w:t xml:space="preserve">. For reasons of traceability, each </w:t>
      </w:r>
      <w:r w:rsidRPr="00AE395F">
        <w:rPr>
          <w:i/>
          <w:iCs/>
          <w:lang w:val="en-GB"/>
        </w:rPr>
        <w:t>PartOccurrence</w:t>
      </w:r>
      <w:r w:rsidRPr="00AE395F">
        <w:rPr>
          <w:lang w:val="en-GB"/>
        </w:rPr>
        <w:t xml:space="preserve"> can reference back to the </w:t>
      </w:r>
      <w:r w:rsidRPr="00AE395F">
        <w:rPr>
          <w:i/>
          <w:iCs/>
          <w:lang w:val="en-GB"/>
        </w:rPr>
        <w:t>PartUsage</w:t>
      </w:r>
      <w:r w:rsidRPr="00AE395F">
        <w:rPr>
          <w:lang w:val="en-GB"/>
        </w:rPr>
        <w:t xml:space="preserve"> it realizes.</w:t>
      </w:r>
    </w:p>
    <w:p w14:paraId="571B62B6" w14:textId="77777777" w:rsidR="002C65AC" w:rsidRPr="00AE395F" w:rsidRDefault="002C65AC" w:rsidP="002C65AC">
      <w:pPr>
        <w:rPr>
          <w:lang w:val="en-GB"/>
        </w:rPr>
      </w:pPr>
      <w:r w:rsidRPr="00AE395F">
        <w:rPr>
          <w:lang w:val="en-GB"/>
        </w:rPr>
        <w:t xml:space="preserve">In order to describe technical properties for a </w:t>
      </w:r>
      <w:r w:rsidRPr="00AE395F">
        <w:rPr>
          <w:i/>
          <w:iCs/>
          <w:lang w:val="en-GB"/>
        </w:rPr>
        <w:t>PartUsage</w:t>
      </w:r>
      <w:r w:rsidRPr="00AE395F">
        <w:rPr>
          <w:lang w:val="en-GB"/>
        </w:rPr>
        <w:t xml:space="preserve"> without requiring a concrete </w:t>
      </w:r>
      <w:r w:rsidRPr="00AE395F">
        <w:rPr>
          <w:i/>
          <w:iCs/>
          <w:lang w:val="en-GB"/>
        </w:rPr>
        <w:t xml:space="preserve">PartVersion </w:t>
      </w:r>
      <w:r w:rsidRPr="00AE395F">
        <w:rPr>
          <w:lang w:val="en-GB"/>
        </w:rPr>
        <w:t xml:space="preserve">or a pseudo </w:t>
      </w:r>
      <w:r w:rsidRPr="00AE395F">
        <w:rPr>
          <w:i/>
          <w:iCs/>
          <w:lang w:val="en-GB"/>
        </w:rPr>
        <w:t>PartVersion</w:t>
      </w:r>
      <w:r w:rsidRPr="00AE395F">
        <w:rPr>
          <w:lang w:val="en-GB"/>
        </w:rPr>
        <w:t xml:space="preserve"> the </w:t>
      </w:r>
      <w:r w:rsidRPr="00AE395F">
        <w:rPr>
          <w:i/>
          <w:iCs/>
          <w:lang w:val="en-GB"/>
        </w:rPr>
        <w:t>PartUsage</w:t>
      </w:r>
      <w:r w:rsidRPr="00AE395F">
        <w:rPr>
          <w:lang w:val="en-GB"/>
        </w:rPr>
        <w:t xml:space="preserve"> can reference several </w:t>
      </w:r>
      <w:r w:rsidRPr="00AE395F">
        <w:rPr>
          <w:i/>
          <w:iCs/>
          <w:noProof/>
          <w:lang w:val="en-GB"/>
        </w:rPr>
        <w:t>PartOrUsageRelatedSpecifications</w:t>
      </w:r>
      <w:r w:rsidRPr="00AE395F">
        <w:rPr>
          <w:lang w:val="en-GB"/>
        </w:rPr>
        <w:t xml:space="preserve"> like the </w:t>
      </w:r>
      <w:r w:rsidRPr="00AE395F">
        <w:rPr>
          <w:i/>
          <w:iCs/>
          <w:lang w:val="en-GB"/>
        </w:rPr>
        <w:t>PartVersion.</w:t>
      </w:r>
      <w:r w:rsidRPr="00AE395F">
        <w:rPr>
          <w:lang w:val="en-GB"/>
        </w:rPr>
        <w:t xml:space="preserve"> As described in the chapter "part master data" the VEC allows the description of components through the combination of different characteristics (the </w:t>
      </w:r>
      <w:r w:rsidRPr="00AE395F">
        <w:rPr>
          <w:i/>
          <w:iCs/>
          <w:lang w:val="en-GB"/>
        </w:rPr>
        <w:t xml:space="preserve">PartOrUsageRelatedSpecifications). </w:t>
      </w:r>
      <w:r w:rsidRPr="00AE395F">
        <w:rPr>
          <w:lang w:val="en-GB"/>
        </w:rPr>
        <w:t xml:space="preserve">Therefore, a </w:t>
      </w:r>
      <w:r w:rsidRPr="00AE395F">
        <w:rPr>
          <w:i/>
          <w:iCs/>
          <w:noProof/>
          <w:lang w:val="en-GB"/>
        </w:rPr>
        <w:t>PartUsage</w:t>
      </w:r>
      <w:r w:rsidRPr="00AE395F">
        <w:rPr>
          <w:i/>
          <w:iCs/>
          <w:lang w:val="en-GB"/>
        </w:rPr>
        <w:t xml:space="preserve"> </w:t>
      </w:r>
      <w:r w:rsidRPr="00AE395F">
        <w:rPr>
          <w:lang w:val="en-GB"/>
        </w:rPr>
        <w:t xml:space="preserve">can reference multiple </w:t>
      </w:r>
      <w:r w:rsidRPr="00AE395F">
        <w:rPr>
          <w:i/>
          <w:iCs/>
          <w:lang w:val="en-GB"/>
        </w:rPr>
        <w:t>PartOrUsageRelatedSpecification</w:t>
      </w:r>
      <w:r w:rsidRPr="00AE395F">
        <w:rPr>
          <w:lang w:val="en-GB"/>
        </w:rPr>
        <w:t xml:space="preserve">. Its primary characteristic is defined with the </w:t>
      </w:r>
      <w:r w:rsidRPr="00AE395F">
        <w:rPr>
          <w:i/>
          <w:iCs/>
          <w:lang w:val="en-GB"/>
        </w:rPr>
        <w:t>PrimaryPartType</w:t>
      </w:r>
      <w:r w:rsidRPr="00AE395F">
        <w:rPr>
          <w:lang w:val="en-GB"/>
        </w:rPr>
        <w:t>.</w:t>
      </w:r>
    </w:p>
    <w:p w14:paraId="50A6CCC3" w14:textId="77777777" w:rsidR="002C65AC" w:rsidRPr="00AE395F" w:rsidRDefault="002C65AC" w:rsidP="002C65AC">
      <w:pPr>
        <w:rPr>
          <w:lang w:val="en-GB"/>
        </w:rPr>
      </w:pPr>
      <w:r w:rsidRPr="00AE395F">
        <w:rPr>
          <w:lang w:val="en-GB"/>
        </w:rPr>
        <w:t xml:space="preserve">However different characteristics of component types may require different properties for instances of them. Therefore, a symmetrical concept to the </w:t>
      </w:r>
      <w:r w:rsidRPr="00AE395F">
        <w:rPr>
          <w:i/>
          <w:iCs/>
          <w:lang w:val="en-GB"/>
        </w:rPr>
        <w:t xml:space="preserve">PartOrUsageRelatedSpecification </w:t>
      </w:r>
      <w:r w:rsidRPr="00AE395F">
        <w:rPr>
          <w:lang w:val="en-GB"/>
        </w:rPr>
        <w:t xml:space="preserve">for instances was created in the VEC: The </w:t>
      </w:r>
      <w:r w:rsidRPr="00AE395F">
        <w:rPr>
          <w:i/>
          <w:iCs/>
          <w:lang w:val="en-GB"/>
        </w:rPr>
        <w:t>Role.</w:t>
      </w:r>
      <w:r w:rsidRPr="00AE395F">
        <w:rPr>
          <w:lang w:val="en-GB"/>
        </w:rPr>
        <w:t xml:space="preserve"> Quite simplified: A </w:t>
      </w:r>
      <w:r w:rsidRPr="00AE395F">
        <w:rPr>
          <w:i/>
          <w:iCs/>
          <w:lang w:val="en-GB"/>
        </w:rPr>
        <w:t xml:space="preserve">Role </w:t>
      </w:r>
      <w:r w:rsidRPr="00AE395F">
        <w:rPr>
          <w:lang w:val="en-GB"/>
        </w:rPr>
        <w:t xml:space="preserve">is an instance of a </w:t>
      </w:r>
      <w:r w:rsidRPr="00AE395F">
        <w:rPr>
          <w:i/>
          <w:iCs/>
          <w:lang w:val="en-GB"/>
        </w:rPr>
        <w:t>PartOrUsageRelatedSpecification</w:t>
      </w:r>
      <w:r w:rsidRPr="00AE395F">
        <w:rPr>
          <w:lang w:val="en-GB"/>
        </w:rPr>
        <w:t xml:space="preserve"> in the context of an </w:t>
      </w:r>
      <w:r w:rsidRPr="00AE395F">
        <w:rPr>
          <w:i/>
          <w:iCs/>
          <w:lang w:val="en-GB"/>
        </w:rPr>
        <w:t>OccurrenceOrUsage</w:t>
      </w:r>
      <w:r w:rsidRPr="00AE395F">
        <w:rPr>
          <w:lang w:val="en-GB"/>
        </w:rPr>
        <w:t xml:space="preserve"> which is an instance of an abstract or concrete part (difference between </w:t>
      </w:r>
      <w:r w:rsidRPr="00AE395F">
        <w:rPr>
          <w:i/>
          <w:iCs/>
          <w:noProof/>
          <w:lang w:val="en-GB"/>
        </w:rPr>
        <w:t>PartUsage</w:t>
      </w:r>
      <w:r w:rsidRPr="00AE395F">
        <w:rPr>
          <w:lang w:val="en-GB"/>
        </w:rPr>
        <w:t xml:space="preserve"> and </w:t>
      </w:r>
      <w:r w:rsidRPr="00AE395F">
        <w:rPr>
          <w:i/>
          <w:iCs/>
          <w:lang w:val="en-GB"/>
        </w:rPr>
        <w:t>PartOccurrence</w:t>
      </w:r>
      <w:r w:rsidRPr="00AE395F">
        <w:rPr>
          <w:lang w:val="en-GB"/>
        </w:rPr>
        <w:t>).</w:t>
      </w:r>
    </w:p>
    <w:p w14:paraId="2A0A3D37" w14:textId="77777777" w:rsidR="002C65AC" w:rsidRPr="00AE395F" w:rsidRDefault="002C65AC" w:rsidP="002C65AC">
      <w:pPr>
        <w:rPr>
          <w:lang w:val="en-GB"/>
        </w:rPr>
      </w:pPr>
      <w:r w:rsidRPr="00AE395F">
        <w:rPr>
          <w:i/>
          <w:iCs/>
          <w:lang w:val="en-GB"/>
        </w:rPr>
        <w:t xml:space="preserve">Roles, </w:t>
      </w:r>
      <w:r w:rsidRPr="00AE395F">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AE395F">
        <w:rPr>
          <w:i/>
          <w:iCs/>
          <w:lang w:val="en-GB"/>
        </w:rPr>
        <w:t xml:space="preserve">Role </w:t>
      </w:r>
      <w:r w:rsidRPr="00AE395F">
        <w:rPr>
          <w:lang w:val="en-GB"/>
        </w:rPr>
        <w:t xml:space="preserve">can be used without knowing if it belongs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 xml:space="preserve"> concepts like the contacting can be reused regardless of the level of abstract (e.g. in a system wiring without concrete part numbers or in the product specification of wiring harness).</w:t>
      </w:r>
    </w:p>
    <w:p w14:paraId="65DB41CB" w14:textId="77777777" w:rsidR="002C65AC" w:rsidRDefault="002C65AC" w:rsidP="002C65AC">
      <w:pPr>
        <w:pStyle w:val="berschrift3"/>
        <w:keepLines w:val="0"/>
        <w:numPr>
          <w:ilvl w:val="2"/>
          <w:numId w:val="2"/>
        </w:numPr>
        <w:autoSpaceDE/>
        <w:autoSpaceDN/>
        <w:adjustRightInd/>
        <w:spacing w:before="240" w:after="60" w:line="240" w:lineRule="auto"/>
      </w:pPr>
      <w:bookmarkStart w:id="826" w:name="_cf84efcac22cd7903df17cb5f841b8ee"/>
      <w:r>
        <w:lastRenderedPageBreak/>
        <w:t>Instances of Wires</w:t>
      </w:r>
      <w:bookmarkEnd w:id="826"/>
    </w:p>
    <w:p w14:paraId="2777E848" w14:textId="77777777" w:rsidR="002C65AC" w:rsidRDefault="002C65AC" w:rsidP="002C65AC">
      <w:pPr>
        <w:jc w:val="center"/>
      </w:pPr>
      <w:r w:rsidRPr="000244B0">
        <w:rPr>
          <w:noProof/>
          <w:lang w:eastAsia="zh-CN"/>
        </w:rPr>
        <w:drawing>
          <wp:inline distT="0" distB="0" distL="0" distR="0" wp14:anchorId="4A3309E1" wp14:editId="230ECD70">
            <wp:extent cx="5756910" cy="4635500"/>
            <wp:effectExtent l="0" t="0" r="0" b="0"/>
            <wp:docPr id="415" name="Grafik 415"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80142.png" descr="-9187801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635500"/>
                    </a:xfrm>
                    <a:prstGeom prst="rect">
                      <a:avLst/>
                    </a:prstGeom>
                    <a:noFill/>
                    <a:ln>
                      <a:noFill/>
                    </a:ln>
                  </pic:spPr>
                </pic:pic>
              </a:graphicData>
            </a:graphic>
          </wp:inline>
        </w:drawing>
      </w:r>
    </w:p>
    <w:p w14:paraId="3E16DC56" w14:textId="77777777" w:rsidR="002C65AC" w:rsidRPr="00AE395F" w:rsidRDefault="002C65AC" w:rsidP="002C65AC">
      <w:pPr>
        <w:pStyle w:val="Beschriftung"/>
        <w:rPr>
          <w:lang w:val="en-GB"/>
        </w:rPr>
      </w:pPr>
      <w:bookmarkStart w:id="827" w:name="_Toc2773235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40</w:t>
      </w:r>
      <w:r>
        <w:fldChar w:fldCharType="end"/>
      </w:r>
      <w:r w:rsidRPr="00AE395F">
        <w:rPr>
          <w:lang w:val="en-GB"/>
        </w:rPr>
        <w:t>: Instances of Wires</w:t>
      </w:r>
      <w:bookmarkEnd w:id="827"/>
    </w:p>
    <w:p w14:paraId="0E0FA257" w14:textId="77777777" w:rsidR="002C65AC" w:rsidRPr="00AE395F" w:rsidRDefault="002C65AC" w:rsidP="002C65AC">
      <w:pPr>
        <w:rPr>
          <w:lang w:val="en-GB"/>
        </w:rPr>
      </w:pPr>
      <w:r w:rsidRPr="00AE395F">
        <w:rPr>
          <w:lang w:val="en-GB"/>
        </w:rPr>
        <w:t>The diagram shows the mapping between the part master data of a wire (partly displayed on the left side) and the instance specific information (displayed on the right side).</w:t>
      </w:r>
    </w:p>
    <w:p w14:paraId="08D3A7F2" w14:textId="77777777" w:rsidR="002C65AC" w:rsidRDefault="002C65AC" w:rsidP="002C65AC">
      <w:pPr>
        <w:pStyle w:val="berschrift3"/>
        <w:keepLines w:val="0"/>
        <w:numPr>
          <w:ilvl w:val="2"/>
          <w:numId w:val="2"/>
        </w:numPr>
        <w:autoSpaceDE/>
        <w:autoSpaceDN/>
        <w:adjustRightInd/>
        <w:spacing w:before="240" w:after="60" w:line="240" w:lineRule="auto"/>
      </w:pPr>
      <w:bookmarkStart w:id="828" w:name="_126f05394cfb720b3bae7e3790fb2414"/>
      <w:r>
        <w:lastRenderedPageBreak/>
        <w:t>Instances of Terminals</w:t>
      </w:r>
      <w:bookmarkEnd w:id="828"/>
    </w:p>
    <w:p w14:paraId="3ADE9534" w14:textId="77777777" w:rsidR="002C65AC" w:rsidRDefault="002C65AC" w:rsidP="002C65AC">
      <w:pPr>
        <w:jc w:val="center"/>
      </w:pPr>
      <w:r w:rsidRPr="000244B0">
        <w:rPr>
          <w:noProof/>
          <w:lang w:eastAsia="zh-CN"/>
        </w:rPr>
        <w:drawing>
          <wp:inline distT="0" distB="0" distL="0" distR="0" wp14:anchorId="09EC0D38" wp14:editId="3FC3D46B">
            <wp:extent cx="5756910" cy="2917825"/>
            <wp:effectExtent l="0" t="0" r="0" b="0"/>
            <wp:docPr id="414" name="Grafik 414"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74031.png" descr="6140740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917825"/>
                    </a:xfrm>
                    <a:prstGeom prst="rect">
                      <a:avLst/>
                    </a:prstGeom>
                    <a:noFill/>
                    <a:ln>
                      <a:noFill/>
                    </a:ln>
                  </pic:spPr>
                </pic:pic>
              </a:graphicData>
            </a:graphic>
          </wp:inline>
        </w:drawing>
      </w:r>
    </w:p>
    <w:p w14:paraId="080EBEC4" w14:textId="77777777" w:rsidR="002C65AC" w:rsidRPr="00AE395F" w:rsidRDefault="002C65AC" w:rsidP="002C65AC">
      <w:pPr>
        <w:pStyle w:val="Beschriftung"/>
        <w:rPr>
          <w:lang w:val="en-GB"/>
        </w:rPr>
      </w:pPr>
      <w:bookmarkStart w:id="829" w:name="_Toc2773235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41</w:t>
      </w:r>
      <w:r>
        <w:fldChar w:fldCharType="end"/>
      </w:r>
      <w:r w:rsidRPr="00AE395F">
        <w:rPr>
          <w:lang w:val="en-GB"/>
        </w:rPr>
        <w:t>: Instances of Terminals</w:t>
      </w:r>
      <w:bookmarkEnd w:id="829"/>
    </w:p>
    <w:p w14:paraId="38B914A2" w14:textId="77777777" w:rsidR="002C65AC" w:rsidRPr="00AE395F" w:rsidRDefault="002C65AC" w:rsidP="002C65AC">
      <w:pPr>
        <w:rPr>
          <w:lang w:val="en-GB"/>
        </w:rPr>
      </w:pPr>
      <w:r w:rsidRPr="00AE395F">
        <w:rPr>
          <w:lang w:val="en-GB"/>
        </w:rPr>
        <w:t>The diagram shows the mapping between the part master data of a terminal (partly displayed on the left side) and the instance specific information (displayed on the right side).</w:t>
      </w:r>
    </w:p>
    <w:p w14:paraId="2F5963DE" w14:textId="77777777" w:rsidR="002C65AC" w:rsidRDefault="002C65AC" w:rsidP="002C65AC">
      <w:pPr>
        <w:pStyle w:val="berschrift3"/>
        <w:keepLines w:val="0"/>
        <w:numPr>
          <w:ilvl w:val="2"/>
          <w:numId w:val="2"/>
        </w:numPr>
        <w:autoSpaceDE/>
        <w:autoSpaceDN/>
        <w:adjustRightInd/>
        <w:spacing w:before="240" w:after="60" w:line="240" w:lineRule="auto"/>
      </w:pPr>
      <w:bookmarkStart w:id="830" w:name="_a80730d345de88319e765dfc8b2896bf"/>
      <w:r>
        <w:t>Instances of Connector Housings</w:t>
      </w:r>
      <w:bookmarkEnd w:id="830"/>
    </w:p>
    <w:p w14:paraId="13590D66" w14:textId="22A8EE30" w:rsidR="002C65AC" w:rsidRDefault="002C65AC" w:rsidP="002C65AC">
      <w:pPr>
        <w:jc w:val="center"/>
      </w:pPr>
      <w:commentRangeStart w:id="831"/>
      <w:r w:rsidRPr="000244B0">
        <w:rPr>
          <w:noProof/>
          <w:lang w:eastAsia="zh-CN"/>
        </w:rPr>
        <w:drawing>
          <wp:inline distT="0" distB="0" distL="0" distR="0" wp14:anchorId="56B8D3C1" wp14:editId="0BA06683">
            <wp:extent cx="5748655" cy="3594100"/>
            <wp:effectExtent l="0" t="0" r="4445" b="6350"/>
            <wp:docPr id="413" name="Grafik 413"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030258.png" descr="-16210302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594100"/>
                    </a:xfrm>
                    <a:prstGeom prst="rect">
                      <a:avLst/>
                    </a:prstGeom>
                    <a:noFill/>
                    <a:ln>
                      <a:noFill/>
                    </a:ln>
                  </pic:spPr>
                </pic:pic>
              </a:graphicData>
            </a:graphic>
          </wp:inline>
        </w:drawing>
      </w:r>
      <w:commentRangeEnd w:id="831"/>
      <w:r w:rsidR="0036497E">
        <w:rPr>
          <w:rStyle w:val="Kommentarzeichen"/>
        </w:rPr>
        <w:commentReference w:id="831"/>
      </w:r>
    </w:p>
    <w:p w14:paraId="5A63BC0C" w14:textId="77777777" w:rsidR="002C65AC" w:rsidRPr="00AE395F" w:rsidRDefault="002C65AC" w:rsidP="002C65AC">
      <w:pPr>
        <w:pStyle w:val="Beschriftung"/>
        <w:rPr>
          <w:lang w:val="en-GB"/>
        </w:rPr>
      </w:pPr>
      <w:bookmarkStart w:id="832" w:name="_Toc2773235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42</w:t>
      </w:r>
      <w:r>
        <w:fldChar w:fldCharType="end"/>
      </w:r>
      <w:r w:rsidRPr="00AE395F">
        <w:rPr>
          <w:lang w:val="en-GB"/>
        </w:rPr>
        <w:t>: Instances of Connector Housings</w:t>
      </w:r>
      <w:bookmarkEnd w:id="832"/>
    </w:p>
    <w:p w14:paraId="3F3208D4" w14:textId="77777777" w:rsidR="002C65AC" w:rsidRPr="00AE395F" w:rsidRDefault="002C65AC" w:rsidP="002C65AC">
      <w:pPr>
        <w:rPr>
          <w:lang w:val="en-GB"/>
        </w:rPr>
      </w:pPr>
      <w:r w:rsidRPr="00AE395F">
        <w:rPr>
          <w:lang w:val="en-GB"/>
        </w:rPr>
        <w:t>The diagram shows the mapping between the part master data of a connector housing (partly displayed on the left side) and the instance specific information (displayed on the right side).</w:t>
      </w:r>
    </w:p>
    <w:p w14:paraId="7D897924" w14:textId="77777777" w:rsidR="002C65AC" w:rsidRDefault="002C65AC" w:rsidP="002C65AC">
      <w:pPr>
        <w:pStyle w:val="berschrift3"/>
        <w:keepLines w:val="0"/>
        <w:numPr>
          <w:ilvl w:val="2"/>
          <w:numId w:val="2"/>
        </w:numPr>
        <w:autoSpaceDE/>
        <w:autoSpaceDN/>
        <w:adjustRightInd/>
        <w:spacing w:before="240" w:after="60" w:line="240" w:lineRule="auto"/>
      </w:pPr>
      <w:bookmarkStart w:id="833" w:name="_392b308767a57114014a34c3f66ef2ec"/>
      <w:r>
        <w:lastRenderedPageBreak/>
        <w:t>Instances of Cavity Seals and Cavity Plugs</w:t>
      </w:r>
      <w:bookmarkEnd w:id="833"/>
    </w:p>
    <w:p w14:paraId="1DF948E6" w14:textId="77777777" w:rsidR="002C65AC" w:rsidRDefault="002C65AC" w:rsidP="002C65AC">
      <w:pPr>
        <w:jc w:val="center"/>
      </w:pPr>
      <w:r w:rsidRPr="000244B0">
        <w:rPr>
          <w:noProof/>
          <w:lang w:eastAsia="zh-CN"/>
        </w:rPr>
        <w:drawing>
          <wp:inline distT="0" distB="0" distL="0" distR="0" wp14:anchorId="23896970" wp14:editId="699EA9DA">
            <wp:extent cx="5756910" cy="3482975"/>
            <wp:effectExtent l="0" t="0" r="0" b="3175"/>
            <wp:docPr id="412" name="Grafik 412"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11453.png" descr="-3736114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7F6E6BE7" w14:textId="77777777" w:rsidR="002C65AC" w:rsidRPr="00AE395F" w:rsidRDefault="002C65AC" w:rsidP="002C65AC">
      <w:pPr>
        <w:pStyle w:val="Beschriftung"/>
        <w:rPr>
          <w:lang w:val="en-GB"/>
        </w:rPr>
      </w:pPr>
      <w:bookmarkStart w:id="834" w:name="_Toc2773235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43</w:t>
      </w:r>
      <w:r>
        <w:fldChar w:fldCharType="end"/>
      </w:r>
      <w:r w:rsidRPr="00AE395F">
        <w:rPr>
          <w:lang w:val="en-GB"/>
        </w:rPr>
        <w:t>: Instances of Cavity Seals and Cavity Plugs</w:t>
      </w:r>
      <w:bookmarkEnd w:id="834"/>
    </w:p>
    <w:p w14:paraId="4A2E80A4" w14:textId="77777777" w:rsidR="002C65AC" w:rsidRPr="00AE395F" w:rsidRDefault="002C65AC" w:rsidP="002C65AC">
      <w:pPr>
        <w:rPr>
          <w:lang w:val="en-GB"/>
        </w:rPr>
      </w:pPr>
      <w:r w:rsidRPr="00AE395F">
        <w:rPr>
          <w:lang w:val="en-GB"/>
        </w:rPr>
        <w:t>The diagram shows the mapping between the part master data of a cavity seals and cavity plugs (partly displayed on the left side) and the instance specific information (displayed on the right side).</w:t>
      </w:r>
    </w:p>
    <w:p w14:paraId="7509FA01" w14:textId="77777777" w:rsidR="002C65AC" w:rsidRDefault="002C65AC" w:rsidP="002C65AC">
      <w:pPr>
        <w:pStyle w:val="berschrift3"/>
        <w:keepLines w:val="0"/>
        <w:numPr>
          <w:ilvl w:val="2"/>
          <w:numId w:val="2"/>
        </w:numPr>
        <w:autoSpaceDE/>
        <w:autoSpaceDN/>
        <w:adjustRightInd/>
        <w:spacing w:before="240" w:after="60" w:line="240" w:lineRule="auto"/>
      </w:pPr>
      <w:bookmarkStart w:id="835" w:name="_c485d47f6328471e0dc3f01edf16b96c"/>
      <w:r>
        <w:t>Instances of EE-Components</w:t>
      </w:r>
      <w:bookmarkEnd w:id="835"/>
    </w:p>
    <w:p w14:paraId="1AC8DDD2" w14:textId="77777777" w:rsidR="002C65AC" w:rsidRDefault="002C65AC" w:rsidP="002C65AC">
      <w:pPr>
        <w:jc w:val="center"/>
      </w:pPr>
      <w:r w:rsidRPr="000244B0">
        <w:rPr>
          <w:noProof/>
          <w:lang w:eastAsia="zh-CN"/>
        </w:rPr>
        <w:drawing>
          <wp:inline distT="0" distB="0" distL="0" distR="0" wp14:anchorId="06E70AEF" wp14:editId="689B142A">
            <wp:extent cx="5756910" cy="3196590"/>
            <wp:effectExtent l="0" t="0" r="0" b="3810"/>
            <wp:docPr id="411" name="Grafik 411"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3745.png" descr="-2049437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3196590"/>
                    </a:xfrm>
                    <a:prstGeom prst="rect">
                      <a:avLst/>
                    </a:prstGeom>
                    <a:noFill/>
                    <a:ln>
                      <a:noFill/>
                    </a:ln>
                  </pic:spPr>
                </pic:pic>
              </a:graphicData>
            </a:graphic>
          </wp:inline>
        </w:drawing>
      </w:r>
    </w:p>
    <w:p w14:paraId="26F272AB" w14:textId="77777777" w:rsidR="002C65AC" w:rsidRPr="00AE395F" w:rsidRDefault="002C65AC" w:rsidP="002C65AC">
      <w:pPr>
        <w:pStyle w:val="Beschriftung"/>
        <w:rPr>
          <w:lang w:val="en-GB"/>
        </w:rPr>
      </w:pPr>
      <w:bookmarkStart w:id="836" w:name="_Toc2773235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44</w:t>
      </w:r>
      <w:r>
        <w:fldChar w:fldCharType="end"/>
      </w:r>
      <w:r w:rsidRPr="00AE395F">
        <w:rPr>
          <w:lang w:val="en-GB"/>
        </w:rPr>
        <w:t>: Instances of EE-Components</w:t>
      </w:r>
      <w:bookmarkEnd w:id="836"/>
    </w:p>
    <w:p w14:paraId="3E25D87F" w14:textId="77777777" w:rsidR="002C65AC" w:rsidRPr="00AE395F" w:rsidRDefault="002C65AC" w:rsidP="002C65AC">
      <w:pPr>
        <w:rPr>
          <w:lang w:val="en-GB"/>
        </w:rPr>
      </w:pPr>
      <w:r w:rsidRPr="00AE395F">
        <w:rPr>
          <w:lang w:val="en-GB"/>
        </w:rPr>
        <w:t xml:space="preserve">The diagram shows the mapping between the part master data of an EE-component (partly displayed on the left side) and the instance specific information (displayed on </w:t>
      </w:r>
      <w:r w:rsidRPr="00AE395F">
        <w:rPr>
          <w:lang w:val="en-GB"/>
        </w:rPr>
        <w:lastRenderedPageBreak/>
        <w:t xml:space="preserve">the right side). Additionally, an </w:t>
      </w:r>
      <w:r w:rsidRPr="00AE395F">
        <w:rPr>
          <w:i/>
          <w:iCs/>
          <w:lang w:val="en-GB"/>
        </w:rPr>
        <w:t>EEComponentRole</w:t>
      </w:r>
      <w:r w:rsidRPr="00AE395F">
        <w:rPr>
          <w:lang w:val="en-GB"/>
        </w:rPr>
        <w:t xml:space="preserve"> can reference one or more </w:t>
      </w:r>
      <w:r w:rsidRPr="00AE395F">
        <w:rPr>
          <w:i/>
          <w:iCs/>
          <w:lang w:val="en-GB"/>
        </w:rPr>
        <w:t>ConnectorHousingRoles</w:t>
      </w:r>
      <w:r w:rsidRPr="00AE395F">
        <w:rPr>
          <w:lang w:val="en-GB"/>
        </w:rPr>
        <w:t xml:space="preserve">, </w:t>
      </w:r>
      <w:r w:rsidRPr="00AE395F">
        <w:rPr>
          <w:i/>
          <w:iCs/>
          <w:lang w:val="en-GB"/>
        </w:rPr>
        <w:t xml:space="preserve">AbstractSlotRoles </w:t>
      </w:r>
      <w:r w:rsidRPr="00AE395F">
        <w:rPr>
          <w:lang w:val="en-GB"/>
        </w:rPr>
        <w:t xml:space="preserve">or </w:t>
      </w:r>
      <w:r w:rsidRPr="00AE395F">
        <w:rPr>
          <w:i/>
          <w:iCs/>
          <w:lang w:val="en-GB"/>
        </w:rPr>
        <w:t>CavityReferences</w:t>
      </w:r>
      <w:r w:rsidRPr="00AE395F">
        <w:rPr>
          <w:lang w:val="en-GB"/>
        </w:rPr>
        <w:t xml:space="preserve"> onto which it is mounted.</w:t>
      </w:r>
    </w:p>
    <w:p w14:paraId="4CEF59D3" w14:textId="77777777" w:rsidR="002C65AC" w:rsidRDefault="002C65AC" w:rsidP="002C65AC">
      <w:pPr>
        <w:pStyle w:val="berschrift3"/>
        <w:keepLines w:val="0"/>
        <w:numPr>
          <w:ilvl w:val="2"/>
          <w:numId w:val="2"/>
        </w:numPr>
        <w:autoSpaceDE/>
        <w:autoSpaceDN/>
        <w:adjustRightInd/>
        <w:spacing w:before="240" w:after="60" w:line="240" w:lineRule="auto"/>
      </w:pPr>
      <w:bookmarkStart w:id="837" w:name="_da553e20a1c488208e484130fdfcbfd9"/>
      <w:r>
        <w:t>Instances of Wire Protections</w:t>
      </w:r>
      <w:bookmarkEnd w:id="837"/>
    </w:p>
    <w:p w14:paraId="1555DDC1" w14:textId="77777777" w:rsidR="002C65AC" w:rsidRDefault="002C65AC" w:rsidP="002C65AC">
      <w:pPr>
        <w:jc w:val="center"/>
      </w:pPr>
      <w:r w:rsidRPr="000244B0">
        <w:rPr>
          <w:noProof/>
          <w:lang w:eastAsia="zh-CN"/>
        </w:rPr>
        <w:drawing>
          <wp:inline distT="0" distB="0" distL="0" distR="0" wp14:anchorId="206188F2" wp14:editId="58CF5ECA">
            <wp:extent cx="5756910" cy="2456815"/>
            <wp:effectExtent l="0" t="0" r="0" b="635"/>
            <wp:docPr id="410" name="Grafik 410"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53222.png" descr="8334532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1A28F062" w14:textId="77777777" w:rsidR="002C65AC" w:rsidRPr="00AE395F" w:rsidRDefault="002C65AC" w:rsidP="002C65AC">
      <w:pPr>
        <w:pStyle w:val="Beschriftung"/>
        <w:rPr>
          <w:lang w:val="en-GB"/>
        </w:rPr>
      </w:pPr>
      <w:bookmarkStart w:id="838" w:name="_Toc2773235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45</w:t>
      </w:r>
      <w:r>
        <w:fldChar w:fldCharType="end"/>
      </w:r>
      <w:r w:rsidRPr="00AE395F">
        <w:rPr>
          <w:lang w:val="en-GB"/>
        </w:rPr>
        <w:t>: Instances of Wire Protections</w:t>
      </w:r>
      <w:bookmarkEnd w:id="838"/>
    </w:p>
    <w:p w14:paraId="2F9AAD14" w14:textId="77777777" w:rsidR="002C65AC" w:rsidRPr="00AE395F" w:rsidRDefault="002C65AC" w:rsidP="002C65AC">
      <w:pPr>
        <w:rPr>
          <w:lang w:val="en-GB"/>
        </w:rPr>
      </w:pPr>
      <w:r w:rsidRPr="00AE395F">
        <w:rPr>
          <w:lang w:val="en-GB"/>
        </w:rPr>
        <w:t>The diagram shows the mapping between the part master data of a wire protection (partly displayed on the left side) and the instance specific information (displayed on the right side).</w:t>
      </w:r>
    </w:p>
    <w:p w14:paraId="5BEEAB0F" w14:textId="77777777" w:rsidR="002C65AC" w:rsidRDefault="002C65AC" w:rsidP="002C65AC">
      <w:pPr>
        <w:pStyle w:val="berschrift3"/>
        <w:keepLines w:val="0"/>
        <w:numPr>
          <w:ilvl w:val="2"/>
          <w:numId w:val="2"/>
        </w:numPr>
        <w:autoSpaceDE/>
        <w:autoSpaceDN/>
        <w:adjustRightInd/>
        <w:spacing w:before="240" w:after="60" w:line="240" w:lineRule="auto"/>
      </w:pPr>
      <w:bookmarkStart w:id="839" w:name="_fece094588890a3f16b043896dec546d"/>
      <w:r>
        <w:t>Instances of Fixings, Cable Ducts, Cable Ties and Similar</w:t>
      </w:r>
      <w:bookmarkEnd w:id="839"/>
    </w:p>
    <w:p w14:paraId="6E2553A2" w14:textId="77777777" w:rsidR="002C65AC" w:rsidRDefault="002C65AC" w:rsidP="002C65AC">
      <w:pPr>
        <w:jc w:val="center"/>
      </w:pPr>
      <w:r w:rsidRPr="000244B0">
        <w:rPr>
          <w:noProof/>
          <w:lang w:eastAsia="zh-CN"/>
        </w:rPr>
        <w:drawing>
          <wp:inline distT="0" distB="0" distL="0" distR="0" wp14:anchorId="26745209" wp14:editId="577BF743">
            <wp:extent cx="5756910" cy="3275965"/>
            <wp:effectExtent l="0" t="0" r="0" b="635"/>
            <wp:docPr id="409" name="Grafik 409"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504123.png" descr="17545041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3275965"/>
                    </a:xfrm>
                    <a:prstGeom prst="rect">
                      <a:avLst/>
                    </a:prstGeom>
                    <a:noFill/>
                    <a:ln>
                      <a:noFill/>
                    </a:ln>
                  </pic:spPr>
                </pic:pic>
              </a:graphicData>
            </a:graphic>
          </wp:inline>
        </w:drawing>
      </w:r>
    </w:p>
    <w:p w14:paraId="2906715A" w14:textId="77777777" w:rsidR="002C65AC" w:rsidRPr="00AE395F" w:rsidRDefault="002C65AC" w:rsidP="002C65AC">
      <w:pPr>
        <w:pStyle w:val="Beschriftung"/>
        <w:rPr>
          <w:lang w:val="en-GB"/>
        </w:rPr>
      </w:pPr>
      <w:bookmarkStart w:id="840" w:name="_Toc2773235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46</w:t>
      </w:r>
      <w:r>
        <w:fldChar w:fldCharType="end"/>
      </w:r>
      <w:r w:rsidRPr="00AE395F">
        <w:rPr>
          <w:lang w:val="en-GB"/>
        </w:rPr>
        <w:t>: Instances of Fixings, Cable Ducts, Cable Ties and Similar</w:t>
      </w:r>
      <w:bookmarkEnd w:id="840"/>
    </w:p>
    <w:p w14:paraId="77375B24" w14:textId="77777777" w:rsidR="002C65AC" w:rsidRPr="009B7D46" w:rsidRDefault="002C65AC" w:rsidP="002C65AC">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21B05EEE" w14:textId="77777777" w:rsidR="002C65AC" w:rsidRDefault="002C65AC" w:rsidP="002C65AC">
      <w:pPr>
        <w:pStyle w:val="berschrift3"/>
        <w:keepLines w:val="0"/>
        <w:numPr>
          <w:ilvl w:val="2"/>
          <w:numId w:val="2"/>
        </w:numPr>
        <w:autoSpaceDE/>
        <w:autoSpaceDN/>
        <w:adjustRightInd/>
        <w:spacing w:before="240" w:after="60" w:line="240" w:lineRule="auto"/>
      </w:pPr>
      <w:bookmarkStart w:id="841" w:name="_b8f2f807a378386eef5d7ee5f990082f"/>
      <w:r>
        <w:lastRenderedPageBreak/>
        <w:t>Instances of Grommets</w:t>
      </w:r>
      <w:bookmarkEnd w:id="841"/>
    </w:p>
    <w:p w14:paraId="063684D7" w14:textId="77777777" w:rsidR="002C65AC" w:rsidRDefault="002C65AC" w:rsidP="002C65AC">
      <w:pPr>
        <w:jc w:val="center"/>
      </w:pPr>
      <w:r w:rsidRPr="000244B0">
        <w:rPr>
          <w:noProof/>
          <w:lang w:eastAsia="zh-CN"/>
        </w:rPr>
        <w:drawing>
          <wp:inline distT="0" distB="0" distL="0" distR="0" wp14:anchorId="49C9B6EE" wp14:editId="5A7BB063">
            <wp:extent cx="5756910" cy="5327650"/>
            <wp:effectExtent l="0" t="0" r="0" b="6350"/>
            <wp:docPr id="408" name="Grafik 408"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90383.png" descr="15916903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7492DE4E" w14:textId="77777777" w:rsidR="002C65AC" w:rsidRDefault="002C65AC" w:rsidP="002C65AC">
      <w:pPr>
        <w:pStyle w:val="Beschriftung"/>
      </w:pPr>
      <w:bookmarkStart w:id="842" w:name="_Toc27732359"/>
      <w:r>
        <w:t xml:space="preserve">Figure </w:t>
      </w:r>
      <w:r>
        <w:fldChar w:fldCharType="begin"/>
      </w:r>
      <w:r>
        <w:instrText xml:space="preserve"> SEQ Figure \* ARABIC </w:instrText>
      </w:r>
      <w:r>
        <w:fldChar w:fldCharType="separate"/>
      </w:r>
      <w:r w:rsidR="00FD096A">
        <w:t>47</w:t>
      </w:r>
      <w:r>
        <w:fldChar w:fldCharType="end"/>
      </w:r>
      <w:r>
        <w:t>: Instances of Grommets</w:t>
      </w:r>
      <w:bookmarkEnd w:id="842"/>
    </w:p>
    <w:p w14:paraId="41674B00" w14:textId="77777777" w:rsidR="002C65AC" w:rsidRDefault="002C65AC" w:rsidP="002C65AC">
      <w:pPr>
        <w:pStyle w:val="berschrift3"/>
        <w:keepLines w:val="0"/>
        <w:numPr>
          <w:ilvl w:val="2"/>
          <w:numId w:val="2"/>
        </w:numPr>
        <w:autoSpaceDE/>
        <w:autoSpaceDN/>
        <w:adjustRightInd/>
        <w:spacing w:before="240" w:after="60" w:line="240" w:lineRule="auto"/>
      </w:pPr>
      <w:bookmarkStart w:id="843" w:name="_c8a5efc151becb78a047d24d5433eb20"/>
      <w:r>
        <w:t>Instances of undefined Components</w:t>
      </w:r>
      <w:bookmarkEnd w:id="843"/>
    </w:p>
    <w:p w14:paraId="32B511CC" w14:textId="77777777" w:rsidR="002C65AC" w:rsidRDefault="002C65AC" w:rsidP="002C65AC">
      <w:pPr>
        <w:jc w:val="center"/>
      </w:pPr>
      <w:r w:rsidRPr="000244B0">
        <w:rPr>
          <w:noProof/>
          <w:lang w:eastAsia="zh-CN"/>
        </w:rPr>
        <w:drawing>
          <wp:inline distT="0" distB="0" distL="0" distR="0" wp14:anchorId="562A9D55" wp14:editId="3BE297C7">
            <wp:extent cx="5295265" cy="2003425"/>
            <wp:effectExtent l="0" t="0" r="635" b="0"/>
            <wp:docPr id="407" name="Grafik 407"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343520.png" descr="-19813435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2003425"/>
                    </a:xfrm>
                    <a:prstGeom prst="rect">
                      <a:avLst/>
                    </a:prstGeom>
                    <a:noFill/>
                    <a:ln>
                      <a:noFill/>
                    </a:ln>
                  </pic:spPr>
                </pic:pic>
              </a:graphicData>
            </a:graphic>
          </wp:inline>
        </w:drawing>
      </w:r>
    </w:p>
    <w:p w14:paraId="67788DEF" w14:textId="77777777" w:rsidR="002C65AC" w:rsidRPr="00AE395F" w:rsidRDefault="002C65AC" w:rsidP="002C65AC">
      <w:pPr>
        <w:pStyle w:val="Beschriftung"/>
        <w:rPr>
          <w:lang w:val="en-GB"/>
        </w:rPr>
      </w:pPr>
      <w:bookmarkStart w:id="844" w:name="_Toc2773236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48</w:t>
      </w:r>
      <w:r>
        <w:fldChar w:fldCharType="end"/>
      </w:r>
      <w:r w:rsidRPr="00AE395F">
        <w:rPr>
          <w:lang w:val="en-GB"/>
        </w:rPr>
        <w:t>: Instances of undefined Components</w:t>
      </w:r>
      <w:bookmarkEnd w:id="844"/>
    </w:p>
    <w:p w14:paraId="16E9E6F7" w14:textId="77777777" w:rsidR="002C65AC" w:rsidRPr="00AE395F" w:rsidRDefault="002C65AC" w:rsidP="002C65AC">
      <w:pPr>
        <w:rPr>
          <w:lang w:val="en-GB"/>
        </w:rPr>
      </w:pPr>
      <w:r w:rsidRPr="00AE395F">
        <w:rPr>
          <w:lang w:val="en-GB"/>
        </w:rPr>
        <w:lastRenderedPageBreak/>
        <w:t xml:space="preserve">In some cases, it is necessary to specify and to use a component which is not defined in detail by the VEC. The recommended approach in such a case is to use a </w:t>
      </w:r>
      <w:r w:rsidRPr="00AE395F">
        <w:rPr>
          <w:i/>
          <w:iCs/>
          <w:lang w:val="en-GB"/>
        </w:rPr>
        <w:t>PartOrUsageRelatedSpecification</w:t>
      </w:r>
      <w:r w:rsidRPr="00AE395F">
        <w:rPr>
          <w:lang w:val="en-GB"/>
        </w:rPr>
        <w:t xml:space="preserve"> with </w:t>
      </w:r>
      <w:r w:rsidRPr="00AE395F">
        <w:rPr>
          <w:i/>
          <w:iCs/>
          <w:lang w:val="en-GB"/>
        </w:rPr>
        <w:t>CustomProperties</w:t>
      </w:r>
      <w:r w:rsidRPr="00AE395F">
        <w:rPr>
          <w:lang w:val="en-GB"/>
        </w:rPr>
        <w:t xml:space="preserve"> to specify such a component. When this component must be instanced, a </w:t>
      </w:r>
      <w:r w:rsidRPr="00AE395F">
        <w:rPr>
          <w:i/>
          <w:iCs/>
          <w:lang w:val="en-GB"/>
        </w:rPr>
        <w:t>SpecificRole</w:t>
      </w:r>
      <w:r w:rsidRPr="00AE395F">
        <w:rPr>
          <w:lang w:val="en-GB"/>
        </w:rPr>
        <w:t xml:space="preserve"> shall be used.</w:t>
      </w:r>
    </w:p>
    <w:p w14:paraId="264E3CBE" w14:textId="77777777" w:rsidR="002C65AC" w:rsidRDefault="002C65AC" w:rsidP="002C65AC">
      <w:pPr>
        <w:pStyle w:val="berschrift3"/>
        <w:keepLines w:val="0"/>
        <w:numPr>
          <w:ilvl w:val="2"/>
          <w:numId w:val="2"/>
        </w:numPr>
        <w:autoSpaceDE/>
        <w:autoSpaceDN/>
        <w:adjustRightInd/>
        <w:spacing w:before="240" w:after="60" w:line="240" w:lineRule="auto"/>
      </w:pPr>
      <w:bookmarkStart w:id="845" w:name="_a04bc2d6c04ecc72fcc7594959d460fa"/>
      <w:r>
        <w:t>Instances of Placeable Components</w:t>
      </w:r>
      <w:bookmarkEnd w:id="845"/>
    </w:p>
    <w:p w14:paraId="227D028B" w14:textId="77777777" w:rsidR="002C65AC" w:rsidRDefault="002C65AC" w:rsidP="002C65AC">
      <w:pPr>
        <w:jc w:val="center"/>
      </w:pPr>
      <w:r w:rsidRPr="000244B0">
        <w:rPr>
          <w:noProof/>
          <w:lang w:eastAsia="zh-CN"/>
        </w:rPr>
        <w:drawing>
          <wp:inline distT="0" distB="0" distL="0" distR="0" wp14:anchorId="7EE57538" wp14:editId="43CEF3EF">
            <wp:extent cx="5756910" cy="4269740"/>
            <wp:effectExtent l="0" t="0" r="0" b="0"/>
            <wp:docPr id="406" name="Grafik 406"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373712.png" descr="-15553737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14:paraId="30D746D8" w14:textId="77777777" w:rsidR="002C65AC" w:rsidRPr="00AE395F" w:rsidRDefault="002C65AC" w:rsidP="002C65AC">
      <w:pPr>
        <w:pStyle w:val="Beschriftung"/>
        <w:rPr>
          <w:lang w:val="en-GB"/>
        </w:rPr>
      </w:pPr>
      <w:bookmarkStart w:id="846" w:name="_Toc2773236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49</w:t>
      </w:r>
      <w:r>
        <w:fldChar w:fldCharType="end"/>
      </w:r>
      <w:r w:rsidRPr="00AE395F">
        <w:rPr>
          <w:lang w:val="en-GB"/>
        </w:rPr>
        <w:t>: Instances of Placeable Components</w:t>
      </w:r>
      <w:bookmarkEnd w:id="846"/>
    </w:p>
    <w:p w14:paraId="4DC596B9" w14:textId="77777777" w:rsidR="002C65AC" w:rsidRPr="00AE395F" w:rsidRDefault="002C65AC" w:rsidP="002C65AC">
      <w:pPr>
        <w:rPr>
          <w:lang w:val="en-GB"/>
        </w:rPr>
      </w:pPr>
      <w:r w:rsidRPr="00AE395F">
        <w:rPr>
          <w:lang w:val="en-GB"/>
        </w:rPr>
        <w:t xml:space="preserve">The diagram shows the mapping between the part master data of a </w:t>
      </w:r>
      <w:r w:rsidRPr="00AE395F">
        <w:rPr>
          <w:i/>
          <w:iCs/>
          <w:lang w:val="en-GB"/>
        </w:rPr>
        <w:t>PlaceableElement</w:t>
      </w:r>
      <w:r w:rsidRPr="00AE395F">
        <w:rPr>
          <w:lang w:val="en-GB"/>
        </w:rPr>
        <w:t xml:space="preserve"> (partly displayed on the left side) and the corresponding instance specific information (displayed on the right side).</w:t>
      </w:r>
    </w:p>
    <w:p w14:paraId="30341146" w14:textId="77777777" w:rsidR="002C65AC" w:rsidRDefault="002C65AC" w:rsidP="002C65AC">
      <w:pPr>
        <w:pStyle w:val="berschrift3"/>
        <w:keepLines w:val="0"/>
        <w:numPr>
          <w:ilvl w:val="2"/>
          <w:numId w:val="2"/>
        </w:numPr>
        <w:autoSpaceDE/>
        <w:autoSpaceDN/>
        <w:adjustRightInd/>
        <w:spacing w:before="240" w:after="60" w:line="240" w:lineRule="auto"/>
      </w:pPr>
      <w:bookmarkStart w:id="847" w:name="_e9a980f9c4d2fe95497840f6a87bcbe8"/>
      <w:r>
        <w:lastRenderedPageBreak/>
        <w:t>Installation Instructions</w:t>
      </w:r>
      <w:bookmarkEnd w:id="847"/>
    </w:p>
    <w:p w14:paraId="58876AA4" w14:textId="698B8749" w:rsidR="002C65AC" w:rsidRDefault="002C65AC" w:rsidP="002C65AC">
      <w:pPr>
        <w:jc w:val="center"/>
      </w:pPr>
      <w:commentRangeStart w:id="848"/>
      <w:r w:rsidRPr="000244B0">
        <w:rPr>
          <w:noProof/>
          <w:lang w:eastAsia="zh-CN"/>
        </w:rPr>
        <w:drawing>
          <wp:inline distT="0" distB="0" distL="0" distR="0" wp14:anchorId="7570E4C6" wp14:editId="07056EAD">
            <wp:extent cx="5756910" cy="4110990"/>
            <wp:effectExtent l="0" t="0" r="0" b="3810"/>
            <wp:docPr id="405" name="Grafik 405"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588455.png" descr="18835884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commentRangeEnd w:id="848"/>
      <w:r w:rsidR="0036497E">
        <w:rPr>
          <w:rStyle w:val="Kommentarzeichen"/>
        </w:rPr>
        <w:commentReference w:id="848"/>
      </w:r>
    </w:p>
    <w:p w14:paraId="5E1308F7" w14:textId="77777777" w:rsidR="002C65AC" w:rsidRPr="00AE395F" w:rsidRDefault="002C65AC" w:rsidP="002C65AC">
      <w:pPr>
        <w:pStyle w:val="Beschriftung"/>
        <w:rPr>
          <w:lang w:val="en-GB"/>
        </w:rPr>
      </w:pPr>
      <w:bookmarkStart w:id="849" w:name="_Toc2773236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50</w:t>
      </w:r>
      <w:r>
        <w:fldChar w:fldCharType="end"/>
      </w:r>
      <w:r w:rsidRPr="00AE395F">
        <w:rPr>
          <w:lang w:val="en-GB"/>
        </w:rPr>
        <w:t>: Installation Instructions</w:t>
      </w:r>
      <w:bookmarkEnd w:id="849"/>
    </w:p>
    <w:p w14:paraId="1B4BE172" w14:textId="77777777" w:rsidR="002C65AC" w:rsidRPr="00AE395F" w:rsidRDefault="002C65AC" w:rsidP="002C65AC">
      <w:pPr>
        <w:rPr>
          <w:lang w:val="en-GB"/>
        </w:rPr>
      </w:pPr>
      <w:r w:rsidRPr="00AE395F">
        <w:rPr>
          <w:lang w:val="en-GB"/>
        </w:rPr>
        <w:t xml:space="preserve">Basis for the definition of installation instructions is the abstract class </w:t>
      </w:r>
      <w:r w:rsidRPr="00AE395F">
        <w:rPr>
          <w:i/>
          <w:iCs/>
          <w:lang w:val="en-GB"/>
        </w:rPr>
        <w:t>Instruction</w:t>
      </w:r>
      <w:r w:rsidRPr="00AE395F">
        <w:rPr>
          <w:lang w:val="en-GB"/>
        </w:rPr>
        <w:t xml:space="preserve"> which allows instructions to be specified as </w:t>
      </w:r>
      <w:r w:rsidRPr="00AE395F">
        <w:rPr>
          <w:i/>
          <w:iCs/>
          <w:lang w:val="en-GB"/>
        </w:rPr>
        <w:t>TextBasedInstructions</w:t>
      </w:r>
      <w:r w:rsidRPr="00AE395F">
        <w:rPr>
          <w:lang w:val="en-GB"/>
        </w:rPr>
        <w:t xml:space="preserve">, </w:t>
      </w:r>
      <w:r w:rsidRPr="00AE395F">
        <w:rPr>
          <w:i/>
          <w:iCs/>
          <w:lang w:val="en-GB"/>
        </w:rPr>
        <w:t>FileBasedInstructions</w:t>
      </w:r>
      <w:r w:rsidRPr="00AE395F">
        <w:rPr>
          <w:lang w:val="en-GB"/>
        </w:rPr>
        <w:t xml:space="preserve"> or </w:t>
      </w:r>
      <w:r w:rsidRPr="00AE395F">
        <w:rPr>
          <w:i/>
          <w:iCs/>
          <w:lang w:val="en-GB"/>
        </w:rPr>
        <w:t xml:space="preserve">DocumentBasedInstructions. </w:t>
      </w:r>
    </w:p>
    <w:p w14:paraId="4914939A" w14:textId="77777777" w:rsidR="002C65AC" w:rsidRPr="00AE395F" w:rsidRDefault="002C65AC" w:rsidP="002C65AC">
      <w:pPr>
        <w:rPr>
          <w:lang w:val="en-GB"/>
        </w:rPr>
      </w:pPr>
      <w:r w:rsidRPr="00AE395F">
        <w:rPr>
          <w:lang w:val="en-GB"/>
        </w:rPr>
        <w:t xml:space="preserve">Note: This diagram only shows the </w:t>
      </w:r>
      <w:r w:rsidRPr="00AE395F">
        <w:rPr>
          <w:i/>
          <w:iCs/>
          <w:lang w:val="en-GB"/>
        </w:rPr>
        <w:t>Instruction</w:t>
      </w:r>
      <w:r w:rsidRPr="00AE395F">
        <w:rPr>
          <w:lang w:val="en-GB"/>
        </w:rPr>
        <w:t xml:space="preserve"> concept in the context of </w:t>
      </w:r>
      <w:r w:rsidRPr="00AE395F">
        <w:rPr>
          <w:i/>
          <w:iCs/>
          <w:lang w:val="en-GB"/>
        </w:rPr>
        <w:t>OccurrenceOrUsage</w:t>
      </w:r>
      <w:r w:rsidRPr="00AE395F">
        <w:rPr>
          <w:lang w:val="en-GB"/>
        </w:rPr>
        <w:t xml:space="preserve">. However, the </w:t>
      </w:r>
      <w:r w:rsidRPr="00AE395F">
        <w:rPr>
          <w:i/>
          <w:iCs/>
          <w:lang w:val="en-GB"/>
        </w:rPr>
        <w:t>Instruction</w:t>
      </w:r>
      <w:r w:rsidRPr="00AE395F">
        <w:rPr>
          <w:lang w:val="en-GB"/>
        </w:rPr>
        <w:t xml:space="preserve"> concept is used in the context of </w:t>
      </w:r>
      <w:r w:rsidRPr="00AE395F">
        <w:rPr>
          <w:i/>
          <w:iCs/>
          <w:lang w:val="en-GB"/>
        </w:rPr>
        <w:t xml:space="preserve">PartVersions </w:t>
      </w:r>
      <w:r w:rsidRPr="00AE395F">
        <w:rPr>
          <w:lang w:val="en-GB"/>
        </w:rPr>
        <w:t xml:space="preserve">and several elements of a </w:t>
      </w:r>
      <w:r w:rsidRPr="00AE395F">
        <w:rPr>
          <w:i/>
          <w:iCs/>
          <w:lang w:val="en-GB"/>
        </w:rPr>
        <w:t>ConnectionSpecification</w:t>
      </w:r>
      <w:r w:rsidRPr="00AE395F">
        <w:rPr>
          <w:lang w:val="en-GB"/>
        </w:rPr>
        <w:t xml:space="preserve"> as well.</w:t>
      </w:r>
    </w:p>
    <w:p w14:paraId="356F55D6" w14:textId="77777777" w:rsidR="002C65AC" w:rsidRPr="00AE395F" w:rsidRDefault="002C65AC" w:rsidP="002C65AC">
      <w:pPr>
        <w:rPr>
          <w:lang w:val="en-GB"/>
        </w:rPr>
      </w:pPr>
      <w:r w:rsidRPr="00AE395F">
        <w:rPr>
          <w:lang w:val="en-GB"/>
        </w:rPr>
        <w:t xml:space="preserve">Each </w:t>
      </w:r>
      <w:r w:rsidRPr="00AE395F">
        <w:rPr>
          <w:i/>
          <w:iCs/>
          <w:lang w:val="en-GB"/>
        </w:rPr>
        <w:t>OccurrenceOrUsage</w:t>
      </w:r>
      <w:r w:rsidRPr="00AE395F">
        <w:rPr>
          <w:lang w:val="en-GB"/>
        </w:rPr>
        <w:t xml:space="preserve"> can define various </w:t>
      </w:r>
      <w:r w:rsidRPr="00AE395F">
        <w:rPr>
          <w:i/>
          <w:iCs/>
          <w:lang w:val="en-GB"/>
        </w:rPr>
        <w:t>TextBasedInstructions</w:t>
      </w:r>
      <w:r w:rsidRPr="00AE395F">
        <w:rPr>
          <w:lang w:val="en-GB"/>
        </w:rPr>
        <w:t xml:space="preserve"> in order to exchange (normally) human readable installation instruction information.</w:t>
      </w:r>
    </w:p>
    <w:p w14:paraId="0B3CB2E2" w14:textId="49410009" w:rsidR="002C65AC" w:rsidRPr="00AE395F" w:rsidRDefault="002C65AC" w:rsidP="002C65AC">
      <w:pPr>
        <w:rPr>
          <w:lang w:val="en-GB"/>
        </w:rPr>
      </w:pPr>
      <w:r w:rsidRPr="00AE395F">
        <w:rPr>
          <w:lang w:val="en-GB"/>
        </w:rPr>
        <w:t>Note: Unlike the KBL</w:t>
      </w:r>
      <w:ins w:id="850" w:author="Motzer Martin IA17" w:date="2020-01-31T11:31:00Z">
        <w:r w:rsidR="000C4C24">
          <w:rPr>
            <w:lang w:val="en-GB"/>
          </w:rPr>
          <w:t>,</w:t>
        </w:r>
      </w:ins>
      <w:r w:rsidRPr="00AE395F">
        <w:rPr>
          <w:lang w:val="en-GB"/>
        </w:rPr>
        <w:t xml:space="preserve"> a </w:t>
      </w:r>
      <w:r w:rsidRPr="00AE395F">
        <w:rPr>
          <w:i/>
          <w:iCs/>
          <w:lang w:val="en-GB"/>
        </w:rPr>
        <w:t>TextBasedInstruction</w:t>
      </w:r>
      <w:r w:rsidRPr="00AE395F">
        <w:rPr>
          <w:lang w:val="en-GB"/>
        </w:rPr>
        <w:t xml:space="preserve"> does not contain a type attribute. This is because a </w:t>
      </w:r>
      <w:r w:rsidRPr="00AE395F">
        <w:rPr>
          <w:i/>
          <w:iCs/>
          <w:lang w:val="en-GB"/>
        </w:rPr>
        <w:t>TextBasedInstruction</w:t>
      </w:r>
      <w:r w:rsidRPr="00AE395F">
        <w:rPr>
          <w:lang w:val="en-GB"/>
        </w:rPr>
        <w:t xml:space="preserve"> is explicitly not wanted to be used as an extension mechanism. The declared extension concept of the VEC is the </w:t>
      </w:r>
      <w:r w:rsidRPr="00AE395F">
        <w:rPr>
          <w:i/>
          <w:iCs/>
          <w:lang w:val="en-GB"/>
        </w:rPr>
        <w:t>CustomProperty</w:t>
      </w:r>
      <w:r w:rsidRPr="00AE395F">
        <w:rPr>
          <w:lang w:val="en-GB"/>
        </w:rPr>
        <w:t xml:space="preserve"> concept.</w:t>
      </w:r>
    </w:p>
    <w:p w14:paraId="32A74E29"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FileBasedInstructions</w:t>
      </w:r>
      <w:r w:rsidRPr="00AE395F">
        <w:rPr>
          <w:lang w:val="en-GB"/>
        </w:rPr>
        <w:t>. This may be useful to reference for example files that contain graphical information e.g. in form of SVG.</w:t>
      </w:r>
    </w:p>
    <w:p w14:paraId="576E4E5D"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DocumentBasedInstructions</w:t>
      </w:r>
      <w:r w:rsidRPr="00AE395F">
        <w:rPr>
          <w:lang w:val="en-GB"/>
        </w:rPr>
        <w:t xml:space="preserve">. This allows to reference a </w:t>
      </w:r>
      <w:r w:rsidRPr="00AE395F">
        <w:rPr>
          <w:i/>
          <w:iCs/>
          <w:lang w:val="en-GB"/>
        </w:rPr>
        <w:t>DocumentVersion</w:t>
      </w:r>
      <w:r w:rsidRPr="00AE395F">
        <w:rPr>
          <w:lang w:val="en-GB"/>
        </w:rPr>
        <w:t xml:space="preserve"> or alternatively a certain </w:t>
      </w:r>
      <w:r w:rsidRPr="00AE395F">
        <w:rPr>
          <w:i/>
          <w:iCs/>
          <w:lang w:val="en-GB"/>
        </w:rPr>
        <w:t>SheetOrChapter</w:t>
      </w:r>
      <w:r w:rsidRPr="00AE395F">
        <w:rPr>
          <w:lang w:val="en-GB"/>
        </w:rPr>
        <w:t xml:space="preserve"> in a </w:t>
      </w:r>
      <w:r w:rsidRPr="00AE395F">
        <w:rPr>
          <w:i/>
          <w:iCs/>
          <w:lang w:val="en-GB"/>
        </w:rPr>
        <w:t>DocumentVersion</w:t>
      </w:r>
      <w:r w:rsidRPr="00AE395F">
        <w:rPr>
          <w:lang w:val="en-GB"/>
        </w:rPr>
        <w:t xml:space="preserve"> that contains the instruction.</w:t>
      </w:r>
    </w:p>
    <w:p w14:paraId="3DC12CF6" w14:textId="77777777" w:rsidR="002C65AC" w:rsidRDefault="002C65AC" w:rsidP="002C65AC">
      <w:pPr>
        <w:pStyle w:val="berschrift2"/>
        <w:keepLines w:val="0"/>
        <w:numPr>
          <w:ilvl w:val="1"/>
          <w:numId w:val="2"/>
        </w:numPr>
        <w:autoSpaceDE/>
        <w:autoSpaceDN/>
        <w:adjustRightInd/>
        <w:spacing w:before="240" w:after="60" w:line="240" w:lineRule="auto"/>
      </w:pPr>
      <w:bookmarkStart w:id="851" w:name="_Toc27668610"/>
      <w:bookmarkStart w:id="852" w:name="_Toc27730678"/>
      <w:r>
        <w:lastRenderedPageBreak/>
        <w:t>Composite Part Descriptions</w:t>
      </w:r>
      <w:bookmarkEnd w:id="851"/>
      <w:bookmarkEnd w:id="852"/>
    </w:p>
    <w:p w14:paraId="36E6B7C7" w14:textId="77777777" w:rsidR="002C65AC" w:rsidRPr="00AE395F" w:rsidRDefault="002C65AC" w:rsidP="002C65AC">
      <w:pPr>
        <w:rPr>
          <w:lang w:val="en-GB"/>
        </w:rPr>
      </w:pPr>
      <w:r w:rsidRPr="00AE395F">
        <w:rPr>
          <w:lang w:val="en-GB"/>
        </w:rPr>
        <w:t xml:space="preserve">The KBL defined a fixed hierarchy for composite parts, where different concepts covered specific aspects. These concepts were all represented in the model individually: </w:t>
      </w:r>
      <w:r w:rsidRPr="00AE395F">
        <w:rPr>
          <w:i/>
          <w:iCs/>
          <w:lang w:val="en-GB"/>
        </w:rPr>
        <w:t>Harness</w:t>
      </w:r>
      <w:r w:rsidRPr="00AE395F">
        <w:rPr>
          <w:lang w:val="en-GB"/>
        </w:rPr>
        <w:t xml:space="preserve">, </w:t>
      </w:r>
      <w:r w:rsidRPr="00AE395F">
        <w:rPr>
          <w:i/>
          <w:iCs/>
          <w:lang w:val="en-GB"/>
        </w:rPr>
        <w:t>Module, HarnessConfiguration, Assembly.</w:t>
      </w:r>
      <w:r w:rsidRPr="00AE395F">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4C252209" w14:textId="77777777" w:rsidR="002C65AC" w:rsidRPr="00AE395F" w:rsidRDefault="002C65AC" w:rsidP="002C65AC">
      <w:pPr>
        <w:rPr>
          <w:lang w:val="en-GB"/>
        </w:rPr>
      </w:pPr>
      <w:r w:rsidRPr="00AE395F">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47979DD1" w14:textId="77777777" w:rsidR="002C65AC" w:rsidRDefault="002C65AC" w:rsidP="002C65AC">
      <w:r w:rsidRPr="00AE395F">
        <w:rPr>
          <w:lang w:val="en-GB"/>
        </w:rPr>
        <w:t xml:space="preserve">The VEC harmonizes these different concepts into one general concept for all these aspects. </w:t>
      </w:r>
      <w:r>
        <w:t>The following sections are describing this concept.</w:t>
      </w:r>
    </w:p>
    <w:p w14:paraId="1E8E4002" w14:textId="77777777" w:rsidR="002C65AC" w:rsidRDefault="002C65AC" w:rsidP="002C65AC">
      <w:pPr>
        <w:pStyle w:val="berschrift3"/>
        <w:keepLines w:val="0"/>
        <w:numPr>
          <w:ilvl w:val="2"/>
          <w:numId w:val="2"/>
        </w:numPr>
        <w:autoSpaceDE/>
        <w:autoSpaceDN/>
        <w:adjustRightInd/>
        <w:spacing w:before="240" w:after="60" w:line="240" w:lineRule="auto"/>
      </w:pPr>
      <w:bookmarkStart w:id="853" w:name="_7cfb9eefb4d41c6e9aac9e3815701680"/>
      <w:r>
        <w:t>Multi-level Part Structure</w:t>
      </w:r>
      <w:bookmarkEnd w:id="853"/>
    </w:p>
    <w:p w14:paraId="523A417A" w14:textId="77777777" w:rsidR="002C65AC" w:rsidRDefault="002C65AC" w:rsidP="002C65AC">
      <w:pPr>
        <w:jc w:val="center"/>
      </w:pPr>
      <w:r w:rsidRPr="000244B0">
        <w:rPr>
          <w:noProof/>
          <w:lang w:eastAsia="zh-CN"/>
        </w:rPr>
        <w:drawing>
          <wp:inline distT="0" distB="0" distL="0" distR="0" wp14:anchorId="7673A84E" wp14:editId="4E0CA0C9">
            <wp:extent cx="5756910" cy="4683125"/>
            <wp:effectExtent l="0" t="0" r="0" b="3175"/>
            <wp:docPr id="404" name="Grafik 404"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17160.png" descr="-26881716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683125"/>
                    </a:xfrm>
                    <a:prstGeom prst="rect">
                      <a:avLst/>
                    </a:prstGeom>
                    <a:noFill/>
                    <a:ln>
                      <a:noFill/>
                    </a:ln>
                  </pic:spPr>
                </pic:pic>
              </a:graphicData>
            </a:graphic>
          </wp:inline>
        </w:drawing>
      </w:r>
    </w:p>
    <w:p w14:paraId="1FEEBA5E" w14:textId="77777777" w:rsidR="002C65AC" w:rsidRPr="00AE395F" w:rsidRDefault="002C65AC" w:rsidP="002C65AC">
      <w:pPr>
        <w:pStyle w:val="Beschriftung"/>
        <w:rPr>
          <w:lang w:val="en-GB"/>
        </w:rPr>
      </w:pPr>
      <w:bookmarkStart w:id="854" w:name="_Toc2773236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51</w:t>
      </w:r>
      <w:r>
        <w:fldChar w:fldCharType="end"/>
      </w:r>
      <w:r w:rsidRPr="00AE395F">
        <w:rPr>
          <w:lang w:val="en-GB"/>
        </w:rPr>
        <w:t>: Multi-level Part Structure</w:t>
      </w:r>
      <w:bookmarkEnd w:id="854"/>
    </w:p>
    <w:p w14:paraId="247061D8" w14:textId="77777777" w:rsidR="002C65AC" w:rsidRPr="00AE395F" w:rsidRDefault="002C65AC" w:rsidP="002C65AC">
      <w:pPr>
        <w:rPr>
          <w:lang w:val="en-GB"/>
        </w:rPr>
      </w:pPr>
      <w:r w:rsidRPr="00AE395F">
        <w:rPr>
          <w:lang w:val="en-GB"/>
        </w:rPr>
        <w:t xml:space="preserve">The basic idea is the same as for </w:t>
      </w:r>
      <w:r w:rsidRPr="00AE395F">
        <w:rPr>
          <w:i/>
          <w:iCs/>
          <w:lang w:val="en-GB"/>
        </w:rPr>
        <w:t>Multi-level bill of materials (BOM)</w:t>
      </w:r>
      <w:r w:rsidRPr="00AE395F">
        <w:rPr>
          <w:lang w:val="en-GB"/>
        </w:rPr>
        <w:t xml:space="preserve">, where a product is defined in a parent-child, top-down method. It lists all raw materials, semi-finished </w:t>
      </w:r>
      <w:r w:rsidRPr="00AE395F">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06667011" w14:textId="77777777" w:rsidR="002C65AC" w:rsidRPr="00AE395F" w:rsidRDefault="002C65AC" w:rsidP="002C65AC">
      <w:pPr>
        <w:rPr>
          <w:lang w:val="en-GB"/>
        </w:rPr>
      </w:pPr>
      <w:r w:rsidRPr="00AE395F">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2E5F26D" w14:textId="77777777" w:rsidR="002C65AC" w:rsidRPr="00AE395F" w:rsidRDefault="002C65AC" w:rsidP="002C65AC">
      <w:pPr>
        <w:rPr>
          <w:lang w:val="en-GB"/>
        </w:rPr>
      </w:pPr>
      <w:r w:rsidRPr="00AE395F">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AE395F">
        <w:rPr>
          <w:i/>
          <w:iCs/>
          <w:lang w:val="en-GB"/>
        </w:rPr>
        <w:t>OccurrenceOrUsage</w:t>
      </w:r>
      <w:r w:rsidRPr="00AE395F">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6A92068D" w14:textId="77777777" w:rsidR="002C65AC" w:rsidRPr="00AE395F" w:rsidRDefault="002C65AC" w:rsidP="002C65AC">
      <w:pPr>
        <w:rPr>
          <w:lang w:val="en-GB"/>
        </w:rPr>
      </w:pPr>
      <w:r w:rsidRPr="00AE395F">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7F124FF2" w14:textId="77777777" w:rsidR="002C65AC" w:rsidRDefault="002C65AC" w:rsidP="002C65AC">
      <w:r w:rsidRPr="00AE395F">
        <w:rPr>
          <w:lang w:val="en-GB"/>
        </w:rPr>
        <w:t xml:space="preserve">The </w:t>
      </w:r>
      <w:r w:rsidRPr="00AE395F">
        <w:rPr>
          <w:i/>
          <w:iCs/>
          <w:lang w:val="en-GB"/>
        </w:rPr>
        <w:t xml:space="preserve">PartStructureSpecification </w:t>
      </w:r>
      <w:r w:rsidRPr="00AE395F">
        <w:rPr>
          <w:lang w:val="en-GB"/>
        </w:rPr>
        <w:t xml:space="preserve">is used to define composite components based on occurrences (e.g. P3), the </w:t>
      </w:r>
      <w:r w:rsidRPr="00AE395F">
        <w:rPr>
          <w:i/>
          <w:iCs/>
          <w:lang w:val="en-GB"/>
        </w:rPr>
        <w:t>PartWithSubComponentsRole</w:t>
      </w:r>
      <w:r w:rsidRPr="00AE395F">
        <w:rPr>
          <w:lang w:val="en-GB"/>
        </w:rPr>
        <w:t xml:space="preserve"> is used for the instancing of such composite parts (e.g. E: P3). </w:t>
      </w:r>
      <w:r>
        <w:t>For details see the next diagram.</w:t>
      </w:r>
    </w:p>
    <w:p w14:paraId="7C91F95C" w14:textId="77777777" w:rsidR="002C65AC" w:rsidRDefault="002C65AC" w:rsidP="002C65AC">
      <w:pPr>
        <w:pStyle w:val="berschrift3"/>
        <w:keepLines w:val="0"/>
        <w:numPr>
          <w:ilvl w:val="2"/>
          <w:numId w:val="2"/>
        </w:numPr>
        <w:autoSpaceDE/>
        <w:autoSpaceDN/>
        <w:adjustRightInd/>
        <w:spacing w:before="240" w:after="60" w:line="240" w:lineRule="auto"/>
      </w:pPr>
      <w:bookmarkStart w:id="855" w:name="_00703810a132c3e587e5cb8b87d00c9e"/>
      <w:r>
        <w:lastRenderedPageBreak/>
        <w:t>Assemblies, Modules and Harness (Configurations)</w:t>
      </w:r>
      <w:bookmarkEnd w:id="855"/>
    </w:p>
    <w:p w14:paraId="071847C5" w14:textId="0196D5E0" w:rsidR="002C65AC" w:rsidRDefault="002C65AC" w:rsidP="002C65AC">
      <w:pPr>
        <w:jc w:val="center"/>
      </w:pPr>
      <w:commentRangeStart w:id="856"/>
      <w:r w:rsidRPr="000244B0">
        <w:rPr>
          <w:noProof/>
          <w:lang w:eastAsia="zh-CN"/>
        </w:rPr>
        <w:drawing>
          <wp:inline distT="0" distB="0" distL="0" distR="0" wp14:anchorId="558120F3" wp14:editId="55D9F3A0">
            <wp:extent cx="5756910" cy="3784600"/>
            <wp:effectExtent l="0" t="0" r="0" b="6350"/>
            <wp:docPr id="403" name="Grafik 403"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01287.png" descr="6481012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784600"/>
                    </a:xfrm>
                    <a:prstGeom prst="rect">
                      <a:avLst/>
                    </a:prstGeom>
                    <a:noFill/>
                    <a:ln>
                      <a:noFill/>
                    </a:ln>
                  </pic:spPr>
                </pic:pic>
              </a:graphicData>
            </a:graphic>
          </wp:inline>
        </w:drawing>
      </w:r>
      <w:commentRangeEnd w:id="856"/>
      <w:r w:rsidR="00525FE4">
        <w:rPr>
          <w:rStyle w:val="Kommentarzeichen"/>
        </w:rPr>
        <w:commentReference w:id="856"/>
      </w:r>
    </w:p>
    <w:p w14:paraId="49860218" w14:textId="77777777" w:rsidR="002C65AC" w:rsidRPr="00AE395F" w:rsidRDefault="002C65AC" w:rsidP="002C65AC">
      <w:pPr>
        <w:pStyle w:val="Beschriftung"/>
        <w:rPr>
          <w:lang w:val="en-GB"/>
        </w:rPr>
      </w:pPr>
      <w:bookmarkStart w:id="857" w:name="_Toc2773236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52</w:t>
      </w:r>
      <w:r>
        <w:fldChar w:fldCharType="end"/>
      </w:r>
      <w:r w:rsidRPr="00AE395F">
        <w:rPr>
          <w:lang w:val="en-GB"/>
        </w:rPr>
        <w:t>: Assemblies, Modules and Harness (Configurations)</w:t>
      </w:r>
      <w:bookmarkEnd w:id="857"/>
    </w:p>
    <w:p w14:paraId="350B2F08" w14:textId="77777777" w:rsidR="002C65AC" w:rsidRPr="00AE395F" w:rsidRDefault="002C65AC" w:rsidP="002C65AC">
      <w:pPr>
        <w:rPr>
          <w:lang w:val="en-GB"/>
        </w:rPr>
      </w:pPr>
      <w:r w:rsidRPr="00AE395F">
        <w:rPr>
          <w:lang w:val="en-GB"/>
        </w:rPr>
        <w:t xml:space="preserve">The VEC composite part concept has four key classes: the </w:t>
      </w:r>
      <w:r w:rsidRPr="00AE395F">
        <w:rPr>
          <w:i/>
          <w:iCs/>
          <w:lang w:val="en-GB"/>
        </w:rPr>
        <w:t xml:space="preserve">PartStructureSpecification, </w:t>
      </w:r>
      <w:r w:rsidRPr="00AE395F">
        <w:rPr>
          <w:lang w:val="en-GB"/>
        </w:rPr>
        <w:t xml:space="preserve">the </w:t>
      </w:r>
      <w:r w:rsidRPr="00AE395F">
        <w:rPr>
          <w:i/>
          <w:iCs/>
          <w:lang w:val="en-GB"/>
        </w:rPr>
        <w:t>PartWithSubComponentsRole</w:t>
      </w:r>
      <w:r w:rsidRPr="00AE395F">
        <w:rPr>
          <w:lang w:val="en-GB"/>
        </w:rPr>
        <w:t xml:space="preserve">, the </w:t>
      </w:r>
      <w:r w:rsidRPr="00AE395F">
        <w:rPr>
          <w:i/>
          <w:iCs/>
          <w:lang w:val="en-GB"/>
        </w:rPr>
        <w:t xml:space="preserve">CompositionSpecification </w:t>
      </w:r>
      <w:r w:rsidRPr="00AE395F">
        <w:rPr>
          <w:lang w:val="en-GB"/>
        </w:rPr>
        <w:t xml:space="preserve">and the </w:t>
      </w:r>
      <w:r w:rsidRPr="00AE395F">
        <w:rPr>
          <w:i/>
          <w:iCs/>
          <w:lang w:val="en-GB"/>
        </w:rPr>
        <w:t>PartUsageSpecification</w:t>
      </w:r>
      <w:r w:rsidRPr="00AE395F">
        <w:rPr>
          <w:lang w:val="en-GB"/>
        </w:rPr>
        <w:t>.</w:t>
      </w:r>
    </w:p>
    <w:p w14:paraId="0918175B" w14:textId="77777777" w:rsidR="002C65AC" w:rsidRPr="00AE395F" w:rsidRDefault="002C65AC" w:rsidP="002C65AC">
      <w:pPr>
        <w:rPr>
          <w:lang w:val="en-GB"/>
        </w:rPr>
      </w:pPr>
      <w:r w:rsidRPr="00AE395F">
        <w:rPr>
          <w:lang w:val="en-GB"/>
        </w:rPr>
        <w:t xml:space="preserve">As mentioned in the example before, the </w:t>
      </w:r>
      <w:r w:rsidRPr="00AE395F">
        <w:rPr>
          <w:i/>
          <w:iCs/>
          <w:lang w:val="en-GB"/>
        </w:rPr>
        <w:t xml:space="preserve">PartStructureSpecification </w:t>
      </w:r>
      <w:r w:rsidRPr="00AE395F">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AE395F">
        <w:rPr>
          <w:i/>
          <w:iCs/>
          <w:lang w:val="en-GB"/>
        </w:rPr>
        <w:t xml:space="preserve">PartWithSubComponentsRole </w:t>
      </w:r>
      <w:r w:rsidRPr="00AE395F">
        <w:rPr>
          <w:lang w:val="en-GB"/>
        </w:rPr>
        <w:t>is the corresponding instance of such a composite part.</w:t>
      </w:r>
    </w:p>
    <w:p w14:paraId="7C44C28A" w14:textId="5DAB452A" w:rsidR="002C65AC" w:rsidRPr="00AE395F" w:rsidRDefault="002C65AC" w:rsidP="002C65AC">
      <w:pPr>
        <w:rPr>
          <w:lang w:val="en-GB"/>
        </w:rPr>
      </w:pPr>
      <w:r w:rsidRPr="00AE395F">
        <w:rPr>
          <w:lang w:val="en-GB"/>
        </w:rPr>
        <w:t xml:space="preserve">Composite parts consist of </w:t>
      </w:r>
      <w:r w:rsidRPr="00AE395F">
        <w:rPr>
          <w:i/>
          <w:iCs/>
          <w:lang w:val="en-GB"/>
        </w:rPr>
        <w:t xml:space="preserve">OccurrenceOrUsages, </w:t>
      </w:r>
      <w:r w:rsidRPr="00AE395F">
        <w:rPr>
          <w:lang w:val="en-GB"/>
        </w:rPr>
        <w:t xml:space="preserve">so they can contain </w:t>
      </w:r>
      <w:r w:rsidRPr="00AE395F">
        <w:rPr>
          <w:i/>
          <w:iCs/>
          <w:lang w:val="en-GB"/>
        </w:rPr>
        <w:t>PartOccurrences</w:t>
      </w:r>
      <w:r w:rsidRPr="00AE395F">
        <w:rPr>
          <w:lang w:val="en-GB"/>
        </w:rPr>
        <w:t xml:space="preserve"> (instances of a specific </w:t>
      </w:r>
      <w:r w:rsidRPr="00AE395F">
        <w:rPr>
          <w:i/>
          <w:iCs/>
          <w:lang w:val="en-GB"/>
        </w:rPr>
        <w:t>PartVersion</w:t>
      </w:r>
      <w:r w:rsidRPr="00AE395F">
        <w:rPr>
          <w:lang w:val="en-GB"/>
        </w:rPr>
        <w:t>)</w:t>
      </w:r>
      <w:r w:rsidRPr="00AE395F">
        <w:rPr>
          <w:i/>
          <w:iCs/>
          <w:lang w:val="en-GB"/>
        </w:rPr>
        <w:t xml:space="preserve"> </w:t>
      </w:r>
      <w:r w:rsidRPr="00AE395F">
        <w:rPr>
          <w:lang w:val="en-GB"/>
        </w:rPr>
        <w:t>as well as</w:t>
      </w:r>
      <w:r w:rsidRPr="00AE395F">
        <w:rPr>
          <w:i/>
          <w:iCs/>
          <w:lang w:val="en-GB"/>
        </w:rPr>
        <w:t xml:space="preserve"> PartUsages</w:t>
      </w:r>
      <w:r w:rsidRPr="00AE395F">
        <w:rPr>
          <w:lang w:val="en-GB"/>
        </w:rPr>
        <w:t xml:space="preserve"> (instances of components where a specific </w:t>
      </w:r>
      <w:r w:rsidRPr="00AE395F">
        <w:rPr>
          <w:i/>
          <w:iCs/>
          <w:lang w:val="en-GB"/>
        </w:rPr>
        <w:t>PartVersion</w:t>
      </w:r>
      <w:r w:rsidRPr="00AE395F">
        <w:rPr>
          <w:lang w:val="en-GB"/>
        </w:rPr>
        <w:t xml:space="preserve"> is not yet known). From a pure bill of material point of view this seems counter intuitive, since all materials in a bill of material should be well defined. However, </w:t>
      </w:r>
      <w:commentRangeStart w:id="858"/>
      <w:r w:rsidRPr="00AE395F">
        <w:rPr>
          <w:lang w:val="en-GB"/>
        </w:rPr>
        <w:t xml:space="preserve">there </w:t>
      </w:r>
      <w:ins w:id="859" w:author="Motzer Martin IA17" w:date="2020-01-31T11:36:00Z">
        <w:r w:rsidR="000C4C24">
          <w:rPr>
            <w:lang w:val="en-GB"/>
          </w:rPr>
          <w:t xml:space="preserve">are </w:t>
        </w:r>
      </w:ins>
      <w:r w:rsidRPr="00AE395F">
        <w:rPr>
          <w:lang w:val="en-GB"/>
        </w:rPr>
        <w:t>scenarios</w:t>
      </w:r>
      <w:commentRangeEnd w:id="858"/>
      <w:r w:rsidR="0048348E">
        <w:rPr>
          <w:rStyle w:val="Kommentarzeichen"/>
        </w:rPr>
        <w:commentReference w:id="858"/>
      </w:r>
      <w:r w:rsidRPr="00AE395F">
        <w:rPr>
          <w:lang w:val="en-GB"/>
        </w:rPr>
        <w:t xml:space="preserve"> where this is necessary. For instance, if a pre-assembled part (e.g. a cable) shall be used in a certain context, it is necessary, as mentioned before, to be able to reference the subcomponents. But if the subcomponents are not known in detail (no specific part number) </w:t>
      </w:r>
      <w:r w:rsidRPr="00AE395F">
        <w:rPr>
          <w:i/>
          <w:iCs/>
          <w:lang w:val="en-GB"/>
        </w:rPr>
        <w:t xml:space="preserve">PartOccurrences </w:t>
      </w:r>
      <w:r w:rsidRPr="00AE395F">
        <w:rPr>
          <w:lang w:val="en-GB"/>
        </w:rPr>
        <w:t xml:space="preserve">could not be used. Therefore, it is necessary to allow </w:t>
      </w:r>
      <w:r w:rsidRPr="00AE395F">
        <w:rPr>
          <w:i/>
          <w:iCs/>
          <w:lang w:val="en-GB"/>
        </w:rPr>
        <w:t>PartUsages</w:t>
      </w:r>
      <w:r w:rsidRPr="00AE395F">
        <w:rPr>
          <w:lang w:val="en-GB"/>
        </w:rPr>
        <w:t xml:space="preserve"> in a composite part.</w:t>
      </w:r>
    </w:p>
    <w:p w14:paraId="74E82915" w14:textId="77777777" w:rsidR="002C65AC" w:rsidRPr="00AE395F" w:rsidRDefault="002C65AC" w:rsidP="002C65AC">
      <w:pPr>
        <w:rPr>
          <w:lang w:val="en-GB"/>
        </w:rPr>
      </w:pPr>
      <w:r w:rsidRPr="00AE395F">
        <w:rPr>
          <w:lang w:val="en-GB"/>
        </w:rPr>
        <w:t xml:space="preserve">The </w:t>
      </w:r>
      <w:r w:rsidRPr="00AE395F">
        <w:rPr>
          <w:i/>
          <w:iCs/>
          <w:lang w:val="en-GB"/>
        </w:rPr>
        <w:t>OccurrenceOrUsages</w:t>
      </w:r>
      <w:r w:rsidRPr="00AE395F">
        <w:rPr>
          <w:lang w:val="en-GB"/>
        </w:rPr>
        <w:t xml:space="preserve"> used for a composite part are just referenced and not owned (contained) by the </w:t>
      </w:r>
      <w:r w:rsidRPr="00AE395F">
        <w:rPr>
          <w:i/>
          <w:iCs/>
          <w:lang w:val="en-GB"/>
        </w:rPr>
        <w:t xml:space="preserve">PartStructureSpecification </w:t>
      </w:r>
      <w:r w:rsidRPr="00AE395F">
        <w:rPr>
          <w:lang w:val="en-GB"/>
        </w:rPr>
        <w:t xml:space="preserve">and </w:t>
      </w:r>
      <w:r w:rsidRPr="00AE395F">
        <w:rPr>
          <w:i/>
          <w:iCs/>
          <w:lang w:val="en-GB"/>
        </w:rPr>
        <w:t>PartWithSubComponentsRole</w:t>
      </w:r>
      <w:r w:rsidRPr="00AE395F">
        <w:rPr>
          <w:lang w:val="en-GB"/>
        </w:rPr>
        <w:t xml:space="preserve">. As a result, they can be shared among them. This is especially useful in scenarios where a 150% product specification is done. Different variants of the product </w:t>
      </w:r>
      <w:r w:rsidRPr="00AE395F">
        <w:rPr>
          <w:lang w:val="en-GB"/>
        </w:rPr>
        <w:lastRenderedPageBreak/>
        <w:t xml:space="preserve">can reuse the same </w:t>
      </w:r>
      <w:r w:rsidRPr="00AE395F">
        <w:rPr>
          <w:i/>
          <w:iCs/>
          <w:lang w:val="en-GB"/>
        </w:rPr>
        <w:t>OccurrenceOrUsages</w:t>
      </w:r>
      <w:r w:rsidRPr="00AE395F">
        <w:rPr>
          <w:lang w:val="en-GB"/>
        </w:rPr>
        <w:t xml:space="preserve"> without the need to copy them. The available </w:t>
      </w:r>
      <w:r w:rsidRPr="00AE395F">
        <w:rPr>
          <w:i/>
          <w:iCs/>
          <w:lang w:val="en-GB"/>
        </w:rPr>
        <w:t>OccurrenceOrUsages</w:t>
      </w:r>
      <w:r w:rsidRPr="00AE395F">
        <w:rPr>
          <w:lang w:val="en-GB"/>
        </w:rPr>
        <w:t xml:space="preserve"> are defined by a </w:t>
      </w:r>
      <w:r w:rsidRPr="00AE395F">
        <w:rPr>
          <w:i/>
          <w:iCs/>
          <w:lang w:val="en-GB"/>
        </w:rPr>
        <w:t xml:space="preserve">CompositionSpecification </w:t>
      </w:r>
      <w:r w:rsidRPr="00AE395F">
        <w:rPr>
          <w:lang w:val="en-GB"/>
        </w:rPr>
        <w:t xml:space="preserve">(in case of </w:t>
      </w:r>
      <w:r w:rsidRPr="00AE395F">
        <w:rPr>
          <w:i/>
          <w:iCs/>
          <w:lang w:val="en-GB"/>
        </w:rPr>
        <w:t>PartOccurrences</w:t>
      </w:r>
      <w:r w:rsidRPr="00AE395F">
        <w:rPr>
          <w:lang w:val="en-GB"/>
        </w:rPr>
        <w:t xml:space="preserve">) or by a </w:t>
      </w:r>
      <w:r w:rsidRPr="00AE395F">
        <w:rPr>
          <w:i/>
          <w:iCs/>
          <w:lang w:val="en-GB"/>
        </w:rPr>
        <w:t xml:space="preserve">PartUsageSpecification </w:t>
      </w:r>
      <w:r w:rsidRPr="00AE395F">
        <w:rPr>
          <w:lang w:val="en-GB"/>
        </w:rPr>
        <w:t xml:space="preserve">(in case of </w:t>
      </w:r>
      <w:r w:rsidRPr="00AE395F">
        <w:rPr>
          <w:i/>
          <w:iCs/>
          <w:lang w:val="en-GB"/>
        </w:rPr>
        <w:t>PartUsages)</w:t>
      </w:r>
      <w:r w:rsidRPr="00AE395F">
        <w:rPr>
          <w:lang w:val="en-GB"/>
        </w:rPr>
        <w:t>.</w:t>
      </w:r>
    </w:p>
    <w:p w14:paraId="097CFBB3" w14:textId="0E894BAE" w:rsidR="002C65AC" w:rsidRPr="00AE395F" w:rsidRDefault="002C65AC" w:rsidP="002C65AC">
      <w:pPr>
        <w:rPr>
          <w:lang w:val="en-GB"/>
        </w:rPr>
      </w:pPr>
      <w:r w:rsidRPr="00AE395F">
        <w:rPr>
          <w:b/>
          <w:bCs/>
          <w:i/>
          <w:iCs/>
          <w:lang w:val="en-GB"/>
        </w:rPr>
        <w:t>Note</w:t>
      </w:r>
      <w:r w:rsidRPr="00AE395F">
        <w:rPr>
          <w:i/>
          <w:iCs/>
          <w:lang w:val="en-GB"/>
        </w:rPr>
        <w:t>: A PartVersion without a separate PartStructureSpecification shall be regarded as one atomic part out of a bill of material perspective</w:t>
      </w:r>
      <w:ins w:id="860" w:author="Motzer Martin IA17" w:date="2020-01-31T11:38:00Z">
        <w:r w:rsidR="000C4C24">
          <w:rPr>
            <w:i/>
            <w:iCs/>
            <w:lang w:val="en-GB"/>
          </w:rPr>
          <w:t>,</w:t>
        </w:r>
      </w:ins>
      <w:r w:rsidRPr="00AE395F">
        <w:rPr>
          <w:i/>
          <w:iCs/>
          <w:lang w:val="en-GB"/>
        </w:rPr>
        <w:t xml:space="preserve"> even if it is referenced by a DocumentVersion containing a CompositionSpecificiation with several occurrences.</w:t>
      </w:r>
    </w:p>
    <w:p w14:paraId="1AD0B941" w14:textId="77777777" w:rsidR="002C65AC" w:rsidRDefault="002C65AC" w:rsidP="002C65AC">
      <w:pPr>
        <w:pStyle w:val="berschrift3"/>
        <w:keepLines w:val="0"/>
        <w:numPr>
          <w:ilvl w:val="2"/>
          <w:numId w:val="2"/>
        </w:numPr>
        <w:autoSpaceDE/>
        <w:autoSpaceDN/>
        <w:adjustRightInd/>
        <w:spacing w:before="240" w:after="60" w:line="240" w:lineRule="auto"/>
      </w:pPr>
      <w:bookmarkStart w:id="861" w:name="_a7c00dfaec80b12803946f711ee61061"/>
      <w:r>
        <w:lastRenderedPageBreak/>
        <w:t>Instantiation Approaches</w:t>
      </w:r>
      <w:bookmarkEnd w:id="861"/>
    </w:p>
    <w:p w14:paraId="545FA111" w14:textId="77777777" w:rsidR="002C65AC" w:rsidRDefault="002C65AC" w:rsidP="002C65AC">
      <w:pPr>
        <w:jc w:val="center"/>
      </w:pPr>
      <w:r w:rsidRPr="000244B0">
        <w:rPr>
          <w:noProof/>
          <w:lang w:eastAsia="zh-CN"/>
        </w:rPr>
        <w:drawing>
          <wp:inline distT="0" distB="0" distL="0" distR="0" wp14:anchorId="256429CD" wp14:editId="0EA46DCD">
            <wp:extent cx="5756910" cy="7593330"/>
            <wp:effectExtent l="0" t="0" r="0" b="7620"/>
            <wp:docPr id="402" name="Grafik 402"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724953.png" descr="-17117249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7593330"/>
                    </a:xfrm>
                    <a:prstGeom prst="rect">
                      <a:avLst/>
                    </a:prstGeom>
                    <a:noFill/>
                    <a:ln>
                      <a:noFill/>
                    </a:ln>
                  </pic:spPr>
                </pic:pic>
              </a:graphicData>
            </a:graphic>
          </wp:inline>
        </w:drawing>
      </w:r>
    </w:p>
    <w:p w14:paraId="73B2FAB0" w14:textId="77777777" w:rsidR="002C65AC" w:rsidRPr="00AE395F" w:rsidRDefault="002C65AC" w:rsidP="002C65AC">
      <w:pPr>
        <w:pStyle w:val="Beschriftung"/>
        <w:rPr>
          <w:lang w:val="en-GB"/>
        </w:rPr>
      </w:pPr>
      <w:bookmarkStart w:id="862" w:name="_Toc27732365"/>
      <w:commentRangeStart w:id="86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53</w:t>
      </w:r>
      <w:r>
        <w:fldChar w:fldCharType="end"/>
      </w:r>
      <w:r w:rsidRPr="00AE395F">
        <w:rPr>
          <w:lang w:val="en-GB"/>
        </w:rPr>
        <w:t>: Instantiation Approaches</w:t>
      </w:r>
      <w:bookmarkEnd w:id="862"/>
      <w:commentRangeEnd w:id="863"/>
      <w:r w:rsidR="0048348E">
        <w:rPr>
          <w:rStyle w:val="Kommentarzeichen"/>
          <w:rFonts w:ascii="Arial" w:eastAsia="Times New Roman" w:hAnsi="Arial" w:cs="Arial"/>
          <w:b w:val="0"/>
          <w:bCs w:val="0"/>
          <w:noProof w:val="0"/>
          <w:color w:val="000000"/>
          <w:lang w:eastAsia="de-DE"/>
        </w:rPr>
        <w:commentReference w:id="863"/>
      </w:r>
    </w:p>
    <w:p w14:paraId="34483942" w14:textId="77777777" w:rsidR="002C65AC" w:rsidRPr="00AE395F" w:rsidRDefault="002C65AC" w:rsidP="002C65AC">
      <w:pPr>
        <w:rPr>
          <w:lang w:val="en-GB"/>
        </w:rPr>
      </w:pPr>
      <w:r w:rsidRPr="00AE395F">
        <w:rPr>
          <w:lang w:val="en-GB"/>
        </w:rPr>
        <w:t xml:space="preserve">When a composite part is instantiated, an </w:t>
      </w:r>
      <w:r w:rsidRPr="00AE395F">
        <w:rPr>
          <w:i/>
          <w:iCs/>
          <w:lang w:val="en-GB"/>
        </w:rPr>
        <w:t xml:space="preserve">OccurrenceOrUsage </w:t>
      </w:r>
      <w:r w:rsidRPr="00AE395F">
        <w:rPr>
          <w:lang w:val="en-GB"/>
        </w:rPr>
        <w:t xml:space="preserve">with a </w:t>
      </w:r>
      <w:r w:rsidRPr="00AE395F">
        <w:rPr>
          <w:i/>
          <w:iCs/>
          <w:lang w:val="en-GB"/>
        </w:rPr>
        <w:t xml:space="preserve">PartWithSubComponentsRole </w:t>
      </w:r>
      <w:r w:rsidRPr="00AE395F">
        <w:rPr>
          <w:lang w:val="en-GB"/>
        </w:rPr>
        <w:t xml:space="preserve">is created and references the instantiated </w:t>
      </w:r>
      <w:r w:rsidRPr="00AE395F">
        <w:rPr>
          <w:i/>
          <w:iCs/>
          <w:lang w:val="en-GB"/>
        </w:rPr>
        <w:t>OccurenceOrUsages</w:t>
      </w:r>
      <w:r w:rsidRPr="00AE395F">
        <w:rPr>
          <w:lang w:val="en-GB"/>
        </w:rPr>
        <w:t xml:space="preserve"> that belong to the composite part instance. The instantiated occurrences are owned by a </w:t>
      </w:r>
      <w:r w:rsidRPr="00AE395F">
        <w:rPr>
          <w:i/>
          <w:iCs/>
          <w:lang w:val="en-GB"/>
        </w:rPr>
        <w:lastRenderedPageBreak/>
        <w:t xml:space="preserve">PartUsageSpecification / CompositionSpecification </w:t>
      </w:r>
      <w:r w:rsidRPr="00AE395F">
        <w:rPr>
          <w:lang w:val="en-GB"/>
        </w:rPr>
        <w:t>that is related to the context where the composite part is instantiated.</w:t>
      </w:r>
    </w:p>
    <w:p w14:paraId="51C9749D" w14:textId="77777777" w:rsidR="002C65AC" w:rsidRPr="00AE395F" w:rsidRDefault="002C65AC" w:rsidP="002C65AC">
      <w:pPr>
        <w:rPr>
          <w:lang w:val="en-GB"/>
        </w:rPr>
      </w:pPr>
      <w:r w:rsidRPr="00AE395F">
        <w:rPr>
          <w:lang w:val="en-GB"/>
        </w:rPr>
        <w:t>There are two approaches of how the definition and instantiation of composite parts is achieved: the library approach and the "in place" definition.</w:t>
      </w:r>
    </w:p>
    <w:p w14:paraId="388B8A7F" w14:textId="77777777" w:rsidR="002C65AC" w:rsidRPr="00AE395F" w:rsidRDefault="002C65AC" w:rsidP="002C65AC">
      <w:pPr>
        <w:rPr>
          <w:lang w:val="en-GB"/>
        </w:rPr>
      </w:pPr>
      <w:r w:rsidRPr="00AE395F">
        <w:rPr>
          <w:lang w:val="en-GB"/>
        </w:rPr>
        <w:t xml:space="preserve">In the library approach, a composite part (e.g. a predefined USB cable) is defined in the component library and later used in different products. In this case, the part master definition of the composite part contains the </w:t>
      </w:r>
      <w:r w:rsidRPr="00AE395F">
        <w:rPr>
          <w:i/>
          <w:iCs/>
          <w:lang w:val="en-GB"/>
        </w:rPr>
        <w:t>OccurrenceOrUsages</w:t>
      </w:r>
      <w:r w:rsidRPr="00AE395F">
        <w:rPr>
          <w:lang w:val="en-GB"/>
        </w:rPr>
        <w:t xml:space="preserve"> that are required by the composite part and those are referenced by the </w:t>
      </w:r>
      <w:r w:rsidRPr="00AE395F">
        <w:rPr>
          <w:i/>
          <w:iCs/>
          <w:lang w:val="en-GB"/>
        </w:rPr>
        <w:t>PartStructureSpecification.</w:t>
      </w:r>
      <w:r w:rsidRPr="00AE395F">
        <w:rPr>
          <w:lang w:val="en-GB"/>
        </w:rPr>
        <w:t xml:space="preserve"> When the composite part is used (instantiated), the </w:t>
      </w:r>
      <w:r w:rsidRPr="00AE395F">
        <w:rPr>
          <w:i/>
          <w:iCs/>
          <w:lang w:val="en-GB"/>
        </w:rPr>
        <w:t>OccurrenceOrUsages</w:t>
      </w:r>
      <w:r w:rsidRPr="00AE395F">
        <w:rPr>
          <w:lang w:val="en-GB"/>
        </w:rPr>
        <w:t xml:space="preserve"> from the part master definition are instantiated (copied) into the using context. Those are then referenced by the </w:t>
      </w:r>
      <w:r w:rsidRPr="00AE395F">
        <w:rPr>
          <w:i/>
          <w:iCs/>
          <w:lang w:val="en-GB"/>
        </w:rPr>
        <w:t>PartWithSubComponentsRole</w:t>
      </w:r>
      <w:r w:rsidRPr="00AE395F">
        <w:rPr>
          <w:lang w:val="en-GB"/>
        </w:rPr>
        <w:t xml:space="preserve"> and additional information can be attached to them. For traceability reasons, the </w:t>
      </w:r>
      <w:r w:rsidRPr="00AE395F">
        <w:rPr>
          <w:i/>
          <w:iCs/>
          <w:lang w:val="en-GB"/>
        </w:rPr>
        <w:t xml:space="preserve">OccurrenceOrUsages </w:t>
      </w:r>
      <w:r w:rsidRPr="00AE395F">
        <w:rPr>
          <w:lang w:val="en-GB"/>
        </w:rPr>
        <w:t>shall</w:t>
      </w:r>
      <w:r w:rsidRPr="00AE395F">
        <w:rPr>
          <w:i/>
          <w:iCs/>
          <w:lang w:val="en-GB"/>
        </w:rPr>
        <w:t xml:space="preserve"> </w:t>
      </w:r>
      <w:r w:rsidRPr="00AE395F">
        <w:rPr>
          <w:lang w:val="en-GB"/>
        </w:rPr>
        <w:t>reference their origin in the part master definition via the instantiated</w:t>
      </w:r>
      <w:r w:rsidRPr="00AE395F">
        <w:rPr>
          <w:i/>
          <w:iCs/>
          <w:lang w:val="en-GB"/>
        </w:rPr>
        <w:t>Usage/instantiatedOccurrence</w:t>
      </w:r>
      <w:r w:rsidRPr="00AE395F">
        <w:rPr>
          <w:lang w:val="en-GB"/>
        </w:rPr>
        <w:t xml:space="preserve"> association.</w:t>
      </w:r>
    </w:p>
    <w:p w14:paraId="5C4CED59" w14:textId="77777777" w:rsidR="002C65AC" w:rsidRPr="00AE395F" w:rsidRDefault="002C65AC" w:rsidP="002C65AC">
      <w:pPr>
        <w:rPr>
          <w:lang w:val="en-GB"/>
        </w:rPr>
      </w:pPr>
      <w:r w:rsidRPr="00AE395F">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AE395F">
        <w:rPr>
          <w:i/>
          <w:iCs/>
          <w:lang w:val="en-GB"/>
        </w:rPr>
        <w:t>PartStructureSpecification</w:t>
      </w:r>
      <w:r w:rsidRPr="00AE395F">
        <w:rPr>
          <w:lang w:val="en-GB"/>
        </w:rPr>
        <w:t xml:space="preserve"> and the </w:t>
      </w:r>
      <w:r w:rsidRPr="00AE395F">
        <w:rPr>
          <w:i/>
          <w:iCs/>
          <w:lang w:val="en-GB"/>
        </w:rPr>
        <w:t xml:space="preserve">PartWithSubComponentsRole </w:t>
      </w:r>
      <w:r w:rsidRPr="00AE395F">
        <w:rPr>
          <w:lang w:val="en-GB"/>
        </w:rPr>
        <w:t xml:space="preserve">reference the same set of </w:t>
      </w:r>
      <w:r w:rsidRPr="00AE395F">
        <w:rPr>
          <w:i/>
          <w:iCs/>
          <w:lang w:val="en-GB"/>
        </w:rPr>
        <w:t>OccurrenceOrUsages.</w:t>
      </w:r>
      <w:r w:rsidRPr="00AE395F">
        <w:rPr>
          <w:lang w:val="en-GB"/>
        </w:rPr>
        <w:t xml:space="preserve"> However, if a </w:t>
      </w:r>
      <w:r w:rsidRPr="00AE395F">
        <w:rPr>
          <w:i/>
          <w:iCs/>
          <w:lang w:val="en-GB"/>
        </w:rPr>
        <w:t>PartWithSubComponentsRole</w:t>
      </w:r>
      <w:r w:rsidRPr="00AE395F">
        <w:rPr>
          <w:lang w:val="en-GB"/>
        </w:rPr>
        <w:t xml:space="preserve"> and a </w:t>
      </w:r>
      <w:r w:rsidRPr="00AE395F">
        <w:rPr>
          <w:i/>
          <w:iCs/>
          <w:lang w:val="en-GB"/>
        </w:rPr>
        <w:t xml:space="preserve">PartStructureSpecification </w:t>
      </w:r>
      <w:r w:rsidRPr="00AE395F">
        <w:rPr>
          <w:lang w:val="en-GB"/>
        </w:rPr>
        <w:t>both</w:t>
      </w:r>
      <w:r w:rsidRPr="00AE395F">
        <w:rPr>
          <w:i/>
          <w:iCs/>
          <w:lang w:val="en-GB"/>
        </w:rPr>
        <w:t xml:space="preserve"> </w:t>
      </w:r>
      <w:r w:rsidRPr="00AE395F">
        <w:rPr>
          <w:lang w:val="en-GB"/>
        </w:rPr>
        <w:t>relationships (inBillOfMaterial &amp; subComponents) shall be maintained consistently.</w:t>
      </w:r>
      <w:r w:rsidRPr="00AE395F">
        <w:rPr>
          <w:i/>
          <w:iCs/>
          <w:lang w:val="en-GB"/>
        </w:rPr>
        <w:t xml:space="preserve"> </w:t>
      </w:r>
    </w:p>
    <w:p w14:paraId="0E3A468D" w14:textId="77777777" w:rsidR="002C65AC" w:rsidRDefault="002C65AC" w:rsidP="002C65AC">
      <w:pPr>
        <w:pStyle w:val="berschrift3"/>
        <w:keepLines w:val="0"/>
        <w:numPr>
          <w:ilvl w:val="2"/>
          <w:numId w:val="2"/>
        </w:numPr>
        <w:autoSpaceDE/>
        <w:autoSpaceDN/>
        <w:adjustRightInd/>
        <w:spacing w:before="240" w:after="60" w:line="240" w:lineRule="auto"/>
      </w:pPr>
      <w:bookmarkStart w:id="864" w:name="_d837a7cd1a29f081351d4030b4e42d3f"/>
      <w:r>
        <w:lastRenderedPageBreak/>
        <w:t>Harness and Variants</w:t>
      </w:r>
      <w:bookmarkEnd w:id="864"/>
    </w:p>
    <w:p w14:paraId="6CB1532E" w14:textId="77777777" w:rsidR="002C65AC" w:rsidRDefault="002C65AC" w:rsidP="002C65AC">
      <w:pPr>
        <w:jc w:val="center"/>
      </w:pPr>
      <w:r w:rsidRPr="000244B0">
        <w:rPr>
          <w:noProof/>
          <w:lang w:eastAsia="zh-CN"/>
        </w:rPr>
        <w:drawing>
          <wp:inline distT="0" distB="0" distL="0" distR="0" wp14:anchorId="5514FA28" wp14:editId="20CDC293">
            <wp:extent cx="5756910" cy="4730750"/>
            <wp:effectExtent l="0" t="0" r="0" b="0"/>
            <wp:docPr id="401" name="Grafik 401"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693466.png" descr="10626934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4730750"/>
                    </a:xfrm>
                    <a:prstGeom prst="rect">
                      <a:avLst/>
                    </a:prstGeom>
                    <a:noFill/>
                    <a:ln>
                      <a:noFill/>
                    </a:ln>
                  </pic:spPr>
                </pic:pic>
              </a:graphicData>
            </a:graphic>
          </wp:inline>
        </w:drawing>
      </w:r>
    </w:p>
    <w:p w14:paraId="69D1023F" w14:textId="77777777" w:rsidR="002C65AC" w:rsidRPr="00AE395F" w:rsidRDefault="002C65AC" w:rsidP="002C65AC">
      <w:pPr>
        <w:pStyle w:val="Beschriftung"/>
        <w:rPr>
          <w:lang w:val="en-GB"/>
        </w:rPr>
      </w:pPr>
      <w:bookmarkStart w:id="865" w:name="_Toc2773236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54</w:t>
      </w:r>
      <w:r>
        <w:fldChar w:fldCharType="end"/>
      </w:r>
      <w:r w:rsidRPr="00AE395F">
        <w:rPr>
          <w:lang w:val="en-GB"/>
        </w:rPr>
        <w:t>: Harness and Variants</w:t>
      </w:r>
      <w:bookmarkEnd w:id="865"/>
    </w:p>
    <w:p w14:paraId="12501284" w14:textId="77777777" w:rsidR="002C65AC" w:rsidRPr="00AE395F" w:rsidRDefault="002C65AC" w:rsidP="002C65AC">
      <w:pPr>
        <w:rPr>
          <w:lang w:val="en-GB"/>
        </w:rPr>
      </w:pPr>
      <w:r w:rsidRPr="00AE395F">
        <w:rPr>
          <w:lang w:val="en-GB"/>
        </w:rPr>
        <w:t xml:space="preserve">In addition to the </w:t>
      </w:r>
      <w:r w:rsidRPr="00AE395F">
        <w:rPr>
          <w:i/>
          <w:iCs/>
          <w:lang w:val="en-GB"/>
        </w:rPr>
        <w:t>CompositionSpecification</w:t>
      </w:r>
      <w:r w:rsidRPr="00AE395F">
        <w:rPr>
          <w:lang w:val="en-GB"/>
        </w:rPr>
        <w:t xml:space="preserve"> and the </w:t>
      </w:r>
      <w:r w:rsidRPr="00AE395F">
        <w:rPr>
          <w:i/>
          <w:iCs/>
          <w:lang w:val="en-GB"/>
        </w:rPr>
        <w:t>PartStructureSpecification</w:t>
      </w:r>
      <w:r w:rsidRPr="00AE395F">
        <w:rPr>
          <w:lang w:val="en-GB"/>
        </w:rPr>
        <w:t xml:space="preserve">, the VEC defines two other concepts to control occurrences, especially composite parts (e.g. modules): </w:t>
      </w:r>
      <w:r w:rsidRPr="00AE395F">
        <w:rPr>
          <w:i/>
          <w:iCs/>
          <w:lang w:val="en-GB"/>
        </w:rPr>
        <w:t>ModuleFamily</w:t>
      </w:r>
      <w:r w:rsidRPr="00AE395F">
        <w:rPr>
          <w:lang w:val="en-GB"/>
        </w:rPr>
        <w:t xml:space="preserve"> and </w:t>
      </w:r>
      <w:r w:rsidRPr="00AE395F">
        <w:rPr>
          <w:i/>
          <w:iCs/>
          <w:lang w:val="en-GB"/>
        </w:rPr>
        <w:t>ModuleList</w:t>
      </w:r>
      <w:r w:rsidRPr="00AE395F">
        <w:rPr>
          <w:lang w:val="en-GB"/>
        </w:rPr>
        <w:t>.</w:t>
      </w:r>
    </w:p>
    <w:p w14:paraId="24E30D73" w14:textId="77777777" w:rsidR="002C65AC" w:rsidRPr="00AE395F" w:rsidRDefault="002C65AC" w:rsidP="002C65AC">
      <w:pPr>
        <w:rPr>
          <w:lang w:val="en-GB"/>
        </w:rPr>
      </w:pPr>
      <w:r w:rsidRPr="00AE395F">
        <w:rPr>
          <w:i/>
          <w:iCs/>
          <w:lang w:val="en-GB"/>
        </w:rPr>
        <w:t>PartWithSubComponentsRoles</w:t>
      </w:r>
      <w:r w:rsidRPr="00AE395F">
        <w:rPr>
          <w:lang w:val="en-GB"/>
        </w:rPr>
        <w:t xml:space="preserve"> referenced by a </w:t>
      </w:r>
      <w:r w:rsidRPr="00AE395F">
        <w:rPr>
          <w:i/>
          <w:iCs/>
          <w:lang w:val="en-GB"/>
        </w:rPr>
        <w:t xml:space="preserve">ModuleFamily </w:t>
      </w:r>
      <w:r w:rsidRPr="00AE395F">
        <w:rPr>
          <w:lang w:val="en-GB"/>
        </w:rPr>
        <w:t xml:space="preserve">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mutually exclusive.</w:t>
      </w:r>
    </w:p>
    <w:p w14:paraId="3587B0CC" w14:textId="755E9C03" w:rsidR="002C65AC" w:rsidRPr="00AE395F" w:rsidRDefault="002C65AC" w:rsidP="002C65AC">
      <w:pPr>
        <w:rPr>
          <w:lang w:val="en-GB"/>
        </w:rPr>
      </w:pPr>
      <w:r w:rsidRPr="00AE395F">
        <w:rPr>
          <w:lang w:val="en-GB"/>
        </w:rPr>
        <w:t xml:space="preserve">A </w:t>
      </w:r>
      <w:r w:rsidRPr="00AE395F">
        <w:rPr>
          <w:i/>
          <w:iCs/>
          <w:lang w:val="en-GB"/>
        </w:rPr>
        <w:t>ModuleList</w:t>
      </w:r>
      <w:r w:rsidRPr="00AE395F">
        <w:rPr>
          <w:lang w:val="en-GB"/>
        </w:rPr>
        <w:t xml:space="preserve"> specifies a set of </w:t>
      </w:r>
      <w:r w:rsidRPr="00AE395F">
        <w:rPr>
          <w:i/>
          <w:iCs/>
          <w:lang w:val="en-GB"/>
        </w:rPr>
        <w:t xml:space="preserve">PartWithSubComponentsRoles. </w:t>
      </w:r>
      <w:r w:rsidRPr="00AE395F">
        <w:rPr>
          <w:lang w:val="en-GB"/>
        </w:rPr>
        <w:t>The definition requires</w:t>
      </w:r>
      <w:ins w:id="866" w:author="Motzer Martin IA17" w:date="2020-01-31T11:42:00Z">
        <w:r w:rsidR="00EB1A9A">
          <w:rPr>
            <w:lang w:val="en-GB"/>
          </w:rPr>
          <w:t>,</w:t>
        </w:r>
      </w:ins>
      <w:r w:rsidRPr="00AE395F">
        <w:rPr>
          <w:lang w:val="en-GB"/>
        </w:rPr>
        <w:t xml:space="preserve"> that if one or more of this </w:t>
      </w:r>
      <w:r w:rsidRPr="00AE395F">
        <w:rPr>
          <w:i/>
          <w:iCs/>
          <w:lang w:val="en-GB"/>
        </w:rPr>
        <w:t>PartWithSubComponentsRoles</w:t>
      </w:r>
      <w:r w:rsidRPr="00AE395F">
        <w:rPr>
          <w:lang w:val="en-GB"/>
        </w:rPr>
        <w:t xml:space="preserve"> 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part of an assembly</w:t>
      </w:r>
      <w:ins w:id="867" w:author="Motzer Martin IA17" w:date="2020-01-31T11:42:00Z">
        <w:r w:rsidR="00EB1A9A">
          <w:rPr>
            <w:lang w:val="en-GB"/>
          </w:rPr>
          <w:t>,</w:t>
        </w:r>
      </w:ins>
      <w:r w:rsidRPr="00AE395F">
        <w:rPr>
          <w:lang w:val="en-GB"/>
        </w:rPr>
        <w:t xml:space="preserve"> the referenced </w:t>
      </w:r>
      <w:r w:rsidRPr="00AE395F">
        <w:rPr>
          <w:i/>
          <w:iCs/>
          <w:lang w:val="en-GB"/>
        </w:rPr>
        <w:t>completitionComponents</w:t>
      </w:r>
      <w:r w:rsidRPr="00AE395F">
        <w:rPr>
          <w:lang w:val="en-GB"/>
        </w:rPr>
        <w:t xml:space="preserve"> have to be added.</w:t>
      </w:r>
    </w:p>
    <w:p w14:paraId="3196488B" w14:textId="77777777" w:rsidR="002C65AC" w:rsidRDefault="002C65AC" w:rsidP="002C65AC">
      <w:pPr>
        <w:pStyle w:val="berschrift2"/>
        <w:keepLines w:val="0"/>
        <w:numPr>
          <w:ilvl w:val="1"/>
          <w:numId w:val="2"/>
        </w:numPr>
        <w:autoSpaceDE/>
        <w:autoSpaceDN/>
        <w:adjustRightInd/>
        <w:spacing w:before="240" w:after="60" w:line="240" w:lineRule="auto"/>
      </w:pPr>
      <w:bookmarkStart w:id="868" w:name="_Toc27668611"/>
      <w:bookmarkStart w:id="869" w:name="_Toc27730679"/>
      <w:r>
        <w:t>Topology and Geometry</w:t>
      </w:r>
      <w:bookmarkEnd w:id="868"/>
      <w:bookmarkEnd w:id="869"/>
    </w:p>
    <w:p w14:paraId="6D69CC71" w14:textId="77777777" w:rsidR="002C65AC" w:rsidRPr="00AE395F" w:rsidRDefault="002C65AC" w:rsidP="002C65AC">
      <w:pPr>
        <w:rPr>
          <w:lang w:val="en-GB"/>
        </w:rPr>
      </w:pPr>
      <w:r w:rsidRPr="00AE395F">
        <w:rPr>
          <w:lang w:val="en-GB"/>
        </w:rPr>
        <w:t xml:space="preserve">This section covers the general definition of a topology, the definition geometric views of that topology, placement of </w:t>
      </w:r>
      <w:r w:rsidRPr="00AE395F">
        <w:rPr>
          <w:i/>
          <w:iCs/>
          <w:lang w:val="en-GB"/>
        </w:rPr>
        <w:t xml:space="preserve">OccurrenceOrUsages </w:t>
      </w:r>
      <w:r w:rsidRPr="00AE395F">
        <w:rPr>
          <w:lang w:val="en-GB"/>
        </w:rPr>
        <w:t xml:space="preserve">on a topology and other geometric aspects like dimensioning. </w:t>
      </w:r>
    </w:p>
    <w:p w14:paraId="0ED503FD" w14:textId="77777777" w:rsidR="002C65AC" w:rsidRPr="00AE395F" w:rsidRDefault="002C65AC" w:rsidP="002C65AC">
      <w:pPr>
        <w:rPr>
          <w:lang w:val="en-GB"/>
        </w:rPr>
      </w:pPr>
      <w:r w:rsidRPr="00AE395F">
        <w:rPr>
          <w:lang w:val="en-GB"/>
        </w:rPr>
        <w:lastRenderedPageBreak/>
        <w:t xml:space="preserve">All geometric coordinate systems used in the VEC are right-handed (Right-hand rule). This also means, the direction of the z-Axis is in the direction of the cross product (X-Axis x Y-Axis). </w:t>
      </w:r>
    </w:p>
    <w:p w14:paraId="1D06BAFB" w14:textId="77777777" w:rsidR="002C65AC" w:rsidRDefault="002C65AC" w:rsidP="002C65AC">
      <w:pPr>
        <w:pStyle w:val="berschrift3"/>
        <w:keepLines w:val="0"/>
        <w:numPr>
          <w:ilvl w:val="2"/>
          <w:numId w:val="2"/>
        </w:numPr>
        <w:autoSpaceDE/>
        <w:autoSpaceDN/>
        <w:adjustRightInd/>
        <w:spacing w:before="240" w:after="60" w:line="240" w:lineRule="auto"/>
      </w:pPr>
      <w:bookmarkStart w:id="870" w:name="_09e79fb4051e163f099f11f52e46a41e"/>
      <w:r>
        <w:t>Topology- and Topology Group Specification</w:t>
      </w:r>
      <w:bookmarkEnd w:id="870"/>
    </w:p>
    <w:p w14:paraId="26400042" w14:textId="77777777" w:rsidR="002C65AC" w:rsidRDefault="002C65AC" w:rsidP="002C65AC">
      <w:pPr>
        <w:jc w:val="center"/>
      </w:pPr>
      <w:r w:rsidRPr="000244B0">
        <w:rPr>
          <w:noProof/>
          <w:lang w:eastAsia="zh-CN"/>
        </w:rPr>
        <w:drawing>
          <wp:inline distT="0" distB="0" distL="0" distR="0" wp14:anchorId="10AE466A" wp14:editId="08D00F27">
            <wp:extent cx="5756910" cy="3283585"/>
            <wp:effectExtent l="0" t="0" r="0" b="0"/>
            <wp:docPr id="400" name="Grafik 400"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65813.png" descr="-20340658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283585"/>
                    </a:xfrm>
                    <a:prstGeom prst="rect">
                      <a:avLst/>
                    </a:prstGeom>
                    <a:noFill/>
                    <a:ln>
                      <a:noFill/>
                    </a:ln>
                  </pic:spPr>
                </pic:pic>
              </a:graphicData>
            </a:graphic>
          </wp:inline>
        </w:drawing>
      </w:r>
    </w:p>
    <w:p w14:paraId="0056ABFD" w14:textId="77777777" w:rsidR="002C65AC" w:rsidRPr="00AE395F" w:rsidRDefault="002C65AC" w:rsidP="002C65AC">
      <w:pPr>
        <w:pStyle w:val="Beschriftung"/>
        <w:rPr>
          <w:lang w:val="en-GB"/>
        </w:rPr>
      </w:pPr>
      <w:bookmarkStart w:id="871" w:name="_Toc2773236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55</w:t>
      </w:r>
      <w:r>
        <w:fldChar w:fldCharType="end"/>
      </w:r>
      <w:r w:rsidRPr="00AE395F">
        <w:rPr>
          <w:lang w:val="en-GB"/>
        </w:rPr>
        <w:t>: Topology- and Topology Group Specification</w:t>
      </w:r>
      <w:bookmarkEnd w:id="871"/>
    </w:p>
    <w:p w14:paraId="1810AB61" w14:textId="77777777" w:rsidR="002C65AC" w:rsidRPr="00AE395F" w:rsidRDefault="002C65AC" w:rsidP="002C65AC">
      <w:pPr>
        <w:rPr>
          <w:lang w:val="en-GB"/>
        </w:rPr>
      </w:pPr>
      <w:r w:rsidRPr="00AE395F">
        <w:rPr>
          <w:lang w:val="en-GB"/>
        </w:rPr>
        <w:t xml:space="preserve">A </w:t>
      </w:r>
      <w:r w:rsidRPr="00AE395F">
        <w:rPr>
          <w:i/>
          <w:iCs/>
          <w:lang w:val="en-GB"/>
        </w:rPr>
        <w:t>TopologySpecification</w:t>
      </w:r>
      <w:r w:rsidRPr="00AE395F">
        <w:rPr>
          <w:lang w:val="en-GB"/>
        </w:rPr>
        <w:t xml:space="preserve"> is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and </w:t>
      </w:r>
      <w:r w:rsidRPr="00AE395F">
        <w:rPr>
          <w:i/>
          <w:iCs/>
          <w:lang w:val="en-GB"/>
        </w:rPr>
        <w:t>Zones</w:t>
      </w:r>
      <w:r w:rsidRPr="00AE395F">
        <w:rPr>
          <w:lang w:val="en-GB"/>
        </w:rPr>
        <w:t xml:space="preserve">. A </w:t>
      </w:r>
      <w:r w:rsidRPr="00AE395F">
        <w:rPr>
          <w:i/>
          <w:iCs/>
          <w:lang w:val="en-GB"/>
        </w:rPr>
        <w:t>TopologyNode</w:t>
      </w:r>
      <w:r w:rsidRPr="00AE395F">
        <w:rPr>
          <w:lang w:val="en-GB"/>
        </w:rPr>
        <w:t xml:space="preserve"> represents an abstract place (meaning without concrete coordinates) in the wiring harness that can be typed either as </w:t>
      </w:r>
      <w:r w:rsidRPr="00AE395F">
        <w:rPr>
          <w:i/>
          <w:iCs/>
          <w:lang w:val="en-GB"/>
        </w:rPr>
        <w:t>EndNode</w:t>
      </w:r>
      <w:r w:rsidRPr="00AE395F">
        <w:rPr>
          <w:lang w:val="en-GB"/>
        </w:rPr>
        <w:t xml:space="preserve">, </w:t>
      </w:r>
      <w:r w:rsidRPr="00AE395F">
        <w:rPr>
          <w:i/>
          <w:iCs/>
          <w:lang w:val="en-GB"/>
        </w:rPr>
        <w:t>JunctionPoint</w:t>
      </w:r>
      <w:r w:rsidRPr="00AE395F">
        <w:rPr>
          <w:lang w:val="en-GB"/>
        </w:rPr>
        <w:t xml:space="preserve"> or </w:t>
      </w:r>
      <w:r w:rsidRPr="00AE395F">
        <w:rPr>
          <w:i/>
          <w:iCs/>
          <w:lang w:val="en-GB"/>
        </w:rPr>
        <w:t>Inliner</w:t>
      </w:r>
      <w:r w:rsidRPr="00AE395F">
        <w:rPr>
          <w:lang w:val="en-GB"/>
        </w:rPr>
        <w:t>.</w:t>
      </w:r>
    </w:p>
    <w:p w14:paraId="528B70FF" w14:textId="77777777" w:rsidR="002C65AC" w:rsidRPr="00AE395F" w:rsidRDefault="002C65AC" w:rsidP="002C65AC">
      <w:pPr>
        <w:rPr>
          <w:lang w:val="en-GB"/>
        </w:rPr>
      </w:pPr>
      <w:commentRangeStart w:id="872"/>
      <w:r w:rsidRPr="00AE395F">
        <w:rPr>
          <w:lang w:val="en-GB"/>
        </w:rPr>
        <w:t xml:space="preserve">A </w:t>
      </w:r>
      <w:r w:rsidRPr="00AE395F">
        <w:rPr>
          <w:i/>
          <w:iCs/>
          <w:lang w:val="en-GB"/>
        </w:rPr>
        <w:t>TopologySegment</w:t>
      </w:r>
      <w:r w:rsidRPr="00AE395F">
        <w:rPr>
          <w:lang w:val="en-GB"/>
        </w:rPr>
        <w:t xml:space="preserve"> represents a section of a connection or a wiring harness where no intermediate electrical contacts appear. In consequence, at the beginning and at the end of a </w:t>
      </w:r>
      <w:r w:rsidRPr="00AE395F">
        <w:rPr>
          <w:i/>
          <w:iCs/>
          <w:lang w:val="en-GB"/>
        </w:rPr>
        <w:t>TopologySegment</w:t>
      </w:r>
      <w:r w:rsidRPr="00AE395F">
        <w:rPr>
          <w:lang w:val="en-GB"/>
        </w:rPr>
        <w:t xml:space="preserve"> the same wires go in and out.</w:t>
      </w:r>
      <w:commentRangeEnd w:id="872"/>
      <w:r w:rsidR="00100965">
        <w:rPr>
          <w:rStyle w:val="Kommentarzeichen"/>
        </w:rPr>
        <w:commentReference w:id="872"/>
      </w:r>
      <w:r w:rsidRPr="00AE395F">
        <w:rPr>
          <w:lang w:val="en-GB"/>
        </w:rPr>
        <w:t xml:space="preserve"> The beginning and the end are each defined by a dedicated reference to a </w:t>
      </w:r>
      <w:r w:rsidRPr="00AE395F">
        <w:rPr>
          <w:i/>
          <w:iCs/>
          <w:lang w:val="en-GB"/>
        </w:rPr>
        <w:t>TopologyNode</w:t>
      </w:r>
      <w:r w:rsidRPr="00AE395F">
        <w:rPr>
          <w:lang w:val="en-GB"/>
        </w:rPr>
        <w:t xml:space="preserve">. A </w:t>
      </w:r>
      <w:r w:rsidRPr="00AE395F">
        <w:rPr>
          <w:i/>
          <w:iCs/>
          <w:lang w:val="en-GB"/>
        </w:rPr>
        <w:t>TopologySegment</w:t>
      </w:r>
      <w:r w:rsidRPr="00AE395F">
        <w:rPr>
          <w:lang w:val="en-GB"/>
        </w:rPr>
        <w:t xml:space="preserve"> can specify various </w:t>
      </w:r>
      <w:r w:rsidRPr="00AE395F">
        <w:rPr>
          <w:i/>
          <w:iCs/>
          <w:lang w:val="en-GB"/>
        </w:rPr>
        <w:t>SegmentCrossSectionAreas</w:t>
      </w:r>
      <w:r w:rsidRPr="00AE395F">
        <w:rPr>
          <w:lang w:val="en-GB"/>
        </w:rPr>
        <w:t xml:space="preserve">. These </w:t>
      </w:r>
      <w:r w:rsidRPr="00AE395F">
        <w:rPr>
          <w:i/>
          <w:iCs/>
          <w:lang w:val="en-GB"/>
        </w:rPr>
        <w:t>SegmentCrossSectionAreas</w:t>
      </w:r>
      <w:r w:rsidRPr="00AE395F">
        <w:rPr>
          <w:lang w:val="en-GB"/>
        </w:rPr>
        <w:t xml:space="preserve"> are not supposed to express configuration-dependant values but different views (</w:t>
      </w:r>
      <w:r w:rsidRPr="00AE395F">
        <w:rPr>
          <w:i/>
          <w:iCs/>
          <w:lang w:val="en-GB"/>
        </w:rPr>
        <w:t>Calculated</w:t>
      </w:r>
      <w:r w:rsidRPr="00AE395F">
        <w:rPr>
          <w:lang w:val="en-GB"/>
        </w:rPr>
        <w:t xml:space="preserve">, </w:t>
      </w:r>
      <w:r w:rsidRPr="00AE395F">
        <w:rPr>
          <w:i/>
          <w:iCs/>
          <w:lang w:val="en-GB"/>
        </w:rPr>
        <w:t>Measured</w:t>
      </w:r>
      <w:r w:rsidRPr="00AE395F">
        <w:rPr>
          <w:lang w:val="en-GB"/>
        </w:rPr>
        <w:t xml:space="preserve"> or </w:t>
      </w:r>
      <w:r w:rsidRPr="00AE395F">
        <w:rPr>
          <w:i/>
          <w:iCs/>
          <w:lang w:val="en-GB"/>
        </w:rPr>
        <w:t>Estimated</w:t>
      </w:r>
      <w:r w:rsidRPr="00AE395F">
        <w:rPr>
          <w:lang w:val="en-GB"/>
        </w:rPr>
        <w:t xml:space="preserve">) on the same type-dependant value whereupon the default-type is “reserved design space”. The same applies to </w:t>
      </w:r>
      <w:r w:rsidRPr="00AE395F">
        <w:rPr>
          <w:i/>
          <w:iCs/>
          <w:lang w:val="en-GB"/>
        </w:rPr>
        <w:t>SegmentLength</w:t>
      </w:r>
      <w:r w:rsidRPr="00AE395F">
        <w:rPr>
          <w:lang w:val="en-GB"/>
        </w:rPr>
        <w:t>.</w:t>
      </w:r>
      <w:commentRangeStart w:id="873"/>
      <w:r w:rsidRPr="00AE395F">
        <w:rPr>
          <w:lang w:val="en-GB"/>
        </w:rPr>
        <w:t>In</w:t>
      </w:r>
      <w:commentRangeEnd w:id="873"/>
      <w:r w:rsidR="00100965">
        <w:rPr>
          <w:rStyle w:val="Kommentarzeichen"/>
        </w:rPr>
        <w:commentReference w:id="873"/>
      </w:r>
      <w:r w:rsidRPr="00AE395F">
        <w:rPr>
          <w:lang w:val="en-GB"/>
        </w:rPr>
        <w:t xml:space="preserve"> contrast to GEO 1.0 the VEC recognises an explicit grouping mechanism for topology. For this the VEC has introduced the class </w:t>
      </w:r>
      <w:r w:rsidRPr="00AE395F">
        <w:rPr>
          <w:i/>
          <w:iCs/>
          <w:lang w:val="en-GB"/>
        </w:rPr>
        <w:t>TopologyGroupSpecification</w:t>
      </w:r>
      <w:r w:rsidRPr="00AE395F">
        <w:rPr>
          <w:lang w:val="en-GB"/>
        </w:rPr>
        <w:t xml:space="preserve"> which primary acts as a “normal” </w:t>
      </w:r>
      <w:r w:rsidRPr="00AE395F">
        <w:rPr>
          <w:i/>
          <w:iCs/>
          <w:lang w:val="en-GB"/>
        </w:rPr>
        <w:t>TopologySpecification</w:t>
      </w:r>
      <w:r w:rsidRPr="00AE395F">
        <w:rPr>
          <w:lang w:val="en-GB"/>
        </w:rPr>
        <w:t xml:space="preserve"> being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 However, a </w:t>
      </w:r>
      <w:r w:rsidRPr="00AE395F">
        <w:rPr>
          <w:i/>
          <w:iCs/>
          <w:lang w:val="en-GB"/>
        </w:rPr>
        <w:t>TopologyGroupSpecification</w:t>
      </w:r>
      <w:r w:rsidRPr="00AE395F">
        <w:rPr>
          <w:lang w:val="en-GB"/>
        </w:rPr>
        <w:t xml:space="preserve"> can additionally reference the </w:t>
      </w:r>
      <w:r w:rsidRPr="00AE395F">
        <w:rPr>
          <w:i/>
          <w:iCs/>
          <w:lang w:val="en-GB"/>
        </w:rPr>
        <w:t>TopologySpecifications</w:t>
      </w:r>
      <w:r w:rsidRPr="00AE395F">
        <w:rPr>
          <w:lang w:val="en-GB"/>
        </w:rPr>
        <w:t xml:space="preserve"> that it groups.</w:t>
      </w:r>
    </w:p>
    <w:p w14:paraId="4A7AB6CA" w14:textId="77777777" w:rsidR="002C65AC" w:rsidRPr="00AE395F" w:rsidRDefault="002C65AC" w:rsidP="002C65AC">
      <w:pPr>
        <w:rPr>
          <w:lang w:val="en-GB"/>
        </w:rPr>
      </w:pPr>
      <w:r w:rsidRPr="00AE395F">
        <w:rPr>
          <w:lang w:val="en-GB"/>
        </w:rPr>
        <w:t>In some cases, a topology can be an instance of another topology. If a more complex assembly or small harness (e.g. like a door) is defined in some place (e.g. in a compo</w:t>
      </w:r>
      <w:r w:rsidRPr="00AE395F">
        <w:rPr>
          <w:lang w:val="en-GB"/>
        </w:rPr>
        <w:lastRenderedPageBreak/>
        <w:t xml:space="preserve">nent library) and then reused elsewhere it might be necessary to instantiate the topology in the target. To keep traceability in these cases, the </w:t>
      </w:r>
      <w:r w:rsidRPr="00AE395F">
        <w:rPr>
          <w:i/>
          <w:iCs/>
          <w:lang w:val="en-GB"/>
        </w:rPr>
        <w:t xml:space="preserve">TopologySegment </w:t>
      </w:r>
      <w:r w:rsidRPr="00AE395F">
        <w:rPr>
          <w:lang w:val="en-GB"/>
        </w:rPr>
        <w:t xml:space="preserve">and the </w:t>
      </w:r>
      <w:r w:rsidRPr="00AE395F">
        <w:rPr>
          <w:i/>
          <w:iCs/>
          <w:lang w:val="en-GB"/>
        </w:rPr>
        <w:t>TopologyNode</w:t>
      </w:r>
      <w:r w:rsidRPr="00AE395F">
        <w:rPr>
          <w:lang w:val="en-GB"/>
        </w:rPr>
        <w:t xml:space="preserve"> have an </w:t>
      </w:r>
      <w:r w:rsidRPr="00AE395F">
        <w:rPr>
          <w:i/>
          <w:iCs/>
          <w:lang w:val="en-GB"/>
        </w:rPr>
        <w:t>instantiated...</w:t>
      </w:r>
      <w:r w:rsidRPr="00AE395F">
        <w:rPr>
          <w:lang w:val="en-GB"/>
        </w:rPr>
        <w:t xml:space="preserve"> association to their source element.</w:t>
      </w:r>
    </w:p>
    <w:p w14:paraId="60C352B9" w14:textId="77777777" w:rsidR="002C65AC" w:rsidRDefault="002C65AC" w:rsidP="002C65AC">
      <w:pPr>
        <w:pStyle w:val="berschrift3"/>
        <w:keepLines w:val="0"/>
        <w:numPr>
          <w:ilvl w:val="2"/>
          <w:numId w:val="2"/>
        </w:numPr>
        <w:autoSpaceDE/>
        <w:autoSpaceDN/>
        <w:adjustRightInd/>
        <w:spacing w:before="240" w:after="60" w:line="240" w:lineRule="auto"/>
      </w:pPr>
      <w:bookmarkStart w:id="874" w:name="_53c7d70ef4e077f07039503c9f97e994"/>
      <w:r>
        <w:t>Topology Zones</w:t>
      </w:r>
      <w:bookmarkEnd w:id="874"/>
    </w:p>
    <w:p w14:paraId="40498043" w14:textId="77777777" w:rsidR="002C65AC" w:rsidRDefault="002C65AC" w:rsidP="002C65AC">
      <w:pPr>
        <w:jc w:val="center"/>
      </w:pPr>
      <w:r w:rsidRPr="000244B0">
        <w:rPr>
          <w:noProof/>
          <w:lang w:eastAsia="zh-CN"/>
        </w:rPr>
        <w:drawing>
          <wp:inline distT="0" distB="0" distL="0" distR="0" wp14:anchorId="30E1F8F3" wp14:editId="68185B71">
            <wp:extent cx="5756910" cy="5764530"/>
            <wp:effectExtent l="0" t="0" r="0" b="7620"/>
            <wp:docPr id="399" name="Grafik 399"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87288.png" descr="-3190872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5ECA6A3F" w14:textId="77777777" w:rsidR="002C65AC" w:rsidRPr="00AE395F" w:rsidRDefault="002C65AC" w:rsidP="002C65AC">
      <w:pPr>
        <w:pStyle w:val="Beschriftung"/>
        <w:rPr>
          <w:lang w:val="en-GB"/>
        </w:rPr>
      </w:pPr>
      <w:bookmarkStart w:id="875" w:name="_Toc27732368"/>
      <w:commentRangeStart w:id="87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56</w:t>
      </w:r>
      <w:r>
        <w:fldChar w:fldCharType="end"/>
      </w:r>
      <w:r w:rsidRPr="00AE395F">
        <w:rPr>
          <w:lang w:val="en-GB"/>
        </w:rPr>
        <w:t>: Topology Zones</w:t>
      </w:r>
      <w:bookmarkEnd w:id="875"/>
      <w:commentRangeEnd w:id="876"/>
      <w:r w:rsidR="00100965">
        <w:rPr>
          <w:rStyle w:val="Kommentarzeichen"/>
          <w:rFonts w:ascii="Arial" w:eastAsia="Times New Roman" w:hAnsi="Arial" w:cs="Arial"/>
          <w:b w:val="0"/>
          <w:bCs w:val="0"/>
          <w:noProof w:val="0"/>
          <w:color w:val="000000"/>
          <w:lang w:eastAsia="de-DE"/>
        </w:rPr>
        <w:commentReference w:id="876"/>
      </w:r>
    </w:p>
    <w:p w14:paraId="165ADFE9" w14:textId="77777777" w:rsidR="002C65AC" w:rsidRPr="00AE395F" w:rsidRDefault="002C65AC" w:rsidP="002C65AC">
      <w:pPr>
        <w:rPr>
          <w:lang w:val="en-GB"/>
        </w:rPr>
      </w:pPr>
      <w:r w:rsidRPr="00AE395F">
        <w:rPr>
          <w:lang w:val="en-GB"/>
        </w:rPr>
        <w:t xml:space="preserve">A </w:t>
      </w:r>
      <w:r w:rsidRPr="00AE395F">
        <w:rPr>
          <w:i/>
          <w:iCs/>
          <w:lang w:val="en-GB"/>
        </w:rPr>
        <w:t>TopologyZoneSpecification</w:t>
      </w:r>
      <w:r w:rsidRPr="00AE395F">
        <w:rPr>
          <w:lang w:val="en-GB"/>
        </w:rPr>
        <w:t xml:space="preserve"> is a container to define </w:t>
      </w:r>
      <w:r w:rsidRPr="00AE395F">
        <w:rPr>
          <w:i/>
          <w:iCs/>
          <w:lang w:val="en-GB"/>
        </w:rPr>
        <w:t>TopologyZones.</w:t>
      </w:r>
      <w:r w:rsidRPr="00AE395F">
        <w:rPr>
          <w:lang w:val="en-GB"/>
        </w:rPr>
        <w:t xml:space="preserve"> A </w:t>
      </w:r>
      <w:r w:rsidRPr="00AE395F">
        <w:rPr>
          <w:i/>
          <w:iCs/>
          <w:lang w:val="en-GB"/>
        </w:rPr>
        <w:t>TopologyZone</w:t>
      </w:r>
      <w:r w:rsidRPr="00AE395F">
        <w:rPr>
          <w:lang w:val="en-GB"/>
        </w:rPr>
        <w:t xml:space="preserve"> is a way to define areas on that share a set of properties (e.g. environmental influence).</w:t>
      </w:r>
    </w:p>
    <w:p w14:paraId="374CAC23" w14:textId="77777777" w:rsidR="002C65AC" w:rsidRPr="00AE395F" w:rsidRDefault="002C65AC" w:rsidP="002C65AC">
      <w:pPr>
        <w:rPr>
          <w:lang w:val="en-GB"/>
        </w:rPr>
      </w:pPr>
      <w:r w:rsidRPr="00AE395F">
        <w:rPr>
          <w:lang w:val="en-GB"/>
        </w:rPr>
        <w:t xml:space="preserve">To define the </w:t>
      </w:r>
      <w:r w:rsidRPr="00AE395F">
        <w:rPr>
          <w:i/>
          <w:iCs/>
          <w:lang w:val="en-GB"/>
        </w:rPr>
        <w:t xml:space="preserve">TopologyZone </w:t>
      </w:r>
      <w:r w:rsidRPr="00AE395F">
        <w:rPr>
          <w:lang w:val="en-GB"/>
        </w:rPr>
        <w:t xml:space="preserve">unambiguously an assignment of the topology elements to their zones is necessary. </w:t>
      </w:r>
      <w:r w:rsidRPr="00AE395F">
        <w:rPr>
          <w:i/>
          <w:iCs/>
          <w:lang w:val="en-GB"/>
        </w:rPr>
        <w:t>TopologyNodes</w:t>
      </w:r>
      <w:r w:rsidRPr="00AE395F">
        <w:rPr>
          <w:lang w:val="en-GB"/>
        </w:rPr>
        <w:t xml:space="preserve"> are only connecting points for </w:t>
      </w:r>
      <w:r w:rsidRPr="00AE395F">
        <w:rPr>
          <w:i/>
          <w:iCs/>
          <w:lang w:val="en-GB"/>
        </w:rPr>
        <w:t>TopologySegments</w:t>
      </w:r>
      <w:r w:rsidRPr="00AE395F">
        <w:rPr>
          <w:lang w:val="en-GB"/>
        </w:rPr>
        <w:t xml:space="preserve"> or for the placement of components and do not have any own extent in space. Therefore, </w:t>
      </w:r>
      <w:r w:rsidRPr="00AE395F">
        <w:rPr>
          <w:i/>
          <w:iCs/>
          <w:lang w:val="en-GB"/>
        </w:rPr>
        <w:t xml:space="preserve">ZoneAssignments </w:t>
      </w:r>
      <w:r w:rsidRPr="00AE395F">
        <w:rPr>
          <w:lang w:val="en-GB"/>
        </w:rPr>
        <w:t xml:space="preserve">are only possible for </w:t>
      </w:r>
      <w:r w:rsidRPr="00AE395F">
        <w:rPr>
          <w:i/>
          <w:iCs/>
          <w:lang w:val="en-GB"/>
        </w:rPr>
        <w:t>TopologySegments</w:t>
      </w:r>
      <w:r w:rsidRPr="00AE395F">
        <w:rPr>
          <w:lang w:val="en-GB"/>
        </w:rPr>
        <w:t>.</w:t>
      </w:r>
    </w:p>
    <w:p w14:paraId="137480ED" w14:textId="77777777" w:rsidR="002C65AC" w:rsidRPr="00AE395F" w:rsidRDefault="002C65AC" w:rsidP="002C65AC">
      <w:pPr>
        <w:rPr>
          <w:lang w:val="en-GB"/>
        </w:rPr>
      </w:pPr>
      <w:r w:rsidRPr="00AE395F">
        <w:rPr>
          <w:lang w:val="en-GB"/>
        </w:rPr>
        <w:t>For more details, see the description of the relevant classes.</w:t>
      </w:r>
    </w:p>
    <w:p w14:paraId="7782BF23" w14:textId="77777777" w:rsidR="002C65AC" w:rsidRDefault="002C65AC" w:rsidP="002C65AC">
      <w:pPr>
        <w:pStyle w:val="berschrift3"/>
        <w:keepLines w:val="0"/>
        <w:numPr>
          <w:ilvl w:val="2"/>
          <w:numId w:val="2"/>
        </w:numPr>
        <w:autoSpaceDE/>
        <w:autoSpaceDN/>
        <w:adjustRightInd/>
        <w:spacing w:before="240" w:after="60" w:line="240" w:lineRule="auto"/>
      </w:pPr>
      <w:bookmarkStart w:id="877" w:name="_56c60af2550cfc82ae2252c1e316d81f"/>
      <w:r>
        <w:lastRenderedPageBreak/>
        <w:t>Hierarchical Topologies</w:t>
      </w:r>
      <w:bookmarkEnd w:id="877"/>
    </w:p>
    <w:p w14:paraId="6DEBA703" w14:textId="77777777" w:rsidR="002C65AC" w:rsidRDefault="002C65AC" w:rsidP="002C65AC">
      <w:pPr>
        <w:jc w:val="center"/>
      </w:pPr>
      <w:r w:rsidRPr="000244B0">
        <w:rPr>
          <w:noProof/>
          <w:lang w:eastAsia="zh-CN"/>
        </w:rPr>
        <w:drawing>
          <wp:inline distT="0" distB="0" distL="0" distR="0" wp14:anchorId="0978DDBD" wp14:editId="7CDF4D69">
            <wp:extent cx="5760720" cy="4307205"/>
            <wp:effectExtent l="0" t="0" r="0" b="0"/>
            <wp:docPr id="398" name="Grafik 398"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095179.png" descr="-194009517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307205"/>
                    </a:xfrm>
                    <a:prstGeom prst="rect">
                      <a:avLst/>
                    </a:prstGeom>
                    <a:noFill/>
                    <a:ln>
                      <a:noFill/>
                    </a:ln>
                  </pic:spPr>
                </pic:pic>
              </a:graphicData>
            </a:graphic>
          </wp:inline>
        </w:drawing>
      </w:r>
    </w:p>
    <w:p w14:paraId="0472FD54" w14:textId="77777777" w:rsidR="002C65AC" w:rsidRPr="00AE395F" w:rsidRDefault="002C65AC" w:rsidP="002C65AC">
      <w:pPr>
        <w:pStyle w:val="Beschriftung"/>
        <w:rPr>
          <w:lang w:val="en-GB"/>
        </w:rPr>
      </w:pPr>
      <w:bookmarkStart w:id="878" w:name="_Toc2773236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57</w:t>
      </w:r>
      <w:r>
        <w:fldChar w:fldCharType="end"/>
      </w:r>
      <w:r w:rsidRPr="00AE395F">
        <w:rPr>
          <w:lang w:val="en-GB"/>
        </w:rPr>
        <w:t>: Hierarchical Topologies</w:t>
      </w:r>
      <w:bookmarkEnd w:id="878"/>
    </w:p>
    <w:p w14:paraId="4A6D2DE5" w14:textId="77777777" w:rsidR="002C65AC" w:rsidRPr="00AE395F" w:rsidRDefault="002C65AC" w:rsidP="002C65AC">
      <w:pPr>
        <w:rPr>
          <w:lang w:val="en-GB"/>
        </w:rPr>
      </w:pPr>
      <w:r w:rsidRPr="00AE395F">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598694BD" w14:textId="77777777" w:rsidR="002C65AC" w:rsidRPr="00AE395F" w:rsidRDefault="002C65AC" w:rsidP="002C65AC">
      <w:pPr>
        <w:rPr>
          <w:lang w:val="en-GB"/>
        </w:rPr>
      </w:pPr>
      <w:r w:rsidRPr="00AE395F">
        <w:rPr>
          <w:lang w:val="en-GB"/>
        </w:rPr>
        <w:t xml:space="preserve">In a regular topology, all wires are routed equally "inside" through a </w:t>
      </w:r>
      <w:r w:rsidRPr="00AE395F">
        <w:rPr>
          <w:i/>
          <w:iCs/>
          <w:lang w:val="en-GB"/>
        </w:rPr>
        <w:t>TopologySegment.</w:t>
      </w:r>
      <w:r w:rsidRPr="00AE395F">
        <w:rPr>
          <w:lang w:val="en-GB"/>
        </w:rPr>
        <w:t xml:space="preserve"> All wires end at a </w:t>
      </w:r>
      <w:r w:rsidRPr="00AE395F">
        <w:rPr>
          <w:i/>
          <w:iCs/>
          <w:lang w:val="en-GB"/>
        </w:rPr>
        <w:t xml:space="preserve">TopologyNode, </w:t>
      </w:r>
      <w:r w:rsidRPr="00AE395F">
        <w:rPr>
          <w:lang w:val="en-GB"/>
        </w:rPr>
        <w:t xml:space="preserve">there are no connectors or splices positioned within a </w:t>
      </w:r>
      <w:r w:rsidRPr="00AE395F">
        <w:rPr>
          <w:i/>
          <w:iCs/>
          <w:lang w:val="en-GB"/>
        </w:rPr>
        <w:t>TopologySegment.</w:t>
      </w:r>
      <w:r w:rsidRPr="00AE395F">
        <w:rPr>
          <w:lang w:val="en-GB"/>
        </w:rPr>
        <w:t xml:space="preserve"> All protections, fixings, tapings etc. are placed "around" the wires in a definable order.</w:t>
      </w:r>
    </w:p>
    <w:p w14:paraId="1B04FBBE" w14:textId="77777777" w:rsidR="002C65AC" w:rsidRDefault="002C65AC" w:rsidP="002C65AC">
      <w:r w:rsidRPr="00AE395F">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293A5CC6"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Structured harness bundles (e.g. specific wires in a bundle taped together).</w:t>
      </w:r>
    </w:p>
    <w:p w14:paraId="3F05ECF9"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Segments of splices folded into a main bundle in a specific way.</w:t>
      </w:r>
    </w:p>
    <w:p w14:paraId="6160EC83"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Reuse of shared parts (e.g. assemblies, right / left back door)</w:t>
      </w:r>
    </w:p>
    <w:p w14:paraId="5E5E588C"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Refinement of a topology in the design process (e.g. splice positioning after the "geometry design".</w:t>
      </w:r>
    </w:p>
    <w:p w14:paraId="6477CF78" w14:textId="77777777" w:rsidR="002C65AC" w:rsidRPr="00AE395F" w:rsidRDefault="002C65AC" w:rsidP="002C65AC">
      <w:pPr>
        <w:rPr>
          <w:lang w:val="en-GB"/>
        </w:rPr>
      </w:pPr>
      <w:r w:rsidRPr="00AE395F">
        <w:rPr>
          <w:lang w:val="en-GB"/>
        </w:rPr>
        <w:lastRenderedPageBreak/>
        <w:t xml:space="preserve">To address these requirements, the VEC introduced the concept of hierarchical topologies. In the top left corner of the diagram a simplified illustration shall </w:t>
      </w:r>
      <w:commentRangeStart w:id="879"/>
      <w:r w:rsidRPr="00AE395F">
        <w:rPr>
          <w:lang w:val="en-GB"/>
        </w:rPr>
        <w:t xml:space="preserve">server </w:t>
      </w:r>
      <w:commentRangeEnd w:id="879"/>
      <w:r w:rsidR="0008192F">
        <w:rPr>
          <w:rStyle w:val="Kommentarzeichen"/>
        </w:rPr>
        <w:commentReference w:id="879"/>
      </w:r>
      <w:r w:rsidRPr="00AE395F">
        <w:rPr>
          <w:lang w:val="en-GB"/>
        </w:rPr>
        <w:t>as small example to make the concept more understandable.</w:t>
      </w:r>
    </w:p>
    <w:p w14:paraId="635F1BEA" w14:textId="4FAFD261" w:rsidR="002C65AC" w:rsidRPr="00AE395F" w:rsidRDefault="002C65AC" w:rsidP="002C65AC">
      <w:pPr>
        <w:rPr>
          <w:lang w:val="en-GB"/>
        </w:rPr>
      </w:pPr>
      <w:r w:rsidRPr="00AE395F">
        <w:rPr>
          <w:lang w:val="en-GB"/>
        </w:rPr>
        <w:t xml:space="preserve">A </w:t>
      </w:r>
      <w:r w:rsidRPr="00AE395F">
        <w:rPr>
          <w:i/>
          <w:iCs/>
          <w:lang w:val="en-GB"/>
        </w:rPr>
        <w:t>TopologyMappingSpecification</w:t>
      </w:r>
      <w:r w:rsidRPr="00AE395F">
        <w:rPr>
          <w:lang w:val="en-GB"/>
        </w:rPr>
        <w:t xml:space="preserve"> is used to associate an "inner" topology with an </w:t>
      </w:r>
      <w:ins w:id="880" w:author="Motzer Martin IA17" w:date="2020-01-31T11:52:00Z">
        <w:r w:rsidR="00D94979">
          <w:rPr>
            <w:lang w:val="en-GB"/>
          </w:rPr>
          <w:t>“</w:t>
        </w:r>
      </w:ins>
      <w:r w:rsidRPr="00AE395F">
        <w:rPr>
          <w:lang w:val="en-GB"/>
        </w:rPr>
        <w:t>outer</w:t>
      </w:r>
      <w:ins w:id="881" w:author="Motzer Martin IA17" w:date="2020-01-31T11:52:00Z">
        <w:r w:rsidR="00D94979">
          <w:rPr>
            <w:lang w:val="en-GB"/>
          </w:rPr>
          <w:t>”</w:t>
        </w:r>
      </w:ins>
      <w:r w:rsidRPr="00AE395F">
        <w:rPr>
          <w:lang w:val="en-GB"/>
        </w:rPr>
        <w:t xml:space="preserve"> topology. In the illustration the "outer" topology is displayed with grey segments and orange nodes. The two "inner" topologies are displayed with blue &amp; green segments and red nodes.</w:t>
      </w:r>
    </w:p>
    <w:p w14:paraId="52BEBA5F" w14:textId="77777777" w:rsidR="002C65AC" w:rsidRPr="00AE395F" w:rsidRDefault="002C65AC" w:rsidP="002C65AC">
      <w:pPr>
        <w:rPr>
          <w:lang w:val="en-GB"/>
        </w:rPr>
      </w:pPr>
      <w:r w:rsidRPr="00AE395F">
        <w:rPr>
          <w:lang w:val="en-GB"/>
        </w:rPr>
        <w:t xml:space="preserve">A </w:t>
      </w:r>
      <w:r w:rsidRPr="00AE395F">
        <w:rPr>
          <w:i/>
          <w:iCs/>
          <w:lang w:val="en-GB"/>
        </w:rPr>
        <w:t>NodeMapping</w:t>
      </w:r>
      <w:r w:rsidRPr="00AE395F">
        <w:rPr>
          <w:lang w:val="en-GB"/>
        </w:rPr>
        <w:t xml:space="preserve"> is used to define how the nodes of the inner topology </w:t>
      </w:r>
      <w:commentRangeStart w:id="882"/>
      <w:r w:rsidRPr="00AE395F">
        <w:rPr>
          <w:lang w:val="en-GB"/>
        </w:rPr>
        <w:t xml:space="preserve">related </w:t>
      </w:r>
      <w:commentRangeEnd w:id="882"/>
      <w:r w:rsidR="0008192F">
        <w:rPr>
          <w:rStyle w:val="Kommentarzeichen"/>
        </w:rPr>
        <w:commentReference w:id="882"/>
      </w:r>
      <w:r w:rsidRPr="00AE395F">
        <w:rPr>
          <w:lang w:val="en-GB"/>
        </w:rPr>
        <w:t>to the outer topology. An inner node can be either placed exactly on / in an outer node or somewhere within a segment. For the definition of the position of the inner node, the concept of locations is reused.</w:t>
      </w:r>
    </w:p>
    <w:p w14:paraId="7A00AA98" w14:textId="77777777" w:rsidR="002C65AC" w:rsidRPr="00AE395F" w:rsidRDefault="002C65AC" w:rsidP="002C65AC">
      <w:pPr>
        <w:rPr>
          <w:lang w:val="en-GB"/>
        </w:rPr>
      </w:pPr>
      <w:r w:rsidRPr="00AE395F">
        <w:rPr>
          <w:lang w:val="en-GB"/>
        </w:rPr>
        <w:t xml:space="preserve">A </w:t>
      </w:r>
      <w:r w:rsidRPr="00AE395F">
        <w:rPr>
          <w:i/>
          <w:iCs/>
          <w:lang w:val="en-GB"/>
        </w:rPr>
        <w:t>SegmentMapping</w:t>
      </w:r>
      <w:r w:rsidRPr="00AE395F">
        <w:rPr>
          <w:lang w:val="en-GB"/>
        </w:rPr>
        <w:t xml:space="preserve"> is used to define how the segments of the inner topology relate to the outer topology. An inner segment can run through multiple segments or to stay in a single one. In any case, </w:t>
      </w:r>
      <w:r w:rsidRPr="00AE395F">
        <w:rPr>
          <w:u w:val="single"/>
          <w:lang w:val="en-GB"/>
        </w:rPr>
        <w:t>all</w:t>
      </w:r>
      <w:r w:rsidRPr="00AE395F">
        <w:rPr>
          <w:lang w:val="en-GB"/>
        </w:rPr>
        <w:t xml:space="preserve"> outer </w:t>
      </w:r>
      <w:r w:rsidRPr="00AE395F">
        <w:rPr>
          <w:i/>
          <w:iCs/>
          <w:lang w:val="en-GB"/>
        </w:rPr>
        <w:t>TopologySegments</w:t>
      </w:r>
      <w:r w:rsidRPr="00AE395F">
        <w:rPr>
          <w:lang w:val="en-GB"/>
        </w:rPr>
        <w:t xml:space="preserve"> to which it relates are referenced by a </w:t>
      </w:r>
      <w:r w:rsidRPr="00AE395F">
        <w:rPr>
          <w:i/>
          <w:iCs/>
          <w:lang w:val="en-GB"/>
        </w:rPr>
        <w:t>Path</w:t>
      </w:r>
      <w:r w:rsidRPr="00AE395F">
        <w:rPr>
          <w:lang w:val="en-GB"/>
        </w:rPr>
        <w:t>.</w:t>
      </w:r>
    </w:p>
    <w:p w14:paraId="069D927E" w14:textId="77777777" w:rsidR="002C65AC" w:rsidRPr="00AE395F" w:rsidRDefault="002C65AC" w:rsidP="002C65AC">
      <w:pPr>
        <w:rPr>
          <w:lang w:val="en-GB"/>
        </w:rPr>
      </w:pPr>
      <w:r w:rsidRPr="00AE395F">
        <w:rPr>
          <w:lang w:val="en-GB"/>
        </w:rPr>
        <w:t>Some additional restrictions apply on the mapping:</w:t>
      </w:r>
    </w:p>
    <w:p w14:paraId="66099641"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The representation of the inner / outer relationship with a </w:t>
      </w:r>
      <w:r w:rsidRPr="00AE395F">
        <w:rPr>
          <w:i/>
          <w:iCs/>
          <w:lang w:val="en-GB"/>
        </w:rPr>
        <w:t>TopologyMappingSpecification</w:t>
      </w:r>
      <w:r w:rsidRPr="00AE395F">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18D63B72"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"Cross Topology assignment of Components" is forbidden. That means wires are routed strictly in the elements of a single </w:t>
      </w:r>
      <w:r w:rsidRPr="00AE395F">
        <w:rPr>
          <w:i/>
          <w:iCs/>
          <w:lang w:val="en-GB"/>
        </w:rPr>
        <w:t>TopologySpecification</w:t>
      </w:r>
      <w:r w:rsidRPr="00AE395F">
        <w:rPr>
          <w:lang w:val="en-GB"/>
        </w:rPr>
        <w:t xml:space="preserve"> and other components are placed strictly on a single </w:t>
      </w:r>
      <w:r w:rsidRPr="00AE395F">
        <w:rPr>
          <w:i/>
          <w:iCs/>
          <w:lang w:val="en-GB"/>
        </w:rPr>
        <w:t>TopologySpecification.</w:t>
      </w:r>
    </w:p>
    <w:p w14:paraId="6DB3333E"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If a </w:t>
      </w:r>
      <w:r w:rsidRPr="00AE395F">
        <w:rPr>
          <w:i/>
          <w:iCs/>
          <w:lang w:val="en-GB"/>
        </w:rPr>
        <w:t xml:space="preserve">TopologySpecification </w:t>
      </w:r>
      <w:r w:rsidRPr="00AE395F">
        <w:rPr>
          <w:lang w:val="en-GB"/>
        </w:rPr>
        <w:t>is mapped as an inner topology, all its elements shall be mapped.</w:t>
      </w:r>
    </w:p>
    <w:p w14:paraId="0EC1BF86"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A creating system is responsible that the constraints of the topologies are maintained (e.g. that length constraints between inner and outer topologies are satisfied.</w:t>
      </w:r>
    </w:p>
    <w:p w14:paraId="39DD1DAB" w14:textId="77777777" w:rsidR="002C65AC" w:rsidRPr="00AE395F" w:rsidRDefault="002C65AC" w:rsidP="002C65AC">
      <w:pPr>
        <w:rPr>
          <w:lang w:val="en-GB"/>
        </w:rPr>
      </w:pPr>
      <w:r w:rsidRPr="00AE395F">
        <w:rPr>
          <w:b/>
          <w:bCs/>
          <w:i/>
          <w:iCs/>
          <w:lang w:val="en-GB"/>
        </w:rPr>
        <w:t>Note:</w:t>
      </w:r>
      <w:r w:rsidRPr="00AE395F">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72C8067B" w14:textId="77777777" w:rsidR="002C65AC" w:rsidRDefault="002C65AC" w:rsidP="002C65AC">
      <w:pPr>
        <w:pStyle w:val="berschrift3"/>
        <w:keepLines w:val="0"/>
        <w:numPr>
          <w:ilvl w:val="2"/>
          <w:numId w:val="2"/>
        </w:numPr>
        <w:autoSpaceDE/>
        <w:autoSpaceDN/>
        <w:adjustRightInd/>
        <w:spacing w:before="240" w:after="60" w:line="240" w:lineRule="auto"/>
      </w:pPr>
      <w:bookmarkStart w:id="883" w:name="_83e68514abcf60505a2e41bf0761615a"/>
      <w:r>
        <w:lastRenderedPageBreak/>
        <w:t>Bending Restrictions</w:t>
      </w:r>
      <w:bookmarkEnd w:id="883"/>
    </w:p>
    <w:p w14:paraId="7EAD82F5" w14:textId="77777777" w:rsidR="002C65AC" w:rsidRDefault="002C65AC" w:rsidP="002C65AC">
      <w:pPr>
        <w:jc w:val="center"/>
      </w:pPr>
      <w:r w:rsidRPr="000244B0">
        <w:rPr>
          <w:noProof/>
          <w:lang w:eastAsia="zh-CN"/>
        </w:rPr>
        <w:drawing>
          <wp:inline distT="0" distB="0" distL="0" distR="0" wp14:anchorId="1DA9A65D" wp14:editId="106002F2">
            <wp:extent cx="3554095" cy="5661025"/>
            <wp:effectExtent l="0" t="0" r="8255" b="0"/>
            <wp:docPr id="397" name="Grafik 397"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801547.png" descr="130480154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095" cy="5661025"/>
                    </a:xfrm>
                    <a:prstGeom prst="rect">
                      <a:avLst/>
                    </a:prstGeom>
                    <a:noFill/>
                    <a:ln>
                      <a:noFill/>
                    </a:ln>
                  </pic:spPr>
                </pic:pic>
              </a:graphicData>
            </a:graphic>
          </wp:inline>
        </w:drawing>
      </w:r>
    </w:p>
    <w:p w14:paraId="6185EEF5" w14:textId="77777777" w:rsidR="002C65AC" w:rsidRPr="00AE395F" w:rsidRDefault="002C65AC" w:rsidP="002C65AC">
      <w:pPr>
        <w:pStyle w:val="Beschriftung"/>
        <w:rPr>
          <w:lang w:val="en-GB"/>
        </w:rPr>
      </w:pPr>
      <w:bookmarkStart w:id="884" w:name="_Toc2773237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58</w:t>
      </w:r>
      <w:r>
        <w:fldChar w:fldCharType="end"/>
      </w:r>
      <w:r w:rsidRPr="00AE395F">
        <w:rPr>
          <w:lang w:val="en-GB"/>
        </w:rPr>
        <w:t>: Bending Restrictions</w:t>
      </w:r>
      <w:bookmarkEnd w:id="884"/>
    </w:p>
    <w:p w14:paraId="6A2D13E1" w14:textId="77777777" w:rsidR="002C65AC" w:rsidRDefault="002C65AC" w:rsidP="002C65AC">
      <w:r w:rsidRPr="00AE395F">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E6087A3" w14:textId="77777777" w:rsidR="002C65AC" w:rsidRDefault="002C65AC" w:rsidP="002C65AC">
      <w:pPr>
        <w:pStyle w:val="berschrift3"/>
        <w:keepLines w:val="0"/>
        <w:numPr>
          <w:ilvl w:val="2"/>
          <w:numId w:val="2"/>
        </w:numPr>
        <w:autoSpaceDE/>
        <w:autoSpaceDN/>
        <w:adjustRightInd/>
        <w:spacing w:before="240" w:after="60" w:line="240" w:lineRule="auto"/>
      </w:pPr>
      <w:bookmarkStart w:id="885" w:name="_d10d3ef5c0441070218cb5298e01d35d"/>
      <w:r>
        <w:lastRenderedPageBreak/>
        <w:t>2D-Geometry</w:t>
      </w:r>
      <w:bookmarkEnd w:id="885"/>
    </w:p>
    <w:p w14:paraId="38405D72" w14:textId="77777777" w:rsidR="002C65AC" w:rsidRDefault="002C65AC" w:rsidP="002C65AC">
      <w:pPr>
        <w:jc w:val="center"/>
      </w:pPr>
      <w:r w:rsidRPr="000244B0">
        <w:rPr>
          <w:noProof/>
          <w:lang w:eastAsia="zh-CN"/>
        </w:rPr>
        <w:drawing>
          <wp:inline distT="0" distB="0" distL="0" distR="0" wp14:anchorId="4E5DCA7D" wp14:editId="7F2E0FAC">
            <wp:extent cx="5756910" cy="5764530"/>
            <wp:effectExtent l="0" t="0" r="0" b="7620"/>
            <wp:docPr id="396" name="Grafik 396"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0447.png" descr="-372804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184DA11A" w14:textId="77777777" w:rsidR="002C65AC" w:rsidRPr="00AE395F" w:rsidRDefault="002C65AC" w:rsidP="002C65AC">
      <w:pPr>
        <w:pStyle w:val="Beschriftung"/>
        <w:rPr>
          <w:lang w:val="en-GB"/>
        </w:rPr>
      </w:pPr>
      <w:bookmarkStart w:id="886" w:name="_Toc2773237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59</w:t>
      </w:r>
      <w:r>
        <w:fldChar w:fldCharType="end"/>
      </w:r>
      <w:r w:rsidRPr="00AE395F">
        <w:rPr>
          <w:lang w:val="en-GB"/>
        </w:rPr>
        <w:t>: 2D-Geometry</w:t>
      </w:r>
      <w:bookmarkEnd w:id="886"/>
    </w:p>
    <w:p w14:paraId="752A2F3E" w14:textId="77777777" w:rsidR="002C65AC" w:rsidRPr="00AE395F" w:rsidRDefault="002C65AC" w:rsidP="002C65AC">
      <w:pPr>
        <w:rPr>
          <w:lang w:val="en-GB"/>
        </w:rPr>
      </w:pPr>
      <w:r w:rsidRPr="00AE395F">
        <w:rPr>
          <w:lang w:val="en-GB"/>
        </w:rPr>
        <w:t xml:space="preserve">A </w:t>
      </w:r>
      <w:r w:rsidRPr="00AE395F">
        <w:rPr>
          <w:i/>
          <w:iCs/>
          <w:lang w:val="en-GB"/>
        </w:rPr>
        <w:t>HarnessDrawingSpecification2D</w:t>
      </w:r>
      <w:r w:rsidRPr="00AE395F">
        <w:rPr>
          <w:lang w:val="en-GB"/>
        </w:rPr>
        <w:t xml:space="preserve"> represents a specific harness drawing. Each </w:t>
      </w:r>
      <w:r w:rsidRPr="00AE395F">
        <w:rPr>
          <w:i/>
          <w:iCs/>
          <w:lang w:val="en-GB"/>
        </w:rPr>
        <w:t>HarnessDrawingSpecification2D</w:t>
      </w:r>
      <w:r w:rsidRPr="00AE395F">
        <w:rPr>
          <w:lang w:val="en-GB"/>
        </w:rPr>
        <w:t xml:space="preserve"> is a container for various instances of the class </w:t>
      </w:r>
      <w:r w:rsidRPr="00AE395F">
        <w:rPr>
          <w:i/>
          <w:iCs/>
          <w:lang w:val="en-GB"/>
        </w:rPr>
        <w:t>BuildingBlockPositioning2D</w:t>
      </w:r>
      <w:r w:rsidRPr="00AE395F">
        <w:rPr>
          <w:lang w:val="en-GB"/>
        </w:rPr>
        <w:t xml:space="preserve">. Each </w:t>
      </w:r>
      <w:r w:rsidRPr="00AE395F">
        <w:rPr>
          <w:i/>
          <w:iCs/>
          <w:lang w:val="en-GB"/>
        </w:rPr>
        <w:t>BuildingBlockPositioning2D</w:t>
      </w:r>
      <w:r w:rsidRPr="00AE395F">
        <w:rPr>
          <w:lang w:val="en-GB"/>
        </w:rPr>
        <w:t xml:space="preserve"> determines the positioning of a certain </w:t>
      </w:r>
      <w:r w:rsidRPr="00AE395F">
        <w:rPr>
          <w:i/>
          <w:iCs/>
          <w:lang w:val="en-GB"/>
        </w:rPr>
        <w:t>BuildingBlockSpecification2D</w:t>
      </w:r>
      <w:r w:rsidRPr="00AE395F">
        <w:rPr>
          <w:lang w:val="en-GB"/>
        </w:rPr>
        <w:t xml:space="preserve"> in the context of the </w:t>
      </w:r>
      <w:r w:rsidRPr="00AE395F">
        <w:rPr>
          <w:i/>
          <w:iCs/>
          <w:lang w:val="en-GB"/>
        </w:rPr>
        <w:t>HarnessDrawingSpecification2D</w:t>
      </w:r>
      <w:r w:rsidRPr="00AE395F">
        <w:rPr>
          <w:lang w:val="en-GB"/>
        </w:rPr>
        <w:t xml:space="preserve"> by referencing the relevant </w:t>
      </w:r>
      <w:r w:rsidRPr="00AE395F">
        <w:rPr>
          <w:i/>
          <w:iCs/>
          <w:lang w:val="en-GB"/>
        </w:rPr>
        <w:t>BuildingBlockSpecification2D</w:t>
      </w:r>
      <w:r w:rsidRPr="00AE395F">
        <w:rPr>
          <w:lang w:val="en-GB"/>
        </w:rPr>
        <w:t xml:space="preserve"> and specifying the target </w:t>
      </w:r>
      <w:r w:rsidRPr="00AE395F">
        <w:rPr>
          <w:i/>
          <w:iCs/>
          <w:lang w:val="en-GB"/>
        </w:rPr>
        <w:t>centerPoint</w:t>
      </w:r>
      <w:r w:rsidRPr="00AE395F">
        <w:rPr>
          <w:lang w:val="en-GB"/>
        </w:rPr>
        <w:t xml:space="preserve"> as </w:t>
      </w:r>
      <w:r w:rsidRPr="00AE395F">
        <w:rPr>
          <w:i/>
          <w:iCs/>
          <w:lang w:val="en-GB"/>
        </w:rPr>
        <w:t>CartesianPoint2D</w:t>
      </w:r>
      <w:r w:rsidRPr="00AE395F">
        <w:rPr>
          <w:lang w:val="en-GB"/>
        </w:rPr>
        <w:t>.</w:t>
      </w:r>
    </w:p>
    <w:p w14:paraId="6E6364B1" w14:textId="77777777" w:rsidR="002C65AC" w:rsidRPr="00AE395F" w:rsidRDefault="002C65AC" w:rsidP="002C65AC">
      <w:pPr>
        <w:rPr>
          <w:lang w:val="en-GB"/>
        </w:rPr>
      </w:pPr>
      <w:commentRangeStart w:id="887"/>
      <w:r w:rsidRPr="00AE395F">
        <w:rPr>
          <w:lang w:val="en-GB"/>
        </w:rPr>
        <w:t xml:space="preserve">Note: A </w:t>
      </w:r>
      <w:r w:rsidRPr="00AE395F">
        <w:rPr>
          <w:i/>
          <w:iCs/>
          <w:lang w:val="en-GB"/>
        </w:rPr>
        <w:t>CartesianPoint2D</w:t>
      </w:r>
      <w:r w:rsidRPr="00AE395F">
        <w:rPr>
          <w:lang w:val="en-GB"/>
        </w:rPr>
        <w:t xml:space="preserve"> can reference a certain </w:t>
      </w:r>
      <w:r w:rsidRPr="00AE395F">
        <w:rPr>
          <w:i/>
          <w:iCs/>
          <w:lang w:val="en-GB"/>
        </w:rPr>
        <w:t>SheetOrChapter</w:t>
      </w:r>
      <w:r w:rsidRPr="00AE395F">
        <w:rPr>
          <w:lang w:val="en-GB"/>
        </w:rPr>
        <w:t>. This can be very useful if a harness drawing document is composed out of several sheets.</w:t>
      </w:r>
      <w:commentRangeEnd w:id="887"/>
      <w:r w:rsidR="005D6525">
        <w:rPr>
          <w:rStyle w:val="Kommentarzeichen"/>
        </w:rPr>
        <w:commentReference w:id="887"/>
      </w:r>
    </w:p>
    <w:p w14:paraId="761ACE36" w14:textId="77777777" w:rsidR="002C65AC" w:rsidRPr="00AE395F" w:rsidRDefault="002C65AC" w:rsidP="002C65AC">
      <w:pPr>
        <w:rPr>
          <w:lang w:val="en-GB"/>
        </w:rPr>
      </w:pPr>
      <w:r w:rsidRPr="00AE395F">
        <w:rPr>
          <w:lang w:val="en-GB"/>
        </w:rPr>
        <w:t xml:space="preserve">A </w:t>
      </w:r>
      <w:r w:rsidRPr="00AE395F">
        <w:rPr>
          <w:i/>
          <w:iCs/>
          <w:lang w:val="en-GB"/>
        </w:rPr>
        <w:t>BuildingBlockSpecification2D</w:t>
      </w:r>
      <w:r w:rsidRPr="00AE395F">
        <w:rPr>
          <w:lang w:val="en-GB"/>
        </w:rPr>
        <w:t xml:space="preserve"> represents a specific subset of one or more harness drawings. Each </w:t>
      </w:r>
      <w:r w:rsidRPr="00AE395F">
        <w:rPr>
          <w:i/>
          <w:iCs/>
          <w:lang w:val="en-GB"/>
        </w:rPr>
        <w:t>BulidingBlockSpecification2D</w:t>
      </w:r>
      <w:r w:rsidRPr="00AE395F">
        <w:rPr>
          <w:lang w:val="en-GB"/>
        </w:rPr>
        <w:t xml:space="preserve"> specifies its own </w:t>
      </w:r>
      <w:r w:rsidRPr="00AE395F">
        <w:rPr>
          <w:i/>
          <w:iCs/>
          <w:lang w:val="en-GB"/>
        </w:rPr>
        <w:t>CartesianDimension</w:t>
      </w:r>
      <w:r w:rsidRPr="00AE395F">
        <w:rPr>
          <w:lang w:val="en-GB"/>
        </w:rPr>
        <w:t xml:space="preserve">. Furthermore, each </w:t>
      </w:r>
      <w:r w:rsidRPr="00AE395F">
        <w:rPr>
          <w:i/>
          <w:iCs/>
          <w:lang w:val="en-GB"/>
        </w:rPr>
        <w:t>BulidingBlockSpecification2D</w:t>
      </w:r>
      <w:r w:rsidRPr="00AE395F">
        <w:rPr>
          <w:lang w:val="en-GB"/>
        </w:rPr>
        <w:t xml:space="preserve"> is a container for various instances </w:t>
      </w:r>
      <w:r w:rsidRPr="00AE395F">
        <w:rPr>
          <w:lang w:val="en-GB"/>
        </w:rPr>
        <w:lastRenderedPageBreak/>
        <w:t xml:space="preserve">of the classes </w:t>
      </w:r>
      <w:r w:rsidRPr="00AE395F">
        <w:rPr>
          <w:i/>
          <w:iCs/>
          <w:lang w:val="en-GB"/>
        </w:rPr>
        <w:t>GeometryNode2D</w:t>
      </w:r>
      <w:r w:rsidRPr="00AE395F">
        <w:rPr>
          <w:lang w:val="en-GB"/>
        </w:rPr>
        <w:t xml:space="preserve">, </w:t>
      </w:r>
      <w:r w:rsidRPr="00AE395F">
        <w:rPr>
          <w:i/>
          <w:iCs/>
          <w:lang w:val="en-GB"/>
        </w:rPr>
        <w:t>GeometrySegment2D</w:t>
      </w:r>
      <w:r w:rsidRPr="00AE395F">
        <w:rPr>
          <w:lang w:val="en-GB"/>
        </w:rPr>
        <w:t xml:space="preserve">, </w:t>
      </w:r>
      <w:r w:rsidRPr="00AE395F">
        <w:rPr>
          <w:i/>
          <w:iCs/>
          <w:lang w:val="en-GB"/>
        </w:rPr>
        <w:t>ContactPoint2D</w:t>
      </w:r>
      <w:r w:rsidRPr="00AE395F">
        <w:rPr>
          <w:lang w:val="en-GB"/>
        </w:rPr>
        <w:t xml:space="preserve"> and </w:t>
      </w:r>
      <w:r w:rsidRPr="00AE395F">
        <w:rPr>
          <w:i/>
          <w:iCs/>
          <w:lang w:val="en-GB"/>
        </w:rPr>
        <w:t>OccurrenceOrUsageViewItem2D</w:t>
      </w:r>
      <w:r w:rsidRPr="00AE395F">
        <w:rPr>
          <w:lang w:val="en-GB"/>
        </w:rPr>
        <w:t>.</w:t>
      </w:r>
    </w:p>
    <w:p w14:paraId="7D65EDD1" w14:textId="77777777" w:rsidR="002C65AC" w:rsidRPr="00AE395F" w:rsidRDefault="002C65AC" w:rsidP="002C65AC">
      <w:pPr>
        <w:rPr>
          <w:lang w:val="en-GB"/>
        </w:rPr>
      </w:pPr>
      <w:r w:rsidRPr="00AE395F">
        <w:rPr>
          <w:lang w:val="en-GB"/>
        </w:rPr>
        <w:t xml:space="preserve">Each </w:t>
      </w:r>
      <w:r w:rsidRPr="00AE395F">
        <w:rPr>
          <w:i/>
          <w:iCs/>
          <w:lang w:val="en-GB"/>
        </w:rPr>
        <w:t>GeometryNode2D</w:t>
      </w:r>
      <w:r w:rsidRPr="00AE395F">
        <w:rPr>
          <w:lang w:val="en-GB"/>
        </w:rPr>
        <w:t xml:space="preserve"> references a </w:t>
      </w:r>
      <w:r w:rsidRPr="00AE395F">
        <w:rPr>
          <w:i/>
          <w:iCs/>
          <w:lang w:val="en-GB"/>
        </w:rPr>
        <w:t>CartesianPoint2D</w:t>
      </w:r>
      <w:r w:rsidRPr="00AE395F">
        <w:rPr>
          <w:lang w:val="en-GB"/>
        </w:rPr>
        <w:t xml:space="preserve"> which determines its graphical position within the </w:t>
      </w:r>
      <w:r w:rsidRPr="00AE395F">
        <w:rPr>
          <w:i/>
          <w:iCs/>
          <w:lang w:val="en-GB"/>
        </w:rPr>
        <w:t>BuildingBlockSpecification2D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4A616309" w14:textId="77777777" w:rsidR="002C65AC" w:rsidRPr="00AE395F" w:rsidRDefault="002C65AC" w:rsidP="002C65AC">
      <w:pPr>
        <w:rPr>
          <w:lang w:val="en-GB"/>
        </w:rPr>
      </w:pPr>
      <w:r w:rsidRPr="00AE395F">
        <w:rPr>
          <w:lang w:val="en-GB"/>
        </w:rPr>
        <w:t xml:space="preserve">Each </w:t>
      </w:r>
      <w:r w:rsidRPr="00AE395F">
        <w:rPr>
          <w:i/>
          <w:iCs/>
          <w:lang w:val="en-GB"/>
        </w:rPr>
        <w:t>GeometrySegment2D</w:t>
      </w:r>
      <w:r w:rsidRPr="00AE395F">
        <w:rPr>
          <w:lang w:val="en-GB"/>
        </w:rPr>
        <w:t xml:space="preserve"> can specify an ordered set of </w:t>
      </w:r>
      <w:r w:rsidRPr="00AE395F">
        <w:rPr>
          <w:i/>
          <w:iCs/>
          <w:lang w:val="en-GB"/>
        </w:rPr>
        <w:t>PathSegments</w:t>
      </w:r>
      <w:r w:rsidRPr="00AE395F">
        <w:rPr>
          <w:lang w:val="en-GB"/>
        </w:rPr>
        <w:t xml:space="preserve"> each defining a certain section of its graphical representation. Moreover, it can specify which </w:t>
      </w:r>
      <w:r w:rsidRPr="00AE395F">
        <w:rPr>
          <w:i/>
          <w:iCs/>
          <w:lang w:val="en-GB"/>
        </w:rPr>
        <w:t>TopologySegment</w:t>
      </w:r>
      <w:r w:rsidRPr="00AE395F">
        <w:rPr>
          <w:lang w:val="en-GB"/>
        </w:rPr>
        <w:t xml:space="preserve"> it represents.</w:t>
      </w:r>
    </w:p>
    <w:p w14:paraId="152130B5"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GeometryNode2D</w:t>
      </w:r>
      <w:r w:rsidRPr="00AE395F">
        <w:rPr>
          <w:lang w:val="en-GB"/>
        </w:rPr>
        <w:t xml:space="preserve"> respectively a </w:t>
      </w:r>
      <w:r w:rsidRPr="00AE395F">
        <w:rPr>
          <w:i/>
          <w:iCs/>
          <w:lang w:val="en-GB"/>
        </w:rPr>
        <w:t>GeometrySegment2D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35563A77" w14:textId="77777777" w:rsidR="002C65AC" w:rsidRPr="00AE395F" w:rsidRDefault="002C65AC" w:rsidP="002C65AC">
      <w:pPr>
        <w:rPr>
          <w:lang w:val="en-GB"/>
        </w:rPr>
      </w:pPr>
      <w:r w:rsidRPr="00AE395F">
        <w:rPr>
          <w:lang w:val="en-GB"/>
        </w:rPr>
        <w:t xml:space="preserve">Each </w:t>
      </w:r>
      <w:r w:rsidRPr="00AE395F">
        <w:rPr>
          <w:i/>
          <w:iCs/>
          <w:lang w:val="en-GB"/>
        </w:rPr>
        <w:t>OccurrenceOrUsageViewItem2D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Transformation2D</w:t>
      </w:r>
      <w:r w:rsidRPr="00AE395F">
        <w:rPr>
          <w:lang w:val="en-GB"/>
        </w:rPr>
        <w:t xml:space="preserve"> which determines its graphical position and orientation within the </w:t>
      </w:r>
      <w:r w:rsidRPr="00AE395F">
        <w:rPr>
          <w:i/>
          <w:iCs/>
          <w:lang w:val="en-GB"/>
        </w:rPr>
        <w:t>BuildingBlockSpecification2D.</w:t>
      </w:r>
    </w:p>
    <w:p w14:paraId="480DAF3D" w14:textId="77777777" w:rsidR="002C65AC" w:rsidRDefault="002C65AC" w:rsidP="002C65AC">
      <w:pPr>
        <w:pStyle w:val="berschrift3"/>
        <w:keepLines w:val="0"/>
        <w:numPr>
          <w:ilvl w:val="2"/>
          <w:numId w:val="2"/>
        </w:numPr>
        <w:autoSpaceDE/>
        <w:autoSpaceDN/>
        <w:adjustRightInd/>
        <w:spacing w:before="240" w:after="60" w:line="240" w:lineRule="auto"/>
      </w:pPr>
      <w:bookmarkStart w:id="888" w:name="_9f841d390896ee667d5a6c50226bf229"/>
      <w:r>
        <w:lastRenderedPageBreak/>
        <w:t>3D-Geometry</w:t>
      </w:r>
      <w:bookmarkEnd w:id="888"/>
    </w:p>
    <w:p w14:paraId="50087FFD" w14:textId="77777777" w:rsidR="002C65AC" w:rsidRDefault="002C65AC" w:rsidP="002C65AC">
      <w:pPr>
        <w:jc w:val="center"/>
      </w:pPr>
      <w:r w:rsidRPr="000244B0">
        <w:rPr>
          <w:noProof/>
          <w:lang w:eastAsia="zh-CN"/>
        </w:rPr>
        <w:drawing>
          <wp:inline distT="0" distB="0" distL="0" distR="0" wp14:anchorId="251C39C3" wp14:editId="46E0C67B">
            <wp:extent cx="5756910" cy="5502275"/>
            <wp:effectExtent l="0" t="0" r="0" b="3175"/>
            <wp:docPr id="395" name="Grafik 395"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19241.png" descr="2320192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5502275"/>
                    </a:xfrm>
                    <a:prstGeom prst="rect">
                      <a:avLst/>
                    </a:prstGeom>
                    <a:noFill/>
                    <a:ln>
                      <a:noFill/>
                    </a:ln>
                  </pic:spPr>
                </pic:pic>
              </a:graphicData>
            </a:graphic>
          </wp:inline>
        </w:drawing>
      </w:r>
    </w:p>
    <w:p w14:paraId="7122FC07" w14:textId="77777777" w:rsidR="002C65AC" w:rsidRPr="00AE395F" w:rsidRDefault="002C65AC" w:rsidP="002C65AC">
      <w:pPr>
        <w:pStyle w:val="Beschriftung"/>
        <w:rPr>
          <w:lang w:val="en-GB"/>
        </w:rPr>
      </w:pPr>
      <w:bookmarkStart w:id="889" w:name="_Toc2773237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60</w:t>
      </w:r>
      <w:r>
        <w:fldChar w:fldCharType="end"/>
      </w:r>
      <w:r w:rsidRPr="00AE395F">
        <w:rPr>
          <w:lang w:val="en-GB"/>
        </w:rPr>
        <w:t>: 3D-Geometry</w:t>
      </w:r>
      <w:bookmarkEnd w:id="889"/>
    </w:p>
    <w:p w14:paraId="662B80B1" w14:textId="77777777" w:rsidR="002C65AC" w:rsidRPr="00AE395F" w:rsidRDefault="002C65AC" w:rsidP="002C65AC">
      <w:pPr>
        <w:rPr>
          <w:lang w:val="en-GB"/>
        </w:rPr>
      </w:pPr>
      <w:r w:rsidRPr="00AE395F">
        <w:rPr>
          <w:lang w:val="en-GB"/>
        </w:rPr>
        <w:t xml:space="preserve">A </w:t>
      </w:r>
      <w:r w:rsidRPr="00AE395F">
        <w:rPr>
          <w:i/>
          <w:iCs/>
          <w:lang w:val="en-GB"/>
        </w:rPr>
        <w:t>HarnessGeometrySpecification3D</w:t>
      </w:r>
      <w:r w:rsidRPr="00AE395F">
        <w:rPr>
          <w:lang w:val="en-GB"/>
        </w:rPr>
        <w:t xml:space="preserve"> represents either a 3D-model in the car coordinate system or a 3D-model in the formboard system. Each </w:t>
      </w:r>
      <w:r w:rsidRPr="00AE395F">
        <w:rPr>
          <w:i/>
          <w:iCs/>
          <w:lang w:val="en-GB"/>
        </w:rPr>
        <w:t>HarnessGeometrySpecification3D</w:t>
      </w:r>
      <w:r w:rsidRPr="00AE395F">
        <w:rPr>
          <w:lang w:val="en-GB"/>
        </w:rPr>
        <w:t xml:space="preserve"> is a container for various instances of the class </w:t>
      </w:r>
      <w:r w:rsidRPr="00AE395F">
        <w:rPr>
          <w:i/>
          <w:iCs/>
          <w:lang w:val="en-GB"/>
        </w:rPr>
        <w:t>BuildingBlockPositioning3D</w:t>
      </w:r>
      <w:r w:rsidRPr="00AE395F">
        <w:rPr>
          <w:lang w:val="en-GB"/>
        </w:rPr>
        <w:t xml:space="preserve">. Each </w:t>
      </w:r>
      <w:r w:rsidRPr="00AE395F">
        <w:rPr>
          <w:i/>
          <w:iCs/>
          <w:lang w:val="en-GB"/>
        </w:rPr>
        <w:t>BuildingBlockPositioning3D</w:t>
      </w:r>
      <w:r w:rsidRPr="00AE395F">
        <w:rPr>
          <w:lang w:val="en-GB"/>
        </w:rPr>
        <w:t xml:space="preserve"> determines the positioning of a specific </w:t>
      </w:r>
      <w:r w:rsidRPr="00AE395F">
        <w:rPr>
          <w:i/>
          <w:iCs/>
          <w:lang w:val="en-GB"/>
        </w:rPr>
        <w:t>BuildingBlockSpecification3D</w:t>
      </w:r>
      <w:r w:rsidRPr="00AE395F">
        <w:rPr>
          <w:lang w:val="en-GB"/>
        </w:rPr>
        <w:t xml:space="preserve"> in the context of the </w:t>
      </w:r>
      <w:r w:rsidRPr="00AE395F">
        <w:rPr>
          <w:i/>
          <w:iCs/>
          <w:lang w:val="en-GB"/>
        </w:rPr>
        <w:t>HarnessGeometrySpecification3D</w:t>
      </w:r>
      <w:r w:rsidRPr="00AE395F">
        <w:rPr>
          <w:lang w:val="en-GB"/>
        </w:rPr>
        <w:t xml:space="preserve"> by referencing a </w:t>
      </w:r>
      <w:r w:rsidRPr="00AE395F">
        <w:rPr>
          <w:i/>
          <w:iCs/>
          <w:lang w:val="en-GB"/>
        </w:rPr>
        <w:t>BuildingBlockSpecification3D</w:t>
      </w:r>
      <w:r w:rsidRPr="00AE395F">
        <w:rPr>
          <w:lang w:val="en-GB"/>
        </w:rPr>
        <w:t xml:space="preserve"> and optionally specifying a </w:t>
      </w:r>
      <w:r w:rsidRPr="00AE395F">
        <w:rPr>
          <w:i/>
          <w:iCs/>
          <w:lang w:val="en-GB"/>
        </w:rPr>
        <w:t>Transformation3D</w:t>
      </w:r>
      <w:r w:rsidRPr="00AE395F">
        <w:rPr>
          <w:lang w:val="en-GB"/>
        </w:rPr>
        <w:t xml:space="preserve"> for the case that a coordinate transformation is required.</w:t>
      </w:r>
    </w:p>
    <w:p w14:paraId="2DF4F2B9" w14:textId="77777777" w:rsidR="002C65AC" w:rsidRPr="00AE395F" w:rsidRDefault="002C65AC" w:rsidP="002C65AC">
      <w:pPr>
        <w:rPr>
          <w:lang w:val="en-GB"/>
        </w:rPr>
      </w:pPr>
      <w:r w:rsidRPr="00AE395F">
        <w:rPr>
          <w:lang w:val="en-GB"/>
        </w:rPr>
        <w:t xml:space="preserve">A </w:t>
      </w:r>
      <w:r w:rsidRPr="00AE395F">
        <w:rPr>
          <w:i/>
          <w:iCs/>
          <w:lang w:val="en-GB"/>
        </w:rPr>
        <w:t>BuildingBlockSpecification3D</w:t>
      </w:r>
      <w:r w:rsidRPr="00AE395F">
        <w:rPr>
          <w:lang w:val="en-GB"/>
        </w:rPr>
        <w:t xml:space="preserve"> represents a specific geometrical subset normally belonging to a certain </w:t>
      </w:r>
      <w:r w:rsidRPr="00AE395F">
        <w:rPr>
          <w:i/>
          <w:iCs/>
          <w:lang w:val="en-GB"/>
        </w:rPr>
        <w:t>Zone</w:t>
      </w:r>
      <w:r w:rsidRPr="00AE395F">
        <w:rPr>
          <w:lang w:val="en-GB"/>
        </w:rPr>
        <w:t xml:space="preserve">. Each </w:t>
      </w:r>
      <w:r w:rsidRPr="00AE395F">
        <w:rPr>
          <w:i/>
          <w:iCs/>
          <w:lang w:val="en-GB"/>
        </w:rPr>
        <w:t>BuildingBlockSpecification3D</w:t>
      </w:r>
      <w:r w:rsidRPr="00AE395F">
        <w:rPr>
          <w:lang w:val="en-GB"/>
        </w:rPr>
        <w:t xml:space="preserve"> is a container for various instances of the classes </w:t>
      </w:r>
      <w:r w:rsidRPr="00AE395F">
        <w:rPr>
          <w:i/>
          <w:iCs/>
          <w:lang w:val="en-GB"/>
        </w:rPr>
        <w:t>GeometryNode3D</w:t>
      </w:r>
      <w:r w:rsidRPr="00AE395F">
        <w:rPr>
          <w:lang w:val="en-GB"/>
        </w:rPr>
        <w:t xml:space="preserve">, </w:t>
      </w:r>
      <w:r w:rsidRPr="00AE395F">
        <w:rPr>
          <w:i/>
          <w:iCs/>
          <w:lang w:val="en-GB"/>
        </w:rPr>
        <w:t>GeometrySegment3D</w:t>
      </w:r>
      <w:r w:rsidRPr="00AE395F">
        <w:rPr>
          <w:lang w:val="en-GB"/>
        </w:rPr>
        <w:t xml:space="preserve">, </w:t>
      </w:r>
      <w:r w:rsidRPr="00AE395F">
        <w:rPr>
          <w:i/>
          <w:iCs/>
          <w:lang w:val="en-GB"/>
        </w:rPr>
        <w:t>CartesianPoint3D</w:t>
      </w:r>
      <w:r w:rsidRPr="00AE395F">
        <w:rPr>
          <w:lang w:val="en-GB"/>
        </w:rPr>
        <w:t xml:space="preserve"> and </w:t>
      </w:r>
      <w:r w:rsidRPr="00AE395F">
        <w:rPr>
          <w:i/>
          <w:iCs/>
          <w:lang w:val="en-GB"/>
        </w:rPr>
        <w:t>OccurrenceOrUsageViewItem3D</w:t>
      </w:r>
      <w:r w:rsidRPr="00AE395F">
        <w:rPr>
          <w:lang w:val="en-GB"/>
        </w:rPr>
        <w:t>.</w:t>
      </w:r>
    </w:p>
    <w:p w14:paraId="291076AE" w14:textId="2726AB35" w:rsidR="002C65AC" w:rsidRPr="00AE395F" w:rsidRDefault="002C65AC" w:rsidP="002C65AC">
      <w:pPr>
        <w:rPr>
          <w:lang w:val="en-GB"/>
        </w:rPr>
      </w:pPr>
      <w:r w:rsidRPr="00AE395F">
        <w:rPr>
          <w:lang w:val="en-GB"/>
        </w:rPr>
        <w:lastRenderedPageBreak/>
        <w:t xml:space="preserve">Each </w:t>
      </w:r>
      <w:r w:rsidRPr="00AE395F">
        <w:rPr>
          <w:i/>
          <w:iCs/>
          <w:lang w:val="en-GB"/>
        </w:rPr>
        <w:t>GeometryNode3D</w:t>
      </w:r>
      <w:r w:rsidRPr="00AE395F">
        <w:rPr>
          <w:lang w:val="en-GB"/>
        </w:rPr>
        <w:t xml:space="preserve"> references a </w:t>
      </w:r>
      <w:r w:rsidRPr="00AE395F">
        <w:rPr>
          <w:i/>
          <w:iCs/>
          <w:lang w:val="en-GB"/>
        </w:rPr>
        <w:t>CartesianPoint3D</w:t>
      </w:r>
      <w:r w:rsidRPr="00AE395F">
        <w:rPr>
          <w:lang w:val="en-GB"/>
        </w:rPr>
        <w:t xml:space="preserve"> which determines its graphical </w:t>
      </w:r>
      <w:commentRangeStart w:id="890"/>
      <w:ins w:id="891" w:author="Motzer Martin IA17" w:date="2020-01-31T11:58:00Z">
        <w:r w:rsidR="00D94979">
          <w:rPr>
            <w:lang w:val="en-GB"/>
          </w:rPr>
          <w:t>position</w:t>
        </w:r>
        <w:commentRangeEnd w:id="890"/>
        <w:r w:rsidR="00D94979">
          <w:rPr>
            <w:rStyle w:val="Kommentarzeichen"/>
          </w:rPr>
          <w:commentReference w:id="890"/>
        </w:r>
      </w:ins>
      <w:ins w:id="892" w:author="Motzer Martin IA17" w:date="2020-02-03T14:59:00Z">
        <w:r w:rsidRPr="00AE395F">
          <w:rPr>
            <w:lang w:val="en-GB"/>
          </w:rPr>
          <w:t xml:space="preserve"> </w:t>
        </w:r>
      </w:ins>
      <w:r w:rsidRPr="00AE395F">
        <w:rPr>
          <w:lang w:val="en-GB"/>
        </w:rPr>
        <w:t xml:space="preserve">within the </w:t>
      </w:r>
      <w:r w:rsidRPr="00AE395F">
        <w:rPr>
          <w:i/>
          <w:iCs/>
          <w:lang w:val="en-GB"/>
        </w:rPr>
        <w:t>BuildingBlockSpecification3D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77A5B205" w14:textId="77777777" w:rsidR="002C65AC" w:rsidRPr="00AE395F" w:rsidRDefault="002C65AC" w:rsidP="002C65AC">
      <w:pPr>
        <w:rPr>
          <w:lang w:val="en-GB"/>
        </w:rPr>
      </w:pPr>
      <w:r w:rsidRPr="00AE395F">
        <w:rPr>
          <w:lang w:val="en-GB"/>
        </w:rPr>
        <w:t xml:space="preserve">Each </w:t>
      </w:r>
      <w:r w:rsidRPr="00AE395F">
        <w:rPr>
          <w:i/>
          <w:iCs/>
          <w:lang w:val="en-GB"/>
        </w:rPr>
        <w:t>GeometrySegment3D</w:t>
      </w:r>
      <w:r w:rsidRPr="00AE395F">
        <w:rPr>
          <w:lang w:val="en-GB"/>
        </w:rPr>
        <w:t xml:space="preserve"> can specify an ordered set of </w:t>
      </w:r>
      <w:r w:rsidRPr="00AE395F">
        <w:rPr>
          <w:i/>
          <w:iCs/>
          <w:lang w:val="en-GB"/>
        </w:rPr>
        <w:t>Curves</w:t>
      </w:r>
      <w:r w:rsidRPr="00AE395F">
        <w:rPr>
          <w:lang w:val="en-GB"/>
        </w:rPr>
        <w:t xml:space="preserve"> in order to approximate its geometry (explained in detail on the next diagram). Moreover, it can specify which </w:t>
      </w:r>
      <w:r w:rsidRPr="00AE395F">
        <w:rPr>
          <w:i/>
          <w:iCs/>
          <w:lang w:val="en-GB"/>
        </w:rPr>
        <w:t>TopologySegment</w:t>
      </w:r>
      <w:r w:rsidRPr="00AE395F">
        <w:rPr>
          <w:lang w:val="en-GB"/>
        </w:rPr>
        <w:t xml:space="preserve"> it represents.</w:t>
      </w:r>
    </w:p>
    <w:p w14:paraId="2AAB6E97"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GeometryNode3D</w:t>
      </w:r>
      <w:r w:rsidRPr="00AE395F">
        <w:rPr>
          <w:lang w:val="en-GB"/>
        </w:rPr>
        <w:t xml:space="preserve"> respectively a </w:t>
      </w:r>
      <w:r w:rsidRPr="00AE395F">
        <w:rPr>
          <w:i/>
          <w:iCs/>
          <w:lang w:val="en-GB"/>
        </w:rPr>
        <w:t>GeometrySegment3D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xml:space="preserve">. This allows a VEC e.g. to transport 3D-information independently from a </w:t>
      </w:r>
      <w:r w:rsidRPr="00AE395F">
        <w:rPr>
          <w:i/>
          <w:iCs/>
          <w:lang w:val="en-GB"/>
        </w:rPr>
        <w:t>TopologySpecification</w:t>
      </w:r>
      <w:r w:rsidRPr="00AE395F">
        <w:rPr>
          <w:lang w:val="en-GB"/>
        </w:rPr>
        <w:t xml:space="preserve">. However, for the description of dimensions including tolerances as well as segment cross-section-areas and placements especially </w:t>
      </w:r>
      <w:r w:rsidRPr="00AE395F">
        <w:rPr>
          <w:i/>
          <w:iCs/>
          <w:lang w:val="en-GB"/>
        </w:rPr>
        <w:t>OnWayPlacements</w:t>
      </w:r>
      <w:r w:rsidRPr="00AE395F">
        <w:rPr>
          <w:lang w:val="en-GB"/>
        </w:rPr>
        <w:t xml:space="preserve"> the VEC requires adequate references to the relevant elements in the topology.</w:t>
      </w:r>
    </w:p>
    <w:p w14:paraId="0DBE6B9A" w14:textId="77777777" w:rsidR="002C65AC" w:rsidRPr="00AE395F" w:rsidRDefault="002C65AC" w:rsidP="002C65AC">
      <w:pPr>
        <w:rPr>
          <w:lang w:val="en-GB"/>
        </w:rPr>
      </w:pPr>
      <w:r w:rsidRPr="00AE395F">
        <w:rPr>
          <w:lang w:val="en-GB"/>
        </w:rPr>
        <w:t xml:space="preserve">Each </w:t>
      </w:r>
      <w:r w:rsidRPr="00AE395F">
        <w:rPr>
          <w:i/>
          <w:iCs/>
          <w:lang w:val="en-GB"/>
        </w:rPr>
        <w:t>OccurrenceOrUsageViewItem3D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Transformation3D</w:t>
      </w:r>
      <w:r w:rsidRPr="00AE395F">
        <w:rPr>
          <w:lang w:val="en-GB"/>
        </w:rPr>
        <w:t xml:space="preserve"> which determines its position and orientation of the component's 3D model within the space of the </w:t>
      </w:r>
      <w:r w:rsidRPr="00AE395F">
        <w:rPr>
          <w:i/>
          <w:iCs/>
          <w:lang w:val="en-GB"/>
        </w:rPr>
        <w:t xml:space="preserve">BuildingBlockSpecification3D. </w:t>
      </w:r>
      <w:r w:rsidRPr="00AE395F">
        <w:rPr>
          <w:lang w:val="en-GB"/>
        </w:rPr>
        <w:t xml:space="preserve">If no </w:t>
      </w:r>
      <w:r w:rsidRPr="00AE395F">
        <w:rPr>
          <w:i/>
          <w:iCs/>
          <w:lang w:val="en-GB"/>
        </w:rPr>
        <w:t>Transformation3D</w:t>
      </w:r>
      <w:r w:rsidRPr="00AE395F">
        <w:rPr>
          <w:lang w:val="en-GB"/>
        </w:rPr>
        <w:t xml:space="preserve"> is defined, the </w:t>
      </w:r>
      <w:r w:rsidRPr="00AE395F">
        <w:rPr>
          <w:i/>
          <w:iCs/>
          <w:lang w:val="en-GB"/>
        </w:rPr>
        <w:t xml:space="preserve">OccurrenceOrUsageViewItem3D </w:t>
      </w:r>
      <w:r w:rsidRPr="00AE395F">
        <w:rPr>
          <w:lang w:val="en-GB"/>
        </w:rPr>
        <w:t xml:space="preserve">is meant to be placed implicitly by its position in the topology (e.g. wire protections with an </w:t>
      </w:r>
      <w:r w:rsidRPr="00AE395F">
        <w:rPr>
          <w:i/>
          <w:iCs/>
          <w:lang w:val="en-GB"/>
        </w:rPr>
        <w:t>OnWayPlacement</w:t>
      </w:r>
      <w:r w:rsidRPr="00AE395F">
        <w:rPr>
          <w:lang w:val="en-GB"/>
        </w:rPr>
        <w:t>.</w:t>
      </w:r>
    </w:p>
    <w:p w14:paraId="5D32B721" w14:textId="77777777" w:rsidR="002C65AC" w:rsidRDefault="002C65AC" w:rsidP="002C65AC">
      <w:pPr>
        <w:pStyle w:val="berschrift3"/>
        <w:keepLines w:val="0"/>
        <w:numPr>
          <w:ilvl w:val="2"/>
          <w:numId w:val="2"/>
        </w:numPr>
        <w:autoSpaceDE/>
        <w:autoSpaceDN/>
        <w:adjustRightInd/>
        <w:spacing w:before="240" w:after="60" w:line="240" w:lineRule="auto"/>
      </w:pPr>
      <w:bookmarkStart w:id="893" w:name="_e4a92fc6237adcc24979ee28cd9896e5"/>
      <w:r>
        <w:t>3D Curves</w:t>
      </w:r>
      <w:bookmarkEnd w:id="893"/>
    </w:p>
    <w:p w14:paraId="7DA85210" w14:textId="77777777" w:rsidR="002C65AC" w:rsidRDefault="002C65AC" w:rsidP="002C65AC">
      <w:pPr>
        <w:jc w:val="center"/>
      </w:pPr>
      <w:r w:rsidRPr="000244B0">
        <w:rPr>
          <w:noProof/>
          <w:lang w:eastAsia="zh-CN"/>
        </w:rPr>
        <w:drawing>
          <wp:inline distT="0" distB="0" distL="0" distR="0" wp14:anchorId="382B31F4" wp14:editId="6C282C3D">
            <wp:extent cx="5756910" cy="4580255"/>
            <wp:effectExtent l="0" t="0" r="0" b="0"/>
            <wp:docPr id="394" name="Grafik 394"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578279.png" descr="-160657827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3D61314A" w14:textId="77777777" w:rsidR="002C65AC" w:rsidRPr="00AE395F" w:rsidRDefault="002C65AC" w:rsidP="002C65AC">
      <w:pPr>
        <w:pStyle w:val="Beschriftung"/>
        <w:rPr>
          <w:lang w:val="en-GB"/>
        </w:rPr>
      </w:pPr>
      <w:bookmarkStart w:id="894" w:name="_Toc27732373"/>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61</w:t>
      </w:r>
      <w:r>
        <w:fldChar w:fldCharType="end"/>
      </w:r>
      <w:r w:rsidRPr="00AE395F">
        <w:rPr>
          <w:lang w:val="en-GB"/>
        </w:rPr>
        <w:t>: 3D Curves</w:t>
      </w:r>
      <w:bookmarkEnd w:id="894"/>
    </w:p>
    <w:p w14:paraId="54ACB8ED" w14:textId="77777777" w:rsidR="002C65AC" w:rsidRPr="00AE395F" w:rsidRDefault="002C65AC" w:rsidP="002C65AC">
      <w:pPr>
        <w:rPr>
          <w:lang w:val="en-GB"/>
        </w:rPr>
      </w:pPr>
      <w:r w:rsidRPr="00AE395F">
        <w:rPr>
          <w:lang w:val="en-GB"/>
        </w:rPr>
        <w:t xml:space="preserve">The </w:t>
      </w:r>
      <w:commentRangeStart w:id="895"/>
      <w:r w:rsidRPr="00AE395F">
        <w:rPr>
          <w:lang w:val="en-GB"/>
        </w:rPr>
        <w:t xml:space="preserve">centreline </w:t>
      </w:r>
      <w:commentRangeEnd w:id="895"/>
      <w:r w:rsidR="005D6525">
        <w:rPr>
          <w:rStyle w:val="Kommentarzeichen"/>
        </w:rPr>
        <w:commentReference w:id="895"/>
      </w:r>
      <w:r w:rsidRPr="00AE395F">
        <w:rPr>
          <w:lang w:val="en-GB"/>
        </w:rPr>
        <w:t xml:space="preserve">of a </w:t>
      </w:r>
      <w:r w:rsidRPr="00AE395F">
        <w:rPr>
          <w:i/>
          <w:iCs/>
          <w:lang w:val="en-GB"/>
        </w:rPr>
        <w:t>GeometrySegment3D</w:t>
      </w:r>
      <w:r w:rsidRPr="00AE395F">
        <w:rPr>
          <w:lang w:val="en-GB"/>
        </w:rPr>
        <w:t xml:space="preserve"> is defined by one or more </w:t>
      </w:r>
      <w:r w:rsidRPr="00AE395F">
        <w:rPr>
          <w:i/>
          <w:iCs/>
          <w:lang w:val="en-GB"/>
        </w:rPr>
        <w:t>Curve3D</w:t>
      </w:r>
      <w:r w:rsidRPr="00AE395F">
        <w:rPr>
          <w:lang w:val="en-GB"/>
        </w:rPr>
        <w:t xml:space="preserve">. This abstract class is designed to be an extension point for different curve implementations. At the moment the only curve implementation that is supported by the VEC are </w:t>
      </w:r>
      <w:r w:rsidRPr="00AE395F">
        <w:rPr>
          <w:i/>
          <w:iCs/>
          <w:lang w:val="en-GB"/>
        </w:rPr>
        <w:t xml:space="preserve">NURBSCurves. </w:t>
      </w:r>
      <w:r w:rsidRPr="00AE395F">
        <w:rPr>
          <w:lang w:val="en-GB"/>
        </w:rPr>
        <w:t>The details are described in the documentation of the individual classes.</w:t>
      </w:r>
    </w:p>
    <w:p w14:paraId="013F3C29" w14:textId="77777777" w:rsidR="002C65AC" w:rsidRDefault="002C65AC" w:rsidP="002C65AC">
      <w:pPr>
        <w:pStyle w:val="berschrift3"/>
        <w:keepLines w:val="0"/>
        <w:numPr>
          <w:ilvl w:val="2"/>
          <w:numId w:val="2"/>
        </w:numPr>
        <w:autoSpaceDE/>
        <w:autoSpaceDN/>
        <w:adjustRightInd/>
        <w:spacing w:before="240" w:after="60" w:line="240" w:lineRule="auto"/>
      </w:pPr>
      <w:bookmarkStart w:id="896" w:name="_0a8b6e2b3e95735d5adbb14a04f622c6"/>
      <w:r>
        <w:t>Locations</w:t>
      </w:r>
      <w:bookmarkEnd w:id="896"/>
    </w:p>
    <w:p w14:paraId="71F39F1F" w14:textId="77777777" w:rsidR="002C65AC" w:rsidRDefault="002C65AC" w:rsidP="002C65AC">
      <w:pPr>
        <w:jc w:val="center"/>
      </w:pPr>
      <w:r w:rsidRPr="000244B0">
        <w:rPr>
          <w:noProof/>
          <w:lang w:eastAsia="zh-CN"/>
        </w:rPr>
        <w:drawing>
          <wp:inline distT="0" distB="0" distL="0" distR="0" wp14:anchorId="5C360EC1" wp14:editId="20E0DFDA">
            <wp:extent cx="5756910" cy="3657600"/>
            <wp:effectExtent l="0" t="0" r="0" b="0"/>
            <wp:docPr id="393" name="Grafik 393"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305287.png" descr="93930528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2A2C6B3D" w14:textId="77777777" w:rsidR="002C65AC" w:rsidRPr="00AE395F" w:rsidRDefault="002C65AC" w:rsidP="002C65AC">
      <w:pPr>
        <w:pStyle w:val="Beschriftung"/>
        <w:rPr>
          <w:lang w:val="en-GB"/>
        </w:rPr>
      </w:pPr>
      <w:bookmarkStart w:id="897" w:name="_Toc2773237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62</w:t>
      </w:r>
      <w:r>
        <w:fldChar w:fldCharType="end"/>
      </w:r>
      <w:r w:rsidRPr="00AE395F">
        <w:rPr>
          <w:lang w:val="en-GB"/>
        </w:rPr>
        <w:t>: Locations</w:t>
      </w:r>
      <w:bookmarkEnd w:id="897"/>
    </w:p>
    <w:p w14:paraId="051AD5A9" w14:textId="77777777" w:rsidR="002C65AC" w:rsidRPr="00AE395F" w:rsidRDefault="002C65AC" w:rsidP="002C65AC">
      <w:pPr>
        <w:rPr>
          <w:lang w:val="en-GB"/>
        </w:rPr>
      </w:pPr>
      <w:r w:rsidRPr="00AE395F">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AE395F">
        <w:rPr>
          <w:i/>
          <w:iCs/>
          <w:lang w:val="en-GB"/>
        </w:rPr>
        <w:t>Locations</w:t>
      </w:r>
      <w:r w:rsidRPr="00AE395F">
        <w:rPr>
          <w:lang w:val="en-GB"/>
        </w:rPr>
        <w:t xml:space="preserve"> are defined onto the </w:t>
      </w:r>
      <w:r w:rsidRPr="00AE395F">
        <w:rPr>
          <w:i/>
          <w:iCs/>
          <w:lang w:val="en-GB"/>
        </w:rPr>
        <w:t>Topology</w:t>
      </w:r>
      <w:r w:rsidRPr="00AE395F">
        <w:rPr>
          <w:lang w:val="en-GB"/>
        </w:rPr>
        <w:t xml:space="preserve">. The next diagram shows how these locations can be used to define </w:t>
      </w:r>
      <w:r w:rsidRPr="00AE395F">
        <w:rPr>
          <w:i/>
          <w:iCs/>
          <w:lang w:val="en-GB"/>
        </w:rPr>
        <w:t xml:space="preserve">Placements </w:t>
      </w:r>
      <w:r w:rsidRPr="00AE395F">
        <w:rPr>
          <w:lang w:val="en-GB"/>
        </w:rPr>
        <w:t xml:space="preserve">of components and </w:t>
      </w:r>
      <w:r w:rsidRPr="00AE395F">
        <w:rPr>
          <w:i/>
          <w:iCs/>
          <w:lang w:val="en-GB"/>
        </w:rPr>
        <w:t>Dimensions</w:t>
      </w:r>
      <w:r w:rsidRPr="00AE395F">
        <w:rPr>
          <w:lang w:val="en-GB"/>
        </w:rPr>
        <w:t>.</w:t>
      </w:r>
    </w:p>
    <w:p w14:paraId="71836758" w14:textId="77777777" w:rsidR="002C65AC" w:rsidRPr="00AE395F" w:rsidRDefault="002C65AC" w:rsidP="002C65AC">
      <w:pPr>
        <w:rPr>
          <w:lang w:val="en-GB"/>
        </w:rPr>
      </w:pPr>
      <w:r w:rsidRPr="00AE395F">
        <w:rPr>
          <w:lang w:val="en-GB"/>
        </w:rPr>
        <w:t xml:space="preserve">The VEC defines two types of </w:t>
      </w:r>
      <w:r w:rsidRPr="00AE395F">
        <w:rPr>
          <w:i/>
          <w:iCs/>
          <w:lang w:val="en-GB"/>
        </w:rPr>
        <w:t>Locations</w:t>
      </w:r>
      <w:r w:rsidRPr="00AE395F">
        <w:rPr>
          <w:lang w:val="en-GB"/>
        </w:rPr>
        <w:t xml:space="preserve">: </w:t>
      </w:r>
      <w:r w:rsidRPr="00AE395F">
        <w:rPr>
          <w:i/>
          <w:iCs/>
          <w:lang w:val="en-GB"/>
        </w:rPr>
        <w:t>NodeLocations</w:t>
      </w:r>
      <w:r w:rsidRPr="00AE395F">
        <w:rPr>
          <w:lang w:val="en-GB"/>
        </w:rPr>
        <w:t xml:space="preserve"> and </w:t>
      </w:r>
      <w:r w:rsidRPr="00AE395F">
        <w:rPr>
          <w:i/>
          <w:iCs/>
          <w:lang w:val="en-GB"/>
        </w:rPr>
        <w:t>SegmentLocations</w:t>
      </w:r>
      <w:r w:rsidRPr="00AE395F">
        <w:rPr>
          <w:lang w:val="en-GB"/>
        </w:rPr>
        <w:t xml:space="preserve">. A </w:t>
      </w:r>
      <w:r w:rsidRPr="00AE395F">
        <w:rPr>
          <w:i/>
          <w:iCs/>
          <w:lang w:val="en-GB"/>
        </w:rPr>
        <w:t>NodeLocation</w:t>
      </w:r>
      <w:r w:rsidRPr="00AE395F">
        <w:rPr>
          <w:lang w:val="en-GB"/>
        </w:rPr>
        <w:t xml:space="preserve"> references one </w:t>
      </w:r>
      <w:r w:rsidRPr="00AE395F">
        <w:rPr>
          <w:i/>
          <w:iCs/>
          <w:lang w:val="en-GB"/>
        </w:rPr>
        <w:t>TopologyNode</w:t>
      </w:r>
      <w:r w:rsidRPr="00AE395F">
        <w:rPr>
          <w:lang w:val="en-GB"/>
        </w:rPr>
        <w:t xml:space="preserve">. A </w:t>
      </w:r>
      <w:r w:rsidRPr="00AE395F">
        <w:rPr>
          <w:i/>
          <w:iCs/>
          <w:lang w:val="en-GB"/>
        </w:rPr>
        <w:t>SegmentLocation</w:t>
      </w:r>
      <w:r w:rsidRPr="00AE395F">
        <w:rPr>
          <w:lang w:val="en-GB"/>
        </w:rPr>
        <w:t xml:space="preserve"> defines a single point on a </w:t>
      </w:r>
      <w:r w:rsidRPr="00AE395F">
        <w:rPr>
          <w:i/>
          <w:iCs/>
          <w:lang w:val="en-GB"/>
        </w:rPr>
        <w:t>TopologySegment</w:t>
      </w:r>
      <w:r w:rsidRPr="00AE395F">
        <w:rPr>
          <w:lang w:val="en-GB"/>
        </w:rPr>
        <w:t xml:space="preserve"> located between its </w:t>
      </w:r>
      <w:r w:rsidRPr="00AE395F">
        <w:rPr>
          <w:i/>
          <w:iCs/>
          <w:lang w:val="en-GB"/>
        </w:rPr>
        <w:t>startNode</w:t>
      </w:r>
      <w:r w:rsidRPr="00AE395F">
        <w:rPr>
          <w:lang w:val="en-GB"/>
        </w:rPr>
        <w:t xml:space="preserve"> and </w:t>
      </w:r>
      <w:r w:rsidRPr="00AE395F">
        <w:rPr>
          <w:i/>
          <w:iCs/>
          <w:lang w:val="en-GB"/>
        </w:rPr>
        <w:t>endNode</w:t>
      </w:r>
      <w:r w:rsidRPr="00AE395F">
        <w:rPr>
          <w:lang w:val="en-GB"/>
        </w:rPr>
        <w:t xml:space="preserve">. To achieve this, a </w:t>
      </w:r>
      <w:r w:rsidRPr="00AE395F">
        <w:rPr>
          <w:i/>
          <w:iCs/>
          <w:lang w:val="en-GB"/>
        </w:rPr>
        <w:t>SegmentLocation</w:t>
      </w:r>
      <w:r w:rsidRPr="00AE395F">
        <w:rPr>
          <w:lang w:val="en-GB"/>
        </w:rPr>
        <w:t xml:space="preserve"> references the relevant </w:t>
      </w:r>
      <w:r w:rsidRPr="00AE395F">
        <w:rPr>
          <w:i/>
          <w:iCs/>
          <w:lang w:val="en-GB"/>
        </w:rPr>
        <w:t xml:space="preserve">TopologySegment </w:t>
      </w:r>
      <w:r w:rsidRPr="00AE395F">
        <w:rPr>
          <w:lang w:val="en-GB"/>
        </w:rPr>
        <w:t>and specifies as anchor the start- or end node as well as the offset from that anchor.</w:t>
      </w:r>
    </w:p>
    <w:p w14:paraId="59208896" w14:textId="77777777" w:rsidR="002C65AC" w:rsidRPr="00AE395F" w:rsidRDefault="002C65AC" w:rsidP="002C65AC">
      <w:pPr>
        <w:rPr>
          <w:lang w:val="en-GB"/>
        </w:rPr>
      </w:pPr>
      <w:r w:rsidRPr="00AE395F">
        <w:rPr>
          <w:lang w:val="en-GB"/>
        </w:rPr>
        <w:t>Note: In contrast to KBL 2.3 and GEO the VEC locations on segments are expressed by anchor and offset and not through relative measurements. This enables ease of handling in case of segment-length changes.</w:t>
      </w:r>
    </w:p>
    <w:p w14:paraId="5024D8CE" w14:textId="77777777" w:rsidR="002C65AC" w:rsidRDefault="002C65AC" w:rsidP="002C65AC">
      <w:pPr>
        <w:pStyle w:val="berschrift3"/>
        <w:keepLines w:val="0"/>
        <w:numPr>
          <w:ilvl w:val="2"/>
          <w:numId w:val="2"/>
        </w:numPr>
        <w:autoSpaceDE/>
        <w:autoSpaceDN/>
        <w:adjustRightInd/>
        <w:spacing w:before="240" w:after="60" w:line="240" w:lineRule="auto"/>
      </w:pPr>
      <w:bookmarkStart w:id="898" w:name="_cac7424fdd20d157938beff62abd7136"/>
      <w:r>
        <w:lastRenderedPageBreak/>
        <w:t>Placement and Dimensions</w:t>
      </w:r>
      <w:bookmarkEnd w:id="898"/>
    </w:p>
    <w:p w14:paraId="309E2968" w14:textId="77777777" w:rsidR="002C65AC" w:rsidRDefault="002C65AC" w:rsidP="002C65AC">
      <w:pPr>
        <w:jc w:val="center"/>
      </w:pPr>
      <w:r w:rsidRPr="000244B0">
        <w:rPr>
          <w:noProof/>
          <w:lang w:eastAsia="zh-CN"/>
        </w:rPr>
        <w:drawing>
          <wp:inline distT="0" distB="0" distL="0" distR="0" wp14:anchorId="6DF86A96" wp14:editId="6E1DE5C4">
            <wp:extent cx="5756910" cy="5430520"/>
            <wp:effectExtent l="0" t="0" r="0" b="0"/>
            <wp:docPr id="392" name="Grafik 392"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82897.png" descr="-22048289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430520"/>
                    </a:xfrm>
                    <a:prstGeom prst="rect">
                      <a:avLst/>
                    </a:prstGeom>
                    <a:noFill/>
                    <a:ln>
                      <a:noFill/>
                    </a:ln>
                  </pic:spPr>
                </pic:pic>
              </a:graphicData>
            </a:graphic>
          </wp:inline>
        </w:drawing>
      </w:r>
    </w:p>
    <w:p w14:paraId="3EA75B11" w14:textId="77777777" w:rsidR="002C65AC" w:rsidRPr="00AE395F" w:rsidRDefault="002C65AC" w:rsidP="002C65AC">
      <w:pPr>
        <w:pStyle w:val="Beschriftung"/>
        <w:rPr>
          <w:lang w:val="en-GB"/>
        </w:rPr>
      </w:pPr>
      <w:bookmarkStart w:id="899" w:name="_Toc2773237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63</w:t>
      </w:r>
      <w:r>
        <w:fldChar w:fldCharType="end"/>
      </w:r>
      <w:r w:rsidRPr="00AE395F">
        <w:rPr>
          <w:lang w:val="en-GB"/>
        </w:rPr>
        <w:t>: Placement and Dimensions</w:t>
      </w:r>
      <w:bookmarkEnd w:id="899"/>
    </w:p>
    <w:p w14:paraId="355D5E50" w14:textId="77777777" w:rsidR="002C65AC" w:rsidRPr="00AE395F" w:rsidRDefault="002C65AC" w:rsidP="002C65AC">
      <w:pPr>
        <w:rPr>
          <w:lang w:val="en-GB"/>
        </w:rPr>
      </w:pPr>
      <w:r w:rsidRPr="00AE395F">
        <w:rPr>
          <w:lang w:val="en-GB"/>
        </w:rPr>
        <w:t xml:space="preserve">A </w:t>
      </w:r>
      <w:r w:rsidRPr="00AE395F">
        <w:rPr>
          <w:i/>
          <w:iCs/>
          <w:lang w:val="en-GB"/>
        </w:rPr>
        <w:t>PlacementSpecification</w:t>
      </w:r>
      <w:r w:rsidRPr="00AE395F">
        <w:rPr>
          <w:lang w:val="en-GB"/>
        </w:rPr>
        <w:t xml:space="preserve"> is used to define the </w:t>
      </w:r>
      <w:r w:rsidRPr="00AE395F">
        <w:rPr>
          <w:i/>
          <w:iCs/>
          <w:lang w:val="en-GB"/>
        </w:rPr>
        <w:t xml:space="preserve">Placement </w:t>
      </w:r>
      <w:r w:rsidRPr="00AE395F">
        <w:rPr>
          <w:lang w:val="en-GB"/>
        </w:rPr>
        <w:t xml:space="preserve">of </w:t>
      </w:r>
      <w:r w:rsidRPr="00AE395F">
        <w:rPr>
          <w:i/>
          <w:iCs/>
          <w:lang w:val="en-GB"/>
        </w:rPr>
        <w:t>OccurrenceOrUsages</w:t>
      </w:r>
      <w:r w:rsidRPr="00AE395F">
        <w:rPr>
          <w:lang w:val="en-GB"/>
        </w:rPr>
        <w:t xml:space="preserve"> in a topology as physical elements that build this topology and to define </w:t>
      </w:r>
      <w:r w:rsidRPr="00AE395F">
        <w:rPr>
          <w:i/>
          <w:iCs/>
          <w:lang w:val="en-GB"/>
        </w:rPr>
        <w:t>Dimensions</w:t>
      </w:r>
      <w:r w:rsidRPr="00AE395F">
        <w:rPr>
          <w:lang w:val="en-GB"/>
        </w:rPr>
        <w:t xml:space="preserve"> between these elements. Each </w:t>
      </w:r>
      <w:r w:rsidRPr="00AE395F">
        <w:rPr>
          <w:i/>
          <w:iCs/>
          <w:lang w:val="en-GB"/>
        </w:rPr>
        <w:t>PlacementSpecification</w:t>
      </w:r>
      <w:r w:rsidRPr="00AE395F">
        <w:rPr>
          <w:lang w:val="en-GB"/>
        </w:rPr>
        <w:t xml:space="preserve"> is a container for various </w:t>
      </w:r>
      <w:r w:rsidRPr="00AE395F">
        <w:rPr>
          <w:i/>
          <w:iCs/>
          <w:lang w:val="en-GB"/>
        </w:rPr>
        <w:t>Placements</w:t>
      </w:r>
      <w:r w:rsidRPr="00AE395F">
        <w:rPr>
          <w:lang w:val="en-GB"/>
        </w:rPr>
        <w:t xml:space="preserve"> and </w:t>
      </w:r>
      <w:r w:rsidRPr="00AE395F">
        <w:rPr>
          <w:i/>
          <w:iCs/>
          <w:lang w:val="en-GB"/>
        </w:rPr>
        <w:t>Dimensions</w:t>
      </w:r>
      <w:r w:rsidRPr="00AE395F">
        <w:rPr>
          <w:lang w:val="en-GB"/>
        </w:rPr>
        <w:t>.</w:t>
      </w:r>
    </w:p>
    <w:p w14:paraId="59F7F34F" w14:textId="77777777" w:rsidR="002C65AC" w:rsidRPr="00AE395F" w:rsidRDefault="002C65AC" w:rsidP="002C65AC">
      <w:pPr>
        <w:rPr>
          <w:lang w:val="en-GB"/>
        </w:rPr>
      </w:pPr>
      <w:r w:rsidRPr="00AE395F">
        <w:rPr>
          <w:lang w:val="en-GB"/>
        </w:rPr>
        <w:t>Each</w:t>
      </w:r>
      <w:r w:rsidRPr="00AE395F">
        <w:rPr>
          <w:i/>
          <w:iCs/>
          <w:lang w:val="en-GB"/>
        </w:rPr>
        <w:t xml:space="preserve"> OccurrenceOrUsage</w:t>
      </w:r>
      <w:r w:rsidRPr="00AE395F">
        <w:rPr>
          <w:lang w:val="en-GB"/>
        </w:rPr>
        <w:t xml:space="preserve"> that is placeable in the topology defines a </w:t>
      </w:r>
      <w:r w:rsidRPr="00AE395F">
        <w:rPr>
          <w:i/>
          <w:iCs/>
          <w:lang w:val="en-GB"/>
        </w:rPr>
        <w:t>PlaceableElementRole.</w:t>
      </w:r>
      <w:r w:rsidRPr="00AE395F">
        <w:rPr>
          <w:lang w:val="en-GB"/>
        </w:rPr>
        <w:t xml:space="preserve"> A </w:t>
      </w:r>
      <w:r w:rsidRPr="00AE395F">
        <w:rPr>
          <w:i/>
          <w:iCs/>
          <w:lang w:val="en-GB"/>
        </w:rPr>
        <w:t xml:space="preserve">PlaceableElementRole </w:t>
      </w:r>
      <w:r w:rsidRPr="00AE395F">
        <w:rPr>
          <w:lang w:val="en-GB"/>
        </w:rPr>
        <w:t xml:space="preserve">can define various </w:t>
      </w:r>
      <w:r w:rsidRPr="00AE395F">
        <w:rPr>
          <w:i/>
          <w:iCs/>
          <w:lang w:val="en-GB"/>
        </w:rPr>
        <w:t xml:space="preserve">PlacementPointReferences </w:t>
      </w:r>
      <w:r w:rsidRPr="00AE395F">
        <w:rPr>
          <w:lang w:val="en-GB"/>
        </w:rPr>
        <w:t xml:space="preserve">and </w:t>
      </w:r>
      <w:r w:rsidRPr="00AE395F">
        <w:rPr>
          <w:i/>
          <w:iCs/>
          <w:lang w:val="en-GB"/>
        </w:rPr>
        <w:t>MeasurementPointReferences</w:t>
      </w:r>
      <w:r w:rsidRPr="00AE395F">
        <w:rPr>
          <w:lang w:val="en-GB"/>
        </w:rPr>
        <w:t xml:space="preserve">, which are instances of the corresponding elements </w:t>
      </w:r>
      <w:r w:rsidRPr="00AE395F">
        <w:rPr>
          <w:i/>
          <w:iCs/>
          <w:lang w:val="en-GB"/>
        </w:rPr>
        <w:t>PlacementPoint</w:t>
      </w:r>
      <w:r w:rsidRPr="00AE395F">
        <w:rPr>
          <w:lang w:val="en-GB"/>
        </w:rPr>
        <w:t xml:space="preserve"> and </w:t>
      </w:r>
      <w:r w:rsidRPr="00AE395F">
        <w:rPr>
          <w:i/>
          <w:iCs/>
          <w:lang w:val="en-GB"/>
        </w:rPr>
        <w:t>MeasurementPoint</w:t>
      </w:r>
      <w:r w:rsidRPr="00AE395F">
        <w:rPr>
          <w:lang w:val="en-GB"/>
        </w:rPr>
        <w:t xml:space="preserve"> defined in the part master data of the component. The position in the topology of a </w:t>
      </w:r>
      <w:r w:rsidRPr="00AE395F">
        <w:rPr>
          <w:i/>
          <w:iCs/>
          <w:lang w:val="en-GB"/>
        </w:rPr>
        <w:t xml:space="preserve">PlaceableElementRole </w:t>
      </w:r>
      <w:r w:rsidRPr="00AE395F">
        <w:rPr>
          <w:lang w:val="en-GB"/>
        </w:rPr>
        <w:t xml:space="preserve">is defined with a </w:t>
      </w:r>
      <w:r w:rsidRPr="00AE395F">
        <w:rPr>
          <w:i/>
          <w:iCs/>
          <w:lang w:val="en-GB"/>
        </w:rPr>
        <w:t>Placement</w:t>
      </w:r>
      <w:r w:rsidRPr="00AE395F">
        <w:rPr>
          <w:lang w:val="en-GB"/>
        </w:rPr>
        <w:t xml:space="preserve">. The multiplicity of this association is caused by the support of variance in the VEC. For a concrete configuration, there should be only one </w:t>
      </w:r>
      <w:r w:rsidRPr="00AE395F">
        <w:rPr>
          <w:i/>
          <w:iCs/>
          <w:lang w:val="en-GB"/>
        </w:rPr>
        <w:t>Placement</w:t>
      </w:r>
      <w:r w:rsidRPr="00AE395F">
        <w:rPr>
          <w:lang w:val="en-GB"/>
        </w:rPr>
        <w:t xml:space="preserve"> for one </w:t>
      </w:r>
      <w:r w:rsidRPr="00AE395F">
        <w:rPr>
          <w:i/>
          <w:iCs/>
          <w:lang w:val="en-GB"/>
        </w:rPr>
        <w:t>PlaceableElementRole.</w:t>
      </w:r>
      <w:r w:rsidRPr="00AE395F">
        <w:rPr>
          <w:lang w:val="en-GB"/>
        </w:rPr>
        <w:t xml:space="preserve">  </w:t>
      </w:r>
    </w:p>
    <w:p w14:paraId="183E0C25" w14:textId="77777777" w:rsidR="002C65AC" w:rsidRPr="00AE395F" w:rsidRDefault="002C65AC" w:rsidP="002C65AC">
      <w:pPr>
        <w:rPr>
          <w:lang w:val="en-GB"/>
        </w:rPr>
      </w:pPr>
      <w:r w:rsidRPr="00AE395F">
        <w:rPr>
          <w:lang w:val="en-GB"/>
        </w:rPr>
        <w:lastRenderedPageBreak/>
        <w:t xml:space="preserve">The VEC specifies two individual types of </w:t>
      </w:r>
      <w:r w:rsidRPr="00AE395F">
        <w:rPr>
          <w:i/>
          <w:iCs/>
          <w:lang w:val="en-GB"/>
        </w:rPr>
        <w:t>Placements</w:t>
      </w:r>
      <w:r w:rsidRPr="00AE395F">
        <w:rPr>
          <w:lang w:val="en-GB"/>
        </w:rPr>
        <w:t xml:space="preserve">: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w:t>
      </w:r>
    </w:p>
    <w:p w14:paraId="1F64B73E" w14:textId="77777777" w:rsidR="002C65AC" w:rsidRPr="00AE395F" w:rsidRDefault="002C65AC" w:rsidP="002C65AC">
      <w:pPr>
        <w:rPr>
          <w:lang w:val="en-GB"/>
        </w:rPr>
      </w:pPr>
      <w:r w:rsidRPr="00AE395F">
        <w:rPr>
          <w:lang w:val="en-GB"/>
        </w:rPr>
        <w:t xml:space="preserve">Each </w:t>
      </w:r>
      <w:r w:rsidRPr="00AE395F">
        <w:rPr>
          <w:i/>
          <w:iCs/>
          <w:lang w:val="en-GB"/>
        </w:rPr>
        <w:t>OnPointPlacement</w:t>
      </w:r>
      <w:r w:rsidRPr="00AE395F">
        <w:rPr>
          <w:lang w:val="en-GB"/>
        </w:rPr>
        <w:t xml:space="preserve"> defines one or more </w:t>
      </w:r>
      <w:r w:rsidRPr="00AE395F">
        <w:rPr>
          <w:i/>
          <w:iCs/>
          <w:lang w:val="en-GB"/>
        </w:rPr>
        <w:t>Locations</w:t>
      </w:r>
      <w:r w:rsidRPr="00AE395F">
        <w:rPr>
          <w:lang w:val="en-GB"/>
        </w:rPr>
        <w:t xml:space="preserve"> in order to determine the positioning of the </w:t>
      </w:r>
      <w:r w:rsidRPr="00AE395F">
        <w:rPr>
          <w:i/>
          <w:iCs/>
          <w:lang w:val="en-GB"/>
        </w:rPr>
        <w:t>placedElement</w:t>
      </w:r>
      <w:r w:rsidRPr="00AE395F">
        <w:rPr>
          <w:lang w:val="en-GB"/>
        </w:rPr>
        <w:t xml:space="preserve">. More than one </w:t>
      </w:r>
      <w:r w:rsidRPr="00AE395F">
        <w:rPr>
          <w:i/>
          <w:iCs/>
          <w:lang w:val="en-GB"/>
        </w:rPr>
        <w:t>Location</w:t>
      </w:r>
      <w:r w:rsidRPr="00AE395F">
        <w:rPr>
          <w:lang w:val="en-GB"/>
        </w:rPr>
        <w:t xml:space="preserve"> is necessary to specify the exact </w:t>
      </w:r>
      <w:r w:rsidRPr="00AE395F">
        <w:rPr>
          <w:i/>
          <w:iCs/>
          <w:lang w:val="en-GB"/>
        </w:rPr>
        <w:t>Placement</w:t>
      </w:r>
      <w:r w:rsidRPr="00AE395F">
        <w:rPr>
          <w:lang w:val="en-GB"/>
        </w:rPr>
        <w:t xml:space="preserve"> of </w:t>
      </w:r>
      <w:r w:rsidRPr="00AE395F">
        <w:rPr>
          <w:i/>
          <w:iCs/>
          <w:lang w:val="en-GB"/>
        </w:rPr>
        <w:t xml:space="preserve">placedElements </w:t>
      </w:r>
      <w:r w:rsidRPr="00AE395F">
        <w:rPr>
          <w:lang w:val="en-GB"/>
        </w:rPr>
        <w:t xml:space="preserve">with more than one </w:t>
      </w:r>
      <w:r w:rsidRPr="00AE395F">
        <w:rPr>
          <w:i/>
          <w:iCs/>
          <w:lang w:val="en-GB"/>
        </w:rPr>
        <w:t>PlacementPointReferences</w:t>
      </w:r>
      <w:r w:rsidRPr="00AE395F">
        <w:rPr>
          <w:lang w:val="en-GB"/>
        </w:rPr>
        <w:t xml:space="preserve">, e.g. the different entries in case of a cable duct. Each </w:t>
      </w:r>
      <w:r w:rsidRPr="00AE395F">
        <w:rPr>
          <w:i/>
          <w:iCs/>
          <w:lang w:val="en-GB"/>
        </w:rPr>
        <w:t>Location</w:t>
      </w:r>
      <w:r w:rsidRPr="00AE395F">
        <w:rPr>
          <w:lang w:val="en-GB"/>
        </w:rPr>
        <w:t xml:space="preserve"> can therefore reference a </w:t>
      </w:r>
      <w:r w:rsidRPr="00AE395F">
        <w:rPr>
          <w:i/>
          <w:iCs/>
          <w:lang w:val="en-GB"/>
        </w:rPr>
        <w:t>PlacementPointReference.</w:t>
      </w:r>
    </w:p>
    <w:p w14:paraId="75D68A28" w14:textId="77777777" w:rsidR="002C65AC" w:rsidRPr="00AE395F" w:rsidRDefault="002C65AC" w:rsidP="002C65AC">
      <w:pPr>
        <w:rPr>
          <w:lang w:val="en-GB"/>
        </w:rPr>
      </w:pPr>
      <w:r w:rsidRPr="00AE395F">
        <w:rPr>
          <w:lang w:val="en-GB"/>
        </w:rPr>
        <w:t xml:space="preserve">An </w:t>
      </w:r>
      <w:r w:rsidRPr="00AE395F">
        <w:rPr>
          <w:i/>
          <w:iCs/>
          <w:lang w:val="en-GB"/>
        </w:rPr>
        <w:t>OnWayPlacement</w:t>
      </w:r>
      <w:r w:rsidRPr="00AE395F">
        <w:rPr>
          <w:lang w:val="en-GB"/>
        </w:rPr>
        <w:t xml:space="preserve"> references one </w:t>
      </w:r>
      <w:r w:rsidRPr="00AE395F">
        <w:rPr>
          <w:i/>
          <w:iCs/>
          <w:lang w:val="en-GB"/>
        </w:rPr>
        <w:t>Location</w:t>
      </w:r>
      <w:r w:rsidRPr="00AE395F">
        <w:rPr>
          <w:lang w:val="en-GB"/>
        </w:rPr>
        <w:t xml:space="preserve"> as </w:t>
      </w:r>
      <w:r w:rsidRPr="00AE395F">
        <w:rPr>
          <w:i/>
          <w:iCs/>
          <w:lang w:val="en-GB"/>
        </w:rPr>
        <w:t>startLocation</w:t>
      </w:r>
      <w:r w:rsidRPr="00AE395F">
        <w:rPr>
          <w:lang w:val="en-GB"/>
        </w:rPr>
        <w:t xml:space="preserve"> and another </w:t>
      </w:r>
      <w:r w:rsidRPr="00AE395F">
        <w:rPr>
          <w:i/>
          <w:iCs/>
          <w:lang w:val="en-GB"/>
        </w:rPr>
        <w:t>Location</w:t>
      </w:r>
      <w:r w:rsidRPr="00AE395F">
        <w:rPr>
          <w:lang w:val="en-GB"/>
        </w:rPr>
        <w:t xml:space="preserve"> as </w:t>
      </w:r>
      <w:r w:rsidRPr="00AE395F">
        <w:rPr>
          <w:i/>
          <w:iCs/>
          <w:lang w:val="en-GB"/>
        </w:rPr>
        <w:t>endLocation</w:t>
      </w:r>
      <w:r w:rsidRPr="00AE395F">
        <w:rPr>
          <w:lang w:val="en-GB"/>
        </w:rPr>
        <w:t xml:space="preserve"> in order to determine the positioning of </w:t>
      </w:r>
      <w:r w:rsidRPr="00AE395F">
        <w:rPr>
          <w:i/>
          <w:iCs/>
          <w:lang w:val="en-GB"/>
        </w:rPr>
        <w:t>placedElements</w:t>
      </w:r>
      <w:r w:rsidRPr="00AE395F">
        <w:rPr>
          <w:lang w:val="en-GB"/>
        </w:rPr>
        <w:t xml:space="preserve"> like tapes that cover a way in the topology. The positioning can be described even more precise by using the </w:t>
      </w:r>
      <w:r w:rsidRPr="00AE395F">
        <w:rPr>
          <w:i/>
          <w:iCs/>
          <w:lang w:val="en-GB"/>
        </w:rPr>
        <w:t>OnWayPlacement</w:t>
      </w:r>
      <w:r w:rsidRPr="00AE395F">
        <w:rPr>
          <w:lang w:val="en-GB"/>
        </w:rPr>
        <w:t xml:space="preserve"> with a </w:t>
      </w:r>
      <w:r w:rsidRPr="00AE395F">
        <w:rPr>
          <w:i/>
          <w:iCs/>
          <w:lang w:val="en-GB"/>
        </w:rPr>
        <w:t>Path</w:t>
      </w:r>
      <w:r w:rsidRPr="00AE395F">
        <w:rPr>
          <w:lang w:val="en-GB"/>
        </w:rPr>
        <w:t xml:space="preserve"> through the topology.</w:t>
      </w:r>
    </w:p>
    <w:p w14:paraId="427F090E" w14:textId="6205DE4F" w:rsidR="002C65AC" w:rsidRPr="00AE395F" w:rsidRDefault="002C65AC" w:rsidP="002C65AC">
      <w:pPr>
        <w:rPr>
          <w:lang w:val="en-GB"/>
        </w:rPr>
      </w:pPr>
      <w:r w:rsidRPr="00AE395F">
        <w:rPr>
          <w:lang w:val="en-GB"/>
        </w:rPr>
        <w:t xml:space="preserve">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reference one or more </w:t>
      </w:r>
      <w:r w:rsidRPr="00AE395F">
        <w:rPr>
          <w:i/>
          <w:iCs/>
          <w:lang w:val="en-GB"/>
        </w:rPr>
        <w:t>PlaceableElementRoles</w:t>
      </w:r>
      <w:r w:rsidRPr="00AE395F">
        <w:rPr>
          <w:lang w:val="en-GB"/>
        </w:rPr>
        <w:t xml:space="preserve"> as </w:t>
      </w:r>
      <w:r w:rsidRPr="00AE395F">
        <w:rPr>
          <w:i/>
          <w:iCs/>
          <w:lang w:val="en-GB"/>
        </w:rPr>
        <w:t>placedElements</w:t>
      </w:r>
      <w:r w:rsidRPr="00AE395F">
        <w:rPr>
          <w:lang w:val="en-GB"/>
        </w:rPr>
        <w:t xml:space="preserve">. The possibility to reference more than just one </w:t>
      </w:r>
      <w:r w:rsidRPr="00AE395F">
        <w:rPr>
          <w:i/>
          <w:iCs/>
          <w:lang w:val="en-GB"/>
        </w:rPr>
        <w:t>PlaceableElementRole</w:t>
      </w:r>
      <w:r w:rsidRPr="00AE395F">
        <w:rPr>
          <w:lang w:val="en-GB"/>
        </w:rPr>
        <w:t xml:space="preserve"> permits to express</w:t>
      </w:r>
      <w:ins w:id="900" w:author="Motzer Martin IA17" w:date="2020-01-31T12:02:00Z">
        <w:r w:rsidR="0019510A">
          <w:rPr>
            <w:lang w:val="en-GB"/>
          </w:rPr>
          <w:t>,</w:t>
        </w:r>
      </w:ins>
      <w:r w:rsidRPr="00AE395F">
        <w:rPr>
          <w:lang w:val="en-GB"/>
        </w:rPr>
        <w:t xml:space="preserve"> that configuration dependant the one or other </w:t>
      </w:r>
      <w:r w:rsidRPr="00AE395F">
        <w:rPr>
          <w:i/>
          <w:iCs/>
          <w:lang w:val="en-GB"/>
        </w:rPr>
        <w:t>PlaceableElementRole</w:t>
      </w:r>
      <w:r w:rsidRPr="00AE395F">
        <w:rPr>
          <w:lang w:val="en-GB"/>
        </w:rPr>
        <w:t xml:space="preserve"> is placed. Finally, 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can reference other </w:t>
      </w:r>
      <w:r w:rsidRPr="00AE395F">
        <w:rPr>
          <w:i/>
          <w:iCs/>
          <w:lang w:val="en-GB"/>
        </w:rPr>
        <w:t>Placements</w:t>
      </w:r>
      <w:r w:rsidRPr="00AE395F">
        <w:rPr>
          <w:lang w:val="en-GB"/>
        </w:rPr>
        <w:t xml:space="preserve"> on which they are placed on top of in order to determine the arrangement of layering (e.g. a tape around a tube).</w:t>
      </w:r>
    </w:p>
    <w:p w14:paraId="1E8B46EA" w14:textId="77777777" w:rsidR="002C65AC" w:rsidRPr="00AE395F" w:rsidRDefault="002C65AC" w:rsidP="002C65AC">
      <w:pPr>
        <w:rPr>
          <w:lang w:val="en-GB"/>
        </w:rPr>
      </w:pPr>
      <w:r w:rsidRPr="00AE395F">
        <w:rPr>
          <w:lang w:val="en-GB"/>
        </w:rPr>
        <w:t xml:space="preserve">Note: When using the </w:t>
      </w:r>
      <w:r w:rsidRPr="00AE395F">
        <w:rPr>
          <w:i/>
          <w:iCs/>
          <w:lang w:val="en-GB"/>
        </w:rPr>
        <w:t>isOnTopOf</w:t>
      </w:r>
      <w:r w:rsidRPr="00AE395F">
        <w:rPr>
          <w:lang w:val="en-GB"/>
        </w:rPr>
        <w:t xml:space="preserve">-relationship all other underlying </w:t>
      </w:r>
      <w:r w:rsidRPr="00AE395F">
        <w:rPr>
          <w:i/>
          <w:iCs/>
          <w:lang w:val="en-GB"/>
        </w:rPr>
        <w:t>Placements</w:t>
      </w:r>
      <w:r w:rsidRPr="00AE395F">
        <w:rPr>
          <w:lang w:val="en-GB"/>
        </w:rPr>
        <w:t xml:space="preserve"> shall be referenced on which the referencing </w:t>
      </w:r>
      <w:r w:rsidRPr="00AE395F">
        <w:rPr>
          <w:i/>
          <w:iCs/>
          <w:lang w:val="en-GB"/>
        </w:rPr>
        <w:t>Placement</w:t>
      </w:r>
      <w:r w:rsidRPr="00AE395F">
        <w:rPr>
          <w:lang w:val="en-GB"/>
        </w:rPr>
        <w:t xml:space="preserve"> is on top of and not only the direct neighbour. The reason for this is that </w:t>
      </w:r>
      <w:r w:rsidRPr="00AE395F">
        <w:rPr>
          <w:i/>
          <w:iCs/>
          <w:lang w:val="en-GB"/>
        </w:rPr>
        <w:t>Placements</w:t>
      </w:r>
      <w:r w:rsidRPr="00AE395F">
        <w:rPr>
          <w:lang w:val="en-GB"/>
        </w:rPr>
        <w:t xml:space="preserve"> are </w:t>
      </w:r>
      <w:r w:rsidRPr="00AE395F">
        <w:rPr>
          <w:i/>
          <w:iCs/>
          <w:lang w:val="en-GB"/>
        </w:rPr>
        <w:t>ConfigurableElements</w:t>
      </w:r>
      <w:r w:rsidRPr="00AE395F">
        <w:rPr>
          <w:lang w:val="en-GB"/>
        </w:rPr>
        <w:t xml:space="preserve"> and so are potentially not present in all configurations.</w:t>
      </w:r>
    </w:p>
    <w:p w14:paraId="602C36E7" w14:textId="77777777" w:rsidR="002C65AC" w:rsidRPr="00AE395F" w:rsidRDefault="002C65AC" w:rsidP="002C65AC">
      <w:pPr>
        <w:rPr>
          <w:lang w:val="en-GB"/>
        </w:rPr>
      </w:pPr>
      <w:r w:rsidRPr="00AE395F">
        <w:rPr>
          <w:lang w:val="en-GB"/>
        </w:rPr>
        <w:t xml:space="preserve">Since the VEC can be used to exchange a product definition, it must be possible to define </w:t>
      </w:r>
      <w:r w:rsidRPr="00AE395F">
        <w:rPr>
          <w:i/>
          <w:iCs/>
          <w:lang w:val="en-GB"/>
        </w:rPr>
        <w:t>Dimensions</w:t>
      </w:r>
      <w:r w:rsidRPr="00AE395F">
        <w:rPr>
          <w:lang w:val="en-GB"/>
        </w:rPr>
        <w:t xml:space="preserve"> with tolerances between the elements in addition to its exact positions in the topology. </w:t>
      </w:r>
    </w:p>
    <w:p w14:paraId="1B432917" w14:textId="77777777" w:rsidR="002C65AC" w:rsidRPr="00AE395F" w:rsidRDefault="002C65AC" w:rsidP="002C65AC">
      <w:pPr>
        <w:rPr>
          <w:lang w:val="en-GB"/>
        </w:rPr>
      </w:pPr>
      <w:r w:rsidRPr="00AE395F">
        <w:rPr>
          <w:lang w:val="en-GB"/>
        </w:rPr>
        <w:t xml:space="preserve">Each </w:t>
      </w:r>
      <w:r w:rsidRPr="00AE395F">
        <w:rPr>
          <w:i/>
          <w:iCs/>
          <w:lang w:val="en-GB"/>
        </w:rPr>
        <w:t>Dimension</w:t>
      </w:r>
      <w:r w:rsidRPr="00AE395F">
        <w:rPr>
          <w:lang w:val="en-GB"/>
        </w:rPr>
        <w:t xml:space="preserve"> references two </w:t>
      </w:r>
      <w:r w:rsidRPr="00AE395F">
        <w:rPr>
          <w:i/>
          <w:iCs/>
          <w:lang w:val="en-GB"/>
        </w:rPr>
        <w:t>DimensionAnchor</w:t>
      </w:r>
      <w:r w:rsidRPr="00AE395F">
        <w:rPr>
          <w:lang w:val="en-GB"/>
        </w:rPr>
        <w:t xml:space="preserve">, one as </w:t>
      </w:r>
      <w:r w:rsidRPr="00AE395F">
        <w:rPr>
          <w:i/>
          <w:iCs/>
          <w:lang w:val="en-GB"/>
        </w:rPr>
        <w:t>referenceAnchor</w:t>
      </w:r>
      <w:r w:rsidRPr="00AE395F">
        <w:rPr>
          <w:lang w:val="en-GB"/>
        </w:rPr>
        <w:t xml:space="preserve"> and one as </w:t>
      </w:r>
      <w:r w:rsidRPr="00AE395F">
        <w:rPr>
          <w:i/>
          <w:iCs/>
          <w:lang w:val="en-GB"/>
        </w:rPr>
        <w:t xml:space="preserve">dimensionAnchor </w:t>
      </w:r>
      <w:r w:rsidRPr="00AE395F">
        <w:rPr>
          <w:lang w:val="en-GB"/>
        </w:rPr>
        <w:t xml:space="preserve">and defines the distance in between as </w:t>
      </w:r>
      <w:r w:rsidRPr="00AE395F">
        <w:rPr>
          <w:i/>
          <w:iCs/>
          <w:lang w:val="en-GB"/>
        </w:rPr>
        <w:t>dimensionValue</w:t>
      </w:r>
      <w:r w:rsidRPr="00AE395F">
        <w:rPr>
          <w:lang w:val="en-GB"/>
        </w:rPr>
        <w:t xml:space="preserve">, optionally together with a tolerance (included in the definition of </w:t>
      </w:r>
      <w:r w:rsidRPr="00AE395F">
        <w:rPr>
          <w:i/>
          <w:iCs/>
          <w:lang w:val="en-GB"/>
        </w:rPr>
        <w:t>NumericalValue</w:t>
      </w:r>
      <w:r w:rsidRPr="00AE395F">
        <w:rPr>
          <w:lang w:val="en-GB"/>
        </w:rPr>
        <w:t xml:space="preserve">). In case of ambiguity regarding the path between the two </w:t>
      </w:r>
      <w:r w:rsidRPr="00AE395F">
        <w:rPr>
          <w:i/>
          <w:iCs/>
          <w:lang w:val="en-GB"/>
        </w:rPr>
        <w:t>Locations</w:t>
      </w:r>
      <w:r w:rsidRPr="00AE395F">
        <w:rPr>
          <w:lang w:val="en-GB"/>
        </w:rPr>
        <w:t xml:space="preserve">, the </w:t>
      </w:r>
      <w:r w:rsidRPr="00AE395F">
        <w:rPr>
          <w:i/>
          <w:iCs/>
          <w:lang w:val="en-GB"/>
        </w:rPr>
        <w:t>Dimension</w:t>
      </w:r>
      <w:r w:rsidRPr="00AE395F">
        <w:rPr>
          <w:lang w:val="en-GB"/>
        </w:rPr>
        <w:t xml:space="preserve"> shall specify the relevant </w:t>
      </w:r>
      <w:r w:rsidRPr="00AE395F">
        <w:rPr>
          <w:i/>
          <w:iCs/>
          <w:lang w:val="en-GB"/>
        </w:rPr>
        <w:t>Path</w:t>
      </w:r>
      <w:r w:rsidRPr="00AE395F">
        <w:rPr>
          <w:lang w:val="en-GB"/>
        </w:rPr>
        <w:t>.</w:t>
      </w:r>
    </w:p>
    <w:p w14:paraId="7A8C23C7" w14:textId="77777777" w:rsidR="002C65AC" w:rsidRPr="00AE395F" w:rsidRDefault="002C65AC" w:rsidP="002C65AC">
      <w:pPr>
        <w:rPr>
          <w:lang w:val="en-GB"/>
        </w:rPr>
      </w:pPr>
      <w:r w:rsidRPr="00AE395F">
        <w:rPr>
          <w:lang w:val="en-GB"/>
        </w:rPr>
        <w:t xml:space="preserve">A </w:t>
      </w:r>
      <w:r w:rsidRPr="00AE395F">
        <w:rPr>
          <w:i/>
          <w:iCs/>
          <w:lang w:val="en-GB"/>
        </w:rPr>
        <w:t>DimensionAnchor</w:t>
      </w:r>
      <w:r w:rsidRPr="00AE395F">
        <w:rPr>
          <w:lang w:val="en-GB"/>
        </w:rPr>
        <w:t xml:space="preserve"> can be either a </w:t>
      </w:r>
      <w:r w:rsidRPr="00AE395F">
        <w:rPr>
          <w:i/>
          <w:iCs/>
          <w:lang w:val="en-GB"/>
        </w:rPr>
        <w:t>MeasurementPointReference</w:t>
      </w:r>
      <w:r w:rsidRPr="00AE395F">
        <w:rPr>
          <w:lang w:val="en-GB"/>
        </w:rPr>
        <w:t xml:space="preserve"> or a </w:t>
      </w:r>
      <w:r w:rsidRPr="00AE395F">
        <w:rPr>
          <w:i/>
          <w:iCs/>
          <w:lang w:val="en-GB"/>
        </w:rPr>
        <w:t>Location</w:t>
      </w:r>
      <w:r w:rsidRPr="00AE395F">
        <w:rPr>
          <w:lang w:val="en-GB"/>
        </w:rPr>
        <w:t xml:space="preserve">. A </w:t>
      </w:r>
      <w:r w:rsidRPr="00AE395F">
        <w:rPr>
          <w:i/>
          <w:iCs/>
          <w:lang w:val="en-GB"/>
        </w:rPr>
        <w:t>MeasurementPointReference</w:t>
      </w:r>
      <w:r w:rsidRPr="00AE395F">
        <w:rPr>
          <w:lang w:val="en-GB"/>
        </w:rPr>
        <w:t xml:space="preserve"> is used when the </w:t>
      </w:r>
      <w:r w:rsidRPr="00AE395F">
        <w:rPr>
          <w:i/>
          <w:iCs/>
          <w:lang w:val="en-GB"/>
        </w:rPr>
        <w:t xml:space="preserve">Dimension </w:t>
      </w:r>
      <w:r w:rsidRPr="00AE395F">
        <w:rPr>
          <w:lang w:val="en-GB"/>
        </w:rPr>
        <w:t xml:space="preserve">should reference an element on the component which is outside of the topology (e.g. a certain edge or a bolt). If a </w:t>
      </w:r>
      <w:r w:rsidRPr="00AE395F">
        <w:rPr>
          <w:i/>
          <w:iCs/>
          <w:lang w:val="en-GB"/>
        </w:rPr>
        <w:t xml:space="preserve">Location </w:t>
      </w:r>
      <w:r w:rsidRPr="00AE395F">
        <w:rPr>
          <w:lang w:val="en-GB"/>
        </w:rPr>
        <w:t xml:space="preserve">is referenced it can be either a </w:t>
      </w:r>
      <w:r w:rsidRPr="00AE395F">
        <w:rPr>
          <w:i/>
          <w:iCs/>
          <w:lang w:val="en-GB"/>
        </w:rPr>
        <w:t>Location</w:t>
      </w:r>
      <w:r w:rsidRPr="00AE395F">
        <w:rPr>
          <w:lang w:val="en-GB"/>
        </w:rPr>
        <w:t xml:space="preserve"> defined by a </w:t>
      </w:r>
      <w:r w:rsidRPr="00AE395F">
        <w:rPr>
          <w:i/>
          <w:iCs/>
          <w:lang w:val="en-GB"/>
        </w:rPr>
        <w:t>Placement</w:t>
      </w:r>
      <w:r w:rsidRPr="00AE395F">
        <w:rPr>
          <w:lang w:val="en-GB"/>
        </w:rPr>
        <w:t xml:space="preserve"> (if the dimension should reference the position of a component) or a </w:t>
      </w:r>
      <w:r w:rsidRPr="00AE395F">
        <w:rPr>
          <w:i/>
          <w:iCs/>
          <w:lang w:val="en-GB"/>
        </w:rPr>
        <w:t>Location</w:t>
      </w:r>
      <w:r w:rsidRPr="00AE395F">
        <w:rPr>
          <w:lang w:val="en-GB"/>
        </w:rPr>
        <w:t xml:space="preserve"> defined by the </w:t>
      </w:r>
      <w:r w:rsidRPr="00AE395F">
        <w:rPr>
          <w:i/>
          <w:iCs/>
          <w:lang w:val="en-GB"/>
        </w:rPr>
        <w:t>Dimension</w:t>
      </w:r>
      <w:r w:rsidRPr="00AE395F">
        <w:rPr>
          <w:lang w:val="en-GB"/>
        </w:rPr>
        <w:t xml:space="preserve"> itself if an element of the topology with no component on it must be referenced (e.g. a </w:t>
      </w:r>
      <w:r w:rsidRPr="00AE395F">
        <w:rPr>
          <w:i/>
          <w:iCs/>
          <w:lang w:val="en-GB"/>
        </w:rPr>
        <w:t>TopologyNode</w:t>
      </w:r>
      <w:r w:rsidRPr="00AE395F">
        <w:rPr>
          <w:lang w:val="en-GB"/>
        </w:rPr>
        <w:t>).</w:t>
      </w:r>
    </w:p>
    <w:p w14:paraId="6D4593FC" w14:textId="77777777" w:rsidR="002C65AC" w:rsidRDefault="002C65AC" w:rsidP="002C65AC">
      <w:pPr>
        <w:pStyle w:val="berschrift3"/>
        <w:keepLines w:val="0"/>
        <w:numPr>
          <w:ilvl w:val="2"/>
          <w:numId w:val="2"/>
        </w:numPr>
        <w:autoSpaceDE/>
        <w:autoSpaceDN/>
        <w:adjustRightInd/>
        <w:spacing w:before="240" w:after="60" w:line="240" w:lineRule="auto"/>
      </w:pPr>
      <w:bookmarkStart w:id="901" w:name="_c8eeb693b64b9b17eaa26773838106ec"/>
      <w:r>
        <w:lastRenderedPageBreak/>
        <w:t>Default Dimensions</w:t>
      </w:r>
      <w:bookmarkEnd w:id="901"/>
    </w:p>
    <w:p w14:paraId="214B0CC8" w14:textId="77777777" w:rsidR="002C65AC" w:rsidRDefault="002C65AC" w:rsidP="002C65AC">
      <w:pPr>
        <w:jc w:val="center"/>
      </w:pPr>
      <w:r w:rsidRPr="000244B0">
        <w:rPr>
          <w:noProof/>
          <w:lang w:eastAsia="zh-CN"/>
        </w:rPr>
        <w:drawing>
          <wp:inline distT="0" distB="0" distL="0" distR="0" wp14:anchorId="0C0471FD" wp14:editId="2195AC09">
            <wp:extent cx="2345690" cy="4047490"/>
            <wp:effectExtent l="0" t="0" r="0" b="0"/>
            <wp:docPr id="391" name="Grafik 391"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641437.png" descr="-18766414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690" cy="4047490"/>
                    </a:xfrm>
                    <a:prstGeom prst="rect">
                      <a:avLst/>
                    </a:prstGeom>
                    <a:noFill/>
                    <a:ln>
                      <a:noFill/>
                    </a:ln>
                  </pic:spPr>
                </pic:pic>
              </a:graphicData>
            </a:graphic>
          </wp:inline>
        </w:drawing>
      </w:r>
    </w:p>
    <w:p w14:paraId="57360D3A" w14:textId="77777777" w:rsidR="002C65AC" w:rsidRDefault="002C65AC" w:rsidP="002C65AC">
      <w:pPr>
        <w:pStyle w:val="Beschriftung"/>
      </w:pPr>
      <w:bookmarkStart w:id="902" w:name="_Toc27732376"/>
      <w:commentRangeStart w:id="903"/>
      <w:r>
        <w:t xml:space="preserve">Figure </w:t>
      </w:r>
      <w:r>
        <w:fldChar w:fldCharType="begin"/>
      </w:r>
      <w:r>
        <w:instrText xml:space="preserve"> SEQ Figure \* ARABIC </w:instrText>
      </w:r>
      <w:r>
        <w:fldChar w:fldCharType="separate"/>
      </w:r>
      <w:r w:rsidR="00FD096A">
        <w:t>64</w:t>
      </w:r>
      <w:r>
        <w:fldChar w:fldCharType="end"/>
      </w:r>
      <w:r>
        <w:t>: Default Dimensions</w:t>
      </w:r>
      <w:bookmarkEnd w:id="902"/>
      <w:commentRangeEnd w:id="903"/>
      <w:r w:rsidR="009B38E9">
        <w:rPr>
          <w:rStyle w:val="Kommentarzeichen"/>
          <w:rFonts w:ascii="Arial" w:eastAsia="Times New Roman" w:hAnsi="Arial" w:cs="Arial"/>
          <w:b w:val="0"/>
          <w:bCs w:val="0"/>
          <w:noProof w:val="0"/>
          <w:color w:val="000000"/>
          <w:lang w:eastAsia="de-DE"/>
        </w:rPr>
        <w:commentReference w:id="903"/>
      </w:r>
    </w:p>
    <w:p w14:paraId="4FA6493B" w14:textId="77777777" w:rsidR="002C65AC" w:rsidRDefault="002C65AC" w:rsidP="002C65AC">
      <w:pPr>
        <w:pStyle w:val="berschrift3"/>
        <w:keepLines w:val="0"/>
        <w:numPr>
          <w:ilvl w:val="2"/>
          <w:numId w:val="2"/>
        </w:numPr>
        <w:autoSpaceDE/>
        <w:autoSpaceDN/>
        <w:adjustRightInd/>
        <w:spacing w:before="240" w:after="60" w:line="240" w:lineRule="auto"/>
      </w:pPr>
      <w:bookmarkStart w:id="904" w:name="_ac5a7023cbbe88dbc3b0f268c22c5110"/>
      <w:r>
        <w:t>Routing</w:t>
      </w:r>
      <w:bookmarkEnd w:id="904"/>
    </w:p>
    <w:p w14:paraId="39542A23" w14:textId="77777777" w:rsidR="002C65AC" w:rsidRDefault="002C65AC" w:rsidP="002C65AC">
      <w:pPr>
        <w:jc w:val="center"/>
      </w:pPr>
      <w:r w:rsidRPr="000244B0">
        <w:rPr>
          <w:noProof/>
          <w:lang w:eastAsia="zh-CN"/>
        </w:rPr>
        <w:drawing>
          <wp:inline distT="0" distB="0" distL="0" distR="0" wp14:anchorId="05F5A6CC" wp14:editId="3C0C8533">
            <wp:extent cx="5756910" cy="3450590"/>
            <wp:effectExtent l="0" t="0" r="0" b="0"/>
            <wp:docPr id="390" name="Grafik 390"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3224.png" descr="-148032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450590"/>
                    </a:xfrm>
                    <a:prstGeom prst="rect">
                      <a:avLst/>
                    </a:prstGeom>
                    <a:noFill/>
                    <a:ln>
                      <a:noFill/>
                    </a:ln>
                  </pic:spPr>
                </pic:pic>
              </a:graphicData>
            </a:graphic>
          </wp:inline>
        </w:drawing>
      </w:r>
    </w:p>
    <w:p w14:paraId="6CE1420D" w14:textId="77777777" w:rsidR="002C65AC" w:rsidRPr="00AE395F" w:rsidRDefault="002C65AC" w:rsidP="002C65AC">
      <w:pPr>
        <w:pStyle w:val="Beschriftung"/>
        <w:rPr>
          <w:lang w:val="en-GB"/>
        </w:rPr>
      </w:pPr>
      <w:bookmarkStart w:id="905" w:name="_Toc2773237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65</w:t>
      </w:r>
      <w:r>
        <w:fldChar w:fldCharType="end"/>
      </w:r>
      <w:r w:rsidRPr="00AE395F">
        <w:rPr>
          <w:lang w:val="en-GB"/>
        </w:rPr>
        <w:t>: Routing</w:t>
      </w:r>
      <w:bookmarkEnd w:id="905"/>
    </w:p>
    <w:p w14:paraId="18AFD58D" w14:textId="77777777" w:rsidR="002C65AC" w:rsidRPr="00AE395F" w:rsidRDefault="002C65AC" w:rsidP="002C65AC">
      <w:pPr>
        <w:rPr>
          <w:lang w:val="en-GB"/>
        </w:rPr>
      </w:pPr>
      <w:r w:rsidRPr="00AE395F">
        <w:rPr>
          <w:lang w:val="en-GB"/>
        </w:rPr>
        <w:t xml:space="preserve">A </w:t>
      </w:r>
      <w:r w:rsidRPr="00AE395F">
        <w:rPr>
          <w:i/>
          <w:iCs/>
          <w:lang w:val="en-GB"/>
        </w:rPr>
        <w:t>RoutingSpecification</w:t>
      </w:r>
      <w:r w:rsidRPr="00AE395F">
        <w:rPr>
          <w:lang w:val="en-GB"/>
        </w:rPr>
        <w:t xml:space="preserve"> is a container for various </w:t>
      </w:r>
      <w:r w:rsidRPr="00AE395F">
        <w:rPr>
          <w:i/>
          <w:iCs/>
          <w:lang w:val="en-GB"/>
        </w:rPr>
        <w:t>Routings</w:t>
      </w:r>
      <w:r w:rsidRPr="00AE395F">
        <w:rPr>
          <w:lang w:val="en-GB"/>
        </w:rPr>
        <w:t xml:space="preserve">. Each </w:t>
      </w:r>
      <w:r w:rsidRPr="00AE395F">
        <w:rPr>
          <w:i/>
          <w:iCs/>
          <w:lang w:val="en-GB"/>
        </w:rPr>
        <w:t>Routing</w:t>
      </w:r>
      <w:r w:rsidRPr="00AE395F">
        <w:rPr>
          <w:lang w:val="en-GB"/>
        </w:rPr>
        <w:t xml:space="preserve"> specifies a dedicated </w:t>
      </w:r>
      <w:r w:rsidRPr="00AE395F">
        <w:rPr>
          <w:i/>
          <w:iCs/>
          <w:lang w:val="en-GB"/>
        </w:rPr>
        <w:t>Path</w:t>
      </w:r>
      <w:r w:rsidRPr="00AE395F">
        <w:rPr>
          <w:lang w:val="en-GB"/>
        </w:rPr>
        <w:t xml:space="preserve"> as an ordered list of </w:t>
      </w:r>
      <w:r w:rsidRPr="00AE395F">
        <w:rPr>
          <w:i/>
          <w:iCs/>
          <w:lang w:val="en-GB"/>
        </w:rPr>
        <w:t>TopologySegments</w:t>
      </w:r>
      <w:r w:rsidRPr="00AE395F">
        <w:rPr>
          <w:lang w:val="en-GB"/>
        </w:rPr>
        <w:t xml:space="preserve"> through which the referenced </w:t>
      </w:r>
      <w:r w:rsidRPr="00AE395F">
        <w:rPr>
          <w:i/>
          <w:iCs/>
          <w:lang w:val="en-GB"/>
        </w:rPr>
        <w:lastRenderedPageBreak/>
        <w:t>RoutableElement</w:t>
      </w:r>
      <w:r w:rsidRPr="00AE395F">
        <w:rPr>
          <w:lang w:val="en-GB"/>
        </w:rPr>
        <w:t xml:space="preserve"> is routed. A </w:t>
      </w:r>
      <w:commentRangeStart w:id="906"/>
      <w:r w:rsidRPr="00AE395F">
        <w:rPr>
          <w:i/>
          <w:iCs/>
          <w:lang w:val="en-GB"/>
        </w:rPr>
        <w:t>RoutableElement</w:t>
      </w:r>
      <w:r w:rsidRPr="00AE395F">
        <w:rPr>
          <w:lang w:val="en-GB"/>
        </w:rPr>
        <w:t xml:space="preserve"> </w:t>
      </w:r>
      <w:commentRangeEnd w:id="906"/>
      <w:r w:rsidR="009B38E9">
        <w:rPr>
          <w:rStyle w:val="Kommentarzeichen"/>
        </w:rPr>
        <w:commentReference w:id="906"/>
      </w:r>
      <w:r w:rsidRPr="00AE395F">
        <w:rPr>
          <w:lang w:val="en-GB"/>
        </w:rPr>
        <w:t xml:space="preserve">can either be a </w:t>
      </w:r>
      <w:r w:rsidRPr="00AE395F">
        <w:rPr>
          <w:i/>
          <w:iCs/>
          <w:lang w:val="en-GB"/>
        </w:rPr>
        <w:t>Connection</w:t>
      </w:r>
      <w:r w:rsidRPr="00AE395F">
        <w:rPr>
          <w:lang w:val="en-GB"/>
        </w:rPr>
        <w:t xml:space="preserve"> or a </w:t>
      </w:r>
      <w:r w:rsidRPr="00AE395F">
        <w:rPr>
          <w:i/>
          <w:iCs/>
          <w:lang w:val="en-GB"/>
        </w:rPr>
        <w:t xml:space="preserve">WireElement </w:t>
      </w:r>
      <w:r w:rsidRPr="00AE395F">
        <w:rPr>
          <w:lang w:val="en-GB"/>
        </w:rPr>
        <w:t xml:space="preserve">(which can alternatively belong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w:t>
      </w:r>
    </w:p>
    <w:p w14:paraId="2CA03A32" w14:textId="77777777" w:rsidR="002C65AC" w:rsidRPr="00AE395F" w:rsidRDefault="002C65AC" w:rsidP="002C65AC">
      <w:pPr>
        <w:rPr>
          <w:lang w:val="en-GB"/>
        </w:rPr>
      </w:pPr>
      <w:r w:rsidRPr="00AE395F">
        <w:rPr>
          <w:lang w:val="en-GB"/>
        </w:rPr>
        <w:t xml:space="preserve">In addition, a </w:t>
      </w:r>
      <w:r w:rsidRPr="00AE395F">
        <w:rPr>
          <w:i/>
          <w:iCs/>
          <w:lang w:val="en-GB"/>
        </w:rPr>
        <w:t>Routing</w:t>
      </w:r>
      <w:r w:rsidRPr="00AE395F">
        <w:rPr>
          <w:lang w:val="en-GB"/>
        </w:rPr>
        <w:t xml:space="preserve"> can reference some segments on the </w:t>
      </w:r>
      <w:r w:rsidRPr="00AE395F">
        <w:rPr>
          <w:i/>
          <w:iCs/>
          <w:lang w:val="en-GB"/>
        </w:rPr>
        <w:t>Path</w:t>
      </w:r>
      <w:r w:rsidRPr="00AE395F">
        <w:rPr>
          <w:lang w:val="en-GB"/>
        </w:rPr>
        <w:t xml:space="preserve"> as </w:t>
      </w:r>
      <w:r w:rsidRPr="00AE395F">
        <w:rPr>
          <w:i/>
          <w:iCs/>
          <w:lang w:val="en-GB"/>
        </w:rPr>
        <w:t xml:space="preserve">mandatorySegments. </w:t>
      </w:r>
      <w:r w:rsidRPr="00AE395F">
        <w:rPr>
          <w:lang w:val="en-GB"/>
        </w:rPr>
        <w:t>This can be helpful in cases where otherwise a simple redefinition respectively recalculation would not consider these segments.</w:t>
      </w:r>
    </w:p>
    <w:p w14:paraId="19E55DF1" w14:textId="77777777" w:rsidR="002C65AC" w:rsidRDefault="002C65AC" w:rsidP="002C65AC">
      <w:pPr>
        <w:pStyle w:val="berschrift2"/>
        <w:keepLines w:val="0"/>
        <w:numPr>
          <w:ilvl w:val="1"/>
          <w:numId w:val="2"/>
        </w:numPr>
        <w:autoSpaceDE/>
        <w:autoSpaceDN/>
        <w:adjustRightInd/>
        <w:spacing w:before="240" w:after="60" w:line="240" w:lineRule="auto"/>
      </w:pPr>
      <w:bookmarkStart w:id="907" w:name="_Toc27668612"/>
      <w:bookmarkStart w:id="908" w:name="_Toc27730680"/>
      <w:r>
        <w:t>Connectivity</w:t>
      </w:r>
      <w:bookmarkEnd w:id="907"/>
      <w:bookmarkEnd w:id="908"/>
    </w:p>
    <w:p w14:paraId="0F51AEDC" w14:textId="77777777" w:rsidR="002C65AC" w:rsidRDefault="002C65AC" w:rsidP="002C65AC">
      <w:pPr>
        <w:pStyle w:val="berschrift3"/>
        <w:keepLines w:val="0"/>
        <w:numPr>
          <w:ilvl w:val="2"/>
          <w:numId w:val="2"/>
        </w:numPr>
        <w:autoSpaceDE/>
        <w:autoSpaceDN/>
        <w:adjustRightInd/>
        <w:spacing w:before="240" w:after="60" w:line="240" w:lineRule="auto"/>
      </w:pPr>
      <w:bookmarkStart w:id="909" w:name="_a3a2ddf0aa47186eab0e68d42496c098"/>
      <w:r>
        <w:t>Signal Specification</w:t>
      </w:r>
      <w:bookmarkEnd w:id="909"/>
    </w:p>
    <w:p w14:paraId="4BADEC43" w14:textId="77777777" w:rsidR="002C65AC" w:rsidRDefault="002C65AC" w:rsidP="002C65AC">
      <w:pPr>
        <w:jc w:val="center"/>
      </w:pPr>
      <w:r w:rsidRPr="000244B0">
        <w:rPr>
          <w:noProof/>
          <w:lang w:eastAsia="zh-CN"/>
        </w:rPr>
        <w:drawing>
          <wp:inline distT="0" distB="0" distL="0" distR="0" wp14:anchorId="475ECBFF" wp14:editId="1AC4C0A4">
            <wp:extent cx="5756910" cy="6122670"/>
            <wp:effectExtent l="0" t="0" r="0" b="0"/>
            <wp:docPr id="389" name="Grafik 389"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80774.png" descr="38188077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6122670"/>
                    </a:xfrm>
                    <a:prstGeom prst="rect">
                      <a:avLst/>
                    </a:prstGeom>
                    <a:noFill/>
                    <a:ln>
                      <a:noFill/>
                    </a:ln>
                  </pic:spPr>
                </pic:pic>
              </a:graphicData>
            </a:graphic>
          </wp:inline>
        </w:drawing>
      </w:r>
    </w:p>
    <w:p w14:paraId="6A4DA4F9" w14:textId="77777777" w:rsidR="002C65AC" w:rsidRPr="00AE395F" w:rsidRDefault="002C65AC" w:rsidP="002C65AC">
      <w:pPr>
        <w:pStyle w:val="Beschriftung"/>
        <w:rPr>
          <w:lang w:val="en-GB"/>
        </w:rPr>
      </w:pPr>
      <w:bookmarkStart w:id="910" w:name="_Toc2773237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66</w:t>
      </w:r>
      <w:r>
        <w:fldChar w:fldCharType="end"/>
      </w:r>
      <w:r w:rsidRPr="00AE395F">
        <w:rPr>
          <w:lang w:val="en-GB"/>
        </w:rPr>
        <w:t>: Signal Specification</w:t>
      </w:r>
      <w:bookmarkEnd w:id="910"/>
    </w:p>
    <w:p w14:paraId="3FBECE1B" w14:textId="77777777" w:rsidR="002C65AC" w:rsidRPr="00AE395F" w:rsidRDefault="002C65AC" w:rsidP="002C65AC">
      <w:pPr>
        <w:rPr>
          <w:lang w:val="en-GB"/>
        </w:rPr>
      </w:pPr>
      <w:r w:rsidRPr="00AE395F">
        <w:rPr>
          <w:lang w:val="en-GB"/>
        </w:rPr>
        <w:t xml:space="preserve">A </w:t>
      </w:r>
      <w:r w:rsidRPr="00AE395F">
        <w:rPr>
          <w:i/>
          <w:iCs/>
          <w:lang w:val="en-GB"/>
        </w:rPr>
        <w:t xml:space="preserve">SignalSpecification </w:t>
      </w:r>
      <w:r w:rsidRPr="00AE395F">
        <w:rPr>
          <w:lang w:val="en-GB"/>
        </w:rPr>
        <w:t xml:space="preserve">defines a set of </w:t>
      </w:r>
      <w:r w:rsidRPr="00AE395F">
        <w:rPr>
          <w:i/>
          <w:iCs/>
          <w:lang w:val="en-GB"/>
        </w:rPr>
        <w:t>Signals</w:t>
      </w:r>
      <w:r w:rsidRPr="00AE395F">
        <w:rPr>
          <w:lang w:val="en-GB"/>
        </w:rPr>
        <w:t xml:space="preserve"> used in the vehicle electrical system. A </w:t>
      </w:r>
      <w:r w:rsidRPr="00AE395F">
        <w:rPr>
          <w:i/>
          <w:iCs/>
          <w:lang w:val="en-GB"/>
        </w:rPr>
        <w:t xml:space="preserve">Signal </w:t>
      </w:r>
      <w:r w:rsidRPr="00AE395F">
        <w:rPr>
          <w:lang w:val="en-GB"/>
        </w:rPr>
        <w:t xml:space="preserve">is a more general concept than </w:t>
      </w:r>
      <w:r w:rsidRPr="00AE395F">
        <w:rPr>
          <w:i/>
          <w:iCs/>
          <w:lang w:val="en-GB"/>
        </w:rPr>
        <w:t>Nets</w:t>
      </w:r>
      <w:r w:rsidRPr="00AE395F">
        <w:rPr>
          <w:lang w:val="en-GB"/>
        </w:rPr>
        <w:t xml:space="preserve">, </w:t>
      </w:r>
      <w:r w:rsidRPr="00AE395F">
        <w:rPr>
          <w:i/>
          <w:iCs/>
          <w:lang w:val="en-GB"/>
        </w:rPr>
        <w:t>Connections</w:t>
      </w:r>
      <w:r w:rsidRPr="00AE395F">
        <w:rPr>
          <w:lang w:val="en-GB"/>
        </w:rPr>
        <w:t xml:space="preserve"> or </w:t>
      </w:r>
      <w:r w:rsidRPr="00AE395F">
        <w:rPr>
          <w:i/>
          <w:iCs/>
          <w:lang w:val="en-GB"/>
        </w:rPr>
        <w:t xml:space="preserve">Wires, </w:t>
      </w:r>
      <w:r w:rsidRPr="00AE395F">
        <w:rPr>
          <w:lang w:val="en-GB"/>
        </w:rPr>
        <w:t xml:space="preserve">as they are defined in the scope of a certain vehicle electrical system or a wiring harness. A </w:t>
      </w:r>
      <w:r w:rsidRPr="00AE395F">
        <w:rPr>
          <w:i/>
          <w:iCs/>
          <w:lang w:val="en-GB"/>
        </w:rPr>
        <w:t xml:space="preserve">Signal </w:t>
      </w:r>
      <w:r w:rsidRPr="00AE395F">
        <w:rPr>
          <w:lang w:val="en-GB"/>
        </w:rPr>
        <w:t xml:space="preserve">in the </w:t>
      </w:r>
      <w:r w:rsidRPr="00AE395F">
        <w:rPr>
          <w:lang w:val="en-GB"/>
        </w:rPr>
        <w:lastRenderedPageBreak/>
        <w:t xml:space="preserve">VEC represents a physical signal in contrast to abstract messages that are often used to define ECUs and their interfaces (e.g. in AUTOSAR). Typically, the same </w:t>
      </w:r>
      <w:r w:rsidRPr="00AE395F">
        <w:rPr>
          <w:i/>
          <w:iCs/>
          <w:lang w:val="en-GB"/>
        </w:rPr>
        <w:t xml:space="preserve">Signals </w:t>
      </w:r>
      <w:r w:rsidRPr="00AE395F">
        <w:rPr>
          <w:lang w:val="en-GB"/>
        </w:rPr>
        <w:t xml:space="preserve">are used in different vehicles or different sections of a wiring harness. A </w:t>
      </w:r>
      <w:r w:rsidRPr="00AE395F">
        <w:rPr>
          <w:i/>
          <w:iCs/>
          <w:lang w:val="en-GB"/>
        </w:rPr>
        <w:t xml:space="preserve">Signal </w:t>
      </w:r>
      <w:r w:rsidRPr="00AE395F">
        <w:rPr>
          <w:lang w:val="en-GB"/>
        </w:rPr>
        <w:t xml:space="preserve">can define various properties e.g. the </w:t>
      </w:r>
      <w:r w:rsidRPr="00AE395F">
        <w:rPr>
          <w:i/>
          <w:iCs/>
          <w:lang w:val="en-GB"/>
        </w:rPr>
        <w:t>SignalType</w:t>
      </w:r>
      <w:r w:rsidRPr="00AE395F">
        <w:rPr>
          <w:lang w:val="en-GB"/>
        </w:rPr>
        <w:t xml:space="preserve"> or the </w:t>
      </w:r>
      <w:r w:rsidRPr="00AE395F">
        <w:rPr>
          <w:i/>
          <w:iCs/>
          <w:lang w:val="en-GB"/>
        </w:rPr>
        <w:t>SignalForm</w:t>
      </w:r>
      <w:r w:rsidRPr="00AE395F">
        <w:rPr>
          <w:lang w:val="en-GB"/>
        </w:rPr>
        <w:t xml:space="preserve">. Furthermore, a </w:t>
      </w:r>
      <w:r w:rsidRPr="00AE395F">
        <w:rPr>
          <w:i/>
          <w:iCs/>
          <w:lang w:val="en-GB"/>
        </w:rPr>
        <w:t xml:space="preserve">Signal </w:t>
      </w:r>
      <w:r w:rsidRPr="00AE395F">
        <w:rPr>
          <w:lang w:val="en-GB"/>
        </w:rPr>
        <w:t xml:space="preserve">can define a recommended </w:t>
      </w:r>
      <w:r w:rsidRPr="00AE395F">
        <w:rPr>
          <w:i/>
          <w:iCs/>
          <w:lang w:val="en-GB"/>
        </w:rPr>
        <w:t>ConductorSpecification</w:t>
      </w:r>
      <w:r w:rsidRPr="00AE395F">
        <w:rPr>
          <w:lang w:val="en-GB"/>
        </w:rPr>
        <w:t xml:space="preserve"> and a recommended </w:t>
      </w:r>
      <w:r w:rsidRPr="00AE395F">
        <w:rPr>
          <w:i/>
          <w:iCs/>
          <w:lang w:val="en-GB"/>
        </w:rPr>
        <w:t xml:space="preserve">InsulationSpecification. </w:t>
      </w:r>
      <w:r w:rsidRPr="00AE395F">
        <w:rPr>
          <w:lang w:val="en-GB"/>
        </w:rPr>
        <w:t xml:space="preserve">This mechanism can be used for example to provide information about the recommended color coding of a certain </w:t>
      </w:r>
      <w:r w:rsidRPr="00AE395F">
        <w:rPr>
          <w:i/>
          <w:iCs/>
          <w:lang w:val="en-GB"/>
        </w:rPr>
        <w:t>Signal</w:t>
      </w:r>
      <w:r w:rsidRPr="00AE395F">
        <w:rPr>
          <w:lang w:val="en-GB"/>
        </w:rPr>
        <w:t>, regardless of the vehicle electrical system or wiring harness section where it is implemented.</w:t>
      </w:r>
    </w:p>
    <w:p w14:paraId="15F5BFFF" w14:textId="77777777" w:rsidR="002C65AC" w:rsidRDefault="002C65AC" w:rsidP="002C65AC">
      <w:pPr>
        <w:pStyle w:val="berschrift3"/>
        <w:keepLines w:val="0"/>
        <w:numPr>
          <w:ilvl w:val="2"/>
          <w:numId w:val="2"/>
        </w:numPr>
        <w:autoSpaceDE/>
        <w:autoSpaceDN/>
        <w:adjustRightInd/>
        <w:spacing w:before="240" w:after="60" w:line="240" w:lineRule="auto"/>
      </w:pPr>
      <w:bookmarkStart w:id="911" w:name="_4c582c0d8dca6042fbf4f1a6642230e4"/>
      <w:r>
        <w:t>Net Specification</w:t>
      </w:r>
      <w:bookmarkEnd w:id="911"/>
    </w:p>
    <w:p w14:paraId="0FD3597B" w14:textId="77777777" w:rsidR="002C65AC" w:rsidRDefault="002C65AC" w:rsidP="002C65AC">
      <w:pPr>
        <w:jc w:val="center"/>
      </w:pPr>
      <w:r w:rsidRPr="000244B0">
        <w:rPr>
          <w:noProof/>
          <w:lang w:eastAsia="zh-CN"/>
        </w:rPr>
        <w:drawing>
          <wp:inline distT="0" distB="0" distL="0" distR="0" wp14:anchorId="091F269A" wp14:editId="0B189F51">
            <wp:extent cx="5756910" cy="5160645"/>
            <wp:effectExtent l="0" t="0" r="0" b="1905"/>
            <wp:docPr id="388" name="Grafik 388"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625408.png" descr="119862540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5160645"/>
                    </a:xfrm>
                    <a:prstGeom prst="rect">
                      <a:avLst/>
                    </a:prstGeom>
                    <a:noFill/>
                    <a:ln>
                      <a:noFill/>
                    </a:ln>
                  </pic:spPr>
                </pic:pic>
              </a:graphicData>
            </a:graphic>
          </wp:inline>
        </w:drawing>
      </w:r>
    </w:p>
    <w:p w14:paraId="3A1C6DDE" w14:textId="77777777" w:rsidR="002C65AC" w:rsidRPr="00AE395F" w:rsidRDefault="002C65AC" w:rsidP="002C65AC">
      <w:pPr>
        <w:pStyle w:val="Beschriftung"/>
        <w:rPr>
          <w:lang w:val="en-GB"/>
        </w:rPr>
      </w:pPr>
      <w:bookmarkStart w:id="912" w:name="_Toc2773237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67</w:t>
      </w:r>
      <w:r>
        <w:fldChar w:fldCharType="end"/>
      </w:r>
      <w:r w:rsidRPr="00AE395F">
        <w:rPr>
          <w:lang w:val="en-GB"/>
        </w:rPr>
        <w:t>: Net Specification</w:t>
      </w:r>
      <w:bookmarkEnd w:id="912"/>
    </w:p>
    <w:p w14:paraId="6FAFC19A" w14:textId="162E67ED" w:rsidR="002C65AC" w:rsidRPr="00AE395F" w:rsidRDefault="002C65AC" w:rsidP="002C65AC">
      <w:pPr>
        <w:rPr>
          <w:lang w:val="en-GB"/>
        </w:rPr>
      </w:pPr>
      <w:r w:rsidRPr="00AE395F">
        <w:rPr>
          <w:lang w:val="en-GB"/>
        </w:rPr>
        <w:t xml:space="preserve">A </w:t>
      </w:r>
      <w:r w:rsidRPr="00AE395F">
        <w:rPr>
          <w:i/>
          <w:iCs/>
          <w:lang w:val="en-GB"/>
        </w:rPr>
        <w:t>NetSpecification</w:t>
      </w:r>
      <w:r w:rsidRPr="00AE395F">
        <w:rPr>
          <w:lang w:val="en-GB"/>
        </w:rPr>
        <w:t xml:space="preserve"> is the most abstract way to describe a vehicle electrical system. It is a container for various </w:t>
      </w:r>
      <w:r w:rsidRPr="00AE395F">
        <w:rPr>
          <w:i/>
          <w:iCs/>
          <w:lang w:val="en-GB"/>
        </w:rPr>
        <w:t>NetworkNodes</w:t>
      </w:r>
      <w:r w:rsidRPr="00AE395F">
        <w:rPr>
          <w:lang w:val="en-GB"/>
        </w:rPr>
        <w:t xml:space="preserve">, </w:t>
      </w:r>
      <w:r w:rsidRPr="00AE395F">
        <w:rPr>
          <w:i/>
          <w:iCs/>
          <w:lang w:val="en-GB"/>
        </w:rPr>
        <w:t>Nets</w:t>
      </w:r>
      <w:r w:rsidRPr="00AE395F">
        <w:rPr>
          <w:lang w:val="en-GB"/>
        </w:rPr>
        <w:t xml:space="preserve"> and </w:t>
      </w:r>
      <w:r w:rsidRPr="00AE395F">
        <w:rPr>
          <w:i/>
          <w:iCs/>
          <w:lang w:val="en-GB"/>
        </w:rPr>
        <w:t>NetGroups</w:t>
      </w:r>
      <w:r w:rsidRPr="00AE395F">
        <w:rPr>
          <w:lang w:val="en-GB"/>
        </w:rPr>
        <w:t xml:space="preserve">. A </w:t>
      </w:r>
      <w:r w:rsidRPr="00AE395F">
        <w:rPr>
          <w:i/>
          <w:iCs/>
          <w:lang w:val="en-GB"/>
        </w:rPr>
        <w:t xml:space="preserve">NetSpecification </w:t>
      </w:r>
      <w:r w:rsidRPr="00AE395F">
        <w:rPr>
          <w:lang w:val="en-GB"/>
        </w:rPr>
        <w:t>is used</w:t>
      </w:r>
      <w:ins w:id="913" w:author="Motzer Martin IA17" w:date="2020-01-31T12:05:00Z">
        <w:r w:rsidR="0019510A">
          <w:rPr>
            <w:lang w:val="en-GB"/>
          </w:rPr>
          <w:t>,</w:t>
        </w:r>
      </w:ins>
      <w:r w:rsidRPr="00AE395F">
        <w:rPr>
          <w:lang w:val="en-GB"/>
        </w:rPr>
        <w:t xml:space="preserve"> if the physical links between electrical components are specified without specifying a concrete network topology and a physical realization. In many processes and applications this is defined as "Architectural Layer".</w:t>
      </w:r>
    </w:p>
    <w:p w14:paraId="44A316A0" w14:textId="77777777" w:rsidR="002C65AC" w:rsidRPr="00AE395F" w:rsidRDefault="002C65AC" w:rsidP="002C65AC">
      <w:pPr>
        <w:rPr>
          <w:lang w:val="en-GB"/>
        </w:rPr>
      </w:pPr>
      <w:r w:rsidRPr="00AE395F">
        <w:rPr>
          <w:lang w:val="en-GB"/>
        </w:rPr>
        <w:lastRenderedPageBreak/>
        <w:t xml:space="preserve">A </w:t>
      </w:r>
      <w:r w:rsidRPr="00AE395F">
        <w:rPr>
          <w:i/>
          <w:iCs/>
          <w:lang w:val="en-GB"/>
        </w:rPr>
        <w:t>NetworkNode</w:t>
      </w:r>
      <w:r w:rsidRPr="00AE395F">
        <w:rPr>
          <w:lang w:val="en-GB"/>
        </w:rPr>
        <w:t xml:space="preserve"> is a representative for an actor in the electric system, e.g. an actuator, a sensor, an ECU. It can define various </w:t>
      </w:r>
      <w:r w:rsidRPr="00AE395F">
        <w:rPr>
          <w:i/>
          <w:iCs/>
          <w:lang w:val="en-GB"/>
        </w:rPr>
        <w:t>NetworkPorts,</w:t>
      </w:r>
      <w:r w:rsidRPr="00AE395F">
        <w:rPr>
          <w:lang w:val="en-GB"/>
        </w:rPr>
        <w:t xml:space="preserve"> which can be classified as a signal source (in the case that the attribute </w:t>
      </w:r>
      <w:r w:rsidRPr="00AE395F">
        <w:rPr>
          <w:i/>
          <w:iCs/>
          <w:lang w:val="en-GB"/>
        </w:rPr>
        <w:t>signalDirection</w:t>
      </w:r>
      <w:r w:rsidRPr="00AE395F">
        <w:rPr>
          <w:lang w:val="en-GB"/>
        </w:rPr>
        <w:t xml:space="preserve"> has got the value </w:t>
      </w:r>
      <w:r w:rsidRPr="00AE395F">
        <w:rPr>
          <w:i/>
          <w:iCs/>
          <w:lang w:val="en-GB"/>
        </w:rPr>
        <w:t>Out</w:t>
      </w:r>
      <w:r w:rsidRPr="00AE395F">
        <w:rPr>
          <w:lang w:val="en-GB"/>
        </w:rPr>
        <w:t xml:space="preserve">) or as a signal sink (in the case that the attribute </w:t>
      </w:r>
      <w:r w:rsidRPr="00AE395F">
        <w:rPr>
          <w:i/>
          <w:iCs/>
          <w:lang w:val="en-GB"/>
        </w:rPr>
        <w:t>signalDirection</w:t>
      </w:r>
      <w:r w:rsidRPr="00AE395F">
        <w:rPr>
          <w:lang w:val="en-GB"/>
        </w:rPr>
        <w:t xml:space="preserve"> has got the value </w:t>
      </w:r>
      <w:r w:rsidRPr="00AE395F">
        <w:rPr>
          <w:i/>
          <w:iCs/>
          <w:lang w:val="en-GB"/>
        </w:rPr>
        <w:t>In</w:t>
      </w:r>
      <w:r w:rsidRPr="00AE395F">
        <w:rPr>
          <w:lang w:val="en-GB"/>
        </w:rPr>
        <w:t xml:space="preserve">) or with changing behaviour (in the case that the attribute </w:t>
      </w:r>
      <w:r w:rsidRPr="00AE395F">
        <w:rPr>
          <w:i/>
          <w:iCs/>
          <w:lang w:val="en-GB"/>
        </w:rPr>
        <w:t>signalDirection</w:t>
      </w:r>
      <w:r w:rsidRPr="00AE395F">
        <w:rPr>
          <w:lang w:val="en-GB"/>
        </w:rPr>
        <w:t xml:space="preserve"> has got the value </w:t>
      </w:r>
      <w:r w:rsidRPr="00AE395F">
        <w:rPr>
          <w:i/>
          <w:iCs/>
          <w:lang w:val="en-GB"/>
        </w:rPr>
        <w:t>InOut</w:t>
      </w:r>
      <w:r w:rsidRPr="00AE395F">
        <w:rPr>
          <w:lang w:val="en-GB"/>
        </w:rPr>
        <w:t>).</w:t>
      </w:r>
    </w:p>
    <w:p w14:paraId="3FA7BE55" w14:textId="0D559FCE" w:rsidR="002C65AC" w:rsidRPr="00AE395F" w:rsidRDefault="002C65AC" w:rsidP="002C65AC">
      <w:pPr>
        <w:rPr>
          <w:lang w:val="en-GB"/>
        </w:rPr>
      </w:pPr>
      <w:r w:rsidRPr="00AE395F">
        <w:rPr>
          <w:lang w:val="en-GB"/>
        </w:rPr>
        <w:t xml:space="preserve">Note: According to the definition above inliners (normally) and splices are no </w:t>
      </w:r>
      <w:r w:rsidRPr="00AE395F">
        <w:rPr>
          <w:i/>
          <w:iCs/>
          <w:lang w:val="en-GB"/>
        </w:rPr>
        <w:t>NetworkNodes</w:t>
      </w:r>
      <w:r w:rsidRPr="00AE395F">
        <w:rPr>
          <w:lang w:val="en-GB"/>
        </w:rPr>
        <w:t xml:space="preserve"> and so are not represented within a </w:t>
      </w:r>
      <w:r w:rsidRPr="00AE395F">
        <w:rPr>
          <w:i/>
          <w:iCs/>
          <w:lang w:val="en-GB"/>
        </w:rPr>
        <w:t>NetSpecification</w:t>
      </w:r>
      <w:r w:rsidRPr="00AE395F">
        <w:rPr>
          <w:lang w:val="en-GB"/>
        </w:rPr>
        <w:t xml:space="preserve">. In some cases, there are architectural relevant inliners (NetworkNodeType = CouplingDevice) that </w:t>
      </w:r>
      <w:ins w:id="914" w:author="Motzer Martin IA17" w:date="2020-01-31T12:06:00Z">
        <w:r w:rsidR="0019510A">
          <w:rPr>
            <w:lang w:val="en-GB"/>
          </w:rPr>
          <w:t xml:space="preserve">are </w:t>
        </w:r>
      </w:ins>
      <w:r w:rsidRPr="00AE395F">
        <w:rPr>
          <w:lang w:val="en-GB"/>
        </w:rPr>
        <w:t>represented in the architectural layer.</w:t>
      </w:r>
    </w:p>
    <w:p w14:paraId="213DA44A" w14:textId="77777777" w:rsidR="002C65AC" w:rsidRPr="00AE395F" w:rsidRDefault="002C65AC" w:rsidP="002C65AC">
      <w:pPr>
        <w:rPr>
          <w:lang w:val="en-GB"/>
        </w:rPr>
      </w:pPr>
      <w:r w:rsidRPr="00AE395F">
        <w:rPr>
          <w:lang w:val="en-GB"/>
        </w:rPr>
        <w:t xml:space="preserve">A </w:t>
      </w:r>
      <w:r w:rsidRPr="00AE395F">
        <w:rPr>
          <w:i/>
          <w:iCs/>
          <w:lang w:val="en-GB"/>
        </w:rPr>
        <w:t>Net</w:t>
      </w:r>
      <w:r w:rsidRPr="00AE395F">
        <w:rPr>
          <w:lang w:val="en-GB"/>
        </w:rPr>
        <w:t xml:space="preserve"> is a representative of an abstract link between the referenced </w:t>
      </w:r>
      <w:r w:rsidRPr="00AE395F">
        <w:rPr>
          <w:i/>
          <w:iCs/>
          <w:lang w:val="en-GB"/>
        </w:rPr>
        <w:t>NetworkPorts</w:t>
      </w:r>
      <w:r w:rsidRPr="00AE395F">
        <w:rPr>
          <w:lang w:val="en-GB"/>
        </w:rPr>
        <w:t xml:space="preserve"> and can be related to a NetType.</w:t>
      </w:r>
    </w:p>
    <w:p w14:paraId="54D46374" w14:textId="77777777" w:rsidR="002C65AC" w:rsidRPr="00AE395F" w:rsidRDefault="002C65AC" w:rsidP="002C65AC">
      <w:pPr>
        <w:rPr>
          <w:lang w:val="en-GB"/>
        </w:rPr>
      </w:pPr>
      <w:r w:rsidRPr="00AE395F">
        <w:rPr>
          <w:lang w:val="en-GB"/>
        </w:rPr>
        <w:t xml:space="preserve">Note: A </w:t>
      </w:r>
      <w:r w:rsidRPr="00AE395F">
        <w:rPr>
          <w:i/>
          <w:iCs/>
          <w:lang w:val="en-GB"/>
        </w:rPr>
        <w:t>Net</w:t>
      </w:r>
      <w:r w:rsidRPr="00AE395F">
        <w:rPr>
          <w:lang w:val="en-GB"/>
        </w:rPr>
        <w:t xml:space="preserve"> itself doesn’t define:</w:t>
      </w:r>
    </w:p>
    <w:p w14:paraId="72F8384C"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 xml:space="preserve">How the topology of the conducting connection must be realized (e.g. if three </w:t>
      </w:r>
      <w:r w:rsidRPr="00AE395F">
        <w:rPr>
          <w:i/>
          <w:iCs/>
          <w:lang w:val="en-GB"/>
        </w:rPr>
        <w:t>NetworkPorts</w:t>
      </w:r>
      <w:r w:rsidRPr="00AE395F">
        <w:rPr>
          <w:lang w:val="en-GB"/>
        </w:rPr>
        <w:t xml:space="preserve"> are interconnected, the </w:t>
      </w:r>
      <w:r w:rsidRPr="00AE395F">
        <w:rPr>
          <w:i/>
          <w:iCs/>
          <w:lang w:val="en-GB"/>
        </w:rPr>
        <w:t xml:space="preserve">Net </w:t>
      </w:r>
      <w:r w:rsidRPr="00AE395F">
        <w:rPr>
          <w:lang w:val="en-GB"/>
        </w:rPr>
        <w:t>makes no definition if this physical three-point connection is realized with a splice, an insulation displacement connector or a double contact.).</w:t>
      </w:r>
    </w:p>
    <w:p w14:paraId="3794AFAD"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How the physical connections must be realized (e.g. if a certain BUS Connection is realized by a pair of wires or four wires).</w:t>
      </w:r>
    </w:p>
    <w:p w14:paraId="5E244142" w14:textId="77777777" w:rsidR="002C65AC" w:rsidRPr="00AE395F" w:rsidRDefault="002C65AC" w:rsidP="002C65AC">
      <w:pPr>
        <w:rPr>
          <w:lang w:val="en-GB"/>
        </w:rPr>
      </w:pPr>
      <w:r w:rsidRPr="00AE395F">
        <w:rPr>
          <w:lang w:val="en-GB"/>
        </w:rPr>
        <w:t xml:space="preserve">Note: Normally, a </w:t>
      </w:r>
      <w:r w:rsidRPr="00AE395F">
        <w:rPr>
          <w:i/>
          <w:iCs/>
          <w:lang w:val="en-GB"/>
        </w:rPr>
        <w:t>Net</w:t>
      </w:r>
      <w:r w:rsidRPr="00AE395F">
        <w:rPr>
          <w:lang w:val="en-GB"/>
        </w:rPr>
        <w:t xml:space="preserve"> references at least two </w:t>
      </w:r>
      <w:r w:rsidRPr="00AE395F">
        <w:rPr>
          <w:i/>
          <w:iCs/>
          <w:lang w:val="en-GB"/>
        </w:rPr>
        <w:t>NetworkPorts</w:t>
      </w:r>
      <w:r w:rsidRPr="00AE395F">
        <w:rPr>
          <w:lang w:val="en-GB"/>
        </w:rPr>
        <w:t xml:space="preserve">. However, in the very early stages of product development it might be the case that some </w:t>
      </w:r>
      <w:r w:rsidRPr="00AE395F">
        <w:rPr>
          <w:i/>
          <w:iCs/>
          <w:lang w:val="en-GB"/>
        </w:rPr>
        <w:t>NetworkNodes</w:t>
      </w:r>
      <w:r w:rsidRPr="00AE395F">
        <w:rPr>
          <w:lang w:val="en-GB"/>
        </w:rPr>
        <w:t xml:space="preserve"> with </w:t>
      </w:r>
      <w:r w:rsidRPr="00AE395F">
        <w:rPr>
          <w:i/>
          <w:iCs/>
          <w:lang w:val="en-GB"/>
        </w:rPr>
        <w:t>NetworkPorts</w:t>
      </w:r>
      <w:r w:rsidRPr="00AE395F">
        <w:rPr>
          <w:lang w:val="en-GB"/>
        </w:rPr>
        <w:t xml:space="preserve"> which are source of a dedicated Net are already defined – but the counterparts are not. This is an example where it can be useful to define </w:t>
      </w:r>
      <w:r w:rsidRPr="00AE395F">
        <w:rPr>
          <w:i/>
          <w:iCs/>
          <w:lang w:val="en-GB"/>
        </w:rPr>
        <w:t>Nets</w:t>
      </w:r>
      <w:r w:rsidRPr="00AE395F">
        <w:rPr>
          <w:lang w:val="en-GB"/>
        </w:rPr>
        <w:t xml:space="preserve"> referencing only one </w:t>
      </w:r>
      <w:r w:rsidRPr="00AE395F">
        <w:rPr>
          <w:i/>
          <w:iCs/>
          <w:lang w:val="en-GB"/>
        </w:rPr>
        <w:t>NetworkPort</w:t>
      </w:r>
      <w:r w:rsidRPr="00AE395F">
        <w:rPr>
          <w:lang w:val="en-GB"/>
        </w:rPr>
        <w:t>.</w:t>
      </w:r>
    </w:p>
    <w:p w14:paraId="2FE870C5" w14:textId="77777777" w:rsidR="002C65AC" w:rsidRDefault="002C65AC" w:rsidP="002C65AC">
      <w:pPr>
        <w:pStyle w:val="berschrift3"/>
        <w:keepLines w:val="0"/>
        <w:numPr>
          <w:ilvl w:val="2"/>
          <w:numId w:val="2"/>
        </w:numPr>
        <w:autoSpaceDE/>
        <w:autoSpaceDN/>
        <w:adjustRightInd/>
        <w:spacing w:before="240" w:after="60" w:line="240" w:lineRule="auto"/>
      </w:pPr>
      <w:bookmarkStart w:id="915" w:name="_5d7d39b1ad7a39ac364efff2fd5ac89a"/>
      <w:r>
        <w:lastRenderedPageBreak/>
        <w:t>Connection Specification</w:t>
      </w:r>
      <w:bookmarkEnd w:id="915"/>
    </w:p>
    <w:p w14:paraId="033B0FB6" w14:textId="77777777" w:rsidR="002C65AC" w:rsidRDefault="002C65AC" w:rsidP="002C65AC">
      <w:pPr>
        <w:jc w:val="center"/>
      </w:pPr>
      <w:r w:rsidRPr="000244B0">
        <w:rPr>
          <w:noProof/>
          <w:lang w:eastAsia="zh-CN"/>
        </w:rPr>
        <w:drawing>
          <wp:inline distT="0" distB="0" distL="0" distR="0" wp14:anchorId="4AA490D6" wp14:editId="2655343D">
            <wp:extent cx="5760720" cy="4465320"/>
            <wp:effectExtent l="0" t="0" r="0" b="0"/>
            <wp:docPr id="387" name="Grafik 387"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27263.png" descr="-48002726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0BD659F0" w14:textId="77777777" w:rsidR="002C65AC" w:rsidRPr="00AE395F" w:rsidRDefault="002C65AC" w:rsidP="002C65AC">
      <w:pPr>
        <w:pStyle w:val="Beschriftung"/>
        <w:rPr>
          <w:lang w:val="en-GB"/>
        </w:rPr>
      </w:pPr>
      <w:bookmarkStart w:id="916" w:name="_Toc2773238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68</w:t>
      </w:r>
      <w:r>
        <w:fldChar w:fldCharType="end"/>
      </w:r>
      <w:r w:rsidRPr="00AE395F">
        <w:rPr>
          <w:lang w:val="en-GB"/>
        </w:rPr>
        <w:t>: Connection Specification</w:t>
      </w:r>
      <w:bookmarkEnd w:id="916"/>
    </w:p>
    <w:p w14:paraId="39451519" w14:textId="77777777" w:rsidR="002C65AC" w:rsidRPr="00AE395F" w:rsidRDefault="002C65AC" w:rsidP="002C65AC">
      <w:pPr>
        <w:rPr>
          <w:lang w:val="en-GB"/>
        </w:rPr>
      </w:pPr>
      <w:r w:rsidRPr="00AE395F">
        <w:rPr>
          <w:lang w:val="en-GB"/>
        </w:rPr>
        <w:t xml:space="preserve">A </w:t>
      </w:r>
      <w:r w:rsidRPr="00AE395F">
        <w:rPr>
          <w:i/>
          <w:iCs/>
          <w:lang w:val="en-GB"/>
        </w:rPr>
        <w:t>ConnectionSpecification</w:t>
      </w:r>
      <w:r w:rsidRPr="00AE395F">
        <w:rPr>
          <w:lang w:val="en-GB"/>
        </w:rPr>
        <w:t xml:space="preserve"> is intended to contain the logical information that is usually included on an electrical system connection plan (system schematic). It can either stand alone or detail the information of a </w:t>
      </w:r>
      <w:r w:rsidRPr="00AE395F">
        <w:rPr>
          <w:i/>
          <w:iCs/>
          <w:lang w:val="en-GB"/>
        </w:rPr>
        <w:t>NetSpecification</w:t>
      </w:r>
      <w:r w:rsidRPr="00AE395F">
        <w:rPr>
          <w:lang w:val="en-GB"/>
        </w:rPr>
        <w:t xml:space="preserve">. A </w:t>
      </w:r>
      <w:r w:rsidRPr="00AE395F">
        <w:rPr>
          <w:i/>
          <w:iCs/>
          <w:lang w:val="en-GB"/>
        </w:rPr>
        <w:t>ConnectionSpecification</w:t>
      </w:r>
      <w:r w:rsidRPr="00AE395F">
        <w:rPr>
          <w:lang w:val="en-GB"/>
        </w:rPr>
        <w:t xml:space="preserve"> is a container for various </w:t>
      </w:r>
      <w:r w:rsidRPr="00AE395F">
        <w:rPr>
          <w:i/>
          <w:iCs/>
          <w:lang w:val="en-GB"/>
        </w:rPr>
        <w:t>ComponentNodes</w:t>
      </w:r>
      <w:r w:rsidRPr="00AE395F">
        <w:rPr>
          <w:lang w:val="en-GB"/>
        </w:rPr>
        <w:t xml:space="preserve">, </w:t>
      </w:r>
      <w:r w:rsidRPr="00AE395F">
        <w:rPr>
          <w:i/>
          <w:iCs/>
          <w:lang w:val="en-GB"/>
        </w:rPr>
        <w:t>Connections</w:t>
      </w:r>
      <w:r w:rsidRPr="00AE395F">
        <w:rPr>
          <w:lang w:val="en-GB"/>
        </w:rPr>
        <w:t xml:space="preserve"> and </w:t>
      </w:r>
      <w:r w:rsidRPr="00AE395F">
        <w:rPr>
          <w:i/>
          <w:iCs/>
          <w:lang w:val="en-GB"/>
        </w:rPr>
        <w:t>ConnectionGroups</w:t>
      </w:r>
      <w:r w:rsidRPr="00AE395F">
        <w:rPr>
          <w:lang w:val="en-GB"/>
        </w:rPr>
        <w:t xml:space="preserve">. A </w:t>
      </w:r>
      <w:r w:rsidRPr="00AE395F">
        <w:rPr>
          <w:i/>
          <w:iCs/>
          <w:lang w:val="en-GB"/>
        </w:rPr>
        <w:t>ConnectionSpecification</w:t>
      </w:r>
      <w:r w:rsidRPr="00AE395F">
        <w:rPr>
          <w:lang w:val="en-GB"/>
        </w:rPr>
        <w:t xml:space="preserve"> is used, if requirements for realization of the network should be specified (e.g. should a </w:t>
      </w:r>
      <w:r w:rsidRPr="00AE395F">
        <w:rPr>
          <w:i/>
          <w:iCs/>
          <w:lang w:val="en-GB"/>
        </w:rPr>
        <w:t>Net</w:t>
      </w:r>
      <w:r w:rsidRPr="00AE395F">
        <w:rPr>
          <w:lang w:val="en-GB"/>
        </w:rPr>
        <w:t xml:space="preserve"> be realized with a single or multiple connection (BUS-Systems)).</w:t>
      </w:r>
    </w:p>
    <w:p w14:paraId="2A472070" w14:textId="77777777" w:rsidR="002C65AC" w:rsidRPr="00AE395F" w:rsidRDefault="002C65AC" w:rsidP="002C65AC">
      <w:pPr>
        <w:rPr>
          <w:lang w:val="en-GB"/>
        </w:rPr>
      </w:pPr>
      <w:r w:rsidRPr="00AE395F">
        <w:rPr>
          <w:lang w:val="en-GB"/>
        </w:rPr>
        <w:t xml:space="preserve">Note: Logical information means a </w:t>
      </w:r>
      <w:r w:rsidRPr="00AE395F">
        <w:rPr>
          <w:i/>
          <w:iCs/>
          <w:lang w:val="en-GB"/>
        </w:rPr>
        <w:t>ConnectionSpecification</w:t>
      </w:r>
      <w:r w:rsidRPr="00AE395F">
        <w:rPr>
          <w:lang w:val="en-GB"/>
        </w:rPr>
        <w:t xml:space="preserve"> doesn’t contain layout information. Layout information can be exchanged by other formats like SVG, PDF or DXF.</w:t>
      </w:r>
    </w:p>
    <w:p w14:paraId="05B4345E" w14:textId="77777777" w:rsidR="002C65AC" w:rsidRPr="00AE395F" w:rsidRDefault="002C65AC" w:rsidP="002C65AC">
      <w:pPr>
        <w:rPr>
          <w:lang w:val="en-GB"/>
        </w:rPr>
      </w:pPr>
      <w:r w:rsidRPr="00AE395F">
        <w:rPr>
          <w:lang w:val="en-GB"/>
        </w:rPr>
        <w:t xml:space="preserve">A </w:t>
      </w:r>
      <w:r w:rsidRPr="00AE395F">
        <w:rPr>
          <w:i/>
          <w:iCs/>
          <w:lang w:val="en-GB"/>
        </w:rPr>
        <w:t>ComponentNode</w:t>
      </w:r>
      <w:r w:rsidRPr="00AE395F">
        <w:rPr>
          <w:lang w:val="en-GB"/>
        </w:rPr>
        <w:t xml:space="preserve"> is a representative for an element in the electric system, e.g. an actuator, a sensor, an ECUs. In this way it is quite similar to a </w:t>
      </w:r>
      <w:r w:rsidRPr="00AE395F">
        <w:rPr>
          <w:i/>
          <w:iCs/>
          <w:lang w:val="en-GB"/>
        </w:rPr>
        <w:t>NetworkNode</w:t>
      </w:r>
      <w:r w:rsidRPr="00AE395F">
        <w:rPr>
          <w:lang w:val="en-GB"/>
        </w:rPr>
        <w:t xml:space="preserve"> and may even reference the corresponding </w:t>
      </w:r>
      <w:r w:rsidRPr="00AE395F">
        <w:rPr>
          <w:i/>
          <w:iCs/>
          <w:lang w:val="en-GB"/>
        </w:rPr>
        <w:t>NetworkNode</w:t>
      </w:r>
      <w:r w:rsidRPr="00AE395F">
        <w:rPr>
          <w:lang w:val="en-GB"/>
        </w:rPr>
        <w:t xml:space="preserve"> in this case. Moreover, a </w:t>
      </w:r>
      <w:r w:rsidRPr="00AE395F">
        <w:rPr>
          <w:i/>
          <w:iCs/>
          <w:lang w:val="en-GB"/>
        </w:rPr>
        <w:t>ComponentNode</w:t>
      </w:r>
      <w:r w:rsidRPr="00AE395F">
        <w:rPr>
          <w:lang w:val="en-GB"/>
        </w:rPr>
        <w:t xml:space="preserve"> can define </w:t>
      </w:r>
      <w:r w:rsidRPr="00AE395F">
        <w:rPr>
          <w:i/>
          <w:iCs/>
          <w:lang w:val="en-GB"/>
        </w:rPr>
        <w:t>childNodes</w:t>
      </w:r>
      <w:r w:rsidRPr="00AE395F">
        <w:rPr>
          <w:lang w:val="en-GB"/>
        </w:rPr>
        <w:t xml:space="preserve"> in order to describe its internal structure.</w:t>
      </w:r>
    </w:p>
    <w:p w14:paraId="6D49BF28" w14:textId="77777777" w:rsidR="002C65AC" w:rsidRPr="00AE395F" w:rsidRDefault="002C65AC" w:rsidP="002C65AC">
      <w:pPr>
        <w:rPr>
          <w:lang w:val="en-GB"/>
        </w:rPr>
      </w:pPr>
      <w:commentRangeStart w:id="917"/>
      <w:r w:rsidRPr="00AE395F">
        <w:rPr>
          <w:lang w:val="en-GB"/>
        </w:rPr>
        <w:t xml:space="preserve">Note: If inliners are introduced in a </w:t>
      </w:r>
      <w:r w:rsidRPr="00AE395F">
        <w:rPr>
          <w:i/>
          <w:iCs/>
          <w:lang w:val="en-GB"/>
        </w:rPr>
        <w:t>ConnectionSpecification</w:t>
      </w:r>
      <w:r w:rsidRPr="00AE395F">
        <w:rPr>
          <w:lang w:val="en-GB"/>
        </w:rPr>
        <w:t xml:space="preserve"> which is intended to be a refinement of a </w:t>
      </w:r>
      <w:r w:rsidRPr="00AE395F">
        <w:rPr>
          <w:i/>
          <w:iCs/>
          <w:lang w:val="en-GB"/>
        </w:rPr>
        <w:t>NetSpecification</w:t>
      </w:r>
      <w:r w:rsidRPr="00AE395F">
        <w:rPr>
          <w:lang w:val="en-GB"/>
        </w:rPr>
        <w:t xml:space="preserve"> the affected </w:t>
      </w:r>
      <w:r w:rsidRPr="00AE395F">
        <w:rPr>
          <w:i/>
          <w:iCs/>
          <w:lang w:val="en-GB"/>
        </w:rPr>
        <w:t>Nets</w:t>
      </w:r>
      <w:r w:rsidRPr="00AE395F">
        <w:rPr>
          <w:lang w:val="en-GB"/>
        </w:rPr>
        <w:t xml:space="preserve"> will be divided into several </w:t>
      </w:r>
      <w:r w:rsidRPr="00AE395F">
        <w:rPr>
          <w:i/>
          <w:iCs/>
          <w:lang w:val="en-GB"/>
        </w:rPr>
        <w:t>Connections</w:t>
      </w:r>
      <w:r w:rsidRPr="00AE395F">
        <w:rPr>
          <w:lang w:val="en-GB"/>
        </w:rPr>
        <w:t xml:space="preserve"> referencing the same </w:t>
      </w:r>
      <w:r w:rsidRPr="00AE395F">
        <w:rPr>
          <w:i/>
          <w:iCs/>
          <w:lang w:val="en-GB"/>
        </w:rPr>
        <w:t>Net</w:t>
      </w:r>
      <w:r w:rsidRPr="00AE395F">
        <w:rPr>
          <w:lang w:val="en-GB"/>
        </w:rPr>
        <w:t>.</w:t>
      </w:r>
      <w:commentRangeEnd w:id="917"/>
      <w:r w:rsidR="00F84BA1">
        <w:rPr>
          <w:rStyle w:val="Kommentarzeichen"/>
        </w:rPr>
        <w:commentReference w:id="917"/>
      </w:r>
    </w:p>
    <w:p w14:paraId="41374689" w14:textId="77777777" w:rsidR="002C65AC" w:rsidRPr="00AE395F" w:rsidRDefault="002C65AC" w:rsidP="002C65AC">
      <w:pPr>
        <w:rPr>
          <w:lang w:val="en-GB"/>
        </w:rPr>
      </w:pPr>
      <w:r w:rsidRPr="00AE395F">
        <w:rPr>
          <w:lang w:val="en-GB"/>
        </w:rPr>
        <w:lastRenderedPageBreak/>
        <w:t xml:space="preserve">A </w:t>
      </w:r>
      <w:r w:rsidRPr="00AE395F">
        <w:rPr>
          <w:i/>
          <w:iCs/>
          <w:lang w:val="en-GB"/>
        </w:rPr>
        <w:t>ComponentNode</w:t>
      </w:r>
      <w:r w:rsidRPr="00AE395F">
        <w:rPr>
          <w:lang w:val="en-GB"/>
        </w:rPr>
        <w:t xml:space="preserve"> can specify various </w:t>
      </w:r>
      <w:r w:rsidRPr="00AE395F">
        <w:rPr>
          <w:i/>
          <w:iCs/>
          <w:lang w:val="en-GB"/>
        </w:rPr>
        <w:t>ComponentPorts</w:t>
      </w:r>
      <w:r w:rsidRPr="00AE395F">
        <w:rPr>
          <w:lang w:val="en-GB"/>
        </w:rPr>
        <w:t xml:space="preserve">. Each </w:t>
      </w:r>
      <w:r w:rsidRPr="00AE395F">
        <w:rPr>
          <w:i/>
          <w:iCs/>
          <w:lang w:val="en-GB"/>
        </w:rPr>
        <w:t xml:space="preserve">ComponentPort </w:t>
      </w:r>
      <w:r w:rsidRPr="00AE395F">
        <w:rPr>
          <w:lang w:val="en-GB"/>
        </w:rPr>
        <w:t xml:space="preserve">can reference its corresponding </w:t>
      </w:r>
      <w:r w:rsidRPr="00AE395F">
        <w:rPr>
          <w:i/>
          <w:iCs/>
          <w:lang w:val="en-GB"/>
        </w:rPr>
        <w:t>NetworkPort</w:t>
      </w:r>
      <w:r w:rsidRPr="00AE395F">
        <w:rPr>
          <w:lang w:val="en-GB"/>
        </w:rPr>
        <w:t xml:space="preserve"> (if it has one).</w:t>
      </w:r>
    </w:p>
    <w:p w14:paraId="0099C9EB" w14:textId="77777777" w:rsidR="002C65AC" w:rsidRPr="00AE395F" w:rsidRDefault="002C65AC" w:rsidP="002C65AC">
      <w:pPr>
        <w:rPr>
          <w:lang w:val="en-GB"/>
        </w:rPr>
      </w:pPr>
      <w:r w:rsidRPr="00AE395F">
        <w:rPr>
          <w:i/>
          <w:iCs/>
          <w:lang w:val="en-GB"/>
        </w:rPr>
        <w:t>Connections</w:t>
      </w:r>
      <w:r w:rsidRPr="00AE395F">
        <w:rPr>
          <w:lang w:val="en-GB"/>
        </w:rPr>
        <w:t xml:space="preserve"> represent the physical realization of a </w:t>
      </w:r>
      <w:r w:rsidRPr="00AE395F">
        <w:rPr>
          <w:i/>
          <w:iCs/>
          <w:lang w:val="en-GB"/>
        </w:rPr>
        <w:t xml:space="preserve">Net </w:t>
      </w:r>
      <w:r w:rsidRPr="00AE395F">
        <w:rPr>
          <w:lang w:val="en-GB"/>
        </w:rPr>
        <w:t xml:space="preserve">(without a topology). A </w:t>
      </w:r>
      <w:r w:rsidRPr="00AE395F">
        <w:rPr>
          <w:i/>
          <w:iCs/>
          <w:lang w:val="en-GB"/>
        </w:rPr>
        <w:t>Net</w:t>
      </w:r>
      <w:r w:rsidRPr="00AE395F">
        <w:rPr>
          <w:lang w:val="en-GB"/>
        </w:rPr>
        <w:t xml:space="preserve"> (e.g. the BODY-CAN-BUS) can be realized by one or more physical connections (e.g. a CAN-BUS is normally realized by two physical connections (HI &amp; LOW)). The </w:t>
      </w:r>
      <w:r w:rsidRPr="00AE395F">
        <w:rPr>
          <w:i/>
          <w:iCs/>
          <w:lang w:val="en-GB"/>
        </w:rPr>
        <w:t>Connections</w:t>
      </w:r>
      <w:r w:rsidRPr="00AE395F">
        <w:rPr>
          <w:lang w:val="en-GB"/>
        </w:rPr>
        <w:t xml:space="preserve"> do not define a topology of the realization. This means that a </w:t>
      </w:r>
      <w:commentRangeStart w:id="918"/>
      <w:r w:rsidRPr="00AE395F">
        <w:rPr>
          <w:lang w:val="en-GB"/>
        </w:rPr>
        <w:t xml:space="preserve">can </w:t>
      </w:r>
      <w:commentRangeEnd w:id="918"/>
      <w:r w:rsidR="00F31C5B">
        <w:rPr>
          <w:rStyle w:val="Kommentarzeichen"/>
        </w:rPr>
        <w:commentReference w:id="918"/>
      </w:r>
      <w:r w:rsidRPr="00AE395F">
        <w:rPr>
          <w:i/>
          <w:iCs/>
          <w:lang w:val="en-GB"/>
        </w:rPr>
        <w:t>Connection</w:t>
      </w:r>
      <w:r w:rsidRPr="00AE395F">
        <w:rPr>
          <w:lang w:val="en-GB"/>
        </w:rPr>
        <w:t xml:space="preserve"> with three </w:t>
      </w:r>
      <w:r w:rsidRPr="00AE395F">
        <w:rPr>
          <w:i/>
          <w:iCs/>
          <w:lang w:val="en-GB"/>
        </w:rPr>
        <w:t>ConnectionEnds</w:t>
      </w:r>
      <w:r w:rsidRPr="00AE395F">
        <w:rPr>
          <w:lang w:val="en-GB"/>
        </w:rPr>
        <w:t xml:space="preserve"> can be realized in different ways (e.g. three wires with splice, two wire with a double contact).</w:t>
      </w:r>
    </w:p>
    <w:p w14:paraId="26E3EF2D" w14:textId="5E6C31BF" w:rsidR="002C65AC" w:rsidRPr="00AE395F" w:rsidRDefault="002C65AC" w:rsidP="002C65AC">
      <w:pPr>
        <w:rPr>
          <w:lang w:val="en-GB"/>
        </w:rPr>
      </w:pPr>
      <w:commentRangeStart w:id="919"/>
      <w:r w:rsidRPr="00AE395F">
        <w:rPr>
          <w:lang w:val="en-GB"/>
        </w:rPr>
        <w:t xml:space="preserve">Note: There may be use cases for a </w:t>
      </w:r>
      <w:r w:rsidRPr="00AE395F">
        <w:rPr>
          <w:i/>
          <w:iCs/>
          <w:lang w:val="en-GB"/>
        </w:rPr>
        <w:t>ComponentNode</w:t>
      </w:r>
      <w:r w:rsidRPr="00AE395F">
        <w:rPr>
          <w:lang w:val="en-GB"/>
        </w:rPr>
        <w:t xml:space="preserve"> referencing a certain </w:t>
      </w:r>
      <w:r w:rsidRPr="00AE395F">
        <w:rPr>
          <w:i/>
          <w:iCs/>
          <w:lang w:val="en-GB"/>
        </w:rPr>
        <w:t>NetworkNode</w:t>
      </w:r>
      <w:r w:rsidRPr="00AE395F">
        <w:rPr>
          <w:lang w:val="en-GB"/>
        </w:rPr>
        <w:t xml:space="preserve"> and at the same time specifying more </w:t>
      </w:r>
      <w:r w:rsidRPr="00AE395F">
        <w:rPr>
          <w:i/>
          <w:iCs/>
          <w:lang w:val="en-GB"/>
        </w:rPr>
        <w:t>ComponentPorts</w:t>
      </w:r>
      <w:r w:rsidRPr="00AE395F">
        <w:rPr>
          <w:lang w:val="en-GB"/>
        </w:rPr>
        <w:t xml:space="preserve"> than the referenced </w:t>
      </w:r>
      <w:r w:rsidRPr="00AE395F">
        <w:rPr>
          <w:i/>
          <w:iCs/>
          <w:lang w:val="en-GB"/>
        </w:rPr>
        <w:t>NetworkNode</w:t>
      </w:r>
      <w:r w:rsidRPr="00AE395F">
        <w:rPr>
          <w:lang w:val="en-GB"/>
        </w:rPr>
        <w:t xml:space="preserve"> specifies </w:t>
      </w:r>
      <w:r w:rsidRPr="00AE395F">
        <w:rPr>
          <w:i/>
          <w:iCs/>
          <w:lang w:val="en-GB"/>
        </w:rPr>
        <w:t>NetworkPorts</w:t>
      </w:r>
      <w:r w:rsidRPr="00AE395F">
        <w:rPr>
          <w:lang w:val="en-GB"/>
        </w:rPr>
        <w:t xml:space="preserve">. An example might be the intent to specify configuration dependent </w:t>
      </w:r>
      <w:r w:rsidRPr="00AE395F">
        <w:rPr>
          <w:i/>
          <w:iCs/>
          <w:lang w:val="en-GB"/>
        </w:rPr>
        <w:t>Connections</w:t>
      </w:r>
      <w:r w:rsidRPr="00AE395F">
        <w:rPr>
          <w:lang w:val="en-GB"/>
        </w:rPr>
        <w:t xml:space="preserve"> in combination with the wish that the relevant </w:t>
      </w:r>
      <w:r w:rsidRPr="00AE395F">
        <w:rPr>
          <w:i/>
          <w:iCs/>
          <w:lang w:val="en-GB"/>
        </w:rPr>
        <w:t>Connections</w:t>
      </w:r>
      <w:r w:rsidRPr="00AE395F">
        <w:rPr>
          <w:lang w:val="en-GB"/>
        </w:rPr>
        <w:t xml:space="preserve"> </w:t>
      </w:r>
      <w:commentRangeStart w:id="920"/>
      <w:r w:rsidRPr="00AE395F">
        <w:rPr>
          <w:lang w:val="en-GB"/>
        </w:rPr>
        <w:t xml:space="preserve">them </w:t>
      </w:r>
      <w:ins w:id="921" w:author="Ungerer, Max" w:date="2020-02-03T15:04:00Z">
        <w:r w:rsidRPr="00121228">
          <w:t xml:space="preserve">self, </w:t>
        </w:r>
        <w:commentRangeEnd w:id="920"/>
        <w:r w:rsidR="00606089">
          <w:rPr>
            <w:rStyle w:val="Kommentarzeichen"/>
          </w:rPr>
          <w:commentReference w:id="920"/>
        </w:r>
        <w:r w:rsidRPr="00AE395F">
          <w:rPr>
            <w:lang w:val="en-GB"/>
          </w:rPr>
          <w:t>self</w:t>
        </w:r>
      </w:ins>
      <w:ins w:id="922" w:author="Motzer Martin IA17" w:date="2020-01-31T12:12:00Z">
        <w:r w:rsidR="005B3432">
          <w:rPr>
            <w:lang w:val="en-GB"/>
          </w:rPr>
          <w:t>selves</w:t>
        </w:r>
      </w:ins>
      <w:ins w:id="923" w:author="Ungerer, Max" w:date="2020-02-03T15:04:00Z">
        <w:r w:rsidRPr="00AE395F">
          <w:rPr>
            <w:lang w:val="en-GB"/>
          </w:rPr>
          <w:t xml:space="preserve">, </w:t>
        </w:r>
      </w:ins>
      <w:r w:rsidRPr="00AE395F">
        <w:rPr>
          <w:lang w:val="en-GB"/>
        </w:rPr>
        <w:t xml:space="preserve">do not have to reference </w:t>
      </w:r>
      <w:r w:rsidRPr="00AE395F">
        <w:rPr>
          <w:i/>
          <w:iCs/>
          <w:lang w:val="en-GB"/>
        </w:rPr>
        <w:t>VariantConditions</w:t>
      </w:r>
      <w:r w:rsidRPr="00AE395F">
        <w:rPr>
          <w:lang w:val="en-GB"/>
        </w:rPr>
        <w:t>.</w:t>
      </w:r>
      <w:commentRangeEnd w:id="919"/>
      <w:r w:rsidR="00F31C5B">
        <w:rPr>
          <w:rStyle w:val="Kommentarzeichen"/>
        </w:rPr>
        <w:commentReference w:id="919"/>
      </w:r>
    </w:p>
    <w:p w14:paraId="115B4AAC" w14:textId="77777777" w:rsidR="002C65AC" w:rsidRPr="00AE395F" w:rsidRDefault="002C65AC" w:rsidP="002C65AC">
      <w:pPr>
        <w:rPr>
          <w:lang w:val="en-GB"/>
        </w:rPr>
      </w:pPr>
      <w:r w:rsidRPr="00AE395F">
        <w:rPr>
          <w:lang w:val="en-GB"/>
        </w:rPr>
        <w:t xml:space="preserve">A </w:t>
      </w:r>
      <w:r w:rsidRPr="00AE395F">
        <w:rPr>
          <w:i/>
          <w:iCs/>
          <w:lang w:val="en-GB"/>
        </w:rPr>
        <w:t>Connection</w:t>
      </w:r>
      <w:r w:rsidRPr="00AE395F">
        <w:rPr>
          <w:lang w:val="en-GB"/>
        </w:rPr>
        <w:t xml:space="preserve"> specifies an </w:t>
      </w:r>
      <w:commentRangeStart w:id="924"/>
      <w:r w:rsidRPr="00AE395F">
        <w:rPr>
          <w:lang w:val="en-GB"/>
        </w:rPr>
        <w:t xml:space="preserve">ordered </w:t>
      </w:r>
      <w:commentRangeEnd w:id="924"/>
      <w:r w:rsidR="00F31C5B">
        <w:rPr>
          <w:rStyle w:val="Kommentarzeichen"/>
        </w:rPr>
        <w:commentReference w:id="924"/>
      </w:r>
      <w:r w:rsidRPr="00AE395F">
        <w:rPr>
          <w:lang w:val="en-GB"/>
        </w:rPr>
        <w:t xml:space="preserve">set of two or more </w:t>
      </w:r>
      <w:r w:rsidRPr="00AE395F">
        <w:rPr>
          <w:i/>
          <w:iCs/>
          <w:lang w:val="en-GB"/>
        </w:rPr>
        <w:t>ConnectionEnds</w:t>
      </w:r>
      <w:r w:rsidRPr="00AE395F">
        <w:rPr>
          <w:lang w:val="en-GB"/>
        </w:rPr>
        <w:t xml:space="preserve"> in which each references a certain </w:t>
      </w:r>
      <w:r w:rsidRPr="00AE395F">
        <w:rPr>
          <w:i/>
          <w:iCs/>
          <w:lang w:val="en-GB"/>
        </w:rPr>
        <w:t>ComponentPort</w:t>
      </w:r>
      <w:r w:rsidRPr="00AE395F">
        <w:rPr>
          <w:lang w:val="en-GB"/>
        </w:rPr>
        <w:t>.</w:t>
      </w:r>
    </w:p>
    <w:p w14:paraId="764C65BC" w14:textId="77777777" w:rsidR="002C65AC" w:rsidRPr="00AE395F" w:rsidRDefault="002C65AC" w:rsidP="002C65AC">
      <w:pPr>
        <w:rPr>
          <w:lang w:val="en-GB"/>
        </w:rPr>
      </w:pPr>
      <w:r w:rsidRPr="00AE395F">
        <w:rPr>
          <w:lang w:val="en-GB"/>
        </w:rPr>
        <w:t xml:space="preserve">A </w:t>
      </w:r>
      <w:r w:rsidRPr="00AE395F">
        <w:rPr>
          <w:i/>
          <w:iCs/>
          <w:lang w:val="en-GB"/>
        </w:rPr>
        <w:t>ConnectionGroup</w:t>
      </w:r>
      <w:r w:rsidRPr="00AE395F">
        <w:rPr>
          <w:lang w:val="en-GB"/>
        </w:rPr>
        <w:t xml:space="preserve"> references two or more </w:t>
      </w:r>
      <w:r w:rsidRPr="00AE395F">
        <w:rPr>
          <w:i/>
          <w:iCs/>
          <w:lang w:val="en-GB"/>
        </w:rPr>
        <w:t>Connections</w:t>
      </w:r>
      <w:r w:rsidRPr="00AE395F">
        <w:rPr>
          <w:lang w:val="en-GB"/>
        </w:rPr>
        <w:t xml:space="preserve"> expressing the physical realization of the referenced </w:t>
      </w:r>
      <w:r w:rsidRPr="00AE395F">
        <w:rPr>
          <w:i/>
          <w:iCs/>
          <w:lang w:val="en-GB"/>
        </w:rPr>
        <w:t>Connection</w:t>
      </w:r>
      <w:r w:rsidRPr="00AE395F">
        <w:rPr>
          <w:lang w:val="en-GB"/>
        </w:rPr>
        <w:t xml:space="preserve"> shall be somehow grouped e.g. twisted. For complex structures a </w:t>
      </w:r>
      <w:r w:rsidRPr="00AE395F">
        <w:rPr>
          <w:i/>
          <w:iCs/>
          <w:lang w:val="en-GB"/>
        </w:rPr>
        <w:t>ConnectionGroup</w:t>
      </w:r>
      <w:r w:rsidRPr="00AE395F">
        <w:rPr>
          <w:lang w:val="en-GB"/>
        </w:rPr>
        <w:t xml:space="preserve"> can specify subgroups. Finally, a </w:t>
      </w:r>
      <w:r w:rsidRPr="00AE395F">
        <w:rPr>
          <w:i/>
          <w:iCs/>
          <w:lang w:val="en-GB"/>
        </w:rPr>
        <w:t>ConnectionGroup</w:t>
      </w:r>
      <w:r w:rsidRPr="00AE395F">
        <w:rPr>
          <w:lang w:val="en-GB"/>
        </w:rPr>
        <w:t xml:space="preserve"> can reference a </w:t>
      </w:r>
      <w:r w:rsidRPr="00AE395F">
        <w:rPr>
          <w:i/>
          <w:iCs/>
          <w:lang w:val="en-GB"/>
        </w:rPr>
        <w:t>NetGroup</w:t>
      </w:r>
      <w:r w:rsidRPr="00AE395F">
        <w:rPr>
          <w:lang w:val="en-GB"/>
        </w:rPr>
        <w:t xml:space="preserve"> in order to express a refinement-relationship.</w:t>
      </w:r>
    </w:p>
    <w:p w14:paraId="6BE7DD29" w14:textId="77777777" w:rsidR="002C65AC" w:rsidRDefault="002C65AC" w:rsidP="002C65AC">
      <w:pPr>
        <w:pStyle w:val="berschrift3"/>
        <w:keepLines w:val="0"/>
        <w:numPr>
          <w:ilvl w:val="2"/>
          <w:numId w:val="2"/>
        </w:numPr>
        <w:autoSpaceDE/>
        <w:autoSpaceDN/>
        <w:adjustRightInd/>
        <w:spacing w:before="240" w:after="60" w:line="240" w:lineRule="auto"/>
      </w:pPr>
      <w:bookmarkStart w:id="925" w:name="_7604ff6707784a7182475b31a70ef7f3"/>
      <w:r>
        <w:t>Wiring Specification</w:t>
      </w:r>
      <w:bookmarkEnd w:id="925"/>
    </w:p>
    <w:p w14:paraId="391C59DE" w14:textId="77777777" w:rsidR="002C65AC" w:rsidRDefault="002C65AC" w:rsidP="002C65AC">
      <w:pPr>
        <w:jc w:val="center"/>
      </w:pPr>
      <w:r w:rsidRPr="000244B0">
        <w:rPr>
          <w:noProof/>
          <w:lang w:eastAsia="zh-CN"/>
        </w:rPr>
        <w:drawing>
          <wp:inline distT="0" distB="0" distL="0" distR="0" wp14:anchorId="2DC1E17A" wp14:editId="01F3CC95">
            <wp:extent cx="5748655" cy="3554095"/>
            <wp:effectExtent l="0" t="0" r="4445" b="8255"/>
            <wp:docPr id="386" name="Grafik 386"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98497.png" descr="87659849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8655" cy="3554095"/>
                    </a:xfrm>
                    <a:prstGeom prst="rect">
                      <a:avLst/>
                    </a:prstGeom>
                    <a:noFill/>
                    <a:ln>
                      <a:noFill/>
                    </a:ln>
                  </pic:spPr>
                </pic:pic>
              </a:graphicData>
            </a:graphic>
          </wp:inline>
        </w:drawing>
      </w:r>
    </w:p>
    <w:p w14:paraId="0FB069C0" w14:textId="77777777" w:rsidR="002C65AC" w:rsidRPr="00AE395F" w:rsidRDefault="002C65AC" w:rsidP="002C65AC">
      <w:pPr>
        <w:pStyle w:val="Beschriftung"/>
        <w:rPr>
          <w:lang w:val="en-GB"/>
        </w:rPr>
      </w:pPr>
      <w:bookmarkStart w:id="926" w:name="_Toc2773238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69</w:t>
      </w:r>
      <w:r>
        <w:fldChar w:fldCharType="end"/>
      </w:r>
      <w:r w:rsidRPr="00AE395F">
        <w:rPr>
          <w:lang w:val="en-GB"/>
        </w:rPr>
        <w:t>: Wiring Specification</w:t>
      </w:r>
      <w:bookmarkEnd w:id="926"/>
    </w:p>
    <w:p w14:paraId="7DD5A4E4" w14:textId="77777777" w:rsidR="002C65AC" w:rsidRPr="00AE395F" w:rsidRDefault="002C65AC" w:rsidP="002C65AC">
      <w:pPr>
        <w:rPr>
          <w:lang w:val="en-GB"/>
        </w:rPr>
      </w:pPr>
      <w:r w:rsidRPr="00AE395F">
        <w:rPr>
          <w:lang w:val="en-GB"/>
        </w:rPr>
        <w:t xml:space="preserve">The VEC model breaks down the information that is usually included on an electrical system wiring plan into three aspects: part usage information, contacting information </w:t>
      </w:r>
      <w:r w:rsidRPr="00AE395F">
        <w:rPr>
          <w:lang w:val="en-GB"/>
        </w:rPr>
        <w:lastRenderedPageBreak/>
        <w:t>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0823BD3C" w14:textId="77777777" w:rsidR="002C65AC" w:rsidRPr="00AE395F" w:rsidRDefault="002C65AC" w:rsidP="002C65AC">
      <w:pPr>
        <w:rPr>
          <w:lang w:val="en-GB"/>
        </w:rPr>
      </w:pPr>
      <w:r w:rsidRPr="00AE395F">
        <w:rPr>
          <w:lang w:val="en-GB"/>
        </w:rPr>
        <w:t xml:space="preserve">EE-components in a wiring diagram are intended to be described as </w:t>
      </w:r>
      <w:r w:rsidRPr="00AE395F">
        <w:rPr>
          <w:i/>
          <w:iCs/>
          <w:lang w:val="en-GB"/>
        </w:rPr>
        <w:t>PartUsages</w:t>
      </w:r>
      <w:r w:rsidRPr="00AE395F">
        <w:rPr>
          <w:lang w:val="en-GB"/>
        </w:rPr>
        <w:t xml:space="preserve"> with an </w:t>
      </w:r>
      <w:r w:rsidRPr="00AE395F">
        <w:rPr>
          <w:i/>
          <w:iCs/>
          <w:lang w:val="en-GB"/>
        </w:rPr>
        <w:t>EEComponentRole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an </w:t>
      </w:r>
      <w:r w:rsidRPr="00AE395F">
        <w:rPr>
          <w:i/>
          <w:iCs/>
          <w:lang w:val="en-GB"/>
        </w:rPr>
        <w:t>EEComponentSpecification</w:t>
      </w:r>
      <w:r w:rsidRPr="00AE395F">
        <w:rPr>
          <w:lang w:val="en-GB"/>
        </w:rPr>
        <w:t xml:space="preserve"> in order to describe relevant technical properties. The </w:t>
      </w:r>
      <w:r w:rsidRPr="00AE395F">
        <w:rPr>
          <w:i/>
          <w:iCs/>
          <w:lang w:val="en-GB"/>
        </w:rPr>
        <w:t>EEComponentRole</w:t>
      </w:r>
      <w:r w:rsidRPr="00AE395F">
        <w:rPr>
          <w:lang w:val="en-GB"/>
        </w:rPr>
        <w:t xml:space="preserve"> can specify a </w:t>
      </w:r>
      <w:r w:rsidRPr="00AE395F">
        <w:rPr>
          <w:i/>
          <w:iCs/>
          <w:lang w:val="en-GB"/>
        </w:rPr>
        <w:t>TerminalRole</w:t>
      </w:r>
      <w:r w:rsidRPr="00AE395F">
        <w:rPr>
          <w:lang w:val="en-GB"/>
        </w:rPr>
        <w:t xml:space="preserve"> for each EE-component pin. This can act as the basis for a mating definition between the EE-component pins and harness connector pins.</w:t>
      </w:r>
    </w:p>
    <w:p w14:paraId="5E1F6AC1" w14:textId="77777777" w:rsidR="002C65AC" w:rsidRPr="00AE395F" w:rsidRDefault="002C65AC" w:rsidP="002C65AC">
      <w:pPr>
        <w:rPr>
          <w:lang w:val="en-GB"/>
        </w:rPr>
      </w:pPr>
      <w:r w:rsidRPr="00AE395F">
        <w:rPr>
          <w:lang w:val="en-GB"/>
        </w:rPr>
        <w:t xml:space="preserve">Harness connectors in a wiring diagram are intended to be described as </w:t>
      </w:r>
      <w:r w:rsidRPr="00AE395F">
        <w:rPr>
          <w:i/>
          <w:iCs/>
          <w:lang w:val="en-GB"/>
        </w:rPr>
        <w:t>PartUsages</w:t>
      </w:r>
      <w:r w:rsidRPr="00AE395F">
        <w:rPr>
          <w:lang w:val="en-GB"/>
        </w:rPr>
        <w:t xml:space="preserve"> with a </w:t>
      </w:r>
      <w:r w:rsidRPr="00AE395F">
        <w:rPr>
          <w:i/>
          <w:iCs/>
          <w:lang w:val="en-GB"/>
        </w:rPr>
        <w:t>ConnectorHousingRole</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ConnectorHousingSpecification</w:t>
      </w:r>
      <w:r w:rsidRPr="00AE395F">
        <w:rPr>
          <w:lang w:val="en-GB"/>
        </w:rPr>
        <w:t xml:space="preserve"> in order to describe relevant technical properties.</w:t>
      </w:r>
    </w:p>
    <w:p w14:paraId="764F64A6" w14:textId="77777777" w:rsidR="002C65AC" w:rsidRPr="00AE395F" w:rsidRDefault="002C65AC" w:rsidP="002C65AC">
      <w:pPr>
        <w:rPr>
          <w:lang w:val="en-GB"/>
        </w:rPr>
      </w:pPr>
      <w:r w:rsidRPr="00AE395F">
        <w:rPr>
          <w:lang w:val="en-GB"/>
        </w:rPr>
        <w:t xml:space="preserve">Harness connector pins in a wiring diagram are intended to be described as </w:t>
      </w:r>
      <w:r w:rsidRPr="00AE395F">
        <w:rPr>
          <w:i/>
          <w:iCs/>
          <w:lang w:val="en-GB"/>
        </w:rPr>
        <w:t>PartUsages</w:t>
      </w:r>
      <w:r w:rsidRPr="00AE395F">
        <w:rPr>
          <w:lang w:val="en-GB"/>
        </w:rPr>
        <w:t xml:space="preserve"> with a </w:t>
      </w:r>
      <w:r w:rsidRPr="00AE395F">
        <w:rPr>
          <w:i/>
          <w:iCs/>
          <w:lang w:val="en-GB"/>
        </w:rPr>
        <w:t>PluggableTerminalRole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 </w:t>
      </w:r>
      <w:r w:rsidRPr="00AE395F">
        <w:rPr>
          <w:i/>
          <w:iCs/>
          <w:lang w:val="en-GB"/>
        </w:rPr>
        <w:t>PluggableTerminalSpecification</w:t>
      </w:r>
      <w:r w:rsidRPr="00AE395F">
        <w:rPr>
          <w:lang w:val="en-GB"/>
        </w:rPr>
        <w:t xml:space="preserve"> in order to describe relevant technical properties. The relationship between harness connector and harness connector pin is intended to be described by a </w:t>
      </w:r>
      <w:r w:rsidRPr="00AE395F">
        <w:rPr>
          <w:i/>
          <w:iCs/>
          <w:lang w:val="en-GB"/>
        </w:rPr>
        <w:t>ContactingSpecification</w:t>
      </w:r>
      <w:r w:rsidRPr="00AE395F">
        <w:rPr>
          <w:lang w:val="en-GB"/>
        </w:rPr>
        <w:t xml:space="preserve"> which defines an appropriate </w:t>
      </w:r>
      <w:r w:rsidRPr="00AE395F">
        <w:rPr>
          <w:i/>
          <w:iCs/>
          <w:lang w:val="en-GB"/>
        </w:rPr>
        <w:t>CavityMounting</w:t>
      </w:r>
      <w:r w:rsidRPr="00AE395F">
        <w:rPr>
          <w:lang w:val="en-GB"/>
        </w:rPr>
        <w:t>.</w:t>
      </w:r>
    </w:p>
    <w:p w14:paraId="5ED51BC7" w14:textId="77777777" w:rsidR="002C65AC" w:rsidRPr="00AE395F" w:rsidRDefault="002C65AC" w:rsidP="002C65AC">
      <w:pPr>
        <w:rPr>
          <w:lang w:val="en-GB"/>
        </w:rPr>
      </w:pPr>
      <w:r w:rsidRPr="00AE395F">
        <w:rPr>
          <w:lang w:val="en-GB"/>
        </w:rPr>
        <w:t xml:space="preserve">Wiring connections are intended to be described as </w:t>
      </w:r>
      <w:r w:rsidRPr="00AE395F">
        <w:rPr>
          <w:i/>
          <w:iCs/>
          <w:lang w:val="en-GB"/>
        </w:rPr>
        <w:t>PartUsages</w:t>
      </w:r>
      <w:r w:rsidRPr="00AE395F">
        <w:rPr>
          <w:lang w:val="en-GB"/>
        </w:rPr>
        <w:t xml:space="preserve"> with a </w:t>
      </w:r>
      <w:r w:rsidRPr="00AE395F">
        <w:rPr>
          <w:i/>
          <w:iCs/>
          <w:lang w:val="en-GB"/>
        </w:rPr>
        <w:t>WireRole</w:t>
      </w:r>
      <w:r w:rsidRPr="00AE395F">
        <w:rPr>
          <w:lang w:val="en-GB"/>
        </w:rPr>
        <w:t xml:space="preserve"> in combination with a </w:t>
      </w:r>
      <w:r w:rsidRPr="00AE395F">
        <w:rPr>
          <w:i/>
          <w:iCs/>
          <w:lang w:val="en-GB"/>
        </w:rPr>
        <w:t>ContactingSpecification</w:t>
      </w:r>
      <w:r w:rsidRPr="00AE395F">
        <w:rPr>
          <w:lang w:val="en-GB"/>
        </w:rPr>
        <w:t xml:space="preserve"> which defines an appropriate </w:t>
      </w:r>
      <w:r w:rsidRPr="00AE395F">
        <w:rPr>
          <w:i/>
          <w:iCs/>
          <w:lang w:val="en-GB"/>
        </w:rPr>
        <w:t>WireMounting</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WireSpecification</w:t>
      </w:r>
      <w:r w:rsidRPr="00AE395F">
        <w:rPr>
          <w:lang w:val="en-GB"/>
        </w:rPr>
        <w:t xml:space="preserve"> in order to describe relevant technical properties.</w:t>
      </w:r>
    </w:p>
    <w:p w14:paraId="30979BA7" w14:textId="77777777" w:rsidR="002C65AC" w:rsidRPr="00AE395F" w:rsidRDefault="002C65AC" w:rsidP="002C65AC">
      <w:pPr>
        <w:rPr>
          <w:lang w:val="en-GB"/>
        </w:rPr>
      </w:pPr>
      <w:r w:rsidRPr="00AE395F">
        <w:rPr>
          <w:lang w:val="en-GB"/>
        </w:rPr>
        <w:t xml:space="preserve">The </w:t>
      </w:r>
      <w:r w:rsidRPr="00AE395F">
        <w:rPr>
          <w:i/>
          <w:iCs/>
          <w:lang w:val="en-GB"/>
        </w:rPr>
        <w:t>PartUsages</w:t>
      </w:r>
      <w:r w:rsidRPr="00AE395F">
        <w:rPr>
          <w:lang w:val="en-GB"/>
        </w:rPr>
        <w:t xml:space="preserve"> with </w:t>
      </w:r>
      <w:r w:rsidRPr="00AE395F">
        <w:rPr>
          <w:i/>
          <w:iCs/>
          <w:lang w:val="en-GB"/>
        </w:rPr>
        <w:t>EEComponentRole</w:t>
      </w:r>
      <w:r w:rsidRPr="00AE395F">
        <w:rPr>
          <w:lang w:val="en-GB"/>
        </w:rPr>
        <w:t xml:space="preserve"> respectively </w:t>
      </w:r>
      <w:r w:rsidRPr="00AE395F">
        <w:rPr>
          <w:i/>
          <w:iCs/>
          <w:lang w:val="en-GB"/>
        </w:rPr>
        <w:t>ConnectorHousingRole</w:t>
      </w:r>
      <w:r w:rsidRPr="00AE395F">
        <w:rPr>
          <w:lang w:val="en-GB"/>
        </w:rPr>
        <w:t xml:space="preserve">, </w:t>
      </w:r>
      <w:r w:rsidRPr="00AE395F">
        <w:rPr>
          <w:i/>
          <w:iCs/>
          <w:lang w:val="en-GB"/>
        </w:rPr>
        <w:t>TerminalRole</w:t>
      </w:r>
      <w:r w:rsidRPr="00AE395F">
        <w:rPr>
          <w:lang w:val="en-GB"/>
        </w:rPr>
        <w:t xml:space="preserve"> or </w:t>
      </w:r>
      <w:r w:rsidRPr="00AE395F">
        <w:rPr>
          <w:i/>
          <w:iCs/>
          <w:lang w:val="en-GB"/>
        </w:rPr>
        <w:t>WireRole</w:t>
      </w:r>
      <w:r w:rsidRPr="00AE395F">
        <w:rPr>
          <w:lang w:val="en-GB"/>
        </w:rPr>
        <w:t xml:space="preserve"> can each reference their specific corresponding element within a </w:t>
      </w:r>
      <w:r w:rsidRPr="00AE395F">
        <w:rPr>
          <w:i/>
          <w:iCs/>
          <w:lang w:val="en-GB"/>
        </w:rPr>
        <w:t>ConnectionSpecification</w:t>
      </w:r>
      <w:r w:rsidRPr="00AE395F">
        <w:rPr>
          <w:lang w:val="en-GB"/>
        </w:rPr>
        <w:t xml:space="preserve"> in order to express a refinement-relationship.</w:t>
      </w:r>
    </w:p>
    <w:p w14:paraId="433B20E5" w14:textId="77777777" w:rsidR="002C65AC" w:rsidRDefault="002C65AC" w:rsidP="002C65AC">
      <w:pPr>
        <w:pStyle w:val="berschrift3"/>
        <w:keepLines w:val="0"/>
        <w:numPr>
          <w:ilvl w:val="2"/>
          <w:numId w:val="2"/>
        </w:numPr>
        <w:autoSpaceDE/>
        <w:autoSpaceDN/>
        <w:adjustRightInd/>
        <w:spacing w:before="240" w:after="60" w:line="240" w:lineRule="auto"/>
      </w:pPr>
      <w:bookmarkStart w:id="927" w:name="_4816500fcd201c5f17506b8b9916eb95"/>
      <w:r>
        <w:lastRenderedPageBreak/>
        <w:t>Contacting Specification</w:t>
      </w:r>
      <w:bookmarkEnd w:id="927"/>
    </w:p>
    <w:p w14:paraId="4E69D91E" w14:textId="77777777" w:rsidR="002C65AC" w:rsidRDefault="002C65AC" w:rsidP="002C65AC">
      <w:pPr>
        <w:jc w:val="center"/>
      </w:pPr>
      <w:r w:rsidRPr="000244B0">
        <w:rPr>
          <w:noProof/>
          <w:lang w:eastAsia="zh-CN"/>
        </w:rPr>
        <w:drawing>
          <wp:inline distT="0" distB="0" distL="0" distR="0" wp14:anchorId="00FC19A5" wp14:editId="6270742E">
            <wp:extent cx="5756910" cy="3077210"/>
            <wp:effectExtent l="0" t="0" r="0" b="8890"/>
            <wp:docPr id="385" name="Grafik 385"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122129.png" descr="-19361221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4DBB2B44" w14:textId="77777777" w:rsidR="002C65AC" w:rsidRPr="00AE395F" w:rsidRDefault="002C65AC" w:rsidP="002C65AC">
      <w:pPr>
        <w:pStyle w:val="Beschriftung"/>
        <w:rPr>
          <w:lang w:val="en-GB"/>
        </w:rPr>
      </w:pPr>
      <w:bookmarkStart w:id="928" w:name="_Toc2773238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70</w:t>
      </w:r>
      <w:r>
        <w:fldChar w:fldCharType="end"/>
      </w:r>
      <w:r w:rsidRPr="00AE395F">
        <w:rPr>
          <w:lang w:val="en-GB"/>
        </w:rPr>
        <w:t>: Contacting Specification</w:t>
      </w:r>
      <w:bookmarkEnd w:id="928"/>
    </w:p>
    <w:p w14:paraId="2077A19A"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287F58E1"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a container for various </w:t>
      </w:r>
      <w:r w:rsidRPr="00AE395F">
        <w:rPr>
          <w:i/>
          <w:iCs/>
          <w:lang w:val="en-GB"/>
        </w:rPr>
        <w:t>ContactPoints</w:t>
      </w:r>
      <w:r w:rsidRPr="00AE395F">
        <w:rPr>
          <w:lang w:val="en-GB"/>
        </w:rPr>
        <w:t xml:space="preserve">. Each </w:t>
      </w:r>
      <w:r w:rsidRPr="00AE395F">
        <w:rPr>
          <w:i/>
          <w:iCs/>
          <w:lang w:val="en-GB"/>
        </w:rPr>
        <w:t>ContactPoint</w:t>
      </w:r>
      <w:r w:rsidRPr="00AE395F">
        <w:rPr>
          <w:lang w:val="en-GB"/>
        </w:rPr>
        <w:t xml:space="preserve"> can specify several </w:t>
      </w:r>
      <w:r w:rsidRPr="00AE395F">
        <w:rPr>
          <w:i/>
          <w:iCs/>
          <w:lang w:val="en-GB"/>
        </w:rPr>
        <w:t>CavityMountings</w:t>
      </w:r>
      <w:r w:rsidRPr="00AE395F">
        <w:rPr>
          <w:lang w:val="en-GB"/>
        </w:rPr>
        <w:t xml:space="preserve"> and </w:t>
      </w:r>
      <w:r w:rsidRPr="00AE395F">
        <w:rPr>
          <w:i/>
          <w:iCs/>
          <w:lang w:val="en-GB"/>
        </w:rPr>
        <w:t>WireMountings</w:t>
      </w:r>
      <w:r w:rsidRPr="00AE395F">
        <w:rPr>
          <w:lang w:val="en-GB"/>
        </w:rPr>
        <w:t xml:space="preserve"> and will in most cases reference a </w:t>
      </w:r>
      <w:r w:rsidRPr="00AE395F">
        <w:rPr>
          <w:i/>
          <w:iCs/>
          <w:lang w:val="en-GB"/>
        </w:rPr>
        <w:t>TerminalRole</w:t>
      </w:r>
      <w:r w:rsidRPr="00AE395F">
        <w:rPr>
          <w:lang w:val="en-GB"/>
        </w:rPr>
        <w:t>.</w:t>
      </w:r>
    </w:p>
    <w:p w14:paraId="3881719A" w14:textId="77777777" w:rsidR="002C65AC" w:rsidRPr="00AE395F" w:rsidRDefault="002C65AC" w:rsidP="002C65AC">
      <w:pPr>
        <w:rPr>
          <w:lang w:val="en-GB"/>
        </w:rPr>
      </w:pPr>
      <w:r w:rsidRPr="00AE395F">
        <w:rPr>
          <w:lang w:val="en-GB"/>
        </w:rPr>
        <w:t xml:space="preserve">A </w:t>
      </w:r>
      <w:r w:rsidRPr="00AE395F">
        <w:rPr>
          <w:i/>
          <w:iCs/>
          <w:lang w:val="en-GB"/>
        </w:rPr>
        <w:t>WiringMounting</w:t>
      </w:r>
      <w:r w:rsidRPr="00AE395F">
        <w:rPr>
          <w:lang w:val="en-GB"/>
        </w:rPr>
        <w:t xml:space="preserve"> references one or more </w:t>
      </w:r>
      <w:r w:rsidRPr="00AE395F">
        <w:rPr>
          <w:i/>
          <w:iCs/>
          <w:lang w:val="en-GB"/>
        </w:rPr>
        <w:t>WireEnds</w:t>
      </w:r>
      <w:r w:rsidRPr="00AE395F">
        <w:rPr>
          <w:lang w:val="en-GB"/>
        </w:rPr>
        <w:t xml:space="preserve"> stating they are contacted with the </w:t>
      </w:r>
      <w:r w:rsidRPr="00AE395F">
        <w:rPr>
          <w:i/>
          <w:iCs/>
          <w:lang w:val="en-GB"/>
        </w:rPr>
        <w:t xml:space="preserve">TerminalRole </w:t>
      </w:r>
      <w:r w:rsidRPr="00AE395F">
        <w:rPr>
          <w:lang w:val="en-GB"/>
        </w:rPr>
        <w:t xml:space="preserve">referenced by the </w:t>
      </w:r>
      <w:r w:rsidRPr="00AE395F">
        <w:rPr>
          <w:i/>
          <w:iCs/>
          <w:lang w:val="en-GB"/>
        </w:rPr>
        <w:t>ContactPoint</w:t>
      </w:r>
      <w:r w:rsidRPr="00AE395F">
        <w:rPr>
          <w:lang w:val="en-GB"/>
        </w:rPr>
        <w:t xml:space="preserve">. In cases of ambiguity a </w:t>
      </w:r>
      <w:r w:rsidRPr="00AE395F">
        <w:rPr>
          <w:i/>
          <w:iCs/>
          <w:lang w:val="en-GB"/>
        </w:rPr>
        <w:t>WireMounting</w:t>
      </w:r>
      <w:r w:rsidRPr="00AE395F">
        <w:rPr>
          <w:lang w:val="en-GB"/>
        </w:rPr>
        <w:t xml:space="preserve"> can specify various </w:t>
      </w:r>
      <w:r w:rsidRPr="00AE395F">
        <w:rPr>
          <w:i/>
          <w:iCs/>
          <w:lang w:val="en-GB"/>
        </w:rPr>
        <w:t>WireMountingDetails</w:t>
      </w:r>
      <w:r w:rsidRPr="00AE395F">
        <w:rPr>
          <w:lang w:val="en-GB"/>
        </w:rPr>
        <w:t xml:space="preserve"> in order to describe which </w:t>
      </w:r>
      <w:r w:rsidRPr="00AE395F">
        <w:rPr>
          <w:i/>
          <w:iCs/>
          <w:lang w:val="en-GB"/>
        </w:rPr>
        <w:t>WireEnd</w:t>
      </w:r>
      <w:r w:rsidRPr="00AE395F">
        <w:rPr>
          <w:lang w:val="en-GB"/>
        </w:rPr>
        <w:t xml:space="preserve"> is contacted to which </w:t>
      </w:r>
      <w:r w:rsidRPr="00AE395F">
        <w:rPr>
          <w:i/>
          <w:iCs/>
          <w:lang w:val="en-GB"/>
        </w:rPr>
        <w:t>WireReception</w:t>
      </w:r>
      <w:r w:rsidRPr="00AE395F">
        <w:rPr>
          <w:lang w:val="en-GB"/>
        </w:rPr>
        <w:t xml:space="preserve"> of the referenced </w:t>
      </w:r>
      <w:r w:rsidRPr="00AE395F">
        <w:rPr>
          <w:i/>
          <w:iCs/>
          <w:lang w:val="en-GB"/>
        </w:rPr>
        <w:t>TerminalRole</w:t>
      </w:r>
      <w:r w:rsidRPr="00AE395F">
        <w:rPr>
          <w:lang w:val="en-GB"/>
        </w:rPr>
        <w:t xml:space="preserve">. Finally, a </w:t>
      </w:r>
      <w:r w:rsidRPr="00AE395F">
        <w:rPr>
          <w:i/>
          <w:iCs/>
          <w:lang w:val="en-GB"/>
        </w:rPr>
        <w:t>WireMounting</w:t>
      </w:r>
      <w:r w:rsidRPr="00AE395F">
        <w:rPr>
          <w:lang w:val="en-GB"/>
        </w:rPr>
        <w:t xml:space="preserve"> can reference a </w:t>
      </w:r>
      <w:r w:rsidRPr="00AE395F">
        <w:rPr>
          <w:i/>
          <w:iCs/>
          <w:lang w:val="en-GB"/>
        </w:rPr>
        <w:t>CavitySealRole</w:t>
      </w:r>
      <w:r w:rsidRPr="00AE395F">
        <w:rPr>
          <w:lang w:val="en-GB"/>
        </w:rPr>
        <w:t>.</w:t>
      </w:r>
    </w:p>
    <w:p w14:paraId="58EFEDD2" w14:textId="77777777" w:rsidR="002C65AC" w:rsidRPr="00AE395F" w:rsidRDefault="002C65AC" w:rsidP="002C65AC">
      <w:pPr>
        <w:rPr>
          <w:lang w:val="en-GB"/>
        </w:rPr>
      </w:pPr>
      <w:r w:rsidRPr="00AE395F">
        <w:rPr>
          <w:lang w:val="en-GB"/>
        </w:rPr>
        <w:t xml:space="preserve">A </w:t>
      </w:r>
      <w:r w:rsidRPr="00AE395F">
        <w:rPr>
          <w:i/>
          <w:iCs/>
          <w:lang w:val="en-GB"/>
        </w:rPr>
        <w:t>CavityMounting</w:t>
      </w:r>
      <w:r w:rsidRPr="00AE395F">
        <w:rPr>
          <w:lang w:val="en-GB"/>
        </w:rPr>
        <w:t xml:space="preserve"> references one or more </w:t>
      </w:r>
      <w:r w:rsidRPr="00AE395F">
        <w:rPr>
          <w:i/>
          <w:iCs/>
          <w:lang w:val="en-GB"/>
        </w:rPr>
        <w:t>CavityReferences</w:t>
      </w:r>
      <w:r w:rsidRPr="00AE395F">
        <w:rPr>
          <w:lang w:val="en-GB"/>
        </w:rPr>
        <w:t xml:space="preserve"> expressing they are equipped by the </w:t>
      </w:r>
      <w:r w:rsidRPr="00AE395F">
        <w:rPr>
          <w:i/>
          <w:iCs/>
          <w:lang w:val="en-GB"/>
        </w:rPr>
        <w:t>TerminalRole</w:t>
      </w:r>
      <w:r w:rsidRPr="00AE395F">
        <w:rPr>
          <w:lang w:val="en-GB"/>
        </w:rPr>
        <w:t xml:space="preserve"> referenced by the </w:t>
      </w:r>
      <w:r w:rsidRPr="00AE395F">
        <w:rPr>
          <w:i/>
          <w:iCs/>
          <w:lang w:val="en-GB"/>
        </w:rPr>
        <w:t>ContactPoint</w:t>
      </w:r>
      <w:r w:rsidRPr="00AE395F">
        <w:rPr>
          <w:lang w:val="en-GB"/>
        </w:rPr>
        <w:t xml:space="preserve">. In cases of ambiguity a </w:t>
      </w:r>
      <w:r w:rsidRPr="00AE395F">
        <w:rPr>
          <w:i/>
          <w:iCs/>
          <w:lang w:val="en-GB"/>
        </w:rPr>
        <w:t>CavityMounting</w:t>
      </w:r>
      <w:r w:rsidRPr="00AE395F">
        <w:rPr>
          <w:lang w:val="en-GB"/>
        </w:rPr>
        <w:t xml:space="preserve"> can specify various </w:t>
      </w:r>
      <w:r w:rsidRPr="00AE395F">
        <w:rPr>
          <w:i/>
          <w:iCs/>
          <w:lang w:val="en-GB"/>
        </w:rPr>
        <w:t>CavityMountingDetails</w:t>
      </w:r>
      <w:r w:rsidRPr="00AE395F">
        <w:rPr>
          <w:lang w:val="en-GB"/>
        </w:rPr>
        <w:t xml:space="preserve"> in order to describe which </w:t>
      </w:r>
      <w:r w:rsidRPr="00AE395F">
        <w:rPr>
          <w:i/>
          <w:iCs/>
          <w:lang w:val="en-GB"/>
        </w:rPr>
        <w:t>TerminalReception</w:t>
      </w:r>
      <w:r w:rsidRPr="00AE395F">
        <w:rPr>
          <w:lang w:val="en-GB"/>
        </w:rPr>
        <w:t xml:space="preserve"> is mounted in which </w:t>
      </w:r>
      <w:r w:rsidRPr="00AE395F">
        <w:rPr>
          <w:i/>
          <w:iCs/>
          <w:lang w:val="en-GB"/>
        </w:rPr>
        <w:t>CavityReference</w:t>
      </w:r>
      <w:r w:rsidRPr="00AE395F">
        <w:rPr>
          <w:lang w:val="en-GB"/>
        </w:rPr>
        <w:t xml:space="preserve">. Finally, a </w:t>
      </w:r>
      <w:r w:rsidRPr="00AE395F">
        <w:rPr>
          <w:i/>
          <w:iCs/>
          <w:lang w:val="en-GB"/>
        </w:rPr>
        <w:t>CavityMounting</w:t>
      </w:r>
      <w:r w:rsidRPr="00AE395F">
        <w:rPr>
          <w:lang w:val="en-GB"/>
        </w:rPr>
        <w:t xml:space="preserve"> can reference various </w:t>
      </w:r>
      <w:r w:rsidRPr="00AE395F">
        <w:rPr>
          <w:i/>
          <w:iCs/>
          <w:lang w:val="en-GB"/>
        </w:rPr>
        <w:t>CavityPlugRoles</w:t>
      </w:r>
      <w:r w:rsidRPr="00AE395F">
        <w:rPr>
          <w:lang w:val="en-GB"/>
        </w:rPr>
        <w:t xml:space="preserve"> stating the </w:t>
      </w:r>
      <w:r w:rsidRPr="00AE395F">
        <w:rPr>
          <w:i/>
          <w:iCs/>
          <w:lang w:val="en-GB"/>
        </w:rPr>
        <w:t>CavityMounting</w:t>
      </w:r>
      <w:r w:rsidRPr="00AE395F">
        <w:rPr>
          <w:lang w:val="en-GB"/>
        </w:rPr>
        <w:t xml:space="preserve"> replaces those </w:t>
      </w:r>
      <w:r w:rsidRPr="00AE395F">
        <w:rPr>
          <w:i/>
          <w:iCs/>
          <w:lang w:val="en-GB"/>
        </w:rPr>
        <w:t>CavityPlugs</w:t>
      </w:r>
      <w:r w:rsidRPr="00AE395F">
        <w:rPr>
          <w:lang w:val="en-GB"/>
        </w:rPr>
        <w:t>.</w:t>
      </w:r>
    </w:p>
    <w:p w14:paraId="07837912" w14:textId="77777777" w:rsidR="002C65AC" w:rsidRPr="00AE395F" w:rsidRDefault="002C65AC" w:rsidP="002C65AC">
      <w:pPr>
        <w:rPr>
          <w:lang w:val="en-GB"/>
        </w:rPr>
      </w:pPr>
      <w:r w:rsidRPr="00AE395F">
        <w:rPr>
          <w:lang w:val="en-GB"/>
        </w:rPr>
        <w:t xml:space="preserve">Note: </w:t>
      </w:r>
      <w:r w:rsidRPr="00AE395F">
        <w:rPr>
          <w:i/>
          <w:iCs/>
          <w:lang w:val="en-GB"/>
        </w:rPr>
        <w:t>ContactPoints</w:t>
      </w:r>
      <w:r w:rsidRPr="00AE395F">
        <w:rPr>
          <w:lang w:val="en-GB"/>
        </w:rPr>
        <w:t xml:space="preserve"> are </w:t>
      </w:r>
      <w:r w:rsidRPr="00AE395F">
        <w:rPr>
          <w:i/>
          <w:iCs/>
          <w:lang w:val="en-GB"/>
        </w:rPr>
        <w:t>ConfigurableElements</w:t>
      </w:r>
      <w:r w:rsidRPr="00AE395F">
        <w:rPr>
          <w:lang w:val="en-GB"/>
        </w:rPr>
        <w:t xml:space="preserve"> and therefore can reference a </w:t>
      </w:r>
      <w:r w:rsidRPr="00AE395F">
        <w:rPr>
          <w:i/>
          <w:iCs/>
          <w:lang w:val="en-GB"/>
        </w:rPr>
        <w:t>VariantConfiguration</w:t>
      </w:r>
      <w:r w:rsidRPr="00AE395F">
        <w:rPr>
          <w:lang w:val="en-GB"/>
        </w:rPr>
        <w:t>.</w:t>
      </w:r>
    </w:p>
    <w:p w14:paraId="59C84A9B" w14:textId="77777777" w:rsidR="002C65AC" w:rsidRPr="00AE395F" w:rsidRDefault="002C65AC" w:rsidP="002C65AC">
      <w:pPr>
        <w:rPr>
          <w:lang w:val="en-GB"/>
        </w:rPr>
      </w:pPr>
      <w:r w:rsidRPr="00AE395F">
        <w:rPr>
          <w:lang w:val="en-GB"/>
        </w:rPr>
        <w:t xml:space="preserve">Note: There may be use cases where a </w:t>
      </w:r>
      <w:r w:rsidRPr="00AE395F">
        <w:rPr>
          <w:i/>
          <w:iCs/>
          <w:lang w:val="en-GB"/>
        </w:rPr>
        <w:t>ContactingSpecification</w:t>
      </w:r>
      <w:r w:rsidRPr="00AE395F">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w:t>
      </w:r>
      <w:r w:rsidRPr="00AE395F">
        <w:rPr>
          <w:lang w:val="en-GB"/>
        </w:rPr>
        <w:lastRenderedPageBreak/>
        <w:t xml:space="preserve">a connector housings) may be subject of other </w:t>
      </w:r>
      <w:r w:rsidRPr="00AE395F">
        <w:rPr>
          <w:i/>
          <w:iCs/>
          <w:lang w:val="en-GB"/>
        </w:rPr>
        <w:t>ContactingSpecifications</w:t>
      </w:r>
      <w:r w:rsidRPr="00AE395F">
        <w:rPr>
          <w:lang w:val="en-GB"/>
        </w:rPr>
        <w:t xml:space="preserve"> respectively </w:t>
      </w:r>
      <w:r w:rsidRPr="00AE395F">
        <w:rPr>
          <w:i/>
          <w:iCs/>
          <w:lang w:val="en-GB"/>
        </w:rPr>
        <w:t>ContactPoints</w:t>
      </w:r>
      <w:r w:rsidRPr="00AE395F">
        <w:rPr>
          <w:lang w:val="en-GB"/>
        </w:rPr>
        <w:t xml:space="preserve"> which may be specified configuration dependent.</w:t>
      </w:r>
    </w:p>
    <w:p w14:paraId="73E2F672" w14:textId="77777777" w:rsidR="002C65AC" w:rsidRDefault="002C65AC" w:rsidP="002C65AC">
      <w:pPr>
        <w:pStyle w:val="berschrift3"/>
        <w:keepLines w:val="0"/>
        <w:numPr>
          <w:ilvl w:val="2"/>
          <w:numId w:val="2"/>
        </w:numPr>
        <w:autoSpaceDE/>
        <w:autoSpaceDN/>
        <w:adjustRightInd/>
        <w:spacing w:before="240" w:after="60" w:line="240" w:lineRule="auto"/>
      </w:pPr>
      <w:bookmarkStart w:id="929" w:name="_6c81e07166117cd0ae84cc626386288c"/>
      <w:r>
        <w:t>Coupling Specification</w:t>
      </w:r>
      <w:bookmarkEnd w:id="929"/>
    </w:p>
    <w:p w14:paraId="651560F5" w14:textId="77777777" w:rsidR="002C65AC" w:rsidRDefault="002C65AC" w:rsidP="002C65AC">
      <w:pPr>
        <w:jc w:val="center"/>
      </w:pPr>
      <w:r w:rsidRPr="000244B0">
        <w:rPr>
          <w:noProof/>
          <w:lang w:eastAsia="zh-CN"/>
        </w:rPr>
        <w:drawing>
          <wp:inline distT="0" distB="0" distL="0" distR="0" wp14:anchorId="0F26041E" wp14:editId="4078997D">
            <wp:extent cx="5748655" cy="3212465"/>
            <wp:effectExtent l="0" t="0" r="4445" b="6985"/>
            <wp:docPr id="384" name="Grafik 384"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539164.png" descr="-209953916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035866D" w14:textId="77777777" w:rsidR="002C65AC" w:rsidRPr="00AE395F" w:rsidRDefault="002C65AC" w:rsidP="002C65AC">
      <w:pPr>
        <w:pStyle w:val="Beschriftung"/>
        <w:rPr>
          <w:lang w:val="en-GB"/>
        </w:rPr>
      </w:pPr>
      <w:bookmarkStart w:id="930" w:name="_Toc2773238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71</w:t>
      </w:r>
      <w:r>
        <w:fldChar w:fldCharType="end"/>
      </w:r>
      <w:r w:rsidRPr="00AE395F">
        <w:rPr>
          <w:lang w:val="en-GB"/>
        </w:rPr>
        <w:t>: Coupling Specification</w:t>
      </w:r>
      <w:bookmarkEnd w:id="930"/>
    </w:p>
    <w:p w14:paraId="2072BAE6" w14:textId="77777777" w:rsidR="002C65AC" w:rsidRPr="00AE395F" w:rsidRDefault="002C65AC" w:rsidP="002C65AC">
      <w:pPr>
        <w:rPr>
          <w:lang w:val="en-GB"/>
        </w:rPr>
      </w:pPr>
      <w:r w:rsidRPr="00AE395F">
        <w:rPr>
          <w:lang w:val="en-GB"/>
        </w:rPr>
        <w:t xml:space="preserve">A </w:t>
      </w:r>
      <w:r w:rsidRPr="00AE395F">
        <w:rPr>
          <w:i/>
          <w:iCs/>
          <w:lang w:val="en-GB"/>
        </w:rPr>
        <w:t>CouplingSpecification</w:t>
      </w:r>
      <w:r w:rsidRPr="00AE395F">
        <w:rPr>
          <w:lang w:val="en-GB"/>
        </w:rPr>
        <w:t xml:space="preserve"> is a container for various </w:t>
      </w:r>
      <w:r w:rsidRPr="00AE395F">
        <w:rPr>
          <w:i/>
          <w:iCs/>
          <w:lang w:val="en-GB"/>
        </w:rPr>
        <w:t>CouplingPoints</w:t>
      </w:r>
      <w:r w:rsidRPr="00AE395F">
        <w:rPr>
          <w:lang w:val="en-GB"/>
        </w:rPr>
        <w:t xml:space="preserve">. Each </w:t>
      </w:r>
      <w:r w:rsidRPr="00AE395F">
        <w:rPr>
          <w:i/>
          <w:iCs/>
          <w:lang w:val="en-GB"/>
        </w:rPr>
        <w:t>CouplingPoint</w:t>
      </w:r>
      <w:r w:rsidRPr="00AE395F">
        <w:rPr>
          <w:lang w:val="en-GB"/>
        </w:rPr>
        <w:t xml:space="preserve"> defines a pluggable connection. All sub elements are disconnected if the coupling is disconnected. A coupling can occur with a connector (e.g. Inliner) or without a connector (e.g. ring terminal).</w:t>
      </w:r>
    </w:p>
    <w:p w14:paraId="6C78BEFA" w14:textId="77777777" w:rsidR="002C65AC" w:rsidRPr="00AE395F" w:rsidRDefault="002C65AC" w:rsidP="002C65AC">
      <w:pPr>
        <w:rPr>
          <w:lang w:val="en-GB"/>
        </w:rPr>
      </w:pPr>
      <w:r w:rsidRPr="00AE395F">
        <w:rPr>
          <w:lang w:val="en-GB"/>
        </w:rPr>
        <w:t xml:space="preserve">The </w:t>
      </w:r>
      <w:r w:rsidRPr="00AE395F">
        <w:rPr>
          <w:i/>
          <w:iCs/>
          <w:lang w:val="en-GB"/>
        </w:rPr>
        <w:t>CouplingPoint</w:t>
      </w:r>
      <w:r w:rsidRPr="00AE395F">
        <w:rPr>
          <w:lang w:val="en-GB"/>
        </w:rPr>
        <w:t xml:space="preserve">, the </w:t>
      </w:r>
      <w:r w:rsidRPr="00AE395F">
        <w:rPr>
          <w:i/>
          <w:iCs/>
          <w:lang w:val="en-GB"/>
        </w:rPr>
        <w:t>SlotCoupling</w:t>
      </w:r>
      <w:r w:rsidRPr="00AE395F">
        <w:rPr>
          <w:lang w:val="en-GB"/>
        </w:rPr>
        <w:t xml:space="preserve"> and the </w:t>
      </w:r>
      <w:r w:rsidRPr="00AE395F">
        <w:rPr>
          <w:i/>
          <w:iCs/>
          <w:lang w:val="en-GB"/>
        </w:rPr>
        <w:t>CavityCoupling</w:t>
      </w:r>
      <w:r w:rsidRPr="00AE395F">
        <w:rPr>
          <w:lang w:val="en-GB"/>
        </w:rPr>
        <w:t xml:space="preserve"> defines the mapping between two coupled connectors.</w:t>
      </w:r>
    </w:p>
    <w:p w14:paraId="6F437899" w14:textId="77777777" w:rsidR="002C65AC" w:rsidRPr="00AE395F" w:rsidRDefault="002C65AC" w:rsidP="002C65AC">
      <w:pPr>
        <w:rPr>
          <w:lang w:val="en-GB"/>
        </w:rPr>
      </w:pPr>
      <w:r w:rsidRPr="00AE395F">
        <w:rPr>
          <w:lang w:val="en-GB"/>
        </w:rPr>
        <w:t xml:space="preserve">The </w:t>
      </w:r>
      <w:r w:rsidRPr="00AE395F">
        <w:rPr>
          <w:i/>
          <w:iCs/>
          <w:lang w:val="en-GB"/>
        </w:rPr>
        <w:t>MatingPoint</w:t>
      </w:r>
      <w:r w:rsidRPr="00AE395F">
        <w:rPr>
          <w:lang w:val="en-GB"/>
        </w:rPr>
        <w:t xml:space="preserve"> defines the mapping between terminals and therefore the electrical properties of the coupling.</w:t>
      </w:r>
    </w:p>
    <w:p w14:paraId="0A76887C" w14:textId="77777777" w:rsidR="002C65AC" w:rsidRPr="00AE395F" w:rsidRDefault="002C65AC" w:rsidP="002C65AC">
      <w:pPr>
        <w:rPr>
          <w:lang w:val="en-GB"/>
        </w:rPr>
      </w:pPr>
      <w:r w:rsidRPr="00AE395F">
        <w:rPr>
          <w:lang w:val="en-GB"/>
        </w:rPr>
        <w:t xml:space="preserve">Each </w:t>
      </w:r>
      <w:r w:rsidRPr="00AE395F">
        <w:rPr>
          <w:i/>
          <w:iCs/>
          <w:lang w:val="en-GB"/>
        </w:rPr>
        <w:t>MatingPoint</w:t>
      </w:r>
      <w:r w:rsidRPr="00AE395F">
        <w:rPr>
          <w:lang w:val="en-GB"/>
        </w:rPr>
        <w:t xml:space="preserve"> references two </w:t>
      </w:r>
      <w:r w:rsidRPr="00AE395F">
        <w:rPr>
          <w:i/>
          <w:iCs/>
          <w:lang w:val="en-GB"/>
        </w:rPr>
        <w:t>TerminalRoles</w:t>
      </w:r>
      <w:r w:rsidRPr="00AE395F">
        <w:rPr>
          <w:lang w:val="en-GB"/>
        </w:rPr>
        <w:t xml:space="preserve"> as a pair of terminals that are intended to be connected in the vehicle electric system. This can either be a female and a male pluggable terminal or a ring terminal and a bolt. In cases of ambiguity a </w:t>
      </w:r>
      <w:r w:rsidRPr="00AE395F">
        <w:rPr>
          <w:i/>
          <w:iCs/>
          <w:lang w:val="en-GB"/>
        </w:rPr>
        <w:t>MatingPoint</w:t>
      </w:r>
      <w:r w:rsidRPr="00AE395F">
        <w:rPr>
          <w:lang w:val="en-GB"/>
        </w:rPr>
        <w:t xml:space="preserve"> can additionally specify various </w:t>
      </w:r>
      <w:r w:rsidRPr="00AE395F">
        <w:rPr>
          <w:i/>
          <w:iCs/>
          <w:lang w:val="en-GB"/>
        </w:rPr>
        <w:t>MatingDetails</w:t>
      </w:r>
      <w:r w:rsidRPr="00AE395F">
        <w:rPr>
          <w:lang w:val="en-GB"/>
        </w:rPr>
        <w:t xml:space="preserve"> in order to reference the relevant </w:t>
      </w:r>
      <w:r w:rsidRPr="00AE395F">
        <w:rPr>
          <w:i/>
          <w:iCs/>
          <w:lang w:val="en-GB"/>
        </w:rPr>
        <w:t>TerminalReceptions</w:t>
      </w:r>
      <w:r w:rsidRPr="00AE395F">
        <w:rPr>
          <w:lang w:val="en-GB"/>
        </w:rPr>
        <w:t>.</w:t>
      </w:r>
    </w:p>
    <w:p w14:paraId="005EBD1D" w14:textId="77777777" w:rsidR="002C65AC" w:rsidRPr="00AE395F" w:rsidRDefault="002C65AC" w:rsidP="002C65AC">
      <w:pPr>
        <w:rPr>
          <w:lang w:val="en-GB"/>
        </w:rPr>
      </w:pPr>
      <w:r w:rsidRPr="00AE395F">
        <w:rPr>
          <w:lang w:val="en-GB"/>
        </w:rPr>
        <w:t xml:space="preserve">Note: </w:t>
      </w:r>
      <w:r w:rsidRPr="00AE395F">
        <w:rPr>
          <w:i/>
          <w:iCs/>
          <w:lang w:val="en-GB"/>
        </w:rPr>
        <w:t>MatingPoints</w:t>
      </w:r>
      <w:r w:rsidRPr="00AE395F">
        <w:rPr>
          <w:lang w:val="en-GB"/>
        </w:rPr>
        <w:t xml:space="preserve"> are </w:t>
      </w:r>
      <w:r w:rsidRPr="00AE395F">
        <w:rPr>
          <w:i/>
          <w:iCs/>
          <w:lang w:val="en-GB"/>
        </w:rPr>
        <w:t>ConfigurableElements</w:t>
      </w:r>
      <w:r w:rsidRPr="00AE395F">
        <w:rPr>
          <w:lang w:val="en-GB"/>
        </w:rPr>
        <w:t xml:space="preserve"> and so can reference a VariantCondition.</w:t>
      </w:r>
    </w:p>
    <w:p w14:paraId="4D89C0A0" w14:textId="41976B56" w:rsidR="002C65AC" w:rsidRDefault="002C65AC" w:rsidP="002C65AC">
      <w:r w:rsidRPr="00AE395F">
        <w:rPr>
          <w:lang w:val="en-GB"/>
        </w:rPr>
        <w:t>In the development process exist multiple scenarios</w:t>
      </w:r>
      <w:ins w:id="931" w:author="Motzer Martin IA17" w:date="2020-01-31T12:19:00Z">
        <w:r w:rsidR="00B26C1B" w:rsidRPr="00B26C1B">
          <w:rPr>
            <w:lang w:val="en-GB"/>
          </w:rPr>
          <w:t xml:space="preserve"> </w:t>
        </w:r>
        <w:r w:rsidR="00B26C1B" w:rsidRPr="00AE395F">
          <w:rPr>
            <w:lang w:val="en-GB"/>
          </w:rPr>
          <w:t>exist</w:t>
        </w:r>
      </w:ins>
      <w:r w:rsidRPr="00AE395F">
        <w:rPr>
          <w:lang w:val="en-GB"/>
        </w:rPr>
        <w:t xml:space="preserve">,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38AF91B8" w14:textId="77777777" w:rsidR="002C65AC" w:rsidRDefault="002C65AC" w:rsidP="002C65AC">
      <w:pPr>
        <w:pStyle w:val="berschrift3"/>
        <w:keepLines w:val="0"/>
        <w:numPr>
          <w:ilvl w:val="2"/>
          <w:numId w:val="2"/>
        </w:numPr>
        <w:autoSpaceDE/>
        <w:autoSpaceDN/>
        <w:adjustRightInd/>
        <w:spacing w:before="240" w:after="60" w:line="240" w:lineRule="auto"/>
      </w:pPr>
      <w:bookmarkStart w:id="932" w:name="_a3f2f48470cf3a2ee9999bbcd869e55b"/>
      <w:r>
        <w:lastRenderedPageBreak/>
        <w:t>Wire Grouping Specification</w:t>
      </w:r>
      <w:bookmarkEnd w:id="932"/>
    </w:p>
    <w:p w14:paraId="42760EAB" w14:textId="77777777" w:rsidR="002C65AC" w:rsidRDefault="002C65AC" w:rsidP="002C65AC">
      <w:pPr>
        <w:jc w:val="center"/>
      </w:pPr>
      <w:r w:rsidRPr="000244B0">
        <w:rPr>
          <w:noProof/>
          <w:lang w:eastAsia="zh-CN"/>
        </w:rPr>
        <w:drawing>
          <wp:inline distT="0" distB="0" distL="0" distR="0" wp14:anchorId="6DA518CA" wp14:editId="71B4E90D">
            <wp:extent cx="5247640" cy="4754880"/>
            <wp:effectExtent l="0" t="0" r="0" b="7620"/>
            <wp:docPr id="383" name="Grafik 383"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185.png" descr="258618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47640" cy="4754880"/>
                    </a:xfrm>
                    <a:prstGeom prst="rect">
                      <a:avLst/>
                    </a:prstGeom>
                    <a:noFill/>
                    <a:ln>
                      <a:noFill/>
                    </a:ln>
                  </pic:spPr>
                </pic:pic>
              </a:graphicData>
            </a:graphic>
          </wp:inline>
        </w:drawing>
      </w:r>
    </w:p>
    <w:p w14:paraId="461D9342" w14:textId="77777777" w:rsidR="002C65AC" w:rsidRPr="00AE395F" w:rsidRDefault="002C65AC" w:rsidP="002C65AC">
      <w:pPr>
        <w:pStyle w:val="Beschriftung"/>
        <w:rPr>
          <w:lang w:val="en-GB"/>
        </w:rPr>
      </w:pPr>
      <w:bookmarkStart w:id="933" w:name="_Toc2773238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72</w:t>
      </w:r>
      <w:r>
        <w:fldChar w:fldCharType="end"/>
      </w:r>
      <w:r w:rsidRPr="00AE395F">
        <w:rPr>
          <w:lang w:val="en-GB"/>
        </w:rPr>
        <w:t>: Wire Grouping Specification</w:t>
      </w:r>
      <w:bookmarkEnd w:id="933"/>
    </w:p>
    <w:p w14:paraId="77A71C58" w14:textId="77777777" w:rsidR="002C65AC" w:rsidRPr="00AE395F" w:rsidRDefault="002C65AC" w:rsidP="002C65AC">
      <w:pPr>
        <w:rPr>
          <w:lang w:val="en-GB"/>
        </w:rPr>
      </w:pPr>
      <w:r w:rsidRPr="00AE395F">
        <w:rPr>
          <w:lang w:val="en-GB"/>
        </w:rPr>
        <w:t xml:space="preserve">A </w:t>
      </w:r>
      <w:r w:rsidRPr="00AE395F">
        <w:rPr>
          <w:i/>
          <w:iCs/>
          <w:lang w:val="en-GB"/>
        </w:rPr>
        <w:t>WireGroupingSpecification</w:t>
      </w:r>
      <w:r w:rsidRPr="00AE395F">
        <w:rPr>
          <w:lang w:val="en-GB"/>
        </w:rPr>
        <w:t xml:space="preserve"> is used to describe grouping requirements (e.g. twisted pair) in a certain context of usage (e.g. in the context of a 150% harness description). For this, a </w:t>
      </w:r>
      <w:r w:rsidRPr="00AE395F">
        <w:rPr>
          <w:i/>
          <w:iCs/>
          <w:lang w:val="en-GB"/>
        </w:rPr>
        <w:t>WireGroupingSpecification</w:t>
      </w:r>
      <w:r w:rsidRPr="00AE395F">
        <w:rPr>
          <w:lang w:val="en-GB"/>
        </w:rPr>
        <w:t xml:space="preserve"> is a container for various </w:t>
      </w:r>
      <w:r w:rsidRPr="00AE395F">
        <w:rPr>
          <w:i/>
          <w:iCs/>
          <w:lang w:val="en-GB"/>
        </w:rPr>
        <w:t>WireGroupings</w:t>
      </w:r>
      <w:r w:rsidRPr="00AE395F">
        <w:rPr>
          <w:lang w:val="en-GB"/>
        </w:rPr>
        <w:t xml:space="preserve">. For more details, please refer to the description of the </w:t>
      </w:r>
      <w:r w:rsidRPr="00AE395F">
        <w:rPr>
          <w:i/>
          <w:iCs/>
          <w:lang w:val="en-GB"/>
        </w:rPr>
        <w:t>WireGrouping.</w:t>
      </w:r>
    </w:p>
    <w:p w14:paraId="60F76636" w14:textId="77777777" w:rsidR="002C65AC" w:rsidRDefault="002C65AC" w:rsidP="002C65AC">
      <w:pPr>
        <w:pStyle w:val="berschrift3"/>
        <w:keepLines w:val="0"/>
        <w:numPr>
          <w:ilvl w:val="2"/>
          <w:numId w:val="2"/>
        </w:numPr>
        <w:autoSpaceDE/>
        <w:autoSpaceDN/>
        <w:adjustRightInd/>
        <w:spacing w:before="240" w:after="60" w:line="240" w:lineRule="auto"/>
      </w:pPr>
      <w:bookmarkStart w:id="934" w:name="_408b46a99a82ead78349eed8ec71896b"/>
      <w:r>
        <w:t>Pin Wire Mapping</w:t>
      </w:r>
      <w:bookmarkEnd w:id="934"/>
    </w:p>
    <w:p w14:paraId="0E190468" w14:textId="77777777" w:rsidR="002C65AC" w:rsidRDefault="002C65AC" w:rsidP="002C65AC">
      <w:pPr>
        <w:jc w:val="center"/>
      </w:pPr>
      <w:r w:rsidRPr="000244B0">
        <w:rPr>
          <w:noProof/>
          <w:lang w:eastAsia="zh-CN"/>
        </w:rPr>
        <w:drawing>
          <wp:inline distT="0" distB="0" distL="0" distR="0" wp14:anchorId="445D98AD" wp14:editId="55B6EF8D">
            <wp:extent cx="5756910" cy="2242185"/>
            <wp:effectExtent l="0" t="0" r="0" b="5715"/>
            <wp:docPr id="382" name="Grafik 382"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035208.png" descr="-6920352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242185"/>
                    </a:xfrm>
                    <a:prstGeom prst="rect">
                      <a:avLst/>
                    </a:prstGeom>
                    <a:noFill/>
                    <a:ln>
                      <a:noFill/>
                    </a:ln>
                  </pic:spPr>
                </pic:pic>
              </a:graphicData>
            </a:graphic>
          </wp:inline>
        </w:drawing>
      </w:r>
    </w:p>
    <w:p w14:paraId="70CAB4A3" w14:textId="77777777" w:rsidR="002C65AC" w:rsidRPr="00AE395F" w:rsidRDefault="002C65AC" w:rsidP="002C65AC">
      <w:pPr>
        <w:pStyle w:val="Beschriftung"/>
        <w:rPr>
          <w:lang w:val="en-GB"/>
        </w:rPr>
      </w:pPr>
      <w:bookmarkStart w:id="935" w:name="_Toc2773238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73</w:t>
      </w:r>
      <w:r>
        <w:fldChar w:fldCharType="end"/>
      </w:r>
      <w:r w:rsidRPr="00AE395F">
        <w:rPr>
          <w:lang w:val="en-GB"/>
        </w:rPr>
        <w:t>: Pin Wire Mapping</w:t>
      </w:r>
      <w:bookmarkEnd w:id="935"/>
    </w:p>
    <w:p w14:paraId="2B80CD86" w14:textId="68FDA8F7" w:rsidR="002C65AC" w:rsidRPr="00AE395F" w:rsidRDefault="002C65AC" w:rsidP="002C65AC">
      <w:pPr>
        <w:rPr>
          <w:lang w:val="en-GB"/>
        </w:rPr>
      </w:pPr>
      <w:r w:rsidRPr="00AE395F">
        <w:rPr>
          <w:lang w:val="en-GB"/>
        </w:rPr>
        <w:lastRenderedPageBreak/>
        <w:t xml:space="preserve">A </w:t>
      </w:r>
      <w:r w:rsidRPr="00AE395F">
        <w:rPr>
          <w:i/>
          <w:iCs/>
          <w:lang w:val="en-GB"/>
        </w:rPr>
        <w:t>PinWireMappingSpecification</w:t>
      </w:r>
      <w:r w:rsidRPr="00AE395F">
        <w:rPr>
          <w:lang w:val="en-GB"/>
        </w:rPr>
        <w:t xml:space="preserve"> can be used</w:t>
      </w:r>
      <w:ins w:id="936" w:author="Motzer Martin IA17" w:date="2020-02-03T14:59:00Z">
        <w:r w:rsidRPr="00AE395F">
          <w:rPr>
            <w:lang w:val="en-GB"/>
          </w:rPr>
          <w:t xml:space="preserve"> </w:t>
        </w:r>
      </w:ins>
      <w:ins w:id="937" w:author="Motzer Martin IA17" w:date="2020-01-31T12:20:00Z">
        <w:r w:rsidR="00B26C1B">
          <w:rPr>
            <w:lang w:val="en-GB"/>
          </w:rPr>
          <w:t>to</w:t>
        </w:r>
      </w:ins>
      <w:r w:rsidRPr="00AE395F">
        <w:rPr>
          <w:lang w:val="en-GB"/>
        </w:rPr>
        <w:t xml:space="preserve"> create </w:t>
      </w:r>
      <w:r w:rsidRPr="00AE395F">
        <w:rPr>
          <w:b/>
          <w:bCs/>
          <w:lang w:val="en-GB"/>
        </w:rPr>
        <w:t xml:space="preserve">variance free </w:t>
      </w:r>
      <w:r w:rsidRPr="00AE395F">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07594E59" w14:textId="77777777" w:rsidR="002C65AC" w:rsidRPr="00AE395F" w:rsidRDefault="002C65AC" w:rsidP="002C65AC">
      <w:pPr>
        <w:rPr>
          <w:lang w:val="en-GB"/>
        </w:rPr>
      </w:pPr>
      <w:r w:rsidRPr="00AE395F">
        <w:rPr>
          <w:lang w:val="en-GB"/>
        </w:rPr>
        <w:t xml:space="preserve">In a concrete 100% variant, this is an information that could be derived from the information provided by the VEC, if available. Informally the way in the model would be form the </w:t>
      </w:r>
      <w:r w:rsidRPr="00AE395F">
        <w:rPr>
          <w:i/>
          <w:iCs/>
          <w:lang w:val="en-GB"/>
        </w:rPr>
        <w:t>WireEnd</w:t>
      </w:r>
      <w:r w:rsidRPr="00AE395F">
        <w:rPr>
          <w:lang w:val="en-GB"/>
        </w:rPr>
        <w:t xml:space="preserve"> over the </w:t>
      </w:r>
      <w:r w:rsidRPr="00AE395F">
        <w:rPr>
          <w:i/>
          <w:iCs/>
          <w:lang w:val="en-GB"/>
        </w:rPr>
        <w:t>ContactPoint</w:t>
      </w:r>
      <w:r w:rsidRPr="00AE395F">
        <w:rPr>
          <w:lang w:val="en-GB"/>
        </w:rPr>
        <w:t xml:space="preserve"> to the cavity of the harness connector, via the </w:t>
      </w:r>
      <w:r w:rsidRPr="00AE395F">
        <w:rPr>
          <w:i/>
          <w:iCs/>
          <w:lang w:val="en-GB"/>
        </w:rPr>
        <w:t>CouplingPoint</w:t>
      </w:r>
      <w:r w:rsidRPr="00AE395F">
        <w:rPr>
          <w:lang w:val="en-GB"/>
        </w:rPr>
        <w:t xml:space="preserve"> to the </w:t>
      </w:r>
      <w:r w:rsidRPr="00AE395F">
        <w:rPr>
          <w:i/>
          <w:iCs/>
          <w:lang w:val="en-GB"/>
        </w:rPr>
        <w:t>PinComponentReference</w:t>
      </w:r>
      <w:r w:rsidRPr="00AE395F">
        <w:rPr>
          <w:lang w:val="en-GB"/>
        </w:rPr>
        <w:t xml:space="preserve"> of the fuse and relay carrier, via the </w:t>
      </w:r>
      <w:r w:rsidRPr="00AE395F">
        <w:rPr>
          <w:i/>
          <w:iCs/>
          <w:lang w:val="en-GB"/>
        </w:rPr>
        <w:t>InternalComponentConnection</w:t>
      </w:r>
      <w:r w:rsidRPr="00AE395F">
        <w:rPr>
          <w:lang w:val="en-GB"/>
        </w:rPr>
        <w:t xml:space="preserve"> to the slot of the fuse </w:t>
      </w:r>
      <w:commentRangeStart w:id="938"/>
      <w:r w:rsidRPr="00AE395F">
        <w:rPr>
          <w:lang w:val="en-GB"/>
        </w:rPr>
        <w:t xml:space="preserve">and the over another </w:t>
      </w:r>
      <w:r w:rsidRPr="00AE395F">
        <w:rPr>
          <w:i/>
          <w:iCs/>
          <w:lang w:val="en-GB"/>
        </w:rPr>
        <w:t>CouplingPoint</w:t>
      </w:r>
      <w:r w:rsidRPr="00AE395F">
        <w:rPr>
          <w:lang w:val="en-GB"/>
        </w:rPr>
        <w:t xml:space="preserve"> to the fuse</w:t>
      </w:r>
      <w:commentRangeEnd w:id="938"/>
      <w:r w:rsidR="00765304">
        <w:rPr>
          <w:rStyle w:val="Kommentarzeichen"/>
        </w:rPr>
        <w:commentReference w:id="938"/>
      </w:r>
      <w:r w:rsidRPr="00AE395F">
        <w:rPr>
          <w:lang w:val="en-GB"/>
        </w:rPr>
        <w:t>.</w:t>
      </w:r>
    </w:p>
    <w:p w14:paraId="081F5672" w14:textId="66480D0E" w:rsidR="002C65AC" w:rsidRPr="00AE395F" w:rsidRDefault="002C65AC" w:rsidP="002C65AC">
      <w:pPr>
        <w:rPr>
          <w:lang w:val="en-GB"/>
        </w:rPr>
      </w:pPr>
      <w:r w:rsidRPr="00AE395F">
        <w:rPr>
          <w:lang w:val="en-GB"/>
        </w:rPr>
        <w:t xml:space="preserve">However, in a 150% scenario, even if all component assignments to modules are known, this information cannot be derived unambiguously without extensive knowledge of the variant management mechanisms. This is illustrated with the graphic representation in the diagram. There are two </w:t>
      </w:r>
      <w:ins w:id="939" w:author="Motzer Martin IA17" w:date="2020-02-03T14:59:00Z">
        <w:r w:rsidRPr="00AE395F">
          <w:rPr>
            <w:lang w:val="en-GB"/>
          </w:rPr>
          <w:t>wire</w:t>
        </w:r>
      </w:ins>
      <w:ins w:id="940" w:author="Motzer Martin IA17" w:date="2020-01-31T12:22:00Z">
        <w:r w:rsidR="00B26C1B">
          <w:rPr>
            <w:lang w:val="en-GB"/>
          </w:rPr>
          <w:t>s</w:t>
        </w:r>
      </w:ins>
      <w:del w:id="941" w:author="Motzer Martin IA17" w:date="2020-02-03T14:59:00Z">
        <w:r w:rsidRPr="00AE395F">
          <w:rPr>
            <w:lang w:val="en-GB"/>
          </w:rPr>
          <w:delText>wire</w:delText>
        </w:r>
      </w:del>
      <w:r w:rsidRPr="00AE395F">
        <w:rPr>
          <w:lang w:val="en-GB"/>
        </w:rPr>
        <w:t xml:space="preserve">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35440A0A" w14:textId="77777777" w:rsidR="002C65AC" w:rsidRPr="00AE395F" w:rsidRDefault="002C65AC" w:rsidP="002C65AC">
      <w:pPr>
        <w:rPr>
          <w:lang w:val="en-GB"/>
        </w:rPr>
      </w:pPr>
      <w:r w:rsidRPr="00AE395F">
        <w:rPr>
          <w:lang w:val="en-GB"/>
        </w:rPr>
        <w:t xml:space="preserve">The </w:t>
      </w:r>
      <w:r w:rsidRPr="00AE395F">
        <w:rPr>
          <w:i/>
          <w:iCs/>
          <w:lang w:val="en-GB"/>
        </w:rPr>
        <w:t xml:space="preserve">PinWireMappingPoint </w:t>
      </w:r>
      <w:r w:rsidRPr="00AE395F">
        <w:rPr>
          <w:lang w:val="en-GB"/>
        </w:rPr>
        <w:t>provides a possibility to define this information in the VEC (the golden / yellow arrows in the illustration).</w:t>
      </w:r>
    </w:p>
    <w:p w14:paraId="0E41E512" w14:textId="77777777" w:rsidR="002C65AC" w:rsidRDefault="002C65AC" w:rsidP="002C65AC">
      <w:pPr>
        <w:pStyle w:val="berschrift2"/>
        <w:keepLines w:val="0"/>
        <w:numPr>
          <w:ilvl w:val="1"/>
          <w:numId w:val="2"/>
        </w:numPr>
        <w:autoSpaceDE/>
        <w:autoSpaceDN/>
        <w:adjustRightInd/>
        <w:spacing w:before="240" w:after="60" w:line="240" w:lineRule="auto"/>
      </w:pPr>
      <w:bookmarkStart w:id="942" w:name="_Toc27668613"/>
      <w:bookmarkStart w:id="943" w:name="_Toc27730681"/>
      <w:r>
        <w:t>External Mapping</w:t>
      </w:r>
      <w:bookmarkEnd w:id="942"/>
      <w:bookmarkEnd w:id="943"/>
    </w:p>
    <w:p w14:paraId="10FDA94D" w14:textId="52B708EE" w:rsidR="002C65AC" w:rsidRPr="00AE395F" w:rsidRDefault="002C65AC" w:rsidP="002C65AC">
      <w:pPr>
        <w:rPr>
          <w:lang w:val="en-GB"/>
        </w:rPr>
      </w:pPr>
      <w:r w:rsidRPr="00AE395F">
        <w:rPr>
          <w:lang w:val="en-GB"/>
        </w:rPr>
        <w:t xml:space="preserve">The external mapping in the VEC defines a mechanism to provide a </w:t>
      </w:r>
      <w:commentRangeStart w:id="944"/>
      <w:r w:rsidRPr="00AE395F">
        <w:rPr>
          <w:lang w:val="en-GB"/>
        </w:rPr>
        <w:t xml:space="preserve">coupling </w:t>
      </w:r>
      <w:commentRangeEnd w:id="944"/>
      <w:r w:rsidR="00CB0BB9">
        <w:rPr>
          <w:rStyle w:val="Kommentarzeichen"/>
        </w:rPr>
        <w:commentReference w:id="944"/>
      </w:r>
      <w:r w:rsidRPr="00AE395F">
        <w:rPr>
          <w:lang w:val="en-GB"/>
        </w:rPr>
        <w:t>between the content data of the VEC and external data sources (e.g. SVG images, JT models, requirements, ...). The only requirement on the external data source for this mapping approach is, that the contained data is in some way structured and that the elements are identifiable with a unique key.</w:t>
      </w:r>
    </w:p>
    <w:p w14:paraId="6E54A691" w14:textId="77777777" w:rsidR="002C65AC" w:rsidRPr="00AE395F" w:rsidRDefault="002C65AC" w:rsidP="002C65AC">
      <w:pPr>
        <w:rPr>
          <w:lang w:val="en-GB"/>
        </w:rPr>
      </w:pPr>
      <w:r w:rsidRPr="00AE395F">
        <w:rPr>
          <w:lang w:val="en-GB"/>
        </w:rPr>
        <w:t>The reasons for embedding the mapping information in the VEC are:</w:t>
      </w:r>
    </w:p>
    <w:p w14:paraId="40870056" w14:textId="7529BF8E"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The mapping can be easily read and recreated together with VEC and references to VEC elements can be followed in a simple way</w:t>
      </w:r>
      <w:ins w:id="945" w:author="Motzer Martin IA17" w:date="2020-01-31T12:23:00Z">
        <w:r w:rsidR="00B26C1B">
          <w:rPr>
            <w:lang w:val="en-GB"/>
          </w:rPr>
          <w:t>,</w:t>
        </w:r>
      </w:ins>
      <w:r w:rsidRPr="00AE395F">
        <w:rPr>
          <w:lang w:val="en-GB"/>
        </w:rPr>
        <w:t xml:space="preserve"> since the mapping can reference the elements directly within a single file (IDREF).</w:t>
      </w:r>
    </w:p>
    <w:p w14:paraId="1624C03B" w14:textId="77777777"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No additional format definition is necessary.</w:t>
      </w:r>
    </w:p>
    <w:p w14:paraId="1AEF5ADF" w14:textId="77777777" w:rsidR="002C65AC" w:rsidRDefault="002C65AC" w:rsidP="002C65AC">
      <w:pPr>
        <w:pStyle w:val="berschrift3"/>
        <w:keepLines w:val="0"/>
        <w:numPr>
          <w:ilvl w:val="2"/>
          <w:numId w:val="2"/>
        </w:numPr>
        <w:autoSpaceDE/>
        <w:autoSpaceDN/>
        <w:adjustRightInd/>
        <w:spacing w:before="240" w:after="60" w:line="240" w:lineRule="auto"/>
      </w:pPr>
      <w:bookmarkStart w:id="946" w:name="_88190ee2b9ed57e721c9713a522abe3f"/>
      <w:r>
        <w:lastRenderedPageBreak/>
        <w:t>External Mapping</w:t>
      </w:r>
      <w:bookmarkEnd w:id="946"/>
    </w:p>
    <w:p w14:paraId="6B7DE2C5" w14:textId="77777777" w:rsidR="002C65AC" w:rsidRDefault="002C65AC" w:rsidP="002C65AC">
      <w:pPr>
        <w:jc w:val="center"/>
      </w:pPr>
      <w:r w:rsidRPr="000244B0">
        <w:rPr>
          <w:noProof/>
          <w:lang w:eastAsia="zh-CN"/>
        </w:rPr>
        <w:drawing>
          <wp:inline distT="0" distB="0" distL="0" distR="0" wp14:anchorId="6610D1BB" wp14:editId="2E4AE726">
            <wp:extent cx="5756910" cy="2767330"/>
            <wp:effectExtent l="0" t="0" r="0" b="0"/>
            <wp:docPr id="381" name="Grafik 381"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48573.png" descr="-20714857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inline>
        </w:drawing>
      </w:r>
    </w:p>
    <w:p w14:paraId="57717D87" w14:textId="77777777" w:rsidR="002C65AC" w:rsidRPr="00AE395F" w:rsidRDefault="002C65AC" w:rsidP="002C65AC">
      <w:pPr>
        <w:pStyle w:val="Beschriftung"/>
        <w:rPr>
          <w:lang w:val="en-GB"/>
        </w:rPr>
      </w:pPr>
      <w:bookmarkStart w:id="947" w:name="_Toc2773238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74</w:t>
      </w:r>
      <w:r>
        <w:fldChar w:fldCharType="end"/>
      </w:r>
      <w:r w:rsidRPr="00AE395F">
        <w:rPr>
          <w:lang w:val="en-GB"/>
        </w:rPr>
        <w:t>: External Mapping</w:t>
      </w:r>
      <w:bookmarkEnd w:id="947"/>
    </w:p>
    <w:p w14:paraId="37E9757E" w14:textId="5DA692E2" w:rsidR="002C65AC" w:rsidRPr="00AE395F" w:rsidRDefault="002C65AC" w:rsidP="002C65AC">
      <w:pPr>
        <w:rPr>
          <w:lang w:val="en-GB"/>
        </w:rPr>
      </w:pPr>
      <w:r w:rsidRPr="00AE395F">
        <w:rPr>
          <w:lang w:val="en-GB"/>
        </w:rPr>
        <w:t xml:space="preserve">The diagram displays the extensions in the VEC Modell </w:t>
      </w:r>
      <w:ins w:id="948" w:author="Motzer Martin IA17" w:date="2020-01-31T12:24:00Z">
        <w:r w:rsidR="00B26C1B">
          <w:rPr>
            <w:lang w:val="en-GB"/>
          </w:rPr>
          <w:t>model</w:t>
        </w:r>
        <w:r w:rsidR="00B26C1B" w:rsidRPr="00AE395F">
          <w:rPr>
            <w:lang w:val="en-GB"/>
          </w:rPr>
          <w:t xml:space="preserve"> </w:t>
        </w:r>
      </w:ins>
      <w:r w:rsidRPr="00AE395F">
        <w:rPr>
          <w:lang w:val="en-GB"/>
        </w:rPr>
        <w:t xml:space="preserve">necessary to support a mapping to external sources. The extension consists of two classes </w:t>
      </w:r>
      <w:r w:rsidRPr="00AE395F">
        <w:rPr>
          <w:i/>
          <w:iCs/>
          <w:lang w:val="en-GB"/>
        </w:rPr>
        <w:t>ExternalMappingSpecification</w:t>
      </w:r>
      <w:r w:rsidRPr="00AE395F">
        <w:rPr>
          <w:lang w:val="en-GB"/>
        </w:rPr>
        <w:t xml:space="preserve"> and </w:t>
      </w:r>
      <w:r w:rsidRPr="00AE395F">
        <w:rPr>
          <w:i/>
          <w:iCs/>
          <w:lang w:val="en-GB"/>
        </w:rPr>
        <w:t>ExternalMapping</w:t>
      </w:r>
      <w:r w:rsidRPr="00AE395F">
        <w:rPr>
          <w:lang w:val="en-GB"/>
        </w:rPr>
        <w:t xml:space="preserve">. An </w:t>
      </w:r>
      <w:r w:rsidRPr="00AE395F">
        <w:rPr>
          <w:i/>
          <w:iCs/>
          <w:lang w:val="en-GB"/>
        </w:rPr>
        <w:t>ExternalMappingSpecification</w:t>
      </w:r>
      <w:r w:rsidRPr="00AE395F">
        <w:rPr>
          <w:lang w:val="en-GB"/>
        </w:rPr>
        <w:t xml:space="preserve"> defines a mapping for a single </w:t>
      </w:r>
      <w:r w:rsidRPr="00AE395F">
        <w:rPr>
          <w:i/>
          <w:iCs/>
          <w:lang w:val="en-GB"/>
        </w:rPr>
        <w:t xml:space="preserve">DocumentVersion </w:t>
      </w:r>
      <w:r w:rsidRPr="00AE395F">
        <w:rPr>
          <w:lang w:val="en-GB"/>
        </w:rPr>
        <w:t xml:space="preserve">specified by the association </w:t>
      </w:r>
      <w:r w:rsidRPr="00AE395F">
        <w:rPr>
          <w:i/>
          <w:iCs/>
          <w:lang w:val="en-GB"/>
        </w:rPr>
        <w:t>mappedDocument</w:t>
      </w:r>
      <w:r w:rsidRPr="00AE395F">
        <w:rPr>
          <w:lang w:val="en-GB"/>
        </w:rPr>
        <w:t xml:space="preserve">. The referenced </w:t>
      </w:r>
      <w:r w:rsidRPr="00AE395F">
        <w:rPr>
          <w:i/>
          <w:iCs/>
          <w:lang w:val="en-GB"/>
        </w:rPr>
        <w:t xml:space="preserve">DocumentVersion </w:t>
      </w:r>
      <w:r w:rsidRPr="00AE395F">
        <w:rPr>
          <w:lang w:val="en-GB"/>
        </w:rPr>
        <w:t>itself identifies by its attributes the external document which should be mapped (e.g. an SVG-File, a requirements-document).</w:t>
      </w:r>
    </w:p>
    <w:p w14:paraId="124D2743" w14:textId="77777777" w:rsidR="002C65AC" w:rsidRPr="00AE395F" w:rsidRDefault="002C65AC" w:rsidP="002C65AC">
      <w:pPr>
        <w:rPr>
          <w:lang w:val="en-GB"/>
        </w:rPr>
      </w:pPr>
      <w:r w:rsidRPr="00AE395F">
        <w:rPr>
          <w:lang w:val="en-GB"/>
        </w:rPr>
        <w:t xml:space="preserve">The mapping of the individual elements in the VEC is defined with the class </w:t>
      </w:r>
      <w:r w:rsidRPr="00AE395F">
        <w:rPr>
          <w:i/>
          <w:iCs/>
          <w:lang w:val="en-GB"/>
        </w:rPr>
        <w:t>ExternalMapping</w:t>
      </w:r>
      <w:r w:rsidRPr="00AE395F">
        <w:rPr>
          <w:lang w:val="en-GB"/>
        </w:rPr>
        <w:t xml:space="preserve">. It points to an </w:t>
      </w:r>
      <w:r w:rsidRPr="00AE395F">
        <w:rPr>
          <w:i/>
          <w:iCs/>
          <w:lang w:val="en-GB"/>
        </w:rPr>
        <w:t>ExtendableElement</w:t>
      </w:r>
      <w:r w:rsidRPr="00AE395F">
        <w:rPr>
          <w:lang w:val="en-GB"/>
        </w:rPr>
        <w:t xml:space="preserve"> (which can be almost any VEC-Element) as </w:t>
      </w:r>
      <w:r w:rsidRPr="00AE395F">
        <w:rPr>
          <w:i/>
          <w:iCs/>
          <w:lang w:val="en-GB"/>
        </w:rPr>
        <w:t>mappedElement</w:t>
      </w:r>
      <w:r w:rsidRPr="00AE395F">
        <w:rPr>
          <w:lang w:val="en-GB"/>
        </w:rPr>
        <w:t xml:space="preserve">. The attribute </w:t>
      </w:r>
      <w:r w:rsidRPr="00AE395F">
        <w:rPr>
          <w:i/>
          <w:iCs/>
          <w:lang w:val="en-GB"/>
        </w:rPr>
        <w:t>externalReference</w:t>
      </w:r>
      <w:r w:rsidRPr="00AE395F">
        <w:rPr>
          <w:lang w:val="en-GB"/>
        </w:rPr>
        <w:t xml:space="preserve"> contains the unique key of the same element in the context of the mapped </w:t>
      </w:r>
      <w:r w:rsidRPr="00AE395F">
        <w:rPr>
          <w:i/>
          <w:iCs/>
          <w:lang w:val="en-GB"/>
        </w:rPr>
        <w:t>DocumentVersion</w:t>
      </w:r>
      <w:r w:rsidRPr="00AE395F">
        <w:rPr>
          <w:lang w:val="en-GB"/>
        </w:rPr>
        <w:t>.</w:t>
      </w:r>
    </w:p>
    <w:p w14:paraId="34E7E991" w14:textId="77777777" w:rsidR="002C65AC" w:rsidRPr="00AE395F" w:rsidRDefault="002C65AC" w:rsidP="002C65AC">
      <w:pPr>
        <w:rPr>
          <w:lang w:val="en-GB"/>
        </w:rPr>
      </w:pPr>
      <w:r w:rsidRPr="00AE395F">
        <w:rPr>
          <w:lang w:val="en-GB"/>
        </w:rPr>
        <w:t xml:space="preserve">The reason for defining the </w:t>
      </w:r>
      <w:r w:rsidRPr="00AE395F">
        <w:rPr>
          <w:i/>
          <w:iCs/>
          <w:lang w:val="en-GB"/>
        </w:rPr>
        <w:t>ExternalMapping</w:t>
      </w:r>
      <w:r w:rsidRPr="00AE395F">
        <w:rPr>
          <w:lang w:val="en-GB"/>
        </w:rPr>
        <w:t xml:space="preserve"> elements within a separate </w:t>
      </w:r>
      <w:r w:rsidRPr="00AE395F">
        <w:rPr>
          <w:i/>
          <w:iCs/>
          <w:lang w:val="en-GB"/>
        </w:rPr>
        <w:t>Specification</w:t>
      </w:r>
      <w:r w:rsidRPr="00AE395F">
        <w:rPr>
          <w:lang w:val="en-GB"/>
        </w:rPr>
        <w:t xml:space="preserve"> is that the </w:t>
      </w:r>
      <w:r w:rsidRPr="00AE395F">
        <w:rPr>
          <w:i/>
          <w:iCs/>
          <w:lang w:val="en-GB"/>
        </w:rPr>
        <w:t>ExternalMappingSpecification</w:t>
      </w:r>
      <w:r w:rsidRPr="00AE395F">
        <w:rPr>
          <w:lang w:val="en-GB"/>
        </w:rPr>
        <w:t xml:space="preserve"> can be placed in the VEC within its own </w:t>
      </w:r>
      <w:r w:rsidRPr="00AE395F">
        <w:rPr>
          <w:i/>
          <w:iCs/>
          <w:lang w:val="en-GB"/>
        </w:rPr>
        <w:t xml:space="preserve">DocumentVersion. </w:t>
      </w:r>
      <w:r w:rsidRPr="00AE395F">
        <w:rPr>
          <w:lang w:val="en-GB"/>
        </w:rPr>
        <w:t>The creation of mapping does not require a modification and thus a versioning of the mapped content in the VEC.</w:t>
      </w:r>
    </w:p>
    <w:p w14:paraId="3FF82A4E" w14:textId="77777777" w:rsidR="002C65AC" w:rsidRDefault="002C65AC" w:rsidP="002C65AC">
      <w:pPr>
        <w:pStyle w:val="berschrift2"/>
        <w:keepLines w:val="0"/>
        <w:numPr>
          <w:ilvl w:val="1"/>
          <w:numId w:val="2"/>
        </w:numPr>
        <w:autoSpaceDE/>
        <w:autoSpaceDN/>
        <w:adjustRightInd/>
        <w:spacing w:before="240" w:after="60" w:line="240" w:lineRule="auto"/>
      </w:pPr>
      <w:bookmarkStart w:id="949" w:name="_Toc27668614"/>
      <w:bookmarkStart w:id="950" w:name="_Toc27730682"/>
      <w:r>
        <w:lastRenderedPageBreak/>
        <w:t>XML Representation of the Model</w:t>
      </w:r>
      <w:bookmarkEnd w:id="949"/>
      <w:bookmarkEnd w:id="950"/>
    </w:p>
    <w:p w14:paraId="2E7BC8E1" w14:textId="77777777" w:rsidR="002C65AC" w:rsidRDefault="002C65AC" w:rsidP="002C65AC">
      <w:pPr>
        <w:pStyle w:val="berschrift3"/>
        <w:keepLines w:val="0"/>
        <w:numPr>
          <w:ilvl w:val="2"/>
          <w:numId w:val="2"/>
        </w:numPr>
        <w:autoSpaceDE/>
        <w:autoSpaceDN/>
        <w:adjustRightInd/>
        <w:spacing w:before="240" w:after="60" w:line="240" w:lineRule="auto"/>
      </w:pPr>
      <w:bookmarkStart w:id="951" w:name="_ff74f52a5533a28bff349bef05aa3103"/>
      <w:r>
        <w:t>VEC-Root</w:t>
      </w:r>
      <w:bookmarkEnd w:id="951"/>
    </w:p>
    <w:p w14:paraId="5DD631B5" w14:textId="77777777" w:rsidR="002C65AC" w:rsidRDefault="002C65AC" w:rsidP="002C65AC">
      <w:pPr>
        <w:jc w:val="center"/>
      </w:pPr>
      <w:r w:rsidRPr="000244B0">
        <w:rPr>
          <w:noProof/>
          <w:lang w:eastAsia="zh-CN"/>
        </w:rPr>
        <w:drawing>
          <wp:inline distT="0" distB="0" distL="0" distR="0" wp14:anchorId="0A926C15" wp14:editId="2E491BD9">
            <wp:extent cx="5756910" cy="3856355"/>
            <wp:effectExtent l="0" t="0" r="0" b="0"/>
            <wp:docPr id="380" name="Grafik 380"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006162.png" descr="-75600616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7D3DE203" w14:textId="77777777" w:rsidR="002C65AC" w:rsidRPr="00AE395F" w:rsidRDefault="002C65AC" w:rsidP="002C65AC">
      <w:pPr>
        <w:pStyle w:val="Beschriftung"/>
        <w:rPr>
          <w:lang w:val="en-GB"/>
        </w:rPr>
      </w:pPr>
      <w:bookmarkStart w:id="952" w:name="_Toc2773238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75</w:t>
      </w:r>
      <w:r>
        <w:fldChar w:fldCharType="end"/>
      </w:r>
      <w:r w:rsidRPr="00AE395F">
        <w:rPr>
          <w:lang w:val="en-GB"/>
        </w:rPr>
        <w:t>: VEC-Root</w:t>
      </w:r>
      <w:bookmarkEnd w:id="952"/>
    </w:p>
    <w:p w14:paraId="4A14978F" w14:textId="77777777" w:rsidR="002C65AC" w:rsidRPr="00AE395F" w:rsidRDefault="002C65AC" w:rsidP="002C65AC">
      <w:pPr>
        <w:rPr>
          <w:lang w:val="en-GB"/>
        </w:rPr>
      </w:pPr>
      <w:r w:rsidRPr="00AE395F">
        <w:rPr>
          <w:lang w:val="en-GB"/>
        </w:rPr>
        <w:t xml:space="preserve">The diagram above defines the class </w:t>
      </w:r>
      <w:r w:rsidRPr="00AE395F">
        <w:rPr>
          <w:i/>
          <w:iCs/>
          <w:lang w:val="en-GB"/>
        </w:rPr>
        <w:t>VecContent</w:t>
      </w:r>
      <w:r w:rsidRPr="00AE395F">
        <w:rPr>
          <w:lang w:val="en-GB"/>
        </w:rPr>
        <w:t xml:space="preserve"> which is intended to be regarded as the top-level root element for VEC documents. It is the declared entry point to the information that a VEC file contains.</w:t>
      </w:r>
    </w:p>
    <w:p w14:paraId="13071634" w14:textId="2AF2F4E7" w:rsidR="002C65AC" w:rsidRPr="00AE395F" w:rsidRDefault="002C65AC" w:rsidP="002C65AC">
      <w:pPr>
        <w:rPr>
          <w:lang w:val="en-GB"/>
        </w:rPr>
      </w:pPr>
      <w:r w:rsidRPr="00AE395F">
        <w:rPr>
          <w:lang w:val="en-GB"/>
        </w:rPr>
        <w:t xml:space="preserve">A </w:t>
      </w:r>
      <w:r w:rsidRPr="00AE395F">
        <w:rPr>
          <w:i/>
          <w:iCs/>
          <w:lang w:val="en-GB"/>
        </w:rPr>
        <w:t>VecContent</w:t>
      </w:r>
      <w:r w:rsidRPr="00AE395F">
        <w:rPr>
          <w:lang w:val="en-GB"/>
        </w:rPr>
        <w:t xml:space="preserve"> is a container for various </w:t>
      </w:r>
      <w:r w:rsidRPr="00AE395F">
        <w:rPr>
          <w:i/>
          <w:iCs/>
          <w:lang w:val="en-GB"/>
        </w:rPr>
        <w:t>DocumentVersions</w:t>
      </w:r>
      <w:r w:rsidRPr="00AE395F">
        <w:rPr>
          <w:lang w:val="en-GB"/>
        </w:rPr>
        <w:t xml:space="preserve">, </w:t>
      </w:r>
      <w:r w:rsidRPr="00AE395F">
        <w:rPr>
          <w:i/>
          <w:iCs/>
          <w:lang w:val="en-GB"/>
        </w:rPr>
        <w:t>PartVersions</w:t>
      </w:r>
      <w:r w:rsidRPr="00AE395F">
        <w:rPr>
          <w:lang w:val="en-GB"/>
        </w:rPr>
        <w:t xml:space="preserve">, </w:t>
      </w:r>
      <w:r w:rsidRPr="00AE395F">
        <w:rPr>
          <w:i/>
          <w:iCs/>
          <w:lang w:val="en-GB"/>
        </w:rPr>
        <w:t>Projects</w:t>
      </w:r>
      <w:r w:rsidRPr="00AE395F">
        <w:rPr>
          <w:lang w:val="en-GB"/>
        </w:rPr>
        <w:t xml:space="preserve">, </w:t>
      </w:r>
      <w:r w:rsidRPr="00AE395F">
        <w:rPr>
          <w:i/>
          <w:iCs/>
          <w:lang w:val="en-GB"/>
        </w:rPr>
        <w:t>ItemHistoryEntries</w:t>
      </w:r>
      <w:r w:rsidRPr="00AE395F">
        <w:rPr>
          <w:lang w:val="en-GB"/>
        </w:rPr>
        <w:t xml:space="preserve">, </w:t>
      </w:r>
      <w:r w:rsidRPr="00AE395F">
        <w:rPr>
          <w:i/>
          <w:iCs/>
          <w:lang w:val="en-GB"/>
        </w:rPr>
        <w:t>CopyrightInformations</w:t>
      </w:r>
      <w:r w:rsidRPr="00AE395F">
        <w:rPr>
          <w:lang w:val="en-GB"/>
        </w:rPr>
        <w:t xml:space="preserve">, </w:t>
      </w:r>
      <w:commentRangeStart w:id="953"/>
      <w:r w:rsidRPr="00AE395F">
        <w:rPr>
          <w:i/>
          <w:iCs/>
          <w:lang w:val="en-GB"/>
        </w:rPr>
        <w:t>Units</w:t>
      </w:r>
      <w:r w:rsidRPr="00AE395F">
        <w:rPr>
          <w:lang w:val="en-GB"/>
        </w:rPr>
        <w:t xml:space="preserve">, </w:t>
      </w:r>
      <w:commentRangeStart w:id="954"/>
      <w:r w:rsidRPr="00AE395F">
        <w:rPr>
          <w:i/>
          <w:iCs/>
          <w:lang w:val="en-GB"/>
        </w:rPr>
        <w:t>Contracts</w:t>
      </w:r>
      <w:r w:rsidRPr="00AE395F">
        <w:rPr>
          <w:lang w:val="en-GB"/>
        </w:rPr>
        <w:t xml:space="preserve"> and </w:t>
      </w:r>
      <w:commentRangeEnd w:id="953"/>
      <w:r w:rsidR="002E6517">
        <w:rPr>
          <w:rStyle w:val="Kommentarzeichen"/>
        </w:rPr>
        <w:commentReference w:id="953"/>
      </w:r>
      <w:r w:rsidRPr="00AE395F">
        <w:rPr>
          <w:i/>
          <w:iCs/>
          <w:lang w:val="en-GB"/>
        </w:rPr>
        <w:t>DocumentVersion</w:t>
      </w:r>
      <w:r w:rsidRPr="00AE395F">
        <w:rPr>
          <w:lang w:val="en-GB"/>
        </w:rPr>
        <w:t xml:space="preserve"> and </w:t>
      </w:r>
      <w:r w:rsidRPr="00AE395F">
        <w:rPr>
          <w:i/>
          <w:iCs/>
          <w:lang w:val="en-GB"/>
        </w:rPr>
        <w:t>PartVersion</w:t>
      </w:r>
      <w:r w:rsidRPr="00AE395F">
        <w:rPr>
          <w:lang w:val="en-GB"/>
        </w:rPr>
        <w:t xml:space="preserve"> are the only two classes in the VEC model that </w:t>
      </w:r>
      <w:commentRangeStart w:id="955"/>
      <w:r w:rsidRPr="00AE395F">
        <w:rPr>
          <w:lang w:val="en-GB"/>
        </w:rPr>
        <w:t xml:space="preserve">define </w:t>
      </w:r>
      <w:ins w:id="956" w:author="Motzer Martin IA17" w:date="2020-01-31T12:26:00Z">
        <w:r w:rsidR="00225013">
          <w:rPr>
            <w:lang w:val="en-GB"/>
          </w:rPr>
          <w:t xml:space="preserve">and </w:t>
        </w:r>
      </w:ins>
      <w:r w:rsidRPr="00AE395F">
        <w:rPr>
          <w:lang w:val="en-GB"/>
        </w:rPr>
        <w:t xml:space="preserve">contain </w:t>
      </w:r>
      <w:commentRangeEnd w:id="955"/>
      <w:r w:rsidR="009E1206">
        <w:rPr>
          <w:rStyle w:val="Kommentarzeichen"/>
        </w:rPr>
        <w:commentReference w:id="955"/>
      </w:r>
      <w:r w:rsidRPr="00AE395F">
        <w:rPr>
          <w:lang w:val="en-GB"/>
        </w:rPr>
        <w:t>version information.</w:t>
      </w:r>
      <w:commentRangeEnd w:id="954"/>
      <w:r w:rsidR="00960729">
        <w:rPr>
          <w:rStyle w:val="Kommentarzeichen"/>
        </w:rPr>
        <w:commentReference w:id="954"/>
      </w:r>
      <w:r w:rsidRPr="00AE395F">
        <w:rPr>
          <w:lang w:val="en-GB"/>
        </w:rPr>
        <w:t xml:space="preserve"> Almost all information a VEC document can contain is subordinated to one of those two classes. This means </w:t>
      </w:r>
      <w:commentRangeStart w:id="957"/>
      <w:r w:rsidRPr="00AE395F">
        <w:rPr>
          <w:lang w:val="en-GB"/>
        </w:rPr>
        <w:t>in the end</w:t>
      </w:r>
      <w:ins w:id="958" w:author="Ungerer, Max" w:date="2020-02-03T15:04:00Z">
        <w:r w:rsidRPr="00121228">
          <w:t xml:space="preserve"> </w:t>
        </w:r>
        <w:commentRangeEnd w:id="957"/>
        <w:r w:rsidR="002E6517">
          <w:rPr>
            <w:rStyle w:val="Kommentarzeichen"/>
          </w:rPr>
          <w:commentReference w:id="957"/>
        </w:r>
      </w:ins>
      <w:ins w:id="959" w:author="Motzer Martin IA17" w:date="2020-01-31T12:26:00Z">
        <w:r w:rsidR="00225013">
          <w:rPr>
            <w:lang w:val="en-GB"/>
          </w:rPr>
          <w:t>,</w:t>
        </w:r>
      </w:ins>
      <w:ins w:id="960" w:author="Ungerer, Max" w:date="2020-02-03T15:04:00Z">
        <w:r w:rsidRPr="00AE395F">
          <w:rPr>
            <w:lang w:val="en-GB"/>
          </w:rPr>
          <w:t xml:space="preserve"> </w:t>
        </w:r>
      </w:ins>
      <w:r w:rsidRPr="00AE395F">
        <w:rPr>
          <w:lang w:val="en-GB"/>
        </w:rPr>
        <w:t xml:space="preserve">that every piece of information which is represented as an instance of a class of a certain attribute value is distinctly related to a dedicated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1EB86C9" w14:textId="77777777" w:rsidR="002C65AC" w:rsidRPr="00AE395F" w:rsidRDefault="002C65AC" w:rsidP="002C65AC">
      <w:pPr>
        <w:rPr>
          <w:lang w:val="en-GB"/>
        </w:rPr>
      </w:pPr>
      <w:r w:rsidRPr="00AE395F">
        <w:rPr>
          <w:lang w:val="en-GB"/>
        </w:rPr>
        <w:t xml:space="preserve">The only exceptions are classes with the stereotype </w:t>
      </w:r>
      <w:r w:rsidRPr="00AE395F">
        <w:rPr>
          <w:i/>
          <w:iCs/>
          <w:lang w:val="en-GB"/>
        </w:rPr>
        <w:t>&lt;&lt;constant&gt;&gt;</w:t>
      </w:r>
      <w:r w:rsidRPr="00AE395F">
        <w:rPr>
          <w:lang w:val="en-GB"/>
        </w:rPr>
        <w:t xml:space="preserve"> as shown in the diagram.</w:t>
      </w:r>
    </w:p>
    <w:p w14:paraId="139E81D9" w14:textId="25434957" w:rsidR="002C65AC" w:rsidRDefault="002C65AC" w:rsidP="002C65AC">
      <w:pPr>
        <w:pStyle w:val="berschrift3"/>
        <w:keepLines w:val="0"/>
        <w:numPr>
          <w:ilvl w:val="2"/>
          <w:numId w:val="2"/>
        </w:numPr>
        <w:autoSpaceDE/>
        <w:autoSpaceDN/>
        <w:adjustRightInd/>
        <w:spacing w:before="240" w:after="60" w:line="240" w:lineRule="auto"/>
      </w:pPr>
      <w:r>
        <w:t xml:space="preserve">Mapping of the VEC </w:t>
      </w:r>
      <w:del w:id="961" w:author="Ungerer, Max" w:date="2020-02-03T15:04:00Z">
        <w:r w:rsidRPr="00121228">
          <w:delText>Model</w:delText>
        </w:r>
      </w:del>
      <w:ins w:id="962" w:author="Motzer Martin IA17" w:date="2020-01-31T12:26:00Z">
        <w:r w:rsidR="00225013">
          <w:t>m</w:t>
        </w:r>
      </w:ins>
      <w:ins w:id="963" w:author="Ungerer, Max" w:date="2020-02-03T15:04:00Z">
        <w:r>
          <w:t>Model</w:t>
        </w:r>
      </w:ins>
      <w:r>
        <w:t xml:space="preserve"> to XML schema definition (XSD)</w:t>
      </w:r>
    </w:p>
    <w:p w14:paraId="42E8177B" w14:textId="40D0DD79" w:rsidR="002C65AC" w:rsidRPr="00AE395F" w:rsidRDefault="002C65AC" w:rsidP="002C65AC">
      <w:pPr>
        <w:rPr>
          <w:lang w:val="en-GB"/>
        </w:rPr>
      </w:pPr>
      <w:r w:rsidRPr="00AE395F">
        <w:rPr>
          <w:lang w:val="en-GB"/>
        </w:rPr>
        <w:t xml:space="preserve">The mapping of the VEC model to an XML schema definition (XSD) described in the following defines </w:t>
      </w:r>
      <w:commentRangeStart w:id="964"/>
      <w:r w:rsidRPr="00AE395F">
        <w:rPr>
          <w:lang w:val="en-GB"/>
        </w:rPr>
        <w:t xml:space="preserve">in the end </w:t>
      </w:r>
      <w:commentRangeEnd w:id="964"/>
      <w:r w:rsidR="002E6517">
        <w:rPr>
          <w:rStyle w:val="Kommentarzeichen"/>
        </w:rPr>
        <w:commentReference w:id="964"/>
      </w:r>
      <w:r w:rsidRPr="00AE395F">
        <w:rPr>
          <w:lang w:val="en-GB"/>
        </w:rPr>
        <w:t xml:space="preserve">a standardized </w:t>
      </w:r>
      <w:commentRangeStart w:id="965"/>
      <w:r w:rsidRPr="00AE395F">
        <w:rPr>
          <w:lang w:val="en-GB"/>
        </w:rPr>
        <w:t xml:space="preserve">concrete </w:t>
      </w:r>
      <w:commentRangeEnd w:id="965"/>
      <w:r w:rsidR="002E6517">
        <w:rPr>
          <w:rStyle w:val="Kommentarzeichen"/>
        </w:rPr>
        <w:commentReference w:id="965"/>
      </w:r>
      <w:r w:rsidRPr="00AE395F">
        <w:rPr>
          <w:lang w:val="en-GB"/>
        </w:rPr>
        <w:t xml:space="preserve">syntax for the exchange of harness design data </w:t>
      </w:r>
      <w:commentRangeStart w:id="966"/>
      <w:r w:rsidRPr="00AE395F">
        <w:rPr>
          <w:lang w:val="en-GB"/>
        </w:rPr>
        <w:t xml:space="preserve">cross </w:t>
      </w:r>
      <w:commentRangeEnd w:id="966"/>
      <w:r w:rsidR="002E6517">
        <w:rPr>
          <w:rStyle w:val="Kommentarzeichen"/>
        </w:rPr>
        <w:commentReference w:id="966"/>
      </w:r>
      <w:r w:rsidRPr="00AE395F">
        <w:rPr>
          <w:lang w:val="en-GB"/>
        </w:rPr>
        <w:t>process steps and supporting tools.</w:t>
      </w:r>
    </w:p>
    <w:p w14:paraId="5CD9A59F" w14:textId="77777777" w:rsidR="002C65AC" w:rsidRPr="00AE395F" w:rsidRDefault="002C65AC" w:rsidP="002C65AC">
      <w:pPr>
        <w:rPr>
          <w:lang w:val="en-GB"/>
        </w:rPr>
      </w:pPr>
      <w:r w:rsidRPr="00AE395F">
        <w:rPr>
          <w:lang w:val="en-GB"/>
        </w:rPr>
        <w:t>The dedicated namespace prefix of the schema definition is “vec”, the namespace is "http://www.prostep.org/ecad-if/vec/1.1.0/VEC_modelSchema".</w:t>
      </w:r>
    </w:p>
    <w:p w14:paraId="24B399BB" w14:textId="0FF0A4E8" w:rsidR="002C65AC" w:rsidRDefault="002C65AC" w:rsidP="002C65AC">
      <w:r w:rsidRPr="00AE395F">
        <w:rPr>
          <w:lang w:val="en-GB"/>
        </w:rPr>
        <w:lastRenderedPageBreak/>
        <w:t xml:space="preserve">Each VEC model class that does not contain the stereotype </w:t>
      </w:r>
      <w:r w:rsidRPr="00AE395F">
        <w:rPr>
          <w:i/>
          <w:iCs/>
          <w:lang w:val="en-GB"/>
        </w:rPr>
        <w:t>&lt;&lt;enumeration&gt;&gt;</w:t>
      </w:r>
      <w:r w:rsidRPr="00AE395F">
        <w:rPr>
          <w:lang w:val="en-GB"/>
        </w:rPr>
        <w:t xml:space="preserve"> is mapped to an XSD complex type with the same name as the VEC model class name. If the VEC model class is a derived subclass</w:t>
      </w:r>
      <w:ins w:id="967" w:author="Motzer Martin IA17" w:date="2020-01-31T12:27:00Z">
        <w:r w:rsidR="00225013">
          <w:rPr>
            <w:lang w:val="en-GB"/>
          </w:rPr>
          <w:t>,</w:t>
        </w:r>
      </w:ins>
      <w:r w:rsidRPr="00AE395F">
        <w:rPr>
          <w:lang w:val="en-GB"/>
        </w:rPr>
        <w:t xml:space="preserve">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191D7407"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xs:string</w:t>
      </w:r>
      <w:r w:rsidRPr="00AE395F">
        <w:rPr>
          <w:lang w:val="en-GB"/>
        </w:rPr>
        <w:t xml:space="preserve"> (corresponding to the VEC model data type definition </w:t>
      </w:r>
      <w:r w:rsidRPr="00AE395F">
        <w:rPr>
          <w:i/>
          <w:iCs/>
          <w:lang w:val="en-GB"/>
        </w:rPr>
        <w:t>String</w:t>
      </w:r>
      <w:r w:rsidRPr="00AE395F">
        <w:rPr>
          <w:lang w:val="en-GB"/>
        </w:rPr>
        <w:t>)</w:t>
      </w:r>
    </w:p>
    <w:p w14:paraId="19F8E2E6"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xs:dateTime</w:t>
      </w:r>
      <w:r w:rsidRPr="00AE395F">
        <w:rPr>
          <w:lang w:val="en-GB"/>
        </w:rPr>
        <w:t xml:space="preserve"> (corresponding to the VEC model data type definition </w:t>
      </w:r>
      <w:r w:rsidRPr="00AE395F">
        <w:rPr>
          <w:i/>
          <w:iCs/>
          <w:lang w:val="en-GB"/>
        </w:rPr>
        <w:t>Date</w:t>
      </w:r>
      <w:r w:rsidRPr="00AE395F">
        <w:rPr>
          <w:lang w:val="en-GB"/>
        </w:rPr>
        <w:t>)</w:t>
      </w:r>
    </w:p>
    <w:p w14:paraId="7C25476D"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xs:integer</w:t>
      </w:r>
      <w:r w:rsidRPr="00AE395F">
        <w:rPr>
          <w:lang w:val="en-GB"/>
        </w:rPr>
        <w:t xml:space="preserve"> (corresponding to the VEC model data type definition </w:t>
      </w:r>
      <w:r w:rsidRPr="00AE395F">
        <w:rPr>
          <w:i/>
          <w:iCs/>
          <w:lang w:val="en-GB"/>
        </w:rPr>
        <w:t>Integer</w:t>
      </w:r>
      <w:r w:rsidRPr="00AE395F">
        <w:rPr>
          <w:lang w:val="en-GB"/>
        </w:rPr>
        <w:t>)</w:t>
      </w:r>
    </w:p>
    <w:p w14:paraId="3D321171"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xs:double</w:t>
      </w:r>
      <w:r w:rsidRPr="00AE395F">
        <w:rPr>
          <w:lang w:val="en-GB"/>
        </w:rPr>
        <w:t xml:space="preserve"> (corresponding to the VEC model data type definition </w:t>
      </w:r>
      <w:r w:rsidRPr="00AE395F">
        <w:rPr>
          <w:i/>
          <w:iCs/>
          <w:lang w:val="en-GB"/>
        </w:rPr>
        <w:t>Double</w:t>
      </w:r>
      <w:r w:rsidRPr="00AE395F">
        <w:rPr>
          <w:lang w:val="en-GB"/>
        </w:rPr>
        <w:t>)</w:t>
      </w:r>
    </w:p>
    <w:p w14:paraId="44D3E4CE"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xs:boolean</w:t>
      </w:r>
      <w:r w:rsidRPr="00AE395F">
        <w:rPr>
          <w:lang w:val="en-GB"/>
        </w:rPr>
        <w:t xml:space="preserve"> (corresponding to the VEC model data type definition </w:t>
      </w:r>
      <w:r w:rsidRPr="00AE395F">
        <w:rPr>
          <w:i/>
          <w:iCs/>
          <w:lang w:val="en-GB"/>
        </w:rPr>
        <w:t>Boolean</w:t>
      </w:r>
      <w:r w:rsidRPr="00AE395F">
        <w:rPr>
          <w:lang w:val="en-GB"/>
        </w:rPr>
        <w:t>)</w:t>
      </w:r>
    </w:p>
    <w:p w14:paraId="0FFD9AFD" w14:textId="77777777" w:rsidR="002C65AC" w:rsidRPr="00AE395F" w:rsidRDefault="002C65AC" w:rsidP="002C65AC">
      <w:pPr>
        <w:rPr>
          <w:lang w:val="en-GB"/>
        </w:rPr>
      </w:pPr>
      <w:r w:rsidRPr="00AE395F">
        <w:rPr>
          <w:lang w:val="en-GB"/>
        </w:rPr>
        <w:t>Compositions in the VEC model are handled in the same way as if the aggregated class would have been modelled as a class attribute of the owning class. The name definition corresponds to the target role name.</w:t>
      </w:r>
    </w:p>
    <w:p w14:paraId="0F2FA1D2" w14:textId="77777777" w:rsidR="002C65AC" w:rsidRPr="00AE395F" w:rsidRDefault="002C65AC" w:rsidP="002C65AC">
      <w:pPr>
        <w:rPr>
          <w:lang w:val="en-GB"/>
        </w:rPr>
      </w:pPr>
      <w:r w:rsidRPr="00AE395F">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315FBAD3" w14:textId="77777777" w:rsidR="002C65AC" w:rsidRPr="00AE395F" w:rsidRDefault="002C65AC" w:rsidP="002C65AC">
      <w:pPr>
        <w:rPr>
          <w:lang w:val="en-GB"/>
        </w:rPr>
      </w:pPr>
      <w:r w:rsidRPr="00AE395F">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408EF9B5"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Links (as instances of associations) are expressed correctly</w:t>
      </w:r>
    </w:p>
    <w:p w14:paraId="480E726A"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The resulting XML file is XSD compliant.</w:t>
      </w:r>
    </w:p>
    <w:p w14:paraId="6D48284B" w14:textId="77777777" w:rsidR="002C65AC" w:rsidRPr="00AE395F" w:rsidRDefault="002C65AC" w:rsidP="002C65AC">
      <w:pPr>
        <w:rPr>
          <w:lang w:val="en-GB"/>
        </w:rPr>
      </w:pPr>
      <w:r w:rsidRPr="00AE395F">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43EB2A5" w14:textId="09D7CC25" w:rsidR="002C65AC" w:rsidRPr="00AE395F" w:rsidRDefault="002C65AC" w:rsidP="002C65AC">
      <w:pPr>
        <w:rPr>
          <w:lang w:val="en-GB"/>
        </w:rPr>
      </w:pPr>
      <w:commentRangeStart w:id="968"/>
      <w:r w:rsidRPr="00AE395F">
        <w:rPr>
          <w:lang w:val="en-GB"/>
        </w:rPr>
        <w:t xml:space="preserve">In the end, </w:t>
      </w:r>
      <w:commentRangeEnd w:id="968"/>
      <w:r w:rsidR="009E1206">
        <w:rPr>
          <w:rStyle w:val="Kommentarzeichen"/>
        </w:rPr>
        <w:commentReference w:id="968"/>
      </w:r>
      <w:r w:rsidRPr="00AE395F">
        <w:rPr>
          <w:lang w:val="en-GB"/>
        </w:rPr>
        <w:t>the XSD defines a VecContent element as xs:element. This is the declared root element for VEC compliant XML-documents. A VEC compliant XML-document is limited to one instance of a VecContent.</w:t>
      </w:r>
    </w:p>
    <w:p w14:paraId="74581EE8" w14:textId="67E725D5" w:rsidR="002C65AC" w:rsidRDefault="002C65AC" w:rsidP="002C65AC">
      <w:pPr>
        <w:pStyle w:val="berschrift3"/>
        <w:keepLines w:val="0"/>
        <w:numPr>
          <w:ilvl w:val="2"/>
          <w:numId w:val="2"/>
        </w:numPr>
        <w:autoSpaceDE/>
        <w:autoSpaceDN/>
        <w:adjustRightInd/>
        <w:spacing w:before="240" w:after="60" w:line="240" w:lineRule="auto"/>
      </w:pPr>
      <w:commentRangeStart w:id="969"/>
      <w:r>
        <w:t>Partitioning and Sizing of VEC Files</w:t>
      </w:r>
      <w:commentRangeEnd w:id="969"/>
      <w:r w:rsidR="00263DC4">
        <w:rPr>
          <w:rStyle w:val="Kommentarzeichen"/>
          <w:rFonts w:eastAsia="Times New Roman"/>
          <w:b w:val="0"/>
          <w:bCs w:val="0"/>
        </w:rPr>
        <w:commentReference w:id="969"/>
      </w:r>
    </w:p>
    <w:p w14:paraId="73A6A89C" w14:textId="77777777" w:rsidR="002C65AC" w:rsidRDefault="002C65AC" w:rsidP="002C65AC">
      <w:r w:rsidRPr="00AE395F">
        <w:rPr>
          <w:lang w:val="en-GB"/>
        </w:rPr>
        <w:t xml:space="preserve">In theory it is possible to export all data of a company that relates to the vehicle network in a single VEC file. However, this is not a very reasonable approach for several reasons. </w:t>
      </w:r>
      <w:r>
        <w:t>Amongst those are:</w:t>
      </w:r>
    </w:p>
    <w:p w14:paraId="5B9F4C1A"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lastRenderedPageBreak/>
        <w:t xml:space="preserve">Intellectual Property Protection: </w:t>
      </w:r>
      <w:r w:rsidRPr="00AE395F">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09375CC9"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Partial Changes:</w:t>
      </w:r>
      <w:r w:rsidRPr="00AE395F">
        <w:rPr>
          <w:lang w:val="en-GB"/>
        </w:rPr>
        <w:t xml:space="preserve"> Even if only a single content element is changed, the complete file must be created and read, because only after reading the complete file the recipient knows which elements have changed.</w:t>
      </w:r>
    </w:p>
    <w:p w14:paraId="2BEF4E9B"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Tool Support:</w:t>
      </w:r>
      <w:r w:rsidRPr="00AE395F">
        <w:rPr>
          <w:lang w:val="en-GB"/>
        </w:rPr>
        <w:t xml:space="preserve"> Tools must support large areas of the VEC in their Import- / Export interfaces, even if the areas do not belong to their use case.</w:t>
      </w:r>
    </w:p>
    <w:p w14:paraId="16A76402"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Technical Feasibility:</w:t>
      </w:r>
      <w:r w:rsidRPr="00AE395F">
        <w:rPr>
          <w:lang w:val="en-GB"/>
        </w:rPr>
        <w:t xml:space="preserve"> If all information is contained in a single VEC file, the file itself can become huge, which places new requirements on the creating and reading tools (e.g. required memory).</w:t>
      </w:r>
    </w:p>
    <w:p w14:paraId="2EB45015" w14:textId="0182591E" w:rsidR="002C65AC" w:rsidRPr="00AE395F" w:rsidRDefault="002C65AC" w:rsidP="002C65AC">
      <w:pPr>
        <w:rPr>
          <w:lang w:val="en-GB"/>
        </w:rPr>
      </w:pPr>
      <w:r w:rsidRPr="00AE395F">
        <w:rPr>
          <w:lang w:val="en-GB"/>
        </w:rPr>
        <w:t xml:space="preserve">Therefore, the general recommendation is to make a VEC files </w:t>
      </w:r>
      <w:r w:rsidRPr="00AE395F">
        <w:rPr>
          <w:b/>
          <w:bCs/>
          <w:lang w:val="en-GB"/>
        </w:rPr>
        <w:t xml:space="preserve">as small as possible and as </w:t>
      </w:r>
      <w:commentRangeStart w:id="971"/>
      <w:r w:rsidRPr="00AE395F">
        <w:rPr>
          <w:b/>
          <w:bCs/>
          <w:lang w:val="en-GB"/>
        </w:rPr>
        <w:t>large</w:t>
      </w:r>
      <w:commentRangeStart w:id="972"/>
      <w:r w:rsidRPr="00AE395F">
        <w:rPr>
          <w:b/>
          <w:bCs/>
          <w:lang w:val="en-GB"/>
        </w:rPr>
        <w:t>r</w:t>
      </w:r>
      <w:commentRangeEnd w:id="972"/>
      <w:ins w:id="973" w:author="Ungerer, Max" w:date="2020-02-03T15:04:00Z">
        <w:r w:rsidRPr="00AE395F">
          <w:rPr>
            <w:b/>
            <w:bCs/>
            <w:lang w:val="en-GB"/>
          </w:rPr>
          <w:t xml:space="preserve"> </w:t>
        </w:r>
      </w:ins>
      <w:commentRangeEnd w:id="971"/>
      <w:ins w:id="974" w:author="Ungerer, Max" w:date="2020-02-06T13:45:00Z">
        <w:r w:rsidR="00606089">
          <w:rPr>
            <w:rStyle w:val="Kommentarzeichen"/>
          </w:rPr>
          <w:commentReference w:id="972"/>
        </w:r>
        <w:r w:rsidR="00960729">
          <w:rPr>
            <w:rStyle w:val="Kommentarzeichen"/>
          </w:rPr>
          <w:commentReference w:id="971"/>
        </w:r>
      </w:ins>
      <w:ins w:id="975" w:author="Ungerer, Max" w:date="2020-02-03T15:04:00Z">
        <w:r w:rsidRPr="00121228">
          <w:rPr>
            <w:b/>
            <w:bCs/>
          </w:rPr>
          <w:t xml:space="preserve"> </w:t>
        </w:r>
      </w:ins>
      <w:r w:rsidRPr="00AE395F">
        <w:rPr>
          <w:b/>
          <w:bCs/>
          <w:lang w:val="en-GB"/>
        </w:rPr>
        <w:t>as necessary</w:t>
      </w:r>
      <w:r w:rsidRPr="00AE395F">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567107AD" w14:textId="77777777" w:rsidR="002C65AC" w:rsidRPr="00AE395F" w:rsidRDefault="002C65AC" w:rsidP="002C65AC">
      <w:pPr>
        <w:rPr>
          <w:lang w:val="en-GB"/>
        </w:rPr>
      </w:pPr>
      <w:r w:rsidRPr="00AE395F">
        <w:rPr>
          <w:lang w:val="en-GB"/>
        </w:rPr>
        <w:t>The following paragraphs contain some guidelines if information shall be packaged together or not.</w:t>
      </w:r>
    </w:p>
    <w:p w14:paraId="49404DB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42F2457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elements specified with the VEC have no relationships between each other (except reference base on </w:t>
      </w:r>
      <w:r w:rsidRPr="00AE395F">
        <w:rPr>
          <w:i/>
          <w:iCs/>
          <w:lang w:val="en-GB"/>
        </w:rPr>
        <w:t xml:space="preserve">PartVersions </w:t>
      </w:r>
      <w:r w:rsidRPr="00AE395F">
        <w:rPr>
          <w:lang w:val="en-GB"/>
        </w:rPr>
        <w:t xml:space="preserve">and </w:t>
      </w:r>
      <w:r w:rsidRPr="00AE395F">
        <w:rPr>
          <w:i/>
          <w:iCs/>
          <w:lang w:val="en-GB"/>
        </w:rPr>
        <w:t>DocumentVersions</w:t>
      </w:r>
      <w:r w:rsidRPr="00AE395F">
        <w:rPr>
          <w:lang w:val="en-GB"/>
        </w:rPr>
        <w:t>), then they shall be placed in separate files. For example, the specifications of a connector housing and a wire have no reference.</w:t>
      </w:r>
    </w:p>
    <w:p w14:paraId="635FB3DB" w14:textId="00A18102"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the relationship between two elements is indirectly over shared information, then this is </w:t>
      </w:r>
      <w:r w:rsidRPr="00AE395F">
        <w:rPr>
          <w:b/>
          <w:bCs/>
          <w:lang w:val="en-GB"/>
        </w:rPr>
        <w:t>no</w:t>
      </w:r>
      <w:r w:rsidRPr="00AE395F">
        <w:rPr>
          <w:lang w:val="en-GB"/>
        </w:rPr>
        <w:t xml:space="preserve"> reason for the elements </w:t>
      </w:r>
      <w:commentRangeStart w:id="976"/>
      <w:commentRangeStart w:id="977"/>
      <w:r w:rsidRPr="00AE395F">
        <w:rPr>
          <w:lang w:val="en-GB"/>
        </w:rPr>
        <w:t xml:space="preserve">them </w:t>
      </w:r>
      <w:ins w:id="978" w:author="Ungerer, Max" w:date="2020-02-03T15:04:00Z">
        <w:r w:rsidRPr="00121228">
          <w:t xml:space="preserve">self </w:t>
        </w:r>
        <w:commentRangeEnd w:id="976"/>
        <w:r w:rsidR="00606089">
          <w:rPr>
            <w:rStyle w:val="Kommentarzeichen"/>
          </w:rPr>
          <w:commentReference w:id="976"/>
        </w:r>
        <w:r w:rsidRPr="00AE395F">
          <w:rPr>
            <w:lang w:val="en-GB"/>
          </w:rPr>
          <w:t>self</w:t>
        </w:r>
      </w:ins>
      <w:commentRangeEnd w:id="977"/>
      <w:ins w:id="979" w:author="Motzer Martin IA17" w:date="2020-01-31T12:32:00Z">
        <w:r w:rsidR="00986B4A">
          <w:rPr>
            <w:lang w:val="en-GB"/>
          </w:rPr>
          <w:t>themselves</w:t>
        </w:r>
      </w:ins>
      <w:ins w:id="980" w:author="Ungerer, Max" w:date="2020-02-03T15:04:00Z">
        <w:r w:rsidR="00960729">
          <w:rPr>
            <w:rStyle w:val="Kommentarzeichen"/>
          </w:rPr>
          <w:commentReference w:id="977"/>
        </w:r>
        <w:r w:rsidRPr="00AE395F">
          <w:rPr>
            <w:lang w:val="en-GB"/>
          </w:rPr>
          <w:t xml:space="preserve"> </w:t>
        </w:r>
      </w:ins>
      <w:r w:rsidRPr="00AE395F">
        <w:rPr>
          <w:lang w:val="en-GB"/>
        </w:rPr>
        <w:t xml:space="preserve">to be placed in a single file (e.g. two connectors share the same </w:t>
      </w:r>
      <w:r w:rsidRPr="00AE395F">
        <w:rPr>
          <w:i/>
          <w:iCs/>
          <w:lang w:val="en-GB"/>
        </w:rPr>
        <w:t>CavitySpecification</w:t>
      </w:r>
      <w:r w:rsidRPr="00AE395F">
        <w:rPr>
          <w:lang w:val="en-GB"/>
        </w:rPr>
        <w:t xml:space="preserve"> or two wires share the same </w:t>
      </w:r>
      <w:r w:rsidRPr="00AE395F">
        <w:rPr>
          <w:i/>
          <w:iCs/>
          <w:lang w:val="en-GB"/>
        </w:rPr>
        <w:t>CoreSpecification</w:t>
      </w:r>
      <w:r w:rsidRPr="00AE395F">
        <w:rPr>
          <w:lang w:val="en-GB"/>
        </w:rPr>
        <w:t xml:space="preserve">). If this piece of shared information is defined centrally, then it would have its own unit of publication, probably in its own </w:t>
      </w:r>
      <w:r w:rsidRPr="00AE395F">
        <w:rPr>
          <w:i/>
          <w:iCs/>
          <w:lang w:val="en-GB"/>
        </w:rPr>
        <w:t>DocumentVersion</w:t>
      </w:r>
      <w:r w:rsidRPr="00AE395F">
        <w:rPr>
          <w:lang w:val="en-GB"/>
        </w:rPr>
        <w:t xml:space="preserve">. In this case rule #1 can be applied. This means that, if the specification (e.g. a </w:t>
      </w:r>
      <w:r w:rsidRPr="00AE395F">
        <w:rPr>
          <w:i/>
          <w:iCs/>
          <w:lang w:val="en-GB"/>
        </w:rPr>
        <w:t>CoreSpecification</w:t>
      </w:r>
      <w:r w:rsidRPr="00AE395F">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6983B94A" w14:textId="77777777" w:rsidR="003B5845" w:rsidRDefault="002C65AC" w:rsidP="003B5845">
      <w:pPr>
        <w:pStyle w:val="berschrift1"/>
        <w:keepLines w:val="0"/>
        <w:numPr>
          <w:ilvl w:val="0"/>
          <w:numId w:val="2"/>
        </w:numPr>
        <w:autoSpaceDE/>
        <w:autoSpaceDN/>
        <w:adjustRightInd/>
        <w:spacing w:before="240" w:after="60" w:line="240" w:lineRule="auto"/>
        <w:contextualSpacing w:val="0"/>
        <w:rPr>
          <w:lang w:val="en-GB"/>
        </w:rPr>
      </w:pPr>
      <w:bookmarkStart w:id="981" w:name="_Ref179960748"/>
      <w:bookmarkStart w:id="982" w:name="_Toc181766080"/>
      <w:r w:rsidRPr="00DE5271">
        <w:rPr>
          <w:lang w:val="en-GB"/>
        </w:rPr>
        <w:br w:type="page"/>
      </w:r>
      <w:bookmarkStart w:id="983" w:name="_Toc27668615"/>
      <w:bookmarkStart w:id="984" w:name="_Toc27730683"/>
      <w:bookmarkEnd w:id="981"/>
      <w:bookmarkEnd w:id="982"/>
      <w:r w:rsidR="003B5845">
        <w:rPr>
          <w:lang w:val="en-GB"/>
        </w:rPr>
        <w:lastRenderedPageBreak/>
        <w:t>Appendix A: Glossary</w:t>
      </w:r>
      <w:bookmarkEnd w:id="983"/>
      <w:bookmarkEnd w:id="984"/>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383007B" w14:textId="77777777" w:rsidR="003B5845" w:rsidRDefault="003B5845" w:rsidP="003B5845">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985" w:name="_Toc373509210"/>
      <w:bookmarkStart w:id="986" w:name="_Toc27668616"/>
      <w:bookmarkStart w:id="987" w:name="_Toc27730684"/>
      <w:r w:rsidRPr="00BE2B0F">
        <w:lastRenderedPageBreak/>
        <w:t>Appendix B: Data Model Description</w:t>
      </w:r>
      <w:bookmarkEnd w:id="985"/>
      <w:bookmarkEnd w:id="986"/>
      <w:bookmarkEnd w:id="987"/>
    </w:p>
    <w:p w14:paraId="53B633C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988" w:name="_Toc372101366"/>
      <w:bookmarkStart w:id="989" w:name="_Toc214859790"/>
      <w:bookmarkStart w:id="990" w:name="_Toc27668617"/>
      <w:bookmarkStart w:id="991" w:name="_Toc27730685"/>
      <w:r>
        <w:rPr>
          <w:lang w:val="en-GB"/>
        </w:rPr>
        <w:t xml:space="preserve">Module </w:t>
      </w:r>
      <w:bookmarkStart w:id="992" w:name="_672ccc907d021479e0389a5c002e2e8d"/>
      <w:bookmarkEnd w:id="988"/>
      <w:bookmarkEnd w:id="989"/>
      <w:r>
        <w:rPr>
          <w:lang w:val="en-GB"/>
        </w:rPr>
        <w:t>assignment_groups</w:t>
      </w:r>
      <w:bookmarkEnd w:id="990"/>
      <w:bookmarkEnd w:id="991"/>
      <w:bookmarkEnd w:id="992"/>
    </w:p>
    <w:p w14:paraId="0FECD2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993" w:name="_Toc372101368"/>
      <w:bookmarkStart w:id="994" w:name="_Toc214859793"/>
      <w:r>
        <w:rPr>
          <w:lang w:val="en-GB"/>
        </w:rPr>
        <w:t xml:space="preserve">Class </w:t>
      </w:r>
      <w:bookmarkStart w:id="995" w:name="_c9da31db0a66af96b32d74f1decfeac1"/>
      <w:bookmarkEnd w:id="993"/>
      <w:bookmarkEnd w:id="994"/>
      <w:r>
        <w:rPr>
          <w:lang w:val="en-GB"/>
        </w:rPr>
        <w:t>AssignmentGroup</w:t>
      </w:r>
      <w:bookmarkEnd w:id="995"/>
    </w:p>
    <w:p w14:paraId="0B47D860"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AssignmentGroup</w:t>
      </w:r>
      <w:r w:rsidRPr="00A518C2">
        <w:rPr>
          <w:sz w:val="18"/>
          <w:szCs w:val="18"/>
          <w:lang w:val="en-GB"/>
        </w:rPr>
        <w:t xml:space="preserve"> is a concept that allows the clustering of arbitrary elements in ways that are orthogonal to hierarchical and semantic structure of the VEC.</w:t>
      </w:r>
    </w:p>
    <w:p w14:paraId="5E448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7128C" w14:textId="77777777" w:rsidTr="00617B3E">
        <w:tc>
          <w:tcPr>
            <w:tcW w:w="2013" w:type="dxa"/>
            <w:shd w:val="clear" w:color="auto" w:fill="auto"/>
            <w:tcMar>
              <w:top w:w="28" w:type="dxa"/>
              <w:left w:w="28" w:type="dxa"/>
              <w:bottom w:w="28" w:type="dxa"/>
              <w:right w:w="28" w:type="dxa"/>
            </w:tcMar>
          </w:tcPr>
          <w:p w14:paraId="070A64E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CD1B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9D0E91" w14:textId="77777777" w:rsidTr="00617B3E">
        <w:tc>
          <w:tcPr>
            <w:tcW w:w="2013" w:type="dxa"/>
            <w:shd w:val="clear" w:color="auto" w:fill="auto"/>
            <w:tcMar>
              <w:top w:w="28" w:type="dxa"/>
              <w:left w:w="28" w:type="dxa"/>
              <w:bottom w:w="28" w:type="dxa"/>
              <w:right w:w="28" w:type="dxa"/>
            </w:tcMar>
          </w:tcPr>
          <w:p w14:paraId="794F5E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F0CAB2" w14:textId="77777777" w:rsidR="003B5845" w:rsidRPr="004A00BD" w:rsidRDefault="003B5845" w:rsidP="00617B3E">
            <w:pPr>
              <w:rPr>
                <w:sz w:val="22"/>
              </w:rPr>
            </w:pPr>
          </w:p>
        </w:tc>
      </w:tr>
      <w:tr w:rsidR="003B5845" w:rsidRPr="008359F5" w14:paraId="3AEB1F04" w14:textId="77777777" w:rsidTr="00617B3E">
        <w:tc>
          <w:tcPr>
            <w:tcW w:w="2013" w:type="dxa"/>
            <w:shd w:val="clear" w:color="auto" w:fill="auto"/>
            <w:tcMar>
              <w:top w:w="28" w:type="dxa"/>
              <w:left w:w="28" w:type="dxa"/>
              <w:bottom w:w="28" w:type="dxa"/>
              <w:right w:w="28" w:type="dxa"/>
            </w:tcMar>
          </w:tcPr>
          <w:p w14:paraId="2844ACE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AA577C" w14:textId="77777777" w:rsidR="003B5845" w:rsidRPr="000437C1" w:rsidRDefault="003B5845" w:rsidP="00617B3E">
            <w:pPr>
              <w:pStyle w:val="SmallStandard"/>
            </w:pPr>
            <w:r>
              <w:t>false</w:t>
            </w:r>
          </w:p>
        </w:tc>
      </w:tr>
    </w:tbl>
    <w:p w14:paraId="6911B6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061D9E" w14:textId="77777777" w:rsidTr="00617B3E">
        <w:tc>
          <w:tcPr>
            <w:tcW w:w="2013" w:type="dxa"/>
            <w:shd w:val="clear" w:color="auto" w:fill="auto"/>
            <w:tcMar>
              <w:top w:w="28" w:type="dxa"/>
              <w:left w:w="28" w:type="dxa"/>
              <w:bottom w:w="28" w:type="dxa"/>
              <w:right w:w="28" w:type="dxa"/>
            </w:tcMar>
          </w:tcPr>
          <w:p w14:paraId="679C6C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D881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8B4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C75B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D5D6F1" w14:textId="77777777" w:rsidTr="00617B3E">
        <w:tc>
          <w:tcPr>
            <w:tcW w:w="2013" w:type="dxa"/>
            <w:shd w:val="clear" w:color="auto" w:fill="auto"/>
            <w:tcMar>
              <w:top w:w="28" w:type="dxa"/>
              <w:left w:w="28" w:type="dxa"/>
              <w:bottom w:w="28" w:type="dxa"/>
              <w:right w:w="28" w:type="dxa"/>
            </w:tcMar>
          </w:tcPr>
          <w:p w14:paraId="0AAB1A4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11BF48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7FC31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6D2FF7" w14:textId="77777777" w:rsidR="003B5845" w:rsidRPr="004A00BD" w:rsidRDefault="003B5845" w:rsidP="00617B3E">
            <w:pPr>
              <w:jc w:val="left"/>
              <w:rPr>
                <w:sz w:val="22"/>
                <w:lang w:val="en-GB"/>
              </w:rPr>
            </w:pPr>
            <w:r w:rsidRPr="004A00BD">
              <w:rPr>
                <w:sz w:val="16"/>
                <w:szCs w:val="16"/>
                <w:lang w:val="en-GB"/>
              </w:rPr>
              <w:t>Specifies a unique identification of the AssignmentGroup. The identification is guaranteed to be unique within the specification.</w:t>
            </w:r>
          </w:p>
        </w:tc>
      </w:tr>
      <w:tr w:rsidR="003B5845" w:rsidRPr="004A00BD" w14:paraId="2FB5822B" w14:textId="77777777" w:rsidTr="00617B3E">
        <w:tc>
          <w:tcPr>
            <w:tcW w:w="2013" w:type="dxa"/>
            <w:shd w:val="clear" w:color="auto" w:fill="auto"/>
            <w:tcMar>
              <w:top w:w="28" w:type="dxa"/>
              <w:left w:w="28" w:type="dxa"/>
              <w:bottom w:w="28" w:type="dxa"/>
              <w:right w:w="28" w:type="dxa"/>
            </w:tcMar>
          </w:tcPr>
          <w:p w14:paraId="49A3CEF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C46C2E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1AFD9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228BBB2"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AssignmentGroup</w:t>
            </w:r>
            <w:r w:rsidRPr="004A00BD">
              <w:rPr>
                <w:sz w:val="16"/>
                <w:szCs w:val="16"/>
                <w:lang w:val="en-GB"/>
              </w:rPr>
              <w:t>.</w:t>
            </w:r>
          </w:p>
        </w:tc>
      </w:tr>
    </w:tbl>
    <w:p w14:paraId="614F71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D4A49F" w14:textId="77777777" w:rsidTr="00617B3E">
        <w:tc>
          <w:tcPr>
            <w:tcW w:w="2296" w:type="dxa"/>
            <w:gridSpan w:val="2"/>
            <w:shd w:val="clear" w:color="auto" w:fill="auto"/>
          </w:tcPr>
          <w:p w14:paraId="3FC8F3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B3941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8E515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C63CE" w14:textId="77777777" w:rsidTr="00617B3E">
        <w:tc>
          <w:tcPr>
            <w:tcW w:w="1588" w:type="dxa"/>
            <w:shd w:val="clear" w:color="auto" w:fill="auto"/>
          </w:tcPr>
          <w:p w14:paraId="5CBC2C0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F1A7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6C1A0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E99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B889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838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BD34EC" w14:textId="77777777" w:rsidTr="00617B3E">
        <w:tc>
          <w:tcPr>
            <w:tcW w:w="1588" w:type="dxa"/>
            <w:shd w:val="clear" w:color="auto" w:fill="auto"/>
          </w:tcPr>
          <w:p w14:paraId="12FD8B30" w14:textId="77777777" w:rsidR="003B5845" w:rsidRPr="00634625" w:rsidRDefault="003B5845" w:rsidP="00617B3E">
            <w:pPr>
              <w:pStyle w:val="SmallStandard"/>
            </w:pPr>
            <w:r>
              <w:t>ConfigurableElement</w:t>
            </w:r>
          </w:p>
        </w:tc>
        <w:tc>
          <w:tcPr>
            <w:tcW w:w="708" w:type="dxa"/>
            <w:shd w:val="clear" w:color="auto" w:fill="auto"/>
          </w:tcPr>
          <w:p w14:paraId="23D17081" w14:textId="77777777" w:rsidR="003B5845" w:rsidRPr="00D331EF" w:rsidRDefault="003B5845" w:rsidP="00617B3E">
            <w:pPr>
              <w:pStyle w:val="SmallStandard"/>
            </w:pPr>
            <w:r w:rsidRPr="00D01517">
              <w:t>0..*</w:t>
            </w:r>
          </w:p>
        </w:tc>
        <w:tc>
          <w:tcPr>
            <w:tcW w:w="1560" w:type="dxa"/>
            <w:shd w:val="clear" w:color="auto" w:fill="auto"/>
          </w:tcPr>
          <w:p w14:paraId="34D5C3F4" w14:textId="77777777" w:rsidR="003B5845" w:rsidRPr="00132C43" w:rsidRDefault="003B5845" w:rsidP="00617B3E">
            <w:pPr>
              <w:pStyle w:val="SmallStandard"/>
            </w:pPr>
            <w:r>
              <w:t>associatedAssignmentGroups</w:t>
            </w:r>
          </w:p>
        </w:tc>
        <w:tc>
          <w:tcPr>
            <w:tcW w:w="708" w:type="dxa"/>
            <w:shd w:val="clear" w:color="auto" w:fill="auto"/>
          </w:tcPr>
          <w:p w14:paraId="07CB3F3C" w14:textId="77777777" w:rsidR="003B5845" w:rsidRPr="00D331EF" w:rsidRDefault="003B5845" w:rsidP="00617B3E">
            <w:pPr>
              <w:pStyle w:val="SmallStandard"/>
            </w:pPr>
            <w:r w:rsidRPr="00D01517">
              <w:t>0..*</w:t>
            </w:r>
          </w:p>
        </w:tc>
        <w:tc>
          <w:tcPr>
            <w:tcW w:w="567" w:type="dxa"/>
            <w:shd w:val="clear" w:color="auto" w:fill="auto"/>
          </w:tcPr>
          <w:p w14:paraId="1B45A13D" w14:textId="77777777" w:rsidR="003B5845" w:rsidRPr="00D331EF" w:rsidRDefault="003B5845" w:rsidP="00617B3E">
            <w:pPr>
              <w:pStyle w:val="SmallStandard"/>
            </w:pPr>
            <w:r>
              <w:t>N</w:t>
            </w:r>
          </w:p>
        </w:tc>
        <w:tc>
          <w:tcPr>
            <w:tcW w:w="3969" w:type="dxa"/>
            <w:shd w:val="clear" w:color="auto" w:fill="auto"/>
          </w:tcPr>
          <w:p w14:paraId="59475CBA" w14:textId="77777777" w:rsidR="003B5845" w:rsidRPr="004A00BD" w:rsidRDefault="003B5845" w:rsidP="00617B3E">
            <w:pPr>
              <w:rPr>
                <w:sz w:val="22"/>
              </w:rPr>
            </w:pPr>
          </w:p>
        </w:tc>
      </w:tr>
      <w:tr w:rsidR="003B5845" w:rsidRPr="004A00BD" w14:paraId="342C791A" w14:textId="77777777" w:rsidTr="00617B3E">
        <w:tc>
          <w:tcPr>
            <w:tcW w:w="1588" w:type="dxa"/>
            <w:shd w:val="clear" w:color="auto" w:fill="auto"/>
          </w:tcPr>
          <w:p w14:paraId="72A4040B" w14:textId="77777777" w:rsidR="003B5845" w:rsidRPr="00634625" w:rsidRDefault="003B5845" w:rsidP="00617B3E">
            <w:pPr>
              <w:pStyle w:val="SmallStandard"/>
            </w:pPr>
            <w:r>
              <w:t>AssignmentGroupSpecification</w:t>
            </w:r>
          </w:p>
        </w:tc>
        <w:tc>
          <w:tcPr>
            <w:tcW w:w="708" w:type="dxa"/>
            <w:shd w:val="clear" w:color="auto" w:fill="auto"/>
          </w:tcPr>
          <w:p w14:paraId="193C10AF" w14:textId="77777777" w:rsidR="003B5845" w:rsidRPr="00D331EF" w:rsidRDefault="003B5845" w:rsidP="00617B3E">
            <w:pPr>
              <w:pStyle w:val="SmallStandard"/>
            </w:pPr>
            <w:r w:rsidRPr="00D01517">
              <w:t>1</w:t>
            </w:r>
          </w:p>
        </w:tc>
        <w:tc>
          <w:tcPr>
            <w:tcW w:w="1560" w:type="dxa"/>
            <w:shd w:val="clear" w:color="auto" w:fill="auto"/>
          </w:tcPr>
          <w:p w14:paraId="3058D8A0" w14:textId="77777777" w:rsidR="003B5845" w:rsidRPr="00132C43" w:rsidRDefault="003B5845" w:rsidP="00617B3E">
            <w:pPr>
              <w:pStyle w:val="SmallStandard"/>
            </w:pPr>
            <w:r>
              <w:t>assignmentGroup</w:t>
            </w:r>
          </w:p>
        </w:tc>
        <w:tc>
          <w:tcPr>
            <w:tcW w:w="708" w:type="dxa"/>
            <w:shd w:val="clear" w:color="auto" w:fill="auto"/>
          </w:tcPr>
          <w:p w14:paraId="5B7B3DCD" w14:textId="77777777" w:rsidR="003B5845" w:rsidRPr="00D331EF" w:rsidRDefault="003B5845" w:rsidP="00617B3E">
            <w:pPr>
              <w:pStyle w:val="SmallStandard"/>
            </w:pPr>
            <w:r w:rsidRPr="00D01517">
              <w:t>0..*</w:t>
            </w:r>
          </w:p>
        </w:tc>
        <w:tc>
          <w:tcPr>
            <w:tcW w:w="567" w:type="dxa"/>
            <w:shd w:val="clear" w:color="auto" w:fill="auto"/>
          </w:tcPr>
          <w:p w14:paraId="21FECCD9" w14:textId="77777777" w:rsidR="003B5845" w:rsidRDefault="003B5845" w:rsidP="00617B3E">
            <w:pPr>
              <w:pStyle w:val="SmallStandard"/>
            </w:pPr>
            <w:r>
              <w:t>Y</w:t>
            </w:r>
          </w:p>
        </w:tc>
        <w:tc>
          <w:tcPr>
            <w:tcW w:w="3969" w:type="dxa"/>
            <w:shd w:val="clear" w:color="auto" w:fill="auto"/>
          </w:tcPr>
          <w:p w14:paraId="47055F79"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292EB39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6" w:name="_fb8015537d3b09dc493251e680ff2442"/>
      <w:r>
        <w:rPr>
          <w:lang w:val="en-GB"/>
        </w:rPr>
        <w:t>AssignmentGroupSpecification</w:t>
      </w:r>
      <w:bookmarkEnd w:id="996"/>
    </w:p>
    <w:p w14:paraId="7FAD475A" w14:textId="77777777" w:rsidR="003B5845" w:rsidRDefault="003B5845" w:rsidP="003B5845">
      <w:r>
        <w:rPr>
          <w:sz w:val="18"/>
          <w:szCs w:val="18"/>
        </w:rPr>
        <w:t xml:space="preserve">Specification that contains </w:t>
      </w:r>
      <w:r>
        <w:rPr>
          <w:i/>
          <w:iCs/>
          <w:sz w:val="18"/>
          <w:szCs w:val="18"/>
        </w:rPr>
        <w:t>AssignmentGroups</w:t>
      </w:r>
      <w:r>
        <w:rPr>
          <w:sz w:val="18"/>
          <w:szCs w:val="18"/>
        </w:rPr>
        <w:t>.</w:t>
      </w:r>
    </w:p>
    <w:p w14:paraId="359746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041E6E" w14:textId="77777777" w:rsidTr="00617B3E">
        <w:tc>
          <w:tcPr>
            <w:tcW w:w="2013" w:type="dxa"/>
            <w:shd w:val="clear" w:color="auto" w:fill="auto"/>
            <w:tcMar>
              <w:top w:w="28" w:type="dxa"/>
              <w:left w:w="28" w:type="dxa"/>
              <w:bottom w:w="28" w:type="dxa"/>
              <w:right w:w="28" w:type="dxa"/>
            </w:tcMar>
          </w:tcPr>
          <w:p w14:paraId="076BF7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74AF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5A4AA27" w14:textId="77777777" w:rsidTr="00617B3E">
        <w:tc>
          <w:tcPr>
            <w:tcW w:w="2013" w:type="dxa"/>
            <w:shd w:val="clear" w:color="auto" w:fill="auto"/>
            <w:tcMar>
              <w:top w:w="28" w:type="dxa"/>
              <w:left w:w="28" w:type="dxa"/>
              <w:bottom w:w="28" w:type="dxa"/>
              <w:right w:w="28" w:type="dxa"/>
            </w:tcMar>
          </w:tcPr>
          <w:p w14:paraId="261031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A6A16" w14:textId="77777777" w:rsidR="003B5845" w:rsidRPr="004A00BD" w:rsidRDefault="003B5845" w:rsidP="00617B3E">
            <w:pPr>
              <w:rPr>
                <w:sz w:val="22"/>
              </w:rPr>
            </w:pPr>
          </w:p>
        </w:tc>
      </w:tr>
      <w:tr w:rsidR="003B5845" w:rsidRPr="008359F5" w14:paraId="2C4FA10C" w14:textId="77777777" w:rsidTr="00617B3E">
        <w:tc>
          <w:tcPr>
            <w:tcW w:w="2013" w:type="dxa"/>
            <w:shd w:val="clear" w:color="auto" w:fill="auto"/>
            <w:tcMar>
              <w:top w:w="28" w:type="dxa"/>
              <w:left w:w="28" w:type="dxa"/>
              <w:bottom w:w="28" w:type="dxa"/>
              <w:right w:w="28" w:type="dxa"/>
            </w:tcMar>
          </w:tcPr>
          <w:p w14:paraId="792084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7666B8" w14:textId="77777777" w:rsidR="003B5845" w:rsidRPr="000437C1" w:rsidRDefault="003B5845" w:rsidP="00617B3E">
            <w:pPr>
              <w:pStyle w:val="SmallStandard"/>
            </w:pPr>
            <w:r>
              <w:t>false</w:t>
            </w:r>
          </w:p>
        </w:tc>
      </w:tr>
    </w:tbl>
    <w:p w14:paraId="05E21B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1B47B" w14:textId="77777777" w:rsidTr="00617B3E">
        <w:tc>
          <w:tcPr>
            <w:tcW w:w="3856" w:type="dxa"/>
            <w:gridSpan w:val="3"/>
            <w:shd w:val="clear" w:color="auto" w:fill="auto"/>
          </w:tcPr>
          <w:p w14:paraId="4E36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B72A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1EEED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903489" w14:textId="77777777" w:rsidTr="00617B3E">
        <w:tc>
          <w:tcPr>
            <w:tcW w:w="1573" w:type="dxa"/>
            <w:shd w:val="clear" w:color="auto" w:fill="auto"/>
          </w:tcPr>
          <w:p w14:paraId="3615C55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3FD7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3CD9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17FFD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689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6B971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0878B5" w14:textId="77777777" w:rsidTr="00617B3E">
        <w:tc>
          <w:tcPr>
            <w:tcW w:w="1573" w:type="dxa"/>
            <w:shd w:val="clear" w:color="auto" w:fill="auto"/>
          </w:tcPr>
          <w:p w14:paraId="403C23D1" w14:textId="77777777" w:rsidR="003B5845" w:rsidRPr="00634625" w:rsidRDefault="003B5845" w:rsidP="00617B3E">
            <w:pPr>
              <w:pStyle w:val="SmallStandard"/>
            </w:pPr>
            <w:r>
              <w:t>AssignmentGroup</w:t>
            </w:r>
          </w:p>
        </w:tc>
        <w:tc>
          <w:tcPr>
            <w:tcW w:w="1574" w:type="dxa"/>
            <w:shd w:val="clear" w:color="auto" w:fill="auto"/>
          </w:tcPr>
          <w:p w14:paraId="5E36DDAB" w14:textId="77777777" w:rsidR="003B5845" w:rsidRPr="00132C43" w:rsidRDefault="003B5845" w:rsidP="00617B3E">
            <w:pPr>
              <w:pStyle w:val="SmallStandard"/>
            </w:pPr>
            <w:r>
              <w:t>assignmentGroup</w:t>
            </w:r>
          </w:p>
        </w:tc>
        <w:tc>
          <w:tcPr>
            <w:tcW w:w="708" w:type="dxa"/>
            <w:shd w:val="clear" w:color="auto" w:fill="auto"/>
          </w:tcPr>
          <w:p w14:paraId="79E2D3AA" w14:textId="77777777" w:rsidR="003B5845" w:rsidRPr="00D331EF" w:rsidRDefault="003B5845" w:rsidP="00617B3E">
            <w:pPr>
              <w:pStyle w:val="SmallStandard"/>
            </w:pPr>
            <w:r w:rsidRPr="00574783">
              <w:t>0..*</w:t>
            </w:r>
          </w:p>
        </w:tc>
        <w:tc>
          <w:tcPr>
            <w:tcW w:w="709" w:type="dxa"/>
            <w:shd w:val="clear" w:color="auto" w:fill="auto"/>
          </w:tcPr>
          <w:p w14:paraId="0DDF2C34" w14:textId="77777777" w:rsidR="003B5845" w:rsidRPr="00D331EF" w:rsidRDefault="003B5845" w:rsidP="00617B3E">
            <w:pPr>
              <w:pStyle w:val="SmallStandard"/>
            </w:pPr>
            <w:r w:rsidRPr="00207506">
              <w:t>1</w:t>
            </w:r>
          </w:p>
        </w:tc>
        <w:tc>
          <w:tcPr>
            <w:tcW w:w="567" w:type="dxa"/>
            <w:shd w:val="clear" w:color="auto" w:fill="auto"/>
          </w:tcPr>
          <w:p w14:paraId="45AF7BB7" w14:textId="77777777" w:rsidR="003B5845" w:rsidRDefault="003B5845" w:rsidP="00617B3E">
            <w:pPr>
              <w:pStyle w:val="SmallStandard"/>
            </w:pPr>
            <w:r>
              <w:t>Y</w:t>
            </w:r>
          </w:p>
        </w:tc>
        <w:tc>
          <w:tcPr>
            <w:tcW w:w="3969" w:type="dxa"/>
            <w:shd w:val="clear" w:color="auto" w:fill="auto"/>
          </w:tcPr>
          <w:p w14:paraId="7829F77D"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490BB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7" w:name="_efc41a49bfbdb255be8ca9f692b07da1"/>
      <w:r>
        <w:rPr>
          <w:lang w:val="en-GB"/>
        </w:rPr>
        <w:t>DocumentRelatedAssignmentGroup</w:t>
      </w:r>
      <w:bookmarkEnd w:id="997"/>
    </w:p>
    <w:p w14:paraId="60E50C07" w14:textId="77777777" w:rsidR="003B5845" w:rsidRPr="00A518C2" w:rsidRDefault="003B5845" w:rsidP="003B5845">
      <w:pPr>
        <w:rPr>
          <w:lang w:val="en-GB"/>
        </w:rPr>
      </w:pPr>
      <w:r w:rsidRPr="00A518C2">
        <w:rPr>
          <w:sz w:val="18"/>
          <w:szCs w:val="18"/>
          <w:lang w:val="en-GB"/>
        </w:rPr>
        <w:t xml:space="preserve">A DocumentRelatedAssignmentGroup allows the creation of traceability links to elements in a </w:t>
      </w:r>
      <w:r w:rsidRPr="00A518C2">
        <w:rPr>
          <w:i/>
          <w:iCs/>
          <w:sz w:val="18"/>
          <w:szCs w:val="18"/>
          <w:lang w:val="en-GB"/>
        </w:rPr>
        <w:t>DocumentVersion</w:t>
      </w:r>
      <w:r w:rsidRPr="00A518C2">
        <w:rPr>
          <w:sz w:val="18"/>
          <w:szCs w:val="18"/>
          <w:lang w:val="en-GB"/>
        </w:rPr>
        <w:t xml:space="preserve"> for a set of VEC objects. The semantic of the traceability link is defined by the </w:t>
      </w:r>
      <w:r w:rsidRPr="00A518C2">
        <w:rPr>
          <w:i/>
          <w:iCs/>
          <w:sz w:val="18"/>
          <w:szCs w:val="18"/>
          <w:lang w:val="en-GB"/>
        </w:rPr>
        <w:t>DocumentRelationType.</w:t>
      </w:r>
    </w:p>
    <w:p w14:paraId="4E0B44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E34C2E" w14:textId="77777777" w:rsidTr="00617B3E">
        <w:tc>
          <w:tcPr>
            <w:tcW w:w="2013" w:type="dxa"/>
            <w:shd w:val="clear" w:color="auto" w:fill="auto"/>
            <w:tcMar>
              <w:top w:w="28" w:type="dxa"/>
              <w:left w:w="28" w:type="dxa"/>
              <w:bottom w:w="28" w:type="dxa"/>
              <w:right w:w="28" w:type="dxa"/>
            </w:tcMar>
          </w:tcPr>
          <w:p w14:paraId="2140984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1F894E"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4A3675F" w14:textId="77777777" w:rsidTr="00617B3E">
        <w:tc>
          <w:tcPr>
            <w:tcW w:w="2013" w:type="dxa"/>
            <w:shd w:val="clear" w:color="auto" w:fill="auto"/>
            <w:tcMar>
              <w:top w:w="28" w:type="dxa"/>
              <w:left w:w="28" w:type="dxa"/>
              <w:bottom w:w="28" w:type="dxa"/>
              <w:right w:w="28" w:type="dxa"/>
            </w:tcMar>
          </w:tcPr>
          <w:p w14:paraId="24EE48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546494" w14:textId="77777777" w:rsidR="003B5845" w:rsidRPr="004A00BD" w:rsidRDefault="003B5845" w:rsidP="00617B3E">
            <w:pPr>
              <w:rPr>
                <w:sz w:val="22"/>
              </w:rPr>
            </w:pPr>
          </w:p>
        </w:tc>
      </w:tr>
      <w:tr w:rsidR="003B5845" w:rsidRPr="008359F5" w14:paraId="277D4D77" w14:textId="77777777" w:rsidTr="00617B3E">
        <w:tc>
          <w:tcPr>
            <w:tcW w:w="2013" w:type="dxa"/>
            <w:shd w:val="clear" w:color="auto" w:fill="auto"/>
            <w:tcMar>
              <w:top w:w="28" w:type="dxa"/>
              <w:left w:w="28" w:type="dxa"/>
              <w:bottom w:w="28" w:type="dxa"/>
              <w:right w:w="28" w:type="dxa"/>
            </w:tcMar>
          </w:tcPr>
          <w:p w14:paraId="5BC16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58CD969" w14:textId="77777777" w:rsidR="003B5845" w:rsidRPr="000437C1" w:rsidRDefault="003B5845" w:rsidP="00617B3E">
            <w:pPr>
              <w:pStyle w:val="SmallStandard"/>
            </w:pPr>
            <w:r>
              <w:t>false</w:t>
            </w:r>
          </w:p>
        </w:tc>
      </w:tr>
    </w:tbl>
    <w:p w14:paraId="0D118A2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85D48" w14:textId="77777777" w:rsidTr="00617B3E">
        <w:tc>
          <w:tcPr>
            <w:tcW w:w="2013" w:type="dxa"/>
            <w:shd w:val="clear" w:color="auto" w:fill="auto"/>
            <w:tcMar>
              <w:top w:w="28" w:type="dxa"/>
              <w:left w:w="28" w:type="dxa"/>
              <w:bottom w:w="28" w:type="dxa"/>
              <w:right w:w="28" w:type="dxa"/>
            </w:tcMar>
          </w:tcPr>
          <w:p w14:paraId="74EE9F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5C2A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B893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F3D6E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DD93A2F" w14:textId="77777777" w:rsidTr="00617B3E">
        <w:tc>
          <w:tcPr>
            <w:tcW w:w="2013" w:type="dxa"/>
            <w:shd w:val="clear" w:color="auto" w:fill="auto"/>
            <w:tcMar>
              <w:top w:w="28" w:type="dxa"/>
              <w:left w:w="28" w:type="dxa"/>
              <w:bottom w:w="28" w:type="dxa"/>
              <w:right w:w="28" w:type="dxa"/>
            </w:tcMar>
          </w:tcPr>
          <w:p w14:paraId="276F70F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94D9D73" w14:textId="77777777" w:rsidR="003B5845" w:rsidRPr="008359F5" w:rsidRDefault="003B5845" w:rsidP="00617B3E">
            <w:pPr>
              <w:pStyle w:val="SmallStandard"/>
            </w:pPr>
            <w:r w:rsidRPr="00D21799">
              <w:t>DocumentRelationType</w:t>
            </w:r>
          </w:p>
        </w:tc>
        <w:tc>
          <w:tcPr>
            <w:tcW w:w="709" w:type="dxa"/>
            <w:shd w:val="clear" w:color="auto" w:fill="auto"/>
            <w:tcMar>
              <w:top w:w="28" w:type="dxa"/>
              <w:left w:w="28" w:type="dxa"/>
              <w:bottom w:w="28" w:type="dxa"/>
              <w:right w:w="28" w:type="dxa"/>
            </w:tcMar>
          </w:tcPr>
          <w:p w14:paraId="319E50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7B2F7B" w14:textId="77777777" w:rsidR="003B5845" w:rsidRPr="004A00BD" w:rsidRDefault="003B5845" w:rsidP="00617B3E">
            <w:pPr>
              <w:rPr>
                <w:sz w:val="22"/>
              </w:rPr>
            </w:pPr>
          </w:p>
        </w:tc>
      </w:tr>
      <w:tr w:rsidR="003B5845" w:rsidRPr="004A00BD" w14:paraId="301DCAB2" w14:textId="77777777" w:rsidTr="00617B3E">
        <w:tc>
          <w:tcPr>
            <w:tcW w:w="2013" w:type="dxa"/>
            <w:shd w:val="clear" w:color="auto" w:fill="auto"/>
            <w:tcMar>
              <w:top w:w="28" w:type="dxa"/>
              <w:left w:w="28" w:type="dxa"/>
              <w:bottom w:w="28" w:type="dxa"/>
              <w:right w:w="28" w:type="dxa"/>
            </w:tcMar>
          </w:tcPr>
          <w:p w14:paraId="6199CEE6" w14:textId="77777777" w:rsidR="003B5845" w:rsidRPr="00620BBE" w:rsidRDefault="003B5845" w:rsidP="00617B3E">
            <w:pPr>
              <w:pStyle w:val="SmallStandard"/>
            </w:pPr>
            <w:r w:rsidRPr="00620BBE">
              <w:t>relatedIdentification</w:t>
            </w:r>
          </w:p>
        </w:tc>
        <w:tc>
          <w:tcPr>
            <w:tcW w:w="1559" w:type="dxa"/>
            <w:shd w:val="clear" w:color="auto" w:fill="auto"/>
            <w:tcMar>
              <w:top w:w="28" w:type="dxa"/>
              <w:left w:w="28" w:type="dxa"/>
              <w:bottom w:w="28" w:type="dxa"/>
              <w:right w:w="28" w:type="dxa"/>
            </w:tcMar>
          </w:tcPr>
          <w:p w14:paraId="64A345B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74A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C491E5" w14:textId="77777777" w:rsidR="003B5845" w:rsidRPr="004A00BD" w:rsidRDefault="003B5845" w:rsidP="00617B3E">
            <w:pPr>
              <w:jc w:val="left"/>
              <w:rPr>
                <w:sz w:val="22"/>
                <w:lang w:val="en-GB"/>
              </w:rPr>
            </w:pPr>
            <w:r w:rsidRPr="004A00BD">
              <w:rPr>
                <w:sz w:val="16"/>
                <w:szCs w:val="16"/>
                <w:lang w:val="en-GB"/>
              </w:rPr>
              <w:t xml:space="preserve">If this group relates to a specific element in the </w:t>
            </w:r>
            <w:r w:rsidRPr="004A00BD">
              <w:rPr>
                <w:i/>
                <w:iCs/>
                <w:sz w:val="16"/>
                <w:szCs w:val="16"/>
                <w:lang w:val="en-GB"/>
              </w:rPr>
              <w:t>relatedDocumentVersion</w:t>
            </w:r>
            <w:r w:rsidRPr="004A00BD">
              <w:rPr>
                <w:sz w:val="16"/>
                <w:szCs w:val="16"/>
                <w:lang w:val="en-GB"/>
              </w:rPr>
              <w:t xml:space="preserve"> the identifier of the element is defined in this attribute (e.g. a requirements number).</w:t>
            </w:r>
          </w:p>
        </w:tc>
      </w:tr>
    </w:tbl>
    <w:p w14:paraId="01F5D3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D6AC75C" w14:textId="77777777" w:rsidTr="00617B3E">
        <w:tc>
          <w:tcPr>
            <w:tcW w:w="3856" w:type="dxa"/>
            <w:gridSpan w:val="3"/>
            <w:shd w:val="clear" w:color="auto" w:fill="auto"/>
          </w:tcPr>
          <w:p w14:paraId="4EC3729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10EFA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C73C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A58F4E" w14:textId="77777777" w:rsidTr="00617B3E">
        <w:tc>
          <w:tcPr>
            <w:tcW w:w="1573" w:type="dxa"/>
            <w:shd w:val="clear" w:color="auto" w:fill="auto"/>
          </w:tcPr>
          <w:p w14:paraId="646F01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AB50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8DFB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1BA0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DF0A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3594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7A333E" w14:textId="77777777" w:rsidTr="00617B3E">
        <w:tc>
          <w:tcPr>
            <w:tcW w:w="1573" w:type="dxa"/>
            <w:shd w:val="clear" w:color="auto" w:fill="auto"/>
          </w:tcPr>
          <w:p w14:paraId="4F775CE1" w14:textId="77777777" w:rsidR="003B5845" w:rsidRPr="00634625" w:rsidRDefault="003B5845" w:rsidP="00617B3E">
            <w:pPr>
              <w:pStyle w:val="SmallStandard"/>
            </w:pPr>
            <w:r>
              <w:t>SheetOrChapter</w:t>
            </w:r>
          </w:p>
        </w:tc>
        <w:tc>
          <w:tcPr>
            <w:tcW w:w="1574" w:type="dxa"/>
            <w:shd w:val="clear" w:color="auto" w:fill="auto"/>
          </w:tcPr>
          <w:p w14:paraId="313310C3" w14:textId="77777777" w:rsidR="003B5845" w:rsidRPr="00132C43" w:rsidRDefault="003B5845" w:rsidP="00617B3E">
            <w:pPr>
              <w:pStyle w:val="SmallStandard"/>
            </w:pPr>
            <w:r>
              <w:t>relatedSheetOrChapter</w:t>
            </w:r>
          </w:p>
        </w:tc>
        <w:tc>
          <w:tcPr>
            <w:tcW w:w="708" w:type="dxa"/>
            <w:shd w:val="clear" w:color="auto" w:fill="auto"/>
          </w:tcPr>
          <w:p w14:paraId="0F16C755" w14:textId="77777777" w:rsidR="003B5845" w:rsidRPr="00D331EF" w:rsidRDefault="003B5845" w:rsidP="00617B3E">
            <w:pPr>
              <w:pStyle w:val="SmallStandard"/>
            </w:pPr>
            <w:r w:rsidRPr="00574783">
              <w:t>0..1</w:t>
            </w:r>
          </w:p>
        </w:tc>
        <w:tc>
          <w:tcPr>
            <w:tcW w:w="709" w:type="dxa"/>
            <w:shd w:val="clear" w:color="auto" w:fill="auto"/>
          </w:tcPr>
          <w:p w14:paraId="77E9CE15" w14:textId="77777777" w:rsidR="003B5845" w:rsidRPr="00D331EF" w:rsidRDefault="003B5845" w:rsidP="00617B3E">
            <w:pPr>
              <w:pStyle w:val="SmallStandard"/>
            </w:pPr>
            <w:r w:rsidRPr="00207506">
              <w:t>0..*</w:t>
            </w:r>
          </w:p>
        </w:tc>
        <w:tc>
          <w:tcPr>
            <w:tcW w:w="567" w:type="dxa"/>
            <w:shd w:val="clear" w:color="auto" w:fill="auto"/>
          </w:tcPr>
          <w:p w14:paraId="5F940366" w14:textId="77777777" w:rsidR="003B5845" w:rsidRPr="00D331EF" w:rsidRDefault="003B5845" w:rsidP="00617B3E">
            <w:pPr>
              <w:pStyle w:val="SmallStandard"/>
            </w:pPr>
            <w:r>
              <w:t>N</w:t>
            </w:r>
          </w:p>
        </w:tc>
        <w:tc>
          <w:tcPr>
            <w:tcW w:w="3969" w:type="dxa"/>
            <w:shd w:val="clear" w:color="auto" w:fill="auto"/>
          </w:tcPr>
          <w:p w14:paraId="4C533EFD"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0A44F12"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491AED49" w14:textId="77777777" w:rsidTr="00617B3E">
        <w:tc>
          <w:tcPr>
            <w:tcW w:w="1573" w:type="dxa"/>
            <w:shd w:val="clear" w:color="auto" w:fill="auto"/>
          </w:tcPr>
          <w:p w14:paraId="2D0C92DD" w14:textId="77777777" w:rsidR="003B5845" w:rsidRPr="00634625" w:rsidRDefault="003B5845" w:rsidP="00617B3E">
            <w:pPr>
              <w:pStyle w:val="SmallStandard"/>
            </w:pPr>
            <w:r>
              <w:t>DocumentVersion</w:t>
            </w:r>
          </w:p>
        </w:tc>
        <w:tc>
          <w:tcPr>
            <w:tcW w:w="1574" w:type="dxa"/>
            <w:shd w:val="clear" w:color="auto" w:fill="auto"/>
          </w:tcPr>
          <w:p w14:paraId="566AEABF" w14:textId="77777777" w:rsidR="003B5845" w:rsidRPr="00132C43" w:rsidRDefault="003B5845" w:rsidP="00617B3E">
            <w:pPr>
              <w:pStyle w:val="SmallStandard"/>
            </w:pPr>
            <w:r>
              <w:t>relatedDocumentVersion</w:t>
            </w:r>
          </w:p>
        </w:tc>
        <w:tc>
          <w:tcPr>
            <w:tcW w:w="708" w:type="dxa"/>
            <w:shd w:val="clear" w:color="auto" w:fill="auto"/>
          </w:tcPr>
          <w:p w14:paraId="5EBC7FA5" w14:textId="77777777" w:rsidR="003B5845" w:rsidRPr="00D331EF" w:rsidRDefault="003B5845" w:rsidP="00617B3E">
            <w:pPr>
              <w:pStyle w:val="SmallStandard"/>
            </w:pPr>
            <w:r w:rsidRPr="00574783">
              <w:t>1</w:t>
            </w:r>
          </w:p>
        </w:tc>
        <w:tc>
          <w:tcPr>
            <w:tcW w:w="709" w:type="dxa"/>
            <w:shd w:val="clear" w:color="auto" w:fill="auto"/>
          </w:tcPr>
          <w:p w14:paraId="0079CA1E" w14:textId="77777777" w:rsidR="003B5845" w:rsidRPr="00D331EF" w:rsidRDefault="003B5845" w:rsidP="00617B3E">
            <w:pPr>
              <w:pStyle w:val="SmallStandard"/>
            </w:pPr>
            <w:r w:rsidRPr="00207506">
              <w:t>0..*</w:t>
            </w:r>
          </w:p>
        </w:tc>
        <w:tc>
          <w:tcPr>
            <w:tcW w:w="567" w:type="dxa"/>
            <w:shd w:val="clear" w:color="auto" w:fill="auto"/>
          </w:tcPr>
          <w:p w14:paraId="5B4B86F6" w14:textId="77777777" w:rsidR="003B5845" w:rsidRPr="00D331EF" w:rsidRDefault="003B5845" w:rsidP="00617B3E">
            <w:pPr>
              <w:pStyle w:val="SmallStandard"/>
            </w:pPr>
            <w:r>
              <w:t>N</w:t>
            </w:r>
          </w:p>
        </w:tc>
        <w:tc>
          <w:tcPr>
            <w:tcW w:w="3969" w:type="dxa"/>
            <w:shd w:val="clear" w:color="auto" w:fill="auto"/>
          </w:tcPr>
          <w:p w14:paraId="7B856F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bl>
    <w:p w14:paraId="290DD9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8" w:name="_48ad0dac2d73b65c60c519aef9fc10fb"/>
      <w:r>
        <w:rPr>
          <w:lang w:val="en-GB"/>
        </w:rPr>
        <w:t>FunctionalAssignmentGroup</w:t>
      </w:r>
      <w:bookmarkEnd w:id="998"/>
    </w:p>
    <w:p w14:paraId="135CA32B"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FunctionalAssignmentGroup </w:t>
      </w:r>
      <w:r w:rsidRPr="00A518C2">
        <w:rPr>
          <w:sz w:val="18"/>
          <w:szCs w:val="18"/>
          <w:lang w:val="en-GB"/>
        </w:rPr>
        <w:t>clusters elements that contribute to a specific function or a functional aspect. With such a group, certain functional requirements can be associated.</w:t>
      </w:r>
    </w:p>
    <w:p w14:paraId="63EC62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FC819A" w14:textId="77777777" w:rsidTr="00617B3E">
        <w:tc>
          <w:tcPr>
            <w:tcW w:w="2013" w:type="dxa"/>
            <w:shd w:val="clear" w:color="auto" w:fill="auto"/>
            <w:tcMar>
              <w:top w:w="28" w:type="dxa"/>
              <w:left w:w="28" w:type="dxa"/>
              <w:bottom w:w="28" w:type="dxa"/>
              <w:right w:w="28" w:type="dxa"/>
            </w:tcMar>
          </w:tcPr>
          <w:p w14:paraId="7E8D31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B5E41A"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9FE3440" w14:textId="77777777" w:rsidTr="00617B3E">
        <w:tc>
          <w:tcPr>
            <w:tcW w:w="2013" w:type="dxa"/>
            <w:shd w:val="clear" w:color="auto" w:fill="auto"/>
            <w:tcMar>
              <w:top w:w="28" w:type="dxa"/>
              <w:left w:w="28" w:type="dxa"/>
              <w:bottom w:w="28" w:type="dxa"/>
              <w:right w:w="28" w:type="dxa"/>
            </w:tcMar>
          </w:tcPr>
          <w:p w14:paraId="6F04C7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6E77FF" w14:textId="77777777" w:rsidR="003B5845" w:rsidRPr="004A00BD" w:rsidRDefault="003B5845" w:rsidP="00617B3E">
            <w:pPr>
              <w:rPr>
                <w:sz w:val="22"/>
              </w:rPr>
            </w:pPr>
          </w:p>
        </w:tc>
      </w:tr>
      <w:tr w:rsidR="003B5845" w:rsidRPr="008359F5" w14:paraId="7240E61F" w14:textId="77777777" w:rsidTr="00617B3E">
        <w:tc>
          <w:tcPr>
            <w:tcW w:w="2013" w:type="dxa"/>
            <w:shd w:val="clear" w:color="auto" w:fill="auto"/>
            <w:tcMar>
              <w:top w:w="28" w:type="dxa"/>
              <w:left w:w="28" w:type="dxa"/>
              <w:bottom w:w="28" w:type="dxa"/>
              <w:right w:w="28" w:type="dxa"/>
            </w:tcMar>
          </w:tcPr>
          <w:p w14:paraId="482741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F8A78F" w14:textId="77777777" w:rsidR="003B5845" w:rsidRPr="000437C1" w:rsidRDefault="003B5845" w:rsidP="00617B3E">
            <w:pPr>
              <w:pStyle w:val="SmallStandard"/>
            </w:pPr>
            <w:r>
              <w:t>false</w:t>
            </w:r>
          </w:p>
        </w:tc>
      </w:tr>
    </w:tbl>
    <w:p w14:paraId="3EC936E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4EDB3C" w14:textId="77777777" w:rsidTr="00617B3E">
        <w:tc>
          <w:tcPr>
            <w:tcW w:w="2013" w:type="dxa"/>
            <w:shd w:val="clear" w:color="auto" w:fill="auto"/>
            <w:tcMar>
              <w:top w:w="28" w:type="dxa"/>
              <w:left w:w="28" w:type="dxa"/>
              <w:bottom w:w="28" w:type="dxa"/>
              <w:right w:w="28" w:type="dxa"/>
            </w:tcMar>
          </w:tcPr>
          <w:p w14:paraId="484C68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3FB7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6208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DF370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EB1E26" w14:textId="77777777" w:rsidTr="00617B3E">
        <w:tc>
          <w:tcPr>
            <w:tcW w:w="2013" w:type="dxa"/>
            <w:shd w:val="clear" w:color="auto" w:fill="auto"/>
            <w:tcMar>
              <w:top w:w="28" w:type="dxa"/>
              <w:left w:w="28" w:type="dxa"/>
              <w:bottom w:w="28" w:type="dxa"/>
              <w:right w:w="28" w:type="dxa"/>
            </w:tcMar>
          </w:tcPr>
          <w:p w14:paraId="3E3D88E1" w14:textId="77777777" w:rsidR="003B5845" w:rsidRPr="00620BBE" w:rsidRDefault="003B5845" w:rsidP="00617B3E">
            <w:pPr>
              <w:pStyle w:val="SmallStandard"/>
            </w:pPr>
            <w:r w:rsidRPr="00620BBE">
              <w:t>functionalRequirements</w:t>
            </w:r>
          </w:p>
        </w:tc>
        <w:tc>
          <w:tcPr>
            <w:tcW w:w="1559" w:type="dxa"/>
            <w:shd w:val="clear" w:color="auto" w:fill="auto"/>
            <w:tcMar>
              <w:top w:w="28" w:type="dxa"/>
              <w:left w:w="28" w:type="dxa"/>
              <w:bottom w:w="28" w:type="dxa"/>
              <w:right w:w="28" w:type="dxa"/>
            </w:tcMar>
          </w:tcPr>
          <w:p w14:paraId="59B8F1C9" w14:textId="77777777" w:rsidR="003B5845" w:rsidRPr="008359F5" w:rsidRDefault="003B5845" w:rsidP="00617B3E">
            <w:pPr>
              <w:pStyle w:val="SmallStandard"/>
            </w:pPr>
            <w:r w:rsidRPr="00D21799">
              <w:t>FunctionalRequirement</w:t>
            </w:r>
          </w:p>
        </w:tc>
        <w:tc>
          <w:tcPr>
            <w:tcW w:w="709" w:type="dxa"/>
            <w:shd w:val="clear" w:color="auto" w:fill="auto"/>
            <w:tcMar>
              <w:top w:w="28" w:type="dxa"/>
              <w:left w:w="28" w:type="dxa"/>
              <w:bottom w:w="28" w:type="dxa"/>
              <w:right w:w="28" w:type="dxa"/>
            </w:tcMar>
          </w:tcPr>
          <w:p w14:paraId="272081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523C173" w14:textId="77777777" w:rsidR="003B5845" w:rsidRPr="004A00BD" w:rsidRDefault="003B5845" w:rsidP="00617B3E">
            <w:pPr>
              <w:jc w:val="left"/>
              <w:rPr>
                <w:sz w:val="22"/>
                <w:lang w:val="en-GB"/>
              </w:rPr>
            </w:pPr>
            <w:r w:rsidRPr="004A00BD">
              <w:rPr>
                <w:sz w:val="16"/>
                <w:szCs w:val="16"/>
                <w:lang w:val="en-GB"/>
              </w:rPr>
              <w:t>Functional requirements that apply to the members of this group.</w:t>
            </w:r>
          </w:p>
          <w:p w14:paraId="67C12667" w14:textId="77777777" w:rsidR="003B5845" w:rsidRPr="004A00BD" w:rsidRDefault="003B5845" w:rsidP="00617B3E">
            <w:pPr>
              <w:jc w:val="left"/>
              <w:rPr>
                <w:sz w:val="22"/>
                <w:lang w:val="en-GB"/>
              </w:rPr>
            </w:pPr>
            <w:r w:rsidRPr="004A00BD">
              <w:rPr>
                <w:sz w:val="16"/>
                <w:szCs w:val="16"/>
                <w:lang w:val="en-GB"/>
              </w:rPr>
              <w:t xml:space="preserve"> </w:t>
            </w:r>
          </w:p>
        </w:tc>
      </w:tr>
    </w:tbl>
    <w:p w14:paraId="11F084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9" w:name="_856836eff95288f440fd7bf3e78f9993"/>
      <w:r>
        <w:rPr>
          <w:lang w:val="en-GB"/>
        </w:rPr>
        <w:t>FunctionalRequirement</w:t>
      </w:r>
      <w:bookmarkEnd w:id="999"/>
    </w:p>
    <w:p w14:paraId="532197C9" w14:textId="77777777" w:rsidR="003B5845" w:rsidRPr="00A518C2" w:rsidRDefault="003B5845" w:rsidP="003B5845">
      <w:pPr>
        <w:rPr>
          <w:lang w:val="en-GB"/>
        </w:rPr>
      </w:pPr>
      <w:r w:rsidRPr="00A518C2">
        <w:rPr>
          <w:sz w:val="18"/>
          <w:szCs w:val="18"/>
          <w:lang w:val="en-GB"/>
        </w:rPr>
        <w:t>Allows the definition of functional requirements in an enumerable way (e.g. conformance to a certain ASIL level). Attributes of this type have the multiplicity of [0..*]. The following restrictions apply:</w:t>
      </w:r>
    </w:p>
    <w:p w14:paraId="4AC8D249"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combination of type &amp; referenceSystem only a single value is allowed. </w:t>
      </w:r>
      <w:r>
        <w:t>For single type</w:t>
      </w:r>
    </w:p>
    <w:p w14:paraId="15381350"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specific type and different references systems, multiple values are allowed. </w:t>
      </w:r>
      <w:r>
        <w:t>However, they must express the same semantic value.</w:t>
      </w:r>
    </w:p>
    <w:p w14:paraId="2349A0E8" w14:textId="77777777" w:rsidR="003B5845" w:rsidRPr="00A518C2" w:rsidRDefault="003B5845" w:rsidP="00D50625">
      <w:pPr>
        <w:numPr>
          <w:ilvl w:val="0"/>
          <w:numId w:val="18"/>
        </w:numPr>
        <w:autoSpaceDE/>
        <w:autoSpaceDN/>
        <w:adjustRightInd/>
        <w:spacing w:before="0" w:after="120" w:line="240" w:lineRule="auto"/>
        <w:rPr>
          <w:lang w:val="en-GB"/>
        </w:rPr>
      </w:pPr>
      <w:r w:rsidRPr="00A518C2">
        <w:rPr>
          <w:lang w:val="en-GB"/>
        </w:rPr>
        <w:t>For different types multiple values are allowed.</w:t>
      </w:r>
    </w:p>
    <w:p w14:paraId="5AAEAAA3" w14:textId="77777777" w:rsidR="003B5845" w:rsidRPr="00A518C2" w:rsidRDefault="003B5845" w:rsidP="003B5845">
      <w:pPr>
        <w:rPr>
          <w:lang w:val="en-GB"/>
        </w:rPr>
      </w:pPr>
      <w:r w:rsidRPr="00A518C2">
        <w:rPr>
          <w:sz w:val="18"/>
          <w:szCs w:val="18"/>
          <w:lang w:val="en-GB"/>
        </w:rPr>
        <w:lastRenderedPageBreak/>
        <w:t xml:space="preserve"> </w:t>
      </w:r>
    </w:p>
    <w:p w14:paraId="79D51E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8422F0" w14:textId="77777777" w:rsidTr="00617B3E">
        <w:tc>
          <w:tcPr>
            <w:tcW w:w="2013" w:type="dxa"/>
            <w:shd w:val="clear" w:color="auto" w:fill="auto"/>
            <w:tcMar>
              <w:top w:w="28" w:type="dxa"/>
              <w:left w:w="28" w:type="dxa"/>
              <w:bottom w:w="28" w:type="dxa"/>
              <w:right w:w="28" w:type="dxa"/>
            </w:tcMar>
          </w:tcPr>
          <w:p w14:paraId="00022AA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2AB58F" w14:textId="77777777" w:rsidR="003B5845" w:rsidRPr="004A00BD" w:rsidRDefault="003B5845" w:rsidP="00617B3E">
            <w:pPr>
              <w:rPr>
                <w:sz w:val="22"/>
              </w:rPr>
            </w:pPr>
          </w:p>
        </w:tc>
      </w:tr>
      <w:tr w:rsidR="003B5845" w:rsidRPr="008359F5" w14:paraId="27525DD9" w14:textId="77777777" w:rsidTr="00617B3E">
        <w:tc>
          <w:tcPr>
            <w:tcW w:w="2013" w:type="dxa"/>
            <w:shd w:val="clear" w:color="auto" w:fill="auto"/>
            <w:tcMar>
              <w:top w:w="28" w:type="dxa"/>
              <w:left w:w="28" w:type="dxa"/>
              <w:bottom w:w="28" w:type="dxa"/>
              <w:right w:w="28" w:type="dxa"/>
            </w:tcMar>
          </w:tcPr>
          <w:p w14:paraId="233D3F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C79955" w14:textId="77777777" w:rsidR="003B5845" w:rsidRPr="004A00BD" w:rsidRDefault="003B5845" w:rsidP="00617B3E">
            <w:pPr>
              <w:rPr>
                <w:sz w:val="22"/>
              </w:rPr>
            </w:pPr>
          </w:p>
        </w:tc>
      </w:tr>
      <w:tr w:rsidR="003B5845" w:rsidRPr="008359F5" w14:paraId="14056DD9" w14:textId="77777777" w:rsidTr="00617B3E">
        <w:tc>
          <w:tcPr>
            <w:tcW w:w="2013" w:type="dxa"/>
            <w:shd w:val="clear" w:color="auto" w:fill="auto"/>
            <w:tcMar>
              <w:top w:w="28" w:type="dxa"/>
              <w:left w:w="28" w:type="dxa"/>
              <w:bottom w:w="28" w:type="dxa"/>
              <w:right w:w="28" w:type="dxa"/>
            </w:tcMar>
          </w:tcPr>
          <w:p w14:paraId="1DE70D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A7132" w14:textId="77777777" w:rsidR="003B5845" w:rsidRPr="000437C1" w:rsidRDefault="003B5845" w:rsidP="00617B3E">
            <w:pPr>
              <w:pStyle w:val="SmallStandard"/>
            </w:pPr>
            <w:r>
              <w:t>false</w:t>
            </w:r>
          </w:p>
        </w:tc>
      </w:tr>
    </w:tbl>
    <w:p w14:paraId="2F53D9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804793" w14:textId="77777777" w:rsidTr="00617B3E">
        <w:tc>
          <w:tcPr>
            <w:tcW w:w="2013" w:type="dxa"/>
            <w:shd w:val="clear" w:color="auto" w:fill="auto"/>
            <w:tcMar>
              <w:top w:w="28" w:type="dxa"/>
              <w:left w:w="28" w:type="dxa"/>
              <w:bottom w:w="28" w:type="dxa"/>
              <w:right w:w="28" w:type="dxa"/>
            </w:tcMar>
          </w:tcPr>
          <w:p w14:paraId="3ED666C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230F4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2271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5809E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18AD4D3" w14:textId="77777777" w:rsidTr="00617B3E">
        <w:tc>
          <w:tcPr>
            <w:tcW w:w="2013" w:type="dxa"/>
            <w:shd w:val="clear" w:color="auto" w:fill="auto"/>
            <w:tcMar>
              <w:top w:w="28" w:type="dxa"/>
              <w:left w:w="28" w:type="dxa"/>
              <w:bottom w:w="28" w:type="dxa"/>
              <w:right w:w="28" w:type="dxa"/>
            </w:tcMar>
          </w:tcPr>
          <w:p w14:paraId="6B467A69"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9D30E33" w14:textId="77777777" w:rsidR="003B5845" w:rsidRPr="008359F5" w:rsidRDefault="003B5845" w:rsidP="00617B3E">
            <w:pPr>
              <w:pStyle w:val="SmallStandard"/>
            </w:pPr>
            <w:r w:rsidRPr="00D21799">
              <w:t>FunctionalRequirementType</w:t>
            </w:r>
          </w:p>
        </w:tc>
        <w:tc>
          <w:tcPr>
            <w:tcW w:w="709" w:type="dxa"/>
            <w:shd w:val="clear" w:color="auto" w:fill="auto"/>
            <w:tcMar>
              <w:top w:w="28" w:type="dxa"/>
              <w:left w:w="28" w:type="dxa"/>
              <w:bottom w:w="28" w:type="dxa"/>
              <w:right w:w="28" w:type="dxa"/>
            </w:tcMar>
          </w:tcPr>
          <w:p w14:paraId="00D47E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FF91D7" w14:textId="77777777" w:rsidR="003B5845" w:rsidRPr="004A00BD" w:rsidRDefault="003B5845" w:rsidP="00617B3E">
            <w:pPr>
              <w:jc w:val="left"/>
              <w:rPr>
                <w:sz w:val="22"/>
              </w:rPr>
            </w:pPr>
            <w:r w:rsidRPr="004A00BD">
              <w:rPr>
                <w:sz w:val="16"/>
                <w:szCs w:val="16"/>
                <w:lang w:val="en-GB"/>
              </w:rPr>
              <w:t xml:space="preserve">The type defines to which category a requirement belongs (e.g.  </w:t>
            </w:r>
            <w:r w:rsidRPr="004A00BD">
              <w:rPr>
                <w:sz w:val="16"/>
                <w:szCs w:val="16"/>
              </w:rPr>
              <w:t>Functional Safety).</w:t>
            </w:r>
          </w:p>
        </w:tc>
      </w:tr>
      <w:tr w:rsidR="003B5845" w:rsidRPr="004A00BD" w14:paraId="118B29EC" w14:textId="77777777" w:rsidTr="00617B3E">
        <w:tc>
          <w:tcPr>
            <w:tcW w:w="2013" w:type="dxa"/>
            <w:shd w:val="clear" w:color="auto" w:fill="auto"/>
            <w:tcMar>
              <w:top w:w="28" w:type="dxa"/>
              <w:left w:w="28" w:type="dxa"/>
              <w:bottom w:w="28" w:type="dxa"/>
              <w:right w:w="28" w:type="dxa"/>
            </w:tcMar>
          </w:tcPr>
          <w:p w14:paraId="56138170"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455976E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339E9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57C772" w14:textId="77777777" w:rsidR="003B5845" w:rsidRPr="004A00BD" w:rsidRDefault="003B5845" w:rsidP="00617B3E">
            <w:pPr>
              <w:jc w:val="left"/>
              <w:rPr>
                <w:sz w:val="22"/>
                <w:lang w:val="en-GB"/>
              </w:rPr>
            </w:pPr>
            <w:r w:rsidRPr="004A00BD">
              <w:rPr>
                <w:sz w:val="16"/>
                <w:szCs w:val="16"/>
                <w:lang w:val="en-GB"/>
              </w:rPr>
              <w:t>The reference system identifies the system in which the values are defined (e.g. ISO26262)</w:t>
            </w:r>
          </w:p>
        </w:tc>
      </w:tr>
      <w:tr w:rsidR="003B5845" w:rsidRPr="004A00BD" w14:paraId="41D9E6EC" w14:textId="77777777" w:rsidTr="00617B3E">
        <w:tc>
          <w:tcPr>
            <w:tcW w:w="2013" w:type="dxa"/>
            <w:shd w:val="clear" w:color="auto" w:fill="auto"/>
            <w:tcMar>
              <w:top w:w="28" w:type="dxa"/>
              <w:left w:w="28" w:type="dxa"/>
              <w:bottom w:w="28" w:type="dxa"/>
              <w:right w:w="28" w:type="dxa"/>
            </w:tcMar>
          </w:tcPr>
          <w:p w14:paraId="22D3FD7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9B01A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FEDAA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179E53" w14:textId="77777777" w:rsidR="003B5845" w:rsidRPr="004A00BD" w:rsidRDefault="003B5845" w:rsidP="00617B3E">
            <w:pPr>
              <w:jc w:val="left"/>
              <w:rPr>
                <w:sz w:val="22"/>
                <w:lang w:val="en-GB"/>
              </w:rPr>
            </w:pPr>
            <w:r w:rsidRPr="004A00BD">
              <w:rPr>
                <w:sz w:val="16"/>
                <w:szCs w:val="16"/>
                <w:lang w:val="en-GB"/>
              </w:rPr>
              <w:t>The value that represents the functional requirement (e.g. ASIL D).</w:t>
            </w:r>
          </w:p>
          <w:p w14:paraId="4C21A593" w14:textId="77777777" w:rsidR="003B5845" w:rsidRPr="004A00BD" w:rsidRDefault="003B5845" w:rsidP="00617B3E">
            <w:pPr>
              <w:jc w:val="left"/>
              <w:rPr>
                <w:sz w:val="22"/>
                <w:lang w:val="en-GB"/>
              </w:rPr>
            </w:pPr>
            <w:r w:rsidRPr="004A00BD">
              <w:rPr>
                <w:sz w:val="16"/>
                <w:szCs w:val="16"/>
                <w:lang w:val="en-GB"/>
              </w:rPr>
              <w:t xml:space="preserve"> </w:t>
            </w:r>
          </w:p>
        </w:tc>
      </w:tr>
    </w:tbl>
    <w:p w14:paraId="5F7CC28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00" w:name="_7c50c14b35759e16fe78fe8096f7b81b"/>
      <w:r w:rsidRPr="005254F8">
        <w:rPr>
          <w:lang w:val="en-GB"/>
        </w:rPr>
        <w:t>DocumentRelationType</w:t>
      </w:r>
      <w:bookmarkEnd w:id="1000"/>
    </w:p>
    <w:p w14:paraId="503E8F6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CD4294" w14:textId="77777777" w:rsidTr="00617B3E">
        <w:tc>
          <w:tcPr>
            <w:tcW w:w="2013" w:type="dxa"/>
            <w:shd w:val="clear" w:color="auto" w:fill="auto"/>
            <w:tcMar>
              <w:top w:w="28" w:type="dxa"/>
              <w:left w:w="28" w:type="dxa"/>
              <w:bottom w:w="28" w:type="dxa"/>
              <w:right w:w="28" w:type="dxa"/>
            </w:tcMar>
          </w:tcPr>
          <w:p w14:paraId="0B0F3E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E8172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801A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03A63E" w14:textId="77777777" w:rsidTr="00617B3E">
        <w:tc>
          <w:tcPr>
            <w:tcW w:w="2013" w:type="dxa"/>
            <w:shd w:val="clear" w:color="auto" w:fill="auto"/>
            <w:tcMar>
              <w:top w:w="28" w:type="dxa"/>
              <w:left w:w="28" w:type="dxa"/>
              <w:bottom w:w="28" w:type="dxa"/>
              <w:right w:w="28" w:type="dxa"/>
            </w:tcMar>
          </w:tcPr>
          <w:p w14:paraId="7295FD5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24ED7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B7AA0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217ADE" w14:textId="77777777" w:rsidTr="00617B3E">
        <w:tc>
          <w:tcPr>
            <w:tcW w:w="2013" w:type="dxa"/>
            <w:shd w:val="clear" w:color="auto" w:fill="auto"/>
            <w:tcMar>
              <w:top w:w="28" w:type="dxa"/>
              <w:left w:w="28" w:type="dxa"/>
              <w:bottom w:w="28" w:type="dxa"/>
              <w:right w:w="28" w:type="dxa"/>
            </w:tcMar>
          </w:tcPr>
          <w:p w14:paraId="1A0D531F" w14:textId="77777777" w:rsidR="003B5845" w:rsidRPr="009F5D54" w:rsidRDefault="003B5845" w:rsidP="00617B3E">
            <w:pPr>
              <w:pStyle w:val="SmallStandard"/>
            </w:pPr>
            <w:r w:rsidRPr="009F5D54">
              <w:t>ResponsibilityLink</w:t>
            </w:r>
          </w:p>
        </w:tc>
        <w:tc>
          <w:tcPr>
            <w:tcW w:w="283" w:type="dxa"/>
            <w:shd w:val="clear" w:color="auto" w:fill="auto"/>
          </w:tcPr>
          <w:p w14:paraId="0C3A81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82847D" w14:textId="77777777" w:rsidR="003B5845" w:rsidRPr="004A00BD" w:rsidRDefault="003B5845" w:rsidP="00617B3E">
            <w:pPr>
              <w:rPr>
                <w:sz w:val="22"/>
              </w:rPr>
            </w:pPr>
          </w:p>
        </w:tc>
      </w:tr>
      <w:tr w:rsidR="003B5845" w:rsidRPr="00CC6307" w14:paraId="724C9519" w14:textId="77777777" w:rsidTr="00617B3E">
        <w:tc>
          <w:tcPr>
            <w:tcW w:w="2013" w:type="dxa"/>
            <w:shd w:val="clear" w:color="auto" w:fill="auto"/>
            <w:tcMar>
              <w:top w:w="28" w:type="dxa"/>
              <w:left w:w="28" w:type="dxa"/>
              <w:bottom w:w="28" w:type="dxa"/>
              <w:right w:w="28" w:type="dxa"/>
            </w:tcMar>
          </w:tcPr>
          <w:p w14:paraId="347346C1" w14:textId="77777777" w:rsidR="003B5845" w:rsidRPr="009F5D54" w:rsidRDefault="003B5845" w:rsidP="00617B3E">
            <w:pPr>
              <w:pStyle w:val="SmallStandard"/>
            </w:pPr>
            <w:r w:rsidRPr="009F5D54">
              <w:t>RequirementsLink</w:t>
            </w:r>
          </w:p>
        </w:tc>
        <w:tc>
          <w:tcPr>
            <w:tcW w:w="283" w:type="dxa"/>
            <w:shd w:val="clear" w:color="auto" w:fill="auto"/>
          </w:tcPr>
          <w:p w14:paraId="456E25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2C2EC" w14:textId="77777777" w:rsidR="003B5845" w:rsidRPr="004A00BD" w:rsidRDefault="003B5845" w:rsidP="00617B3E">
            <w:pPr>
              <w:rPr>
                <w:sz w:val="22"/>
              </w:rPr>
            </w:pPr>
          </w:p>
        </w:tc>
      </w:tr>
    </w:tbl>
    <w:p w14:paraId="7F00D737" w14:textId="77777777" w:rsidR="003B5845" w:rsidRDefault="003B5845" w:rsidP="003B5845">
      <w:pPr>
        <w:pStyle w:val="SmallStandard"/>
      </w:pPr>
    </w:p>
    <w:p w14:paraId="5E4D51F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01" w:name="_5fbc0f503c95c3ba5671e6a89848ddd8"/>
      <w:r w:rsidRPr="005254F8">
        <w:rPr>
          <w:lang w:val="en-GB"/>
        </w:rPr>
        <w:t>FunctionalRequirementType</w:t>
      </w:r>
      <w:bookmarkEnd w:id="1001"/>
    </w:p>
    <w:p w14:paraId="574F3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B793D9" w14:textId="77777777" w:rsidTr="00617B3E">
        <w:tc>
          <w:tcPr>
            <w:tcW w:w="2013" w:type="dxa"/>
            <w:shd w:val="clear" w:color="auto" w:fill="auto"/>
            <w:tcMar>
              <w:top w:w="28" w:type="dxa"/>
              <w:left w:w="28" w:type="dxa"/>
              <w:bottom w:w="28" w:type="dxa"/>
              <w:right w:w="28" w:type="dxa"/>
            </w:tcMar>
          </w:tcPr>
          <w:p w14:paraId="1613702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C2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5AFC9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0902F1B" w14:textId="77777777" w:rsidTr="00617B3E">
        <w:tc>
          <w:tcPr>
            <w:tcW w:w="2013" w:type="dxa"/>
            <w:shd w:val="clear" w:color="auto" w:fill="auto"/>
            <w:tcMar>
              <w:top w:w="28" w:type="dxa"/>
              <w:left w:w="28" w:type="dxa"/>
              <w:bottom w:w="28" w:type="dxa"/>
              <w:right w:w="28" w:type="dxa"/>
            </w:tcMar>
          </w:tcPr>
          <w:p w14:paraId="23E038E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F45F1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8F0FF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C2F2B88" w14:textId="77777777" w:rsidTr="00617B3E">
        <w:tc>
          <w:tcPr>
            <w:tcW w:w="2013" w:type="dxa"/>
            <w:shd w:val="clear" w:color="auto" w:fill="auto"/>
            <w:tcMar>
              <w:top w:w="28" w:type="dxa"/>
              <w:left w:w="28" w:type="dxa"/>
              <w:bottom w:w="28" w:type="dxa"/>
              <w:right w:w="28" w:type="dxa"/>
            </w:tcMar>
          </w:tcPr>
          <w:p w14:paraId="666C0E26" w14:textId="77777777" w:rsidR="003B5845" w:rsidRPr="009F5D54" w:rsidRDefault="003B5845" w:rsidP="00617B3E">
            <w:pPr>
              <w:pStyle w:val="SmallStandard"/>
            </w:pPr>
            <w:r w:rsidRPr="009F5D54">
              <w:t>FunctionalSafety</w:t>
            </w:r>
          </w:p>
        </w:tc>
        <w:tc>
          <w:tcPr>
            <w:tcW w:w="283" w:type="dxa"/>
            <w:shd w:val="clear" w:color="auto" w:fill="auto"/>
          </w:tcPr>
          <w:p w14:paraId="5A67C5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FDCB92" w14:textId="77777777" w:rsidR="003B5845" w:rsidRPr="004A00BD" w:rsidRDefault="003B5845" w:rsidP="00617B3E">
            <w:pPr>
              <w:jc w:val="left"/>
              <w:rPr>
                <w:sz w:val="22"/>
                <w:lang w:val="en-GB"/>
              </w:rPr>
            </w:pPr>
            <w:r w:rsidRPr="004A00BD">
              <w:rPr>
                <w:sz w:val="16"/>
                <w:szCs w:val="16"/>
                <w:lang w:val="en-GB"/>
              </w:rPr>
              <w:t>Functional safety requirements e.g. ASIL Level.</w:t>
            </w:r>
          </w:p>
          <w:p w14:paraId="787784D1"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23F55C5" w14:textId="77777777" w:rsidTr="00617B3E">
        <w:tc>
          <w:tcPr>
            <w:tcW w:w="2013" w:type="dxa"/>
            <w:shd w:val="clear" w:color="auto" w:fill="auto"/>
            <w:tcMar>
              <w:top w:w="28" w:type="dxa"/>
              <w:left w:w="28" w:type="dxa"/>
              <w:bottom w:w="28" w:type="dxa"/>
              <w:right w:w="28" w:type="dxa"/>
            </w:tcMar>
          </w:tcPr>
          <w:p w14:paraId="58A5BF92" w14:textId="77777777" w:rsidR="003B5845" w:rsidRPr="009F5D54" w:rsidRDefault="003B5845" w:rsidP="00617B3E">
            <w:pPr>
              <w:pStyle w:val="SmallStandard"/>
            </w:pPr>
            <w:r w:rsidRPr="009F5D54">
              <w:t>Crash</w:t>
            </w:r>
          </w:p>
        </w:tc>
        <w:tc>
          <w:tcPr>
            <w:tcW w:w="283" w:type="dxa"/>
            <w:shd w:val="clear" w:color="auto" w:fill="auto"/>
          </w:tcPr>
          <w:p w14:paraId="69B322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8432A44" w14:textId="77777777" w:rsidR="003B5845" w:rsidRPr="004A00BD" w:rsidRDefault="003B5845" w:rsidP="00617B3E">
            <w:pPr>
              <w:jc w:val="left"/>
              <w:rPr>
                <w:sz w:val="22"/>
                <w:lang w:val="en-GB"/>
              </w:rPr>
            </w:pPr>
            <w:r w:rsidRPr="004A00BD">
              <w:rPr>
                <w:sz w:val="16"/>
                <w:szCs w:val="16"/>
                <w:lang w:val="en-GB"/>
              </w:rPr>
              <w:t>Crash requirements e.g. post-crash functionality.</w:t>
            </w:r>
          </w:p>
          <w:p w14:paraId="63B92EA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CC6307" w14:paraId="29FC0B32" w14:textId="77777777" w:rsidTr="00617B3E">
        <w:tc>
          <w:tcPr>
            <w:tcW w:w="2013" w:type="dxa"/>
            <w:shd w:val="clear" w:color="auto" w:fill="auto"/>
            <w:tcMar>
              <w:top w:w="28" w:type="dxa"/>
              <w:left w:w="28" w:type="dxa"/>
              <w:bottom w:w="28" w:type="dxa"/>
              <w:right w:w="28" w:type="dxa"/>
            </w:tcMar>
          </w:tcPr>
          <w:p w14:paraId="62CA3AA2" w14:textId="77777777" w:rsidR="003B5845" w:rsidRPr="009F5D54" w:rsidRDefault="003B5845" w:rsidP="00617B3E">
            <w:pPr>
              <w:pStyle w:val="SmallStandard"/>
            </w:pPr>
            <w:r w:rsidRPr="009F5D54">
              <w:t>Legal</w:t>
            </w:r>
          </w:p>
        </w:tc>
        <w:tc>
          <w:tcPr>
            <w:tcW w:w="283" w:type="dxa"/>
            <w:shd w:val="clear" w:color="auto" w:fill="auto"/>
          </w:tcPr>
          <w:p w14:paraId="03385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980CF3" w14:textId="77777777" w:rsidR="003B5845" w:rsidRPr="004A00BD" w:rsidRDefault="003B5845" w:rsidP="00617B3E">
            <w:pPr>
              <w:jc w:val="left"/>
              <w:rPr>
                <w:sz w:val="22"/>
              </w:rPr>
            </w:pPr>
            <w:r w:rsidRPr="004A00BD">
              <w:rPr>
                <w:sz w:val="16"/>
                <w:szCs w:val="16"/>
              </w:rPr>
              <w:t>Legal Requirements.</w:t>
            </w:r>
          </w:p>
          <w:p w14:paraId="3E359E05" w14:textId="77777777" w:rsidR="003B5845" w:rsidRPr="004A00BD" w:rsidRDefault="003B5845" w:rsidP="00617B3E">
            <w:pPr>
              <w:jc w:val="left"/>
              <w:rPr>
                <w:sz w:val="22"/>
              </w:rPr>
            </w:pPr>
            <w:r w:rsidRPr="004A00BD">
              <w:rPr>
                <w:sz w:val="16"/>
                <w:szCs w:val="16"/>
              </w:rPr>
              <w:t xml:space="preserve"> </w:t>
            </w:r>
          </w:p>
        </w:tc>
      </w:tr>
      <w:tr w:rsidR="003B5845" w:rsidRPr="004A00BD" w14:paraId="451B4321" w14:textId="77777777" w:rsidTr="00617B3E">
        <w:tc>
          <w:tcPr>
            <w:tcW w:w="2013" w:type="dxa"/>
            <w:shd w:val="clear" w:color="auto" w:fill="auto"/>
            <w:tcMar>
              <w:top w:w="28" w:type="dxa"/>
              <w:left w:w="28" w:type="dxa"/>
              <w:bottom w:w="28" w:type="dxa"/>
              <w:right w:w="28" w:type="dxa"/>
            </w:tcMar>
          </w:tcPr>
          <w:p w14:paraId="45464DC9" w14:textId="77777777" w:rsidR="003B5845" w:rsidRPr="009F5D54" w:rsidRDefault="003B5845" w:rsidP="00617B3E">
            <w:pPr>
              <w:pStyle w:val="SmallStandard"/>
            </w:pPr>
            <w:r w:rsidRPr="009F5D54">
              <w:t>Function</w:t>
            </w:r>
          </w:p>
        </w:tc>
        <w:tc>
          <w:tcPr>
            <w:tcW w:w="283" w:type="dxa"/>
            <w:shd w:val="clear" w:color="auto" w:fill="auto"/>
          </w:tcPr>
          <w:p w14:paraId="352302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4B91C" w14:textId="77777777" w:rsidR="003B5845" w:rsidRPr="004A00BD" w:rsidRDefault="003B5845" w:rsidP="00617B3E">
            <w:pPr>
              <w:jc w:val="left"/>
              <w:rPr>
                <w:sz w:val="22"/>
                <w:lang w:val="en-GB"/>
              </w:rPr>
            </w:pPr>
            <w:r w:rsidRPr="004A00BD">
              <w:rPr>
                <w:sz w:val="16"/>
                <w:szCs w:val="16"/>
                <w:lang w:val="en-GB"/>
              </w:rPr>
              <w:t>Requirements from a functional point of view (e.g. standby current).</w:t>
            </w:r>
          </w:p>
          <w:p w14:paraId="50AE2DAE" w14:textId="77777777" w:rsidR="003B5845" w:rsidRPr="004A00BD" w:rsidRDefault="003B5845" w:rsidP="00617B3E">
            <w:pPr>
              <w:jc w:val="left"/>
              <w:rPr>
                <w:sz w:val="22"/>
                <w:lang w:val="en-GB"/>
              </w:rPr>
            </w:pPr>
            <w:r w:rsidRPr="004A00BD">
              <w:rPr>
                <w:sz w:val="16"/>
                <w:szCs w:val="16"/>
                <w:lang w:val="en-GB"/>
              </w:rPr>
              <w:t xml:space="preserve"> </w:t>
            </w:r>
          </w:p>
        </w:tc>
      </w:tr>
    </w:tbl>
    <w:p w14:paraId="41EB1770" w14:textId="77777777" w:rsidR="003B5845" w:rsidRDefault="003B5845" w:rsidP="003B5845">
      <w:pPr>
        <w:pStyle w:val="SmallStandard"/>
      </w:pPr>
    </w:p>
    <w:p w14:paraId="72EF045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02" w:name="_Toc27668618"/>
      <w:bookmarkStart w:id="1003" w:name="_Toc27730686"/>
      <w:r>
        <w:rPr>
          <w:lang w:val="en-GB"/>
        </w:rPr>
        <w:t xml:space="preserve">Module </w:t>
      </w:r>
      <w:bookmarkStart w:id="1004" w:name="_011a1b10639e15ab77661dfa2c44a9b5"/>
      <w:r>
        <w:rPr>
          <w:lang w:val="en-GB"/>
        </w:rPr>
        <w:t>contacting</w:t>
      </w:r>
      <w:bookmarkEnd w:id="1002"/>
      <w:bookmarkEnd w:id="1003"/>
      <w:bookmarkEnd w:id="1004"/>
    </w:p>
    <w:p w14:paraId="568689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5" w:name="_882bc196db5bcc5d937ea86f49724830"/>
      <w:r>
        <w:rPr>
          <w:lang w:val="en-GB"/>
        </w:rPr>
        <w:t>CavityMounting</w:t>
      </w:r>
      <w:bookmarkEnd w:id="1005"/>
    </w:p>
    <w:p w14:paraId="0266EB00" w14:textId="77777777" w:rsidR="003B5845" w:rsidRPr="00A518C2" w:rsidRDefault="003B5845" w:rsidP="003B5845">
      <w:pPr>
        <w:rPr>
          <w:lang w:val="en-GB"/>
        </w:rPr>
      </w:pPr>
      <w:r w:rsidRPr="00A518C2">
        <w:rPr>
          <w:sz w:val="18"/>
          <w:szCs w:val="18"/>
          <w:lang w:val="en-GB"/>
        </w:rPr>
        <w:t>A CavityMounting defines the cavities (CavityReference) where the contacted elements (Terminal) will be mounted.</w:t>
      </w:r>
    </w:p>
    <w:p w14:paraId="41520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BE1828" w14:textId="77777777" w:rsidTr="00617B3E">
        <w:tc>
          <w:tcPr>
            <w:tcW w:w="2013" w:type="dxa"/>
            <w:shd w:val="clear" w:color="auto" w:fill="auto"/>
            <w:tcMar>
              <w:top w:w="28" w:type="dxa"/>
              <w:left w:w="28" w:type="dxa"/>
              <w:bottom w:w="28" w:type="dxa"/>
              <w:right w:w="28" w:type="dxa"/>
            </w:tcMar>
          </w:tcPr>
          <w:p w14:paraId="0345936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33FEA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7E9E680" w14:textId="77777777" w:rsidTr="00617B3E">
        <w:tc>
          <w:tcPr>
            <w:tcW w:w="2013" w:type="dxa"/>
            <w:shd w:val="clear" w:color="auto" w:fill="auto"/>
            <w:tcMar>
              <w:top w:w="28" w:type="dxa"/>
              <w:left w:w="28" w:type="dxa"/>
              <w:bottom w:w="28" w:type="dxa"/>
              <w:right w:w="28" w:type="dxa"/>
            </w:tcMar>
          </w:tcPr>
          <w:p w14:paraId="1FB170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4234A0" w14:textId="77777777" w:rsidR="003B5845" w:rsidRPr="004A00BD" w:rsidRDefault="003B5845" w:rsidP="00617B3E">
            <w:pPr>
              <w:rPr>
                <w:sz w:val="22"/>
              </w:rPr>
            </w:pPr>
          </w:p>
        </w:tc>
      </w:tr>
      <w:tr w:rsidR="003B5845" w:rsidRPr="008359F5" w14:paraId="4A2A5958" w14:textId="77777777" w:rsidTr="00617B3E">
        <w:tc>
          <w:tcPr>
            <w:tcW w:w="2013" w:type="dxa"/>
            <w:shd w:val="clear" w:color="auto" w:fill="auto"/>
            <w:tcMar>
              <w:top w:w="28" w:type="dxa"/>
              <w:left w:w="28" w:type="dxa"/>
              <w:bottom w:w="28" w:type="dxa"/>
              <w:right w:w="28" w:type="dxa"/>
            </w:tcMar>
          </w:tcPr>
          <w:p w14:paraId="333C60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3F36E9" w14:textId="77777777" w:rsidR="003B5845" w:rsidRPr="000437C1" w:rsidRDefault="003B5845" w:rsidP="00617B3E">
            <w:pPr>
              <w:pStyle w:val="SmallStandard"/>
            </w:pPr>
            <w:r>
              <w:t>false</w:t>
            </w:r>
          </w:p>
        </w:tc>
      </w:tr>
    </w:tbl>
    <w:p w14:paraId="55B250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2784F38" w14:textId="77777777" w:rsidTr="00617B3E">
        <w:tc>
          <w:tcPr>
            <w:tcW w:w="3856" w:type="dxa"/>
            <w:gridSpan w:val="3"/>
            <w:shd w:val="clear" w:color="auto" w:fill="auto"/>
          </w:tcPr>
          <w:p w14:paraId="34C6F59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7CF4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67F6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D88D3" w14:textId="77777777" w:rsidTr="00617B3E">
        <w:tc>
          <w:tcPr>
            <w:tcW w:w="1573" w:type="dxa"/>
            <w:shd w:val="clear" w:color="auto" w:fill="auto"/>
          </w:tcPr>
          <w:p w14:paraId="2C83D38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561C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A1D1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CDE99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A8F8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63429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4104415" w14:textId="77777777" w:rsidTr="00617B3E">
        <w:tc>
          <w:tcPr>
            <w:tcW w:w="1573" w:type="dxa"/>
            <w:shd w:val="clear" w:color="auto" w:fill="auto"/>
          </w:tcPr>
          <w:p w14:paraId="3A76B974" w14:textId="77777777" w:rsidR="003B5845" w:rsidRPr="00634625" w:rsidRDefault="003B5845" w:rsidP="00617B3E">
            <w:pPr>
              <w:pStyle w:val="SmallStandard"/>
            </w:pPr>
            <w:r>
              <w:t>CavityAccessoryRole</w:t>
            </w:r>
          </w:p>
        </w:tc>
        <w:tc>
          <w:tcPr>
            <w:tcW w:w="1574" w:type="dxa"/>
            <w:shd w:val="clear" w:color="auto" w:fill="auto"/>
          </w:tcPr>
          <w:p w14:paraId="77B576D2" w14:textId="77777777" w:rsidR="003B5845" w:rsidRPr="00132C43" w:rsidRDefault="003B5845" w:rsidP="00617B3E">
            <w:pPr>
              <w:pStyle w:val="SmallStandard"/>
            </w:pPr>
            <w:r>
              <w:t>cavityAccessory</w:t>
            </w:r>
          </w:p>
        </w:tc>
        <w:tc>
          <w:tcPr>
            <w:tcW w:w="708" w:type="dxa"/>
            <w:shd w:val="clear" w:color="auto" w:fill="auto"/>
          </w:tcPr>
          <w:p w14:paraId="079C54C6" w14:textId="77777777" w:rsidR="003B5845" w:rsidRPr="00D331EF" w:rsidRDefault="003B5845" w:rsidP="00617B3E">
            <w:pPr>
              <w:pStyle w:val="SmallStandard"/>
            </w:pPr>
            <w:r w:rsidRPr="00574783">
              <w:t>0..*</w:t>
            </w:r>
          </w:p>
        </w:tc>
        <w:tc>
          <w:tcPr>
            <w:tcW w:w="709" w:type="dxa"/>
            <w:shd w:val="clear" w:color="auto" w:fill="auto"/>
          </w:tcPr>
          <w:p w14:paraId="136CD46C" w14:textId="77777777" w:rsidR="003B5845" w:rsidRPr="00D331EF" w:rsidRDefault="003B5845" w:rsidP="00617B3E">
            <w:pPr>
              <w:pStyle w:val="SmallStandard"/>
            </w:pPr>
            <w:r w:rsidRPr="00207506">
              <w:t>0..*</w:t>
            </w:r>
          </w:p>
        </w:tc>
        <w:tc>
          <w:tcPr>
            <w:tcW w:w="567" w:type="dxa"/>
            <w:shd w:val="clear" w:color="auto" w:fill="auto"/>
          </w:tcPr>
          <w:p w14:paraId="511DF851" w14:textId="77777777" w:rsidR="003B5845" w:rsidRPr="00D331EF" w:rsidRDefault="003B5845" w:rsidP="00617B3E">
            <w:pPr>
              <w:pStyle w:val="SmallStandard"/>
            </w:pPr>
            <w:r>
              <w:t>N</w:t>
            </w:r>
          </w:p>
        </w:tc>
        <w:tc>
          <w:tcPr>
            <w:tcW w:w="3969" w:type="dxa"/>
            <w:shd w:val="clear" w:color="auto" w:fill="auto"/>
          </w:tcPr>
          <w:p w14:paraId="05CC2767" w14:textId="77777777" w:rsidR="003B5845" w:rsidRPr="004A00BD" w:rsidRDefault="003B5845" w:rsidP="00617B3E">
            <w:pPr>
              <w:rPr>
                <w:sz w:val="22"/>
              </w:rPr>
            </w:pPr>
          </w:p>
        </w:tc>
      </w:tr>
      <w:tr w:rsidR="003B5845" w:rsidRPr="004A00BD" w14:paraId="7B0C6E00" w14:textId="77777777" w:rsidTr="00617B3E">
        <w:tc>
          <w:tcPr>
            <w:tcW w:w="1573" w:type="dxa"/>
            <w:shd w:val="clear" w:color="auto" w:fill="auto"/>
          </w:tcPr>
          <w:p w14:paraId="7F108CCD" w14:textId="77777777" w:rsidR="003B5845" w:rsidRPr="00634625" w:rsidRDefault="003B5845" w:rsidP="00617B3E">
            <w:pPr>
              <w:pStyle w:val="SmallStandard"/>
            </w:pPr>
            <w:r>
              <w:t>CavityPlugRole</w:t>
            </w:r>
          </w:p>
        </w:tc>
        <w:tc>
          <w:tcPr>
            <w:tcW w:w="1574" w:type="dxa"/>
            <w:shd w:val="clear" w:color="auto" w:fill="auto"/>
          </w:tcPr>
          <w:p w14:paraId="38F69700" w14:textId="77777777" w:rsidR="003B5845" w:rsidRPr="00132C43" w:rsidRDefault="003B5845" w:rsidP="00617B3E">
            <w:pPr>
              <w:pStyle w:val="SmallStandard"/>
            </w:pPr>
            <w:r>
              <w:t>replacedPlug</w:t>
            </w:r>
          </w:p>
        </w:tc>
        <w:tc>
          <w:tcPr>
            <w:tcW w:w="708" w:type="dxa"/>
            <w:shd w:val="clear" w:color="auto" w:fill="auto"/>
          </w:tcPr>
          <w:p w14:paraId="670B9EA8" w14:textId="77777777" w:rsidR="003B5845" w:rsidRPr="00D331EF" w:rsidRDefault="003B5845" w:rsidP="00617B3E">
            <w:pPr>
              <w:pStyle w:val="SmallStandard"/>
            </w:pPr>
            <w:r w:rsidRPr="00574783">
              <w:t>0..*</w:t>
            </w:r>
          </w:p>
        </w:tc>
        <w:tc>
          <w:tcPr>
            <w:tcW w:w="709" w:type="dxa"/>
            <w:shd w:val="clear" w:color="auto" w:fill="auto"/>
          </w:tcPr>
          <w:p w14:paraId="43D2940F" w14:textId="77777777" w:rsidR="003B5845" w:rsidRPr="00D331EF" w:rsidRDefault="003B5845" w:rsidP="00617B3E">
            <w:pPr>
              <w:pStyle w:val="SmallStandard"/>
            </w:pPr>
            <w:r w:rsidRPr="00207506">
              <w:t>0..*</w:t>
            </w:r>
          </w:p>
        </w:tc>
        <w:tc>
          <w:tcPr>
            <w:tcW w:w="567" w:type="dxa"/>
            <w:shd w:val="clear" w:color="auto" w:fill="auto"/>
          </w:tcPr>
          <w:p w14:paraId="0086D50D" w14:textId="77777777" w:rsidR="003B5845" w:rsidRPr="00D331EF" w:rsidRDefault="003B5845" w:rsidP="00617B3E">
            <w:pPr>
              <w:pStyle w:val="SmallStandard"/>
            </w:pPr>
            <w:r>
              <w:t>N</w:t>
            </w:r>
          </w:p>
        </w:tc>
        <w:tc>
          <w:tcPr>
            <w:tcW w:w="3969" w:type="dxa"/>
            <w:shd w:val="clear" w:color="auto" w:fill="auto"/>
          </w:tcPr>
          <w:p w14:paraId="4FA7FFC8" w14:textId="77777777" w:rsidR="003B5845" w:rsidRDefault="003B5845" w:rsidP="00617B3E">
            <w:pPr>
              <w:pStyle w:val="SmallStandard"/>
            </w:pPr>
            <w:r w:rsidRPr="00491287">
              <w:t xml:space="preserve">References the cavity plugs that are obsolete if the cavity mounting is realized. </w:t>
            </w:r>
          </w:p>
        </w:tc>
      </w:tr>
      <w:tr w:rsidR="003B5845" w:rsidRPr="004A00BD" w14:paraId="6665900D" w14:textId="77777777" w:rsidTr="00617B3E">
        <w:tc>
          <w:tcPr>
            <w:tcW w:w="1573" w:type="dxa"/>
            <w:shd w:val="clear" w:color="auto" w:fill="auto"/>
          </w:tcPr>
          <w:p w14:paraId="26E4F335" w14:textId="77777777" w:rsidR="003B5845" w:rsidRPr="00634625" w:rsidRDefault="003B5845" w:rsidP="00617B3E">
            <w:pPr>
              <w:pStyle w:val="SmallStandard"/>
            </w:pPr>
            <w:r>
              <w:t>CavityMountingDetail</w:t>
            </w:r>
          </w:p>
        </w:tc>
        <w:tc>
          <w:tcPr>
            <w:tcW w:w="1574" w:type="dxa"/>
            <w:shd w:val="clear" w:color="auto" w:fill="auto"/>
          </w:tcPr>
          <w:p w14:paraId="3852FFD0" w14:textId="77777777" w:rsidR="003B5845" w:rsidRPr="00132C43" w:rsidRDefault="003B5845" w:rsidP="00617B3E">
            <w:pPr>
              <w:pStyle w:val="SmallStandard"/>
            </w:pPr>
            <w:r>
              <w:t>cavityMountingDetail</w:t>
            </w:r>
          </w:p>
        </w:tc>
        <w:tc>
          <w:tcPr>
            <w:tcW w:w="708" w:type="dxa"/>
            <w:shd w:val="clear" w:color="auto" w:fill="auto"/>
          </w:tcPr>
          <w:p w14:paraId="632C93F2" w14:textId="77777777" w:rsidR="003B5845" w:rsidRPr="00D331EF" w:rsidRDefault="003B5845" w:rsidP="00617B3E">
            <w:pPr>
              <w:pStyle w:val="SmallStandard"/>
            </w:pPr>
            <w:r w:rsidRPr="00574783">
              <w:t>0..*</w:t>
            </w:r>
          </w:p>
        </w:tc>
        <w:tc>
          <w:tcPr>
            <w:tcW w:w="709" w:type="dxa"/>
            <w:shd w:val="clear" w:color="auto" w:fill="auto"/>
          </w:tcPr>
          <w:p w14:paraId="40348C65" w14:textId="77777777" w:rsidR="003B5845" w:rsidRPr="00D331EF" w:rsidRDefault="003B5845" w:rsidP="00617B3E">
            <w:pPr>
              <w:pStyle w:val="SmallStandard"/>
            </w:pPr>
            <w:r w:rsidRPr="00207506">
              <w:t>1</w:t>
            </w:r>
          </w:p>
        </w:tc>
        <w:tc>
          <w:tcPr>
            <w:tcW w:w="567" w:type="dxa"/>
            <w:shd w:val="clear" w:color="auto" w:fill="auto"/>
          </w:tcPr>
          <w:p w14:paraId="3AFAE498" w14:textId="77777777" w:rsidR="003B5845" w:rsidRDefault="003B5845" w:rsidP="00617B3E">
            <w:pPr>
              <w:pStyle w:val="SmallStandard"/>
            </w:pPr>
            <w:r>
              <w:t>Y</w:t>
            </w:r>
          </w:p>
        </w:tc>
        <w:tc>
          <w:tcPr>
            <w:tcW w:w="3969" w:type="dxa"/>
            <w:shd w:val="clear" w:color="auto" w:fill="auto"/>
          </w:tcPr>
          <w:p w14:paraId="46207642"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r w:rsidR="003B5845" w:rsidRPr="004A00BD" w14:paraId="65D121B7" w14:textId="77777777" w:rsidTr="00617B3E">
        <w:tc>
          <w:tcPr>
            <w:tcW w:w="1573" w:type="dxa"/>
            <w:shd w:val="clear" w:color="auto" w:fill="auto"/>
          </w:tcPr>
          <w:p w14:paraId="615426E6" w14:textId="77777777" w:rsidR="003B5845" w:rsidRPr="00634625" w:rsidRDefault="003B5845" w:rsidP="00617B3E">
            <w:pPr>
              <w:pStyle w:val="SmallStandard"/>
            </w:pPr>
            <w:r>
              <w:t>CavityReference</w:t>
            </w:r>
          </w:p>
        </w:tc>
        <w:tc>
          <w:tcPr>
            <w:tcW w:w="1574" w:type="dxa"/>
            <w:shd w:val="clear" w:color="auto" w:fill="auto"/>
          </w:tcPr>
          <w:p w14:paraId="74654022" w14:textId="77777777" w:rsidR="003B5845" w:rsidRPr="00132C43" w:rsidRDefault="003B5845" w:rsidP="00617B3E">
            <w:pPr>
              <w:pStyle w:val="SmallStandard"/>
            </w:pPr>
            <w:r>
              <w:t>equippedCavityRef</w:t>
            </w:r>
          </w:p>
        </w:tc>
        <w:tc>
          <w:tcPr>
            <w:tcW w:w="708" w:type="dxa"/>
            <w:shd w:val="clear" w:color="auto" w:fill="auto"/>
          </w:tcPr>
          <w:p w14:paraId="6B5A5ED8" w14:textId="77777777" w:rsidR="003B5845" w:rsidRPr="00D331EF" w:rsidRDefault="003B5845" w:rsidP="00617B3E">
            <w:pPr>
              <w:pStyle w:val="SmallStandard"/>
            </w:pPr>
            <w:r w:rsidRPr="00574783">
              <w:t>1..*</w:t>
            </w:r>
          </w:p>
        </w:tc>
        <w:tc>
          <w:tcPr>
            <w:tcW w:w="709" w:type="dxa"/>
            <w:shd w:val="clear" w:color="auto" w:fill="auto"/>
          </w:tcPr>
          <w:p w14:paraId="04F58679" w14:textId="77777777" w:rsidR="003B5845" w:rsidRPr="00D331EF" w:rsidRDefault="003B5845" w:rsidP="00617B3E">
            <w:pPr>
              <w:pStyle w:val="SmallStandard"/>
            </w:pPr>
            <w:r w:rsidRPr="00207506">
              <w:t>0..*</w:t>
            </w:r>
          </w:p>
        </w:tc>
        <w:tc>
          <w:tcPr>
            <w:tcW w:w="567" w:type="dxa"/>
            <w:shd w:val="clear" w:color="auto" w:fill="auto"/>
          </w:tcPr>
          <w:p w14:paraId="5A348920" w14:textId="77777777" w:rsidR="003B5845" w:rsidRPr="00D331EF" w:rsidRDefault="003B5845" w:rsidP="00617B3E">
            <w:pPr>
              <w:pStyle w:val="SmallStandard"/>
            </w:pPr>
            <w:r>
              <w:t>N</w:t>
            </w:r>
          </w:p>
        </w:tc>
        <w:tc>
          <w:tcPr>
            <w:tcW w:w="3969" w:type="dxa"/>
            <w:shd w:val="clear" w:color="auto" w:fill="auto"/>
          </w:tcPr>
          <w:p w14:paraId="2C7D812B" w14:textId="77777777" w:rsidR="003B5845" w:rsidRDefault="003B5845" w:rsidP="00617B3E">
            <w:pPr>
              <w:pStyle w:val="SmallStandard"/>
            </w:pPr>
            <w:r w:rsidRPr="00491287">
              <w:t xml:space="preserve">References the cavities that are used for the cavity mounting. </w:t>
            </w:r>
          </w:p>
        </w:tc>
      </w:tr>
    </w:tbl>
    <w:p w14:paraId="23075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FB4C7C" w14:textId="77777777" w:rsidTr="00617B3E">
        <w:tc>
          <w:tcPr>
            <w:tcW w:w="2296" w:type="dxa"/>
            <w:gridSpan w:val="2"/>
            <w:shd w:val="clear" w:color="auto" w:fill="auto"/>
          </w:tcPr>
          <w:p w14:paraId="6B3535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4D03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C9219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3CC577" w14:textId="77777777" w:rsidTr="00617B3E">
        <w:tc>
          <w:tcPr>
            <w:tcW w:w="1588" w:type="dxa"/>
            <w:shd w:val="clear" w:color="auto" w:fill="auto"/>
          </w:tcPr>
          <w:p w14:paraId="32B201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F4082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EA6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AF0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0B15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36BE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EB6EFF" w14:textId="77777777" w:rsidTr="00617B3E">
        <w:tc>
          <w:tcPr>
            <w:tcW w:w="1588" w:type="dxa"/>
            <w:shd w:val="clear" w:color="auto" w:fill="auto"/>
          </w:tcPr>
          <w:p w14:paraId="6B703414" w14:textId="77777777" w:rsidR="003B5845" w:rsidRPr="00634625" w:rsidRDefault="003B5845" w:rsidP="00617B3E">
            <w:pPr>
              <w:pStyle w:val="SmallStandard"/>
            </w:pPr>
            <w:r>
              <w:t>ContactPoint</w:t>
            </w:r>
          </w:p>
        </w:tc>
        <w:tc>
          <w:tcPr>
            <w:tcW w:w="708" w:type="dxa"/>
            <w:shd w:val="clear" w:color="auto" w:fill="auto"/>
          </w:tcPr>
          <w:p w14:paraId="4A8AD8E7" w14:textId="77777777" w:rsidR="003B5845" w:rsidRPr="00D331EF" w:rsidRDefault="003B5845" w:rsidP="00617B3E">
            <w:pPr>
              <w:pStyle w:val="SmallStandard"/>
            </w:pPr>
            <w:r w:rsidRPr="00D01517">
              <w:t>1</w:t>
            </w:r>
          </w:p>
        </w:tc>
        <w:tc>
          <w:tcPr>
            <w:tcW w:w="1560" w:type="dxa"/>
            <w:shd w:val="clear" w:color="auto" w:fill="auto"/>
          </w:tcPr>
          <w:p w14:paraId="4BAFF6A6" w14:textId="77777777" w:rsidR="003B5845" w:rsidRPr="00132C43" w:rsidRDefault="003B5845" w:rsidP="00617B3E">
            <w:pPr>
              <w:pStyle w:val="SmallStandard"/>
            </w:pPr>
            <w:r>
              <w:t>cavityMounting</w:t>
            </w:r>
          </w:p>
        </w:tc>
        <w:tc>
          <w:tcPr>
            <w:tcW w:w="708" w:type="dxa"/>
            <w:shd w:val="clear" w:color="auto" w:fill="auto"/>
          </w:tcPr>
          <w:p w14:paraId="38962B40" w14:textId="77777777" w:rsidR="003B5845" w:rsidRPr="00D331EF" w:rsidRDefault="003B5845" w:rsidP="00617B3E">
            <w:pPr>
              <w:pStyle w:val="SmallStandard"/>
            </w:pPr>
            <w:r w:rsidRPr="00D01517">
              <w:t>0..*</w:t>
            </w:r>
          </w:p>
        </w:tc>
        <w:tc>
          <w:tcPr>
            <w:tcW w:w="567" w:type="dxa"/>
            <w:shd w:val="clear" w:color="auto" w:fill="auto"/>
          </w:tcPr>
          <w:p w14:paraId="74061422" w14:textId="77777777" w:rsidR="003B5845" w:rsidRDefault="003B5845" w:rsidP="00617B3E">
            <w:pPr>
              <w:pStyle w:val="SmallStandard"/>
            </w:pPr>
            <w:r>
              <w:t>Y</w:t>
            </w:r>
          </w:p>
        </w:tc>
        <w:tc>
          <w:tcPr>
            <w:tcW w:w="3969" w:type="dxa"/>
            <w:shd w:val="clear" w:color="auto" w:fill="auto"/>
          </w:tcPr>
          <w:p w14:paraId="283F4D0C" w14:textId="77777777" w:rsidR="003B5845" w:rsidRDefault="003B5845" w:rsidP="00617B3E">
            <w:pPr>
              <w:pStyle w:val="SmallStandard"/>
            </w:pPr>
            <w:r w:rsidRPr="00491287">
              <w:t xml:space="preserve">Defines the mounting to a cavity of the terminal associated with the ContactPoint. </w:t>
            </w:r>
          </w:p>
          <w:p w14:paraId="1F7B8008"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660E20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6" w:name="_fcac459764ee3dd7ec40c496b7f3b89e"/>
      <w:r>
        <w:rPr>
          <w:lang w:val="en-GB"/>
        </w:rPr>
        <w:t>CavityMountingDetail</w:t>
      </w:r>
      <w:bookmarkEnd w:id="1006"/>
    </w:p>
    <w:p w14:paraId="46FDDB3F" w14:textId="77777777" w:rsidR="003B5845" w:rsidRPr="00A518C2" w:rsidRDefault="003B5845" w:rsidP="003B5845">
      <w:pPr>
        <w:rPr>
          <w:lang w:val="en-GB"/>
        </w:rPr>
      </w:pPr>
      <w:r w:rsidRPr="00A518C2">
        <w:rPr>
          <w:sz w:val="18"/>
          <w:szCs w:val="18"/>
          <w:lang w:val="en-GB"/>
        </w:rPr>
        <w:t>With a CavityMountingDetail it is possible to describe a detailed cavity mounting.</w:t>
      </w:r>
    </w:p>
    <w:p w14:paraId="13D0D2D6" w14:textId="77777777" w:rsidR="003B5845" w:rsidRPr="00A518C2" w:rsidRDefault="003B5845" w:rsidP="003B5845">
      <w:pPr>
        <w:rPr>
          <w:lang w:val="en-GB"/>
        </w:rPr>
      </w:pPr>
      <w:r w:rsidRPr="00A518C2">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4D3512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E27F99" w14:textId="77777777" w:rsidTr="00617B3E">
        <w:tc>
          <w:tcPr>
            <w:tcW w:w="2013" w:type="dxa"/>
            <w:shd w:val="clear" w:color="auto" w:fill="auto"/>
            <w:tcMar>
              <w:top w:w="28" w:type="dxa"/>
              <w:left w:w="28" w:type="dxa"/>
              <w:bottom w:w="28" w:type="dxa"/>
              <w:right w:w="28" w:type="dxa"/>
            </w:tcMar>
          </w:tcPr>
          <w:p w14:paraId="0805C3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3BF99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AA60A7B" w14:textId="77777777" w:rsidTr="00617B3E">
        <w:tc>
          <w:tcPr>
            <w:tcW w:w="2013" w:type="dxa"/>
            <w:shd w:val="clear" w:color="auto" w:fill="auto"/>
            <w:tcMar>
              <w:top w:w="28" w:type="dxa"/>
              <w:left w:w="28" w:type="dxa"/>
              <w:bottom w:w="28" w:type="dxa"/>
              <w:right w:w="28" w:type="dxa"/>
            </w:tcMar>
          </w:tcPr>
          <w:p w14:paraId="474612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C5D59" w14:textId="77777777" w:rsidR="003B5845" w:rsidRPr="004A00BD" w:rsidRDefault="003B5845" w:rsidP="00617B3E">
            <w:pPr>
              <w:rPr>
                <w:sz w:val="22"/>
              </w:rPr>
            </w:pPr>
          </w:p>
        </w:tc>
      </w:tr>
      <w:tr w:rsidR="003B5845" w:rsidRPr="008359F5" w14:paraId="6F35D84C" w14:textId="77777777" w:rsidTr="00617B3E">
        <w:tc>
          <w:tcPr>
            <w:tcW w:w="2013" w:type="dxa"/>
            <w:shd w:val="clear" w:color="auto" w:fill="auto"/>
            <w:tcMar>
              <w:top w:w="28" w:type="dxa"/>
              <w:left w:w="28" w:type="dxa"/>
              <w:bottom w:w="28" w:type="dxa"/>
              <w:right w:w="28" w:type="dxa"/>
            </w:tcMar>
          </w:tcPr>
          <w:p w14:paraId="6EECE0C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78392B" w14:textId="77777777" w:rsidR="003B5845" w:rsidRPr="000437C1" w:rsidRDefault="003B5845" w:rsidP="00617B3E">
            <w:pPr>
              <w:pStyle w:val="SmallStandard"/>
            </w:pPr>
            <w:r>
              <w:t>false</w:t>
            </w:r>
          </w:p>
        </w:tc>
      </w:tr>
    </w:tbl>
    <w:p w14:paraId="7FB7C5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FA7FEB1" w14:textId="77777777" w:rsidTr="00617B3E">
        <w:tc>
          <w:tcPr>
            <w:tcW w:w="3856" w:type="dxa"/>
            <w:gridSpan w:val="3"/>
            <w:shd w:val="clear" w:color="auto" w:fill="auto"/>
          </w:tcPr>
          <w:p w14:paraId="482E52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1741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B26EE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00F518" w14:textId="77777777" w:rsidTr="00617B3E">
        <w:tc>
          <w:tcPr>
            <w:tcW w:w="1573" w:type="dxa"/>
            <w:shd w:val="clear" w:color="auto" w:fill="auto"/>
          </w:tcPr>
          <w:p w14:paraId="0AE2A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320CF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BFA8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FA0E9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3171D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E8C6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9545C7" w14:textId="77777777" w:rsidTr="00617B3E">
        <w:tc>
          <w:tcPr>
            <w:tcW w:w="1573" w:type="dxa"/>
            <w:shd w:val="clear" w:color="auto" w:fill="auto"/>
          </w:tcPr>
          <w:p w14:paraId="7AC786A9" w14:textId="77777777" w:rsidR="003B5845" w:rsidRPr="00634625" w:rsidRDefault="003B5845" w:rsidP="00617B3E">
            <w:pPr>
              <w:pStyle w:val="SmallStandard"/>
            </w:pPr>
            <w:r>
              <w:t>TerminalReceptionReference</w:t>
            </w:r>
          </w:p>
        </w:tc>
        <w:tc>
          <w:tcPr>
            <w:tcW w:w="1574" w:type="dxa"/>
            <w:shd w:val="clear" w:color="auto" w:fill="auto"/>
          </w:tcPr>
          <w:p w14:paraId="538605CB" w14:textId="77777777" w:rsidR="003B5845" w:rsidRPr="00132C43" w:rsidRDefault="003B5845" w:rsidP="00617B3E">
            <w:pPr>
              <w:pStyle w:val="SmallStandard"/>
            </w:pPr>
            <w:r>
              <w:t>terminalReceptionReference</w:t>
            </w:r>
          </w:p>
        </w:tc>
        <w:tc>
          <w:tcPr>
            <w:tcW w:w="708" w:type="dxa"/>
            <w:shd w:val="clear" w:color="auto" w:fill="auto"/>
          </w:tcPr>
          <w:p w14:paraId="57991516" w14:textId="77777777" w:rsidR="003B5845" w:rsidRPr="00D331EF" w:rsidRDefault="003B5845" w:rsidP="00617B3E">
            <w:pPr>
              <w:pStyle w:val="SmallStandard"/>
            </w:pPr>
            <w:r w:rsidRPr="00574783">
              <w:t>1</w:t>
            </w:r>
          </w:p>
        </w:tc>
        <w:tc>
          <w:tcPr>
            <w:tcW w:w="709" w:type="dxa"/>
            <w:shd w:val="clear" w:color="auto" w:fill="auto"/>
          </w:tcPr>
          <w:p w14:paraId="26CACCC1" w14:textId="77777777" w:rsidR="003B5845" w:rsidRPr="00D331EF" w:rsidRDefault="003B5845" w:rsidP="00617B3E">
            <w:pPr>
              <w:pStyle w:val="SmallStandard"/>
            </w:pPr>
            <w:r w:rsidRPr="00207506">
              <w:t>0..*</w:t>
            </w:r>
          </w:p>
        </w:tc>
        <w:tc>
          <w:tcPr>
            <w:tcW w:w="567" w:type="dxa"/>
            <w:shd w:val="clear" w:color="auto" w:fill="auto"/>
          </w:tcPr>
          <w:p w14:paraId="4D1DC0D5" w14:textId="77777777" w:rsidR="003B5845" w:rsidRPr="00D331EF" w:rsidRDefault="003B5845" w:rsidP="00617B3E">
            <w:pPr>
              <w:pStyle w:val="SmallStandard"/>
            </w:pPr>
            <w:r>
              <w:t>N</w:t>
            </w:r>
          </w:p>
        </w:tc>
        <w:tc>
          <w:tcPr>
            <w:tcW w:w="3969" w:type="dxa"/>
            <w:shd w:val="clear" w:color="auto" w:fill="auto"/>
          </w:tcPr>
          <w:p w14:paraId="097B987A"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DB7EB0" w14:textId="77777777" w:rsidTr="00617B3E">
        <w:tc>
          <w:tcPr>
            <w:tcW w:w="1573" w:type="dxa"/>
            <w:shd w:val="clear" w:color="auto" w:fill="auto"/>
          </w:tcPr>
          <w:p w14:paraId="2AA2CBBF" w14:textId="77777777" w:rsidR="003B5845" w:rsidRPr="00634625" w:rsidRDefault="003B5845" w:rsidP="00617B3E">
            <w:pPr>
              <w:pStyle w:val="SmallStandard"/>
            </w:pPr>
            <w:r>
              <w:t>CavityReference</w:t>
            </w:r>
          </w:p>
        </w:tc>
        <w:tc>
          <w:tcPr>
            <w:tcW w:w="1574" w:type="dxa"/>
            <w:shd w:val="clear" w:color="auto" w:fill="auto"/>
          </w:tcPr>
          <w:p w14:paraId="426F19CE" w14:textId="77777777" w:rsidR="003B5845" w:rsidRPr="00132C43" w:rsidRDefault="003B5845" w:rsidP="00617B3E">
            <w:pPr>
              <w:pStyle w:val="SmallStandard"/>
            </w:pPr>
            <w:r>
              <w:t>equippedCavityRef</w:t>
            </w:r>
          </w:p>
        </w:tc>
        <w:tc>
          <w:tcPr>
            <w:tcW w:w="708" w:type="dxa"/>
            <w:shd w:val="clear" w:color="auto" w:fill="auto"/>
          </w:tcPr>
          <w:p w14:paraId="3B3DCF40" w14:textId="77777777" w:rsidR="003B5845" w:rsidRPr="00D331EF" w:rsidRDefault="003B5845" w:rsidP="00617B3E">
            <w:pPr>
              <w:pStyle w:val="SmallStandard"/>
            </w:pPr>
            <w:r w:rsidRPr="00574783">
              <w:t>1</w:t>
            </w:r>
          </w:p>
        </w:tc>
        <w:tc>
          <w:tcPr>
            <w:tcW w:w="709" w:type="dxa"/>
            <w:shd w:val="clear" w:color="auto" w:fill="auto"/>
          </w:tcPr>
          <w:p w14:paraId="4D4494CE" w14:textId="77777777" w:rsidR="003B5845" w:rsidRPr="00D331EF" w:rsidRDefault="003B5845" w:rsidP="00617B3E">
            <w:pPr>
              <w:pStyle w:val="SmallStandard"/>
            </w:pPr>
            <w:r w:rsidRPr="00207506">
              <w:t>0..*</w:t>
            </w:r>
          </w:p>
        </w:tc>
        <w:tc>
          <w:tcPr>
            <w:tcW w:w="567" w:type="dxa"/>
            <w:shd w:val="clear" w:color="auto" w:fill="auto"/>
          </w:tcPr>
          <w:p w14:paraId="5B0D7269" w14:textId="77777777" w:rsidR="003B5845" w:rsidRPr="00D331EF" w:rsidRDefault="003B5845" w:rsidP="00617B3E">
            <w:pPr>
              <w:pStyle w:val="SmallStandard"/>
            </w:pPr>
            <w:r>
              <w:t>N</w:t>
            </w:r>
          </w:p>
        </w:tc>
        <w:tc>
          <w:tcPr>
            <w:tcW w:w="3969" w:type="dxa"/>
            <w:shd w:val="clear" w:color="auto" w:fill="auto"/>
          </w:tcPr>
          <w:p w14:paraId="2DEAFC3D" w14:textId="77777777" w:rsidR="003B5845" w:rsidRDefault="003B5845" w:rsidP="00617B3E">
            <w:pPr>
              <w:pStyle w:val="SmallStandard"/>
            </w:pPr>
            <w:r w:rsidRPr="00491287">
              <w:t xml:space="preserve">References the cavity that is used for the detailed description of the cavity mounting. </w:t>
            </w:r>
          </w:p>
        </w:tc>
      </w:tr>
    </w:tbl>
    <w:p w14:paraId="4197E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A42014" w14:textId="77777777" w:rsidTr="00617B3E">
        <w:tc>
          <w:tcPr>
            <w:tcW w:w="2296" w:type="dxa"/>
            <w:gridSpan w:val="2"/>
            <w:shd w:val="clear" w:color="auto" w:fill="auto"/>
          </w:tcPr>
          <w:p w14:paraId="7B8D71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439EF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36F00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5A82C5" w14:textId="77777777" w:rsidTr="00617B3E">
        <w:tc>
          <w:tcPr>
            <w:tcW w:w="1588" w:type="dxa"/>
            <w:shd w:val="clear" w:color="auto" w:fill="auto"/>
          </w:tcPr>
          <w:p w14:paraId="426F74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DC3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3AE2A8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A23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DE67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477B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9EFEC4" w14:textId="77777777" w:rsidTr="00617B3E">
        <w:tc>
          <w:tcPr>
            <w:tcW w:w="1588" w:type="dxa"/>
            <w:shd w:val="clear" w:color="auto" w:fill="auto"/>
          </w:tcPr>
          <w:p w14:paraId="47579728" w14:textId="77777777" w:rsidR="003B5845" w:rsidRPr="00634625" w:rsidRDefault="003B5845" w:rsidP="00617B3E">
            <w:pPr>
              <w:pStyle w:val="SmallStandard"/>
            </w:pPr>
            <w:r>
              <w:t>CavityMounting</w:t>
            </w:r>
          </w:p>
        </w:tc>
        <w:tc>
          <w:tcPr>
            <w:tcW w:w="708" w:type="dxa"/>
            <w:shd w:val="clear" w:color="auto" w:fill="auto"/>
          </w:tcPr>
          <w:p w14:paraId="064EC056" w14:textId="77777777" w:rsidR="003B5845" w:rsidRPr="00D331EF" w:rsidRDefault="003B5845" w:rsidP="00617B3E">
            <w:pPr>
              <w:pStyle w:val="SmallStandard"/>
            </w:pPr>
            <w:r w:rsidRPr="00D01517">
              <w:t>1</w:t>
            </w:r>
          </w:p>
        </w:tc>
        <w:tc>
          <w:tcPr>
            <w:tcW w:w="1560" w:type="dxa"/>
            <w:shd w:val="clear" w:color="auto" w:fill="auto"/>
          </w:tcPr>
          <w:p w14:paraId="16355ED0" w14:textId="77777777" w:rsidR="003B5845" w:rsidRPr="00132C43" w:rsidRDefault="003B5845" w:rsidP="00617B3E">
            <w:pPr>
              <w:pStyle w:val="SmallStandard"/>
            </w:pPr>
            <w:r>
              <w:t>cavityMountingDetail</w:t>
            </w:r>
          </w:p>
        </w:tc>
        <w:tc>
          <w:tcPr>
            <w:tcW w:w="708" w:type="dxa"/>
            <w:shd w:val="clear" w:color="auto" w:fill="auto"/>
          </w:tcPr>
          <w:p w14:paraId="1883148D" w14:textId="77777777" w:rsidR="003B5845" w:rsidRPr="00D331EF" w:rsidRDefault="003B5845" w:rsidP="00617B3E">
            <w:pPr>
              <w:pStyle w:val="SmallStandard"/>
            </w:pPr>
            <w:r w:rsidRPr="00D01517">
              <w:t>0..*</w:t>
            </w:r>
          </w:p>
        </w:tc>
        <w:tc>
          <w:tcPr>
            <w:tcW w:w="567" w:type="dxa"/>
            <w:shd w:val="clear" w:color="auto" w:fill="auto"/>
          </w:tcPr>
          <w:p w14:paraId="77B82788" w14:textId="77777777" w:rsidR="003B5845" w:rsidRDefault="003B5845" w:rsidP="00617B3E">
            <w:pPr>
              <w:pStyle w:val="SmallStandard"/>
            </w:pPr>
            <w:r>
              <w:t>Y</w:t>
            </w:r>
          </w:p>
        </w:tc>
        <w:tc>
          <w:tcPr>
            <w:tcW w:w="3969" w:type="dxa"/>
            <w:shd w:val="clear" w:color="auto" w:fill="auto"/>
          </w:tcPr>
          <w:p w14:paraId="6ED18317"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bl>
    <w:p w14:paraId="4CA0975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7" w:name="_1da57fb2e9342f0034d211dc64ed0eac"/>
      <w:r>
        <w:rPr>
          <w:lang w:val="en-GB"/>
        </w:rPr>
        <w:t>ContactingSpecification</w:t>
      </w:r>
      <w:bookmarkEnd w:id="1007"/>
    </w:p>
    <w:p w14:paraId="47D9F0D7" w14:textId="77777777" w:rsidR="003B5845" w:rsidRPr="00620BBE" w:rsidRDefault="003B5845" w:rsidP="003B5845">
      <w:pPr>
        <w:pStyle w:val="SmallStandard"/>
      </w:pPr>
      <w:r w:rsidRPr="00F91ACD">
        <w:rPr>
          <w:sz w:val="18"/>
          <w:szCs w:val="18"/>
        </w:rPr>
        <w:t xml:space="preserve">Specification for the description of the contacting. A contacting defines the relationships between Terminals, Seals, Plugs, Cavities and Wires. </w:t>
      </w:r>
    </w:p>
    <w:p w14:paraId="0EF94F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C52B3E" w14:textId="77777777" w:rsidTr="00617B3E">
        <w:tc>
          <w:tcPr>
            <w:tcW w:w="2013" w:type="dxa"/>
            <w:shd w:val="clear" w:color="auto" w:fill="auto"/>
            <w:tcMar>
              <w:top w:w="28" w:type="dxa"/>
              <w:left w:w="28" w:type="dxa"/>
              <w:bottom w:w="28" w:type="dxa"/>
              <w:right w:w="28" w:type="dxa"/>
            </w:tcMar>
          </w:tcPr>
          <w:p w14:paraId="0D7D3A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3657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A73581" w14:textId="77777777" w:rsidTr="00617B3E">
        <w:tc>
          <w:tcPr>
            <w:tcW w:w="2013" w:type="dxa"/>
            <w:shd w:val="clear" w:color="auto" w:fill="auto"/>
            <w:tcMar>
              <w:top w:w="28" w:type="dxa"/>
              <w:left w:w="28" w:type="dxa"/>
              <w:bottom w:w="28" w:type="dxa"/>
              <w:right w:w="28" w:type="dxa"/>
            </w:tcMar>
          </w:tcPr>
          <w:p w14:paraId="6218D5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DBA99B2" w14:textId="77777777" w:rsidR="003B5845" w:rsidRPr="004A00BD" w:rsidRDefault="003B5845" w:rsidP="00617B3E">
            <w:pPr>
              <w:rPr>
                <w:sz w:val="22"/>
              </w:rPr>
            </w:pPr>
          </w:p>
        </w:tc>
      </w:tr>
      <w:tr w:rsidR="003B5845" w:rsidRPr="008359F5" w14:paraId="453E1769" w14:textId="77777777" w:rsidTr="00617B3E">
        <w:tc>
          <w:tcPr>
            <w:tcW w:w="2013" w:type="dxa"/>
            <w:shd w:val="clear" w:color="auto" w:fill="auto"/>
            <w:tcMar>
              <w:top w:w="28" w:type="dxa"/>
              <w:left w:w="28" w:type="dxa"/>
              <w:bottom w:w="28" w:type="dxa"/>
              <w:right w:w="28" w:type="dxa"/>
            </w:tcMar>
          </w:tcPr>
          <w:p w14:paraId="6BBC68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0DA9F6" w14:textId="77777777" w:rsidR="003B5845" w:rsidRPr="000437C1" w:rsidRDefault="003B5845" w:rsidP="00617B3E">
            <w:pPr>
              <w:pStyle w:val="SmallStandard"/>
            </w:pPr>
            <w:r>
              <w:t>false</w:t>
            </w:r>
          </w:p>
        </w:tc>
      </w:tr>
    </w:tbl>
    <w:p w14:paraId="7A14F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4EADF4" w14:textId="77777777" w:rsidTr="00617B3E">
        <w:tc>
          <w:tcPr>
            <w:tcW w:w="3856" w:type="dxa"/>
            <w:gridSpan w:val="3"/>
            <w:shd w:val="clear" w:color="auto" w:fill="auto"/>
          </w:tcPr>
          <w:p w14:paraId="115C5A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0823B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4FB13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3E8595" w14:textId="77777777" w:rsidTr="00617B3E">
        <w:tc>
          <w:tcPr>
            <w:tcW w:w="1573" w:type="dxa"/>
            <w:shd w:val="clear" w:color="auto" w:fill="auto"/>
          </w:tcPr>
          <w:p w14:paraId="07741F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CF275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109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5A34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9498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9C178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60EC" w14:textId="77777777" w:rsidTr="00617B3E">
        <w:tc>
          <w:tcPr>
            <w:tcW w:w="1573" w:type="dxa"/>
            <w:shd w:val="clear" w:color="auto" w:fill="auto"/>
          </w:tcPr>
          <w:p w14:paraId="6B97772C" w14:textId="77777777" w:rsidR="003B5845" w:rsidRPr="00634625" w:rsidRDefault="003B5845" w:rsidP="00617B3E">
            <w:pPr>
              <w:pStyle w:val="SmallStandard"/>
            </w:pPr>
            <w:r>
              <w:t>ContactPoint</w:t>
            </w:r>
          </w:p>
        </w:tc>
        <w:tc>
          <w:tcPr>
            <w:tcW w:w="1574" w:type="dxa"/>
            <w:shd w:val="clear" w:color="auto" w:fill="auto"/>
          </w:tcPr>
          <w:p w14:paraId="2CC3CF38" w14:textId="77777777" w:rsidR="003B5845" w:rsidRPr="00132C43" w:rsidRDefault="003B5845" w:rsidP="00617B3E">
            <w:pPr>
              <w:pStyle w:val="SmallStandard"/>
            </w:pPr>
            <w:r>
              <w:t>contactPoint</w:t>
            </w:r>
          </w:p>
        </w:tc>
        <w:tc>
          <w:tcPr>
            <w:tcW w:w="708" w:type="dxa"/>
            <w:shd w:val="clear" w:color="auto" w:fill="auto"/>
          </w:tcPr>
          <w:p w14:paraId="6EF1511C" w14:textId="77777777" w:rsidR="003B5845" w:rsidRPr="00D331EF" w:rsidRDefault="003B5845" w:rsidP="00617B3E">
            <w:pPr>
              <w:pStyle w:val="SmallStandard"/>
            </w:pPr>
            <w:r w:rsidRPr="00574783">
              <w:t>0..*</w:t>
            </w:r>
          </w:p>
        </w:tc>
        <w:tc>
          <w:tcPr>
            <w:tcW w:w="709" w:type="dxa"/>
            <w:shd w:val="clear" w:color="auto" w:fill="auto"/>
          </w:tcPr>
          <w:p w14:paraId="3AC1A119" w14:textId="77777777" w:rsidR="003B5845" w:rsidRPr="00D331EF" w:rsidRDefault="003B5845" w:rsidP="00617B3E">
            <w:pPr>
              <w:pStyle w:val="SmallStandard"/>
            </w:pPr>
            <w:r w:rsidRPr="00207506">
              <w:t>1</w:t>
            </w:r>
          </w:p>
        </w:tc>
        <w:tc>
          <w:tcPr>
            <w:tcW w:w="567" w:type="dxa"/>
            <w:shd w:val="clear" w:color="auto" w:fill="auto"/>
          </w:tcPr>
          <w:p w14:paraId="314E14B9" w14:textId="77777777" w:rsidR="003B5845" w:rsidRDefault="003B5845" w:rsidP="00617B3E">
            <w:pPr>
              <w:pStyle w:val="SmallStandard"/>
            </w:pPr>
            <w:r>
              <w:t>Y</w:t>
            </w:r>
          </w:p>
        </w:tc>
        <w:tc>
          <w:tcPr>
            <w:tcW w:w="3969" w:type="dxa"/>
            <w:shd w:val="clear" w:color="auto" w:fill="auto"/>
          </w:tcPr>
          <w:p w14:paraId="1B7DD27A" w14:textId="77777777" w:rsidR="003B5845" w:rsidRDefault="003B5845" w:rsidP="00617B3E">
            <w:pPr>
              <w:pStyle w:val="SmallStandard"/>
            </w:pPr>
            <w:r w:rsidRPr="00491287">
              <w:t>Specifies the ContactPoints defined by the ContactingSpecification.</w:t>
            </w:r>
          </w:p>
        </w:tc>
      </w:tr>
    </w:tbl>
    <w:p w14:paraId="3A9305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8" w:name="_ab728d99d731c04aec7c3f949cd12489"/>
      <w:r>
        <w:rPr>
          <w:lang w:val="en-GB"/>
        </w:rPr>
        <w:t>ContactPoint</w:t>
      </w:r>
      <w:bookmarkEnd w:id="1008"/>
    </w:p>
    <w:p w14:paraId="3558B277" w14:textId="77777777" w:rsidR="003B5845" w:rsidRPr="00A518C2" w:rsidRDefault="003B5845" w:rsidP="003B5845">
      <w:pPr>
        <w:rPr>
          <w:lang w:val="en-GB"/>
        </w:rPr>
      </w:pPr>
      <w:r w:rsidRPr="00A518C2">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A518C2">
        <w:rPr>
          <w:i/>
          <w:iCs/>
          <w:sz w:val="18"/>
          <w:szCs w:val="18"/>
          <w:lang w:val="en-GB"/>
        </w:rPr>
        <w:t>Contact</w:t>
      </w:r>
      <w:r w:rsidRPr="00A518C2">
        <w:rPr>
          <w:sz w:val="18"/>
          <w:szCs w:val="18"/>
          <w:lang w:val="en-GB"/>
        </w:rPr>
        <w:t xml:space="preserve">Point. Either all participants (Cavities, Terminals, Seals, Wires) set into a relationship by the </w:t>
      </w:r>
      <w:r w:rsidRPr="00A518C2">
        <w:rPr>
          <w:i/>
          <w:iCs/>
          <w:sz w:val="18"/>
          <w:szCs w:val="18"/>
          <w:lang w:val="en-GB"/>
        </w:rPr>
        <w:t>ContactPoint</w:t>
      </w:r>
      <w:r w:rsidRPr="00A518C2">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26C361F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ContactPoint </w:t>
      </w:r>
      <w:r w:rsidRPr="00A518C2">
        <w:rPr>
          <w:sz w:val="18"/>
          <w:szCs w:val="18"/>
          <w:lang w:val="en-GB"/>
        </w:rPr>
        <w:t xml:space="preserve">represents a single potential. Consequently, all cavities and wires referencing / being referenced by a </w:t>
      </w:r>
      <w:r w:rsidRPr="00A518C2">
        <w:rPr>
          <w:i/>
          <w:iCs/>
          <w:sz w:val="18"/>
          <w:szCs w:val="18"/>
          <w:lang w:val="en-GB"/>
        </w:rPr>
        <w:t xml:space="preserve">ContactPoint </w:t>
      </w:r>
      <w:r w:rsidRPr="00A518C2">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3092E9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AA614E" w14:textId="77777777" w:rsidTr="00617B3E">
        <w:tc>
          <w:tcPr>
            <w:tcW w:w="2013" w:type="dxa"/>
            <w:shd w:val="clear" w:color="auto" w:fill="auto"/>
            <w:tcMar>
              <w:top w:w="28" w:type="dxa"/>
              <w:left w:w="28" w:type="dxa"/>
              <w:bottom w:w="28" w:type="dxa"/>
              <w:right w:w="28" w:type="dxa"/>
            </w:tcMar>
          </w:tcPr>
          <w:p w14:paraId="0F20FF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E351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493FA9" w14:textId="77777777" w:rsidTr="00617B3E">
        <w:tc>
          <w:tcPr>
            <w:tcW w:w="2013" w:type="dxa"/>
            <w:shd w:val="clear" w:color="auto" w:fill="auto"/>
            <w:tcMar>
              <w:top w:w="28" w:type="dxa"/>
              <w:left w:w="28" w:type="dxa"/>
              <w:bottom w:w="28" w:type="dxa"/>
              <w:right w:w="28" w:type="dxa"/>
            </w:tcMar>
          </w:tcPr>
          <w:p w14:paraId="7963BC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4A6D21" w14:textId="77777777" w:rsidR="003B5845" w:rsidRPr="004A00BD" w:rsidRDefault="003B5845" w:rsidP="00617B3E">
            <w:pPr>
              <w:rPr>
                <w:sz w:val="22"/>
              </w:rPr>
            </w:pPr>
          </w:p>
        </w:tc>
      </w:tr>
      <w:tr w:rsidR="003B5845" w:rsidRPr="008359F5" w14:paraId="44B7C756" w14:textId="77777777" w:rsidTr="00617B3E">
        <w:tc>
          <w:tcPr>
            <w:tcW w:w="2013" w:type="dxa"/>
            <w:shd w:val="clear" w:color="auto" w:fill="auto"/>
            <w:tcMar>
              <w:top w:w="28" w:type="dxa"/>
              <w:left w:w="28" w:type="dxa"/>
              <w:bottom w:w="28" w:type="dxa"/>
              <w:right w:w="28" w:type="dxa"/>
            </w:tcMar>
          </w:tcPr>
          <w:p w14:paraId="211C2AD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A428A3" w14:textId="77777777" w:rsidR="003B5845" w:rsidRPr="000437C1" w:rsidRDefault="003B5845" w:rsidP="00617B3E">
            <w:pPr>
              <w:pStyle w:val="SmallStandard"/>
            </w:pPr>
            <w:r>
              <w:t>false</w:t>
            </w:r>
          </w:p>
        </w:tc>
      </w:tr>
    </w:tbl>
    <w:p w14:paraId="59670B1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E50B3" w14:textId="77777777" w:rsidTr="00617B3E">
        <w:tc>
          <w:tcPr>
            <w:tcW w:w="2013" w:type="dxa"/>
            <w:shd w:val="clear" w:color="auto" w:fill="auto"/>
            <w:tcMar>
              <w:top w:w="28" w:type="dxa"/>
              <w:left w:w="28" w:type="dxa"/>
              <w:bottom w:w="28" w:type="dxa"/>
              <w:right w:w="28" w:type="dxa"/>
            </w:tcMar>
          </w:tcPr>
          <w:p w14:paraId="6120DA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5CF1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BC54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FF401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5BC2E6" w14:textId="77777777" w:rsidTr="00617B3E">
        <w:tc>
          <w:tcPr>
            <w:tcW w:w="2013" w:type="dxa"/>
            <w:shd w:val="clear" w:color="auto" w:fill="auto"/>
            <w:tcMar>
              <w:top w:w="28" w:type="dxa"/>
              <w:left w:w="28" w:type="dxa"/>
              <w:bottom w:w="28" w:type="dxa"/>
              <w:right w:w="28" w:type="dxa"/>
            </w:tcMar>
          </w:tcPr>
          <w:p w14:paraId="479AE87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1CD557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7C59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7F1BD7" w14:textId="77777777" w:rsidR="003B5845" w:rsidRPr="004A00BD" w:rsidRDefault="003B5845" w:rsidP="00617B3E">
            <w:pPr>
              <w:jc w:val="left"/>
              <w:rPr>
                <w:sz w:val="22"/>
                <w:lang w:val="en-GB"/>
              </w:rPr>
            </w:pPr>
            <w:r w:rsidRPr="004A00BD">
              <w:rPr>
                <w:sz w:val="16"/>
                <w:szCs w:val="16"/>
                <w:lang w:val="en-GB"/>
              </w:rPr>
              <w:t>Specifies a unique identification of the ContactPoint. The identification is guaranteed to be unique within the ContactingSpecification.</w:t>
            </w:r>
          </w:p>
        </w:tc>
      </w:tr>
    </w:tbl>
    <w:p w14:paraId="2650C9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EA1F8F" w14:textId="77777777" w:rsidTr="00617B3E">
        <w:tc>
          <w:tcPr>
            <w:tcW w:w="3856" w:type="dxa"/>
            <w:gridSpan w:val="3"/>
            <w:shd w:val="clear" w:color="auto" w:fill="auto"/>
          </w:tcPr>
          <w:p w14:paraId="044CF6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A20F0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26F7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3A5C6" w14:textId="77777777" w:rsidTr="00617B3E">
        <w:tc>
          <w:tcPr>
            <w:tcW w:w="1573" w:type="dxa"/>
            <w:shd w:val="clear" w:color="auto" w:fill="auto"/>
          </w:tcPr>
          <w:p w14:paraId="34C9A1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6711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D3D77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2590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19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0988C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566B20" w14:textId="77777777" w:rsidTr="00617B3E">
        <w:tc>
          <w:tcPr>
            <w:tcW w:w="1573" w:type="dxa"/>
            <w:shd w:val="clear" w:color="auto" w:fill="auto"/>
          </w:tcPr>
          <w:p w14:paraId="393B7F16" w14:textId="77777777" w:rsidR="003B5845" w:rsidRPr="00634625" w:rsidRDefault="003B5845" w:rsidP="00617B3E">
            <w:pPr>
              <w:pStyle w:val="SmallStandard"/>
            </w:pPr>
            <w:r>
              <w:t>CavityMounting</w:t>
            </w:r>
          </w:p>
        </w:tc>
        <w:tc>
          <w:tcPr>
            <w:tcW w:w="1574" w:type="dxa"/>
            <w:shd w:val="clear" w:color="auto" w:fill="auto"/>
          </w:tcPr>
          <w:p w14:paraId="3A8746E2" w14:textId="77777777" w:rsidR="003B5845" w:rsidRPr="00132C43" w:rsidRDefault="003B5845" w:rsidP="00617B3E">
            <w:pPr>
              <w:pStyle w:val="SmallStandard"/>
            </w:pPr>
            <w:r>
              <w:t>cavityMounting</w:t>
            </w:r>
          </w:p>
        </w:tc>
        <w:tc>
          <w:tcPr>
            <w:tcW w:w="708" w:type="dxa"/>
            <w:shd w:val="clear" w:color="auto" w:fill="auto"/>
          </w:tcPr>
          <w:p w14:paraId="72B72869" w14:textId="77777777" w:rsidR="003B5845" w:rsidRPr="00D331EF" w:rsidRDefault="003B5845" w:rsidP="00617B3E">
            <w:pPr>
              <w:pStyle w:val="SmallStandard"/>
            </w:pPr>
            <w:r w:rsidRPr="00574783">
              <w:t>0..*</w:t>
            </w:r>
          </w:p>
        </w:tc>
        <w:tc>
          <w:tcPr>
            <w:tcW w:w="709" w:type="dxa"/>
            <w:shd w:val="clear" w:color="auto" w:fill="auto"/>
          </w:tcPr>
          <w:p w14:paraId="77963BF4" w14:textId="77777777" w:rsidR="003B5845" w:rsidRPr="00D331EF" w:rsidRDefault="003B5845" w:rsidP="00617B3E">
            <w:pPr>
              <w:pStyle w:val="SmallStandard"/>
            </w:pPr>
            <w:r w:rsidRPr="00207506">
              <w:t>1</w:t>
            </w:r>
          </w:p>
        </w:tc>
        <w:tc>
          <w:tcPr>
            <w:tcW w:w="567" w:type="dxa"/>
            <w:shd w:val="clear" w:color="auto" w:fill="auto"/>
          </w:tcPr>
          <w:p w14:paraId="5986EA90" w14:textId="77777777" w:rsidR="003B5845" w:rsidRDefault="003B5845" w:rsidP="00617B3E">
            <w:pPr>
              <w:pStyle w:val="SmallStandard"/>
            </w:pPr>
            <w:r>
              <w:t>Y</w:t>
            </w:r>
          </w:p>
        </w:tc>
        <w:tc>
          <w:tcPr>
            <w:tcW w:w="3969" w:type="dxa"/>
            <w:shd w:val="clear" w:color="auto" w:fill="auto"/>
          </w:tcPr>
          <w:p w14:paraId="27E177F2" w14:textId="77777777" w:rsidR="003B5845" w:rsidRDefault="003B5845" w:rsidP="00617B3E">
            <w:pPr>
              <w:pStyle w:val="SmallStandard"/>
            </w:pPr>
            <w:r w:rsidRPr="00491287">
              <w:t xml:space="preserve">Defines the mounting to a cavity of the terminal associated with the ContactPoint. </w:t>
            </w:r>
          </w:p>
          <w:p w14:paraId="0FC34C65"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3B5845" w:rsidRPr="004A00BD" w14:paraId="3101512A" w14:textId="77777777" w:rsidTr="00617B3E">
        <w:tc>
          <w:tcPr>
            <w:tcW w:w="1573" w:type="dxa"/>
            <w:shd w:val="clear" w:color="auto" w:fill="auto"/>
          </w:tcPr>
          <w:p w14:paraId="58587973" w14:textId="77777777" w:rsidR="003B5845" w:rsidRPr="00634625" w:rsidRDefault="003B5845" w:rsidP="00617B3E">
            <w:pPr>
              <w:pStyle w:val="SmallStandard"/>
            </w:pPr>
            <w:r>
              <w:t>TerminalRole</w:t>
            </w:r>
          </w:p>
        </w:tc>
        <w:tc>
          <w:tcPr>
            <w:tcW w:w="1574" w:type="dxa"/>
            <w:shd w:val="clear" w:color="auto" w:fill="auto"/>
          </w:tcPr>
          <w:p w14:paraId="55380DEA" w14:textId="77777777" w:rsidR="003B5845" w:rsidRPr="00132C43" w:rsidRDefault="003B5845" w:rsidP="00617B3E">
            <w:pPr>
              <w:pStyle w:val="SmallStandard"/>
            </w:pPr>
            <w:r>
              <w:t>mountedTerminal</w:t>
            </w:r>
          </w:p>
        </w:tc>
        <w:tc>
          <w:tcPr>
            <w:tcW w:w="708" w:type="dxa"/>
            <w:shd w:val="clear" w:color="auto" w:fill="auto"/>
          </w:tcPr>
          <w:p w14:paraId="627A9B61" w14:textId="77777777" w:rsidR="003B5845" w:rsidRPr="00D331EF" w:rsidRDefault="003B5845" w:rsidP="00617B3E">
            <w:pPr>
              <w:pStyle w:val="SmallStandard"/>
            </w:pPr>
            <w:r w:rsidRPr="00574783">
              <w:t>0..1</w:t>
            </w:r>
          </w:p>
        </w:tc>
        <w:tc>
          <w:tcPr>
            <w:tcW w:w="709" w:type="dxa"/>
            <w:shd w:val="clear" w:color="auto" w:fill="auto"/>
          </w:tcPr>
          <w:p w14:paraId="14A7BC1F" w14:textId="77777777" w:rsidR="003B5845" w:rsidRPr="00D331EF" w:rsidRDefault="003B5845" w:rsidP="00617B3E">
            <w:pPr>
              <w:pStyle w:val="SmallStandard"/>
            </w:pPr>
            <w:r w:rsidRPr="00207506">
              <w:t>0..*</w:t>
            </w:r>
          </w:p>
        </w:tc>
        <w:tc>
          <w:tcPr>
            <w:tcW w:w="567" w:type="dxa"/>
            <w:shd w:val="clear" w:color="auto" w:fill="auto"/>
          </w:tcPr>
          <w:p w14:paraId="01E8A99D" w14:textId="77777777" w:rsidR="003B5845" w:rsidRPr="00D331EF" w:rsidRDefault="003B5845" w:rsidP="00617B3E">
            <w:pPr>
              <w:pStyle w:val="SmallStandard"/>
            </w:pPr>
            <w:r>
              <w:t>N</w:t>
            </w:r>
          </w:p>
        </w:tc>
        <w:tc>
          <w:tcPr>
            <w:tcW w:w="3969" w:type="dxa"/>
            <w:shd w:val="clear" w:color="auto" w:fill="auto"/>
          </w:tcPr>
          <w:p w14:paraId="55BF8FED" w14:textId="77777777" w:rsidR="003B5845" w:rsidRDefault="003B5845" w:rsidP="00617B3E">
            <w:pPr>
              <w:pStyle w:val="SmallStandard"/>
            </w:pPr>
            <w:r w:rsidRPr="00491287">
              <w:t xml:space="preserve">References the terminal that is used for contacting defined by the ContactPoint. </w:t>
            </w:r>
          </w:p>
        </w:tc>
      </w:tr>
      <w:tr w:rsidR="003B5845" w:rsidRPr="004A00BD" w14:paraId="2A17575C" w14:textId="77777777" w:rsidTr="00617B3E">
        <w:tc>
          <w:tcPr>
            <w:tcW w:w="1573" w:type="dxa"/>
            <w:shd w:val="clear" w:color="auto" w:fill="auto"/>
          </w:tcPr>
          <w:p w14:paraId="1A938F7A" w14:textId="77777777" w:rsidR="003B5845" w:rsidRPr="00634625" w:rsidRDefault="003B5845" w:rsidP="00617B3E">
            <w:pPr>
              <w:pStyle w:val="SmallStandard"/>
            </w:pPr>
            <w:r>
              <w:t>WireMounting</w:t>
            </w:r>
          </w:p>
        </w:tc>
        <w:tc>
          <w:tcPr>
            <w:tcW w:w="1574" w:type="dxa"/>
            <w:shd w:val="clear" w:color="auto" w:fill="auto"/>
          </w:tcPr>
          <w:p w14:paraId="29F3FF48" w14:textId="77777777" w:rsidR="003B5845" w:rsidRPr="00132C43" w:rsidRDefault="003B5845" w:rsidP="00617B3E">
            <w:pPr>
              <w:pStyle w:val="SmallStandard"/>
            </w:pPr>
            <w:r>
              <w:t>wireMounting</w:t>
            </w:r>
          </w:p>
        </w:tc>
        <w:tc>
          <w:tcPr>
            <w:tcW w:w="708" w:type="dxa"/>
            <w:shd w:val="clear" w:color="auto" w:fill="auto"/>
          </w:tcPr>
          <w:p w14:paraId="10953D55" w14:textId="77777777" w:rsidR="003B5845" w:rsidRPr="00D331EF" w:rsidRDefault="003B5845" w:rsidP="00617B3E">
            <w:pPr>
              <w:pStyle w:val="SmallStandard"/>
            </w:pPr>
            <w:r w:rsidRPr="00574783">
              <w:t>0..*</w:t>
            </w:r>
          </w:p>
        </w:tc>
        <w:tc>
          <w:tcPr>
            <w:tcW w:w="709" w:type="dxa"/>
            <w:shd w:val="clear" w:color="auto" w:fill="auto"/>
          </w:tcPr>
          <w:p w14:paraId="485EA6FE" w14:textId="77777777" w:rsidR="003B5845" w:rsidRPr="00D331EF" w:rsidRDefault="003B5845" w:rsidP="00617B3E">
            <w:pPr>
              <w:pStyle w:val="SmallStandard"/>
            </w:pPr>
            <w:r w:rsidRPr="00207506">
              <w:t>1</w:t>
            </w:r>
          </w:p>
        </w:tc>
        <w:tc>
          <w:tcPr>
            <w:tcW w:w="567" w:type="dxa"/>
            <w:shd w:val="clear" w:color="auto" w:fill="auto"/>
          </w:tcPr>
          <w:p w14:paraId="72393231" w14:textId="77777777" w:rsidR="003B5845" w:rsidRDefault="003B5845" w:rsidP="00617B3E">
            <w:pPr>
              <w:pStyle w:val="SmallStandard"/>
            </w:pPr>
            <w:r>
              <w:t>Y</w:t>
            </w:r>
          </w:p>
        </w:tc>
        <w:tc>
          <w:tcPr>
            <w:tcW w:w="3969" w:type="dxa"/>
            <w:shd w:val="clear" w:color="auto" w:fill="auto"/>
          </w:tcPr>
          <w:p w14:paraId="17476C6D"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C7F1C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02A0C4" w14:textId="77777777" w:rsidTr="00617B3E">
        <w:tc>
          <w:tcPr>
            <w:tcW w:w="2296" w:type="dxa"/>
            <w:gridSpan w:val="2"/>
            <w:shd w:val="clear" w:color="auto" w:fill="auto"/>
          </w:tcPr>
          <w:p w14:paraId="1362BD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DFDDE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4B9E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A7320C" w14:textId="77777777" w:rsidTr="00617B3E">
        <w:tc>
          <w:tcPr>
            <w:tcW w:w="1588" w:type="dxa"/>
            <w:shd w:val="clear" w:color="auto" w:fill="auto"/>
          </w:tcPr>
          <w:p w14:paraId="06DE5CC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B9A86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21B44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E3A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F87E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B89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1F2615" w14:textId="77777777" w:rsidTr="00617B3E">
        <w:tc>
          <w:tcPr>
            <w:tcW w:w="1588" w:type="dxa"/>
            <w:shd w:val="clear" w:color="auto" w:fill="auto"/>
          </w:tcPr>
          <w:p w14:paraId="7937A689" w14:textId="77777777" w:rsidR="003B5845" w:rsidRPr="00634625" w:rsidRDefault="003B5845" w:rsidP="00617B3E">
            <w:pPr>
              <w:pStyle w:val="SmallStandard"/>
            </w:pPr>
            <w:r>
              <w:t>ContactingSpecification</w:t>
            </w:r>
          </w:p>
        </w:tc>
        <w:tc>
          <w:tcPr>
            <w:tcW w:w="708" w:type="dxa"/>
            <w:shd w:val="clear" w:color="auto" w:fill="auto"/>
          </w:tcPr>
          <w:p w14:paraId="66FCCE1A" w14:textId="77777777" w:rsidR="003B5845" w:rsidRPr="00D331EF" w:rsidRDefault="003B5845" w:rsidP="00617B3E">
            <w:pPr>
              <w:pStyle w:val="SmallStandard"/>
            </w:pPr>
            <w:r w:rsidRPr="00D01517">
              <w:t>1</w:t>
            </w:r>
          </w:p>
        </w:tc>
        <w:tc>
          <w:tcPr>
            <w:tcW w:w="1560" w:type="dxa"/>
            <w:shd w:val="clear" w:color="auto" w:fill="auto"/>
          </w:tcPr>
          <w:p w14:paraId="0B7BB0DD" w14:textId="77777777" w:rsidR="003B5845" w:rsidRPr="00132C43" w:rsidRDefault="003B5845" w:rsidP="00617B3E">
            <w:pPr>
              <w:pStyle w:val="SmallStandard"/>
            </w:pPr>
            <w:r>
              <w:t>contactPoint</w:t>
            </w:r>
          </w:p>
        </w:tc>
        <w:tc>
          <w:tcPr>
            <w:tcW w:w="708" w:type="dxa"/>
            <w:shd w:val="clear" w:color="auto" w:fill="auto"/>
          </w:tcPr>
          <w:p w14:paraId="233CB39A" w14:textId="77777777" w:rsidR="003B5845" w:rsidRPr="00D331EF" w:rsidRDefault="003B5845" w:rsidP="00617B3E">
            <w:pPr>
              <w:pStyle w:val="SmallStandard"/>
            </w:pPr>
            <w:r w:rsidRPr="00D01517">
              <w:t>0..*</w:t>
            </w:r>
          </w:p>
        </w:tc>
        <w:tc>
          <w:tcPr>
            <w:tcW w:w="567" w:type="dxa"/>
            <w:shd w:val="clear" w:color="auto" w:fill="auto"/>
          </w:tcPr>
          <w:p w14:paraId="6AC2DFF4" w14:textId="77777777" w:rsidR="003B5845" w:rsidRDefault="003B5845" w:rsidP="00617B3E">
            <w:pPr>
              <w:pStyle w:val="SmallStandard"/>
            </w:pPr>
            <w:r>
              <w:t>Y</w:t>
            </w:r>
          </w:p>
        </w:tc>
        <w:tc>
          <w:tcPr>
            <w:tcW w:w="3969" w:type="dxa"/>
            <w:shd w:val="clear" w:color="auto" w:fill="auto"/>
          </w:tcPr>
          <w:p w14:paraId="511678A5" w14:textId="77777777" w:rsidR="003B5845" w:rsidRDefault="003B5845" w:rsidP="00617B3E">
            <w:pPr>
              <w:pStyle w:val="SmallStandard"/>
            </w:pPr>
            <w:r w:rsidRPr="00491287">
              <w:t>Specifies the ContactPoints defined by the ContactingSpecification.</w:t>
            </w:r>
          </w:p>
        </w:tc>
      </w:tr>
      <w:tr w:rsidR="003B5845" w:rsidRPr="00CC6307" w14:paraId="7C5A26A7" w14:textId="77777777" w:rsidTr="00617B3E">
        <w:tc>
          <w:tcPr>
            <w:tcW w:w="1588" w:type="dxa"/>
            <w:shd w:val="clear" w:color="auto" w:fill="auto"/>
          </w:tcPr>
          <w:p w14:paraId="5404F328" w14:textId="77777777" w:rsidR="003B5845" w:rsidRPr="00634625" w:rsidRDefault="003B5845" w:rsidP="00617B3E">
            <w:pPr>
              <w:pStyle w:val="SmallStandard"/>
            </w:pPr>
            <w:r>
              <w:t>PinWireMappingPoint</w:t>
            </w:r>
          </w:p>
        </w:tc>
        <w:tc>
          <w:tcPr>
            <w:tcW w:w="708" w:type="dxa"/>
            <w:shd w:val="clear" w:color="auto" w:fill="auto"/>
          </w:tcPr>
          <w:p w14:paraId="5CF12537" w14:textId="77777777" w:rsidR="003B5845" w:rsidRPr="004A00BD" w:rsidRDefault="003B5845" w:rsidP="00617B3E">
            <w:pPr>
              <w:rPr>
                <w:sz w:val="22"/>
              </w:rPr>
            </w:pPr>
          </w:p>
        </w:tc>
        <w:tc>
          <w:tcPr>
            <w:tcW w:w="1560" w:type="dxa"/>
            <w:shd w:val="clear" w:color="auto" w:fill="auto"/>
          </w:tcPr>
          <w:p w14:paraId="2A2D8719" w14:textId="77777777" w:rsidR="003B5845" w:rsidRPr="00132C43" w:rsidRDefault="003B5845" w:rsidP="00617B3E">
            <w:pPr>
              <w:pStyle w:val="SmallStandard"/>
            </w:pPr>
            <w:r>
              <w:t>contactPoint</w:t>
            </w:r>
          </w:p>
        </w:tc>
        <w:tc>
          <w:tcPr>
            <w:tcW w:w="708" w:type="dxa"/>
            <w:shd w:val="clear" w:color="auto" w:fill="auto"/>
          </w:tcPr>
          <w:p w14:paraId="2FA494F0" w14:textId="77777777" w:rsidR="003B5845" w:rsidRPr="00D331EF" w:rsidRDefault="003B5845" w:rsidP="00617B3E">
            <w:pPr>
              <w:pStyle w:val="SmallStandard"/>
            </w:pPr>
            <w:r w:rsidRPr="00D01517">
              <w:t>1</w:t>
            </w:r>
          </w:p>
        </w:tc>
        <w:tc>
          <w:tcPr>
            <w:tcW w:w="567" w:type="dxa"/>
            <w:shd w:val="clear" w:color="auto" w:fill="auto"/>
          </w:tcPr>
          <w:p w14:paraId="57F28045" w14:textId="77777777" w:rsidR="003B5845" w:rsidRPr="00D331EF" w:rsidRDefault="003B5845" w:rsidP="00617B3E">
            <w:pPr>
              <w:pStyle w:val="SmallStandard"/>
            </w:pPr>
            <w:r>
              <w:t>N</w:t>
            </w:r>
          </w:p>
        </w:tc>
        <w:tc>
          <w:tcPr>
            <w:tcW w:w="3969" w:type="dxa"/>
            <w:shd w:val="clear" w:color="auto" w:fill="auto"/>
          </w:tcPr>
          <w:p w14:paraId="0D2FC30B" w14:textId="77777777" w:rsidR="003B5845" w:rsidRPr="004A00BD" w:rsidRDefault="003B5845" w:rsidP="00617B3E">
            <w:pPr>
              <w:rPr>
                <w:sz w:val="22"/>
              </w:rPr>
            </w:pPr>
          </w:p>
        </w:tc>
      </w:tr>
    </w:tbl>
    <w:p w14:paraId="2989D4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9" w:name="_75290b10feb49267805ce93f838de490"/>
      <w:r>
        <w:rPr>
          <w:lang w:val="en-GB"/>
        </w:rPr>
        <w:t>WireMounting</w:t>
      </w:r>
      <w:bookmarkEnd w:id="1009"/>
    </w:p>
    <w:p w14:paraId="27ACC14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WireMounting</w:t>
      </w:r>
      <w:r w:rsidRPr="00A518C2">
        <w:rPr>
          <w:sz w:val="18"/>
          <w:szCs w:val="18"/>
          <w:lang w:val="en-GB"/>
        </w:rPr>
        <w:t xml:space="preserve"> defines the mounting of a wire end to terminal. If the contacting is required to be waterproof a cavity seal can be mounted additionally.</w:t>
      </w:r>
    </w:p>
    <w:p w14:paraId="297F8B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E39733" w14:textId="77777777" w:rsidTr="00617B3E">
        <w:tc>
          <w:tcPr>
            <w:tcW w:w="2013" w:type="dxa"/>
            <w:shd w:val="clear" w:color="auto" w:fill="auto"/>
            <w:tcMar>
              <w:top w:w="28" w:type="dxa"/>
              <w:left w:w="28" w:type="dxa"/>
              <w:bottom w:w="28" w:type="dxa"/>
              <w:right w:w="28" w:type="dxa"/>
            </w:tcMar>
          </w:tcPr>
          <w:p w14:paraId="1D0EC5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A9C47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78E267" w14:textId="77777777" w:rsidTr="00617B3E">
        <w:tc>
          <w:tcPr>
            <w:tcW w:w="2013" w:type="dxa"/>
            <w:shd w:val="clear" w:color="auto" w:fill="auto"/>
            <w:tcMar>
              <w:top w:w="28" w:type="dxa"/>
              <w:left w:w="28" w:type="dxa"/>
              <w:bottom w:w="28" w:type="dxa"/>
              <w:right w:w="28" w:type="dxa"/>
            </w:tcMar>
          </w:tcPr>
          <w:p w14:paraId="5F2C444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458129" w14:textId="77777777" w:rsidR="003B5845" w:rsidRPr="004A00BD" w:rsidRDefault="003B5845" w:rsidP="00617B3E">
            <w:pPr>
              <w:rPr>
                <w:sz w:val="22"/>
              </w:rPr>
            </w:pPr>
          </w:p>
        </w:tc>
      </w:tr>
      <w:tr w:rsidR="003B5845" w:rsidRPr="008359F5" w14:paraId="2EB04852" w14:textId="77777777" w:rsidTr="00617B3E">
        <w:tc>
          <w:tcPr>
            <w:tcW w:w="2013" w:type="dxa"/>
            <w:shd w:val="clear" w:color="auto" w:fill="auto"/>
            <w:tcMar>
              <w:top w:w="28" w:type="dxa"/>
              <w:left w:w="28" w:type="dxa"/>
              <w:bottom w:w="28" w:type="dxa"/>
              <w:right w:w="28" w:type="dxa"/>
            </w:tcMar>
          </w:tcPr>
          <w:p w14:paraId="499261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1AFC1" w14:textId="77777777" w:rsidR="003B5845" w:rsidRPr="000437C1" w:rsidRDefault="003B5845" w:rsidP="00617B3E">
            <w:pPr>
              <w:pStyle w:val="SmallStandard"/>
            </w:pPr>
            <w:r>
              <w:t>false</w:t>
            </w:r>
          </w:p>
        </w:tc>
      </w:tr>
    </w:tbl>
    <w:p w14:paraId="3BD3370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91B79AB" w14:textId="77777777" w:rsidTr="00617B3E">
        <w:tc>
          <w:tcPr>
            <w:tcW w:w="3856" w:type="dxa"/>
            <w:gridSpan w:val="3"/>
            <w:shd w:val="clear" w:color="auto" w:fill="auto"/>
          </w:tcPr>
          <w:p w14:paraId="30F2B4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0C0B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1C55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7ECC5" w14:textId="77777777" w:rsidTr="00617B3E">
        <w:tc>
          <w:tcPr>
            <w:tcW w:w="1573" w:type="dxa"/>
            <w:shd w:val="clear" w:color="auto" w:fill="auto"/>
          </w:tcPr>
          <w:p w14:paraId="6E1755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42D07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454EE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F1120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D077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4E6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058603" w14:textId="77777777" w:rsidTr="00617B3E">
        <w:tc>
          <w:tcPr>
            <w:tcW w:w="1573" w:type="dxa"/>
            <w:shd w:val="clear" w:color="auto" w:fill="auto"/>
          </w:tcPr>
          <w:p w14:paraId="7F32E288" w14:textId="77777777" w:rsidR="003B5845" w:rsidRPr="00634625" w:rsidRDefault="003B5845" w:rsidP="00617B3E">
            <w:pPr>
              <w:pStyle w:val="SmallStandard"/>
            </w:pPr>
            <w:r>
              <w:t>WireEnd</w:t>
            </w:r>
          </w:p>
        </w:tc>
        <w:tc>
          <w:tcPr>
            <w:tcW w:w="1574" w:type="dxa"/>
            <w:shd w:val="clear" w:color="auto" w:fill="auto"/>
          </w:tcPr>
          <w:p w14:paraId="5E29789D" w14:textId="77777777" w:rsidR="003B5845" w:rsidRPr="00132C43" w:rsidRDefault="003B5845" w:rsidP="00617B3E">
            <w:pPr>
              <w:pStyle w:val="SmallStandard"/>
            </w:pPr>
            <w:r>
              <w:t>referencedWireEnd</w:t>
            </w:r>
          </w:p>
        </w:tc>
        <w:tc>
          <w:tcPr>
            <w:tcW w:w="708" w:type="dxa"/>
            <w:shd w:val="clear" w:color="auto" w:fill="auto"/>
          </w:tcPr>
          <w:p w14:paraId="7804FD84" w14:textId="77777777" w:rsidR="003B5845" w:rsidRPr="00D331EF" w:rsidRDefault="003B5845" w:rsidP="00617B3E">
            <w:pPr>
              <w:pStyle w:val="SmallStandard"/>
            </w:pPr>
            <w:r w:rsidRPr="00574783">
              <w:t>1..*</w:t>
            </w:r>
          </w:p>
        </w:tc>
        <w:tc>
          <w:tcPr>
            <w:tcW w:w="709" w:type="dxa"/>
            <w:shd w:val="clear" w:color="auto" w:fill="auto"/>
          </w:tcPr>
          <w:p w14:paraId="727EB307" w14:textId="77777777" w:rsidR="003B5845" w:rsidRPr="00D331EF" w:rsidRDefault="003B5845" w:rsidP="00617B3E">
            <w:pPr>
              <w:pStyle w:val="SmallStandard"/>
            </w:pPr>
            <w:r w:rsidRPr="00207506">
              <w:t>0..*</w:t>
            </w:r>
          </w:p>
        </w:tc>
        <w:tc>
          <w:tcPr>
            <w:tcW w:w="567" w:type="dxa"/>
            <w:shd w:val="clear" w:color="auto" w:fill="auto"/>
          </w:tcPr>
          <w:p w14:paraId="01A6F9F9" w14:textId="77777777" w:rsidR="003B5845" w:rsidRPr="00D331EF" w:rsidRDefault="003B5845" w:rsidP="00617B3E">
            <w:pPr>
              <w:pStyle w:val="SmallStandard"/>
            </w:pPr>
            <w:r>
              <w:t>N</w:t>
            </w:r>
          </w:p>
        </w:tc>
        <w:tc>
          <w:tcPr>
            <w:tcW w:w="3969" w:type="dxa"/>
            <w:shd w:val="clear" w:color="auto" w:fill="auto"/>
          </w:tcPr>
          <w:p w14:paraId="7DD0849E"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437CA653"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70E15396" w14:textId="77777777" w:rsidTr="00617B3E">
        <w:tc>
          <w:tcPr>
            <w:tcW w:w="1573" w:type="dxa"/>
            <w:shd w:val="clear" w:color="auto" w:fill="auto"/>
          </w:tcPr>
          <w:p w14:paraId="0EF2DBFD" w14:textId="77777777" w:rsidR="003B5845" w:rsidRPr="00634625" w:rsidRDefault="003B5845" w:rsidP="00617B3E">
            <w:pPr>
              <w:pStyle w:val="SmallStandard"/>
            </w:pPr>
            <w:r>
              <w:t>CavitySealRole</w:t>
            </w:r>
          </w:p>
        </w:tc>
        <w:tc>
          <w:tcPr>
            <w:tcW w:w="1574" w:type="dxa"/>
            <w:shd w:val="clear" w:color="auto" w:fill="auto"/>
          </w:tcPr>
          <w:p w14:paraId="15EE238C" w14:textId="77777777" w:rsidR="003B5845" w:rsidRPr="00132C43" w:rsidRDefault="003B5845" w:rsidP="00617B3E">
            <w:pPr>
              <w:pStyle w:val="SmallStandard"/>
            </w:pPr>
            <w:r>
              <w:t>mountedCavitySeal</w:t>
            </w:r>
          </w:p>
        </w:tc>
        <w:tc>
          <w:tcPr>
            <w:tcW w:w="708" w:type="dxa"/>
            <w:shd w:val="clear" w:color="auto" w:fill="auto"/>
          </w:tcPr>
          <w:p w14:paraId="6BD672E5" w14:textId="77777777" w:rsidR="003B5845" w:rsidRPr="00D331EF" w:rsidRDefault="003B5845" w:rsidP="00617B3E">
            <w:pPr>
              <w:pStyle w:val="SmallStandard"/>
            </w:pPr>
            <w:r w:rsidRPr="00574783">
              <w:t>0..1</w:t>
            </w:r>
          </w:p>
        </w:tc>
        <w:tc>
          <w:tcPr>
            <w:tcW w:w="709" w:type="dxa"/>
            <w:shd w:val="clear" w:color="auto" w:fill="auto"/>
          </w:tcPr>
          <w:p w14:paraId="1D02AE82" w14:textId="77777777" w:rsidR="003B5845" w:rsidRPr="00D331EF" w:rsidRDefault="003B5845" w:rsidP="00617B3E">
            <w:pPr>
              <w:pStyle w:val="SmallStandard"/>
            </w:pPr>
            <w:r w:rsidRPr="00207506">
              <w:t>0..*</w:t>
            </w:r>
          </w:p>
        </w:tc>
        <w:tc>
          <w:tcPr>
            <w:tcW w:w="567" w:type="dxa"/>
            <w:shd w:val="clear" w:color="auto" w:fill="auto"/>
          </w:tcPr>
          <w:p w14:paraId="0AED79B0" w14:textId="77777777" w:rsidR="003B5845" w:rsidRPr="00D331EF" w:rsidRDefault="003B5845" w:rsidP="00617B3E">
            <w:pPr>
              <w:pStyle w:val="SmallStandard"/>
            </w:pPr>
            <w:r>
              <w:t>N</w:t>
            </w:r>
          </w:p>
        </w:tc>
        <w:tc>
          <w:tcPr>
            <w:tcW w:w="3969" w:type="dxa"/>
            <w:shd w:val="clear" w:color="auto" w:fill="auto"/>
          </w:tcPr>
          <w:p w14:paraId="5361FADA"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r w:rsidR="003B5845" w:rsidRPr="004A00BD" w14:paraId="1EF705AF" w14:textId="77777777" w:rsidTr="00617B3E">
        <w:tc>
          <w:tcPr>
            <w:tcW w:w="1573" w:type="dxa"/>
            <w:shd w:val="clear" w:color="auto" w:fill="auto"/>
          </w:tcPr>
          <w:p w14:paraId="0F508BE5" w14:textId="77777777" w:rsidR="003B5845" w:rsidRPr="00634625" w:rsidRDefault="003B5845" w:rsidP="00617B3E">
            <w:pPr>
              <w:pStyle w:val="SmallStandard"/>
            </w:pPr>
            <w:r>
              <w:lastRenderedPageBreak/>
              <w:t>WireMountingDetail</w:t>
            </w:r>
          </w:p>
        </w:tc>
        <w:tc>
          <w:tcPr>
            <w:tcW w:w="1574" w:type="dxa"/>
            <w:shd w:val="clear" w:color="auto" w:fill="auto"/>
          </w:tcPr>
          <w:p w14:paraId="201380F9" w14:textId="77777777" w:rsidR="003B5845" w:rsidRPr="00132C43" w:rsidRDefault="003B5845" w:rsidP="00617B3E">
            <w:pPr>
              <w:pStyle w:val="SmallStandard"/>
            </w:pPr>
            <w:r>
              <w:t>wireMountingDetail</w:t>
            </w:r>
          </w:p>
        </w:tc>
        <w:tc>
          <w:tcPr>
            <w:tcW w:w="708" w:type="dxa"/>
            <w:shd w:val="clear" w:color="auto" w:fill="auto"/>
          </w:tcPr>
          <w:p w14:paraId="27478D73" w14:textId="77777777" w:rsidR="003B5845" w:rsidRPr="00D331EF" w:rsidRDefault="003B5845" w:rsidP="00617B3E">
            <w:pPr>
              <w:pStyle w:val="SmallStandard"/>
            </w:pPr>
            <w:r w:rsidRPr="00574783">
              <w:t>0..*</w:t>
            </w:r>
          </w:p>
        </w:tc>
        <w:tc>
          <w:tcPr>
            <w:tcW w:w="709" w:type="dxa"/>
            <w:shd w:val="clear" w:color="auto" w:fill="auto"/>
          </w:tcPr>
          <w:p w14:paraId="7F0A4911" w14:textId="77777777" w:rsidR="003B5845" w:rsidRPr="00D331EF" w:rsidRDefault="003B5845" w:rsidP="00617B3E">
            <w:pPr>
              <w:pStyle w:val="SmallStandard"/>
            </w:pPr>
            <w:r w:rsidRPr="00207506">
              <w:t>1</w:t>
            </w:r>
          </w:p>
        </w:tc>
        <w:tc>
          <w:tcPr>
            <w:tcW w:w="567" w:type="dxa"/>
            <w:shd w:val="clear" w:color="auto" w:fill="auto"/>
          </w:tcPr>
          <w:p w14:paraId="48A21EA4" w14:textId="77777777" w:rsidR="003B5845" w:rsidRDefault="003B5845" w:rsidP="00617B3E">
            <w:pPr>
              <w:pStyle w:val="SmallStandard"/>
            </w:pPr>
            <w:r>
              <w:t>Y</w:t>
            </w:r>
          </w:p>
        </w:tc>
        <w:tc>
          <w:tcPr>
            <w:tcW w:w="3969" w:type="dxa"/>
            <w:shd w:val="clear" w:color="auto" w:fill="auto"/>
          </w:tcPr>
          <w:p w14:paraId="0E7E5106"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r w:rsidR="003B5845" w:rsidRPr="00CC6307" w14:paraId="0B75C931" w14:textId="77777777" w:rsidTr="00617B3E">
        <w:tc>
          <w:tcPr>
            <w:tcW w:w="1573" w:type="dxa"/>
            <w:shd w:val="clear" w:color="auto" w:fill="auto"/>
          </w:tcPr>
          <w:p w14:paraId="05A1CE63" w14:textId="77777777" w:rsidR="003B5845" w:rsidRPr="00634625" w:rsidRDefault="003B5845" w:rsidP="00617B3E">
            <w:pPr>
              <w:pStyle w:val="SmallStandard"/>
            </w:pPr>
            <w:r>
              <w:t>WireEndAccessoryRole</w:t>
            </w:r>
          </w:p>
        </w:tc>
        <w:tc>
          <w:tcPr>
            <w:tcW w:w="1574" w:type="dxa"/>
            <w:shd w:val="clear" w:color="auto" w:fill="auto"/>
          </w:tcPr>
          <w:p w14:paraId="2B776E34" w14:textId="77777777" w:rsidR="003B5845" w:rsidRPr="00132C43" w:rsidRDefault="003B5845" w:rsidP="00617B3E">
            <w:pPr>
              <w:pStyle w:val="SmallStandard"/>
            </w:pPr>
            <w:r>
              <w:t>wireEndAccessory</w:t>
            </w:r>
          </w:p>
        </w:tc>
        <w:tc>
          <w:tcPr>
            <w:tcW w:w="708" w:type="dxa"/>
            <w:shd w:val="clear" w:color="auto" w:fill="auto"/>
          </w:tcPr>
          <w:p w14:paraId="1FCB8A3F" w14:textId="77777777" w:rsidR="003B5845" w:rsidRPr="00D331EF" w:rsidRDefault="003B5845" w:rsidP="00617B3E">
            <w:pPr>
              <w:pStyle w:val="SmallStandard"/>
            </w:pPr>
            <w:r w:rsidRPr="00574783">
              <w:t>0..*</w:t>
            </w:r>
          </w:p>
        </w:tc>
        <w:tc>
          <w:tcPr>
            <w:tcW w:w="709" w:type="dxa"/>
            <w:shd w:val="clear" w:color="auto" w:fill="auto"/>
          </w:tcPr>
          <w:p w14:paraId="5E83660E" w14:textId="77777777" w:rsidR="003B5845" w:rsidRPr="00D331EF" w:rsidRDefault="003B5845" w:rsidP="00617B3E">
            <w:pPr>
              <w:pStyle w:val="SmallStandard"/>
            </w:pPr>
            <w:r w:rsidRPr="00207506">
              <w:t>0..*</w:t>
            </w:r>
          </w:p>
        </w:tc>
        <w:tc>
          <w:tcPr>
            <w:tcW w:w="567" w:type="dxa"/>
            <w:shd w:val="clear" w:color="auto" w:fill="auto"/>
          </w:tcPr>
          <w:p w14:paraId="71EF18C0" w14:textId="77777777" w:rsidR="003B5845" w:rsidRPr="00D331EF" w:rsidRDefault="003B5845" w:rsidP="00617B3E">
            <w:pPr>
              <w:pStyle w:val="SmallStandard"/>
            </w:pPr>
            <w:r>
              <w:t>N</w:t>
            </w:r>
          </w:p>
        </w:tc>
        <w:tc>
          <w:tcPr>
            <w:tcW w:w="3969" w:type="dxa"/>
            <w:shd w:val="clear" w:color="auto" w:fill="auto"/>
          </w:tcPr>
          <w:p w14:paraId="7C956CA4" w14:textId="77777777" w:rsidR="003B5845" w:rsidRPr="004A00BD" w:rsidRDefault="003B5845" w:rsidP="00617B3E">
            <w:pPr>
              <w:rPr>
                <w:sz w:val="22"/>
              </w:rPr>
            </w:pPr>
          </w:p>
        </w:tc>
      </w:tr>
    </w:tbl>
    <w:p w14:paraId="40B408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6E08C4" w14:textId="77777777" w:rsidTr="00617B3E">
        <w:tc>
          <w:tcPr>
            <w:tcW w:w="2296" w:type="dxa"/>
            <w:gridSpan w:val="2"/>
            <w:shd w:val="clear" w:color="auto" w:fill="auto"/>
          </w:tcPr>
          <w:p w14:paraId="55C1D26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B1628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B1EB0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833EE3" w14:textId="77777777" w:rsidTr="00617B3E">
        <w:tc>
          <w:tcPr>
            <w:tcW w:w="1588" w:type="dxa"/>
            <w:shd w:val="clear" w:color="auto" w:fill="auto"/>
          </w:tcPr>
          <w:p w14:paraId="4F5308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6A3FB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1BDF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6A25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258F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A98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01C8A" w14:textId="77777777" w:rsidTr="00617B3E">
        <w:tc>
          <w:tcPr>
            <w:tcW w:w="1588" w:type="dxa"/>
            <w:shd w:val="clear" w:color="auto" w:fill="auto"/>
          </w:tcPr>
          <w:p w14:paraId="281058EB" w14:textId="77777777" w:rsidR="003B5845" w:rsidRPr="00634625" w:rsidRDefault="003B5845" w:rsidP="00617B3E">
            <w:pPr>
              <w:pStyle w:val="SmallStandard"/>
            </w:pPr>
            <w:r>
              <w:t>ContactPoint</w:t>
            </w:r>
          </w:p>
        </w:tc>
        <w:tc>
          <w:tcPr>
            <w:tcW w:w="708" w:type="dxa"/>
            <w:shd w:val="clear" w:color="auto" w:fill="auto"/>
          </w:tcPr>
          <w:p w14:paraId="162FE9AB" w14:textId="77777777" w:rsidR="003B5845" w:rsidRPr="00D331EF" w:rsidRDefault="003B5845" w:rsidP="00617B3E">
            <w:pPr>
              <w:pStyle w:val="SmallStandard"/>
            </w:pPr>
            <w:r w:rsidRPr="00D01517">
              <w:t>1</w:t>
            </w:r>
          </w:p>
        </w:tc>
        <w:tc>
          <w:tcPr>
            <w:tcW w:w="1560" w:type="dxa"/>
            <w:shd w:val="clear" w:color="auto" w:fill="auto"/>
          </w:tcPr>
          <w:p w14:paraId="472404BC" w14:textId="77777777" w:rsidR="003B5845" w:rsidRPr="00132C43" w:rsidRDefault="003B5845" w:rsidP="00617B3E">
            <w:pPr>
              <w:pStyle w:val="SmallStandard"/>
            </w:pPr>
            <w:r>
              <w:t>wireMounting</w:t>
            </w:r>
          </w:p>
        </w:tc>
        <w:tc>
          <w:tcPr>
            <w:tcW w:w="708" w:type="dxa"/>
            <w:shd w:val="clear" w:color="auto" w:fill="auto"/>
          </w:tcPr>
          <w:p w14:paraId="4BD6824D" w14:textId="77777777" w:rsidR="003B5845" w:rsidRPr="00D331EF" w:rsidRDefault="003B5845" w:rsidP="00617B3E">
            <w:pPr>
              <w:pStyle w:val="SmallStandard"/>
            </w:pPr>
            <w:r w:rsidRPr="00D01517">
              <w:t>0..*</w:t>
            </w:r>
          </w:p>
        </w:tc>
        <w:tc>
          <w:tcPr>
            <w:tcW w:w="567" w:type="dxa"/>
            <w:shd w:val="clear" w:color="auto" w:fill="auto"/>
          </w:tcPr>
          <w:p w14:paraId="7F51B449" w14:textId="77777777" w:rsidR="003B5845" w:rsidRDefault="003B5845" w:rsidP="00617B3E">
            <w:pPr>
              <w:pStyle w:val="SmallStandard"/>
            </w:pPr>
            <w:r>
              <w:t>Y</w:t>
            </w:r>
          </w:p>
        </w:tc>
        <w:tc>
          <w:tcPr>
            <w:tcW w:w="3969" w:type="dxa"/>
            <w:shd w:val="clear" w:color="auto" w:fill="auto"/>
          </w:tcPr>
          <w:p w14:paraId="7C7E5F6F"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45F38D4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0" w:name="_91d03e0ef5413ad312cb12ac52afc758"/>
      <w:r>
        <w:rPr>
          <w:lang w:val="en-GB"/>
        </w:rPr>
        <w:t>WireMountingDetail</w:t>
      </w:r>
      <w:bookmarkEnd w:id="1010"/>
    </w:p>
    <w:p w14:paraId="2B80EBDD" w14:textId="77777777" w:rsidR="003B5845" w:rsidRPr="00A518C2" w:rsidRDefault="003B5845" w:rsidP="003B5845">
      <w:pPr>
        <w:rPr>
          <w:lang w:val="en-GB"/>
        </w:rPr>
      </w:pPr>
      <w:r w:rsidRPr="00A518C2">
        <w:rPr>
          <w:sz w:val="18"/>
          <w:szCs w:val="18"/>
          <w:lang w:val="en-GB"/>
        </w:rPr>
        <w:t>With a WireMountingDetail it is possible to describe a detailed wire mounting.</w:t>
      </w:r>
    </w:p>
    <w:p w14:paraId="0BE540CD" w14:textId="77777777" w:rsidR="003B5845" w:rsidRPr="00A518C2" w:rsidRDefault="003B5845" w:rsidP="003B5845">
      <w:pPr>
        <w:rPr>
          <w:lang w:val="en-GB"/>
        </w:rPr>
      </w:pPr>
      <w:r w:rsidRPr="00A518C2">
        <w:rPr>
          <w:sz w:val="18"/>
          <w:szCs w:val="18"/>
          <w:lang w:val="en-GB"/>
        </w:rPr>
        <w:t>This is needed if the information which wire end is mounted onto which wire reception is important (e.g. coax contacts).</w:t>
      </w:r>
    </w:p>
    <w:p w14:paraId="74F39E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67BBB" w14:textId="77777777" w:rsidTr="00617B3E">
        <w:tc>
          <w:tcPr>
            <w:tcW w:w="2013" w:type="dxa"/>
            <w:shd w:val="clear" w:color="auto" w:fill="auto"/>
            <w:tcMar>
              <w:top w:w="28" w:type="dxa"/>
              <w:left w:w="28" w:type="dxa"/>
              <w:bottom w:w="28" w:type="dxa"/>
              <w:right w:w="28" w:type="dxa"/>
            </w:tcMar>
          </w:tcPr>
          <w:p w14:paraId="412151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4392E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004BF50" w14:textId="77777777" w:rsidTr="00617B3E">
        <w:tc>
          <w:tcPr>
            <w:tcW w:w="2013" w:type="dxa"/>
            <w:shd w:val="clear" w:color="auto" w:fill="auto"/>
            <w:tcMar>
              <w:top w:w="28" w:type="dxa"/>
              <w:left w:w="28" w:type="dxa"/>
              <w:bottom w:w="28" w:type="dxa"/>
              <w:right w:w="28" w:type="dxa"/>
            </w:tcMar>
          </w:tcPr>
          <w:p w14:paraId="4BA5A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C72C8C" w14:textId="77777777" w:rsidR="003B5845" w:rsidRPr="004A00BD" w:rsidRDefault="003B5845" w:rsidP="00617B3E">
            <w:pPr>
              <w:rPr>
                <w:sz w:val="22"/>
              </w:rPr>
            </w:pPr>
          </w:p>
        </w:tc>
      </w:tr>
      <w:tr w:rsidR="003B5845" w:rsidRPr="008359F5" w14:paraId="33B737CC" w14:textId="77777777" w:rsidTr="00617B3E">
        <w:tc>
          <w:tcPr>
            <w:tcW w:w="2013" w:type="dxa"/>
            <w:shd w:val="clear" w:color="auto" w:fill="auto"/>
            <w:tcMar>
              <w:top w:w="28" w:type="dxa"/>
              <w:left w:w="28" w:type="dxa"/>
              <w:bottom w:w="28" w:type="dxa"/>
              <w:right w:w="28" w:type="dxa"/>
            </w:tcMar>
          </w:tcPr>
          <w:p w14:paraId="012C52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D99EF" w14:textId="77777777" w:rsidR="003B5845" w:rsidRPr="000437C1" w:rsidRDefault="003B5845" w:rsidP="00617B3E">
            <w:pPr>
              <w:pStyle w:val="SmallStandard"/>
            </w:pPr>
            <w:r>
              <w:t>false</w:t>
            </w:r>
          </w:p>
        </w:tc>
      </w:tr>
    </w:tbl>
    <w:p w14:paraId="16E467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FDF4B" w14:textId="77777777" w:rsidTr="00617B3E">
        <w:tc>
          <w:tcPr>
            <w:tcW w:w="3856" w:type="dxa"/>
            <w:gridSpan w:val="3"/>
            <w:shd w:val="clear" w:color="auto" w:fill="auto"/>
          </w:tcPr>
          <w:p w14:paraId="5363D8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87E2D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166F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ED62A7" w14:textId="77777777" w:rsidTr="00617B3E">
        <w:tc>
          <w:tcPr>
            <w:tcW w:w="1573" w:type="dxa"/>
            <w:shd w:val="clear" w:color="auto" w:fill="auto"/>
          </w:tcPr>
          <w:p w14:paraId="4CB5E2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8C74F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3798F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F368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F67EB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67F3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94266D" w14:textId="77777777" w:rsidTr="00617B3E">
        <w:tc>
          <w:tcPr>
            <w:tcW w:w="1573" w:type="dxa"/>
            <w:shd w:val="clear" w:color="auto" w:fill="auto"/>
          </w:tcPr>
          <w:p w14:paraId="46EE9BC6" w14:textId="77777777" w:rsidR="003B5845" w:rsidRPr="00634625" w:rsidRDefault="003B5845" w:rsidP="00617B3E">
            <w:pPr>
              <w:pStyle w:val="SmallStandard"/>
            </w:pPr>
            <w:r>
              <w:t>WireReceptionReference</w:t>
            </w:r>
          </w:p>
        </w:tc>
        <w:tc>
          <w:tcPr>
            <w:tcW w:w="1574" w:type="dxa"/>
            <w:shd w:val="clear" w:color="auto" w:fill="auto"/>
          </w:tcPr>
          <w:p w14:paraId="4ADAE58D" w14:textId="77777777" w:rsidR="003B5845" w:rsidRPr="00132C43" w:rsidRDefault="003B5845" w:rsidP="00617B3E">
            <w:pPr>
              <w:pStyle w:val="SmallStandard"/>
            </w:pPr>
            <w:r>
              <w:t>contactedWireReception</w:t>
            </w:r>
          </w:p>
        </w:tc>
        <w:tc>
          <w:tcPr>
            <w:tcW w:w="708" w:type="dxa"/>
            <w:shd w:val="clear" w:color="auto" w:fill="auto"/>
          </w:tcPr>
          <w:p w14:paraId="4AA53E45" w14:textId="77777777" w:rsidR="003B5845" w:rsidRPr="00D331EF" w:rsidRDefault="003B5845" w:rsidP="00617B3E">
            <w:pPr>
              <w:pStyle w:val="SmallStandard"/>
            </w:pPr>
            <w:r w:rsidRPr="00574783">
              <w:t>1</w:t>
            </w:r>
          </w:p>
        </w:tc>
        <w:tc>
          <w:tcPr>
            <w:tcW w:w="709" w:type="dxa"/>
            <w:shd w:val="clear" w:color="auto" w:fill="auto"/>
          </w:tcPr>
          <w:p w14:paraId="4052B40F" w14:textId="77777777" w:rsidR="003B5845" w:rsidRPr="00D331EF" w:rsidRDefault="003B5845" w:rsidP="00617B3E">
            <w:pPr>
              <w:pStyle w:val="SmallStandard"/>
            </w:pPr>
            <w:r w:rsidRPr="00207506">
              <w:t>0..*</w:t>
            </w:r>
          </w:p>
        </w:tc>
        <w:tc>
          <w:tcPr>
            <w:tcW w:w="567" w:type="dxa"/>
            <w:shd w:val="clear" w:color="auto" w:fill="auto"/>
          </w:tcPr>
          <w:p w14:paraId="3FD278DE" w14:textId="77777777" w:rsidR="003B5845" w:rsidRPr="00D331EF" w:rsidRDefault="003B5845" w:rsidP="00617B3E">
            <w:pPr>
              <w:pStyle w:val="SmallStandard"/>
            </w:pPr>
            <w:r>
              <w:t>N</w:t>
            </w:r>
          </w:p>
        </w:tc>
        <w:tc>
          <w:tcPr>
            <w:tcW w:w="3969" w:type="dxa"/>
            <w:shd w:val="clear" w:color="auto" w:fill="auto"/>
          </w:tcPr>
          <w:p w14:paraId="0873B930" w14:textId="77777777" w:rsidR="003B5845" w:rsidRDefault="003B5845" w:rsidP="00617B3E">
            <w:pPr>
              <w:pStyle w:val="SmallStandard"/>
            </w:pPr>
            <w:r w:rsidRPr="00491287">
              <w:t xml:space="preserve">References the WireReception that is used for the WireMounting. </w:t>
            </w:r>
          </w:p>
        </w:tc>
      </w:tr>
      <w:tr w:rsidR="003B5845" w:rsidRPr="004A00BD" w14:paraId="656E33F0" w14:textId="77777777" w:rsidTr="00617B3E">
        <w:tc>
          <w:tcPr>
            <w:tcW w:w="1573" w:type="dxa"/>
            <w:shd w:val="clear" w:color="auto" w:fill="auto"/>
          </w:tcPr>
          <w:p w14:paraId="00930216" w14:textId="77777777" w:rsidR="003B5845" w:rsidRPr="00634625" w:rsidRDefault="003B5845" w:rsidP="00617B3E">
            <w:pPr>
              <w:pStyle w:val="SmallStandard"/>
            </w:pPr>
            <w:r>
              <w:t>WireEnd</w:t>
            </w:r>
          </w:p>
        </w:tc>
        <w:tc>
          <w:tcPr>
            <w:tcW w:w="1574" w:type="dxa"/>
            <w:shd w:val="clear" w:color="auto" w:fill="auto"/>
          </w:tcPr>
          <w:p w14:paraId="22C3BB58" w14:textId="77777777" w:rsidR="003B5845" w:rsidRPr="00132C43" w:rsidRDefault="003B5845" w:rsidP="00617B3E">
            <w:pPr>
              <w:pStyle w:val="SmallStandard"/>
            </w:pPr>
            <w:r>
              <w:t>referencedWireEnd</w:t>
            </w:r>
          </w:p>
        </w:tc>
        <w:tc>
          <w:tcPr>
            <w:tcW w:w="708" w:type="dxa"/>
            <w:shd w:val="clear" w:color="auto" w:fill="auto"/>
          </w:tcPr>
          <w:p w14:paraId="49F6DF09" w14:textId="77777777" w:rsidR="003B5845" w:rsidRPr="00D331EF" w:rsidRDefault="003B5845" w:rsidP="00617B3E">
            <w:pPr>
              <w:pStyle w:val="SmallStandard"/>
            </w:pPr>
            <w:r w:rsidRPr="00574783">
              <w:t>1..*</w:t>
            </w:r>
          </w:p>
        </w:tc>
        <w:tc>
          <w:tcPr>
            <w:tcW w:w="709" w:type="dxa"/>
            <w:shd w:val="clear" w:color="auto" w:fill="auto"/>
          </w:tcPr>
          <w:p w14:paraId="1ED726DD" w14:textId="77777777" w:rsidR="003B5845" w:rsidRPr="00D331EF" w:rsidRDefault="003B5845" w:rsidP="00617B3E">
            <w:pPr>
              <w:pStyle w:val="SmallStandard"/>
            </w:pPr>
            <w:r w:rsidRPr="00207506">
              <w:t>0..*</w:t>
            </w:r>
          </w:p>
        </w:tc>
        <w:tc>
          <w:tcPr>
            <w:tcW w:w="567" w:type="dxa"/>
            <w:shd w:val="clear" w:color="auto" w:fill="auto"/>
          </w:tcPr>
          <w:p w14:paraId="3EFAAC20" w14:textId="77777777" w:rsidR="003B5845" w:rsidRPr="00D331EF" w:rsidRDefault="003B5845" w:rsidP="00617B3E">
            <w:pPr>
              <w:pStyle w:val="SmallStandard"/>
            </w:pPr>
            <w:r>
              <w:t>N</w:t>
            </w:r>
          </w:p>
        </w:tc>
        <w:tc>
          <w:tcPr>
            <w:tcW w:w="3969" w:type="dxa"/>
            <w:shd w:val="clear" w:color="auto" w:fill="auto"/>
          </w:tcPr>
          <w:p w14:paraId="31AA182D"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4FCB63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966E9DD" w14:textId="77777777" w:rsidTr="00617B3E">
        <w:tc>
          <w:tcPr>
            <w:tcW w:w="2296" w:type="dxa"/>
            <w:gridSpan w:val="2"/>
            <w:shd w:val="clear" w:color="auto" w:fill="auto"/>
          </w:tcPr>
          <w:p w14:paraId="48C301C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2830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C9EB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AB69" w14:textId="77777777" w:rsidTr="00617B3E">
        <w:tc>
          <w:tcPr>
            <w:tcW w:w="1588" w:type="dxa"/>
            <w:shd w:val="clear" w:color="auto" w:fill="auto"/>
          </w:tcPr>
          <w:p w14:paraId="5C26A2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32BD1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28DE93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398B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AE31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9B79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7B58D8" w14:textId="77777777" w:rsidTr="00617B3E">
        <w:tc>
          <w:tcPr>
            <w:tcW w:w="1588" w:type="dxa"/>
            <w:shd w:val="clear" w:color="auto" w:fill="auto"/>
          </w:tcPr>
          <w:p w14:paraId="54F3C671" w14:textId="77777777" w:rsidR="003B5845" w:rsidRPr="00634625" w:rsidRDefault="003B5845" w:rsidP="00617B3E">
            <w:pPr>
              <w:pStyle w:val="SmallStandard"/>
            </w:pPr>
            <w:r>
              <w:t>WireMounting</w:t>
            </w:r>
          </w:p>
        </w:tc>
        <w:tc>
          <w:tcPr>
            <w:tcW w:w="708" w:type="dxa"/>
            <w:shd w:val="clear" w:color="auto" w:fill="auto"/>
          </w:tcPr>
          <w:p w14:paraId="2710BB16" w14:textId="77777777" w:rsidR="003B5845" w:rsidRPr="00D331EF" w:rsidRDefault="003B5845" w:rsidP="00617B3E">
            <w:pPr>
              <w:pStyle w:val="SmallStandard"/>
            </w:pPr>
            <w:r w:rsidRPr="00D01517">
              <w:t>1</w:t>
            </w:r>
          </w:p>
        </w:tc>
        <w:tc>
          <w:tcPr>
            <w:tcW w:w="1560" w:type="dxa"/>
            <w:shd w:val="clear" w:color="auto" w:fill="auto"/>
          </w:tcPr>
          <w:p w14:paraId="47E61342" w14:textId="77777777" w:rsidR="003B5845" w:rsidRPr="00132C43" w:rsidRDefault="003B5845" w:rsidP="00617B3E">
            <w:pPr>
              <w:pStyle w:val="SmallStandard"/>
            </w:pPr>
            <w:r>
              <w:t>wireMountingDetail</w:t>
            </w:r>
          </w:p>
        </w:tc>
        <w:tc>
          <w:tcPr>
            <w:tcW w:w="708" w:type="dxa"/>
            <w:shd w:val="clear" w:color="auto" w:fill="auto"/>
          </w:tcPr>
          <w:p w14:paraId="607DA3C4" w14:textId="77777777" w:rsidR="003B5845" w:rsidRPr="00D331EF" w:rsidRDefault="003B5845" w:rsidP="00617B3E">
            <w:pPr>
              <w:pStyle w:val="SmallStandard"/>
            </w:pPr>
            <w:r w:rsidRPr="00D01517">
              <w:t>0..*</w:t>
            </w:r>
          </w:p>
        </w:tc>
        <w:tc>
          <w:tcPr>
            <w:tcW w:w="567" w:type="dxa"/>
            <w:shd w:val="clear" w:color="auto" w:fill="auto"/>
          </w:tcPr>
          <w:p w14:paraId="4F007968" w14:textId="77777777" w:rsidR="003B5845" w:rsidRDefault="003B5845" w:rsidP="00617B3E">
            <w:pPr>
              <w:pStyle w:val="SmallStandard"/>
            </w:pPr>
            <w:r>
              <w:t>Y</w:t>
            </w:r>
          </w:p>
        </w:tc>
        <w:tc>
          <w:tcPr>
            <w:tcW w:w="3969" w:type="dxa"/>
            <w:shd w:val="clear" w:color="auto" w:fill="auto"/>
          </w:tcPr>
          <w:p w14:paraId="603E7780"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bl>
    <w:p w14:paraId="320C2D2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11" w:name="_Toc27668619"/>
      <w:bookmarkStart w:id="1012" w:name="_Toc27730687"/>
      <w:r>
        <w:rPr>
          <w:lang w:val="en-GB"/>
        </w:rPr>
        <w:t xml:space="preserve">Module </w:t>
      </w:r>
      <w:bookmarkStart w:id="1013" w:name="_f48c8ff0c3b1b9fa79990d1e924a30a0"/>
      <w:r>
        <w:rPr>
          <w:lang w:val="en-GB"/>
        </w:rPr>
        <w:t>core</w:t>
      </w:r>
      <w:bookmarkEnd w:id="1011"/>
      <w:bookmarkEnd w:id="1012"/>
      <w:bookmarkEnd w:id="1013"/>
    </w:p>
    <w:p w14:paraId="182D5DC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4" w:name="_d7ced5b83d469a46c5f13ebbfb6877a4"/>
      <w:r>
        <w:rPr>
          <w:lang w:val="en-GB"/>
        </w:rPr>
        <w:t>AbstractLocalizedString</w:t>
      </w:r>
      <w:bookmarkEnd w:id="1014"/>
    </w:p>
    <w:p w14:paraId="1F746E7F" w14:textId="77777777" w:rsidR="003B5845" w:rsidRPr="00620BBE" w:rsidRDefault="003B5845" w:rsidP="003B5845">
      <w:pPr>
        <w:pStyle w:val="SmallStandard"/>
      </w:pPr>
      <w:r w:rsidRPr="00F91ACD">
        <w:rPr>
          <w:sz w:val="18"/>
          <w:szCs w:val="18"/>
        </w:rPr>
        <w:t xml:space="preserve">Abstract super-class for Localized text values. </w:t>
      </w:r>
    </w:p>
    <w:p w14:paraId="50BFBC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E76979" w14:textId="77777777" w:rsidTr="00617B3E">
        <w:tc>
          <w:tcPr>
            <w:tcW w:w="2013" w:type="dxa"/>
            <w:shd w:val="clear" w:color="auto" w:fill="auto"/>
            <w:tcMar>
              <w:top w:w="28" w:type="dxa"/>
              <w:left w:w="28" w:type="dxa"/>
              <w:bottom w:w="28" w:type="dxa"/>
              <w:right w:w="28" w:type="dxa"/>
            </w:tcMar>
          </w:tcPr>
          <w:p w14:paraId="66B432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09B813" w14:textId="77777777" w:rsidR="003B5845" w:rsidRPr="004A00BD" w:rsidRDefault="003B5845" w:rsidP="00617B3E">
            <w:pPr>
              <w:rPr>
                <w:sz w:val="22"/>
              </w:rPr>
            </w:pPr>
          </w:p>
        </w:tc>
      </w:tr>
      <w:tr w:rsidR="003B5845" w:rsidRPr="008359F5" w14:paraId="5E564748" w14:textId="77777777" w:rsidTr="00617B3E">
        <w:tc>
          <w:tcPr>
            <w:tcW w:w="2013" w:type="dxa"/>
            <w:shd w:val="clear" w:color="auto" w:fill="auto"/>
            <w:tcMar>
              <w:top w:w="28" w:type="dxa"/>
              <w:left w:w="28" w:type="dxa"/>
              <w:bottom w:w="28" w:type="dxa"/>
              <w:right w:w="28" w:type="dxa"/>
            </w:tcMar>
          </w:tcPr>
          <w:p w14:paraId="35C626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B11A9A" w14:textId="77777777" w:rsidR="003B5845" w:rsidRPr="004A00BD" w:rsidRDefault="003B5845" w:rsidP="00617B3E">
            <w:pPr>
              <w:rPr>
                <w:sz w:val="22"/>
              </w:rPr>
            </w:pPr>
          </w:p>
        </w:tc>
      </w:tr>
      <w:tr w:rsidR="003B5845" w:rsidRPr="008359F5" w14:paraId="50E2B038" w14:textId="77777777" w:rsidTr="00617B3E">
        <w:tc>
          <w:tcPr>
            <w:tcW w:w="2013" w:type="dxa"/>
            <w:shd w:val="clear" w:color="auto" w:fill="auto"/>
            <w:tcMar>
              <w:top w:w="28" w:type="dxa"/>
              <w:left w:w="28" w:type="dxa"/>
              <w:bottom w:w="28" w:type="dxa"/>
              <w:right w:w="28" w:type="dxa"/>
            </w:tcMar>
          </w:tcPr>
          <w:p w14:paraId="2EF97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62E472" w14:textId="77777777" w:rsidR="003B5845" w:rsidRPr="000437C1" w:rsidRDefault="003B5845" w:rsidP="00617B3E">
            <w:pPr>
              <w:pStyle w:val="SmallStandard"/>
            </w:pPr>
            <w:r>
              <w:t>true</w:t>
            </w:r>
          </w:p>
        </w:tc>
      </w:tr>
    </w:tbl>
    <w:p w14:paraId="238F47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CB425C" w14:textId="77777777" w:rsidTr="00617B3E">
        <w:tc>
          <w:tcPr>
            <w:tcW w:w="2013" w:type="dxa"/>
            <w:shd w:val="clear" w:color="auto" w:fill="auto"/>
            <w:tcMar>
              <w:top w:w="28" w:type="dxa"/>
              <w:left w:w="28" w:type="dxa"/>
              <w:bottom w:w="28" w:type="dxa"/>
              <w:right w:w="28" w:type="dxa"/>
            </w:tcMar>
          </w:tcPr>
          <w:p w14:paraId="4AA8C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801405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0F2E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6611F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7F4090" w14:textId="77777777" w:rsidTr="00617B3E">
        <w:tc>
          <w:tcPr>
            <w:tcW w:w="2013" w:type="dxa"/>
            <w:shd w:val="clear" w:color="auto" w:fill="auto"/>
            <w:tcMar>
              <w:top w:w="28" w:type="dxa"/>
              <w:left w:w="28" w:type="dxa"/>
              <w:bottom w:w="28" w:type="dxa"/>
              <w:right w:w="28" w:type="dxa"/>
            </w:tcMar>
          </w:tcPr>
          <w:p w14:paraId="06BDAE46" w14:textId="77777777" w:rsidR="003B5845" w:rsidRPr="00620BBE" w:rsidRDefault="003B5845" w:rsidP="00617B3E">
            <w:pPr>
              <w:pStyle w:val="SmallStandard"/>
            </w:pPr>
            <w:r w:rsidRPr="00620BBE">
              <w:t>languageCode</w:t>
            </w:r>
          </w:p>
        </w:tc>
        <w:tc>
          <w:tcPr>
            <w:tcW w:w="1559" w:type="dxa"/>
            <w:shd w:val="clear" w:color="auto" w:fill="auto"/>
            <w:tcMar>
              <w:top w:w="28" w:type="dxa"/>
              <w:left w:w="28" w:type="dxa"/>
              <w:bottom w:w="28" w:type="dxa"/>
              <w:right w:w="28" w:type="dxa"/>
            </w:tcMar>
          </w:tcPr>
          <w:p w14:paraId="35D367CE" w14:textId="77777777" w:rsidR="003B5845" w:rsidRPr="008359F5" w:rsidRDefault="003B5845" w:rsidP="00617B3E">
            <w:pPr>
              <w:pStyle w:val="SmallStandard"/>
            </w:pPr>
            <w:r w:rsidRPr="00D21799">
              <w:t>LanguageCode</w:t>
            </w:r>
          </w:p>
        </w:tc>
        <w:tc>
          <w:tcPr>
            <w:tcW w:w="709" w:type="dxa"/>
            <w:shd w:val="clear" w:color="auto" w:fill="auto"/>
            <w:tcMar>
              <w:top w:w="28" w:type="dxa"/>
              <w:left w:w="28" w:type="dxa"/>
              <w:bottom w:w="28" w:type="dxa"/>
              <w:right w:w="28" w:type="dxa"/>
            </w:tcMar>
          </w:tcPr>
          <w:p w14:paraId="0A4222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2E97B8" w14:textId="77777777" w:rsidR="003B5845" w:rsidRPr="004A00BD" w:rsidRDefault="003B5845" w:rsidP="00617B3E">
            <w:pPr>
              <w:jc w:val="left"/>
              <w:rPr>
                <w:sz w:val="22"/>
                <w:lang w:val="en-GB"/>
              </w:rPr>
            </w:pPr>
            <w:r w:rsidRPr="004A00BD">
              <w:rPr>
                <w:sz w:val="16"/>
                <w:szCs w:val="16"/>
                <w:lang w:val="en-GB"/>
              </w:rPr>
              <w:t>References the corresponding languageCode of the value.</w:t>
            </w:r>
          </w:p>
        </w:tc>
      </w:tr>
      <w:tr w:rsidR="003B5845" w:rsidRPr="004A00BD" w14:paraId="2B8E3E04" w14:textId="77777777" w:rsidTr="00617B3E">
        <w:tc>
          <w:tcPr>
            <w:tcW w:w="2013" w:type="dxa"/>
            <w:shd w:val="clear" w:color="auto" w:fill="auto"/>
            <w:tcMar>
              <w:top w:w="28" w:type="dxa"/>
              <w:left w:w="28" w:type="dxa"/>
              <w:bottom w:w="28" w:type="dxa"/>
              <w:right w:w="28" w:type="dxa"/>
            </w:tcMar>
          </w:tcPr>
          <w:p w14:paraId="00DCC28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01FBC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9596C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C55D05" w14:textId="77777777" w:rsidR="003B5845" w:rsidRPr="004A00BD" w:rsidRDefault="003B5845" w:rsidP="00617B3E">
            <w:pPr>
              <w:jc w:val="left"/>
              <w:rPr>
                <w:sz w:val="22"/>
                <w:lang w:val="en-GB"/>
              </w:rPr>
            </w:pPr>
            <w:r w:rsidRPr="004A00BD">
              <w:rPr>
                <w:sz w:val="16"/>
                <w:szCs w:val="16"/>
                <w:lang w:val="en-GB"/>
              </w:rPr>
              <w:t>The value of the LocalizedString in language defined by the languageCode.</w:t>
            </w:r>
          </w:p>
        </w:tc>
      </w:tr>
    </w:tbl>
    <w:p w14:paraId="0AEDF7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5" w:name="_cc9814eaefcb6218160662059143a976"/>
      <w:r>
        <w:rPr>
          <w:lang w:val="en-GB"/>
        </w:rPr>
        <w:t>AliasIdentification</w:t>
      </w:r>
      <w:bookmarkEnd w:id="1015"/>
    </w:p>
    <w:p w14:paraId="664DC63E" w14:textId="77777777" w:rsidR="003B5845" w:rsidRPr="00A518C2" w:rsidRDefault="003B5845" w:rsidP="003B5845">
      <w:pPr>
        <w:rPr>
          <w:lang w:val="en-GB"/>
        </w:rPr>
      </w:pPr>
      <w:r w:rsidRPr="00A518C2">
        <w:rPr>
          <w:sz w:val="18"/>
          <w:szCs w:val="18"/>
          <w:lang w:val="en-GB"/>
        </w:rPr>
        <w:t>Class for the definition of alias identifications. Alias identifications are additional identifications for VEC-elements, which are valid in a certain scope (e.g. PPS-ID's).</w:t>
      </w:r>
    </w:p>
    <w:p w14:paraId="50BB35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881F20" w14:textId="77777777" w:rsidTr="00617B3E">
        <w:tc>
          <w:tcPr>
            <w:tcW w:w="2013" w:type="dxa"/>
            <w:shd w:val="clear" w:color="auto" w:fill="auto"/>
            <w:tcMar>
              <w:top w:w="28" w:type="dxa"/>
              <w:left w:w="28" w:type="dxa"/>
              <w:bottom w:w="28" w:type="dxa"/>
              <w:right w:w="28" w:type="dxa"/>
            </w:tcMar>
          </w:tcPr>
          <w:p w14:paraId="39090E6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B7ADD4A" w14:textId="77777777" w:rsidR="003B5845" w:rsidRPr="004A00BD" w:rsidRDefault="003B5845" w:rsidP="00617B3E">
            <w:pPr>
              <w:rPr>
                <w:sz w:val="22"/>
              </w:rPr>
            </w:pPr>
          </w:p>
        </w:tc>
      </w:tr>
      <w:tr w:rsidR="003B5845" w:rsidRPr="008359F5" w14:paraId="2196AC3C" w14:textId="77777777" w:rsidTr="00617B3E">
        <w:tc>
          <w:tcPr>
            <w:tcW w:w="2013" w:type="dxa"/>
            <w:shd w:val="clear" w:color="auto" w:fill="auto"/>
            <w:tcMar>
              <w:top w:w="28" w:type="dxa"/>
              <w:left w:w="28" w:type="dxa"/>
              <w:bottom w:w="28" w:type="dxa"/>
              <w:right w:w="28" w:type="dxa"/>
            </w:tcMar>
          </w:tcPr>
          <w:p w14:paraId="381ECD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C99CF2" w14:textId="77777777" w:rsidR="003B5845" w:rsidRPr="004A00BD" w:rsidRDefault="003B5845" w:rsidP="00617B3E">
            <w:pPr>
              <w:rPr>
                <w:sz w:val="22"/>
              </w:rPr>
            </w:pPr>
          </w:p>
        </w:tc>
      </w:tr>
      <w:tr w:rsidR="003B5845" w:rsidRPr="008359F5" w14:paraId="0E5D847C" w14:textId="77777777" w:rsidTr="00617B3E">
        <w:tc>
          <w:tcPr>
            <w:tcW w:w="2013" w:type="dxa"/>
            <w:shd w:val="clear" w:color="auto" w:fill="auto"/>
            <w:tcMar>
              <w:top w:w="28" w:type="dxa"/>
              <w:left w:w="28" w:type="dxa"/>
              <w:bottom w:w="28" w:type="dxa"/>
              <w:right w:w="28" w:type="dxa"/>
            </w:tcMar>
          </w:tcPr>
          <w:p w14:paraId="2C5A35B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CC797E" w14:textId="77777777" w:rsidR="003B5845" w:rsidRPr="000437C1" w:rsidRDefault="003B5845" w:rsidP="00617B3E">
            <w:pPr>
              <w:pStyle w:val="SmallStandard"/>
            </w:pPr>
            <w:r>
              <w:t>false</w:t>
            </w:r>
          </w:p>
        </w:tc>
      </w:tr>
    </w:tbl>
    <w:p w14:paraId="34B034E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4BBC9A" w14:textId="77777777" w:rsidTr="00617B3E">
        <w:tc>
          <w:tcPr>
            <w:tcW w:w="2013" w:type="dxa"/>
            <w:shd w:val="clear" w:color="auto" w:fill="auto"/>
            <w:tcMar>
              <w:top w:w="28" w:type="dxa"/>
              <w:left w:w="28" w:type="dxa"/>
              <w:bottom w:w="28" w:type="dxa"/>
              <w:right w:w="28" w:type="dxa"/>
            </w:tcMar>
          </w:tcPr>
          <w:p w14:paraId="66E97F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6CECF3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6F125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39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D79D92B" w14:textId="77777777" w:rsidTr="00617B3E">
        <w:tc>
          <w:tcPr>
            <w:tcW w:w="2013" w:type="dxa"/>
            <w:shd w:val="clear" w:color="auto" w:fill="auto"/>
            <w:tcMar>
              <w:top w:w="28" w:type="dxa"/>
              <w:left w:w="28" w:type="dxa"/>
              <w:bottom w:w="28" w:type="dxa"/>
              <w:right w:w="28" w:type="dxa"/>
            </w:tcMar>
          </w:tcPr>
          <w:p w14:paraId="318F4194" w14:textId="77777777" w:rsidR="003B5845" w:rsidRPr="00620BBE" w:rsidRDefault="003B5845" w:rsidP="00617B3E">
            <w:pPr>
              <w:pStyle w:val="SmallStandard"/>
            </w:pPr>
            <w:r w:rsidRPr="00620BBE">
              <w:t>identificationValue</w:t>
            </w:r>
          </w:p>
        </w:tc>
        <w:tc>
          <w:tcPr>
            <w:tcW w:w="1559" w:type="dxa"/>
            <w:shd w:val="clear" w:color="auto" w:fill="auto"/>
            <w:tcMar>
              <w:top w:w="28" w:type="dxa"/>
              <w:left w:w="28" w:type="dxa"/>
              <w:bottom w:w="28" w:type="dxa"/>
              <w:right w:w="28" w:type="dxa"/>
            </w:tcMar>
          </w:tcPr>
          <w:p w14:paraId="5FD3983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38455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9F99E" w14:textId="77777777" w:rsidR="003B5845" w:rsidRPr="004A00BD" w:rsidRDefault="003B5845" w:rsidP="00617B3E">
            <w:pPr>
              <w:jc w:val="left"/>
              <w:rPr>
                <w:sz w:val="22"/>
              </w:rPr>
            </w:pPr>
            <w:r w:rsidRPr="004A00BD">
              <w:rPr>
                <w:sz w:val="16"/>
                <w:szCs w:val="16"/>
              </w:rPr>
              <w:t>Specifies the identification value.</w:t>
            </w:r>
          </w:p>
        </w:tc>
      </w:tr>
      <w:tr w:rsidR="003B5845" w:rsidRPr="004A00BD" w14:paraId="100AF544" w14:textId="77777777" w:rsidTr="00617B3E">
        <w:tc>
          <w:tcPr>
            <w:tcW w:w="2013" w:type="dxa"/>
            <w:shd w:val="clear" w:color="auto" w:fill="auto"/>
            <w:tcMar>
              <w:top w:w="28" w:type="dxa"/>
              <w:left w:w="28" w:type="dxa"/>
              <w:bottom w:w="28" w:type="dxa"/>
              <w:right w:w="28" w:type="dxa"/>
            </w:tcMar>
          </w:tcPr>
          <w:p w14:paraId="268D3E5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39E0CF1" w14:textId="77777777" w:rsidR="003B5845" w:rsidRPr="008359F5" w:rsidRDefault="003B5845" w:rsidP="00617B3E">
            <w:pPr>
              <w:pStyle w:val="SmallStandard"/>
            </w:pPr>
            <w:r w:rsidRPr="00D21799">
              <w:t>AliasIdentificationType</w:t>
            </w:r>
          </w:p>
        </w:tc>
        <w:tc>
          <w:tcPr>
            <w:tcW w:w="709" w:type="dxa"/>
            <w:shd w:val="clear" w:color="auto" w:fill="auto"/>
            <w:tcMar>
              <w:top w:w="28" w:type="dxa"/>
              <w:left w:w="28" w:type="dxa"/>
              <w:bottom w:w="28" w:type="dxa"/>
              <w:right w:w="28" w:type="dxa"/>
            </w:tcMar>
          </w:tcPr>
          <w:p w14:paraId="31633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7E0ECF" w14:textId="77777777" w:rsidR="003B5845" w:rsidRPr="004A00BD" w:rsidRDefault="003B5845" w:rsidP="00617B3E">
            <w:pPr>
              <w:jc w:val="left"/>
              <w:rPr>
                <w:sz w:val="22"/>
                <w:lang w:val="en-GB"/>
              </w:rPr>
            </w:pPr>
            <w:r w:rsidRPr="004A00BD">
              <w:rPr>
                <w:sz w:val="16"/>
                <w:szCs w:val="16"/>
                <w:lang w:val="en-GB"/>
              </w:rPr>
              <w:t>Defines the type (or the role) of the AliasIdentification. Defined literals are contained in an OpenEnumeration.</w:t>
            </w:r>
          </w:p>
        </w:tc>
      </w:tr>
      <w:tr w:rsidR="003B5845" w:rsidRPr="004A00BD" w14:paraId="3372EFFC" w14:textId="77777777" w:rsidTr="00617B3E">
        <w:tc>
          <w:tcPr>
            <w:tcW w:w="2013" w:type="dxa"/>
            <w:shd w:val="clear" w:color="auto" w:fill="auto"/>
            <w:tcMar>
              <w:top w:w="28" w:type="dxa"/>
              <w:left w:w="28" w:type="dxa"/>
              <w:bottom w:w="28" w:type="dxa"/>
              <w:right w:w="28" w:type="dxa"/>
            </w:tcMar>
          </w:tcPr>
          <w:p w14:paraId="0F6FF1EC" w14:textId="77777777" w:rsidR="003B5845" w:rsidRPr="00620BBE" w:rsidRDefault="003B5845" w:rsidP="00617B3E">
            <w:pPr>
              <w:pStyle w:val="SmallStandard"/>
            </w:pPr>
            <w:r w:rsidRPr="00620BBE">
              <w:t>scope</w:t>
            </w:r>
          </w:p>
        </w:tc>
        <w:tc>
          <w:tcPr>
            <w:tcW w:w="1559" w:type="dxa"/>
            <w:shd w:val="clear" w:color="auto" w:fill="auto"/>
            <w:tcMar>
              <w:top w:w="28" w:type="dxa"/>
              <w:left w:w="28" w:type="dxa"/>
              <w:bottom w:w="28" w:type="dxa"/>
              <w:right w:w="28" w:type="dxa"/>
            </w:tcMar>
          </w:tcPr>
          <w:p w14:paraId="54A0916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F6C5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FFE7F8" w14:textId="77777777" w:rsidR="003B5845" w:rsidRPr="004A00BD" w:rsidRDefault="003B5845" w:rsidP="00617B3E">
            <w:pPr>
              <w:jc w:val="left"/>
              <w:rPr>
                <w:sz w:val="22"/>
                <w:lang w:val="en-GB"/>
              </w:rPr>
            </w:pPr>
            <w:r w:rsidRPr="004A00BD">
              <w:rPr>
                <w:sz w:val="16"/>
                <w:szCs w:val="16"/>
                <w:lang w:val="en-GB"/>
              </w:rPr>
              <w:t>The scope in which the AliasIdentification is valid / or the issuer of the alias id. This could be for example a certain process, a company or an IT-System.</w:t>
            </w:r>
          </w:p>
        </w:tc>
      </w:tr>
      <w:tr w:rsidR="003B5845" w:rsidRPr="004A00BD" w14:paraId="71445507" w14:textId="77777777" w:rsidTr="00617B3E">
        <w:tc>
          <w:tcPr>
            <w:tcW w:w="2013" w:type="dxa"/>
            <w:shd w:val="clear" w:color="auto" w:fill="auto"/>
            <w:tcMar>
              <w:top w:w="28" w:type="dxa"/>
              <w:left w:w="28" w:type="dxa"/>
              <w:bottom w:w="28" w:type="dxa"/>
              <w:right w:w="28" w:type="dxa"/>
            </w:tcMar>
          </w:tcPr>
          <w:p w14:paraId="5B6D56A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CA3640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4001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9774FFB" w14:textId="77777777" w:rsidR="003B5845" w:rsidRPr="004A00BD" w:rsidRDefault="003B5845" w:rsidP="00617B3E">
            <w:pPr>
              <w:jc w:val="left"/>
              <w:rPr>
                <w:sz w:val="22"/>
                <w:lang w:val="en-GB"/>
              </w:rPr>
            </w:pPr>
            <w:r w:rsidRPr="004A00BD">
              <w:rPr>
                <w:sz w:val="16"/>
                <w:szCs w:val="16"/>
                <w:lang w:val="en-GB"/>
              </w:rPr>
              <w:t>On optional human readable description of the AliasIdentification.</w:t>
            </w:r>
          </w:p>
        </w:tc>
      </w:tr>
    </w:tbl>
    <w:p w14:paraId="657EEF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6" w:name="_2b3fcadb77d43415dd669ce6cb4d5284"/>
      <w:r>
        <w:rPr>
          <w:lang w:val="en-GB"/>
        </w:rPr>
        <w:t>BaselineSpecification</w:t>
      </w:r>
      <w:bookmarkEnd w:id="1016"/>
    </w:p>
    <w:p w14:paraId="51BE46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BaselineSpecification</w:t>
      </w:r>
      <w:r w:rsidRPr="00A518C2">
        <w:rPr>
          <w:sz w:val="18"/>
          <w:szCs w:val="18"/>
          <w:lang w:val="en-GB"/>
        </w:rPr>
        <w:t xml:space="preserve"> defines a set of </w:t>
      </w:r>
      <w:r w:rsidRPr="00A518C2">
        <w:rPr>
          <w:i/>
          <w:iCs/>
          <w:sz w:val="18"/>
          <w:szCs w:val="18"/>
          <w:lang w:val="en-GB"/>
        </w:rPr>
        <w:t>ItemVersion</w:t>
      </w:r>
      <w:r w:rsidRPr="00A518C2">
        <w:rPr>
          <w:sz w:val="18"/>
          <w:szCs w:val="18"/>
          <w:lang w:val="en-GB"/>
        </w:rPr>
        <w:t>s (</w:t>
      </w:r>
      <w:r w:rsidRPr="00A518C2">
        <w:rPr>
          <w:i/>
          <w:iCs/>
          <w:sz w:val="18"/>
          <w:szCs w:val="18"/>
          <w:lang w:val="en-GB"/>
        </w:rPr>
        <w:t>Document-</w:t>
      </w:r>
      <w:r w:rsidRPr="00A518C2">
        <w:rPr>
          <w:sz w:val="18"/>
          <w:szCs w:val="18"/>
          <w:lang w:val="en-GB"/>
        </w:rPr>
        <w:t xml:space="preserve"> and </w:t>
      </w:r>
      <w:r w:rsidRPr="00A518C2">
        <w:rPr>
          <w:i/>
          <w:iCs/>
          <w:sz w:val="18"/>
          <w:szCs w:val="18"/>
          <w:lang w:val="en-GB"/>
        </w:rPr>
        <w:t>PartVersions</w:t>
      </w:r>
      <w:r w:rsidRPr="00A518C2">
        <w:rPr>
          <w:sz w:val="18"/>
          <w:szCs w:val="18"/>
          <w:lang w:val="en-GB"/>
        </w:rPr>
        <w:t>) that relate to each other in a certain way e.g. all parts and documents in their specific versions that contributed to a specific manufactured result.</w:t>
      </w:r>
    </w:p>
    <w:p w14:paraId="0BADDBDF" w14:textId="77777777" w:rsidR="003B5845" w:rsidRPr="00A518C2" w:rsidRDefault="003B5845" w:rsidP="003B5845">
      <w:pPr>
        <w:rPr>
          <w:lang w:val="en-GB"/>
        </w:rPr>
      </w:pPr>
      <w:r w:rsidRPr="00A518C2">
        <w:rPr>
          <w:sz w:val="18"/>
          <w:szCs w:val="18"/>
          <w:lang w:val="en-GB"/>
        </w:rPr>
        <w:t>Baselines are a standard mechanism to support change, release and configuration management.</w:t>
      </w:r>
    </w:p>
    <w:p w14:paraId="27D8A7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2036D2" w14:textId="77777777" w:rsidTr="00617B3E">
        <w:tc>
          <w:tcPr>
            <w:tcW w:w="2013" w:type="dxa"/>
            <w:shd w:val="clear" w:color="auto" w:fill="auto"/>
            <w:tcMar>
              <w:top w:w="28" w:type="dxa"/>
              <w:left w:w="28" w:type="dxa"/>
              <w:bottom w:w="28" w:type="dxa"/>
              <w:right w:w="28" w:type="dxa"/>
            </w:tcMar>
          </w:tcPr>
          <w:p w14:paraId="3D9E706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24BF5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7D8F564" w14:textId="77777777" w:rsidTr="00617B3E">
        <w:tc>
          <w:tcPr>
            <w:tcW w:w="2013" w:type="dxa"/>
            <w:shd w:val="clear" w:color="auto" w:fill="auto"/>
            <w:tcMar>
              <w:top w:w="28" w:type="dxa"/>
              <w:left w:w="28" w:type="dxa"/>
              <w:bottom w:w="28" w:type="dxa"/>
              <w:right w:w="28" w:type="dxa"/>
            </w:tcMar>
          </w:tcPr>
          <w:p w14:paraId="69E3EF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5D8C36" w14:textId="77777777" w:rsidR="003B5845" w:rsidRPr="004A00BD" w:rsidRDefault="003B5845" w:rsidP="00617B3E">
            <w:pPr>
              <w:rPr>
                <w:sz w:val="22"/>
              </w:rPr>
            </w:pPr>
          </w:p>
        </w:tc>
      </w:tr>
      <w:tr w:rsidR="003B5845" w:rsidRPr="008359F5" w14:paraId="6F3EA2F5" w14:textId="77777777" w:rsidTr="00617B3E">
        <w:tc>
          <w:tcPr>
            <w:tcW w:w="2013" w:type="dxa"/>
            <w:shd w:val="clear" w:color="auto" w:fill="auto"/>
            <w:tcMar>
              <w:top w:w="28" w:type="dxa"/>
              <w:left w:w="28" w:type="dxa"/>
              <w:bottom w:w="28" w:type="dxa"/>
              <w:right w:w="28" w:type="dxa"/>
            </w:tcMar>
          </w:tcPr>
          <w:p w14:paraId="094AEE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A2B677" w14:textId="77777777" w:rsidR="003B5845" w:rsidRPr="000437C1" w:rsidRDefault="003B5845" w:rsidP="00617B3E">
            <w:pPr>
              <w:pStyle w:val="SmallStandard"/>
            </w:pPr>
            <w:r>
              <w:t>false</w:t>
            </w:r>
          </w:p>
        </w:tc>
      </w:tr>
    </w:tbl>
    <w:p w14:paraId="50FE85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5FD833" w14:textId="77777777" w:rsidTr="00617B3E">
        <w:tc>
          <w:tcPr>
            <w:tcW w:w="2013" w:type="dxa"/>
            <w:shd w:val="clear" w:color="auto" w:fill="auto"/>
            <w:tcMar>
              <w:top w:w="28" w:type="dxa"/>
              <w:left w:w="28" w:type="dxa"/>
              <w:bottom w:w="28" w:type="dxa"/>
              <w:right w:w="28" w:type="dxa"/>
            </w:tcMar>
          </w:tcPr>
          <w:p w14:paraId="4F63637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EB3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5432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6253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219B6A" w14:textId="77777777" w:rsidTr="00617B3E">
        <w:tc>
          <w:tcPr>
            <w:tcW w:w="2013" w:type="dxa"/>
            <w:shd w:val="clear" w:color="auto" w:fill="auto"/>
            <w:tcMar>
              <w:top w:w="28" w:type="dxa"/>
              <w:left w:w="28" w:type="dxa"/>
              <w:bottom w:w="28" w:type="dxa"/>
              <w:right w:w="28" w:type="dxa"/>
            </w:tcMar>
          </w:tcPr>
          <w:p w14:paraId="7DF5EF2B" w14:textId="77777777" w:rsidR="003B5845" w:rsidRPr="00620BBE" w:rsidRDefault="003B5845" w:rsidP="00617B3E">
            <w:pPr>
              <w:pStyle w:val="SmallStandard"/>
            </w:pPr>
            <w:r w:rsidRPr="00620BBE">
              <w:lastRenderedPageBreak/>
              <w:t>state</w:t>
            </w:r>
          </w:p>
        </w:tc>
        <w:tc>
          <w:tcPr>
            <w:tcW w:w="1559" w:type="dxa"/>
            <w:shd w:val="clear" w:color="auto" w:fill="auto"/>
            <w:tcMar>
              <w:top w:w="28" w:type="dxa"/>
              <w:left w:w="28" w:type="dxa"/>
              <w:bottom w:w="28" w:type="dxa"/>
              <w:right w:w="28" w:type="dxa"/>
            </w:tcMar>
          </w:tcPr>
          <w:p w14:paraId="5EE5523C" w14:textId="77777777" w:rsidR="003B5845" w:rsidRPr="008359F5" w:rsidRDefault="003B5845" w:rsidP="00617B3E">
            <w:pPr>
              <w:pStyle w:val="SmallStandard"/>
            </w:pPr>
            <w:r w:rsidRPr="00D21799">
              <w:t>BaselineState</w:t>
            </w:r>
          </w:p>
        </w:tc>
        <w:tc>
          <w:tcPr>
            <w:tcW w:w="709" w:type="dxa"/>
            <w:shd w:val="clear" w:color="auto" w:fill="auto"/>
            <w:tcMar>
              <w:top w:w="28" w:type="dxa"/>
              <w:left w:w="28" w:type="dxa"/>
              <w:bottom w:w="28" w:type="dxa"/>
              <w:right w:w="28" w:type="dxa"/>
            </w:tcMar>
          </w:tcPr>
          <w:p w14:paraId="1E90AD5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5627B7" w14:textId="77777777" w:rsidR="003B5845" w:rsidRPr="004A00BD" w:rsidRDefault="003B5845" w:rsidP="00617B3E">
            <w:pPr>
              <w:jc w:val="left"/>
              <w:rPr>
                <w:sz w:val="22"/>
                <w:lang w:val="en-GB"/>
              </w:rPr>
            </w:pPr>
            <w:r w:rsidRPr="004A00BD">
              <w:rPr>
                <w:sz w:val="16"/>
                <w:szCs w:val="16"/>
                <w:lang w:val="en-GB"/>
              </w:rPr>
              <w:t>Defines the state of the baseline itself (e.g. if it is finalized or work in progress).</w:t>
            </w:r>
          </w:p>
          <w:p w14:paraId="173E53CD"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BE7A36E" w14:textId="77777777" w:rsidTr="00617B3E">
        <w:tc>
          <w:tcPr>
            <w:tcW w:w="2013" w:type="dxa"/>
            <w:shd w:val="clear" w:color="auto" w:fill="auto"/>
            <w:tcMar>
              <w:top w:w="28" w:type="dxa"/>
              <w:left w:w="28" w:type="dxa"/>
              <w:bottom w:w="28" w:type="dxa"/>
              <w:right w:w="28" w:type="dxa"/>
            </w:tcMar>
          </w:tcPr>
          <w:p w14:paraId="1D541756"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E101250" w14:textId="77777777" w:rsidR="003B5845" w:rsidRPr="008359F5" w:rsidRDefault="003B5845" w:rsidP="00617B3E">
            <w:pPr>
              <w:pStyle w:val="SmallStandard"/>
            </w:pPr>
            <w:r w:rsidRPr="00D21799">
              <w:t>BaselineContent</w:t>
            </w:r>
          </w:p>
        </w:tc>
        <w:tc>
          <w:tcPr>
            <w:tcW w:w="709" w:type="dxa"/>
            <w:shd w:val="clear" w:color="auto" w:fill="auto"/>
            <w:tcMar>
              <w:top w:w="28" w:type="dxa"/>
              <w:left w:w="28" w:type="dxa"/>
              <w:bottom w:w="28" w:type="dxa"/>
              <w:right w:w="28" w:type="dxa"/>
            </w:tcMar>
          </w:tcPr>
          <w:p w14:paraId="099B594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BC1CC8" w14:textId="77777777" w:rsidR="003B5845" w:rsidRPr="004A00BD" w:rsidRDefault="003B5845" w:rsidP="00617B3E">
            <w:pPr>
              <w:jc w:val="left"/>
              <w:rPr>
                <w:sz w:val="22"/>
                <w:lang w:val="en-GB"/>
              </w:rPr>
            </w:pPr>
            <w:r w:rsidRPr="004A00BD">
              <w:rPr>
                <w:sz w:val="16"/>
                <w:szCs w:val="16"/>
                <w:lang w:val="en-GB"/>
              </w:rPr>
              <w:t>Defines the state of the content of the baseline in regard of its defined scope.</w:t>
            </w:r>
          </w:p>
          <w:p w14:paraId="76A8FC65" w14:textId="77777777" w:rsidR="003B5845" w:rsidRPr="004A00BD" w:rsidRDefault="003B5845" w:rsidP="00617B3E">
            <w:pPr>
              <w:jc w:val="left"/>
              <w:rPr>
                <w:sz w:val="22"/>
                <w:lang w:val="en-GB"/>
              </w:rPr>
            </w:pPr>
            <w:r w:rsidRPr="004A00BD">
              <w:rPr>
                <w:sz w:val="16"/>
                <w:szCs w:val="16"/>
                <w:lang w:val="en-GB"/>
              </w:rPr>
              <w:t xml:space="preserve"> </w:t>
            </w:r>
          </w:p>
        </w:tc>
      </w:tr>
    </w:tbl>
    <w:p w14:paraId="10758CC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12BD10" w14:textId="77777777" w:rsidTr="00617B3E">
        <w:tc>
          <w:tcPr>
            <w:tcW w:w="3856" w:type="dxa"/>
            <w:gridSpan w:val="3"/>
            <w:shd w:val="clear" w:color="auto" w:fill="auto"/>
          </w:tcPr>
          <w:p w14:paraId="08A7662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90672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023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5A893FB" w14:textId="77777777" w:rsidTr="00617B3E">
        <w:tc>
          <w:tcPr>
            <w:tcW w:w="1573" w:type="dxa"/>
            <w:shd w:val="clear" w:color="auto" w:fill="auto"/>
          </w:tcPr>
          <w:p w14:paraId="2DEBDA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355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87FD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0A495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ACCCC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38A1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3C0E2E4" w14:textId="77777777" w:rsidTr="00617B3E">
        <w:tc>
          <w:tcPr>
            <w:tcW w:w="1573" w:type="dxa"/>
            <w:shd w:val="clear" w:color="auto" w:fill="auto"/>
          </w:tcPr>
          <w:p w14:paraId="3F41D555" w14:textId="77777777" w:rsidR="003B5845" w:rsidRPr="00634625" w:rsidRDefault="003B5845" w:rsidP="00617B3E">
            <w:pPr>
              <w:pStyle w:val="SmallStandard"/>
            </w:pPr>
            <w:r>
              <w:t>ItemVersion</w:t>
            </w:r>
          </w:p>
        </w:tc>
        <w:tc>
          <w:tcPr>
            <w:tcW w:w="1574" w:type="dxa"/>
            <w:shd w:val="clear" w:color="auto" w:fill="auto"/>
          </w:tcPr>
          <w:p w14:paraId="5BA1ECDA" w14:textId="77777777" w:rsidR="003B5845" w:rsidRPr="00132C43" w:rsidRDefault="003B5845" w:rsidP="00617B3E">
            <w:pPr>
              <w:pStyle w:val="SmallStandard"/>
            </w:pPr>
            <w:r>
              <w:t>validVersions</w:t>
            </w:r>
          </w:p>
        </w:tc>
        <w:tc>
          <w:tcPr>
            <w:tcW w:w="708" w:type="dxa"/>
            <w:shd w:val="clear" w:color="auto" w:fill="auto"/>
          </w:tcPr>
          <w:p w14:paraId="6E085244" w14:textId="77777777" w:rsidR="003B5845" w:rsidRPr="00D331EF" w:rsidRDefault="003B5845" w:rsidP="00617B3E">
            <w:pPr>
              <w:pStyle w:val="SmallStandard"/>
            </w:pPr>
            <w:r w:rsidRPr="00574783">
              <w:t>0..*</w:t>
            </w:r>
          </w:p>
        </w:tc>
        <w:tc>
          <w:tcPr>
            <w:tcW w:w="709" w:type="dxa"/>
            <w:shd w:val="clear" w:color="auto" w:fill="auto"/>
          </w:tcPr>
          <w:p w14:paraId="5048EA32" w14:textId="77777777" w:rsidR="003B5845" w:rsidRPr="00D331EF" w:rsidRDefault="003B5845" w:rsidP="00617B3E">
            <w:pPr>
              <w:pStyle w:val="SmallStandard"/>
            </w:pPr>
            <w:r w:rsidRPr="00207506">
              <w:t>0..*</w:t>
            </w:r>
          </w:p>
        </w:tc>
        <w:tc>
          <w:tcPr>
            <w:tcW w:w="567" w:type="dxa"/>
            <w:shd w:val="clear" w:color="auto" w:fill="auto"/>
          </w:tcPr>
          <w:p w14:paraId="184D64CC" w14:textId="77777777" w:rsidR="003B5845" w:rsidRPr="00D331EF" w:rsidRDefault="003B5845" w:rsidP="00617B3E">
            <w:pPr>
              <w:pStyle w:val="SmallStandard"/>
            </w:pPr>
            <w:r>
              <w:t>N</w:t>
            </w:r>
          </w:p>
        </w:tc>
        <w:tc>
          <w:tcPr>
            <w:tcW w:w="3969" w:type="dxa"/>
            <w:shd w:val="clear" w:color="auto" w:fill="auto"/>
          </w:tcPr>
          <w:p w14:paraId="6C20976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395D84EA" w14:textId="77777777" w:rsidR="003B5845" w:rsidRPr="004A00BD" w:rsidRDefault="003B5845" w:rsidP="00617B3E">
            <w:pPr>
              <w:jc w:val="left"/>
              <w:rPr>
                <w:sz w:val="22"/>
                <w:lang w:val="en-GB"/>
              </w:rPr>
            </w:pPr>
            <w:r w:rsidRPr="004A00BD">
              <w:rPr>
                <w:sz w:val="16"/>
                <w:szCs w:val="16"/>
                <w:lang w:val="en-GB"/>
              </w:rPr>
              <w:t xml:space="preserve"> </w:t>
            </w:r>
          </w:p>
        </w:tc>
      </w:tr>
    </w:tbl>
    <w:p w14:paraId="29CD35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7" w:name="_e52861d25155a71e061593fa266f88ae"/>
      <w:r>
        <w:rPr>
          <w:lang w:val="en-GB"/>
        </w:rPr>
        <w:t>ConfigurableElement</w:t>
      </w:r>
      <w:bookmarkEnd w:id="1017"/>
    </w:p>
    <w:p w14:paraId="408B1059" w14:textId="77777777" w:rsidR="003B5845" w:rsidRPr="00A518C2" w:rsidRDefault="003B5845" w:rsidP="003B5845">
      <w:pPr>
        <w:rPr>
          <w:lang w:val="en-GB"/>
        </w:rPr>
      </w:pPr>
      <w:r w:rsidRPr="00A518C2">
        <w:rPr>
          <w:sz w:val="18"/>
          <w:szCs w:val="18"/>
          <w:lang w:val="en-GB"/>
        </w:rPr>
        <w:t>Abstract base class for all elements which can be configured with a VariantConfiguration.</w:t>
      </w:r>
    </w:p>
    <w:p w14:paraId="31FF08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D6A3C7" w14:textId="77777777" w:rsidTr="00617B3E">
        <w:tc>
          <w:tcPr>
            <w:tcW w:w="2013" w:type="dxa"/>
            <w:shd w:val="clear" w:color="auto" w:fill="auto"/>
            <w:tcMar>
              <w:top w:w="28" w:type="dxa"/>
              <w:left w:w="28" w:type="dxa"/>
              <w:bottom w:w="28" w:type="dxa"/>
              <w:right w:w="28" w:type="dxa"/>
            </w:tcMar>
          </w:tcPr>
          <w:p w14:paraId="2000FAC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1BC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F0C1E4E" w14:textId="77777777" w:rsidTr="00617B3E">
        <w:tc>
          <w:tcPr>
            <w:tcW w:w="2013" w:type="dxa"/>
            <w:shd w:val="clear" w:color="auto" w:fill="auto"/>
            <w:tcMar>
              <w:top w:w="28" w:type="dxa"/>
              <w:left w:w="28" w:type="dxa"/>
              <w:bottom w:w="28" w:type="dxa"/>
              <w:right w:w="28" w:type="dxa"/>
            </w:tcMar>
          </w:tcPr>
          <w:p w14:paraId="4055E6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77BFB" w14:textId="77777777" w:rsidR="003B5845" w:rsidRPr="004A00BD" w:rsidRDefault="003B5845" w:rsidP="00617B3E">
            <w:pPr>
              <w:rPr>
                <w:sz w:val="22"/>
              </w:rPr>
            </w:pPr>
          </w:p>
        </w:tc>
      </w:tr>
      <w:tr w:rsidR="003B5845" w:rsidRPr="008359F5" w14:paraId="0A5C64FC" w14:textId="77777777" w:rsidTr="00617B3E">
        <w:tc>
          <w:tcPr>
            <w:tcW w:w="2013" w:type="dxa"/>
            <w:shd w:val="clear" w:color="auto" w:fill="auto"/>
            <w:tcMar>
              <w:top w:w="28" w:type="dxa"/>
              <w:left w:w="28" w:type="dxa"/>
              <w:bottom w:w="28" w:type="dxa"/>
              <w:right w:w="28" w:type="dxa"/>
            </w:tcMar>
          </w:tcPr>
          <w:p w14:paraId="7EF373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63AD8" w14:textId="77777777" w:rsidR="003B5845" w:rsidRPr="000437C1" w:rsidRDefault="003B5845" w:rsidP="00617B3E">
            <w:pPr>
              <w:pStyle w:val="SmallStandard"/>
            </w:pPr>
            <w:r>
              <w:t>true</w:t>
            </w:r>
          </w:p>
        </w:tc>
      </w:tr>
    </w:tbl>
    <w:p w14:paraId="159ADC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A45CED5" w14:textId="77777777" w:rsidTr="00617B3E">
        <w:tc>
          <w:tcPr>
            <w:tcW w:w="3856" w:type="dxa"/>
            <w:gridSpan w:val="3"/>
            <w:shd w:val="clear" w:color="auto" w:fill="auto"/>
          </w:tcPr>
          <w:p w14:paraId="710378F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44EF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9E41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BA06B" w14:textId="77777777" w:rsidTr="00617B3E">
        <w:tc>
          <w:tcPr>
            <w:tcW w:w="1573" w:type="dxa"/>
            <w:shd w:val="clear" w:color="auto" w:fill="auto"/>
          </w:tcPr>
          <w:p w14:paraId="631CB0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BD1F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198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E148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A2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5D6A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8FCD7E" w14:textId="77777777" w:rsidTr="00617B3E">
        <w:tc>
          <w:tcPr>
            <w:tcW w:w="1573" w:type="dxa"/>
            <w:shd w:val="clear" w:color="auto" w:fill="auto"/>
          </w:tcPr>
          <w:p w14:paraId="6605D4DA" w14:textId="77777777" w:rsidR="003B5845" w:rsidRPr="00634625" w:rsidRDefault="003B5845" w:rsidP="00617B3E">
            <w:pPr>
              <w:pStyle w:val="SmallStandard"/>
            </w:pPr>
            <w:r>
              <w:t>ApplicationConstraint</w:t>
            </w:r>
          </w:p>
        </w:tc>
        <w:tc>
          <w:tcPr>
            <w:tcW w:w="1574" w:type="dxa"/>
            <w:shd w:val="clear" w:color="auto" w:fill="auto"/>
          </w:tcPr>
          <w:p w14:paraId="08C3A0F1" w14:textId="77777777" w:rsidR="003B5845" w:rsidRPr="00132C43" w:rsidRDefault="003B5845" w:rsidP="00617B3E">
            <w:pPr>
              <w:pStyle w:val="SmallStandard"/>
            </w:pPr>
            <w:r>
              <w:t>applicationConstraint</w:t>
            </w:r>
          </w:p>
        </w:tc>
        <w:tc>
          <w:tcPr>
            <w:tcW w:w="708" w:type="dxa"/>
            <w:shd w:val="clear" w:color="auto" w:fill="auto"/>
          </w:tcPr>
          <w:p w14:paraId="5401E6AF" w14:textId="77777777" w:rsidR="003B5845" w:rsidRPr="00D331EF" w:rsidRDefault="003B5845" w:rsidP="00617B3E">
            <w:pPr>
              <w:pStyle w:val="SmallStandard"/>
            </w:pPr>
            <w:r w:rsidRPr="00574783">
              <w:t>0..*</w:t>
            </w:r>
          </w:p>
        </w:tc>
        <w:tc>
          <w:tcPr>
            <w:tcW w:w="709" w:type="dxa"/>
            <w:shd w:val="clear" w:color="auto" w:fill="auto"/>
          </w:tcPr>
          <w:p w14:paraId="67FBBD0F" w14:textId="77777777" w:rsidR="003B5845" w:rsidRPr="004A00BD" w:rsidRDefault="003B5845" w:rsidP="00617B3E">
            <w:pPr>
              <w:rPr>
                <w:sz w:val="22"/>
              </w:rPr>
            </w:pPr>
          </w:p>
        </w:tc>
        <w:tc>
          <w:tcPr>
            <w:tcW w:w="567" w:type="dxa"/>
            <w:shd w:val="clear" w:color="auto" w:fill="auto"/>
          </w:tcPr>
          <w:p w14:paraId="3F90E175" w14:textId="77777777" w:rsidR="003B5845" w:rsidRPr="00D331EF" w:rsidRDefault="003B5845" w:rsidP="00617B3E">
            <w:pPr>
              <w:pStyle w:val="SmallStandard"/>
            </w:pPr>
            <w:r>
              <w:t>N</w:t>
            </w:r>
          </w:p>
        </w:tc>
        <w:tc>
          <w:tcPr>
            <w:tcW w:w="3969" w:type="dxa"/>
            <w:shd w:val="clear" w:color="auto" w:fill="auto"/>
          </w:tcPr>
          <w:p w14:paraId="34262CC2" w14:textId="77777777" w:rsidR="003B5845" w:rsidRPr="004A00BD" w:rsidRDefault="003B5845" w:rsidP="00617B3E">
            <w:pPr>
              <w:jc w:val="left"/>
              <w:rPr>
                <w:sz w:val="22"/>
                <w:lang w:val="en-GB"/>
              </w:rPr>
            </w:pPr>
            <w:r w:rsidRPr="004A00BD">
              <w:rPr>
                <w:sz w:val="16"/>
                <w:szCs w:val="16"/>
                <w:lang w:val="en-GB"/>
              </w:rPr>
              <w:t>References the application constraints that apply to the ConfigurableElement.</w:t>
            </w:r>
          </w:p>
        </w:tc>
      </w:tr>
      <w:tr w:rsidR="003B5845" w:rsidRPr="00CC6307" w14:paraId="7B036893" w14:textId="77777777" w:rsidTr="00617B3E">
        <w:tc>
          <w:tcPr>
            <w:tcW w:w="1573" w:type="dxa"/>
            <w:shd w:val="clear" w:color="auto" w:fill="auto"/>
          </w:tcPr>
          <w:p w14:paraId="22CB2B66" w14:textId="77777777" w:rsidR="003B5845" w:rsidRPr="00634625" w:rsidRDefault="003B5845" w:rsidP="00617B3E">
            <w:pPr>
              <w:pStyle w:val="SmallStandard"/>
            </w:pPr>
            <w:r>
              <w:t>AssignmentGroup</w:t>
            </w:r>
          </w:p>
        </w:tc>
        <w:tc>
          <w:tcPr>
            <w:tcW w:w="1574" w:type="dxa"/>
            <w:shd w:val="clear" w:color="auto" w:fill="auto"/>
          </w:tcPr>
          <w:p w14:paraId="674CAC9D" w14:textId="77777777" w:rsidR="003B5845" w:rsidRPr="00132C43" w:rsidRDefault="003B5845" w:rsidP="00617B3E">
            <w:pPr>
              <w:pStyle w:val="SmallStandard"/>
            </w:pPr>
            <w:r>
              <w:t>associatedAssignmentGroups</w:t>
            </w:r>
          </w:p>
        </w:tc>
        <w:tc>
          <w:tcPr>
            <w:tcW w:w="708" w:type="dxa"/>
            <w:shd w:val="clear" w:color="auto" w:fill="auto"/>
          </w:tcPr>
          <w:p w14:paraId="0386E499" w14:textId="77777777" w:rsidR="003B5845" w:rsidRPr="00D331EF" w:rsidRDefault="003B5845" w:rsidP="00617B3E">
            <w:pPr>
              <w:pStyle w:val="SmallStandard"/>
            </w:pPr>
            <w:r w:rsidRPr="00574783">
              <w:t>0..*</w:t>
            </w:r>
          </w:p>
        </w:tc>
        <w:tc>
          <w:tcPr>
            <w:tcW w:w="709" w:type="dxa"/>
            <w:shd w:val="clear" w:color="auto" w:fill="auto"/>
          </w:tcPr>
          <w:p w14:paraId="68FC61B9" w14:textId="77777777" w:rsidR="003B5845" w:rsidRPr="00D331EF" w:rsidRDefault="003B5845" w:rsidP="00617B3E">
            <w:pPr>
              <w:pStyle w:val="SmallStandard"/>
            </w:pPr>
            <w:r w:rsidRPr="00207506">
              <w:t>0..*</w:t>
            </w:r>
          </w:p>
        </w:tc>
        <w:tc>
          <w:tcPr>
            <w:tcW w:w="567" w:type="dxa"/>
            <w:shd w:val="clear" w:color="auto" w:fill="auto"/>
          </w:tcPr>
          <w:p w14:paraId="353DF37D" w14:textId="77777777" w:rsidR="003B5845" w:rsidRPr="00D331EF" w:rsidRDefault="003B5845" w:rsidP="00617B3E">
            <w:pPr>
              <w:pStyle w:val="SmallStandard"/>
            </w:pPr>
            <w:r>
              <w:t>N</w:t>
            </w:r>
          </w:p>
        </w:tc>
        <w:tc>
          <w:tcPr>
            <w:tcW w:w="3969" w:type="dxa"/>
            <w:shd w:val="clear" w:color="auto" w:fill="auto"/>
          </w:tcPr>
          <w:p w14:paraId="24B2D0DD" w14:textId="77777777" w:rsidR="003B5845" w:rsidRPr="004A00BD" w:rsidRDefault="003B5845" w:rsidP="00617B3E">
            <w:pPr>
              <w:rPr>
                <w:sz w:val="22"/>
              </w:rPr>
            </w:pPr>
          </w:p>
        </w:tc>
      </w:tr>
      <w:tr w:rsidR="003B5845" w:rsidRPr="004A00BD" w14:paraId="0FDB1A64" w14:textId="77777777" w:rsidTr="00617B3E">
        <w:tc>
          <w:tcPr>
            <w:tcW w:w="1573" w:type="dxa"/>
            <w:shd w:val="clear" w:color="auto" w:fill="auto"/>
          </w:tcPr>
          <w:p w14:paraId="4CCFDBBE" w14:textId="77777777" w:rsidR="003B5845" w:rsidRPr="00634625" w:rsidRDefault="003B5845" w:rsidP="00617B3E">
            <w:pPr>
              <w:pStyle w:val="SmallStandard"/>
            </w:pPr>
            <w:r>
              <w:t>VariantConfiguration</w:t>
            </w:r>
          </w:p>
        </w:tc>
        <w:tc>
          <w:tcPr>
            <w:tcW w:w="1574" w:type="dxa"/>
            <w:shd w:val="clear" w:color="auto" w:fill="auto"/>
          </w:tcPr>
          <w:p w14:paraId="5D2DEA1A" w14:textId="77777777" w:rsidR="003B5845" w:rsidRPr="00132C43" w:rsidRDefault="003B5845" w:rsidP="00617B3E">
            <w:pPr>
              <w:pStyle w:val="SmallStandard"/>
            </w:pPr>
            <w:r>
              <w:t>configInfo</w:t>
            </w:r>
          </w:p>
        </w:tc>
        <w:tc>
          <w:tcPr>
            <w:tcW w:w="708" w:type="dxa"/>
            <w:shd w:val="clear" w:color="auto" w:fill="auto"/>
          </w:tcPr>
          <w:p w14:paraId="457ADEBB" w14:textId="77777777" w:rsidR="003B5845" w:rsidRPr="00D331EF" w:rsidRDefault="003B5845" w:rsidP="00617B3E">
            <w:pPr>
              <w:pStyle w:val="SmallStandard"/>
            </w:pPr>
            <w:r w:rsidRPr="00574783">
              <w:t>0..1</w:t>
            </w:r>
          </w:p>
        </w:tc>
        <w:tc>
          <w:tcPr>
            <w:tcW w:w="709" w:type="dxa"/>
            <w:shd w:val="clear" w:color="auto" w:fill="auto"/>
          </w:tcPr>
          <w:p w14:paraId="15BF8C5F" w14:textId="77777777" w:rsidR="003B5845" w:rsidRPr="00D331EF" w:rsidRDefault="003B5845" w:rsidP="00617B3E">
            <w:pPr>
              <w:pStyle w:val="SmallStandard"/>
            </w:pPr>
            <w:r w:rsidRPr="00207506">
              <w:t>0..*</w:t>
            </w:r>
          </w:p>
        </w:tc>
        <w:tc>
          <w:tcPr>
            <w:tcW w:w="567" w:type="dxa"/>
            <w:shd w:val="clear" w:color="auto" w:fill="auto"/>
          </w:tcPr>
          <w:p w14:paraId="7078C338" w14:textId="77777777" w:rsidR="003B5845" w:rsidRPr="00D331EF" w:rsidRDefault="003B5845" w:rsidP="00617B3E">
            <w:pPr>
              <w:pStyle w:val="SmallStandard"/>
            </w:pPr>
            <w:r>
              <w:t>N</w:t>
            </w:r>
          </w:p>
        </w:tc>
        <w:tc>
          <w:tcPr>
            <w:tcW w:w="3969" w:type="dxa"/>
            <w:shd w:val="clear" w:color="auto" w:fill="auto"/>
          </w:tcPr>
          <w:p w14:paraId="63E629B6" w14:textId="77777777" w:rsidR="003B5845" w:rsidRDefault="003B5845" w:rsidP="00617B3E">
            <w:pPr>
              <w:pStyle w:val="SmallStandard"/>
            </w:pPr>
            <w:r w:rsidRPr="00491287">
              <w:t>References the configuration information that applies to the ConfigurableElement.</w:t>
            </w:r>
          </w:p>
        </w:tc>
      </w:tr>
    </w:tbl>
    <w:p w14:paraId="639017B0" w14:textId="58D89A0A"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1018" w:name="_Hlk31533113"/>
      <w:commentRangeStart w:id="1019"/>
      <w:r>
        <w:rPr>
          <w:lang w:val="en-GB"/>
        </w:rPr>
        <w:t xml:space="preserve">Class </w:t>
      </w:r>
      <w:bookmarkStart w:id="1020" w:name="_2710a78ba99d6bcebb96e9f6300f1892"/>
      <w:r>
        <w:rPr>
          <w:lang w:val="en-GB"/>
        </w:rPr>
        <w:t>DocumentVersion</w:t>
      </w:r>
      <w:bookmarkEnd w:id="1020"/>
      <w:commentRangeEnd w:id="1019"/>
      <w:r w:rsidR="00092F07">
        <w:rPr>
          <w:rStyle w:val="Kommentarzeichen"/>
          <w:rFonts w:eastAsia="Times New Roman"/>
          <w:b w:val="0"/>
          <w:bCs w:val="0"/>
        </w:rPr>
        <w:commentReference w:id="1019"/>
      </w:r>
    </w:p>
    <w:bookmarkEnd w:id="1018"/>
    <w:p w14:paraId="29E99EF8" w14:textId="77777777" w:rsidR="003B5845" w:rsidRPr="00A518C2" w:rsidRDefault="003B5845" w:rsidP="003B5845">
      <w:pPr>
        <w:rPr>
          <w:lang w:val="en-GB"/>
        </w:rPr>
      </w:pPr>
      <w:r w:rsidRPr="00A518C2">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028456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55758" w14:textId="77777777" w:rsidTr="00617B3E">
        <w:tc>
          <w:tcPr>
            <w:tcW w:w="2013" w:type="dxa"/>
            <w:shd w:val="clear" w:color="auto" w:fill="auto"/>
            <w:tcMar>
              <w:top w:w="28" w:type="dxa"/>
              <w:left w:w="28" w:type="dxa"/>
              <w:bottom w:w="28" w:type="dxa"/>
              <w:right w:w="28" w:type="dxa"/>
            </w:tcMar>
          </w:tcPr>
          <w:p w14:paraId="29F2894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883710"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765DB664" w14:textId="77777777" w:rsidTr="00617B3E">
        <w:tc>
          <w:tcPr>
            <w:tcW w:w="2013" w:type="dxa"/>
            <w:shd w:val="clear" w:color="auto" w:fill="auto"/>
            <w:tcMar>
              <w:top w:w="28" w:type="dxa"/>
              <w:left w:w="28" w:type="dxa"/>
              <w:bottom w:w="28" w:type="dxa"/>
              <w:right w:w="28" w:type="dxa"/>
            </w:tcMar>
          </w:tcPr>
          <w:p w14:paraId="53E4D8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5E5132" w14:textId="77777777" w:rsidR="003B5845" w:rsidRPr="004A00BD" w:rsidRDefault="003B5845" w:rsidP="00617B3E">
            <w:pPr>
              <w:rPr>
                <w:sz w:val="22"/>
              </w:rPr>
            </w:pPr>
          </w:p>
        </w:tc>
      </w:tr>
      <w:tr w:rsidR="003B5845" w:rsidRPr="008359F5" w14:paraId="509FA4F3" w14:textId="77777777" w:rsidTr="00617B3E">
        <w:tc>
          <w:tcPr>
            <w:tcW w:w="2013" w:type="dxa"/>
            <w:shd w:val="clear" w:color="auto" w:fill="auto"/>
            <w:tcMar>
              <w:top w:w="28" w:type="dxa"/>
              <w:left w:w="28" w:type="dxa"/>
              <w:bottom w:w="28" w:type="dxa"/>
              <w:right w:w="28" w:type="dxa"/>
            </w:tcMar>
          </w:tcPr>
          <w:p w14:paraId="042B024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024F0F" w14:textId="77777777" w:rsidR="003B5845" w:rsidRPr="000437C1" w:rsidRDefault="003B5845" w:rsidP="00617B3E">
            <w:pPr>
              <w:pStyle w:val="SmallStandard"/>
            </w:pPr>
            <w:r>
              <w:t>false</w:t>
            </w:r>
          </w:p>
        </w:tc>
      </w:tr>
    </w:tbl>
    <w:p w14:paraId="1787E8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6EC1D8" w14:textId="77777777" w:rsidTr="00617B3E">
        <w:tc>
          <w:tcPr>
            <w:tcW w:w="2013" w:type="dxa"/>
            <w:shd w:val="clear" w:color="auto" w:fill="auto"/>
            <w:tcMar>
              <w:top w:w="28" w:type="dxa"/>
              <w:left w:w="28" w:type="dxa"/>
              <w:bottom w:w="28" w:type="dxa"/>
              <w:right w:w="28" w:type="dxa"/>
            </w:tcMar>
          </w:tcPr>
          <w:p w14:paraId="53ED77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1B5AC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7779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E8326A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0074097" w14:textId="77777777" w:rsidTr="00617B3E">
        <w:tc>
          <w:tcPr>
            <w:tcW w:w="2013" w:type="dxa"/>
            <w:shd w:val="clear" w:color="auto" w:fill="auto"/>
            <w:tcMar>
              <w:top w:w="28" w:type="dxa"/>
              <w:left w:w="28" w:type="dxa"/>
              <w:bottom w:w="28" w:type="dxa"/>
              <w:right w:w="28" w:type="dxa"/>
            </w:tcMar>
          </w:tcPr>
          <w:p w14:paraId="1C0F219C" w14:textId="77777777" w:rsidR="003B5845" w:rsidRPr="00620BBE" w:rsidRDefault="003B5845" w:rsidP="00617B3E">
            <w:pPr>
              <w:pStyle w:val="SmallStandard"/>
            </w:pPr>
            <w:r w:rsidRPr="00620BBE">
              <w:lastRenderedPageBreak/>
              <w:t>documentNumber</w:t>
            </w:r>
          </w:p>
        </w:tc>
        <w:tc>
          <w:tcPr>
            <w:tcW w:w="1559" w:type="dxa"/>
            <w:shd w:val="clear" w:color="auto" w:fill="auto"/>
            <w:tcMar>
              <w:top w:w="28" w:type="dxa"/>
              <w:left w:w="28" w:type="dxa"/>
              <w:bottom w:w="28" w:type="dxa"/>
              <w:right w:w="28" w:type="dxa"/>
            </w:tcMar>
          </w:tcPr>
          <w:p w14:paraId="0B8922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01725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8C723B" w14:textId="77777777" w:rsidR="003B5845" w:rsidRPr="004A00BD" w:rsidRDefault="003B5845" w:rsidP="00617B3E">
            <w:pPr>
              <w:jc w:val="left"/>
              <w:rPr>
                <w:sz w:val="22"/>
              </w:rPr>
            </w:pPr>
            <w:r w:rsidRPr="004A00BD">
              <w:rPr>
                <w:sz w:val="16"/>
                <w:szCs w:val="16"/>
                <w:lang w:val="en-GB"/>
              </w:rPr>
              <w:t xml:space="preserve">The documentNumber is the major identifier of a DocumentVersion. </w:t>
            </w:r>
            <w:r w:rsidRPr="004A00BD">
              <w:rPr>
                <w:sz w:val="16"/>
                <w:szCs w:val="16"/>
              </w:rPr>
              <w:t>The format is user defined and respectively company specific.</w:t>
            </w:r>
          </w:p>
        </w:tc>
      </w:tr>
      <w:tr w:rsidR="003B5845" w:rsidRPr="004A00BD" w14:paraId="14E4EB2F" w14:textId="77777777" w:rsidTr="00617B3E">
        <w:tc>
          <w:tcPr>
            <w:tcW w:w="2013" w:type="dxa"/>
            <w:shd w:val="clear" w:color="auto" w:fill="auto"/>
            <w:tcMar>
              <w:top w:w="28" w:type="dxa"/>
              <w:left w:w="28" w:type="dxa"/>
              <w:bottom w:w="28" w:type="dxa"/>
              <w:right w:w="28" w:type="dxa"/>
            </w:tcMar>
          </w:tcPr>
          <w:p w14:paraId="01459DC7" w14:textId="77777777" w:rsidR="003B5845" w:rsidRPr="00620BBE" w:rsidRDefault="003B5845" w:rsidP="00617B3E">
            <w:pPr>
              <w:pStyle w:val="SmallStandard"/>
            </w:pPr>
            <w:r w:rsidRPr="00620BBE">
              <w:t>documentType</w:t>
            </w:r>
          </w:p>
        </w:tc>
        <w:tc>
          <w:tcPr>
            <w:tcW w:w="1559" w:type="dxa"/>
            <w:shd w:val="clear" w:color="auto" w:fill="auto"/>
            <w:tcMar>
              <w:top w:w="28" w:type="dxa"/>
              <w:left w:w="28" w:type="dxa"/>
              <w:bottom w:w="28" w:type="dxa"/>
              <w:right w:w="28" w:type="dxa"/>
            </w:tcMar>
          </w:tcPr>
          <w:p w14:paraId="66C28241" w14:textId="77777777" w:rsidR="003B5845" w:rsidRPr="008359F5" w:rsidRDefault="003B5845" w:rsidP="00617B3E">
            <w:pPr>
              <w:pStyle w:val="SmallStandard"/>
            </w:pPr>
            <w:r w:rsidRPr="00D21799">
              <w:t>DocumentType</w:t>
            </w:r>
          </w:p>
        </w:tc>
        <w:tc>
          <w:tcPr>
            <w:tcW w:w="709" w:type="dxa"/>
            <w:shd w:val="clear" w:color="auto" w:fill="auto"/>
            <w:tcMar>
              <w:top w:w="28" w:type="dxa"/>
              <w:left w:w="28" w:type="dxa"/>
              <w:bottom w:w="28" w:type="dxa"/>
              <w:right w:w="28" w:type="dxa"/>
            </w:tcMar>
          </w:tcPr>
          <w:p w14:paraId="4F0BE2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0A0E47" w14:textId="77777777" w:rsidR="003B5845" w:rsidRPr="004A00BD" w:rsidRDefault="003B5845" w:rsidP="00617B3E">
            <w:pPr>
              <w:jc w:val="left"/>
              <w:rPr>
                <w:sz w:val="22"/>
                <w:lang w:val="en-GB"/>
              </w:rPr>
            </w:pPr>
            <w:r w:rsidRPr="004A00BD">
              <w:rPr>
                <w:sz w:val="16"/>
                <w:szCs w:val="16"/>
                <w:lang w:val="en-GB"/>
              </w:rPr>
              <w:t xml:space="preserve">The type of the document, that is defined in an </w:t>
            </w:r>
            <w:r w:rsidRPr="004A00BD">
              <w:rPr>
                <w:i/>
                <w:iCs/>
                <w:sz w:val="16"/>
                <w:szCs w:val="16"/>
                <w:lang w:val="en-GB"/>
              </w:rPr>
              <w:t xml:space="preserve">OpenEnumeration </w:t>
            </w:r>
            <w:r w:rsidRPr="004A00BD">
              <w:rPr>
                <w:sz w:val="16"/>
                <w:szCs w:val="16"/>
                <w:lang w:val="en-GB"/>
              </w:rPr>
              <w:t xml:space="preserve">and gives a hint about the content of the document. Values for typical types of documents in the process are predefined (e.g. a part master document for the specification of a </w:t>
            </w:r>
            <w:r w:rsidRPr="004A00BD">
              <w:rPr>
                <w:i/>
                <w:iCs/>
                <w:sz w:val="16"/>
                <w:szCs w:val="16"/>
                <w:lang w:val="en-GB"/>
              </w:rPr>
              <w:t>PartVersion</w:t>
            </w:r>
            <w:r w:rsidRPr="004A00BD">
              <w:rPr>
                <w:sz w:val="16"/>
                <w:szCs w:val="16"/>
                <w:lang w:val="en-GB"/>
              </w:rPr>
              <w:t>).</w:t>
            </w:r>
          </w:p>
          <w:p w14:paraId="1AD267CD" w14:textId="77777777" w:rsidR="003B5845" w:rsidRPr="004A00BD" w:rsidRDefault="003B5845" w:rsidP="00617B3E">
            <w:pPr>
              <w:jc w:val="left"/>
              <w:rPr>
                <w:sz w:val="22"/>
                <w:lang w:val="en-GB"/>
              </w:rPr>
            </w:pPr>
            <w:r w:rsidRPr="004A00BD">
              <w:rPr>
                <w:sz w:val="16"/>
                <w:szCs w:val="16"/>
                <w:lang w:val="en-GB"/>
              </w:rPr>
              <w:t xml:space="preserve">At later point, further constraint might be attached to </w:t>
            </w:r>
            <w:r w:rsidRPr="004A00BD">
              <w:rPr>
                <w:i/>
                <w:iCs/>
                <w:sz w:val="16"/>
                <w:szCs w:val="16"/>
                <w:lang w:val="en-GB"/>
              </w:rPr>
              <w:t>documentType</w:t>
            </w:r>
            <w:r w:rsidRPr="004A00BD">
              <w:rPr>
                <w:sz w:val="16"/>
                <w:szCs w:val="16"/>
                <w:lang w:val="en-GB"/>
              </w:rPr>
              <w:t xml:space="preserve"> defining a minimum content for certain types of documents.</w:t>
            </w:r>
          </w:p>
        </w:tc>
      </w:tr>
      <w:tr w:rsidR="003B5845" w:rsidRPr="004A00BD" w14:paraId="6B15F8B5" w14:textId="77777777" w:rsidTr="00617B3E">
        <w:tc>
          <w:tcPr>
            <w:tcW w:w="2013" w:type="dxa"/>
            <w:shd w:val="clear" w:color="auto" w:fill="auto"/>
            <w:tcMar>
              <w:top w:w="28" w:type="dxa"/>
              <w:left w:w="28" w:type="dxa"/>
              <w:bottom w:w="28" w:type="dxa"/>
              <w:right w:w="28" w:type="dxa"/>
            </w:tcMar>
          </w:tcPr>
          <w:p w14:paraId="2D1F1708" w14:textId="77777777" w:rsidR="003B5845" w:rsidRPr="00620BBE" w:rsidRDefault="003B5845" w:rsidP="00617B3E">
            <w:pPr>
              <w:pStyle w:val="SmallStandard"/>
            </w:pPr>
            <w:r w:rsidRPr="00620BBE">
              <w:t>documentVersion</w:t>
            </w:r>
          </w:p>
        </w:tc>
        <w:tc>
          <w:tcPr>
            <w:tcW w:w="1559" w:type="dxa"/>
            <w:shd w:val="clear" w:color="auto" w:fill="auto"/>
            <w:tcMar>
              <w:top w:w="28" w:type="dxa"/>
              <w:left w:w="28" w:type="dxa"/>
              <w:bottom w:w="28" w:type="dxa"/>
              <w:right w:w="28" w:type="dxa"/>
            </w:tcMar>
          </w:tcPr>
          <w:p w14:paraId="1CC3672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F58DD1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F26B5B6" w14:textId="77777777" w:rsidR="003B5845" w:rsidRPr="004A00BD" w:rsidRDefault="003B5845" w:rsidP="00617B3E">
            <w:pPr>
              <w:jc w:val="left"/>
              <w:rPr>
                <w:sz w:val="22"/>
                <w:lang w:val="en-GB"/>
              </w:rPr>
            </w:pPr>
            <w:r w:rsidRPr="004A00BD">
              <w:rPr>
                <w:sz w:val="16"/>
                <w:szCs w:val="16"/>
                <w:lang w:val="en-GB"/>
              </w:rPr>
              <w:t>The documentVersion specifies the version index of a document (see also documentNumber).</w:t>
            </w:r>
          </w:p>
        </w:tc>
      </w:tr>
      <w:tr w:rsidR="003B5845" w:rsidRPr="006675E2" w14:paraId="7258E401" w14:textId="77777777" w:rsidTr="00617B3E">
        <w:tc>
          <w:tcPr>
            <w:tcW w:w="2013" w:type="dxa"/>
            <w:shd w:val="clear" w:color="auto" w:fill="auto"/>
            <w:tcMar>
              <w:top w:w="28" w:type="dxa"/>
              <w:left w:w="28" w:type="dxa"/>
              <w:bottom w:w="28" w:type="dxa"/>
              <w:right w:w="28" w:type="dxa"/>
            </w:tcMar>
          </w:tcPr>
          <w:p w14:paraId="44F31FAE" w14:textId="77777777" w:rsidR="003B5845" w:rsidRPr="00620BBE" w:rsidRDefault="003B5845" w:rsidP="00617B3E">
            <w:pPr>
              <w:pStyle w:val="SmallStandard"/>
            </w:pPr>
            <w:r w:rsidRPr="00620BBE">
              <w:t>digitalRepresentationIndex</w:t>
            </w:r>
          </w:p>
        </w:tc>
        <w:tc>
          <w:tcPr>
            <w:tcW w:w="1559" w:type="dxa"/>
            <w:shd w:val="clear" w:color="auto" w:fill="auto"/>
            <w:tcMar>
              <w:top w:w="28" w:type="dxa"/>
              <w:left w:w="28" w:type="dxa"/>
              <w:bottom w:w="28" w:type="dxa"/>
              <w:right w:w="28" w:type="dxa"/>
            </w:tcMar>
          </w:tcPr>
          <w:p w14:paraId="3E132D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CB38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44A395" w14:textId="77777777" w:rsidR="003B5845" w:rsidRPr="004A00BD" w:rsidRDefault="003B5845" w:rsidP="00617B3E">
            <w:pPr>
              <w:jc w:val="left"/>
              <w:rPr>
                <w:sz w:val="22"/>
                <w:lang w:val="en-GB"/>
              </w:rPr>
            </w:pPr>
            <w:r w:rsidRPr="004A00BD">
              <w:rPr>
                <w:sz w:val="16"/>
                <w:szCs w:val="16"/>
                <w:lang w:val="en-GB"/>
              </w:rPr>
              <w:t xml:space="preserve">An arbitrary change index that indicates if the digital representation (the content in VEC) of this </w:t>
            </w:r>
            <w:r w:rsidRPr="004A00BD">
              <w:rPr>
                <w:i/>
                <w:iCs/>
                <w:sz w:val="16"/>
                <w:szCs w:val="16"/>
                <w:lang w:val="en-GB"/>
              </w:rPr>
              <w:t>DocumentVersion</w:t>
            </w:r>
            <w:r w:rsidRPr="004A00BD">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57444D5E" w14:textId="77777777" w:rsidR="003B5845" w:rsidRPr="004A00BD" w:rsidRDefault="003B5845" w:rsidP="00617B3E">
            <w:pPr>
              <w:jc w:val="left"/>
              <w:rPr>
                <w:sz w:val="22"/>
              </w:rPr>
            </w:pPr>
            <w:r w:rsidRPr="004A00BD">
              <w:rPr>
                <w:sz w:val="16"/>
                <w:szCs w:val="16"/>
                <w:lang w:val="en-GB"/>
              </w:rPr>
              <w:t xml:space="preserve">For a more detailed explanation in the context see "Parts &amp; Documents". </w:t>
            </w:r>
            <w:r w:rsidRPr="004A00BD">
              <w:rPr>
                <w:sz w:val="16"/>
                <w:szCs w:val="16"/>
              </w:rPr>
              <w:t>KBLFRM-837.</w:t>
            </w:r>
          </w:p>
        </w:tc>
      </w:tr>
      <w:tr w:rsidR="003B5845" w:rsidRPr="004A00BD" w14:paraId="59141E0A" w14:textId="77777777" w:rsidTr="00617B3E">
        <w:tc>
          <w:tcPr>
            <w:tcW w:w="2013" w:type="dxa"/>
            <w:shd w:val="clear" w:color="auto" w:fill="auto"/>
            <w:tcMar>
              <w:top w:w="28" w:type="dxa"/>
              <w:left w:w="28" w:type="dxa"/>
              <w:bottom w:w="28" w:type="dxa"/>
              <w:right w:w="28" w:type="dxa"/>
            </w:tcMar>
          </w:tcPr>
          <w:p w14:paraId="572FDC38" w14:textId="77777777" w:rsidR="003B5845" w:rsidRPr="00620BBE" w:rsidRDefault="003B5845" w:rsidP="00617B3E">
            <w:pPr>
              <w:pStyle w:val="SmallStandard"/>
            </w:pPr>
            <w:r w:rsidRPr="00620BBE">
              <w:t>creatingSystem</w:t>
            </w:r>
          </w:p>
        </w:tc>
        <w:tc>
          <w:tcPr>
            <w:tcW w:w="1559" w:type="dxa"/>
            <w:shd w:val="clear" w:color="auto" w:fill="auto"/>
            <w:tcMar>
              <w:top w:w="28" w:type="dxa"/>
              <w:left w:w="28" w:type="dxa"/>
              <w:bottom w:w="28" w:type="dxa"/>
              <w:right w:w="28" w:type="dxa"/>
            </w:tcMar>
          </w:tcPr>
          <w:p w14:paraId="622032D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4C8FB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35A17" w14:textId="77777777" w:rsidR="003B5845" w:rsidRPr="004A00BD" w:rsidRDefault="003B5845" w:rsidP="00617B3E">
            <w:pPr>
              <w:jc w:val="left"/>
              <w:rPr>
                <w:sz w:val="22"/>
                <w:lang w:val="en-GB"/>
              </w:rPr>
            </w:pPr>
            <w:r w:rsidRPr="004A00BD">
              <w:rPr>
                <w:sz w:val="16"/>
                <w:szCs w:val="16"/>
                <w:lang w:val="en-GB"/>
              </w:rPr>
              <w:t>The creatingSystem specifies the computer application or the machine which is used to create the document.</w:t>
            </w:r>
          </w:p>
        </w:tc>
      </w:tr>
      <w:tr w:rsidR="003B5845" w:rsidRPr="004A00BD" w14:paraId="09D8E851" w14:textId="77777777" w:rsidTr="00617B3E">
        <w:tc>
          <w:tcPr>
            <w:tcW w:w="2013" w:type="dxa"/>
            <w:shd w:val="clear" w:color="auto" w:fill="auto"/>
            <w:tcMar>
              <w:top w:w="28" w:type="dxa"/>
              <w:left w:w="28" w:type="dxa"/>
              <w:bottom w:w="28" w:type="dxa"/>
              <w:right w:w="28" w:type="dxa"/>
            </w:tcMar>
          </w:tcPr>
          <w:p w14:paraId="73D13EDF"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3D65D7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0F68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83F14" w14:textId="77777777" w:rsidR="003B5845" w:rsidRPr="004A00BD" w:rsidRDefault="003B5845" w:rsidP="00617B3E">
            <w:pPr>
              <w:jc w:val="left"/>
              <w:rPr>
                <w:sz w:val="22"/>
                <w:lang w:val="en-GB"/>
              </w:rPr>
            </w:pPr>
            <w:r w:rsidRPr="004A00BD">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3B5845" w:rsidRPr="004A00BD" w14:paraId="3CCEF82C" w14:textId="77777777" w:rsidTr="00617B3E">
        <w:tc>
          <w:tcPr>
            <w:tcW w:w="2013" w:type="dxa"/>
            <w:shd w:val="clear" w:color="auto" w:fill="auto"/>
            <w:tcMar>
              <w:top w:w="28" w:type="dxa"/>
              <w:left w:w="28" w:type="dxa"/>
              <w:bottom w:w="28" w:type="dxa"/>
              <w:right w:w="28" w:type="dxa"/>
            </w:tcMar>
          </w:tcPr>
          <w:p w14:paraId="61551D40"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1950187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0C641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D169A7" w14:textId="77777777" w:rsidR="003B5845" w:rsidRPr="004A00BD" w:rsidRDefault="003B5845" w:rsidP="00617B3E">
            <w:pPr>
              <w:jc w:val="left"/>
              <w:rPr>
                <w:sz w:val="22"/>
                <w:lang w:val="en-GB"/>
              </w:rPr>
            </w:pPr>
            <w:r w:rsidRPr="004A00BD">
              <w:rPr>
                <w:sz w:val="16"/>
                <w:szCs w:val="16"/>
                <w:lang w:val="en-GB"/>
              </w:rPr>
              <w:t xml:space="preserve">The name of the file as it appears in the VEC-Package, including the folder structure (fully qualified name) that contains this </w:t>
            </w:r>
            <w:r w:rsidRPr="004A00BD">
              <w:rPr>
                <w:i/>
                <w:iCs/>
                <w:sz w:val="16"/>
                <w:szCs w:val="16"/>
                <w:lang w:val="en-GB"/>
              </w:rPr>
              <w:t>DocumentVersion</w:t>
            </w:r>
            <w:r w:rsidRPr="004A00BD">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3B5845" w:rsidRPr="004A00BD" w14:paraId="33ECE6A7" w14:textId="77777777" w:rsidTr="00617B3E">
        <w:tc>
          <w:tcPr>
            <w:tcW w:w="2013" w:type="dxa"/>
            <w:shd w:val="clear" w:color="auto" w:fill="auto"/>
            <w:tcMar>
              <w:top w:w="28" w:type="dxa"/>
              <w:left w:w="28" w:type="dxa"/>
              <w:bottom w:w="28" w:type="dxa"/>
              <w:right w:w="28" w:type="dxa"/>
            </w:tcMar>
          </w:tcPr>
          <w:p w14:paraId="6B1374EB" w14:textId="77777777" w:rsidR="003B5845" w:rsidRPr="00620BBE" w:rsidRDefault="003B5845" w:rsidP="00617B3E">
            <w:pPr>
              <w:pStyle w:val="SmallStandard"/>
            </w:pPr>
            <w:r w:rsidRPr="00620BBE">
              <w:t>location</w:t>
            </w:r>
          </w:p>
        </w:tc>
        <w:tc>
          <w:tcPr>
            <w:tcW w:w="1559" w:type="dxa"/>
            <w:shd w:val="clear" w:color="auto" w:fill="auto"/>
            <w:tcMar>
              <w:top w:w="28" w:type="dxa"/>
              <w:left w:w="28" w:type="dxa"/>
              <w:bottom w:w="28" w:type="dxa"/>
              <w:right w:w="28" w:type="dxa"/>
            </w:tcMar>
          </w:tcPr>
          <w:p w14:paraId="647939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9C23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FC3C06" w14:textId="77777777" w:rsidR="003B5845" w:rsidRPr="004A00BD" w:rsidRDefault="003B5845" w:rsidP="00617B3E">
            <w:pPr>
              <w:jc w:val="left"/>
              <w:rPr>
                <w:sz w:val="22"/>
                <w:lang w:val="en-GB"/>
              </w:rPr>
            </w:pPr>
            <w:r w:rsidRPr="004A00BD">
              <w:rPr>
                <w:sz w:val="16"/>
                <w:szCs w:val="16"/>
                <w:lang w:val="en-GB"/>
              </w:rPr>
              <w:t xml:space="preserve">The location is a possibility to provide a reference to the source location of the </w:t>
            </w:r>
            <w:r w:rsidRPr="004A00BD">
              <w:rPr>
                <w:i/>
                <w:iCs/>
                <w:sz w:val="16"/>
                <w:szCs w:val="16"/>
                <w:lang w:val="en-GB"/>
              </w:rPr>
              <w:t>DocumentVersion</w:t>
            </w:r>
            <w:r w:rsidRPr="004A00BD">
              <w:rPr>
                <w:sz w:val="16"/>
                <w:szCs w:val="16"/>
                <w:lang w:val="en-GB"/>
              </w:rPr>
              <w:t xml:space="preserve"> (e.g. a document management system or an archive system) where the original document can be found</w:t>
            </w:r>
            <w:r w:rsidRPr="004A00BD">
              <w:rPr>
                <w:i/>
                <w:iCs/>
                <w:sz w:val="16"/>
                <w:szCs w:val="16"/>
                <w:lang w:val="en-GB"/>
              </w:rPr>
              <w:t>.</w:t>
            </w:r>
            <w:r w:rsidRPr="004A00BD">
              <w:rPr>
                <w:sz w:val="16"/>
                <w:szCs w:val="16"/>
                <w:lang w:val="en-GB"/>
              </w:rPr>
              <w:t xml:space="preserve"> The location shall be provided either as an URN or URL.</w:t>
            </w:r>
          </w:p>
          <w:p w14:paraId="08976AE7"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D290076" w14:textId="77777777" w:rsidTr="00617B3E">
        <w:tc>
          <w:tcPr>
            <w:tcW w:w="2013" w:type="dxa"/>
            <w:shd w:val="clear" w:color="auto" w:fill="auto"/>
            <w:tcMar>
              <w:top w:w="28" w:type="dxa"/>
              <w:left w:w="28" w:type="dxa"/>
              <w:bottom w:w="28" w:type="dxa"/>
              <w:right w:w="28" w:type="dxa"/>
            </w:tcMar>
          </w:tcPr>
          <w:p w14:paraId="22595A21" w14:textId="77777777" w:rsidR="003B5845" w:rsidRPr="00620BBE" w:rsidRDefault="003B5845" w:rsidP="00617B3E">
            <w:pPr>
              <w:pStyle w:val="SmallStandard"/>
            </w:pPr>
            <w:r w:rsidRPr="00620BBE">
              <w:t>numberOfSheets</w:t>
            </w:r>
          </w:p>
        </w:tc>
        <w:tc>
          <w:tcPr>
            <w:tcW w:w="1559" w:type="dxa"/>
            <w:shd w:val="clear" w:color="auto" w:fill="auto"/>
            <w:tcMar>
              <w:top w:w="28" w:type="dxa"/>
              <w:left w:w="28" w:type="dxa"/>
              <w:bottom w:w="28" w:type="dxa"/>
              <w:right w:w="28" w:type="dxa"/>
            </w:tcMar>
          </w:tcPr>
          <w:p w14:paraId="58E3661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CFC8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52BCFD" w14:textId="77777777" w:rsidR="003B5845" w:rsidRPr="004A00BD" w:rsidRDefault="003B5845" w:rsidP="00617B3E">
            <w:pPr>
              <w:jc w:val="left"/>
              <w:rPr>
                <w:sz w:val="22"/>
                <w:lang w:val="en-GB"/>
              </w:rPr>
            </w:pPr>
            <w:r w:rsidRPr="004A00BD">
              <w:rPr>
                <w:sz w:val="16"/>
                <w:szCs w:val="16"/>
                <w:lang w:val="en-GB"/>
              </w:rPr>
              <w:t>The number of sheets contained in the document.</w:t>
            </w:r>
          </w:p>
        </w:tc>
      </w:tr>
    </w:tbl>
    <w:p w14:paraId="0903A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F338D8" w14:textId="77777777" w:rsidTr="00617B3E">
        <w:tc>
          <w:tcPr>
            <w:tcW w:w="3856" w:type="dxa"/>
            <w:gridSpan w:val="3"/>
            <w:shd w:val="clear" w:color="auto" w:fill="auto"/>
          </w:tcPr>
          <w:p w14:paraId="6BD6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6B8A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4CB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44C94" w14:textId="77777777" w:rsidTr="00617B3E">
        <w:tc>
          <w:tcPr>
            <w:tcW w:w="1573" w:type="dxa"/>
            <w:shd w:val="clear" w:color="auto" w:fill="auto"/>
          </w:tcPr>
          <w:p w14:paraId="3BD8727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CEB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E08D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9E14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85F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2D72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133684" w14:textId="77777777" w:rsidTr="00617B3E">
        <w:tc>
          <w:tcPr>
            <w:tcW w:w="1573" w:type="dxa"/>
            <w:shd w:val="clear" w:color="auto" w:fill="auto"/>
          </w:tcPr>
          <w:p w14:paraId="3D4AB510" w14:textId="77777777" w:rsidR="003B5845" w:rsidRPr="00634625" w:rsidRDefault="003B5845" w:rsidP="00617B3E">
            <w:pPr>
              <w:pStyle w:val="SmallStandard"/>
            </w:pPr>
            <w:r>
              <w:t>SheetOrChapter</w:t>
            </w:r>
          </w:p>
        </w:tc>
        <w:tc>
          <w:tcPr>
            <w:tcW w:w="1574" w:type="dxa"/>
            <w:shd w:val="clear" w:color="auto" w:fill="auto"/>
          </w:tcPr>
          <w:p w14:paraId="761104D8" w14:textId="77777777" w:rsidR="003B5845" w:rsidRPr="00132C43" w:rsidRDefault="003B5845" w:rsidP="00617B3E">
            <w:pPr>
              <w:pStyle w:val="SmallStandard"/>
            </w:pPr>
            <w:r>
              <w:t>sheetOrChapter</w:t>
            </w:r>
          </w:p>
        </w:tc>
        <w:tc>
          <w:tcPr>
            <w:tcW w:w="708" w:type="dxa"/>
            <w:shd w:val="clear" w:color="auto" w:fill="auto"/>
          </w:tcPr>
          <w:p w14:paraId="05F3D11A" w14:textId="77777777" w:rsidR="003B5845" w:rsidRPr="00D331EF" w:rsidRDefault="003B5845" w:rsidP="00617B3E">
            <w:pPr>
              <w:pStyle w:val="SmallStandard"/>
            </w:pPr>
            <w:r w:rsidRPr="00574783">
              <w:t>0..*</w:t>
            </w:r>
          </w:p>
        </w:tc>
        <w:tc>
          <w:tcPr>
            <w:tcW w:w="709" w:type="dxa"/>
            <w:shd w:val="clear" w:color="auto" w:fill="auto"/>
          </w:tcPr>
          <w:p w14:paraId="75A98505" w14:textId="77777777" w:rsidR="003B5845" w:rsidRPr="00D331EF" w:rsidRDefault="003B5845" w:rsidP="00617B3E">
            <w:pPr>
              <w:pStyle w:val="SmallStandard"/>
            </w:pPr>
            <w:r w:rsidRPr="00207506">
              <w:t>1</w:t>
            </w:r>
          </w:p>
        </w:tc>
        <w:tc>
          <w:tcPr>
            <w:tcW w:w="567" w:type="dxa"/>
            <w:shd w:val="clear" w:color="auto" w:fill="auto"/>
          </w:tcPr>
          <w:p w14:paraId="036101F6" w14:textId="77777777" w:rsidR="003B5845" w:rsidRDefault="003B5845" w:rsidP="00617B3E">
            <w:pPr>
              <w:pStyle w:val="SmallStandard"/>
            </w:pPr>
            <w:r>
              <w:t>Y</w:t>
            </w:r>
          </w:p>
        </w:tc>
        <w:tc>
          <w:tcPr>
            <w:tcW w:w="3969" w:type="dxa"/>
            <w:shd w:val="clear" w:color="auto" w:fill="auto"/>
          </w:tcPr>
          <w:p w14:paraId="3B94F8A2"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r w:rsidR="003B5845" w:rsidRPr="004A00BD" w14:paraId="1BBBDC28" w14:textId="77777777" w:rsidTr="00617B3E">
        <w:tc>
          <w:tcPr>
            <w:tcW w:w="1573" w:type="dxa"/>
            <w:shd w:val="clear" w:color="auto" w:fill="auto"/>
          </w:tcPr>
          <w:p w14:paraId="451F53B9" w14:textId="77777777" w:rsidR="003B5845" w:rsidRPr="00634625" w:rsidRDefault="003B5845" w:rsidP="00617B3E">
            <w:pPr>
              <w:pStyle w:val="SmallStandard"/>
            </w:pPr>
            <w:r>
              <w:t>PartVersion</w:t>
            </w:r>
          </w:p>
        </w:tc>
        <w:tc>
          <w:tcPr>
            <w:tcW w:w="1574" w:type="dxa"/>
            <w:shd w:val="clear" w:color="auto" w:fill="auto"/>
          </w:tcPr>
          <w:p w14:paraId="5DDBBE04" w14:textId="77777777" w:rsidR="003B5845" w:rsidRPr="00132C43" w:rsidRDefault="003B5845" w:rsidP="00617B3E">
            <w:pPr>
              <w:pStyle w:val="SmallStandard"/>
            </w:pPr>
            <w:r>
              <w:t>referencedPart</w:t>
            </w:r>
          </w:p>
        </w:tc>
        <w:tc>
          <w:tcPr>
            <w:tcW w:w="708" w:type="dxa"/>
            <w:shd w:val="clear" w:color="auto" w:fill="auto"/>
          </w:tcPr>
          <w:p w14:paraId="5215892D" w14:textId="77777777" w:rsidR="003B5845" w:rsidRPr="00D331EF" w:rsidRDefault="003B5845" w:rsidP="00617B3E">
            <w:pPr>
              <w:pStyle w:val="SmallStandard"/>
            </w:pPr>
            <w:r w:rsidRPr="00574783">
              <w:t>0..*</w:t>
            </w:r>
          </w:p>
        </w:tc>
        <w:tc>
          <w:tcPr>
            <w:tcW w:w="709" w:type="dxa"/>
            <w:shd w:val="clear" w:color="auto" w:fill="auto"/>
          </w:tcPr>
          <w:p w14:paraId="1F3C6881" w14:textId="77777777" w:rsidR="003B5845" w:rsidRPr="00D331EF" w:rsidRDefault="003B5845" w:rsidP="00617B3E">
            <w:pPr>
              <w:pStyle w:val="SmallStandard"/>
            </w:pPr>
            <w:r w:rsidRPr="00207506">
              <w:t>0..*</w:t>
            </w:r>
          </w:p>
        </w:tc>
        <w:tc>
          <w:tcPr>
            <w:tcW w:w="567" w:type="dxa"/>
            <w:shd w:val="clear" w:color="auto" w:fill="auto"/>
          </w:tcPr>
          <w:p w14:paraId="6B81D894" w14:textId="77777777" w:rsidR="003B5845" w:rsidRPr="00D331EF" w:rsidRDefault="003B5845" w:rsidP="00617B3E">
            <w:pPr>
              <w:pStyle w:val="SmallStandard"/>
            </w:pPr>
            <w:r>
              <w:t>N</w:t>
            </w:r>
          </w:p>
        </w:tc>
        <w:tc>
          <w:tcPr>
            <w:tcW w:w="3969" w:type="dxa"/>
            <w:shd w:val="clear" w:color="auto" w:fill="auto"/>
          </w:tcPr>
          <w:p w14:paraId="6F5E9D0D"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37B8539B" w14:textId="77777777" w:rsidTr="00617B3E">
        <w:tc>
          <w:tcPr>
            <w:tcW w:w="1573" w:type="dxa"/>
            <w:shd w:val="clear" w:color="auto" w:fill="auto"/>
          </w:tcPr>
          <w:p w14:paraId="10F9BBAF" w14:textId="77777777" w:rsidR="003B5845" w:rsidRPr="00634625" w:rsidRDefault="003B5845" w:rsidP="00617B3E">
            <w:pPr>
              <w:pStyle w:val="SmallStandard"/>
            </w:pPr>
            <w:r>
              <w:lastRenderedPageBreak/>
              <w:t>Specification</w:t>
            </w:r>
          </w:p>
        </w:tc>
        <w:tc>
          <w:tcPr>
            <w:tcW w:w="1574" w:type="dxa"/>
            <w:shd w:val="clear" w:color="auto" w:fill="auto"/>
          </w:tcPr>
          <w:p w14:paraId="57A1D12F" w14:textId="77777777" w:rsidR="003B5845" w:rsidRPr="00132C43" w:rsidRDefault="003B5845" w:rsidP="00617B3E">
            <w:pPr>
              <w:pStyle w:val="SmallStandard"/>
            </w:pPr>
            <w:r>
              <w:t>specification</w:t>
            </w:r>
          </w:p>
        </w:tc>
        <w:tc>
          <w:tcPr>
            <w:tcW w:w="708" w:type="dxa"/>
            <w:shd w:val="clear" w:color="auto" w:fill="auto"/>
          </w:tcPr>
          <w:p w14:paraId="75E2E325" w14:textId="77777777" w:rsidR="003B5845" w:rsidRPr="00D331EF" w:rsidRDefault="003B5845" w:rsidP="00617B3E">
            <w:pPr>
              <w:pStyle w:val="SmallStandard"/>
            </w:pPr>
            <w:r w:rsidRPr="00574783">
              <w:t>0..*</w:t>
            </w:r>
          </w:p>
        </w:tc>
        <w:tc>
          <w:tcPr>
            <w:tcW w:w="709" w:type="dxa"/>
            <w:shd w:val="clear" w:color="auto" w:fill="auto"/>
          </w:tcPr>
          <w:p w14:paraId="1C30F1F0" w14:textId="77777777" w:rsidR="003B5845" w:rsidRPr="00D331EF" w:rsidRDefault="003B5845" w:rsidP="00617B3E">
            <w:pPr>
              <w:pStyle w:val="SmallStandard"/>
            </w:pPr>
            <w:r w:rsidRPr="00207506">
              <w:t>0..1</w:t>
            </w:r>
          </w:p>
        </w:tc>
        <w:tc>
          <w:tcPr>
            <w:tcW w:w="567" w:type="dxa"/>
            <w:shd w:val="clear" w:color="auto" w:fill="auto"/>
          </w:tcPr>
          <w:p w14:paraId="1CBE4275" w14:textId="77777777" w:rsidR="003B5845" w:rsidRDefault="003B5845" w:rsidP="00617B3E">
            <w:pPr>
              <w:pStyle w:val="SmallStandard"/>
            </w:pPr>
            <w:r>
              <w:t>Y</w:t>
            </w:r>
          </w:p>
        </w:tc>
        <w:tc>
          <w:tcPr>
            <w:tcW w:w="3969" w:type="dxa"/>
            <w:shd w:val="clear" w:color="auto" w:fill="auto"/>
          </w:tcPr>
          <w:p w14:paraId="4A0833CE"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517D7724" w14:textId="77777777" w:rsidTr="00617B3E">
        <w:tc>
          <w:tcPr>
            <w:tcW w:w="1573" w:type="dxa"/>
            <w:shd w:val="clear" w:color="auto" w:fill="auto"/>
          </w:tcPr>
          <w:p w14:paraId="356C3F1F" w14:textId="77777777" w:rsidR="003B5845" w:rsidRPr="00634625" w:rsidRDefault="003B5845" w:rsidP="00617B3E">
            <w:pPr>
              <w:pStyle w:val="SmallStandard"/>
            </w:pPr>
            <w:r>
              <w:t>ItemEquivalence</w:t>
            </w:r>
          </w:p>
        </w:tc>
        <w:tc>
          <w:tcPr>
            <w:tcW w:w="1574" w:type="dxa"/>
            <w:shd w:val="clear" w:color="auto" w:fill="auto"/>
          </w:tcPr>
          <w:p w14:paraId="14BE4BA0" w14:textId="77777777" w:rsidR="003B5845" w:rsidRPr="00132C43" w:rsidRDefault="003B5845" w:rsidP="00617B3E">
            <w:pPr>
              <w:pStyle w:val="SmallStandard"/>
            </w:pPr>
            <w:r>
              <w:t>itemEquivalence</w:t>
            </w:r>
          </w:p>
        </w:tc>
        <w:tc>
          <w:tcPr>
            <w:tcW w:w="708" w:type="dxa"/>
            <w:shd w:val="clear" w:color="auto" w:fill="auto"/>
          </w:tcPr>
          <w:p w14:paraId="6367F7EA" w14:textId="77777777" w:rsidR="003B5845" w:rsidRPr="00D331EF" w:rsidRDefault="003B5845" w:rsidP="00617B3E">
            <w:pPr>
              <w:pStyle w:val="SmallStandard"/>
            </w:pPr>
            <w:r w:rsidRPr="00574783">
              <w:t>0..*</w:t>
            </w:r>
          </w:p>
        </w:tc>
        <w:tc>
          <w:tcPr>
            <w:tcW w:w="709" w:type="dxa"/>
            <w:shd w:val="clear" w:color="auto" w:fill="auto"/>
          </w:tcPr>
          <w:p w14:paraId="269EAE17" w14:textId="77777777" w:rsidR="003B5845" w:rsidRPr="00D331EF" w:rsidRDefault="003B5845" w:rsidP="00617B3E">
            <w:pPr>
              <w:pStyle w:val="SmallStandard"/>
            </w:pPr>
            <w:r w:rsidRPr="00207506">
              <w:t>1</w:t>
            </w:r>
          </w:p>
        </w:tc>
        <w:tc>
          <w:tcPr>
            <w:tcW w:w="567" w:type="dxa"/>
            <w:shd w:val="clear" w:color="auto" w:fill="auto"/>
          </w:tcPr>
          <w:p w14:paraId="30897947" w14:textId="77777777" w:rsidR="003B5845" w:rsidRDefault="003B5845" w:rsidP="00617B3E">
            <w:pPr>
              <w:pStyle w:val="SmallStandard"/>
            </w:pPr>
            <w:r>
              <w:t>Y</w:t>
            </w:r>
          </w:p>
        </w:tc>
        <w:tc>
          <w:tcPr>
            <w:tcW w:w="3969" w:type="dxa"/>
            <w:shd w:val="clear" w:color="auto" w:fill="auto"/>
          </w:tcPr>
          <w:p w14:paraId="24FE793A" w14:textId="77777777" w:rsidR="003B5845" w:rsidRDefault="003B5845" w:rsidP="00617B3E">
            <w:pPr>
              <w:pStyle w:val="SmallStandard"/>
            </w:pPr>
            <w:r w:rsidRPr="00491287">
              <w:t>Specifies ItemEquivalances defined by the DocumentVersion.</w:t>
            </w:r>
          </w:p>
        </w:tc>
      </w:tr>
    </w:tbl>
    <w:p w14:paraId="55508E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B1BE7A8" w14:textId="77777777" w:rsidTr="00617B3E">
        <w:tc>
          <w:tcPr>
            <w:tcW w:w="2296" w:type="dxa"/>
            <w:gridSpan w:val="2"/>
            <w:shd w:val="clear" w:color="auto" w:fill="auto"/>
          </w:tcPr>
          <w:p w14:paraId="0E759A9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B91B6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5E0C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B6939E" w14:textId="77777777" w:rsidTr="00617B3E">
        <w:tc>
          <w:tcPr>
            <w:tcW w:w="1588" w:type="dxa"/>
            <w:shd w:val="clear" w:color="auto" w:fill="auto"/>
          </w:tcPr>
          <w:p w14:paraId="789303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0A8A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E70C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A98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ADA8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28F1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A0531" w14:textId="77777777" w:rsidTr="00617B3E">
        <w:tc>
          <w:tcPr>
            <w:tcW w:w="1588" w:type="dxa"/>
            <w:shd w:val="clear" w:color="auto" w:fill="auto"/>
          </w:tcPr>
          <w:p w14:paraId="2F49E313" w14:textId="77777777" w:rsidR="003B5845" w:rsidRPr="00634625" w:rsidRDefault="003B5845" w:rsidP="00617B3E">
            <w:pPr>
              <w:pStyle w:val="SmallStandard"/>
            </w:pPr>
            <w:r>
              <w:t>DocumentRelatedAssignmentGroup</w:t>
            </w:r>
          </w:p>
        </w:tc>
        <w:tc>
          <w:tcPr>
            <w:tcW w:w="708" w:type="dxa"/>
            <w:shd w:val="clear" w:color="auto" w:fill="auto"/>
          </w:tcPr>
          <w:p w14:paraId="40991F1A" w14:textId="77777777" w:rsidR="003B5845" w:rsidRPr="00D331EF" w:rsidRDefault="003B5845" w:rsidP="00617B3E">
            <w:pPr>
              <w:pStyle w:val="SmallStandard"/>
            </w:pPr>
            <w:r w:rsidRPr="00D01517">
              <w:t>0..*</w:t>
            </w:r>
          </w:p>
        </w:tc>
        <w:tc>
          <w:tcPr>
            <w:tcW w:w="1560" w:type="dxa"/>
            <w:shd w:val="clear" w:color="auto" w:fill="auto"/>
          </w:tcPr>
          <w:p w14:paraId="4D4B020F" w14:textId="77777777" w:rsidR="003B5845" w:rsidRPr="00132C43" w:rsidRDefault="003B5845" w:rsidP="00617B3E">
            <w:pPr>
              <w:pStyle w:val="SmallStandard"/>
            </w:pPr>
            <w:r>
              <w:t>relatedDocumentVersion</w:t>
            </w:r>
          </w:p>
        </w:tc>
        <w:tc>
          <w:tcPr>
            <w:tcW w:w="708" w:type="dxa"/>
            <w:shd w:val="clear" w:color="auto" w:fill="auto"/>
          </w:tcPr>
          <w:p w14:paraId="519ADC94" w14:textId="77777777" w:rsidR="003B5845" w:rsidRPr="00D331EF" w:rsidRDefault="003B5845" w:rsidP="00617B3E">
            <w:pPr>
              <w:pStyle w:val="SmallStandard"/>
            </w:pPr>
            <w:r w:rsidRPr="00D01517">
              <w:t>1</w:t>
            </w:r>
          </w:p>
        </w:tc>
        <w:tc>
          <w:tcPr>
            <w:tcW w:w="567" w:type="dxa"/>
            <w:shd w:val="clear" w:color="auto" w:fill="auto"/>
          </w:tcPr>
          <w:p w14:paraId="3D0CFF85" w14:textId="77777777" w:rsidR="003B5845" w:rsidRPr="00D331EF" w:rsidRDefault="003B5845" w:rsidP="00617B3E">
            <w:pPr>
              <w:pStyle w:val="SmallStandard"/>
            </w:pPr>
            <w:r>
              <w:t>N</w:t>
            </w:r>
          </w:p>
        </w:tc>
        <w:tc>
          <w:tcPr>
            <w:tcW w:w="3969" w:type="dxa"/>
            <w:shd w:val="clear" w:color="auto" w:fill="auto"/>
          </w:tcPr>
          <w:p w14:paraId="36B35E6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r w:rsidR="003B5845" w:rsidRPr="004A00BD" w14:paraId="22824EF4" w14:textId="77777777" w:rsidTr="00617B3E">
        <w:tc>
          <w:tcPr>
            <w:tcW w:w="1588" w:type="dxa"/>
            <w:shd w:val="clear" w:color="auto" w:fill="auto"/>
          </w:tcPr>
          <w:p w14:paraId="3EE5E5DE" w14:textId="77777777" w:rsidR="003B5845" w:rsidRPr="00634625" w:rsidRDefault="003B5845" w:rsidP="00617B3E">
            <w:pPr>
              <w:pStyle w:val="SmallStandard"/>
            </w:pPr>
            <w:r>
              <w:t>ExternalMappingSpecification</w:t>
            </w:r>
          </w:p>
        </w:tc>
        <w:tc>
          <w:tcPr>
            <w:tcW w:w="708" w:type="dxa"/>
            <w:shd w:val="clear" w:color="auto" w:fill="auto"/>
          </w:tcPr>
          <w:p w14:paraId="14B050EA" w14:textId="77777777" w:rsidR="003B5845" w:rsidRPr="00D331EF" w:rsidRDefault="003B5845" w:rsidP="00617B3E">
            <w:pPr>
              <w:pStyle w:val="SmallStandard"/>
            </w:pPr>
            <w:r w:rsidRPr="00D01517">
              <w:t>0..*</w:t>
            </w:r>
          </w:p>
        </w:tc>
        <w:tc>
          <w:tcPr>
            <w:tcW w:w="1560" w:type="dxa"/>
            <w:shd w:val="clear" w:color="auto" w:fill="auto"/>
          </w:tcPr>
          <w:p w14:paraId="4B1CDDA0" w14:textId="77777777" w:rsidR="003B5845" w:rsidRPr="00132C43" w:rsidRDefault="003B5845" w:rsidP="00617B3E">
            <w:pPr>
              <w:pStyle w:val="SmallStandard"/>
            </w:pPr>
            <w:r>
              <w:t>mappedDocument</w:t>
            </w:r>
          </w:p>
        </w:tc>
        <w:tc>
          <w:tcPr>
            <w:tcW w:w="708" w:type="dxa"/>
            <w:shd w:val="clear" w:color="auto" w:fill="auto"/>
          </w:tcPr>
          <w:p w14:paraId="2D6F1AF1" w14:textId="77777777" w:rsidR="003B5845" w:rsidRPr="00D331EF" w:rsidRDefault="003B5845" w:rsidP="00617B3E">
            <w:pPr>
              <w:pStyle w:val="SmallStandard"/>
            </w:pPr>
            <w:r w:rsidRPr="00D01517">
              <w:t>1</w:t>
            </w:r>
          </w:p>
        </w:tc>
        <w:tc>
          <w:tcPr>
            <w:tcW w:w="567" w:type="dxa"/>
            <w:shd w:val="clear" w:color="auto" w:fill="auto"/>
          </w:tcPr>
          <w:p w14:paraId="1A6964E6" w14:textId="77777777" w:rsidR="003B5845" w:rsidRPr="00D331EF" w:rsidRDefault="003B5845" w:rsidP="00617B3E">
            <w:pPr>
              <w:pStyle w:val="SmallStandard"/>
            </w:pPr>
            <w:r>
              <w:t>N</w:t>
            </w:r>
          </w:p>
        </w:tc>
        <w:tc>
          <w:tcPr>
            <w:tcW w:w="3969" w:type="dxa"/>
            <w:shd w:val="clear" w:color="auto" w:fill="auto"/>
          </w:tcPr>
          <w:p w14:paraId="58507AC2"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r w:rsidR="003B5845" w:rsidRPr="004A00BD" w14:paraId="1F95F539" w14:textId="77777777" w:rsidTr="00617B3E">
        <w:tc>
          <w:tcPr>
            <w:tcW w:w="1588" w:type="dxa"/>
            <w:shd w:val="clear" w:color="auto" w:fill="auto"/>
          </w:tcPr>
          <w:p w14:paraId="7C1B9E62" w14:textId="77777777" w:rsidR="003B5845" w:rsidRPr="00634625" w:rsidRDefault="003B5845" w:rsidP="00617B3E">
            <w:pPr>
              <w:pStyle w:val="SmallStandard"/>
            </w:pPr>
            <w:r>
              <w:t>VecContent</w:t>
            </w:r>
          </w:p>
        </w:tc>
        <w:tc>
          <w:tcPr>
            <w:tcW w:w="708" w:type="dxa"/>
            <w:shd w:val="clear" w:color="auto" w:fill="auto"/>
          </w:tcPr>
          <w:p w14:paraId="4A981B33" w14:textId="77777777" w:rsidR="003B5845" w:rsidRPr="00D331EF" w:rsidRDefault="003B5845" w:rsidP="00617B3E">
            <w:pPr>
              <w:pStyle w:val="SmallStandard"/>
            </w:pPr>
            <w:r w:rsidRPr="00D01517">
              <w:t>1</w:t>
            </w:r>
          </w:p>
        </w:tc>
        <w:tc>
          <w:tcPr>
            <w:tcW w:w="1560" w:type="dxa"/>
            <w:shd w:val="clear" w:color="auto" w:fill="auto"/>
          </w:tcPr>
          <w:p w14:paraId="48584845" w14:textId="77777777" w:rsidR="003B5845" w:rsidRPr="00132C43" w:rsidRDefault="003B5845" w:rsidP="00617B3E">
            <w:pPr>
              <w:pStyle w:val="SmallStandard"/>
            </w:pPr>
            <w:r>
              <w:t>documentVersion</w:t>
            </w:r>
          </w:p>
        </w:tc>
        <w:tc>
          <w:tcPr>
            <w:tcW w:w="708" w:type="dxa"/>
            <w:shd w:val="clear" w:color="auto" w:fill="auto"/>
          </w:tcPr>
          <w:p w14:paraId="7DD9699C" w14:textId="77777777" w:rsidR="003B5845" w:rsidRPr="00D331EF" w:rsidRDefault="003B5845" w:rsidP="00617B3E">
            <w:pPr>
              <w:pStyle w:val="SmallStandard"/>
            </w:pPr>
            <w:r w:rsidRPr="00D01517">
              <w:t>0..*</w:t>
            </w:r>
          </w:p>
        </w:tc>
        <w:tc>
          <w:tcPr>
            <w:tcW w:w="567" w:type="dxa"/>
            <w:shd w:val="clear" w:color="auto" w:fill="auto"/>
          </w:tcPr>
          <w:p w14:paraId="18B5911E" w14:textId="77777777" w:rsidR="003B5845" w:rsidRDefault="003B5845" w:rsidP="00617B3E">
            <w:pPr>
              <w:pStyle w:val="SmallStandard"/>
            </w:pPr>
            <w:r>
              <w:t>Y</w:t>
            </w:r>
          </w:p>
        </w:tc>
        <w:tc>
          <w:tcPr>
            <w:tcW w:w="3969" w:type="dxa"/>
            <w:shd w:val="clear" w:color="auto" w:fill="auto"/>
          </w:tcPr>
          <w:p w14:paraId="088CE0BA" w14:textId="77777777" w:rsidR="003B5845" w:rsidRDefault="003B5845" w:rsidP="00617B3E">
            <w:pPr>
              <w:pStyle w:val="SmallStandard"/>
            </w:pPr>
            <w:r w:rsidRPr="00491287">
              <w:t xml:space="preserve">Specifies the DocumentVersions contained in the VEC-file. </w:t>
            </w:r>
          </w:p>
        </w:tc>
      </w:tr>
      <w:tr w:rsidR="003B5845" w:rsidRPr="004A00BD" w14:paraId="2A046829" w14:textId="77777777" w:rsidTr="00617B3E">
        <w:tc>
          <w:tcPr>
            <w:tcW w:w="1588" w:type="dxa"/>
            <w:shd w:val="clear" w:color="auto" w:fill="auto"/>
          </w:tcPr>
          <w:p w14:paraId="56ED4148" w14:textId="77777777" w:rsidR="003B5845" w:rsidRPr="00634625" w:rsidRDefault="003B5845" w:rsidP="00617B3E">
            <w:pPr>
              <w:pStyle w:val="SmallStandard"/>
            </w:pPr>
            <w:r>
              <w:t>DocumentVersion</w:t>
            </w:r>
          </w:p>
        </w:tc>
        <w:tc>
          <w:tcPr>
            <w:tcW w:w="708" w:type="dxa"/>
            <w:shd w:val="clear" w:color="auto" w:fill="auto"/>
          </w:tcPr>
          <w:p w14:paraId="66EE3C1F" w14:textId="77777777" w:rsidR="003B5845" w:rsidRPr="00D331EF" w:rsidRDefault="003B5845" w:rsidP="00617B3E">
            <w:pPr>
              <w:pStyle w:val="SmallStandard"/>
            </w:pPr>
            <w:r w:rsidRPr="00D01517">
              <w:t>0..*</w:t>
            </w:r>
          </w:p>
        </w:tc>
        <w:tc>
          <w:tcPr>
            <w:tcW w:w="1560" w:type="dxa"/>
            <w:shd w:val="clear" w:color="auto" w:fill="auto"/>
          </w:tcPr>
          <w:p w14:paraId="5C8570B7" w14:textId="77777777" w:rsidR="003B5845" w:rsidRPr="00132C43" w:rsidRDefault="003B5845" w:rsidP="00617B3E">
            <w:pPr>
              <w:pStyle w:val="SmallStandard"/>
            </w:pPr>
            <w:r>
              <w:t>relatedDocument</w:t>
            </w:r>
          </w:p>
        </w:tc>
        <w:tc>
          <w:tcPr>
            <w:tcW w:w="708" w:type="dxa"/>
            <w:shd w:val="clear" w:color="auto" w:fill="auto"/>
          </w:tcPr>
          <w:p w14:paraId="0641F533" w14:textId="77777777" w:rsidR="003B5845" w:rsidRPr="00D331EF" w:rsidRDefault="003B5845" w:rsidP="00617B3E">
            <w:pPr>
              <w:pStyle w:val="SmallStandard"/>
            </w:pPr>
            <w:r w:rsidRPr="00D01517">
              <w:t>0..*</w:t>
            </w:r>
          </w:p>
        </w:tc>
        <w:tc>
          <w:tcPr>
            <w:tcW w:w="567" w:type="dxa"/>
            <w:shd w:val="clear" w:color="auto" w:fill="auto"/>
          </w:tcPr>
          <w:p w14:paraId="2B685B67" w14:textId="77777777" w:rsidR="003B5845" w:rsidRPr="00D331EF" w:rsidRDefault="003B5845" w:rsidP="00617B3E">
            <w:pPr>
              <w:pStyle w:val="SmallStandard"/>
            </w:pPr>
            <w:r>
              <w:t>N</w:t>
            </w:r>
          </w:p>
        </w:tc>
        <w:tc>
          <w:tcPr>
            <w:tcW w:w="3969" w:type="dxa"/>
            <w:shd w:val="clear" w:color="auto" w:fill="auto"/>
          </w:tcPr>
          <w:p w14:paraId="5D8748E5" w14:textId="77777777" w:rsidR="003B5845" w:rsidRDefault="003B5845" w:rsidP="00617B3E">
            <w:pPr>
              <w:pStyle w:val="SmallStandard"/>
            </w:pPr>
            <w:r w:rsidRPr="00491287">
              <w:t xml:space="preserve">The association is an informative link which DocumentVersion are related to each other (e.g. by derivation, A Harness-Drawing is related to a 3D-Model). </w:t>
            </w:r>
          </w:p>
        </w:tc>
      </w:tr>
      <w:tr w:rsidR="003B5845" w:rsidRPr="004A00BD" w14:paraId="0B755B45" w14:textId="77777777" w:rsidTr="00617B3E">
        <w:tc>
          <w:tcPr>
            <w:tcW w:w="1588" w:type="dxa"/>
            <w:shd w:val="clear" w:color="auto" w:fill="auto"/>
          </w:tcPr>
          <w:p w14:paraId="061CC71D" w14:textId="77777777" w:rsidR="003B5845" w:rsidRPr="00634625" w:rsidRDefault="003B5845" w:rsidP="00617B3E">
            <w:pPr>
              <w:pStyle w:val="SmallStandard"/>
            </w:pPr>
            <w:r>
              <w:t>DocumentBasedInstruction</w:t>
            </w:r>
          </w:p>
        </w:tc>
        <w:tc>
          <w:tcPr>
            <w:tcW w:w="708" w:type="dxa"/>
            <w:shd w:val="clear" w:color="auto" w:fill="auto"/>
          </w:tcPr>
          <w:p w14:paraId="190F4B53" w14:textId="77777777" w:rsidR="003B5845" w:rsidRPr="00D331EF" w:rsidRDefault="003B5845" w:rsidP="00617B3E">
            <w:pPr>
              <w:pStyle w:val="SmallStandard"/>
            </w:pPr>
            <w:r w:rsidRPr="00D01517">
              <w:t>0..*</w:t>
            </w:r>
          </w:p>
        </w:tc>
        <w:tc>
          <w:tcPr>
            <w:tcW w:w="1560" w:type="dxa"/>
            <w:shd w:val="clear" w:color="auto" w:fill="auto"/>
          </w:tcPr>
          <w:p w14:paraId="7AC973EF" w14:textId="77777777" w:rsidR="003B5845" w:rsidRPr="00132C43" w:rsidRDefault="003B5845" w:rsidP="00617B3E">
            <w:pPr>
              <w:pStyle w:val="SmallStandard"/>
            </w:pPr>
            <w:r>
              <w:t>referencedDocument</w:t>
            </w:r>
          </w:p>
        </w:tc>
        <w:tc>
          <w:tcPr>
            <w:tcW w:w="708" w:type="dxa"/>
            <w:shd w:val="clear" w:color="auto" w:fill="auto"/>
          </w:tcPr>
          <w:p w14:paraId="1D718E4A" w14:textId="77777777" w:rsidR="003B5845" w:rsidRPr="00D331EF" w:rsidRDefault="003B5845" w:rsidP="00617B3E">
            <w:pPr>
              <w:pStyle w:val="SmallStandard"/>
            </w:pPr>
            <w:r w:rsidRPr="00D01517">
              <w:t>1</w:t>
            </w:r>
          </w:p>
        </w:tc>
        <w:tc>
          <w:tcPr>
            <w:tcW w:w="567" w:type="dxa"/>
            <w:shd w:val="clear" w:color="auto" w:fill="auto"/>
          </w:tcPr>
          <w:p w14:paraId="286C671B" w14:textId="77777777" w:rsidR="003B5845" w:rsidRPr="00D331EF" w:rsidRDefault="003B5845" w:rsidP="00617B3E">
            <w:pPr>
              <w:pStyle w:val="SmallStandard"/>
            </w:pPr>
            <w:r>
              <w:t>N</w:t>
            </w:r>
          </w:p>
        </w:tc>
        <w:tc>
          <w:tcPr>
            <w:tcW w:w="3969" w:type="dxa"/>
            <w:shd w:val="clear" w:color="auto" w:fill="auto"/>
          </w:tcPr>
          <w:p w14:paraId="61BC2F74" w14:textId="77777777" w:rsidR="003B5845" w:rsidRDefault="003B5845" w:rsidP="00617B3E">
            <w:pPr>
              <w:pStyle w:val="SmallStandard"/>
            </w:pPr>
            <w:r w:rsidRPr="00491287">
              <w:t>References the DocumentVersion that is used as an Instruction.</w:t>
            </w:r>
          </w:p>
        </w:tc>
      </w:tr>
      <w:tr w:rsidR="003B5845" w:rsidRPr="004A00BD" w14:paraId="26A2B1AB" w14:textId="77777777" w:rsidTr="00617B3E">
        <w:tc>
          <w:tcPr>
            <w:tcW w:w="1588" w:type="dxa"/>
            <w:shd w:val="clear" w:color="auto" w:fill="auto"/>
          </w:tcPr>
          <w:p w14:paraId="303B2FA6" w14:textId="77777777" w:rsidR="003B5845" w:rsidRPr="00634625" w:rsidRDefault="003B5845" w:rsidP="00617B3E">
            <w:pPr>
              <w:pStyle w:val="SmallStandard"/>
            </w:pPr>
            <w:r>
              <w:t>ExtendableElement</w:t>
            </w:r>
          </w:p>
        </w:tc>
        <w:tc>
          <w:tcPr>
            <w:tcW w:w="708" w:type="dxa"/>
            <w:shd w:val="clear" w:color="auto" w:fill="auto"/>
          </w:tcPr>
          <w:p w14:paraId="699FB504" w14:textId="77777777" w:rsidR="003B5845" w:rsidRPr="00D331EF" w:rsidRDefault="003B5845" w:rsidP="00617B3E">
            <w:pPr>
              <w:pStyle w:val="SmallStandard"/>
            </w:pPr>
            <w:r w:rsidRPr="00D01517">
              <w:t>0..*</w:t>
            </w:r>
          </w:p>
        </w:tc>
        <w:tc>
          <w:tcPr>
            <w:tcW w:w="1560" w:type="dxa"/>
            <w:shd w:val="clear" w:color="auto" w:fill="auto"/>
          </w:tcPr>
          <w:p w14:paraId="2EF03FC2" w14:textId="77777777" w:rsidR="003B5845" w:rsidRPr="00132C43" w:rsidRDefault="003B5845" w:rsidP="00617B3E">
            <w:pPr>
              <w:pStyle w:val="SmallStandard"/>
            </w:pPr>
            <w:r>
              <w:t>referencedExternalDocuments</w:t>
            </w:r>
          </w:p>
        </w:tc>
        <w:tc>
          <w:tcPr>
            <w:tcW w:w="708" w:type="dxa"/>
            <w:shd w:val="clear" w:color="auto" w:fill="auto"/>
          </w:tcPr>
          <w:p w14:paraId="51CABF21" w14:textId="77777777" w:rsidR="003B5845" w:rsidRPr="00D331EF" w:rsidRDefault="003B5845" w:rsidP="00617B3E">
            <w:pPr>
              <w:pStyle w:val="SmallStandard"/>
            </w:pPr>
            <w:r w:rsidRPr="00D01517">
              <w:t>0..*</w:t>
            </w:r>
          </w:p>
        </w:tc>
        <w:tc>
          <w:tcPr>
            <w:tcW w:w="567" w:type="dxa"/>
            <w:shd w:val="clear" w:color="auto" w:fill="auto"/>
          </w:tcPr>
          <w:p w14:paraId="6A134408" w14:textId="77777777" w:rsidR="003B5845" w:rsidRPr="00D331EF" w:rsidRDefault="003B5845" w:rsidP="00617B3E">
            <w:pPr>
              <w:pStyle w:val="SmallStandard"/>
            </w:pPr>
            <w:r>
              <w:t>N</w:t>
            </w:r>
          </w:p>
        </w:tc>
        <w:tc>
          <w:tcPr>
            <w:tcW w:w="3969" w:type="dxa"/>
            <w:shd w:val="clear" w:color="auto" w:fill="auto"/>
          </w:tcPr>
          <w:p w14:paraId="0025C818"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479E462"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133B6F21"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6A22F996"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ACDDCF6"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3F649E9" w14:textId="77777777" w:rsidTr="00617B3E">
        <w:tc>
          <w:tcPr>
            <w:tcW w:w="1588" w:type="dxa"/>
            <w:shd w:val="clear" w:color="auto" w:fill="auto"/>
          </w:tcPr>
          <w:p w14:paraId="4A86C0F7" w14:textId="77777777" w:rsidR="003B5845" w:rsidRPr="00634625" w:rsidRDefault="003B5845" w:rsidP="00617B3E">
            <w:pPr>
              <w:pStyle w:val="SmallStandard"/>
            </w:pPr>
            <w:r>
              <w:t>RequirementsConformanceStatement</w:t>
            </w:r>
          </w:p>
        </w:tc>
        <w:tc>
          <w:tcPr>
            <w:tcW w:w="708" w:type="dxa"/>
            <w:shd w:val="clear" w:color="auto" w:fill="auto"/>
          </w:tcPr>
          <w:p w14:paraId="2EA5A763" w14:textId="77777777" w:rsidR="003B5845" w:rsidRPr="004A00BD" w:rsidRDefault="003B5845" w:rsidP="00617B3E">
            <w:pPr>
              <w:rPr>
                <w:sz w:val="22"/>
              </w:rPr>
            </w:pPr>
          </w:p>
        </w:tc>
        <w:tc>
          <w:tcPr>
            <w:tcW w:w="1560" w:type="dxa"/>
            <w:shd w:val="clear" w:color="auto" w:fill="auto"/>
          </w:tcPr>
          <w:p w14:paraId="24134AC5" w14:textId="77777777" w:rsidR="003B5845" w:rsidRPr="004A00BD" w:rsidRDefault="003B5845" w:rsidP="00617B3E">
            <w:pPr>
              <w:rPr>
                <w:sz w:val="22"/>
              </w:rPr>
            </w:pPr>
          </w:p>
        </w:tc>
        <w:tc>
          <w:tcPr>
            <w:tcW w:w="708" w:type="dxa"/>
            <w:shd w:val="clear" w:color="auto" w:fill="auto"/>
          </w:tcPr>
          <w:p w14:paraId="13283E30" w14:textId="77777777" w:rsidR="003B5845" w:rsidRPr="00D331EF" w:rsidRDefault="003B5845" w:rsidP="00617B3E">
            <w:pPr>
              <w:pStyle w:val="SmallStandard"/>
            </w:pPr>
            <w:r w:rsidRPr="00D01517">
              <w:t>1</w:t>
            </w:r>
          </w:p>
        </w:tc>
        <w:tc>
          <w:tcPr>
            <w:tcW w:w="567" w:type="dxa"/>
            <w:shd w:val="clear" w:color="auto" w:fill="auto"/>
          </w:tcPr>
          <w:p w14:paraId="09E66A05" w14:textId="77777777" w:rsidR="003B5845" w:rsidRPr="00D331EF" w:rsidRDefault="003B5845" w:rsidP="00617B3E">
            <w:pPr>
              <w:pStyle w:val="SmallStandard"/>
            </w:pPr>
            <w:r>
              <w:t>N</w:t>
            </w:r>
          </w:p>
        </w:tc>
        <w:tc>
          <w:tcPr>
            <w:tcW w:w="3969" w:type="dxa"/>
            <w:shd w:val="clear" w:color="auto" w:fill="auto"/>
          </w:tcPr>
          <w:p w14:paraId="677DE63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7A7E5F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1" w:name="_12ace44fae67df570efb09fb1167449a"/>
      <w:r>
        <w:rPr>
          <w:lang w:val="en-GB"/>
        </w:rPr>
        <w:t>ExtendableElement</w:t>
      </w:r>
      <w:bookmarkEnd w:id="1021"/>
    </w:p>
    <w:p w14:paraId="5D2BA54F" w14:textId="77777777" w:rsidR="003B5845" w:rsidRPr="00A518C2" w:rsidRDefault="003B5845" w:rsidP="003B5845">
      <w:pPr>
        <w:rPr>
          <w:lang w:val="en-GB"/>
        </w:rPr>
      </w:pPr>
      <w:r w:rsidRPr="00A518C2">
        <w:rPr>
          <w:sz w:val="18"/>
          <w:szCs w:val="18"/>
          <w:lang w:val="en-GB"/>
        </w:rPr>
        <w:t>Abstract base class for extendable elements. Extendable elements have the possibility to define non-standard custom properties.</w:t>
      </w:r>
    </w:p>
    <w:p w14:paraId="6E71A4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7ABBF5" w14:textId="77777777" w:rsidTr="00617B3E">
        <w:tc>
          <w:tcPr>
            <w:tcW w:w="2013" w:type="dxa"/>
            <w:shd w:val="clear" w:color="auto" w:fill="auto"/>
            <w:tcMar>
              <w:top w:w="28" w:type="dxa"/>
              <w:left w:w="28" w:type="dxa"/>
              <w:bottom w:w="28" w:type="dxa"/>
              <w:right w:w="28" w:type="dxa"/>
            </w:tcMar>
          </w:tcPr>
          <w:p w14:paraId="18CD771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5F7791" w14:textId="77777777" w:rsidR="003B5845" w:rsidRPr="004A00BD" w:rsidRDefault="003B5845" w:rsidP="00617B3E">
            <w:pPr>
              <w:rPr>
                <w:sz w:val="22"/>
              </w:rPr>
            </w:pPr>
          </w:p>
        </w:tc>
      </w:tr>
      <w:tr w:rsidR="003B5845" w:rsidRPr="008359F5" w14:paraId="61B38420" w14:textId="77777777" w:rsidTr="00617B3E">
        <w:tc>
          <w:tcPr>
            <w:tcW w:w="2013" w:type="dxa"/>
            <w:shd w:val="clear" w:color="auto" w:fill="auto"/>
            <w:tcMar>
              <w:top w:w="28" w:type="dxa"/>
              <w:left w:w="28" w:type="dxa"/>
              <w:bottom w:w="28" w:type="dxa"/>
              <w:right w:w="28" w:type="dxa"/>
            </w:tcMar>
          </w:tcPr>
          <w:p w14:paraId="69898E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27FA20" w14:textId="77777777" w:rsidR="003B5845" w:rsidRPr="004A00BD" w:rsidRDefault="003B5845" w:rsidP="00617B3E">
            <w:pPr>
              <w:rPr>
                <w:sz w:val="22"/>
              </w:rPr>
            </w:pPr>
          </w:p>
        </w:tc>
      </w:tr>
      <w:tr w:rsidR="003B5845" w:rsidRPr="008359F5" w14:paraId="2C797B32" w14:textId="77777777" w:rsidTr="00617B3E">
        <w:tc>
          <w:tcPr>
            <w:tcW w:w="2013" w:type="dxa"/>
            <w:shd w:val="clear" w:color="auto" w:fill="auto"/>
            <w:tcMar>
              <w:top w:w="28" w:type="dxa"/>
              <w:left w:w="28" w:type="dxa"/>
              <w:bottom w:w="28" w:type="dxa"/>
              <w:right w:w="28" w:type="dxa"/>
            </w:tcMar>
          </w:tcPr>
          <w:p w14:paraId="3EE0AC0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351BD4" w14:textId="77777777" w:rsidR="003B5845" w:rsidRPr="000437C1" w:rsidRDefault="003B5845" w:rsidP="00617B3E">
            <w:pPr>
              <w:pStyle w:val="SmallStandard"/>
            </w:pPr>
            <w:r>
              <w:t>true</w:t>
            </w:r>
          </w:p>
        </w:tc>
      </w:tr>
    </w:tbl>
    <w:p w14:paraId="4B77E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680219" w14:textId="77777777" w:rsidTr="00617B3E">
        <w:tc>
          <w:tcPr>
            <w:tcW w:w="3856" w:type="dxa"/>
            <w:gridSpan w:val="3"/>
            <w:shd w:val="clear" w:color="auto" w:fill="auto"/>
          </w:tcPr>
          <w:p w14:paraId="51A11D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CF03CF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5FDB2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B64FB3" w14:textId="77777777" w:rsidTr="00617B3E">
        <w:tc>
          <w:tcPr>
            <w:tcW w:w="1573" w:type="dxa"/>
            <w:shd w:val="clear" w:color="auto" w:fill="auto"/>
          </w:tcPr>
          <w:p w14:paraId="58254E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3301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D46B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202D3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741D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A666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1E0B52" w14:textId="77777777" w:rsidTr="00617B3E">
        <w:tc>
          <w:tcPr>
            <w:tcW w:w="1573" w:type="dxa"/>
            <w:shd w:val="clear" w:color="auto" w:fill="auto"/>
          </w:tcPr>
          <w:p w14:paraId="561C901F" w14:textId="77777777" w:rsidR="003B5845" w:rsidRPr="00634625" w:rsidRDefault="003B5845" w:rsidP="00617B3E">
            <w:pPr>
              <w:pStyle w:val="SmallStandard"/>
            </w:pPr>
            <w:r>
              <w:t>DocumentVersion</w:t>
            </w:r>
          </w:p>
        </w:tc>
        <w:tc>
          <w:tcPr>
            <w:tcW w:w="1574" w:type="dxa"/>
            <w:shd w:val="clear" w:color="auto" w:fill="auto"/>
          </w:tcPr>
          <w:p w14:paraId="20D1C61D" w14:textId="77777777" w:rsidR="003B5845" w:rsidRPr="00132C43" w:rsidRDefault="003B5845" w:rsidP="00617B3E">
            <w:pPr>
              <w:pStyle w:val="SmallStandard"/>
            </w:pPr>
            <w:r>
              <w:t>referencedExternalDocuments</w:t>
            </w:r>
          </w:p>
        </w:tc>
        <w:tc>
          <w:tcPr>
            <w:tcW w:w="708" w:type="dxa"/>
            <w:shd w:val="clear" w:color="auto" w:fill="auto"/>
          </w:tcPr>
          <w:p w14:paraId="2AA9F9A3" w14:textId="77777777" w:rsidR="003B5845" w:rsidRPr="00D331EF" w:rsidRDefault="003B5845" w:rsidP="00617B3E">
            <w:pPr>
              <w:pStyle w:val="SmallStandard"/>
            </w:pPr>
            <w:r w:rsidRPr="00574783">
              <w:t>0..*</w:t>
            </w:r>
          </w:p>
        </w:tc>
        <w:tc>
          <w:tcPr>
            <w:tcW w:w="709" w:type="dxa"/>
            <w:shd w:val="clear" w:color="auto" w:fill="auto"/>
          </w:tcPr>
          <w:p w14:paraId="55DAB768" w14:textId="77777777" w:rsidR="003B5845" w:rsidRPr="00D331EF" w:rsidRDefault="003B5845" w:rsidP="00617B3E">
            <w:pPr>
              <w:pStyle w:val="SmallStandard"/>
            </w:pPr>
            <w:r w:rsidRPr="00207506">
              <w:t>0..*</w:t>
            </w:r>
          </w:p>
        </w:tc>
        <w:tc>
          <w:tcPr>
            <w:tcW w:w="567" w:type="dxa"/>
            <w:shd w:val="clear" w:color="auto" w:fill="auto"/>
          </w:tcPr>
          <w:p w14:paraId="42BAFEC7" w14:textId="77777777" w:rsidR="003B5845" w:rsidRPr="00D331EF" w:rsidRDefault="003B5845" w:rsidP="00617B3E">
            <w:pPr>
              <w:pStyle w:val="SmallStandard"/>
            </w:pPr>
            <w:r>
              <w:t>N</w:t>
            </w:r>
          </w:p>
        </w:tc>
        <w:tc>
          <w:tcPr>
            <w:tcW w:w="3969" w:type="dxa"/>
            <w:shd w:val="clear" w:color="auto" w:fill="auto"/>
          </w:tcPr>
          <w:p w14:paraId="1ACCE4A6"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16C6B4D"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775D4F3F"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51B621C4"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33A3C0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7811C13" w14:textId="77777777" w:rsidTr="00617B3E">
        <w:tc>
          <w:tcPr>
            <w:tcW w:w="1573" w:type="dxa"/>
            <w:shd w:val="clear" w:color="auto" w:fill="auto"/>
          </w:tcPr>
          <w:p w14:paraId="27A531C4" w14:textId="77777777" w:rsidR="003B5845" w:rsidRPr="00634625" w:rsidRDefault="003B5845" w:rsidP="00617B3E">
            <w:pPr>
              <w:pStyle w:val="SmallStandard"/>
            </w:pPr>
            <w:r>
              <w:t>CustomProperty</w:t>
            </w:r>
          </w:p>
        </w:tc>
        <w:tc>
          <w:tcPr>
            <w:tcW w:w="1574" w:type="dxa"/>
            <w:shd w:val="clear" w:color="auto" w:fill="auto"/>
          </w:tcPr>
          <w:p w14:paraId="0772F21D" w14:textId="77777777" w:rsidR="003B5845" w:rsidRPr="00132C43" w:rsidRDefault="003B5845" w:rsidP="00617B3E">
            <w:pPr>
              <w:pStyle w:val="SmallStandard"/>
            </w:pPr>
            <w:r>
              <w:t>customProperty</w:t>
            </w:r>
          </w:p>
        </w:tc>
        <w:tc>
          <w:tcPr>
            <w:tcW w:w="708" w:type="dxa"/>
            <w:shd w:val="clear" w:color="auto" w:fill="auto"/>
          </w:tcPr>
          <w:p w14:paraId="5FBF0811" w14:textId="77777777" w:rsidR="003B5845" w:rsidRPr="00D331EF" w:rsidRDefault="003B5845" w:rsidP="00617B3E">
            <w:pPr>
              <w:pStyle w:val="SmallStandard"/>
            </w:pPr>
            <w:r w:rsidRPr="00574783">
              <w:t>0..*</w:t>
            </w:r>
          </w:p>
        </w:tc>
        <w:tc>
          <w:tcPr>
            <w:tcW w:w="709" w:type="dxa"/>
            <w:shd w:val="clear" w:color="auto" w:fill="auto"/>
          </w:tcPr>
          <w:p w14:paraId="3EA56398" w14:textId="77777777" w:rsidR="003B5845" w:rsidRPr="00D331EF" w:rsidRDefault="003B5845" w:rsidP="00617B3E">
            <w:pPr>
              <w:pStyle w:val="SmallStandard"/>
            </w:pPr>
            <w:r w:rsidRPr="00207506">
              <w:t>1</w:t>
            </w:r>
          </w:p>
        </w:tc>
        <w:tc>
          <w:tcPr>
            <w:tcW w:w="567" w:type="dxa"/>
            <w:shd w:val="clear" w:color="auto" w:fill="auto"/>
          </w:tcPr>
          <w:p w14:paraId="69EA9BE0" w14:textId="77777777" w:rsidR="003B5845" w:rsidRDefault="003B5845" w:rsidP="00617B3E">
            <w:pPr>
              <w:pStyle w:val="SmallStandard"/>
            </w:pPr>
            <w:r>
              <w:t>Y</w:t>
            </w:r>
          </w:p>
        </w:tc>
        <w:tc>
          <w:tcPr>
            <w:tcW w:w="3969" w:type="dxa"/>
            <w:shd w:val="clear" w:color="auto" w:fill="auto"/>
          </w:tcPr>
          <w:p w14:paraId="686AE286" w14:textId="77777777" w:rsidR="003B5845" w:rsidRDefault="003B5845" w:rsidP="00617B3E">
            <w:pPr>
              <w:pStyle w:val="SmallStandard"/>
            </w:pPr>
            <w:r w:rsidRPr="00491287">
              <w:t xml:space="preserve">Specifies the CustomProperties of the ExtendableElement. </w:t>
            </w:r>
          </w:p>
        </w:tc>
      </w:tr>
    </w:tbl>
    <w:p w14:paraId="5F1EE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ABAB7" w14:textId="77777777" w:rsidTr="00617B3E">
        <w:tc>
          <w:tcPr>
            <w:tcW w:w="2296" w:type="dxa"/>
            <w:gridSpan w:val="2"/>
            <w:shd w:val="clear" w:color="auto" w:fill="auto"/>
          </w:tcPr>
          <w:p w14:paraId="3F7363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8C7131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83559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360289" w14:textId="77777777" w:rsidTr="00617B3E">
        <w:tc>
          <w:tcPr>
            <w:tcW w:w="1588" w:type="dxa"/>
            <w:shd w:val="clear" w:color="auto" w:fill="auto"/>
          </w:tcPr>
          <w:p w14:paraId="0399D5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A2383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54A1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BCED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F7C6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99C5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E70030" w14:textId="77777777" w:rsidTr="00617B3E">
        <w:tc>
          <w:tcPr>
            <w:tcW w:w="1588" w:type="dxa"/>
            <w:shd w:val="clear" w:color="auto" w:fill="auto"/>
          </w:tcPr>
          <w:p w14:paraId="110C3BFB" w14:textId="77777777" w:rsidR="003B5845" w:rsidRPr="00634625" w:rsidRDefault="003B5845" w:rsidP="00617B3E">
            <w:pPr>
              <w:pStyle w:val="SmallStandard"/>
            </w:pPr>
            <w:r>
              <w:t>ExternalMapping</w:t>
            </w:r>
          </w:p>
        </w:tc>
        <w:tc>
          <w:tcPr>
            <w:tcW w:w="708" w:type="dxa"/>
            <w:shd w:val="clear" w:color="auto" w:fill="auto"/>
          </w:tcPr>
          <w:p w14:paraId="1D65C98D" w14:textId="77777777" w:rsidR="003B5845" w:rsidRPr="00D331EF" w:rsidRDefault="003B5845" w:rsidP="00617B3E">
            <w:pPr>
              <w:pStyle w:val="SmallStandard"/>
            </w:pPr>
            <w:r w:rsidRPr="00D01517">
              <w:t>0..*</w:t>
            </w:r>
          </w:p>
        </w:tc>
        <w:tc>
          <w:tcPr>
            <w:tcW w:w="1560" w:type="dxa"/>
            <w:shd w:val="clear" w:color="auto" w:fill="auto"/>
          </w:tcPr>
          <w:p w14:paraId="64F1F6FE" w14:textId="77777777" w:rsidR="003B5845" w:rsidRPr="00132C43" w:rsidRDefault="003B5845" w:rsidP="00617B3E">
            <w:pPr>
              <w:pStyle w:val="SmallStandard"/>
            </w:pPr>
            <w:r>
              <w:t>mappedElement</w:t>
            </w:r>
          </w:p>
        </w:tc>
        <w:tc>
          <w:tcPr>
            <w:tcW w:w="708" w:type="dxa"/>
            <w:shd w:val="clear" w:color="auto" w:fill="auto"/>
          </w:tcPr>
          <w:p w14:paraId="319D6722" w14:textId="77777777" w:rsidR="003B5845" w:rsidRPr="00D331EF" w:rsidRDefault="003B5845" w:rsidP="00617B3E">
            <w:pPr>
              <w:pStyle w:val="SmallStandard"/>
            </w:pPr>
            <w:r w:rsidRPr="00D01517">
              <w:t>1</w:t>
            </w:r>
          </w:p>
        </w:tc>
        <w:tc>
          <w:tcPr>
            <w:tcW w:w="567" w:type="dxa"/>
            <w:shd w:val="clear" w:color="auto" w:fill="auto"/>
          </w:tcPr>
          <w:p w14:paraId="7E8A5CAA" w14:textId="77777777" w:rsidR="003B5845" w:rsidRPr="00D331EF" w:rsidRDefault="003B5845" w:rsidP="00617B3E">
            <w:pPr>
              <w:pStyle w:val="SmallStandard"/>
            </w:pPr>
            <w:r>
              <w:t>N</w:t>
            </w:r>
          </w:p>
        </w:tc>
        <w:tc>
          <w:tcPr>
            <w:tcW w:w="3969" w:type="dxa"/>
            <w:shd w:val="clear" w:color="auto" w:fill="auto"/>
          </w:tcPr>
          <w:p w14:paraId="1D11D361" w14:textId="77777777" w:rsidR="003B5845" w:rsidRPr="004A00BD" w:rsidRDefault="003B5845" w:rsidP="00617B3E">
            <w:pPr>
              <w:rPr>
                <w:sz w:val="22"/>
              </w:rPr>
            </w:pPr>
          </w:p>
        </w:tc>
      </w:tr>
    </w:tbl>
    <w:p w14:paraId="6BFF04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2" w:name="_ea98cfe60367aaecfe71fcd93bb0831d"/>
      <w:r>
        <w:rPr>
          <w:lang w:val="en-GB"/>
        </w:rPr>
        <w:t>ItemVersion</w:t>
      </w:r>
      <w:bookmarkEnd w:id="1022"/>
    </w:p>
    <w:p w14:paraId="3149A103" w14:textId="77777777" w:rsidR="003B5845" w:rsidRPr="00A518C2" w:rsidRDefault="003B5845" w:rsidP="003B5845">
      <w:pPr>
        <w:rPr>
          <w:lang w:val="en-GB"/>
        </w:rPr>
      </w:pPr>
      <w:r w:rsidRPr="00A518C2">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70B2B3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908003" w14:textId="77777777" w:rsidTr="00617B3E">
        <w:tc>
          <w:tcPr>
            <w:tcW w:w="2013" w:type="dxa"/>
            <w:shd w:val="clear" w:color="auto" w:fill="auto"/>
            <w:tcMar>
              <w:top w:w="28" w:type="dxa"/>
              <w:left w:w="28" w:type="dxa"/>
              <w:bottom w:w="28" w:type="dxa"/>
              <w:right w:w="28" w:type="dxa"/>
            </w:tcMar>
          </w:tcPr>
          <w:p w14:paraId="129568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CAE3C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8571D7" w14:textId="77777777" w:rsidTr="00617B3E">
        <w:tc>
          <w:tcPr>
            <w:tcW w:w="2013" w:type="dxa"/>
            <w:shd w:val="clear" w:color="auto" w:fill="auto"/>
            <w:tcMar>
              <w:top w:w="28" w:type="dxa"/>
              <w:left w:w="28" w:type="dxa"/>
              <w:bottom w:w="28" w:type="dxa"/>
              <w:right w:w="28" w:type="dxa"/>
            </w:tcMar>
          </w:tcPr>
          <w:p w14:paraId="448BDA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4CC098" w14:textId="77777777" w:rsidR="003B5845" w:rsidRPr="004A00BD" w:rsidRDefault="003B5845" w:rsidP="00617B3E">
            <w:pPr>
              <w:rPr>
                <w:sz w:val="22"/>
              </w:rPr>
            </w:pPr>
          </w:p>
        </w:tc>
      </w:tr>
      <w:tr w:rsidR="003B5845" w:rsidRPr="008359F5" w14:paraId="2DBF0650" w14:textId="77777777" w:rsidTr="00617B3E">
        <w:tc>
          <w:tcPr>
            <w:tcW w:w="2013" w:type="dxa"/>
            <w:shd w:val="clear" w:color="auto" w:fill="auto"/>
            <w:tcMar>
              <w:top w:w="28" w:type="dxa"/>
              <w:left w:w="28" w:type="dxa"/>
              <w:bottom w:w="28" w:type="dxa"/>
              <w:right w:w="28" w:type="dxa"/>
            </w:tcMar>
          </w:tcPr>
          <w:p w14:paraId="4D6D31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037C28" w14:textId="77777777" w:rsidR="003B5845" w:rsidRPr="000437C1" w:rsidRDefault="003B5845" w:rsidP="00617B3E">
            <w:pPr>
              <w:pStyle w:val="SmallStandard"/>
            </w:pPr>
            <w:r>
              <w:t>true</w:t>
            </w:r>
          </w:p>
        </w:tc>
      </w:tr>
    </w:tbl>
    <w:p w14:paraId="146207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178B7D" w14:textId="77777777" w:rsidTr="00617B3E">
        <w:tc>
          <w:tcPr>
            <w:tcW w:w="2013" w:type="dxa"/>
            <w:shd w:val="clear" w:color="auto" w:fill="auto"/>
            <w:tcMar>
              <w:top w:w="28" w:type="dxa"/>
              <w:left w:w="28" w:type="dxa"/>
              <w:bottom w:w="28" w:type="dxa"/>
              <w:right w:w="28" w:type="dxa"/>
            </w:tcMar>
          </w:tcPr>
          <w:p w14:paraId="0FCA5E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1A8D5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0C136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51899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DF16CE" w14:textId="77777777" w:rsidTr="00617B3E">
        <w:tc>
          <w:tcPr>
            <w:tcW w:w="2013" w:type="dxa"/>
            <w:shd w:val="clear" w:color="auto" w:fill="auto"/>
            <w:tcMar>
              <w:top w:w="28" w:type="dxa"/>
              <w:left w:w="28" w:type="dxa"/>
              <w:bottom w:w="28" w:type="dxa"/>
              <w:right w:w="28" w:type="dxa"/>
            </w:tcMar>
          </w:tcPr>
          <w:p w14:paraId="3C4F385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46322E9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E32126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F9A296" w14:textId="77777777" w:rsidR="003B5845" w:rsidRPr="004A00BD" w:rsidRDefault="003B5845" w:rsidP="00617B3E">
            <w:pPr>
              <w:jc w:val="left"/>
              <w:rPr>
                <w:sz w:val="22"/>
                <w:lang w:val="en-GB"/>
              </w:rPr>
            </w:pPr>
            <w:r w:rsidRPr="004A00BD">
              <w:rPr>
                <w:sz w:val="16"/>
                <w:szCs w:val="16"/>
                <w:lang w:val="en-GB"/>
              </w:rPr>
              <w:t>Room for a short name of the Item. In case of a document the attribute is wanted to contain its title.</w:t>
            </w:r>
          </w:p>
        </w:tc>
      </w:tr>
      <w:tr w:rsidR="003B5845" w:rsidRPr="004A00BD" w14:paraId="67583512" w14:textId="77777777" w:rsidTr="00617B3E">
        <w:tc>
          <w:tcPr>
            <w:tcW w:w="2013" w:type="dxa"/>
            <w:shd w:val="clear" w:color="auto" w:fill="auto"/>
            <w:tcMar>
              <w:top w:w="28" w:type="dxa"/>
              <w:left w:w="28" w:type="dxa"/>
              <w:bottom w:w="28" w:type="dxa"/>
              <w:right w:w="28" w:type="dxa"/>
            </w:tcMar>
          </w:tcPr>
          <w:p w14:paraId="197AAD2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251CCF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7302B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052B3A" w14:textId="77777777" w:rsidR="003B5845" w:rsidRPr="004A00BD" w:rsidRDefault="003B5845" w:rsidP="00617B3E">
            <w:pPr>
              <w:jc w:val="left"/>
              <w:rPr>
                <w:sz w:val="22"/>
                <w:lang w:val="en-GB"/>
              </w:rPr>
            </w:pPr>
            <w:r w:rsidRPr="004A00BD">
              <w:rPr>
                <w:sz w:val="16"/>
                <w:szCs w:val="16"/>
                <w:lang w:val="en-GB"/>
              </w:rPr>
              <w:t>Room for additional, human readable information about the ItemVersion. e.g. Buchsengehäuse 26-polig</w:t>
            </w:r>
          </w:p>
        </w:tc>
      </w:tr>
      <w:tr w:rsidR="003B5845" w:rsidRPr="004A00BD" w14:paraId="11A4CEC6" w14:textId="77777777" w:rsidTr="00617B3E">
        <w:tc>
          <w:tcPr>
            <w:tcW w:w="2013" w:type="dxa"/>
            <w:shd w:val="clear" w:color="auto" w:fill="auto"/>
            <w:tcMar>
              <w:top w:w="28" w:type="dxa"/>
              <w:left w:w="28" w:type="dxa"/>
              <w:bottom w:w="28" w:type="dxa"/>
              <w:right w:w="28" w:type="dxa"/>
            </w:tcMar>
          </w:tcPr>
          <w:p w14:paraId="3DF8EE0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11D11B8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19C3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D689EE6" w14:textId="77777777" w:rsidR="003B5845" w:rsidRPr="004A00BD" w:rsidRDefault="003B5845" w:rsidP="00617B3E">
            <w:pPr>
              <w:jc w:val="left"/>
              <w:rPr>
                <w:sz w:val="22"/>
                <w:lang w:val="en-GB"/>
              </w:rPr>
            </w:pPr>
            <w:r w:rsidRPr="004A00BD">
              <w:rPr>
                <w:sz w:val="16"/>
                <w:szCs w:val="16"/>
                <w:lang w:val="en-GB"/>
              </w:rPr>
              <w:t>Defines the publishing company of the ItemVersion. The companyName is part of the main identifier of an ItemVersion together with the corresponding number (partNumber or documentNumber) and version (partVersion or documentVersion).</w:t>
            </w:r>
          </w:p>
        </w:tc>
      </w:tr>
      <w:tr w:rsidR="003B5845" w:rsidRPr="004A00BD" w14:paraId="2018BE15" w14:textId="77777777" w:rsidTr="00617B3E">
        <w:tc>
          <w:tcPr>
            <w:tcW w:w="2013" w:type="dxa"/>
            <w:shd w:val="clear" w:color="auto" w:fill="auto"/>
            <w:tcMar>
              <w:top w:w="28" w:type="dxa"/>
              <w:left w:w="28" w:type="dxa"/>
              <w:bottom w:w="28" w:type="dxa"/>
              <w:right w:w="28" w:type="dxa"/>
            </w:tcMar>
          </w:tcPr>
          <w:p w14:paraId="7A9D4703"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7EBA2A0F"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6EC77E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8C10639" w14:textId="77777777" w:rsidR="003B5845" w:rsidRPr="004A00BD" w:rsidRDefault="003B5845" w:rsidP="00617B3E">
            <w:pPr>
              <w:jc w:val="left"/>
              <w:rPr>
                <w:sz w:val="22"/>
                <w:lang w:val="en-GB"/>
              </w:rPr>
            </w:pPr>
            <w:r w:rsidRPr="004A00BD">
              <w:rPr>
                <w:sz w:val="16"/>
                <w:szCs w:val="16"/>
                <w:lang w:val="en-GB"/>
              </w:rPr>
              <w:t>Processing instructions for the application of the part or the document.</w:t>
            </w:r>
          </w:p>
        </w:tc>
      </w:tr>
    </w:tbl>
    <w:p w14:paraId="7040EB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851D2F" w14:textId="77777777" w:rsidTr="00617B3E">
        <w:tc>
          <w:tcPr>
            <w:tcW w:w="3856" w:type="dxa"/>
            <w:gridSpan w:val="3"/>
            <w:shd w:val="clear" w:color="auto" w:fill="auto"/>
          </w:tcPr>
          <w:p w14:paraId="05934B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BB7E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9E8D0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817124" w14:textId="77777777" w:rsidTr="00617B3E">
        <w:tc>
          <w:tcPr>
            <w:tcW w:w="1573" w:type="dxa"/>
            <w:shd w:val="clear" w:color="auto" w:fill="auto"/>
          </w:tcPr>
          <w:p w14:paraId="54BD91E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23D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506F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F9FC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54520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CD9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82545E" w14:textId="77777777" w:rsidTr="00617B3E">
        <w:tc>
          <w:tcPr>
            <w:tcW w:w="1573" w:type="dxa"/>
            <w:shd w:val="clear" w:color="auto" w:fill="auto"/>
          </w:tcPr>
          <w:p w14:paraId="69DE62D8" w14:textId="77777777" w:rsidR="003B5845" w:rsidRPr="00634625" w:rsidRDefault="003B5845" w:rsidP="00617B3E">
            <w:pPr>
              <w:pStyle w:val="SmallStandard"/>
            </w:pPr>
            <w:r>
              <w:t>Contract</w:t>
            </w:r>
          </w:p>
        </w:tc>
        <w:tc>
          <w:tcPr>
            <w:tcW w:w="1574" w:type="dxa"/>
            <w:shd w:val="clear" w:color="auto" w:fill="auto"/>
          </w:tcPr>
          <w:p w14:paraId="1382E08C" w14:textId="77777777" w:rsidR="003B5845" w:rsidRPr="00132C43" w:rsidRDefault="003B5845" w:rsidP="00617B3E">
            <w:pPr>
              <w:pStyle w:val="SmallStandard"/>
            </w:pPr>
            <w:r>
              <w:t>contract</w:t>
            </w:r>
          </w:p>
        </w:tc>
        <w:tc>
          <w:tcPr>
            <w:tcW w:w="708" w:type="dxa"/>
            <w:shd w:val="clear" w:color="auto" w:fill="auto"/>
          </w:tcPr>
          <w:p w14:paraId="1EED19CD" w14:textId="77777777" w:rsidR="003B5845" w:rsidRPr="00D331EF" w:rsidRDefault="003B5845" w:rsidP="00617B3E">
            <w:pPr>
              <w:pStyle w:val="SmallStandard"/>
            </w:pPr>
            <w:r w:rsidRPr="00574783">
              <w:t>0..*</w:t>
            </w:r>
          </w:p>
        </w:tc>
        <w:tc>
          <w:tcPr>
            <w:tcW w:w="709" w:type="dxa"/>
            <w:shd w:val="clear" w:color="auto" w:fill="auto"/>
          </w:tcPr>
          <w:p w14:paraId="09039721" w14:textId="77777777" w:rsidR="003B5845" w:rsidRPr="00D331EF" w:rsidRDefault="003B5845" w:rsidP="00617B3E">
            <w:pPr>
              <w:pStyle w:val="SmallStandard"/>
            </w:pPr>
            <w:r w:rsidRPr="00207506">
              <w:t>0..*</w:t>
            </w:r>
          </w:p>
        </w:tc>
        <w:tc>
          <w:tcPr>
            <w:tcW w:w="567" w:type="dxa"/>
            <w:shd w:val="clear" w:color="auto" w:fill="auto"/>
          </w:tcPr>
          <w:p w14:paraId="69C995AB" w14:textId="77777777" w:rsidR="003B5845" w:rsidRPr="00D331EF" w:rsidRDefault="003B5845" w:rsidP="00617B3E">
            <w:pPr>
              <w:pStyle w:val="SmallStandard"/>
            </w:pPr>
            <w:r>
              <w:t>N</w:t>
            </w:r>
          </w:p>
        </w:tc>
        <w:tc>
          <w:tcPr>
            <w:tcW w:w="3969" w:type="dxa"/>
            <w:shd w:val="clear" w:color="auto" w:fill="auto"/>
          </w:tcPr>
          <w:p w14:paraId="757FA24D" w14:textId="77777777" w:rsidR="003B5845" w:rsidRDefault="003B5845" w:rsidP="00617B3E">
            <w:pPr>
              <w:pStyle w:val="SmallStandard"/>
            </w:pPr>
            <w:r w:rsidRPr="00491287">
              <w:t>References the contracts that apply to an ItemVersion.</w:t>
            </w:r>
          </w:p>
        </w:tc>
      </w:tr>
      <w:tr w:rsidR="003B5845" w:rsidRPr="004A00BD" w14:paraId="08627010" w14:textId="77777777" w:rsidTr="00617B3E">
        <w:tc>
          <w:tcPr>
            <w:tcW w:w="1573" w:type="dxa"/>
            <w:shd w:val="clear" w:color="auto" w:fill="auto"/>
          </w:tcPr>
          <w:p w14:paraId="6EEB5F4E" w14:textId="77777777" w:rsidR="003B5845" w:rsidRPr="00634625" w:rsidRDefault="003B5845" w:rsidP="00617B3E">
            <w:pPr>
              <w:pStyle w:val="SmallStandard"/>
            </w:pPr>
            <w:r>
              <w:t>CopyrightInformation</w:t>
            </w:r>
          </w:p>
        </w:tc>
        <w:tc>
          <w:tcPr>
            <w:tcW w:w="1574" w:type="dxa"/>
            <w:shd w:val="clear" w:color="auto" w:fill="auto"/>
          </w:tcPr>
          <w:p w14:paraId="56B42646" w14:textId="77777777" w:rsidR="003B5845" w:rsidRPr="00132C43" w:rsidRDefault="003B5845" w:rsidP="00617B3E">
            <w:pPr>
              <w:pStyle w:val="SmallStandard"/>
            </w:pPr>
            <w:r>
              <w:t>copyrightInformation</w:t>
            </w:r>
          </w:p>
        </w:tc>
        <w:tc>
          <w:tcPr>
            <w:tcW w:w="708" w:type="dxa"/>
            <w:shd w:val="clear" w:color="auto" w:fill="auto"/>
          </w:tcPr>
          <w:p w14:paraId="582D3DD8" w14:textId="77777777" w:rsidR="003B5845" w:rsidRPr="00D331EF" w:rsidRDefault="003B5845" w:rsidP="00617B3E">
            <w:pPr>
              <w:pStyle w:val="SmallStandard"/>
            </w:pPr>
            <w:r w:rsidRPr="00574783">
              <w:t>0..1</w:t>
            </w:r>
          </w:p>
        </w:tc>
        <w:tc>
          <w:tcPr>
            <w:tcW w:w="709" w:type="dxa"/>
            <w:shd w:val="clear" w:color="auto" w:fill="auto"/>
          </w:tcPr>
          <w:p w14:paraId="5AAA6F51" w14:textId="77777777" w:rsidR="003B5845" w:rsidRPr="00D331EF" w:rsidRDefault="003B5845" w:rsidP="00617B3E">
            <w:pPr>
              <w:pStyle w:val="SmallStandard"/>
            </w:pPr>
            <w:r w:rsidRPr="00207506">
              <w:t>0..*</w:t>
            </w:r>
          </w:p>
        </w:tc>
        <w:tc>
          <w:tcPr>
            <w:tcW w:w="567" w:type="dxa"/>
            <w:shd w:val="clear" w:color="auto" w:fill="auto"/>
          </w:tcPr>
          <w:p w14:paraId="577D6D30" w14:textId="77777777" w:rsidR="003B5845" w:rsidRPr="00D331EF" w:rsidRDefault="003B5845" w:rsidP="00617B3E">
            <w:pPr>
              <w:pStyle w:val="SmallStandard"/>
            </w:pPr>
            <w:r>
              <w:t>N</w:t>
            </w:r>
          </w:p>
        </w:tc>
        <w:tc>
          <w:tcPr>
            <w:tcW w:w="3969" w:type="dxa"/>
            <w:shd w:val="clear" w:color="auto" w:fill="auto"/>
          </w:tcPr>
          <w:p w14:paraId="01D2A07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r w:rsidR="003B5845" w:rsidRPr="004A00BD" w14:paraId="6ED754F8" w14:textId="77777777" w:rsidTr="00617B3E">
        <w:tc>
          <w:tcPr>
            <w:tcW w:w="1573" w:type="dxa"/>
            <w:shd w:val="clear" w:color="auto" w:fill="auto"/>
          </w:tcPr>
          <w:p w14:paraId="4371DB33" w14:textId="77777777" w:rsidR="003B5845" w:rsidRPr="00634625" w:rsidRDefault="003B5845" w:rsidP="00617B3E">
            <w:pPr>
              <w:pStyle w:val="SmallStandard"/>
            </w:pPr>
            <w:r>
              <w:t>ChangeDescription</w:t>
            </w:r>
          </w:p>
        </w:tc>
        <w:tc>
          <w:tcPr>
            <w:tcW w:w="1574" w:type="dxa"/>
            <w:shd w:val="clear" w:color="auto" w:fill="auto"/>
          </w:tcPr>
          <w:p w14:paraId="01F305A5" w14:textId="77777777" w:rsidR="003B5845" w:rsidRPr="00132C43" w:rsidRDefault="003B5845" w:rsidP="00617B3E">
            <w:pPr>
              <w:pStyle w:val="SmallStandard"/>
            </w:pPr>
            <w:r>
              <w:t>changeDescription</w:t>
            </w:r>
          </w:p>
        </w:tc>
        <w:tc>
          <w:tcPr>
            <w:tcW w:w="708" w:type="dxa"/>
            <w:shd w:val="clear" w:color="auto" w:fill="auto"/>
          </w:tcPr>
          <w:p w14:paraId="632C3221" w14:textId="77777777" w:rsidR="003B5845" w:rsidRPr="00D331EF" w:rsidRDefault="003B5845" w:rsidP="00617B3E">
            <w:pPr>
              <w:pStyle w:val="SmallStandard"/>
            </w:pPr>
            <w:r w:rsidRPr="00574783">
              <w:t>0..*</w:t>
            </w:r>
          </w:p>
        </w:tc>
        <w:tc>
          <w:tcPr>
            <w:tcW w:w="709" w:type="dxa"/>
            <w:shd w:val="clear" w:color="auto" w:fill="auto"/>
          </w:tcPr>
          <w:p w14:paraId="318BF5C2" w14:textId="77777777" w:rsidR="003B5845" w:rsidRPr="00D331EF" w:rsidRDefault="003B5845" w:rsidP="00617B3E">
            <w:pPr>
              <w:pStyle w:val="SmallStandard"/>
            </w:pPr>
            <w:r w:rsidRPr="00207506">
              <w:t>0..1</w:t>
            </w:r>
          </w:p>
        </w:tc>
        <w:tc>
          <w:tcPr>
            <w:tcW w:w="567" w:type="dxa"/>
            <w:shd w:val="clear" w:color="auto" w:fill="auto"/>
          </w:tcPr>
          <w:p w14:paraId="615FCED1" w14:textId="77777777" w:rsidR="003B5845" w:rsidRDefault="003B5845" w:rsidP="00617B3E">
            <w:pPr>
              <w:pStyle w:val="SmallStandard"/>
            </w:pPr>
            <w:r>
              <w:t>Y</w:t>
            </w:r>
          </w:p>
        </w:tc>
        <w:tc>
          <w:tcPr>
            <w:tcW w:w="3969" w:type="dxa"/>
            <w:shd w:val="clear" w:color="auto" w:fill="auto"/>
          </w:tcPr>
          <w:p w14:paraId="338E22BC" w14:textId="77777777" w:rsidR="003B5845" w:rsidRDefault="003B5845" w:rsidP="00617B3E">
            <w:pPr>
              <w:pStyle w:val="SmallStandard"/>
            </w:pPr>
            <w:r w:rsidRPr="00491287">
              <w:t xml:space="preserve">Specifies the change history of the ItemVersion. </w:t>
            </w:r>
          </w:p>
        </w:tc>
      </w:tr>
      <w:tr w:rsidR="003B5845" w:rsidRPr="004A00BD" w14:paraId="2D0C7AA4" w14:textId="77777777" w:rsidTr="00617B3E">
        <w:tc>
          <w:tcPr>
            <w:tcW w:w="1573" w:type="dxa"/>
            <w:shd w:val="clear" w:color="auto" w:fill="auto"/>
          </w:tcPr>
          <w:p w14:paraId="55E3A3A8" w14:textId="77777777" w:rsidR="003B5845" w:rsidRPr="00634625" w:rsidRDefault="003B5845" w:rsidP="00617B3E">
            <w:pPr>
              <w:pStyle w:val="SmallStandard"/>
            </w:pPr>
            <w:r>
              <w:t>Approval</w:t>
            </w:r>
          </w:p>
        </w:tc>
        <w:tc>
          <w:tcPr>
            <w:tcW w:w="1574" w:type="dxa"/>
            <w:shd w:val="clear" w:color="auto" w:fill="auto"/>
          </w:tcPr>
          <w:p w14:paraId="190A3DB9" w14:textId="77777777" w:rsidR="003B5845" w:rsidRPr="00132C43" w:rsidRDefault="003B5845" w:rsidP="00617B3E">
            <w:pPr>
              <w:pStyle w:val="SmallStandard"/>
            </w:pPr>
            <w:r>
              <w:t>approval</w:t>
            </w:r>
          </w:p>
        </w:tc>
        <w:tc>
          <w:tcPr>
            <w:tcW w:w="708" w:type="dxa"/>
            <w:shd w:val="clear" w:color="auto" w:fill="auto"/>
          </w:tcPr>
          <w:p w14:paraId="38EEA5F1" w14:textId="77777777" w:rsidR="003B5845" w:rsidRPr="00D331EF" w:rsidRDefault="003B5845" w:rsidP="00617B3E">
            <w:pPr>
              <w:pStyle w:val="SmallStandard"/>
            </w:pPr>
            <w:r w:rsidRPr="00574783">
              <w:t>0..*</w:t>
            </w:r>
          </w:p>
        </w:tc>
        <w:tc>
          <w:tcPr>
            <w:tcW w:w="709" w:type="dxa"/>
            <w:shd w:val="clear" w:color="auto" w:fill="auto"/>
          </w:tcPr>
          <w:p w14:paraId="3660F02F" w14:textId="77777777" w:rsidR="003B5845" w:rsidRPr="00D331EF" w:rsidRDefault="003B5845" w:rsidP="00617B3E">
            <w:pPr>
              <w:pStyle w:val="SmallStandard"/>
            </w:pPr>
            <w:r w:rsidRPr="00207506">
              <w:t>1</w:t>
            </w:r>
          </w:p>
        </w:tc>
        <w:tc>
          <w:tcPr>
            <w:tcW w:w="567" w:type="dxa"/>
            <w:shd w:val="clear" w:color="auto" w:fill="auto"/>
          </w:tcPr>
          <w:p w14:paraId="3FEB088D" w14:textId="77777777" w:rsidR="003B5845" w:rsidRDefault="003B5845" w:rsidP="00617B3E">
            <w:pPr>
              <w:pStyle w:val="SmallStandard"/>
            </w:pPr>
            <w:r>
              <w:t>Y</w:t>
            </w:r>
          </w:p>
        </w:tc>
        <w:tc>
          <w:tcPr>
            <w:tcW w:w="3969" w:type="dxa"/>
            <w:shd w:val="clear" w:color="auto" w:fill="auto"/>
          </w:tcPr>
          <w:p w14:paraId="36B3DC05" w14:textId="77777777" w:rsidR="003B5845" w:rsidRDefault="003B5845" w:rsidP="00617B3E">
            <w:pPr>
              <w:pStyle w:val="SmallStandard"/>
            </w:pPr>
            <w:r w:rsidRPr="00491287">
              <w:t xml:space="preserve">Specifies the approval information of the ItemVersion. </w:t>
            </w:r>
          </w:p>
        </w:tc>
      </w:tr>
      <w:tr w:rsidR="003B5845" w:rsidRPr="004A00BD" w14:paraId="0B38905D" w14:textId="77777777" w:rsidTr="00617B3E">
        <w:tc>
          <w:tcPr>
            <w:tcW w:w="1573" w:type="dxa"/>
            <w:shd w:val="clear" w:color="auto" w:fill="auto"/>
          </w:tcPr>
          <w:p w14:paraId="52C9C2B7" w14:textId="77777777" w:rsidR="003B5845" w:rsidRPr="00634625" w:rsidRDefault="003B5845" w:rsidP="00617B3E">
            <w:pPr>
              <w:pStyle w:val="SmallStandard"/>
            </w:pPr>
            <w:r>
              <w:t>Creation</w:t>
            </w:r>
          </w:p>
        </w:tc>
        <w:tc>
          <w:tcPr>
            <w:tcW w:w="1574" w:type="dxa"/>
            <w:shd w:val="clear" w:color="auto" w:fill="auto"/>
          </w:tcPr>
          <w:p w14:paraId="213FB7DB" w14:textId="77777777" w:rsidR="003B5845" w:rsidRPr="00132C43" w:rsidRDefault="003B5845" w:rsidP="00617B3E">
            <w:pPr>
              <w:pStyle w:val="SmallStandard"/>
            </w:pPr>
            <w:r>
              <w:t>creation</w:t>
            </w:r>
          </w:p>
        </w:tc>
        <w:tc>
          <w:tcPr>
            <w:tcW w:w="708" w:type="dxa"/>
            <w:shd w:val="clear" w:color="auto" w:fill="auto"/>
          </w:tcPr>
          <w:p w14:paraId="247D0A14" w14:textId="77777777" w:rsidR="003B5845" w:rsidRPr="00D331EF" w:rsidRDefault="003B5845" w:rsidP="00617B3E">
            <w:pPr>
              <w:pStyle w:val="SmallStandard"/>
            </w:pPr>
            <w:r w:rsidRPr="00574783">
              <w:t>0..1</w:t>
            </w:r>
          </w:p>
        </w:tc>
        <w:tc>
          <w:tcPr>
            <w:tcW w:w="709" w:type="dxa"/>
            <w:shd w:val="clear" w:color="auto" w:fill="auto"/>
          </w:tcPr>
          <w:p w14:paraId="6BF8599C" w14:textId="77777777" w:rsidR="003B5845" w:rsidRPr="00D331EF" w:rsidRDefault="003B5845" w:rsidP="00617B3E">
            <w:pPr>
              <w:pStyle w:val="SmallStandard"/>
            </w:pPr>
            <w:r w:rsidRPr="00207506">
              <w:t>1</w:t>
            </w:r>
          </w:p>
        </w:tc>
        <w:tc>
          <w:tcPr>
            <w:tcW w:w="567" w:type="dxa"/>
            <w:shd w:val="clear" w:color="auto" w:fill="auto"/>
          </w:tcPr>
          <w:p w14:paraId="3192A64A" w14:textId="77777777" w:rsidR="003B5845" w:rsidRDefault="003B5845" w:rsidP="00617B3E">
            <w:pPr>
              <w:pStyle w:val="SmallStandard"/>
            </w:pPr>
            <w:r>
              <w:t>Y</w:t>
            </w:r>
          </w:p>
        </w:tc>
        <w:tc>
          <w:tcPr>
            <w:tcW w:w="3969" w:type="dxa"/>
            <w:shd w:val="clear" w:color="auto" w:fill="auto"/>
          </w:tcPr>
          <w:p w14:paraId="62023F05" w14:textId="77777777" w:rsidR="003B5845" w:rsidRDefault="003B5845" w:rsidP="00617B3E">
            <w:pPr>
              <w:pStyle w:val="SmallStandard"/>
            </w:pPr>
            <w:r w:rsidRPr="00491287">
              <w:t xml:space="preserve">Specifies the information about the creation of the ItemVersion. </w:t>
            </w:r>
          </w:p>
        </w:tc>
      </w:tr>
    </w:tbl>
    <w:p w14:paraId="14070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7458CC" w14:textId="77777777" w:rsidTr="00617B3E">
        <w:tc>
          <w:tcPr>
            <w:tcW w:w="2296" w:type="dxa"/>
            <w:gridSpan w:val="2"/>
            <w:shd w:val="clear" w:color="auto" w:fill="auto"/>
          </w:tcPr>
          <w:p w14:paraId="6CE53E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8950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BD6ED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0C6C9" w14:textId="77777777" w:rsidTr="00617B3E">
        <w:tc>
          <w:tcPr>
            <w:tcW w:w="1588" w:type="dxa"/>
            <w:shd w:val="clear" w:color="auto" w:fill="auto"/>
          </w:tcPr>
          <w:p w14:paraId="2D7F87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76F5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789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0350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513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08242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8F8DF" w14:textId="77777777" w:rsidTr="00617B3E">
        <w:tc>
          <w:tcPr>
            <w:tcW w:w="1588" w:type="dxa"/>
            <w:shd w:val="clear" w:color="auto" w:fill="auto"/>
          </w:tcPr>
          <w:p w14:paraId="29B70834" w14:textId="77777777" w:rsidR="003B5845" w:rsidRPr="00634625" w:rsidRDefault="003B5845" w:rsidP="00617B3E">
            <w:pPr>
              <w:pStyle w:val="SmallStandard"/>
            </w:pPr>
            <w:r>
              <w:t>ItemHistoryEntry</w:t>
            </w:r>
          </w:p>
        </w:tc>
        <w:tc>
          <w:tcPr>
            <w:tcW w:w="708" w:type="dxa"/>
            <w:shd w:val="clear" w:color="auto" w:fill="auto"/>
          </w:tcPr>
          <w:p w14:paraId="6DC27E0B" w14:textId="77777777" w:rsidR="003B5845" w:rsidRPr="00D331EF" w:rsidRDefault="003B5845" w:rsidP="00617B3E">
            <w:pPr>
              <w:pStyle w:val="SmallStandard"/>
            </w:pPr>
            <w:r w:rsidRPr="00D01517">
              <w:t>0..*</w:t>
            </w:r>
          </w:p>
        </w:tc>
        <w:tc>
          <w:tcPr>
            <w:tcW w:w="1560" w:type="dxa"/>
            <w:shd w:val="clear" w:color="auto" w:fill="auto"/>
          </w:tcPr>
          <w:p w14:paraId="596A4CF4" w14:textId="77777777" w:rsidR="003B5845" w:rsidRPr="00132C43" w:rsidRDefault="003B5845" w:rsidP="00617B3E">
            <w:pPr>
              <w:pStyle w:val="SmallStandard"/>
            </w:pPr>
            <w:r>
              <w:t>predecessorVersion</w:t>
            </w:r>
          </w:p>
        </w:tc>
        <w:tc>
          <w:tcPr>
            <w:tcW w:w="708" w:type="dxa"/>
            <w:shd w:val="clear" w:color="auto" w:fill="auto"/>
          </w:tcPr>
          <w:p w14:paraId="5E170847" w14:textId="77777777" w:rsidR="003B5845" w:rsidRPr="00D331EF" w:rsidRDefault="003B5845" w:rsidP="00617B3E">
            <w:pPr>
              <w:pStyle w:val="SmallStandard"/>
            </w:pPr>
            <w:r w:rsidRPr="00D01517">
              <w:t>1</w:t>
            </w:r>
          </w:p>
        </w:tc>
        <w:tc>
          <w:tcPr>
            <w:tcW w:w="567" w:type="dxa"/>
            <w:shd w:val="clear" w:color="auto" w:fill="auto"/>
          </w:tcPr>
          <w:p w14:paraId="34A56B41" w14:textId="77777777" w:rsidR="003B5845" w:rsidRPr="00D331EF" w:rsidRDefault="003B5845" w:rsidP="00617B3E">
            <w:pPr>
              <w:pStyle w:val="SmallStandard"/>
            </w:pPr>
            <w:r>
              <w:t>N</w:t>
            </w:r>
          </w:p>
        </w:tc>
        <w:tc>
          <w:tcPr>
            <w:tcW w:w="3969" w:type="dxa"/>
            <w:shd w:val="clear" w:color="auto" w:fill="auto"/>
          </w:tcPr>
          <w:p w14:paraId="49105FD3"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1633937D" w14:textId="77777777" w:rsidTr="00617B3E">
        <w:tc>
          <w:tcPr>
            <w:tcW w:w="1588" w:type="dxa"/>
            <w:shd w:val="clear" w:color="auto" w:fill="auto"/>
          </w:tcPr>
          <w:p w14:paraId="68B046F8" w14:textId="77777777" w:rsidR="003B5845" w:rsidRPr="00634625" w:rsidRDefault="003B5845" w:rsidP="00617B3E">
            <w:pPr>
              <w:pStyle w:val="SmallStandard"/>
            </w:pPr>
            <w:r>
              <w:t>BaselineSpecification</w:t>
            </w:r>
          </w:p>
        </w:tc>
        <w:tc>
          <w:tcPr>
            <w:tcW w:w="708" w:type="dxa"/>
            <w:shd w:val="clear" w:color="auto" w:fill="auto"/>
          </w:tcPr>
          <w:p w14:paraId="4D9F8EA1" w14:textId="77777777" w:rsidR="003B5845" w:rsidRPr="00D331EF" w:rsidRDefault="003B5845" w:rsidP="00617B3E">
            <w:pPr>
              <w:pStyle w:val="SmallStandard"/>
            </w:pPr>
            <w:r w:rsidRPr="00D01517">
              <w:t>0..*</w:t>
            </w:r>
          </w:p>
        </w:tc>
        <w:tc>
          <w:tcPr>
            <w:tcW w:w="1560" w:type="dxa"/>
            <w:shd w:val="clear" w:color="auto" w:fill="auto"/>
          </w:tcPr>
          <w:p w14:paraId="7D2F9DF6" w14:textId="77777777" w:rsidR="003B5845" w:rsidRPr="00132C43" w:rsidRDefault="003B5845" w:rsidP="00617B3E">
            <w:pPr>
              <w:pStyle w:val="SmallStandard"/>
            </w:pPr>
            <w:r>
              <w:t>validVersions</w:t>
            </w:r>
          </w:p>
        </w:tc>
        <w:tc>
          <w:tcPr>
            <w:tcW w:w="708" w:type="dxa"/>
            <w:shd w:val="clear" w:color="auto" w:fill="auto"/>
          </w:tcPr>
          <w:p w14:paraId="26CBE0A7" w14:textId="77777777" w:rsidR="003B5845" w:rsidRPr="00D331EF" w:rsidRDefault="003B5845" w:rsidP="00617B3E">
            <w:pPr>
              <w:pStyle w:val="SmallStandard"/>
            </w:pPr>
            <w:r w:rsidRPr="00D01517">
              <w:t>0..*</w:t>
            </w:r>
          </w:p>
        </w:tc>
        <w:tc>
          <w:tcPr>
            <w:tcW w:w="567" w:type="dxa"/>
            <w:shd w:val="clear" w:color="auto" w:fill="auto"/>
          </w:tcPr>
          <w:p w14:paraId="76762AED" w14:textId="77777777" w:rsidR="003B5845" w:rsidRPr="00D331EF" w:rsidRDefault="003B5845" w:rsidP="00617B3E">
            <w:pPr>
              <w:pStyle w:val="SmallStandard"/>
            </w:pPr>
            <w:r>
              <w:t>N</w:t>
            </w:r>
          </w:p>
        </w:tc>
        <w:tc>
          <w:tcPr>
            <w:tcW w:w="3969" w:type="dxa"/>
            <w:shd w:val="clear" w:color="auto" w:fill="auto"/>
          </w:tcPr>
          <w:p w14:paraId="2E59B22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42140C9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07F7485C" w14:textId="77777777" w:rsidTr="00617B3E">
        <w:tc>
          <w:tcPr>
            <w:tcW w:w="1588" w:type="dxa"/>
            <w:shd w:val="clear" w:color="auto" w:fill="auto"/>
          </w:tcPr>
          <w:p w14:paraId="53ADD057" w14:textId="77777777" w:rsidR="003B5845" w:rsidRPr="00634625" w:rsidRDefault="003B5845" w:rsidP="00617B3E">
            <w:pPr>
              <w:pStyle w:val="SmallStandard"/>
            </w:pPr>
            <w:r>
              <w:t>ItemEquivalence</w:t>
            </w:r>
          </w:p>
        </w:tc>
        <w:tc>
          <w:tcPr>
            <w:tcW w:w="708" w:type="dxa"/>
            <w:shd w:val="clear" w:color="auto" w:fill="auto"/>
          </w:tcPr>
          <w:p w14:paraId="4E1E80B5" w14:textId="77777777" w:rsidR="003B5845" w:rsidRPr="00D331EF" w:rsidRDefault="003B5845" w:rsidP="00617B3E">
            <w:pPr>
              <w:pStyle w:val="SmallStandard"/>
            </w:pPr>
            <w:r w:rsidRPr="00D01517">
              <w:t>0..*</w:t>
            </w:r>
          </w:p>
        </w:tc>
        <w:tc>
          <w:tcPr>
            <w:tcW w:w="1560" w:type="dxa"/>
            <w:shd w:val="clear" w:color="auto" w:fill="auto"/>
          </w:tcPr>
          <w:p w14:paraId="033C7733" w14:textId="77777777" w:rsidR="003B5845" w:rsidRPr="00132C43" w:rsidRDefault="003B5845" w:rsidP="00617B3E">
            <w:pPr>
              <w:pStyle w:val="SmallStandard"/>
            </w:pPr>
            <w:r>
              <w:t>item</w:t>
            </w:r>
          </w:p>
        </w:tc>
        <w:tc>
          <w:tcPr>
            <w:tcW w:w="708" w:type="dxa"/>
            <w:shd w:val="clear" w:color="auto" w:fill="auto"/>
          </w:tcPr>
          <w:p w14:paraId="41B59207" w14:textId="77777777" w:rsidR="003B5845" w:rsidRPr="00D331EF" w:rsidRDefault="003B5845" w:rsidP="00617B3E">
            <w:pPr>
              <w:pStyle w:val="SmallStandard"/>
            </w:pPr>
            <w:r w:rsidRPr="00D01517">
              <w:t>2..*</w:t>
            </w:r>
          </w:p>
        </w:tc>
        <w:tc>
          <w:tcPr>
            <w:tcW w:w="567" w:type="dxa"/>
            <w:shd w:val="clear" w:color="auto" w:fill="auto"/>
          </w:tcPr>
          <w:p w14:paraId="6DB000B7" w14:textId="77777777" w:rsidR="003B5845" w:rsidRPr="00D331EF" w:rsidRDefault="003B5845" w:rsidP="00617B3E">
            <w:pPr>
              <w:pStyle w:val="SmallStandard"/>
            </w:pPr>
            <w:r>
              <w:t>N</w:t>
            </w:r>
          </w:p>
        </w:tc>
        <w:tc>
          <w:tcPr>
            <w:tcW w:w="3969" w:type="dxa"/>
            <w:shd w:val="clear" w:color="auto" w:fill="auto"/>
          </w:tcPr>
          <w:p w14:paraId="14186C16" w14:textId="77777777" w:rsidR="003B5845" w:rsidRDefault="003B5845" w:rsidP="00617B3E">
            <w:pPr>
              <w:pStyle w:val="SmallStandard"/>
            </w:pPr>
            <w:r w:rsidRPr="00491287">
              <w:t xml:space="preserve">References all ItemVersion that are considered to be equivalent by the ItemEquivalence. </w:t>
            </w:r>
          </w:p>
        </w:tc>
      </w:tr>
      <w:tr w:rsidR="003B5845" w:rsidRPr="004A00BD" w14:paraId="1D638ECA" w14:textId="77777777" w:rsidTr="00617B3E">
        <w:tc>
          <w:tcPr>
            <w:tcW w:w="1588" w:type="dxa"/>
            <w:shd w:val="clear" w:color="auto" w:fill="auto"/>
          </w:tcPr>
          <w:p w14:paraId="349FA606" w14:textId="77777777" w:rsidR="003B5845" w:rsidRPr="00634625" w:rsidRDefault="003B5845" w:rsidP="00617B3E">
            <w:pPr>
              <w:pStyle w:val="SmallStandard"/>
            </w:pPr>
            <w:r>
              <w:t>ItemHistoryEntry</w:t>
            </w:r>
          </w:p>
        </w:tc>
        <w:tc>
          <w:tcPr>
            <w:tcW w:w="708" w:type="dxa"/>
            <w:shd w:val="clear" w:color="auto" w:fill="auto"/>
          </w:tcPr>
          <w:p w14:paraId="6BB0FB49" w14:textId="77777777" w:rsidR="003B5845" w:rsidRPr="00D331EF" w:rsidRDefault="003B5845" w:rsidP="00617B3E">
            <w:pPr>
              <w:pStyle w:val="SmallStandard"/>
            </w:pPr>
            <w:r w:rsidRPr="00D01517">
              <w:t>0..*</w:t>
            </w:r>
          </w:p>
        </w:tc>
        <w:tc>
          <w:tcPr>
            <w:tcW w:w="1560" w:type="dxa"/>
            <w:shd w:val="clear" w:color="auto" w:fill="auto"/>
          </w:tcPr>
          <w:p w14:paraId="7FA507D1" w14:textId="77777777" w:rsidR="003B5845" w:rsidRPr="00132C43" w:rsidRDefault="003B5845" w:rsidP="00617B3E">
            <w:pPr>
              <w:pStyle w:val="SmallStandard"/>
            </w:pPr>
            <w:r>
              <w:t>successorVersion</w:t>
            </w:r>
          </w:p>
        </w:tc>
        <w:tc>
          <w:tcPr>
            <w:tcW w:w="708" w:type="dxa"/>
            <w:shd w:val="clear" w:color="auto" w:fill="auto"/>
          </w:tcPr>
          <w:p w14:paraId="7929D721" w14:textId="77777777" w:rsidR="003B5845" w:rsidRPr="00D331EF" w:rsidRDefault="003B5845" w:rsidP="00617B3E">
            <w:pPr>
              <w:pStyle w:val="SmallStandard"/>
            </w:pPr>
            <w:r w:rsidRPr="00D01517">
              <w:t>1</w:t>
            </w:r>
          </w:p>
        </w:tc>
        <w:tc>
          <w:tcPr>
            <w:tcW w:w="567" w:type="dxa"/>
            <w:shd w:val="clear" w:color="auto" w:fill="auto"/>
          </w:tcPr>
          <w:p w14:paraId="552F1715" w14:textId="77777777" w:rsidR="003B5845" w:rsidRPr="00D331EF" w:rsidRDefault="003B5845" w:rsidP="00617B3E">
            <w:pPr>
              <w:pStyle w:val="SmallStandard"/>
            </w:pPr>
            <w:r>
              <w:t>N</w:t>
            </w:r>
          </w:p>
        </w:tc>
        <w:tc>
          <w:tcPr>
            <w:tcW w:w="3969" w:type="dxa"/>
            <w:shd w:val="clear" w:color="auto" w:fill="auto"/>
          </w:tcPr>
          <w:p w14:paraId="0A95517B" w14:textId="77777777" w:rsidR="003B5845" w:rsidRDefault="003B5845" w:rsidP="00617B3E">
            <w:pPr>
              <w:pStyle w:val="SmallStandard"/>
            </w:pPr>
            <w:r w:rsidRPr="00491287">
              <w:t xml:space="preserve">References the ItemVersion that is the successor in the ItemHistoryEntry. </w:t>
            </w:r>
          </w:p>
        </w:tc>
      </w:tr>
    </w:tbl>
    <w:p w14:paraId="0F698A3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3" w:name="_1c31e52290470b564434dcc19c0ab3a9"/>
      <w:r>
        <w:rPr>
          <w:lang w:val="en-GB"/>
        </w:rPr>
        <w:t>LocalizedString</w:t>
      </w:r>
      <w:bookmarkEnd w:id="1023"/>
    </w:p>
    <w:p w14:paraId="5EE8279C" w14:textId="77777777" w:rsidR="003B5845" w:rsidRPr="00A518C2" w:rsidRDefault="003B5845" w:rsidP="003B5845">
      <w:pPr>
        <w:rPr>
          <w:lang w:val="en-GB"/>
        </w:rPr>
      </w:pPr>
      <w:r w:rsidRPr="00A518C2">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0B447E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C2927B" w14:textId="77777777" w:rsidTr="00617B3E">
        <w:tc>
          <w:tcPr>
            <w:tcW w:w="2013" w:type="dxa"/>
            <w:shd w:val="clear" w:color="auto" w:fill="auto"/>
            <w:tcMar>
              <w:top w:w="28" w:type="dxa"/>
              <w:left w:w="28" w:type="dxa"/>
              <w:bottom w:w="28" w:type="dxa"/>
              <w:right w:w="28" w:type="dxa"/>
            </w:tcMar>
          </w:tcPr>
          <w:p w14:paraId="5DB17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884B6D"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17F39552" w14:textId="77777777" w:rsidTr="00617B3E">
        <w:tc>
          <w:tcPr>
            <w:tcW w:w="2013" w:type="dxa"/>
            <w:shd w:val="clear" w:color="auto" w:fill="auto"/>
            <w:tcMar>
              <w:top w:w="28" w:type="dxa"/>
              <w:left w:w="28" w:type="dxa"/>
              <w:bottom w:w="28" w:type="dxa"/>
              <w:right w:w="28" w:type="dxa"/>
            </w:tcMar>
          </w:tcPr>
          <w:p w14:paraId="2A7A322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E2E839" w14:textId="77777777" w:rsidR="003B5845" w:rsidRPr="004A00BD" w:rsidRDefault="003B5845" w:rsidP="00617B3E">
            <w:pPr>
              <w:rPr>
                <w:sz w:val="22"/>
              </w:rPr>
            </w:pPr>
          </w:p>
        </w:tc>
      </w:tr>
      <w:tr w:rsidR="003B5845" w:rsidRPr="008359F5" w14:paraId="75B7DB8D" w14:textId="77777777" w:rsidTr="00617B3E">
        <w:tc>
          <w:tcPr>
            <w:tcW w:w="2013" w:type="dxa"/>
            <w:shd w:val="clear" w:color="auto" w:fill="auto"/>
            <w:tcMar>
              <w:top w:w="28" w:type="dxa"/>
              <w:left w:w="28" w:type="dxa"/>
              <w:bottom w:w="28" w:type="dxa"/>
              <w:right w:w="28" w:type="dxa"/>
            </w:tcMar>
          </w:tcPr>
          <w:p w14:paraId="76B430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BA28B0" w14:textId="77777777" w:rsidR="003B5845" w:rsidRPr="000437C1" w:rsidRDefault="003B5845" w:rsidP="00617B3E">
            <w:pPr>
              <w:pStyle w:val="SmallStandard"/>
            </w:pPr>
            <w:r>
              <w:t>false</w:t>
            </w:r>
          </w:p>
        </w:tc>
      </w:tr>
    </w:tbl>
    <w:p w14:paraId="296E948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4" w:name="_4f54a8aa952582f56849b92643c34d59"/>
      <w:r>
        <w:rPr>
          <w:lang w:val="en-GB"/>
        </w:rPr>
        <w:t>LocalizedTypedString</w:t>
      </w:r>
      <w:bookmarkEnd w:id="1024"/>
    </w:p>
    <w:p w14:paraId="1245C775" w14:textId="77777777" w:rsidR="003B5845" w:rsidRPr="00620BBE" w:rsidRDefault="003B5845" w:rsidP="003B5845">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1A018C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B82F416" w14:textId="77777777" w:rsidTr="00617B3E">
        <w:tc>
          <w:tcPr>
            <w:tcW w:w="2013" w:type="dxa"/>
            <w:shd w:val="clear" w:color="auto" w:fill="auto"/>
            <w:tcMar>
              <w:top w:w="28" w:type="dxa"/>
              <w:left w:w="28" w:type="dxa"/>
              <w:bottom w:w="28" w:type="dxa"/>
              <w:right w:w="28" w:type="dxa"/>
            </w:tcMar>
          </w:tcPr>
          <w:p w14:paraId="4864B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618D9F"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4E8030D9" w14:textId="77777777" w:rsidTr="00617B3E">
        <w:tc>
          <w:tcPr>
            <w:tcW w:w="2013" w:type="dxa"/>
            <w:shd w:val="clear" w:color="auto" w:fill="auto"/>
            <w:tcMar>
              <w:top w:w="28" w:type="dxa"/>
              <w:left w:w="28" w:type="dxa"/>
              <w:bottom w:w="28" w:type="dxa"/>
              <w:right w:w="28" w:type="dxa"/>
            </w:tcMar>
          </w:tcPr>
          <w:p w14:paraId="19DADC57"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C43C241" w14:textId="77777777" w:rsidR="003B5845" w:rsidRPr="004A00BD" w:rsidRDefault="003B5845" w:rsidP="00617B3E">
            <w:pPr>
              <w:rPr>
                <w:sz w:val="22"/>
              </w:rPr>
            </w:pPr>
          </w:p>
        </w:tc>
      </w:tr>
      <w:tr w:rsidR="003B5845" w:rsidRPr="008359F5" w14:paraId="01604B9C" w14:textId="77777777" w:rsidTr="00617B3E">
        <w:tc>
          <w:tcPr>
            <w:tcW w:w="2013" w:type="dxa"/>
            <w:shd w:val="clear" w:color="auto" w:fill="auto"/>
            <w:tcMar>
              <w:top w:w="28" w:type="dxa"/>
              <w:left w:w="28" w:type="dxa"/>
              <w:bottom w:w="28" w:type="dxa"/>
              <w:right w:w="28" w:type="dxa"/>
            </w:tcMar>
          </w:tcPr>
          <w:p w14:paraId="26DECAC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15F4E1" w14:textId="77777777" w:rsidR="003B5845" w:rsidRPr="000437C1" w:rsidRDefault="003B5845" w:rsidP="00617B3E">
            <w:pPr>
              <w:pStyle w:val="SmallStandard"/>
            </w:pPr>
            <w:r>
              <w:t>false</w:t>
            </w:r>
          </w:p>
        </w:tc>
      </w:tr>
    </w:tbl>
    <w:p w14:paraId="66415A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5B8A2D" w14:textId="77777777" w:rsidTr="00617B3E">
        <w:tc>
          <w:tcPr>
            <w:tcW w:w="2013" w:type="dxa"/>
            <w:shd w:val="clear" w:color="auto" w:fill="auto"/>
            <w:tcMar>
              <w:top w:w="28" w:type="dxa"/>
              <w:left w:w="28" w:type="dxa"/>
              <w:bottom w:w="28" w:type="dxa"/>
              <w:right w:w="28" w:type="dxa"/>
            </w:tcMar>
          </w:tcPr>
          <w:p w14:paraId="74367D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8A0E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5DBB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6E73E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29125E7" w14:textId="77777777" w:rsidTr="00617B3E">
        <w:tc>
          <w:tcPr>
            <w:tcW w:w="2013" w:type="dxa"/>
            <w:shd w:val="clear" w:color="auto" w:fill="auto"/>
            <w:tcMar>
              <w:top w:w="28" w:type="dxa"/>
              <w:left w:w="28" w:type="dxa"/>
              <w:bottom w:w="28" w:type="dxa"/>
              <w:right w:w="28" w:type="dxa"/>
            </w:tcMar>
          </w:tcPr>
          <w:p w14:paraId="52D09D5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830E6E7" w14:textId="77777777" w:rsidR="003B5845" w:rsidRPr="008359F5" w:rsidRDefault="003B5845" w:rsidP="00617B3E">
            <w:pPr>
              <w:pStyle w:val="SmallStandard"/>
            </w:pPr>
            <w:r w:rsidRPr="00D21799">
              <w:t>LocalizedTypedStringType</w:t>
            </w:r>
          </w:p>
        </w:tc>
        <w:tc>
          <w:tcPr>
            <w:tcW w:w="709" w:type="dxa"/>
            <w:shd w:val="clear" w:color="auto" w:fill="auto"/>
            <w:tcMar>
              <w:top w:w="28" w:type="dxa"/>
              <w:left w:w="28" w:type="dxa"/>
              <w:bottom w:w="28" w:type="dxa"/>
              <w:right w:w="28" w:type="dxa"/>
            </w:tcMar>
          </w:tcPr>
          <w:p w14:paraId="7716FB0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A9A7A4" w14:textId="77777777" w:rsidR="003B5845" w:rsidRPr="004A00BD" w:rsidRDefault="003B5845" w:rsidP="00617B3E">
            <w:pPr>
              <w:jc w:val="left"/>
              <w:rPr>
                <w:sz w:val="22"/>
              </w:rPr>
            </w:pPr>
            <w:r w:rsidRPr="004A00BD">
              <w:rPr>
                <w:sz w:val="16"/>
                <w:szCs w:val="16"/>
                <w:lang w:val="en-GB"/>
              </w:rPr>
              <w:t xml:space="preserve">Defines the </w:t>
            </w:r>
            <w:r w:rsidRPr="004A00BD">
              <w:rPr>
                <w:i/>
                <w:iCs/>
                <w:sz w:val="16"/>
                <w:szCs w:val="16"/>
                <w:lang w:val="en-GB"/>
              </w:rPr>
              <w:t>type</w:t>
            </w:r>
            <w:r w:rsidRPr="004A00BD">
              <w:rPr>
                <w:sz w:val="16"/>
                <w:szCs w:val="16"/>
                <w:lang w:val="en-GB"/>
              </w:rPr>
              <w:t xml:space="preserve"> of the </w:t>
            </w:r>
            <w:r w:rsidRPr="004A00BD">
              <w:rPr>
                <w:i/>
                <w:iCs/>
                <w:sz w:val="16"/>
                <w:szCs w:val="16"/>
                <w:lang w:val="en-GB"/>
              </w:rPr>
              <w:t>LocalizedTypedString</w:t>
            </w:r>
            <w:r w:rsidRPr="004A00BD">
              <w:rPr>
                <w:sz w:val="16"/>
                <w:szCs w:val="16"/>
                <w:lang w:val="en-GB"/>
              </w:rPr>
              <w:t xml:space="preserve">. This allows the definition of a more detailed semantic than the semantic of the attribute itself with the type </w:t>
            </w:r>
            <w:r w:rsidRPr="004A00BD">
              <w:rPr>
                <w:i/>
                <w:iCs/>
                <w:sz w:val="16"/>
                <w:szCs w:val="16"/>
                <w:lang w:val="en-GB"/>
              </w:rPr>
              <w:t xml:space="preserve">LocalizedTypedString. </w:t>
            </w:r>
            <w:r w:rsidRPr="004A00BD">
              <w:rPr>
                <w:sz w:val="16"/>
                <w:szCs w:val="16"/>
              </w:rPr>
              <w:t>Agreed type values are defined in an OpenEnumeration.</w:t>
            </w:r>
          </w:p>
        </w:tc>
      </w:tr>
    </w:tbl>
    <w:p w14:paraId="2567F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5" w:name="_c8b6053a50294b2b804ba8778589d638"/>
      <w:r>
        <w:rPr>
          <w:lang w:val="en-GB"/>
        </w:rPr>
        <w:t>PartOrUsageRelatedSpecification</w:t>
      </w:r>
      <w:bookmarkEnd w:id="1025"/>
    </w:p>
    <w:p w14:paraId="211F2C35" w14:textId="77777777" w:rsidR="003B5845" w:rsidRPr="00A518C2" w:rsidRDefault="003B5845" w:rsidP="003B5845">
      <w:pPr>
        <w:rPr>
          <w:lang w:val="en-GB"/>
        </w:rPr>
      </w:pPr>
      <w:r w:rsidRPr="00A518C2">
        <w:rPr>
          <w:sz w:val="18"/>
          <w:szCs w:val="18"/>
          <w:lang w:val="en-GB"/>
        </w:rPr>
        <w:t xml:space="preserve">Base class for all specifications which are describing a </w:t>
      </w:r>
      <w:r w:rsidRPr="00A518C2">
        <w:rPr>
          <w:i/>
          <w:iCs/>
          <w:sz w:val="18"/>
          <w:szCs w:val="18"/>
          <w:lang w:val="en-GB"/>
        </w:rPr>
        <w:t>PartVersion</w:t>
      </w:r>
      <w:r w:rsidRPr="00A518C2">
        <w:rPr>
          <w:sz w:val="18"/>
          <w:szCs w:val="18"/>
          <w:lang w:val="en-GB"/>
        </w:rPr>
        <w:t xml:space="preserve"> or a </w:t>
      </w:r>
      <w:r w:rsidRPr="00A518C2">
        <w:rPr>
          <w:i/>
          <w:iCs/>
          <w:sz w:val="18"/>
          <w:szCs w:val="18"/>
          <w:lang w:val="en-GB"/>
        </w:rPr>
        <w:t>PartUsage</w:t>
      </w:r>
      <w:r w:rsidRPr="00A518C2">
        <w:rPr>
          <w:sz w:val="18"/>
          <w:szCs w:val="18"/>
          <w:lang w:val="en-GB"/>
        </w:rPr>
        <w:t xml:space="preserve">. A </w:t>
      </w:r>
      <w:r w:rsidRPr="00A518C2">
        <w:rPr>
          <w:i/>
          <w:iCs/>
          <w:sz w:val="18"/>
          <w:szCs w:val="18"/>
          <w:lang w:val="en-GB"/>
        </w:rPr>
        <w:t>PartOrUsageRelatedSpecification</w:t>
      </w:r>
      <w:r w:rsidRPr="00A518C2">
        <w:rPr>
          <w:sz w:val="18"/>
          <w:szCs w:val="18"/>
          <w:lang w:val="en-GB"/>
        </w:rPr>
        <w:t xml:space="preserve"> specifies a certain aspect of the described part or usage (e.g. general technical part information, connector housing aspects or wire aspects).</w:t>
      </w:r>
    </w:p>
    <w:p w14:paraId="43EFB2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037680" w14:textId="77777777" w:rsidTr="00617B3E">
        <w:tc>
          <w:tcPr>
            <w:tcW w:w="2013" w:type="dxa"/>
            <w:shd w:val="clear" w:color="auto" w:fill="auto"/>
            <w:tcMar>
              <w:top w:w="28" w:type="dxa"/>
              <w:left w:w="28" w:type="dxa"/>
              <w:bottom w:w="28" w:type="dxa"/>
              <w:right w:w="28" w:type="dxa"/>
            </w:tcMar>
          </w:tcPr>
          <w:p w14:paraId="5D93B9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3F2F3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BDB8E80" w14:textId="77777777" w:rsidTr="00617B3E">
        <w:tc>
          <w:tcPr>
            <w:tcW w:w="2013" w:type="dxa"/>
            <w:shd w:val="clear" w:color="auto" w:fill="auto"/>
            <w:tcMar>
              <w:top w:w="28" w:type="dxa"/>
              <w:left w:w="28" w:type="dxa"/>
              <w:bottom w:w="28" w:type="dxa"/>
              <w:right w:w="28" w:type="dxa"/>
            </w:tcMar>
          </w:tcPr>
          <w:p w14:paraId="05E5C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69FB53" w14:textId="77777777" w:rsidR="003B5845" w:rsidRPr="004A00BD" w:rsidRDefault="003B5845" w:rsidP="00617B3E">
            <w:pPr>
              <w:rPr>
                <w:sz w:val="22"/>
              </w:rPr>
            </w:pPr>
          </w:p>
        </w:tc>
      </w:tr>
      <w:tr w:rsidR="003B5845" w:rsidRPr="008359F5" w14:paraId="5BE4F2C1" w14:textId="77777777" w:rsidTr="00617B3E">
        <w:tc>
          <w:tcPr>
            <w:tcW w:w="2013" w:type="dxa"/>
            <w:shd w:val="clear" w:color="auto" w:fill="auto"/>
            <w:tcMar>
              <w:top w:w="28" w:type="dxa"/>
              <w:left w:w="28" w:type="dxa"/>
              <w:bottom w:w="28" w:type="dxa"/>
              <w:right w:w="28" w:type="dxa"/>
            </w:tcMar>
          </w:tcPr>
          <w:p w14:paraId="00F674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ECC8ED" w14:textId="77777777" w:rsidR="003B5845" w:rsidRPr="000437C1" w:rsidRDefault="003B5845" w:rsidP="00617B3E">
            <w:pPr>
              <w:pStyle w:val="SmallStandard"/>
            </w:pPr>
            <w:r>
              <w:t>false</w:t>
            </w:r>
          </w:p>
        </w:tc>
      </w:tr>
    </w:tbl>
    <w:p w14:paraId="7941C67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F3A917C" w14:textId="77777777" w:rsidTr="00617B3E">
        <w:tc>
          <w:tcPr>
            <w:tcW w:w="2013" w:type="dxa"/>
            <w:shd w:val="clear" w:color="auto" w:fill="auto"/>
            <w:tcMar>
              <w:top w:w="28" w:type="dxa"/>
              <w:left w:w="28" w:type="dxa"/>
              <w:bottom w:w="28" w:type="dxa"/>
              <w:right w:w="28" w:type="dxa"/>
            </w:tcMar>
          </w:tcPr>
          <w:p w14:paraId="6B67BE6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00B3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F93B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B69A7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01AA50" w14:textId="77777777" w:rsidTr="00617B3E">
        <w:tc>
          <w:tcPr>
            <w:tcW w:w="2013" w:type="dxa"/>
            <w:shd w:val="clear" w:color="auto" w:fill="auto"/>
            <w:tcMar>
              <w:top w:w="28" w:type="dxa"/>
              <w:left w:w="28" w:type="dxa"/>
              <w:bottom w:w="28" w:type="dxa"/>
              <w:right w:w="28" w:type="dxa"/>
            </w:tcMar>
          </w:tcPr>
          <w:p w14:paraId="14EC3451" w14:textId="77777777" w:rsidR="003B5845" w:rsidRPr="00620BBE" w:rsidRDefault="003B5845" w:rsidP="00617B3E">
            <w:pPr>
              <w:pStyle w:val="SmallStandard"/>
            </w:pPr>
            <w:r w:rsidRPr="00620BBE">
              <w:t>specialPartType</w:t>
            </w:r>
          </w:p>
        </w:tc>
        <w:tc>
          <w:tcPr>
            <w:tcW w:w="1559" w:type="dxa"/>
            <w:shd w:val="clear" w:color="auto" w:fill="auto"/>
            <w:tcMar>
              <w:top w:w="28" w:type="dxa"/>
              <w:left w:w="28" w:type="dxa"/>
              <w:bottom w:w="28" w:type="dxa"/>
              <w:right w:w="28" w:type="dxa"/>
            </w:tcMar>
          </w:tcPr>
          <w:p w14:paraId="449FBA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ED4E1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DA4124" w14:textId="77777777" w:rsidR="003B5845" w:rsidRPr="004A00BD" w:rsidRDefault="003B5845" w:rsidP="00617B3E">
            <w:pPr>
              <w:jc w:val="left"/>
              <w:rPr>
                <w:sz w:val="22"/>
                <w:lang w:val="en-GB"/>
              </w:rPr>
            </w:pPr>
            <w:r w:rsidRPr="004A00BD">
              <w:rPr>
                <w:sz w:val="16"/>
                <w:szCs w:val="16"/>
                <w:lang w:val="en-GB"/>
              </w:rPr>
              <w:t>The specialPartType allows the specification of subclassifications for a PartOrUsageRelatedSpecification (e.g. different types of connector housings).</w:t>
            </w:r>
          </w:p>
        </w:tc>
      </w:tr>
    </w:tbl>
    <w:p w14:paraId="69EFAD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DE1D7F" w14:textId="77777777" w:rsidTr="00617B3E">
        <w:tc>
          <w:tcPr>
            <w:tcW w:w="3856" w:type="dxa"/>
            <w:gridSpan w:val="3"/>
            <w:shd w:val="clear" w:color="auto" w:fill="auto"/>
          </w:tcPr>
          <w:p w14:paraId="2AE5E3C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5FB8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4778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EADAA4" w14:textId="77777777" w:rsidTr="00617B3E">
        <w:tc>
          <w:tcPr>
            <w:tcW w:w="1573" w:type="dxa"/>
            <w:shd w:val="clear" w:color="auto" w:fill="auto"/>
          </w:tcPr>
          <w:p w14:paraId="4F1E8B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EBA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AF95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0178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6A936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A5DBB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FDD8A5" w14:textId="77777777" w:rsidTr="00617B3E">
        <w:tc>
          <w:tcPr>
            <w:tcW w:w="1573" w:type="dxa"/>
            <w:shd w:val="clear" w:color="auto" w:fill="auto"/>
          </w:tcPr>
          <w:p w14:paraId="3AD29348" w14:textId="77777777" w:rsidR="003B5845" w:rsidRPr="00634625" w:rsidRDefault="003B5845" w:rsidP="00617B3E">
            <w:pPr>
              <w:pStyle w:val="SmallStandard"/>
            </w:pPr>
            <w:r>
              <w:t>PartVersion</w:t>
            </w:r>
          </w:p>
        </w:tc>
        <w:tc>
          <w:tcPr>
            <w:tcW w:w="1574" w:type="dxa"/>
            <w:shd w:val="clear" w:color="auto" w:fill="auto"/>
          </w:tcPr>
          <w:p w14:paraId="3B68F27F" w14:textId="77777777" w:rsidR="003B5845" w:rsidRPr="00132C43" w:rsidRDefault="003B5845" w:rsidP="00617B3E">
            <w:pPr>
              <w:pStyle w:val="SmallStandard"/>
            </w:pPr>
            <w:r>
              <w:t>describedPart</w:t>
            </w:r>
          </w:p>
        </w:tc>
        <w:tc>
          <w:tcPr>
            <w:tcW w:w="708" w:type="dxa"/>
            <w:shd w:val="clear" w:color="auto" w:fill="auto"/>
          </w:tcPr>
          <w:p w14:paraId="442BB499" w14:textId="77777777" w:rsidR="003B5845" w:rsidRPr="00D331EF" w:rsidRDefault="003B5845" w:rsidP="00617B3E">
            <w:pPr>
              <w:pStyle w:val="SmallStandard"/>
            </w:pPr>
            <w:r w:rsidRPr="00574783">
              <w:t>0..*</w:t>
            </w:r>
          </w:p>
        </w:tc>
        <w:tc>
          <w:tcPr>
            <w:tcW w:w="709" w:type="dxa"/>
            <w:shd w:val="clear" w:color="auto" w:fill="auto"/>
          </w:tcPr>
          <w:p w14:paraId="5BBC2FD7" w14:textId="77777777" w:rsidR="003B5845" w:rsidRPr="00D331EF" w:rsidRDefault="003B5845" w:rsidP="00617B3E">
            <w:pPr>
              <w:pStyle w:val="SmallStandard"/>
            </w:pPr>
            <w:r w:rsidRPr="00207506">
              <w:t>0..*</w:t>
            </w:r>
          </w:p>
        </w:tc>
        <w:tc>
          <w:tcPr>
            <w:tcW w:w="567" w:type="dxa"/>
            <w:shd w:val="clear" w:color="auto" w:fill="auto"/>
          </w:tcPr>
          <w:p w14:paraId="5D843846" w14:textId="77777777" w:rsidR="003B5845" w:rsidRPr="00D331EF" w:rsidRDefault="003B5845" w:rsidP="00617B3E">
            <w:pPr>
              <w:pStyle w:val="SmallStandard"/>
            </w:pPr>
            <w:r>
              <w:t>N</w:t>
            </w:r>
          </w:p>
        </w:tc>
        <w:tc>
          <w:tcPr>
            <w:tcW w:w="3969" w:type="dxa"/>
            <w:shd w:val="clear" w:color="auto" w:fill="auto"/>
          </w:tcPr>
          <w:p w14:paraId="346FC839" w14:textId="77777777" w:rsidR="003B5845" w:rsidRDefault="003B5845" w:rsidP="00617B3E">
            <w:pPr>
              <w:pStyle w:val="SmallStandard"/>
            </w:pPr>
            <w:r w:rsidRPr="00491287">
              <w:t>References the PartVersion(s) to which the information defined in this specification applies.</w:t>
            </w:r>
          </w:p>
          <w:p w14:paraId="3F60F0AC" w14:textId="77777777" w:rsidR="003B5845" w:rsidRDefault="003B5845" w:rsidP="00617B3E">
            <w:pPr>
              <w:pStyle w:val="SmallStandard"/>
            </w:pPr>
            <w:r w:rsidRPr="00491287">
              <w:t>Example: If the PartOrUsageRelatedSpecification is a GeneralTechnicalPartSpecifcation and it defines that the color is "green" then all PartVersion referenced by this association are "green".</w:t>
            </w:r>
          </w:p>
        </w:tc>
      </w:tr>
    </w:tbl>
    <w:p w14:paraId="196CE37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13D3EC" w14:textId="77777777" w:rsidTr="00617B3E">
        <w:tc>
          <w:tcPr>
            <w:tcW w:w="2296" w:type="dxa"/>
            <w:gridSpan w:val="2"/>
            <w:shd w:val="clear" w:color="auto" w:fill="auto"/>
          </w:tcPr>
          <w:p w14:paraId="015F4E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062EBB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FA296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97D673" w14:textId="77777777" w:rsidTr="00617B3E">
        <w:tc>
          <w:tcPr>
            <w:tcW w:w="1588" w:type="dxa"/>
            <w:shd w:val="clear" w:color="auto" w:fill="auto"/>
          </w:tcPr>
          <w:p w14:paraId="20B5ED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6D2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3243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441F5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26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6A99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421170" w14:textId="77777777" w:rsidTr="00617B3E">
        <w:tc>
          <w:tcPr>
            <w:tcW w:w="1588" w:type="dxa"/>
            <w:shd w:val="clear" w:color="auto" w:fill="auto"/>
          </w:tcPr>
          <w:p w14:paraId="0F0AD305" w14:textId="77777777" w:rsidR="003B5845" w:rsidRPr="00634625" w:rsidRDefault="003B5845" w:rsidP="00617B3E">
            <w:pPr>
              <w:pStyle w:val="SmallStandard"/>
            </w:pPr>
            <w:r>
              <w:t>SpecificRole</w:t>
            </w:r>
          </w:p>
        </w:tc>
        <w:tc>
          <w:tcPr>
            <w:tcW w:w="708" w:type="dxa"/>
            <w:shd w:val="clear" w:color="auto" w:fill="auto"/>
          </w:tcPr>
          <w:p w14:paraId="2D4E271B" w14:textId="77777777" w:rsidR="003B5845" w:rsidRPr="00D331EF" w:rsidRDefault="003B5845" w:rsidP="00617B3E">
            <w:pPr>
              <w:pStyle w:val="SmallStandard"/>
            </w:pPr>
            <w:r w:rsidRPr="00D01517">
              <w:t>0..*</w:t>
            </w:r>
          </w:p>
        </w:tc>
        <w:tc>
          <w:tcPr>
            <w:tcW w:w="1560" w:type="dxa"/>
            <w:shd w:val="clear" w:color="auto" w:fill="auto"/>
          </w:tcPr>
          <w:p w14:paraId="2A3F0ACE" w14:textId="77777777" w:rsidR="003B5845" w:rsidRPr="00132C43" w:rsidRDefault="003B5845" w:rsidP="00617B3E">
            <w:pPr>
              <w:pStyle w:val="SmallStandard"/>
            </w:pPr>
            <w:r>
              <w:t>specification</w:t>
            </w:r>
          </w:p>
        </w:tc>
        <w:tc>
          <w:tcPr>
            <w:tcW w:w="708" w:type="dxa"/>
            <w:shd w:val="clear" w:color="auto" w:fill="auto"/>
          </w:tcPr>
          <w:p w14:paraId="4F8E4C10" w14:textId="77777777" w:rsidR="003B5845" w:rsidRPr="00D331EF" w:rsidRDefault="003B5845" w:rsidP="00617B3E">
            <w:pPr>
              <w:pStyle w:val="SmallStandard"/>
            </w:pPr>
            <w:r w:rsidRPr="00D01517">
              <w:t>1</w:t>
            </w:r>
          </w:p>
        </w:tc>
        <w:tc>
          <w:tcPr>
            <w:tcW w:w="567" w:type="dxa"/>
            <w:shd w:val="clear" w:color="auto" w:fill="auto"/>
          </w:tcPr>
          <w:p w14:paraId="2108E9BE" w14:textId="77777777" w:rsidR="003B5845" w:rsidRPr="00D331EF" w:rsidRDefault="003B5845" w:rsidP="00617B3E">
            <w:pPr>
              <w:pStyle w:val="SmallStandard"/>
            </w:pPr>
            <w:r>
              <w:t>N</w:t>
            </w:r>
          </w:p>
        </w:tc>
        <w:tc>
          <w:tcPr>
            <w:tcW w:w="3969" w:type="dxa"/>
            <w:shd w:val="clear" w:color="auto" w:fill="auto"/>
          </w:tcPr>
          <w:p w14:paraId="6DFBCF0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r w:rsidR="003B5845" w:rsidRPr="00CC6307" w14:paraId="2DC6B191" w14:textId="77777777" w:rsidTr="00617B3E">
        <w:tc>
          <w:tcPr>
            <w:tcW w:w="1588" w:type="dxa"/>
            <w:shd w:val="clear" w:color="auto" w:fill="auto"/>
          </w:tcPr>
          <w:p w14:paraId="31A3E40F" w14:textId="77777777" w:rsidR="003B5845" w:rsidRPr="00634625" w:rsidRDefault="003B5845" w:rsidP="00617B3E">
            <w:pPr>
              <w:pStyle w:val="SmallStandard"/>
            </w:pPr>
            <w:r>
              <w:t>PartUsage</w:t>
            </w:r>
          </w:p>
        </w:tc>
        <w:tc>
          <w:tcPr>
            <w:tcW w:w="708" w:type="dxa"/>
            <w:shd w:val="clear" w:color="auto" w:fill="auto"/>
          </w:tcPr>
          <w:p w14:paraId="7770DC5A" w14:textId="77777777" w:rsidR="003B5845" w:rsidRPr="00D331EF" w:rsidRDefault="003B5845" w:rsidP="00617B3E">
            <w:pPr>
              <w:pStyle w:val="SmallStandard"/>
            </w:pPr>
            <w:r w:rsidRPr="00D01517">
              <w:t>0..*</w:t>
            </w:r>
          </w:p>
        </w:tc>
        <w:tc>
          <w:tcPr>
            <w:tcW w:w="1560" w:type="dxa"/>
            <w:shd w:val="clear" w:color="auto" w:fill="auto"/>
          </w:tcPr>
          <w:p w14:paraId="3FC25EC8" w14:textId="77777777" w:rsidR="003B5845" w:rsidRPr="00132C43" w:rsidRDefault="003B5845" w:rsidP="00617B3E">
            <w:pPr>
              <w:pStyle w:val="SmallStandard"/>
            </w:pPr>
            <w:r>
              <w:t>partOrUsageRelatedSpecification</w:t>
            </w:r>
          </w:p>
        </w:tc>
        <w:tc>
          <w:tcPr>
            <w:tcW w:w="708" w:type="dxa"/>
            <w:shd w:val="clear" w:color="auto" w:fill="auto"/>
          </w:tcPr>
          <w:p w14:paraId="1EBB02B0" w14:textId="77777777" w:rsidR="003B5845" w:rsidRPr="00D331EF" w:rsidRDefault="003B5845" w:rsidP="00617B3E">
            <w:pPr>
              <w:pStyle w:val="SmallStandard"/>
            </w:pPr>
            <w:r w:rsidRPr="00D01517">
              <w:t>0..*</w:t>
            </w:r>
          </w:p>
        </w:tc>
        <w:tc>
          <w:tcPr>
            <w:tcW w:w="567" w:type="dxa"/>
            <w:shd w:val="clear" w:color="auto" w:fill="auto"/>
          </w:tcPr>
          <w:p w14:paraId="0762E039" w14:textId="77777777" w:rsidR="003B5845" w:rsidRPr="00D331EF" w:rsidRDefault="003B5845" w:rsidP="00617B3E">
            <w:pPr>
              <w:pStyle w:val="SmallStandard"/>
            </w:pPr>
            <w:r>
              <w:t>N</w:t>
            </w:r>
          </w:p>
        </w:tc>
        <w:tc>
          <w:tcPr>
            <w:tcW w:w="3969" w:type="dxa"/>
            <w:shd w:val="clear" w:color="auto" w:fill="auto"/>
          </w:tcPr>
          <w:p w14:paraId="7740ACB7" w14:textId="77777777" w:rsidR="003B5845" w:rsidRDefault="003B5845" w:rsidP="00617B3E">
            <w:pPr>
              <w:pStyle w:val="SmallStandard"/>
            </w:pPr>
            <w:r w:rsidRPr="00491287">
              <w:t xml:space="preserve">References the PartOrUsageRelatedSpecification(s) that describe the PartOrUsageRelatedSpecification. </w:t>
            </w:r>
          </w:p>
          <w:p w14:paraId="072EE9A9" w14:textId="77777777" w:rsidR="003B5845" w:rsidRDefault="003B5845" w:rsidP="00617B3E">
            <w:pPr>
              <w:pStyle w:val="SmallStandard"/>
            </w:pPr>
            <w:r w:rsidRPr="00491287">
              <w:t>KBLFRM-399</w:t>
            </w:r>
          </w:p>
        </w:tc>
      </w:tr>
    </w:tbl>
    <w:p w14:paraId="3A96D1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6" w:name="_292822d5810a123cdffa2cb3cce66382"/>
      <w:r>
        <w:rPr>
          <w:lang w:val="en-GB"/>
        </w:rPr>
        <w:t>PartSubstitutionSpecification</w:t>
      </w:r>
      <w:bookmarkEnd w:id="1026"/>
    </w:p>
    <w:p w14:paraId="46FD91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PartSubstitutionSpecification</w:t>
      </w:r>
      <w:r w:rsidRPr="00A518C2">
        <w:rPr>
          <w:sz w:val="18"/>
          <w:szCs w:val="18"/>
          <w:lang w:val="en-GB"/>
        </w:rPr>
        <w:t xml:space="preserve"> defines a set of </w:t>
      </w:r>
      <w:r w:rsidRPr="00A518C2">
        <w:rPr>
          <w:i/>
          <w:iCs/>
          <w:sz w:val="18"/>
          <w:szCs w:val="18"/>
          <w:lang w:val="en-GB"/>
        </w:rPr>
        <w:t>PartVersions</w:t>
      </w:r>
      <w:r w:rsidRPr="00A518C2">
        <w:rPr>
          <w:sz w:val="18"/>
          <w:szCs w:val="18"/>
          <w:lang w:val="en-GB"/>
        </w:rPr>
        <w:t xml:space="preserve"> that can be used alternatively, due to an incomplete specification for the 150% product description. For a concrete wiring harness only on valid </w:t>
      </w:r>
      <w:r w:rsidRPr="00A518C2">
        <w:rPr>
          <w:i/>
          <w:iCs/>
          <w:sz w:val="18"/>
          <w:szCs w:val="18"/>
          <w:lang w:val="en-GB"/>
        </w:rPr>
        <w:t>PartVersion</w:t>
      </w:r>
      <w:r w:rsidRPr="00A518C2">
        <w:rPr>
          <w:sz w:val="18"/>
          <w:szCs w:val="18"/>
          <w:lang w:val="en-GB"/>
        </w:rPr>
        <w:t xml:space="preserve"> remains. The selection logic for valid </w:t>
      </w:r>
      <w:r w:rsidRPr="00A518C2">
        <w:rPr>
          <w:i/>
          <w:iCs/>
          <w:sz w:val="18"/>
          <w:szCs w:val="18"/>
          <w:lang w:val="en-GB"/>
        </w:rPr>
        <w:t>PartVersions</w:t>
      </w:r>
      <w:r w:rsidRPr="00A518C2">
        <w:rPr>
          <w:sz w:val="18"/>
          <w:szCs w:val="18"/>
          <w:lang w:val="en-GB"/>
        </w:rPr>
        <w:t xml:space="preserve"> is not included in the VEC.</w:t>
      </w:r>
    </w:p>
    <w:p w14:paraId="08C99E5F"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 xml:space="preserve">PartSubstitutionSpecification </w:t>
      </w:r>
      <w:r w:rsidRPr="00A518C2">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39CD4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D6DDA" w14:textId="77777777" w:rsidTr="00617B3E">
        <w:tc>
          <w:tcPr>
            <w:tcW w:w="2013" w:type="dxa"/>
            <w:shd w:val="clear" w:color="auto" w:fill="auto"/>
            <w:tcMar>
              <w:top w:w="28" w:type="dxa"/>
              <w:left w:w="28" w:type="dxa"/>
              <w:bottom w:w="28" w:type="dxa"/>
              <w:right w:w="28" w:type="dxa"/>
            </w:tcMar>
          </w:tcPr>
          <w:p w14:paraId="136EB3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E30CC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0EAE2C4" w14:textId="77777777" w:rsidTr="00617B3E">
        <w:tc>
          <w:tcPr>
            <w:tcW w:w="2013" w:type="dxa"/>
            <w:shd w:val="clear" w:color="auto" w:fill="auto"/>
            <w:tcMar>
              <w:top w:w="28" w:type="dxa"/>
              <w:left w:w="28" w:type="dxa"/>
              <w:bottom w:w="28" w:type="dxa"/>
              <w:right w:w="28" w:type="dxa"/>
            </w:tcMar>
          </w:tcPr>
          <w:p w14:paraId="561C3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425CB2" w14:textId="77777777" w:rsidR="003B5845" w:rsidRPr="004A00BD" w:rsidRDefault="003B5845" w:rsidP="00617B3E">
            <w:pPr>
              <w:rPr>
                <w:sz w:val="22"/>
              </w:rPr>
            </w:pPr>
          </w:p>
        </w:tc>
      </w:tr>
      <w:tr w:rsidR="003B5845" w:rsidRPr="008359F5" w14:paraId="2FF1F58A" w14:textId="77777777" w:rsidTr="00617B3E">
        <w:tc>
          <w:tcPr>
            <w:tcW w:w="2013" w:type="dxa"/>
            <w:shd w:val="clear" w:color="auto" w:fill="auto"/>
            <w:tcMar>
              <w:top w:w="28" w:type="dxa"/>
              <w:left w:w="28" w:type="dxa"/>
              <w:bottom w:w="28" w:type="dxa"/>
              <w:right w:w="28" w:type="dxa"/>
            </w:tcMar>
          </w:tcPr>
          <w:p w14:paraId="5E0A6BB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2541E" w14:textId="77777777" w:rsidR="003B5845" w:rsidRPr="000437C1" w:rsidRDefault="003B5845" w:rsidP="00617B3E">
            <w:pPr>
              <w:pStyle w:val="SmallStandard"/>
            </w:pPr>
            <w:r>
              <w:t>false</w:t>
            </w:r>
          </w:p>
        </w:tc>
      </w:tr>
    </w:tbl>
    <w:p w14:paraId="70658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0EB504" w14:textId="77777777" w:rsidTr="00617B3E">
        <w:tc>
          <w:tcPr>
            <w:tcW w:w="3856" w:type="dxa"/>
            <w:gridSpan w:val="3"/>
            <w:shd w:val="clear" w:color="auto" w:fill="auto"/>
          </w:tcPr>
          <w:p w14:paraId="01C050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9CCE66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4B007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39EA4B" w14:textId="77777777" w:rsidTr="00617B3E">
        <w:tc>
          <w:tcPr>
            <w:tcW w:w="1573" w:type="dxa"/>
            <w:shd w:val="clear" w:color="auto" w:fill="auto"/>
          </w:tcPr>
          <w:p w14:paraId="4F4312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1B2D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BC6A4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345251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ABD4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0E4A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2DAB12" w14:textId="77777777" w:rsidTr="00617B3E">
        <w:tc>
          <w:tcPr>
            <w:tcW w:w="1573" w:type="dxa"/>
            <w:shd w:val="clear" w:color="auto" w:fill="auto"/>
          </w:tcPr>
          <w:p w14:paraId="04DE2899" w14:textId="77777777" w:rsidR="003B5845" w:rsidRPr="00634625" w:rsidRDefault="003B5845" w:rsidP="00617B3E">
            <w:pPr>
              <w:pStyle w:val="SmallStandard"/>
            </w:pPr>
            <w:r>
              <w:t>PartVersion</w:t>
            </w:r>
          </w:p>
        </w:tc>
        <w:tc>
          <w:tcPr>
            <w:tcW w:w="1574" w:type="dxa"/>
            <w:shd w:val="clear" w:color="auto" w:fill="auto"/>
          </w:tcPr>
          <w:p w14:paraId="59C8380B" w14:textId="77777777" w:rsidR="003B5845" w:rsidRPr="00132C43" w:rsidRDefault="003B5845" w:rsidP="00617B3E">
            <w:pPr>
              <w:pStyle w:val="SmallStandard"/>
            </w:pPr>
            <w:r>
              <w:t>alternativePartVersions</w:t>
            </w:r>
          </w:p>
        </w:tc>
        <w:tc>
          <w:tcPr>
            <w:tcW w:w="708" w:type="dxa"/>
            <w:shd w:val="clear" w:color="auto" w:fill="auto"/>
          </w:tcPr>
          <w:p w14:paraId="711ADC41" w14:textId="77777777" w:rsidR="003B5845" w:rsidRPr="00D331EF" w:rsidRDefault="003B5845" w:rsidP="00617B3E">
            <w:pPr>
              <w:pStyle w:val="SmallStandard"/>
            </w:pPr>
            <w:r w:rsidRPr="00574783">
              <w:t>0..*</w:t>
            </w:r>
          </w:p>
        </w:tc>
        <w:tc>
          <w:tcPr>
            <w:tcW w:w="709" w:type="dxa"/>
            <w:shd w:val="clear" w:color="auto" w:fill="auto"/>
          </w:tcPr>
          <w:p w14:paraId="2E8096C9" w14:textId="77777777" w:rsidR="003B5845" w:rsidRPr="004A00BD" w:rsidRDefault="003B5845" w:rsidP="00617B3E">
            <w:pPr>
              <w:rPr>
                <w:sz w:val="22"/>
              </w:rPr>
            </w:pPr>
          </w:p>
        </w:tc>
        <w:tc>
          <w:tcPr>
            <w:tcW w:w="567" w:type="dxa"/>
            <w:shd w:val="clear" w:color="auto" w:fill="auto"/>
          </w:tcPr>
          <w:p w14:paraId="16256986" w14:textId="77777777" w:rsidR="003B5845" w:rsidRPr="00D331EF" w:rsidRDefault="003B5845" w:rsidP="00617B3E">
            <w:pPr>
              <w:pStyle w:val="SmallStandard"/>
            </w:pPr>
            <w:r>
              <w:t>N</w:t>
            </w:r>
          </w:p>
        </w:tc>
        <w:tc>
          <w:tcPr>
            <w:tcW w:w="3969" w:type="dxa"/>
            <w:shd w:val="clear" w:color="auto" w:fill="auto"/>
          </w:tcPr>
          <w:p w14:paraId="344DFE9D" w14:textId="77777777" w:rsidR="003B5845" w:rsidRPr="004A00BD" w:rsidRDefault="003B5845" w:rsidP="00617B3E">
            <w:pPr>
              <w:rPr>
                <w:sz w:val="22"/>
              </w:rPr>
            </w:pPr>
          </w:p>
        </w:tc>
      </w:tr>
    </w:tbl>
    <w:p w14:paraId="0608A9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CA9524" w14:textId="77777777" w:rsidTr="00617B3E">
        <w:tc>
          <w:tcPr>
            <w:tcW w:w="2296" w:type="dxa"/>
            <w:gridSpan w:val="2"/>
            <w:shd w:val="clear" w:color="auto" w:fill="auto"/>
          </w:tcPr>
          <w:p w14:paraId="15671CA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C2095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CC8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02CFB6" w14:textId="77777777" w:rsidTr="00617B3E">
        <w:tc>
          <w:tcPr>
            <w:tcW w:w="1588" w:type="dxa"/>
            <w:shd w:val="clear" w:color="auto" w:fill="auto"/>
          </w:tcPr>
          <w:p w14:paraId="7DC85C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9BD17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BFFBF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328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FED5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405B7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292A5D" w14:textId="77777777" w:rsidTr="00617B3E">
        <w:tc>
          <w:tcPr>
            <w:tcW w:w="1588" w:type="dxa"/>
            <w:shd w:val="clear" w:color="auto" w:fill="auto"/>
          </w:tcPr>
          <w:p w14:paraId="48E731FD" w14:textId="77777777" w:rsidR="003B5845" w:rsidRPr="00634625" w:rsidRDefault="003B5845" w:rsidP="00617B3E">
            <w:pPr>
              <w:pStyle w:val="SmallStandard"/>
            </w:pPr>
            <w:r>
              <w:t>PartUsage</w:t>
            </w:r>
          </w:p>
        </w:tc>
        <w:tc>
          <w:tcPr>
            <w:tcW w:w="708" w:type="dxa"/>
            <w:shd w:val="clear" w:color="auto" w:fill="auto"/>
          </w:tcPr>
          <w:p w14:paraId="68758B94" w14:textId="77777777" w:rsidR="003B5845" w:rsidRPr="004A00BD" w:rsidRDefault="003B5845" w:rsidP="00617B3E">
            <w:pPr>
              <w:rPr>
                <w:sz w:val="22"/>
              </w:rPr>
            </w:pPr>
          </w:p>
        </w:tc>
        <w:tc>
          <w:tcPr>
            <w:tcW w:w="1560" w:type="dxa"/>
            <w:shd w:val="clear" w:color="auto" w:fill="auto"/>
          </w:tcPr>
          <w:p w14:paraId="00789059" w14:textId="77777777" w:rsidR="003B5845" w:rsidRPr="00132C43" w:rsidRDefault="003B5845" w:rsidP="00617B3E">
            <w:pPr>
              <w:pStyle w:val="SmallStandard"/>
            </w:pPr>
            <w:r>
              <w:t>partSubstitution</w:t>
            </w:r>
          </w:p>
        </w:tc>
        <w:tc>
          <w:tcPr>
            <w:tcW w:w="708" w:type="dxa"/>
            <w:shd w:val="clear" w:color="auto" w:fill="auto"/>
          </w:tcPr>
          <w:p w14:paraId="2C46692B" w14:textId="77777777" w:rsidR="003B5845" w:rsidRPr="00D331EF" w:rsidRDefault="003B5845" w:rsidP="00617B3E">
            <w:pPr>
              <w:pStyle w:val="SmallStandard"/>
            </w:pPr>
            <w:r w:rsidRPr="00D01517">
              <w:t>0..1</w:t>
            </w:r>
          </w:p>
        </w:tc>
        <w:tc>
          <w:tcPr>
            <w:tcW w:w="567" w:type="dxa"/>
            <w:shd w:val="clear" w:color="auto" w:fill="auto"/>
          </w:tcPr>
          <w:p w14:paraId="243D715D" w14:textId="77777777" w:rsidR="003B5845" w:rsidRPr="00D331EF" w:rsidRDefault="003B5845" w:rsidP="00617B3E">
            <w:pPr>
              <w:pStyle w:val="SmallStandard"/>
            </w:pPr>
            <w:r>
              <w:t>N</w:t>
            </w:r>
          </w:p>
        </w:tc>
        <w:tc>
          <w:tcPr>
            <w:tcW w:w="3969" w:type="dxa"/>
            <w:shd w:val="clear" w:color="auto" w:fill="auto"/>
          </w:tcPr>
          <w:p w14:paraId="6432BA7D" w14:textId="77777777" w:rsidR="003B5845" w:rsidRPr="004A00BD" w:rsidRDefault="003B5845" w:rsidP="00617B3E">
            <w:pPr>
              <w:rPr>
                <w:sz w:val="22"/>
              </w:rPr>
            </w:pPr>
          </w:p>
        </w:tc>
      </w:tr>
    </w:tbl>
    <w:p w14:paraId="0B4ADE9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7" w:name="_b434b827483eaa40d7cc5f82fb9cd5de"/>
      <w:r>
        <w:rPr>
          <w:lang w:val="en-GB"/>
        </w:rPr>
        <w:t>PartVersion</w:t>
      </w:r>
      <w:bookmarkEnd w:id="1027"/>
    </w:p>
    <w:p w14:paraId="524A3885" w14:textId="77777777" w:rsidR="003B5845" w:rsidRPr="00A518C2" w:rsidRDefault="003B5845" w:rsidP="003B5845">
      <w:pPr>
        <w:rPr>
          <w:lang w:val="en-GB"/>
        </w:rPr>
      </w:pPr>
      <w:r w:rsidRPr="00A518C2">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046735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0C255B" w14:textId="77777777" w:rsidTr="00617B3E">
        <w:tc>
          <w:tcPr>
            <w:tcW w:w="2013" w:type="dxa"/>
            <w:shd w:val="clear" w:color="auto" w:fill="auto"/>
            <w:tcMar>
              <w:top w:w="28" w:type="dxa"/>
              <w:left w:w="28" w:type="dxa"/>
              <w:bottom w:w="28" w:type="dxa"/>
              <w:right w:w="28" w:type="dxa"/>
            </w:tcMar>
          </w:tcPr>
          <w:p w14:paraId="06712B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AC8F8F"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1294978F" w14:textId="77777777" w:rsidTr="00617B3E">
        <w:tc>
          <w:tcPr>
            <w:tcW w:w="2013" w:type="dxa"/>
            <w:shd w:val="clear" w:color="auto" w:fill="auto"/>
            <w:tcMar>
              <w:top w:w="28" w:type="dxa"/>
              <w:left w:w="28" w:type="dxa"/>
              <w:bottom w:w="28" w:type="dxa"/>
              <w:right w:w="28" w:type="dxa"/>
            </w:tcMar>
          </w:tcPr>
          <w:p w14:paraId="56020E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E18ABF" w14:textId="77777777" w:rsidR="003B5845" w:rsidRPr="004A00BD" w:rsidRDefault="003B5845" w:rsidP="00617B3E">
            <w:pPr>
              <w:rPr>
                <w:sz w:val="22"/>
              </w:rPr>
            </w:pPr>
          </w:p>
        </w:tc>
      </w:tr>
      <w:tr w:rsidR="003B5845" w:rsidRPr="008359F5" w14:paraId="538C39CC" w14:textId="77777777" w:rsidTr="00617B3E">
        <w:tc>
          <w:tcPr>
            <w:tcW w:w="2013" w:type="dxa"/>
            <w:shd w:val="clear" w:color="auto" w:fill="auto"/>
            <w:tcMar>
              <w:top w:w="28" w:type="dxa"/>
              <w:left w:w="28" w:type="dxa"/>
              <w:bottom w:w="28" w:type="dxa"/>
              <w:right w:w="28" w:type="dxa"/>
            </w:tcMar>
          </w:tcPr>
          <w:p w14:paraId="6986F8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7FAC4" w14:textId="77777777" w:rsidR="003B5845" w:rsidRPr="000437C1" w:rsidRDefault="003B5845" w:rsidP="00617B3E">
            <w:pPr>
              <w:pStyle w:val="SmallStandard"/>
            </w:pPr>
            <w:r>
              <w:t>false</w:t>
            </w:r>
          </w:p>
        </w:tc>
      </w:tr>
    </w:tbl>
    <w:p w14:paraId="459226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2AAF9B" w14:textId="77777777" w:rsidTr="00617B3E">
        <w:tc>
          <w:tcPr>
            <w:tcW w:w="2013" w:type="dxa"/>
            <w:shd w:val="clear" w:color="auto" w:fill="auto"/>
            <w:tcMar>
              <w:top w:w="28" w:type="dxa"/>
              <w:left w:w="28" w:type="dxa"/>
              <w:bottom w:w="28" w:type="dxa"/>
              <w:right w:w="28" w:type="dxa"/>
            </w:tcMar>
          </w:tcPr>
          <w:p w14:paraId="12CA532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4F33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5406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7C2F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C7FBCB" w14:textId="77777777" w:rsidTr="00617B3E">
        <w:tc>
          <w:tcPr>
            <w:tcW w:w="2013" w:type="dxa"/>
            <w:shd w:val="clear" w:color="auto" w:fill="auto"/>
            <w:tcMar>
              <w:top w:w="28" w:type="dxa"/>
              <w:left w:w="28" w:type="dxa"/>
              <w:bottom w:w="28" w:type="dxa"/>
              <w:right w:w="28" w:type="dxa"/>
            </w:tcMar>
          </w:tcPr>
          <w:p w14:paraId="259FBA7B" w14:textId="77777777" w:rsidR="003B5845" w:rsidRPr="00620BBE" w:rsidRDefault="003B5845" w:rsidP="00617B3E">
            <w:pPr>
              <w:pStyle w:val="SmallStandard"/>
            </w:pPr>
            <w:bookmarkStart w:id="1028" w:name="_Hlk31532975"/>
            <w:r w:rsidRPr="00620BBE">
              <w:t>partNumber</w:t>
            </w:r>
            <w:bookmarkEnd w:id="1028"/>
          </w:p>
        </w:tc>
        <w:tc>
          <w:tcPr>
            <w:tcW w:w="1559" w:type="dxa"/>
            <w:shd w:val="clear" w:color="auto" w:fill="auto"/>
            <w:tcMar>
              <w:top w:w="28" w:type="dxa"/>
              <w:left w:w="28" w:type="dxa"/>
              <w:bottom w:w="28" w:type="dxa"/>
              <w:right w:w="28" w:type="dxa"/>
            </w:tcMar>
          </w:tcPr>
          <w:p w14:paraId="7BC1CD1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E68F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1C03BC" w14:textId="77777777" w:rsidR="003B5845" w:rsidRPr="004A00BD" w:rsidRDefault="003B5845" w:rsidP="00617B3E">
            <w:pPr>
              <w:jc w:val="left"/>
              <w:rPr>
                <w:sz w:val="22"/>
                <w:lang w:val="en-GB"/>
              </w:rPr>
            </w:pPr>
            <w:r w:rsidRPr="004A00BD">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3B5845" w:rsidRPr="004A00BD" w14:paraId="780C550A" w14:textId="77777777" w:rsidTr="00617B3E">
        <w:tc>
          <w:tcPr>
            <w:tcW w:w="2013" w:type="dxa"/>
            <w:shd w:val="clear" w:color="auto" w:fill="auto"/>
            <w:tcMar>
              <w:top w:w="28" w:type="dxa"/>
              <w:left w:w="28" w:type="dxa"/>
              <w:bottom w:w="28" w:type="dxa"/>
              <w:right w:w="28" w:type="dxa"/>
            </w:tcMar>
          </w:tcPr>
          <w:p w14:paraId="181372F1" w14:textId="77777777" w:rsidR="003B5845" w:rsidRPr="00620BBE" w:rsidRDefault="003B5845" w:rsidP="00617B3E">
            <w:pPr>
              <w:pStyle w:val="SmallStandard"/>
            </w:pPr>
            <w:r w:rsidRPr="00620BBE">
              <w:t>partVersion</w:t>
            </w:r>
          </w:p>
        </w:tc>
        <w:tc>
          <w:tcPr>
            <w:tcW w:w="1559" w:type="dxa"/>
            <w:shd w:val="clear" w:color="auto" w:fill="auto"/>
            <w:tcMar>
              <w:top w:w="28" w:type="dxa"/>
              <w:left w:w="28" w:type="dxa"/>
              <w:bottom w:w="28" w:type="dxa"/>
              <w:right w:w="28" w:type="dxa"/>
            </w:tcMar>
          </w:tcPr>
          <w:p w14:paraId="3D2D330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A0ABB0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B6CE11" w14:textId="77777777" w:rsidR="003B5845" w:rsidRPr="004A00BD" w:rsidRDefault="003B5845" w:rsidP="00617B3E">
            <w:pPr>
              <w:jc w:val="left"/>
              <w:rPr>
                <w:sz w:val="22"/>
                <w:lang w:val="en-GB"/>
              </w:rPr>
            </w:pPr>
            <w:r w:rsidRPr="004A00BD">
              <w:rPr>
                <w:sz w:val="16"/>
                <w:szCs w:val="16"/>
                <w:lang w:val="en-GB"/>
              </w:rPr>
              <w:t>The partVersion specifies the version index of a part (see also partNumber).</w:t>
            </w:r>
          </w:p>
        </w:tc>
      </w:tr>
      <w:tr w:rsidR="003B5845" w:rsidRPr="004A00BD" w14:paraId="40E5BF76" w14:textId="77777777" w:rsidTr="00617B3E">
        <w:tc>
          <w:tcPr>
            <w:tcW w:w="2013" w:type="dxa"/>
            <w:shd w:val="clear" w:color="auto" w:fill="auto"/>
            <w:tcMar>
              <w:top w:w="28" w:type="dxa"/>
              <w:left w:w="28" w:type="dxa"/>
              <w:bottom w:w="28" w:type="dxa"/>
              <w:right w:w="28" w:type="dxa"/>
            </w:tcMar>
          </w:tcPr>
          <w:p w14:paraId="0C274BEF" w14:textId="77777777" w:rsidR="003B5845" w:rsidRPr="00620BBE" w:rsidRDefault="003B5845" w:rsidP="00617B3E">
            <w:pPr>
              <w:pStyle w:val="SmallStandard"/>
            </w:pPr>
            <w:r w:rsidRPr="00620BBE">
              <w:t>primaryPartType</w:t>
            </w:r>
          </w:p>
        </w:tc>
        <w:tc>
          <w:tcPr>
            <w:tcW w:w="1559" w:type="dxa"/>
            <w:shd w:val="clear" w:color="auto" w:fill="auto"/>
            <w:tcMar>
              <w:top w:w="28" w:type="dxa"/>
              <w:left w:w="28" w:type="dxa"/>
              <w:bottom w:w="28" w:type="dxa"/>
              <w:right w:w="28" w:type="dxa"/>
            </w:tcMar>
          </w:tcPr>
          <w:p w14:paraId="5A98C77F"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322A2B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FE736" w14:textId="77777777" w:rsidR="003B5845" w:rsidRPr="004A00BD" w:rsidRDefault="003B5845" w:rsidP="00617B3E">
            <w:pPr>
              <w:jc w:val="left"/>
              <w:rPr>
                <w:sz w:val="22"/>
                <w:lang w:val="en-GB"/>
              </w:rPr>
            </w:pPr>
            <w:r w:rsidRPr="004A00BD">
              <w:rPr>
                <w:sz w:val="16"/>
                <w:szCs w:val="16"/>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3B5845" w:rsidRPr="006675E2" w14:paraId="59FDD487" w14:textId="77777777" w:rsidTr="00617B3E">
        <w:tc>
          <w:tcPr>
            <w:tcW w:w="2013" w:type="dxa"/>
            <w:shd w:val="clear" w:color="auto" w:fill="auto"/>
            <w:tcMar>
              <w:top w:w="28" w:type="dxa"/>
              <w:left w:w="28" w:type="dxa"/>
              <w:bottom w:w="28" w:type="dxa"/>
              <w:right w:w="28" w:type="dxa"/>
            </w:tcMar>
          </w:tcPr>
          <w:p w14:paraId="48EED83A" w14:textId="77777777" w:rsidR="003B5845" w:rsidRPr="00620BBE" w:rsidRDefault="003B5845" w:rsidP="00617B3E">
            <w:pPr>
              <w:pStyle w:val="SmallStandard"/>
            </w:pPr>
            <w:r w:rsidRPr="00620BBE">
              <w:lastRenderedPageBreak/>
              <w:t>isPreferredPart</w:t>
            </w:r>
          </w:p>
        </w:tc>
        <w:tc>
          <w:tcPr>
            <w:tcW w:w="1559" w:type="dxa"/>
            <w:shd w:val="clear" w:color="auto" w:fill="auto"/>
            <w:tcMar>
              <w:top w:w="28" w:type="dxa"/>
              <w:left w:w="28" w:type="dxa"/>
              <w:bottom w:w="28" w:type="dxa"/>
              <w:right w:w="28" w:type="dxa"/>
            </w:tcMar>
          </w:tcPr>
          <w:p w14:paraId="0DE9F2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F7B3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AAC96A" w14:textId="77777777" w:rsidR="003B5845" w:rsidRPr="004A00BD" w:rsidRDefault="003B5845" w:rsidP="00617B3E">
            <w:pPr>
              <w:jc w:val="left"/>
              <w:rPr>
                <w:sz w:val="22"/>
              </w:rPr>
            </w:pPr>
            <w:r w:rsidRPr="004A00BD">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sidRPr="004A00BD">
              <w:rPr>
                <w:sz w:val="16"/>
                <w:szCs w:val="16"/>
              </w:rPr>
              <w:t>(see KBLFRM-311)</w:t>
            </w:r>
          </w:p>
        </w:tc>
      </w:tr>
      <w:tr w:rsidR="003B5845" w:rsidRPr="004A00BD" w14:paraId="5F4CA256" w14:textId="77777777" w:rsidTr="00617B3E">
        <w:tc>
          <w:tcPr>
            <w:tcW w:w="2013" w:type="dxa"/>
            <w:shd w:val="clear" w:color="auto" w:fill="auto"/>
            <w:tcMar>
              <w:top w:w="28" w:type="dxa"/>
              <w:left w:w="28" w:type="dxa"/>
              <w:bottom w:w="28" w:type="dxa"/>
              <w:right w:w="28" w:type="dxa"/>
            </w:tcMar>
          </w:tcPr>
          <w:p w14:paraId="79CF23E5" w14:textId="77777777" w:rsidR="003B5845" w:rsidRPr="00620BBE" w:rsidRDefault="003B5845" w:rsidP="00617B3E">
            <w:pPr>
              <w:pStyle w:val="SmallStandard"/>
            </w:pPr>
            <w:r w:rsidRPr="00620BBE">
              <w:t>preferredUseCase</w:t>
            </w:r>
          </w:p>
        </w:tc>
        <w:tc>
          <w:tcPr>
            <w:tcW w:w="1559" w:type="dxa"/>
            <w:shd w:val="clear" w:color="auto" w:fill="auto"/>
            <w:tcMar>
              <w:top w:w="28" w:type="dxa"/>
              <w:left w:w="28" w:type="dxa"/>
              <w:bottom w:w="28" w:type="dxa"/>
              <w:right w:w="28" w:type="dxa"/>
            </w:tcMar>
          </w:tcPr>
          <w:p w14:paraId="1AA0F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DABE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C435B2" w14:textId="77777777" w:rsidR="003B5845" w:rsidRPr="004A00BD" w:rsidRDefault="003B5845" w:rsidP="00617B3E">
            <w:pPr>
              <w:jc w:val="left"/>
              <w:rPr>
                <w:sz w:val="22"/>
                <w:lang w:val="en-GB"/>
              </w:rPr>
            </w:pPr>
            <w:r w:rsidRPr="004A00BD">
              <w:rPr>
                <w:sz w:val="16"/>
                <w:szCs w:val="16"/>
                <w:lang w:val="en-GB"/>
              </w:rPr>
              <w:t>Defines the function for which the part was initially designed. (e.g. "Grommet for Hatch", "...passenger compartment",...) This is an important information for searching and selecting parts in the context of KOMP.</w:t>
            </w:r>
          </w:p>
        </w:tc>
      </w:tr>
      <w:tr w:rsidR="003B5845" w:rsidRPr="006675E2" w14:paraId="0303F017" w14:textId="77777777" w:rsidTr="00617B3E">
        <w:tc>
          <w:tcPr>
            <w:tcW w:w="2013" w:type="dxa"/>
            <w:shd w:val="clear" w:color="auto" w:fill="auto"/>
            <w:tcMar>
              <w:top w:w="28" w:type="dxa"/>
              <w:left w:w="28" w:type="dxa"/>
              <w:bottom w:w="28" w:type="dxa"/>
              <w:right w:w="28" w:type="dxa"/>
            </w:tcMar>
          </w:tcPr>
          <w:p w14:paraId="19FCB1B0"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E395B65"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973FC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1B7CB6E" w14:textId="77777777" w:rsidR="003B5845" w:rsidRPr="004A00BD" w:rsidRDefault="003B5845" w:rsidP="00617B3E">
            <w:pPr>
              <w:jc w:val="left"/>
              <w:rPr>
                <w:sz w:val="22"/>
              </w:rPr>
            </w:pPr>
            <w:r w:rsidRPr="004A00BD">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sidRPr="004A00BD">
              <w:rPr>
                <w:sz w:val="16"/>
                <w:szCs w:val="16"/>
              </w:rPr>
              <w:t>Therefore, it does not have to be strictly unique.</w:t>
            </w:r>
          </w:p>
        </w:tc>
      </w:tr>
      <w:tr w:rsidR="003B5845" w:rsidRPr="004A00BD" w14:paraId="5810B87C" w14:textId="77777777" w:rsidTr="00617B3E">
        <w:tc>
          <w:tcPr>
            <w:tcW w:w="2013" w:type="dxa"/>
            <w:shd w:val="clear" w:color="auto" w:fill="auto"/>
            <w:tcMar>
              <w:top w:w="28" w:type="dxa"/>
              <w:left w:w="28" w:type="dxa"/>
              <w:bottom w:w="28" w:type="dxa"/>
              <w:right w:w="28" w:type="dxa"/>
            </w:tcMar>
          </w:tcPr>
          <w:p w14:paraId="491E4D84" w14:textId="77777777" w:rsidR="003B5845" w:rsidRPr="00620BBE" w:rsidRDefault="003B5845" w:rsidP="00617B3E">
            <w:pPr>
              <w:pStyle w:val="SmallStandard"/>
            </w:pPr>
            <w:r w:rsidRPr="00620BBE">
              <w:t>nature</w:t>
            </w:r>
          </w:p>
        </w:tc>
        <w:tc>
          <w:tcPr>
            <w:tcW w:w="1559" w:type="dxa"/>
            <w:shd w:val="clear" w:color="auto" w:fill="auto"/>
            <w:tcMar>
              <w:top w:w="28" w:type="dxa"/>
              <w:left w:w="28" w:type="dxa"/>
              <w:bottom w:w="28" w:type="dxa"/>
              <w:right w:w="28" w:type="dxa"/>
            </w:tcMar>
          </w:tcPr>
          <w:p w14:paraId="2A90A368" w14:textId="77777777" w:rsidR="003B5845" w:rsidRPr="008359F5" w:rsidRDefault="003B5845" w:rsidP="00617B3E">
            <w:pPr>
              <w:pStyle w:val="SmallStandard"/>
            </w:pPr>
            <w:r w:rsidRPr="00D21799">
              <w:t>PartNature</w:t>
            </w:r>
          </w:p>
        </w:tc>
        <w:tc>
          <w:tcPr>
            <w:tcW w:w="709" w:type="dxa"/>
            <w:shd w:val="clear" w:color="auto" w:fill="auto"/>
            <w:tcMar>
              <w:top w:w="28" w:type="dxa"/>
              <w:left w:w="28" w:type="dxa"/>
              <w:bottom w:w="28" w:type="dxa"/>
              <w:right w:w="28" w:type="dxa"/>
            </w:tcMar>
          </w:tcPr>
          <w:p w14:paraId="09D992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D7961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specifies how the </w:t>
            </w:r>
            <w:r w:rsidRPr="004A00BD">
              <w:rPr>
                <w:i/>
                <w:iCs/>
                <w:sz w:val="16"/>
                <w:szCs w:val="16"/>
                <w:lang w:val="en-GB"/>
              </w:rPr>
              <w:t xml:space="preserve">PartVersion </w:t>
            </w:r>
            <w:r w:rsidRPr="004A00BD">
              <w:rPr>
                <w:sz w:val="16"/>
                <w:szCs w:val="16"/>
                <w:lang w:val="en-GB"/>
              </w:rPr>
              <w:t xml:space="preserve">can be used in the different processes or the significance of the </w:t>
            </w:r>
            <w:r w:rsidRPr="004A00BD">
              <w:rPr>
                <w:i/>
                <w:iCs/>
                <w:sz w:val="16"/>
                <w:szCs w:val="16"/>
                <w:lang w:val="en-GB"/>
              </w:rPr>
              <w:t>PartVersion</w:t>
            </w:r>
            <w:r w:rsidRPr="004A00BD">
              <w:rPr>
                <w:sz w:val="16"/>
                <w:szCs w:val="16"/>
                <w:lang w:val="en-GB"/>
              </w:rPr>
              <w:t xml:space="preserve"> in the process.</w:t>
            </w:r>
          </w:p>
          <w:p w14:paraId="3BA5E80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of a </w:t>
            </w:r>
            <w:r w:rsidRPr="004A00BD">
              <w:rPr>
                <w:i/>
                <w:iCs/>
                <w:sz w:val="16"/>
                <w:szCs w:val="16"/>
                <w:lang w:val="en-GB"/>
              </w:rPr>
              <w:t>PartVersion</w:t>
            </w:r>
            <w:r w:rsidRPr="004A00BD">
              <w:rPr>
                <w:sz w:val="16"/>
                <w:szCs w:val="16"/>
                <w:lang w:val="en-GB"/>
              </w:rPr>
              <w:t xml:space="preserve"> is normally inherent and does not change. If the </w:t>
            </w:r>
            <w:r w:rsidRPr="004A00BD">
              <w:rPr>
                <w:i/>
                <w:iCs/>
                <w:sz w:val="16"/>
                <w:szCs w:val="16"/>
                <w:lang w:val="en-GB"/>
              </w:rPr>
              <w:t>nature</w:t>
            </w:r>
            <w:r w:rsidRPr="004A00BD">
              <w:rPr>
                <w:sz w:val="16"/>
                <w:szCs w:val="16"/>
                <w:lang w:val="en-GB"/>
              </w:rPr>
              <w:t xml:space="preserve"> the underlying part changes a new (other) </w:t>
            </w:r>
            <w:r w:rsidRPr="004A00BD">
              <w:rPr>
                <w:i/>
                <w:iCs/>
                <w:sz w:val="16"/>
                <w:szCs w:val="16"/>
                <w:lang w:val="en-GB"/>
              </w:rPr>
              <w:t>partNumber</w:t>
            </w:r>
            <w:r w:rsidRPr="004A00BD">
              <w:rPr>
                <w:sz w:val="16"/>
                <w:szCs w:val="16"/>
                <w:lang w:val="en-GB"/>
              </w:rPr>
              <w:t xml:space="preserve"> is assigned to the part and respectively a new </w:t>
            </w:r>
            <w:r w:rsidRPr="004A00BD">
              <w:rPr>
                <w:i/>
                <w:iCs/>
                <w:sz w:val="16"/>
                <w:szCs w:val="16"/>
                <w:lang w:val="en-GB"/>
              </w:rPr>
              <w:t>PartVersion</w:t>
            </w:r>
            <w:r w:rsidRPr="004A00BD">
              <w:rPr>
                <w:sz w:val="16"/>
                <w:szCs w:val="16"/>
                <w:lang w:val="en-GB"/>
              </w:rPr>
              <w:t xml:space="preserve"> is created.</w:t>
            </w:r>
          </w:p>
          <w:p w14:paraId="66C2BE70" w14:textId="77777777" w:rsidR="003B5845" w:rsidRPr="004A00BD" w:rsidRDefault="003B5845" w:rsidP="00617B3E">
            <w:pPr>
              <w:jc w:val="left"/>
              <w:rPr>
                <w:sz w:val="22"/>
                <w:lang w:val="en-GB"/>
              </w:rPr>
            </w:pPr>
            <w:r w:rsidRPr="004A00BD">
              <w:rPr>
                <w:sz w:val="16"/>
                <w:szCs w:val="16"/>
                <w:lang w:val="en-GB"/>
              </w:rPr>
              <w:t>It used to differentiate for example normal (productive) part numbers from preliminary (prototypic) part numbers.</w:t>
            </w:r>
          </w:p>
        </w:tc>
      </w:tr>
    </w:tbl>
    <w:p w14:paraId="148259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62C90F" w14:textId="77777777" w:rsidTr="00617B3E">
        <w:tc>
          <w:tcPr>
            <w:tcW w:w="3856" w:type="dxa"/>
            <w:gridSpan w:val="3"/>
            <w:shd w:val="clear" w:color="auto" w:fill="auto"/>
          </w:tcPr>
          <w:p w14:paraId="67A3A49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EDB96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EF67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283CA6" w14:textId="77777777" w:rsidTr="00617B3E">
        <w:tc>
          <w:tcPr>
            <w:tcW w:w="1573" w:type="dxa"/>
            <w:shd w:val="clear" w:color="auto" w:fill="auto"/>
          </w:tcPr>
          <w:p w14:paraId="58C80E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DA8A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F0DC4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3EE7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519D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14AC7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64B9EF" w14:textId="77777777" w:rsidTr="00617B3E">
        <w:tc>
          <w:tcPr>
            <w:tcW w:w="1573" w:type="dxa"/>
            <w:shd w:val="clear" w:color="auto" w:fill="auto"/>
          </w:tcPr>
          <w:p w14:paraId="6EAB7EB9" w14:textId="77777777" w:rsidR="003B5845" w:rsidRPr="00634625" w:rsidRDefault="003B5845" w:rsidP="00617B3E">
            <w:pPr>
              <w:pStyle w:val="SmallStandard"/>
            </w:pPr>
            <w:r>
              <w:t>Project</w:t>
            </w:r>
          </w:p>
        </w:tc>
        <w:tc>
          <w:tcPr>
            <w:tcW w:w="1574" w:type="dxa"/>
            <w:shd w:val="clear" w:color="auto" w:fill="auto"/>
          </w:tcPr>
          <w:p w14:paraId="442977EB" w14:textId="77777777" w:rsidR="003B5845" w:rsidRPr="00132C43" w:rsidRDefault="003B5845" w:rsidP="00617B3E">
            <w:pPr>
              <w:pStyle w:val="SmallStandard"/>
            </w:pPr>
            <w:r>
              <w:t>project</w:t>
            </w:r>
          </w:p>
        </w:tc>
        <w:tc>
          <w:tcPr>
            <w:tcW w:w="708" w:type="dxa"/>
            <w:shd w:val="clear" w:color="auto" w:fill="auto"/>
          </w:tcPr>
          <w:p w14:paraId="05EA3DD4" w14:textId="77777777" w:rsidR="003B5845" w:rsidRPr="00D331EF" w:rsidRDefault="003B5845" w:rsidP="00617B3E">
            <w:pPr>
              <w:pStyle w:val="SmallStandard"/>
            </w:pPr>
            <w:r w:rsidRPr="00574783">
              <w:t>0..1</w:t>
            </w:r>
          </w:p>
        </w:tc>
        <w:tc>
          <w:tcPr>
            <w:tcW w:w="709" w:type="dxa"/>
            <w:shd w:val="clear" w:color="auto" w:fill="auto"/>
          </w:tcPr>
          <w:p w14:paraId="06529E20" w14:textId="77777777" w:rsidR="003B5845" w:rsidRPr="00D331EF" w:rsidRDefault="003B5845" w:rsidP="00617B3E">
            <w:pPr>
              <w:pStyle w:val="SmallStandard"/>
            </w:pPr>
            <w:r w:rsidRPr="00207506">
              <w:t>0..*</w:t>
            </w:r>
          </w:p>
        </w:tc>
        <w:tc>
          <w:tcPr>
            <w:tcW w:w="567" w:type="dxa"/>
            <w:shd w:val="clear" w:color="auto" w:fill="auto"/>
          </w:tcPr>
          <w:p w14:paraId="2A88D644" w14:textId="77777777" w:rsidR="003B5845" w:rsidRPr="00D331EF" w:rsidRDefault="003B5845" w:rsidP="00617B3E">
            <w:pPr>
              <w:pStyle w:val="SmallStandard"/>
            </w:pPr>
            <w:r>
              <w:t>N</w:t>
            </w:r>
          </w:p>
        </w:tc>
        <w:tc>
          <w:tcPr>
            <w:tcW w:w="3969" w:type="dxa"/>
            <w:shd w:val="clear" w:color="auto" w:fill="auto"/>
          </w:tcPr>
          <w:p w14:paraId="5E90C1B9" w14:textId="77777777" w:rsidR="003B5845" w:rsidRDefault="003B5845" w:rsidP="00617B3E">
            <w:pPr>
              <w:pStyle w:val="SmallStandard"/>
            </w:pPr>
            <w:r w:rsidRPr="00491287">
              <w:t xml:space="preserve">References the project that develops the PartVersion. </w:t>
            </w:r>
          </w:p>
        </w:tc>
      </w:tr>
    </w:tbl>
    <w:p w14:paraId="1D3DF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5C9FE9" w14:textId="77777777" w:rsidTr="00617B3E">
        <w:tc>
          <w:tcPr>
            <w:tcW w:w="2296" w:type="dxa"/>
            <w:gridSpan w:val="2"/>
            <w:shd w:val="clear" w:color="auto" w:fill="auto"/>
          </w:tcPr>
          <w:p w14:paraId="6E1E3C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8F126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658BD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F215E3" w14:textId="77777777" w:rsidTr="00617B3E">
        <w:tc>
          <w:tcPr>
            <w:tcW w:w="1588" w:type="dxa"/>
            <w:shd w:val="clear" w:color="auto" w:fill="auto"/>
          </w:tcPr>
          <w:p w14:paraId="0D6F90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0662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BF21C1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D5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0C9C3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52CF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63D4CC" w14:textId="77777777" w:rsidTr="00617B3E">
        <w:tc>
          <w:tcPr>
            <w:tcW w:w="1588" w:type="dxa"/>
            <w:shd w:val="clear" w:color="auto" w:fill="auto"/>
          </w:tcPr>
          <w:p w14:paraId="283E9D5A" w14:textId="77777777" w:rsidR="003B5845" w:rsidRPr="00634625" w:rsidRDefault="003B5845" w:rsidP="00617B3E">
            <w:pPr>
              <w:pStyle w:val="SmallStandard"/>
            </w:pPr>
            <w:r>
              <w:t>VecContent</w:t>
            </w:r>
          </w:p>
        </w:tc>
        <w:tc>
          <w:tcPr>
            <w:tcW w:w="708" w:type="dxa"/>
            <w:shd w:val="clear" w:color="auto" w:fill="auto"/>
          </w:tcPr>
          <w:p w14:paraId="05275127" w14:textId="77777777" w:rsidR="003B5845" w:rsidRPr="00D331EF" w:rsidRDefault="003B5845" w:rsidP="00617B3E">
            <w:pPr>
              <w:pStyle w:val="SmallStandard"/>
            </w:pPr>
            <w:r w:rsidRPr="00D01517">
              <w:t>1</w:t>
            </w:r>
          </w:p>
        </w:tc>
        <w:tc>
          <w:tcPr>
            <w:tcW w:w="1560" w:type="dxa"/>
            <w:shd w:val="clear" w:color="auto" w:fill="auto"/>
          </w:tcPr>
          <w:p w14:paraId="5060F545" w14:textId="77777777" w:rsidR="003B5845" w:rsidRPr="00132C43" w:rsidRDefault="003B5845" w:rsidP="00617B3E">
            <w:pPr>
              <w:pStyle w:val="SmallStandard"/>
            </w:pPr>
            <w:r>
              <w:t>partVersion</w:t>
            </w:r>
          </w:p>
        </w:tc>
        <w:tc>
          <w:tcPr>
            <w:tcW w:w="708" w:type="dxa"/>
            <w:shd w:val="clear" w:color="auto" w:fill="auto"/>
          </w:tcPr>
          <w:p w14:paraId="32AE496F" w14:textId="77777777" w:rsidR="003B5845" w:rsidRPr="00D331EF" w:rsidRDefault="003B5845" w:rsidP="00617B3E">
            <w:pPr>
              <w:pStyle w:val="SmallStandard"/>
            </w:pPr>
            <w:r w:rsidRPr="00D01517">
              <w:t>0..*</w:t>
            </w:r>
          </w:p>
        </w:tc>
        <w:tc>
          <w:tcPr>
            <w:tcW w:w="567" w:type="dxa"/>
            <w:shd w:val="clear" w:color="auto" w:fill="auto"/>
          </w:tcPr>
          <w:p w14:paraId="6343FA58" w14:textId="77777777" w:rsidR="003B5845" w:rsidRDefault="003B5845" w:rsidP="00617B3E">
            <w:pPr>
              <w:pStyle w:val="SmallStandard"/>
            </w:pPr>
            <w:r>
              <w:t>Y</w:t>
            </w:r>
          </w:p>
        </w:tc>
        <w:tc>
          <w:tcPr>
            <w:tcW w:w="3969" w:type="dxa"/>
            <w:shd w:val="clear" w:color="auto" w:fill="auto"/>
          </w:tcPr>
          <w:p w14:paraId="41E7E5B3" w14:textId="77777777" w:rsidR="003B5845" w:rsidRDefault="003B5845" w:rsidP="00617B3E">
            <w:pPr>
              <w:pStyle w:val="SmallStandard"/>
            </w:pPr>
            <w:r w:rsidRPr="00491287">
              <w:t xml:space="preserve">Specifies the PartVersions contained in the VEC-file. </w:t>
            </w:r>
          </w:p>
        </w:tc>
      </w:tr>
      <w:tr w:rsidR="003B5845" w:rsidRPr="004A00BD" w14:paraId="44DCD3B8" w14:textId="77777777" w:rsidTr="00617B3E">
        <w:tc>
          <w:tcPr>
            <w:tcW w:w="1588" w:type="dxa"/>
            <w:shd w:val="clear" w:color="auto" w:fill="auto"/>
          </w:tcPr>
          <w:p w14:paraId="28E78EF8" w14:textId="77777777" w:rsidR="003B5845" w:rsidRPr="00634625" w:rsidRDefault="003B5845" w:rsidP="00617B3E">
            <w:pPr>
              <w:pStyle w:val="SmallStandard"/>
            </w:pPr>
            <w:r>
              <w:t>UsageConstraintSpecification</w:t>
            </w:r>
          </w:p>
        </w:tc>
        <w:tc>
          <w:tcPr>
            <w:tcW w:w="708" w:type="dxa"/>
            <w:shd w:val="clear" w:color="auto" w:fill="auto"/>
          </w:tcPr>
          <w:p w14:paraId="5664997B" w14:textId="77777777" w:rsidR="003B5845" w:rsidRPr="00D331EF" w:rsidRDefault="003B5845" w:rsidP="00617B3E">
            <w:pPr>
              <w:pStyle w:val="SmallStandard"/>
            </w:pPr>
            <w:r w:rsidRPr="00D01517">
              <w:t>0..*</w:t>
            </w:r>
          </w:p>
        </w:tc>
        <w:tc>
          <w:tcPr>
            <w:tcW w:w="1560" w:type="dxa"/>
            <w:shd w:val="clear" w:color="auto" w:fill="auto"/>
          </w:tcPr>
          <w:p w14:paraId="6C60F845" w14:textId="77777777" w:rsidR="003B5845" w:rsidRPr="00132C43" w:rsidRDefault="003B5845" w:rsidP="00617B3E">
            <w:pPr>
              <w:pStyle w:val="SmallStandard"/>
            </w:pPr>
            <w:r>
              <w:t>constrainedParts</w:t>
            </w:r>
          </w:p>
        </w:tc>
        <w:tc>
          <w:tcPr>
            <w:tcW w:w="708" w:type="dxa"/>
            <w:shd w:val="clear" w:color="auto" w:fill="auto"/>
          </w:tcPr>
          <w:p w14:paraId="5F21612E" w14:textId="77777777" w:rsidR="003B5845" w:rsidRPr="00D331EF" w:rsidRDefault="003B5845" w:rsidP="00617B3E">
            <w:pPr>
              <w:pStyle w:val="SmallStandard"/>
            </w:pPr>
            <w:r w:rsidRPr="00D01517">
              <w:t>0..*</w:t>
            </w:r>
          </w:p>
        </w:tc>
        <w:tc>
          <w:tcPr>
            <w:tcW w:w="567" w:type="dxa"/>
            <w:shd w:val="clear" w:color="auto" w:fill="auto"/>
          </w:tcPr>
          <w:p w14:paraId="1E9A1421" w14:textId="77777777" w:rsidR="003B5845" w:rsidRPr="00D331EF" w:rsidRDefault="003B5845" w:rsidP="00617B3E">
            <w:pPr>
              <w:pStyle w:val="SmallStandard"/>
            </w:pPr>
            <w:r>
              <w:t>N</w:t>
            </w:r>
          </w:p>
        </w:tc>
        <w:tc>
          <w:tcPr>
            <w:tcW w:w="3969" w:type="dxa"/>
            <w:shd w:val="clear" w:color="auto" w:fill="auto"/>
          </w:tcPr>
          <w:p w14:paraId="1802F77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PartVersions</w:t>
            </w:r>
            <w:r w:rsidRPr="004A00BD">
              <w:rPr>
                <w:sz w:val="16"/>
                <w:szCs w:val="16"/>
                <w:lang w:val="en-GB"/>
              </w:rPr>
              <w:t xml:space="preserve"> to which this </w:t>
            </w:r>
            <w:r w:rsidRPr="004A00BD">
              <w:rPr>
                <w:i/>
                <w:iCs/>
                <w:sz w:val="16"/>
                <w:szCs w:val="16"/>
                <w:lang w:val="en-GB"/>
              </w:rPr>
              <w:t>UsageConstraintSpecification</w:t>
            </w:r>
            <w:r w:rsidRPr="004A00BD">
              <w:rPr>
                <w:sz w:val="16"/>
                <w:szCs w:val="16"/>
                <w:lang w:val="en-GB"/>
              </w:rPr>
              <w:t xml:space="preserve"> applies.</w:t>
            </w:r>
          </w:p>
        </w:tc>
      </w:tr>
      <w:tr w:rsidR="003B5845" w:rsidRPr="004A00BD" w14:paraId="62AF7CDD" w14:textId="77777777" w:rsidTr="00617B3E">
        <w:tc>
          <w:tcPr>
            <w:tcW w:w="1588" w:type="dxa"/>
            <w:shd w:val="clear" w:color="auto" w:fill="auto"/>
          </w:tcPr>
          <w:p w14:paraId="66B30FDC" w14:textId="77777777" w:rsidR="003B5845" w:rsidRPr="00634625" w:rsidRDefault="003B5845" w:rsidP="00617B3E">
            <w:pPr>
              <w:pStyle w:val="SmallStandard"/>
            </w:pPr>
            <w:r>
              <w:t>TerminalPairing</w:t>
            </w:r>
          </w:p>
        </w:tc>
        <w:tc>
          <w:tcPr>
            <w:tcW w:w="708" w:type="dxa"/>
            <w:shd w:val="clear" w:color="auto" w:fill="auto"/>
          </w:tcPr>
          <w:p w14:paraId="7E7458D7" w14:textId="77777777" w:rsidR="003B5845" w:rsidRPr="00D331EF" w:rsidRDefault="003B5845" w:rsidP="00617B3E">
            <w:pPr>
              <w:pStyle w:val="SmallStandard"/>
            </w:pPr>
            <w:r w:rsidRPr="00D01517">
              <w:t>0..*</w:t>
            </w:r>
          </w:p>
        </w:tc>
        <w:tc>
          <w:tcPr>
            <w:tcW w:w="1560" w:type="dxa"/>
            <w:shd w:val="clear" w:color="auto" w:fill="auto"/>
          </w:tcPr>
          <w:p w14:paraId="50811BDA" w14:textId="77777777" w:rsidR="003B5845" w:rsidRPr="00132C43" w:rsidRDefault="003B5845" w:rsidP="00617B3E">
            <w:pPr>
              <w:pStyle w:val="SmallStandard"/>
            </w:pPr>
            <w:r>
              <w:t>secondTerminal</w:t>
            </w:r>
          </w:p>
        </w:tc>
        <w:tc>
          <w:tcPr>
            <w:tcW w:w="708" w:type="dxa"/>
            <w:shd w:val="clear" w:color="auto" w:fill="auto"/>
          </w:tcPr>
          <w:p w14:paraId="04165BD5" w14:textId="77777777" w:rsidR="003B5845" w:rsidRPr="00D331EF" w:rsidRDefault="003B5845" w:rsidP="00617B3E">
            <w:pPr>
              <w:pStyle w:val="SmallStandard"/>
            </w:pPr>
            <w:r w:rsidRPr="00D01517">
              <w:t>1</w:t>
            </w:r>
          </w:p>
        </w:tc>
        <w:tc>
          <w:tcPr>
            <w:tcW w:w="567" w:type="dxa"/>
            <w:shd w:val="clear" w:color="auto" w:fill="auto"/>
          </w:tcPr>
          <w:p w14:paraId="68CDA17D" w14:textId="77777777" w:rsidR="003B5845" w:rsidRPr="00D331EF" w:rsidRDefault="003B5845" w:rsidP="00617B3E">
            <w:pPr>
              <w:pStyle w:val="SmallStandard"/>
            </w:pPr>
            <w:r>
              <w:t>N</w:t>
            </w:r>
          </w:p>
        </w:tc>
        <w:tc>
          <w:tcPr>
            <w:tcW w:w="3969" w:type="dxa"/>
            <w:shd w:val="clear" w:color="auto" w:fill="auto"/>
          </w:tcPr>
          <w:p w14:paraId="33B93192"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75606530" w14:textId="77777777" w:rsidTr="00617B3E">
        <w:tc>
          <w:tcPr>
            <w:tcW w:w="1588" w:type="dxa"/>
            <w:shd w:val="clear" w:color="auto" w:fill="auto"/>
          </w:tcPr>
          <w:p w14:paraId="0156076D" w14:textId="77777777" w:rsidR="003B5845" w:rsidRPr="00634625" w:rsidRDefault="003B5845" w:rsidP="00617B3E">
            <w:pPr>
              <w:pStyle w:val="SmallStandard"/>
            </w:pPr>
            <w:r>
              <w:t>SheetOrChapter</w:t>
            </w:r>
          </w:p>
        </w:tc>
        <w:tc>
          <w:tcPr>
            <w:tcW w:w="708" w:type="dxa"/>
            <w:shd w:val="clear" w:color="auto" w:fill="auto"/>
          </w:tcPr>
          <w:p w14:paraId="5C678B9B" w14:textId="77777777" w:rsidR="003B5845" w:rsidRPr="00D331EF" w:rsidRDefault="003B5845" w:rsidP="00617B3E">
            <w:pPr>
              <w:pStyle w:val="SmallStandard"/>
            </w:pPr>
            <w:r w:rsidRPr="00D01517">
              <w:t>0..*</w:t>
            </w:r>
          </w:p>
        </w:tc>
        <w:tc>
          <w:tcPr>
            <w:tcW w:w="1560" w:type="dxa"/>
            <w:shd w:val="clear" w:color="auto" w:fill="auto"/>
          </w:tcPr>
          <w:p w14:paraId="0B639D31" w14:textId="77777777" w:rsidR="003B5845" w:rsidRPr="00132C43" w:rsidRDefault="003B5845" w:rsidP="00617B3E">
            <w:pPr>
              <w:pStyle w:val="SmallStandard"/>
            </w:pPr>
            <w:r>
              <w:t>referencedPart</w:t>
            </w:r>
          </w:p>
        </w:tc>
        <w:tc>
          <w:tcPr>
            <w:tcW w:w="708" w:type="dxa"/>
            <w:shd w:val="clear" w:color="auto" w:fill="auto"/>
          </w:tcPr>
          <w:p w14:paraId="0792249D" w14:textId="77777777" w:rsidR="003B5845" w:rsidRPr="00D331EF" w:rsidRDefault="003B5845" w:rsidP="00617B3E">
            <w:pPr>
              <w:pStyle w:val="SmallStandard"/>
            </w:pPr>
            <w:r w:rsidRPr="00D01517">
              <w:t>0..*</w:t>
            </w:r>
          </w:p>
        </w:tc>
        <w:tc>
          <w:tcPr>
            <w:tcW w:w="567" w:type="dxa"/>
            <w:shd w:val="clear" w:color="auto" w:fill="auto"/>
          </w:tcPr>
          <w:p w14:paraId="0C935D46" w14:textId="77777777" w:rsidR="003B5845" w:rsidRPr="00D331EF" w:rsidRDefault="003B5845" w:rsidP="00617B3E">
            <w:pPr>
              <w:pStyle w:val="SmallStandard"/>
            </w:pPr>
            <w:r>
              <w:t>N</w:t>
            </w:r>
          </w:p>
        </w:tc>
        <w:tc>
          <w:tcPr>
            <w:tcW w:w="3969" w:type="dxa"/>
            <w:shd w:val="clear" w:color="auto" w:fill="auto"/>
          </w:tcPr>
          <w:p w14:paraId="0C6E0FCA" w14:textId="77777777" w:rsidR="003B5845" w:rsidRDefault="003B5845" w:rsidP="00617B3E">
            <w:pPr>
              <w:pStyle w:val="SmallStandard"/>
            </w:pPr>
            <w:r w:rsidRPr="00491287">
              <w:t xml:space="preserve">The association is an informative link which PartVersions are described by the SheetOrChapter. </w:t>
            </w:r>
          </w:p>
        </w:tc>
      </w:tr>
      <w:tr w:rsidR="003B5845" w:rsidRPr="004A00BD" w14:paraId="16150F35" w14:textId="77777777" w:rsidTr="00617B3E">
        <w:tc>
          <w:tcPr>
            <w:tcW w:w="1588" w:type="dxa"/>
            <w:shd w:val="clear" w:color="auto" w:fill="auto"/>
          </w:tcPr>
          <w:p w14:paraId="0E16D41B" w14:textId="77777777" w:rsidR="003B5845" w:rsidRPr="00634625" w:rsidRDefault="003B5845" w:rsidP="00617B3E">
            <w:pPr>
              <w:pStyle w:val="SmallStandard"/>
            </w:pPr>
            <w:r>
              <w:t>PartRelation</w:t>
            </w:r>
          </w:p>
        </w:tc>
        <w:tc>
          <w:tcPr>
            <w:tcW w:w="708" w:type="dxa"/>
            <w:shd w:val="clear" w:color="auto" w:fill="auto"/>
          </w:tcPr>
          <w:p w14:paraId="1CD3D86B" w14:textId="77777777" w:rsidR="003B5845" w:rsidRPr="00D331EF" w:rsidRDefault="003B5845" w:rsidP="00617B3E">
            <w:pPr>
              <w:pStyle w:val="SmallStandard"/>
            </w:pPr>
            <w:r w:rsidRPr="00D01517">
              <w:t>0..*</w:t>
            </w:r>
          </w:p>
        </w:tc>
        <w:tc>
          <w:tcPr>
            <w:tcW w:w="1560" w:type="dxa"/>
            <w:shd w:val="clear" w:color="auto" w:fill="auto"/>
          </w:tcPr>
          <w:p w14:paraId="062234BA" w14:textId="77777777" w:rsidR="003B5845" w:rsidRPr="00132C43" w:rsidRDefault="003B5845" w:rsidP="00617B3E">
            <w:pPr>
              <w:pStyle w:val="SmallStandard"/>
            </w:pPr>
            <w:r>
              <w:t>accessoryPart</w:t>
            </w:r>
          </w:p>
        </w:tc>
        <w:tc>
          <w:tcPr>
            <w:tcW w:w="708" w:type="dxa"/>
            <w:shd w:val="clear" w:color="auto" w:fill="auto"/>
          </w:tcPr>
          <w:p w14:paraId="694D6B5B" w14:textId="77777777" w:rsidR="003B5845" w:rsidRPr="00D331EF" w:rsidRDefault="003B5845" w:rsidP="00617B3E">
            <w:pPr>
              <w:pStyle w:val="SmallStandard"/>
            </w:pPr>
            <w:r w:rsidRPr="00D01517">
              <w:t>1..*</w:t>
            </w:r>
          </w:p>
        </w:tc>
        <w:tc>
          <w:tcPr>
            <w:tcW w:w="567" w:type="dxa"/>
            <w:shd w:val="clear" w:color="auto" w:fill="auto"/>
          </w:tcPr>
          <w:p w14:paraId="5A1C6D34" w14:textId="77777777" w:rsidR="003B5845" w:rsidRPr="00D331EF" w:rsidRDefault="003B5845" w:rsidP="00617B3E">
            <w:pPr>
              <w:pStyle w:val="SmallStandard"/>
            </w:pPr>
            <w:r>
              <w:t>N</w:t>
            </w:r>
          </w:p>
        </w:tc>
        <w:tc>
          <w:tcPr>
            <w:tcW w:w="3969" w:type="dxa"/>
            <w:shd w:val="clear" w:color="auto" w:fill="auto"/>
          </w:tcPr>
          <w:p w14:paraId="0F965A5B" w14:textId="77777777" w:rsidR="003B5845" w:rsidRDefault="003B5845" w:rsidP="00617B3E">
            <w:pPr>
              <w:pStyle w:val="SmallStandard"/>
            </w:pPr>
            <w:r w:rsidRPr="00491287">
              <w:t xml:space="preserve">References the PartVersions that are related by the PartRelation. </w:t>
            </w:r>
          </w:p>
        </w:tc>
      </w:tr>
      <w:tr w:rsidR="003B5845" w:rsidRPr="00CC6307" w14:paraId="753F45CD" w14:textId="77777777" w:rsidTr="00617B3E">
        <w:tc>
          <w:tcPr>
            <w:tcW w:w="1588" w:type="dxa"/>
            <w:shd w:val="clear" w:color="auto" w:fill="auto"/>
          </w:tcPr>
          <w:p w14:paraId="40F515EE" w14:textId="77777777" w:rsidR="003B5845" w:rsidRPr="00634625" w:rsidRDefault="003B5845" w:rsidP="00617B3E">
            <w:pPr>
              <w:pStyle w:val="SmallStandard"/>
            </w:pPr>
            <w:r>
              <w:t>PartSubstitutionSpecification</w:t>
            </w:r>
          </w:p>
        </w:tc>
        <w:tc>
          <w:tcPr>
            <w:tcW w:w="708" w:type="dxa"/>
            <w:shd w:val="clear" w:color="auto" w:fill="auto"/>
          </w:tcPr>
          <w:p w14:paraId="155735B6" w14:textId="77777777" w:rsidR="003B5845" w:rsidRPr="004A00BD" w:rsidRDefault="003B5845" w:rsidP="00617B3E">
            <w:pPr>
              <w:rPr>
                <w:sz w:val="22"/>
              </w:rPr>
            </w:pPr>
          </w:p>
        </w:tc>
        <w:tc>
          <w:tcPr>
            <w:tcW w:w="1560" w:type="dxa"/>
            <w:shd w:val="clear" w:color="auto" w:fill="auto"/>
          </w:tcPr>
          <w:p w14:paraId="4DB45052" w14:textId="77777777" w:rsidR="003B5845" w:rsidRPr="00132C43" w:rsidRDefault="003B5845" w:rsidP="00617B3E">
            <w:pPr>
              <w:pStyle w:val="SmallStandard"/>
            </w:pPr>
            <w:r>
              <w:t>alternativePartVersions</w:t>
            </w:r>
          </w:p>
        </w:tc>
        <w:tc>
          <w:tcPr>
            <w:tcW w:w="708" w:type="dxa"/>
            <w:shd w:val="clear" w:color="auto" w:fill="auto"/>
          </w:tcPr>
          <w:p w14:paraId="197A4564" w14:textId="77777777" w:rsidR="003B5845" w:rsidRPr="00D331EF" w:rsidRDefault="003B5845" w:rsidP="00617B3E">
            <w:pPr>
              <w:pStyle w:val="SmallStandard"/>
            </w:pPr>
            <w:r w:rsidRPr="00D01517">
              <w:t>0..*</w:t>
            </w:r>
          </w:p>
        </w:tc>
        <w:tc>
          <w:tcPr>
            <w:tcW w:w="567" w:type="dxa"/>
            <w:shd w:val="clear" w:color="auto" w:fill="auto"/>
          </w:tcPr>
          <w:p w14:paraId="02C4BA84" w14:textId="77777777" w:rsidR="003B5845" w:rsidRPr="00D331EF" w:rsidRDefault="003B5845" w:rsidP="00617B3E">
            <w:pPr>
              <w:pStyle w:val="SmallStandard"/>
            </w:pPr>
            <w:r>
              <w:t>N</w:t>
            </w:r>
          </w:p>
        </w:tc>
        <w:tc>
          <w:tcPr>
            <w:tcW w:w="3969" w:type="dxa"/>
            <w:shd w:val="clear" w:color="auto" w:fill="auto"/>
          </w:tcPr>
          <w:p w14:paraId="5033FB5F" w14:textId="77777777" w:rsidR="003B5845" w:rsidRPr="004A00BD" w:rsidRDefault="003B5845" w:rsidP="00617B3E">
            <w:pPr>
              <w:rPr>
                <w:sz w:val="22"/>
              </w:rPr>
            </w:pPr>
          </w:p>
        </w:tc>
      </w:tr>
      <w:tr w:rsidR="003B5845" w:rsidRPr="00CC6307" w14:paraId="3A2E63A7" w14:textId="77777777" w:rsidTr="00617B3E">
        <w:tc>
          <w:tcPr>
            <w:tcW w:w="1588" w:type="dxa"/>
            <w:shd w:val="clear" w:color="auto" w:fill="auto"/>
          </w:tcPr>
          <w:p w14:paraId="1765B599" w14:textId="77777777" w:rsidR="003B5845" w:rsidRPr="00634625" w:rsidRDefault="003B5845" w:rsidP="00617B3E">
            <w:pPr>
              <w:pStyle w:val="SmallStandard"/>
            </w:pPr>
            <w:r>
              <w:t>Mapping</w:t>
            </w:r>
          </w:p>
        </w:tc>
        <w:tc>
          <w:tcPr>
            <w:tcW w:w="708" w:type="dxa"/>
            <w:shd w:val="clear" w:color="auto" w:fill="auto"/>
          </w:tcPr>
          <w:p w14:paraId="33F46641" w14:textId="77777777" w:rsidR="003B5845" w:rsidRPr="00D331EF" w:rsidRDefault="003B5845" w:rsidP="00617B3E">
            <w:pPr>
              <w:pStyle w:val="SmallStandard"/>
            </w:pPr>
            <w:r w:rsidRPr="00D01517">
              <w:t>0..*</w:t>
            </w:r>
          </w:p>
        </w:tc>
        <w:tc>
          <w:tcPr>
            <w:tcW w:w="1560" w:type="dxa"/>
            <w:shd w:val="clear" w:color="auto" w:fill="auto"/>
          </w:tcPr>
          <w:p w14:paraId="4203A3E1" w14:textId="77777777" w:rsidR="003B5845" w:rsidRPr="00132C43" w:rsidRDefault="003B5845" w:rsidP="00617B3E">
            <w:pPr>
              <w:pStyle w:val="SmallStandard"/>
            </w:pPr>
            <w:r>
              <w:t>A</w:t>
            </w:r>
          </w:p>
        </w:tc>
        <w:tc>
          <w:tcPr>
            <w:tcW w:w="708" w:type="dxa"/>
            <w:shd w:val="clear" w:color="auto" w:fill="auto"/>
          </w:tcPr>
          <w:p w14:paraId="20B2C788" w14:textId="77777777" w:rsidR="003B5845" w:rsidRPr="00D331EF" w:rsidRDefault="003B5845" w:rsidP="00617B3E">
            <w:pPr>
              <w:pStyle w:val="SmallStandard"/>
            </w:pPr>
            <w:r w:rsidRPr="00D01517">
              <w:t>1</w:t>
            </w:r>
          </w:p>
        </w:tc>
        <w:tc>
          <w:tcPr>
            <w:tcW w:w="567" w:type="dxa"/>
            <w:shd w:val="clear" w:color="auto" w:fill="auto"/>
          </w:tcPr>
          <w:p w14:paraId="059D6940" w14:textId="77777777" w:rsidR="003B5845" w:rsidRPr="00D331EF" w:rsidRDefault="003B5845" w:rsidP="00617B3E">
            <w:pPr>
              <w:pStyle w:val="SmallStandard"/>
            </w:pPr>
            <w:r>
              <w:t>N</w:t>
            </w:r>
          </w:p>
        </w:tc>
        <w:tc>
          <w:tcPr>
            <w:tcW w:w="3969" w:type="dxa"/>
            <w:shd w:val="clear" w:color="auto" w:fill="auto"/>
          </w:tcPr>
          <w:p w14:paraId="02DB829D" w14:textId="77777777" w:rsidR="003B5845" w:rsidRPr="004A00BD" w:rsidRDefault="003B5845" w:rsidP="00617B3E">
            <w:pPr>
              <w:rPr>
                <w:sz w:val="22"/>
              </w:rPr>
            </w:pPr>
          </w:p>
        </w:tc>
      </w:tr>
      <w:tr w:rsidR="003B5845" w:rsidRPr="004A00BD" w14:paraId="0C0F69BC" w14:textId="77777777" w:rsidTr="00617B3E">
        <w:tc>
          <w:tcPr>
            <w:tcW w:w="1588" w:type="dxa"/>
            <w:shd w:val="clear" w:color="auto" w:fill="auto"/>
          </w:tcPr>
          <w:p w14:paraId="20B1D45D" w14:textId="77777777" w:rsidR="003B5845" w:rsidRPr="00634625" w:rsidRDefault="003B5845" w:rsidP="00617B3E">
            <w:pPr>
              <w:pStyle w:val="SmallStandard"/>
            </w:pPr>
            <w:r>
              <w:t>PartOccurrence</w:t>
            </w:r>
          </w:p>
        </w:tc>
        <w:tc>
          <w:tcPr>
            <w:tcW w:w="708" w:type="dxa"/>
            <w:shd w:val="clear" w:color="auto" w:fill="auto"/>
          </w:tcPr>
          <w:p w14:paraId="612CC455" w14:textId="77777777" w:rsidR="003B5845" w:rsidRPr="00D331EF" w:rsidRDefault="003B5845" w:rsidP="00617B3E">
            <w:pPr>
              <w:pStyle w:val="SmallStandard"/>
            </w:pPr>
            <w:r w:rsidRPr="00D01517">
              <w:t>0..*</w:t>
            </w:r>
          </w:p>
        </w:tc>
        <w:tc>
          <w:tcPr>
            <w:tcW w:w="1560" w:type="dxa"/>
            <w:shd w:val="clear" w:color="auto" w:fill="auto"/>
          </w:tcPr>
          <w:p w14:paraId="0D74D4D6" w14:textId="77777777" w:rsidR="003B5845" w:rsidRPr="00132C43" w:rsidRDefault="003B5845" w:rsidP="00617B3E">
            <w:pPr>
              <w:pStyle w:val="SmallStandard"/>
            </w:pPr>
            <w:r>
              <w:t>part</w:t>
            </w:r>
          </w:p>
        </w:tc>
        <w:tc>
          <w:tcPr>
            <w:tcW w:w="708" w:type="dxa"/>
            <w:shd w:val="clear" w:color="auto" w:fill="auto"/>
          </w:tcPr>
          <w:p w14:paraId="5615D50E" w14:textId="77777777" w:rsidR="003B5845" w:rsidRPr="00D331EF" w:rsidRDefault="003B5845" w:rsidP="00617B3E">
            <w:pPr>
              <w:pStyle w:val="SmallStandard"/>
            </w:pPr>
            <w:r w:rsidRPr="00D01517">
              <w:t>0..1</w:t>
            </w:r>
          </w:p>
        </w:tc>
        <w:tc>
          <w:tcPr>
            <w:tcW w:w="567" w:type="dxa"/>
            <w:shd w:val="clear" w:color="auto" w:fill="auto"/>
          </w:tcPr>
          <w:p w14:paraId="1E9B6696" w14:textId="77777777" w:rsidR="003B5845" w:rsidRPr="00D331EF" w:rsidRDefault="003B5845" w:rsidP="00617B3E">
            <w:pPr>
              <w:pStyle w:val="SmallStandard"/>
            </w:pPr>
            <w:r>
              <w:t>N</w:t>
            </w:r>
          </w:p>
        </w:tc>
        <w:tc>
          <w:tcPr>
            <w:tcW w:w="3969" w:type="dxa"/>
            <w:shd w:val="clear" w:color="auto" w:fill="auto"/>
          </w:tcPr>
          <w:p w14:paraId="4ABB3C91"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0C83E9C7" w14:textId="77777777" w:rsidTr="00617B3E">
        <w:tc>
          <w:tcPr>
            <w:tcW w:w="1588" w:type="dxa"/>
            <w:shd w:val="clear" w:color="auto" w:fill="auto"/>
          </w:tcPr>
          <w:p w14:paraId="465809B8" w14:textId="77777777" w:rsidR="003B5845" w:rsidRPr="00634625" w:rsidRDefault="003B5845" w:rsidP="00617B3E">
            <w:pPr>
              <w:pStyle w:val="SmallStandard"/>
            </w:pPr>
            <w:r>
              <w:t>DocumentVersion</w:t>
            </w:r>
          </w:p>
        </w:tc>
        <w:tc>
          <w:tcPr>
            <w:tcW w:w="708" w:type="dxa"/>
            <w:shd w:val="clear" w:color="auto" w:fill="auto"/>
          </w:tcPr>
          <w:p w14:paraId="3A79A911" w14:textId="77777777" w:rsidR="003B5845" w:rsidRPr="00D331EF" w:rsidRDefault="003B5845" w:rsidP="00617B3E">
            <w:pPr>
              <w:pStyle w:val="SmallStandard"/>
            </w:pPr>
            <w:r w:rsidRPr="00D01517">
              <w:t>0..*</w:t>
            </w:r>
          </w:p>
        </w:tc>
        <w:tc>
          <w:tcPr>
            <w:tcW w:w="1560" w:type="dxa"/>
            <w:shd w:val="clear" w:color="auto" w:fill="auto"/>
          </w:tcPr>
          <w:p w14:paraId="6857C71E" w14:textId="77777777" w:rsidR="003B5845" w:rsidRPr="00132C43" w:rsidRDefault="003B5845" w:rsidP="00617B3E">
            <w:pPr>
              <w:pStyle w:val="SmallStandard"/>
            </w:pPr>
            <w:r>
              <w:t>referencedPart</w:t>
            </w:r>
          </w:p>
        </w:tc>
        <w:tc>
          <w:tcPr>
            <w:tcW w:w="708" w:type="dxa"/>
            <w:shd w:val="clear" w:color="auto" w:fill="auto"/>
          </w:tcPr>
          <w:p w14:paraId="0A7EB0DA" w14:textId="77777777" w:rsidR="003B5845" w:rsidRPr="00D331EF" w:rsidRDefault="003B5845" w:rsidP="00617B3E">
            <w:pPr>
              <w:pStyle w:val="SmallStandard"/>
            </w:pPr>
            <w:r w:rsidRPr="00D01517">
              <w:t>0..*</w:t>
            </w:r>
          </w:p>
        </w:tc>
        <w:tc>
          <w:tcPr>
            <w:tcW w:w="567" w:type="dxa"/>
            <w:shd w:val="clear" w:color="auto" w:fill="auto"/>
          </w:tcPr>
          <w:p w14:paraId="395364B3" w14:textId="77777777" w:rsidR="003B5845" w:rsidRPr="00D331EF" w:rsidRDefault="003B5845" w:rsidP="00617B3E">
            <w:pPr>
              <w:pStyle w:val="SmallStandard"/>
            </w:pPr>
            <w:r>
              <w:t>N</w:t>
            </w:r>
          </w:p>
        </w:tc>
        <w:tc>
          <w:tcPr>
            <w:tcW w:w="3969" w:type="dxa"/>
            <w:shd w:val="clear" w:color="auto" w:fill="auto"/>
          </w:tcPr>
          <w:p w14:paraId="4F4B0822"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22940B31" w14:textId="77777777" w:rsidTr="00617B3E">
        <w:tc>
          <w:tcPr>
            <w:tcW w:w="1588" w:type="dxa"/>
            <w:shd w:val="clear" w:color="auto" w:fill="auto"/>
          </w:tcPr>
          <w:p w14:paraId="3BAC4093" w14:textId="77777777" w:rsidR="003B5845" w:rsidRPr="00634625" w:rsidRDefault="003B5845" w:rsidP="00617B3E">
            <w:pPr>
              <w:pStyle w:val="SmallStandard"/>
            </w:pPr>
            <w:r>
              <w:t>PartOrUsageRelatedSpecification</w:t>
            </w:r>
          </w:p>
        </w:tc>
        <w:tc>
          <w:tcPr>
            <w:tcW w:w="708" w:type="dxa"/>
            <w:shd w:val="clear" w:color="auto" w:fill="auto"/>
          </w:tcPr>
          <w:p w14:paraId="5A36139A" w14:textId="77777777" w:rsidR="003B5845" w:rsidRPr="00D331EF" w:rsidRDefault="003B5845" w:rsidP="00617B3E">
            <w:pPr>
              <w:pStyle w:val="SmallStandard"/>
            </w:pPr>
            <w:r w:rsidRPr="00D01517">
              <w:t>0..*</w:t>
            </w:r>
          </w:p>
        </w:tc>
        <w:tc>
          <w:tcPr>
            <w:tcW w:w="1560" w:type="dxa"/>
            <w:shd w:val="clear" w:color="auto" w:fill="auto"/>
          </w:tcPr>
          <w:p w14:paraId="679AF0BB" w14:textId="77777777" w:rsidR="003B5845" w:rsidRPr="00132C43" w:rsidRDefault="003B5845" w:rsidP="00617B3E">
            <w:pPr>
              <w:pStyle w:val="SmallStandard"/>
            </w:pPr>
            <w:r>
              <w:t>describedPart</w:t>
            </w:r>
          </w:p>
        </w:tc>
        <w:tc>
          <w:tcPr>
            <w:tcW w:w="708" w:type="dxa"/>
            <w:shd w:val="clear" w:color="auto" w:fill="auto"/>
          </w:tcPr>
          <w:p w14:paraId="3E122474" w14:textId="77777777" w:rsidR="003B5845" w:rsidRPr="00D331EF" w:rsidRDefault="003B5845" w:rsidP="00617B3E">
            <w:pPr>
              <w:pStyle w:val="SmallStandard"/>
            </w:pPr>
            <w:r w:rsidRPr="00D01517">
              <w:t>0..*</w:t>
            </w:r>
          </w:p>
        </w:tc>
        <w:tc>
          <w:tcPr>
            <w:tcW w:w="567" w:type="dxa"/>
            <w:shd w:val="clear" w:color="auto" w:fill="auto"/>
          </w:tcPr>
          <w:p w14:paraId="590D4CE8" w14:textId="77777777" w:rsidR="003B5845" w:rsidRPr="00D331EF" w:rsidRDefault="003B5845" w:rsidP="00617B3E">
            <w:pPr>
              <w:pStyle w:val="SmallStandard"/>
            </w:pPr>
            <w:r>
              <w:t>N</w:t>
            </w:r>
          </w:p>
        </w:tc>
        <w:tc>
          <w:tcPr>
            <w:tcW w:w="3969" w:type="dxa"/>
            <w:shd w:val="clear" w:color="auto" w:fill="auto"/>
          </w:tcPr>
          <w:p w14:paraId="6E4C4728" w14:textId="77777777" w:rsidR="003B5845" w:rsidRDefault="003B5845" w:rsidP="00617B3E">
            <w:pPr>
              <w:pStyle w:val="SmallStandard"/>
            </w:pPr>
            <w:r w:rsidRPr="00491287">
              <w:t>References the PartVersion(s) to which the information defined in this specification applies.</w:t>
            </w:r>
          </w:p>
          <w:p w14:paraId="7F52B26D" w14:textId="77777777" w:rsidR="003B5845" w:rsidRDefault="003B5845" w:rsidP="00617B3E">
            <w:pPr>
              <w:pStyle w:val="SmallStandard"/>
            </w:pPr>
            <w:r w:rsidRPr="00491287">
              <w:lastRenderedPageBreak/>
              <w:t>Example: If the PartOrUsageRelatedSpecification is a GeneralTechnicalPartSpecifcation and it defines that the color is "green" then all PartVersion referenced by this association are "green".</w:t>
            </w:r>
          </w:p>
        </w:tc>
      </w:tr>
      <w:tr w:rsidR="003B5845" w:rsidRPr="004A00BD" w14:paraId="23EAB8A3" w14:textId="77777777" w:rsidTr="00617B3E">
        <w:tc>
          <w:tcPr>
            <w:tcW w:w="1588" w:type="dxa"/>
            <w:shd w:val="clear" w:color="auto" w:fill="auto"/>
          </w:tcPr>
          <w:p w14:paraId="247E1990" w14:textId="77777777" w:rsidR="003B5845" w:rsidRPr="00634625" w:rsidRDefault="003B5845" w:rsidP="00617B3E">
            <w:pPr>
              <w:pStyle w:val="SmallStandard"/>
            </w:pPr>
            <w:r>
              <w:lastRenderedPageBreak/>
              <w:t>TerminalPairing</w:t>
            </w:r>
          </w:p>
        </w:tc>
        <w:tc>
          <w:tcPr>
            <w:tcW w:w="708" w:type="dxa"/>
            <w:shd w:val="clear" w:color="auto" w:fill="auto"/>
          </w:tcPr>
          <w:p w14:paraId="14A77D16" w14:textId="77777777" w:rsidR="003B5845" w:rsidRPr="00D331EF" w:rsidRDefault="003B5845" w:rsidP="00617B3E">
            <w:pPr>
              <w:pStyle w:val="SmallStandard"/>
            </w:pPr>
            <w:r w:rsidRPr="00D01517">
              <w:t>0..*</w:t>
            </w:r>
          </w:p>
        </w:tc>
        <w:tc>
          <w:tcPr>
            <w:tcW w:w="1560" w:type="dxa"/>
            <w:shd w:val="clear" w:color="auto" w:fill="auto"/>
          </w:tcPr>
          <w:p w14:paraId="78766B50" w14:textId="77777777" w:rsidR="003B5845" w:rsidRPr="00132C43" w:rsidRDefault="003B5845" w:rsidP="00617B3E">
            <w:pPr>
              <w:pStyle w:val="SmallStandard"/>
            </w:pPr>
            <w:r>
              <w:t>firstTerminal</w:t>
            </w:r>
          </w:p>
        </w:tc>
        <w:tc>
          <w:tcPr>
            <w:tcW w:w="708" w:type="dxa"/>
            <w:shd w:val="clear" w:color="auto" w:fill="auto"/>
          </w:tcPr>
          <w:p w14:paraId="71FFD059" w14:textId="77777777" w:rsidR="003B5845" w:rsidRPr="00D331EF" w:rsidRDefault="003B5845" w:rsidP="00617B3E">
            <w:pPr>
              <w:pStyle w:val="SmallStandard"/>
            </w:pPr>
            <w:r w:rsidRPr="00D01517">
              <w:t>1</w:t>
            </w:r>
          </w:p>
        </w:tc>
        <w:tc>
          <w:tcPr>
            <w:tcW w:w="567" w:type="dxa"/>
            <w:shd w:val="clear" w:color="auto" w:fill="auto"/>
          </w:tcPr>
          <w:p w14:paraId="7DE8E2EF" w14:textId="77777777" w:rsidR="003B5845" w:rsidRPr="00D331EF" w:rsidRDefault="003B5845" w:rsidP="00617B3E">
            <w:pPr>
              <w:pStyle w:val="SmallStandard"/>
            </w:pPr>
            <w:r>
              <w:t>N</w:t>
            </w:r>
          </w:p>
        </w:tc>
        <w:tc>
          <w:tcPr>
            <w:tcW w:w="3969" w:type="dxa"/>
            <w:shd w:val="clear" w:color="auto" w:fill="auto"/>
          </w:tcPr>
          <w:p w14:paraId="6A56EDB9"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r w:rsidR="003B5845" w:rsidRPr="00CC6307" w14:paraId="723250D6" w14:textId="77777777" w:rsidTr="00617B3E">
        <w:tc>
          <w:tcPr>
            <w:tcW w:w="1588" w:type="dxa"/>
            <w:shd w:val="clear" w:color="auto" w:fill="auto"/>
          </w:tcPr>
          <w:p w14:paraId="7EBA044D" w14:textId="77777777" w:rsidR="003B5845" w:rsidRPr="00634625" w:rsidRDefault="003B5845" w:rsidP="00617B3E">
            <w:pPr>
              <w:pStyle w:val="SmallStandard"/>
            </w:pPr>
            <w:r>
              <w:t>Mapping</w:t>
            </w:r>
          </w:p>
        </w:tc>
        <w:tc>
          <w:tcPr>
            <w:tcW w:w="708" w:type="dxa"/>
            <w:shd w:val="clear" w:color="auto" w:fill="auto"/>
          </w:tcPr>
          <w:p w14:paraId="4143FBED" w14:textId="77777777" w:rsidR="003B5845" w:rsidRPr="00D331EF" w:rsidRDefault="003B5845" w:rsidP="00617B3E">
            <w:pPr>
              <w:pStyle w:val="SmallStandard"/>
            </w:pPr>
            <w:r w:rsidRPr="00D01517">
              <w:t>0..*</w:t>
            </w:r>
          </w:p>
        </w:tc>
        <w:tc>
          <w:tcPr>
            <w:tcW w:w="1560" w:type="dxa"/>
            <w:shd w:val="clear" w:color="auto" w:fill="auto"/>
          </w:tcPr>
          <w:p w14:paraId="682499F9" w14:textId="77777777" w:rsidR="003B5845" w:rsidRPr="00132C43" w:rsidRDefault="003B5845" w:rsidP="00617B3E">
            <w:pPr>
              <w:pStyle w:val="SmallStandard"/>
            </w:pPr>
            <w:r>
              <w:t>B</w:t>
            </w:r>
          </w:p>
        </w:tc>
        <w:tc>
          <w:tcPr>
            <w:tcW w:w="708" w:type="dxa"/>
            <w:shd w:val="clear" w:color="auto" w:fill="auto"/>
          </w:tcPr>
          <w:p w14:paraId="5F33CE5B" w14:textId="77777777" w:rsidR="003B5845" w:rsidRPr="00D331EF" w:rsidRDefault="003B5845" w:rsidP="00617B3E">
            <w:pPr>
              <w:pStyle w:val="SmallStandard"/>
            </w:pPr>
            <w:r w:rsidRPr="00D01517">
              <w:t>1</w:t>
            </w:r>
          </w:p>
        </w:tc>
        <w:tc>
          <w:tcPr>
            <w:tcW w:w="567" w:type="dxa"/>
            <w:shd w:val="clear" w:color="auto" w:fill="auto"/>
          </w:tcPr>
          <w:p w14:paraId="61805E49" w14:textId="77777777" w:rsidR="003B5845" w:rsidRPr="00D331EF" w:rsidRDefault="003B5845" w:rsidP="00617B3E">
            <w:pPr>
              <w:pStyle w:val="SmallStandard"/>
            </w:pPr>
            <w:r>
              <w:t>N</w:t>
            </w:r>
          </w:p>
        </w:tc>
        <w:tc>
          <w:tcPr>
            <w:tcW w:w="3969" w:type="dxa"/>
            <w:shd w:val="clear" w:color="auto" w:fill="auto"/>
          </w:tcPr>
          <w:p w14:paraId="14ADFF92" w14:textId="77777777" w:rsidR="003B5845" w:rsidRPr="004A00BD" w:rsidRDefault="003B5845" w:rsidP="00617B3E">
            <w:pPr>
              <w:rPr>
                <w:sz w:val="22"/>
              </w:rPr>
            </w:pPr>
          </w:p>
        </w:tc>
      </w:tr>
    </w:tbl>
    <w:p w14:paraId="0F5428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9" w:name="_e6936f3c0fdc50c9886b0b451a5e84bd"/>
      <w:r>
        <w:rPr>
          <w:lang w:val="en-GB"/>
        </w:rPr>
        <w:t>RoutableElement</w:t>
      </w:r>
      <w:bookmarkEnd w:id="1029"/>
    </w:p>
    <w:p w14:paraId="2AB2668F" w14:textId="77777777" w:rsidR="003B5845" w:rsidRPr="00A518C2" w:rsidRDefault="003B5845" w:rsidP="003B5845">
      <w:pPr>
        <w:rPr>
          <w:lang w:val="en-GB"/>
        </w:rPr>
      </w:pPr>
      <w:r w:rsidRPr="00A518C2">
        <w:rPr>
          <w:sz w:val="18"/>
          <w:szCs w:val="18"/>
          <w:lang w:val="en-GB"/>
        </w:rPr>
        <w:t>A RoutableElement is an element that can be routed, which mean it is possible to assign it to a Path in the Topology.</w:t>
      </w:r>
    </w:p>
    <w:p w14:paraId="191555B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CF6858" w14:textId="77777777" w:rsidTr="00617B3E">
        <w:tc>
          <w:tcPr>
            <w:tcW w:w="2013" w:type="dxa"/>
            <w:shd w:val="clear" w:color="auto" w:fill="auto"/>
            <w:tcMar>
              <w:top w:w="28" w:type="dxa"/>
              <w:left w:w="28" w:type="dxa"/>
              <w:bottom w:w="28" w:type="dxa"/>
              <w:right w:w="28" w:type="dxa"/>
            </w:tcMar>
          </w:tcPr>
          <w:p w14:paraId="628618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5AA0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79C8D2" w14:textId="77777777" w:rsidTr="00617B3E">
        <w:tc>
          <w:tcPr>
            <w:tcW w:w="2013" w:type="dxa"/>
            <w:shd w:val="clear" w:color="auto" w:fill="auto"/>
            <w:tcMar>
              <w:top w:w="28" w:type="dxa"/>
              <w:left w:w="28" w:type="dxa"/>
              <w:bottom w:w="28" w:type="dxa"/>
              <w:right w:w="28" w:type="dxa"/>
            </w:tcMar>
          </w:tcPr>
          <w:p w14:paraId="37E2C7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02761C" w14:textId="77777777" w:rsidR="003B5845" w:rsidRPr="004A00BD" w:rsidRDefault="003B5845" w:rsidP="00617B3E">
            <w:pPr>
              <w:rPr>
                <w:sz w:val="22"/>
              </w:rPr>
            </w:pPr>
          </w:p>
        </w:tc>
      </w:tr>
      <w:tr w:rsidR="003B5845" w:rsidRPr="008359F5" w14:paraId="75CB5BFB" w14:textId="77777777" w:rsidTr="00617B3E">
        <w:tc>
          <w:tcPr>
            <w:tcW w:w="2013" w:type="dxa"/>
            <w:shd w:val="clear" w:color="auto" w:fill="auto"/>
            <w:tcMar>
              <w:top w:w="28" w:type="dxa"/>
              <w:left w:w="28" w:type="dxa"/>
              <w:bottom w:w="28" w:type="dxa"/>
              <w:right w:w="28" w:type="dxa"/>
            </w:tcMar>
          </w:tcPr>
          <w:p w14:paraId="7219E0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5B542AA" w14:textId="77777777" w:rsidR="003B5845" w:rsidRPr="000437C1" w:rsidRDefault="003B5845" w:rsidP="00617B3E">
            <w:pPr>
              <w:pStyle w:val="SmallStandard"/>
            </w:pPr>
            <w:r>
              <w:t>true</w:t>
            </w:r>
          </w:p>
        </w:tc>
      </w:tr>
    </w:tbl>
    <w:p w14:paraId="15949F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1D80D19" w14:textId="77777777" w:rsidTr="00617B3E">
        <w:tc>
          <w:tcPr>
            <w:tcW w:w="2296" w:type="dxa"/>
            <w:gridSpan w:val="2"/>
            <w:shd w:val="clear" w:color="auto" w:fill="auto"/>
          </w:tcPr>
          <w:p w14:paraId="01B4DA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2222E4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592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EE7B7E" w14:textId="77777777" w:rsidTr="00617B3E">
        <w:tc>
          <w:tcPr>
            <w:tcW w:w="1588" w:type="dxa"/>
            <w:shd w:val="clear" w:color="auto" w:fill="auto"/>
          </w:tcPr>
          <w:p w14:paraId="787B30E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0EF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EAB1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A6EB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AB8C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3B2B0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3609F8" w14:textId="77777777" w:rsidTr="00617B3E">
        <w:tc>
          <w:tcPr>
            <w:tcW w:w="1588" w:type="dxa"/>
            <w:shd w:val="clear" w:color="auto" w:fill="auto"/>
          </w:tcPr>
          <w:p w14:paraId="75046357" w14:textId="77777777" w:rsidR="003B5845" w:rsidRPr="00634625" w:rsidRDefault="003B5845" w:rsidP="00617B3E">
            <w:pPr>
              <w:pStyle w:val="SmallStandard"/>
            </w:pPr>
            <w:r>
              <w:t>Routing</w:t>
            </w:r>
          </w:p>
        </w:tc>
        <w:tc>
          <w:tcPr>
            <w:tcW w:w="708" w:type="dxa"/>
            <w:shd w:val="clear" w:color="auto" w:fill="auto"/>
          </w:tcPr>
          <w:p w14:paraId="44640740" w14:textId="77777777" w:rsidR="003B5845" w:rsidRPr="00D331EF" w:rsidRDefault="003B5845" w:rsidP="00617B3E">
            <w:pPr>
              <w:pStyle w:val="SmallStandard"/>
            </w:pPr>
            <w:r w:rsidRPr="00D01517">
              <w:t>0..*</w:t>
            </w:r>
          </w:p>
        </w:tc>
        <w:tc>
          <w:tcPr>
            <w:tcW w:w="1560" w:type="dxa"/>
            <w:shd w:val="clear" w:color="auto" w:fill="auto"/>
          </w:tcPr>
          <w:p w14:paraId="4C770BD3" w14:textId="77777777" w:rsidR="003B5845" w:rsidRPr="00132C43" w:rsidRDefault="003B5845" w:rsidP="00617B3E">
            <w:pPr>
              <w:pStyle w:val="SmallStandard"/>
            </w:pPr>
            <w:r>
              <w:t>routedElement</w:t>
            </w:r>
          </w:p>
        </w:tc>
        <w:tc>
          <w:tcPr>
            <w:tcW w:w="708" w:type="dxa"/>
            <w:shd w:val="clear" w:color="auto" w:fill="auto"/>
          </w:tcPr>
          <w:p w14:paraId="0E0D74DF" w14:textId="77777777" w:rsidR="003B5845" w:rsidRPr="00D331EF" w:rsidRDefault="003B5845" w:rsidP="00617B3E">
            <w:pPr>
              <w:pStyle w:val="SmallStandard"/>
            </w:pPr>
            <w:r w:rsidRPr="00D01517">
              <w:t>1</w:t>
            </w:r>
          </w:p>
        </w:tc>
        <w:tc>
          <w:tcPr>
            <w:tcW w:w="567" w:type="dxa"/>
            <w:shd w:val="clear" w:color="auto" w:fill="auto"/>
          </w:tcPr>
          <w:p w14:paraId="354952F9" w14:textId="77777777" w:rsidR="003B5845" w:rsidRPr="00D331EF" w:rsidRDefault="003B5845" w:rsidP="00617B3E">
            <w:pPr>
              <w:pStyle w:val="SmallStandard"/>
            </w:pPr>
            <w:r>
              <w:t>N</w:t>
            </w:r>
          </w:p>
        </w:tc>
        <w:tc>
          <w:tcPr>
            <w:tcW w:w="3969" w:type="dxa"/>
            <w:shd w:val="clear" w:color="auto" w:fill="auto"/>
          </w:tcPr>
          <w:p w14:paraId="5900EAA1" w14:textId="77777777" w:rsidR="003B5845" w:rsidRDefault="003B5845" w:rsidP="00617B3E">
            <w:pPr>
              <w:pStyle w:val="SmallStandard"/>
            </w:pPr>
            <w:r w:rsidRPr="00491287">
              <w:t xml:space="preserve">Specifies the Element that is routed. </w:t>
            </w:r>
          </w:p>
        </w:tc>
      </w:tr>
    </w:tbl>
    <w:p w14:paraId="1B291C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0" w:name="_032e5aaa96aef59dc46d536d056b05d4"/>
      <w:r>
        <w:rPr>
          <w:lang w:val="en-GB"/>
        </w:rPr>
        <w:t>SheetOrChapter</w:t>
      </w:r>
      <w:bookmarkEnd w:id="1030"/>
    </w:p>
    <w:p w14:paraId="133CF6EE" w14:textId="77777777" w:rsidR="003B5845" w:rsidRDefault="003B5845" w:rsidP="003B5845">
      <w:r w:rsidRPr="00A518C2">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24D9CE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81888F" w14:textId="77777777" w:rsidTr="00617B3E">
        <w:tc>
          <w:tcPr>
            <w:tcW w:w="2013" w:type="dxa"/>
            <w:shd w:val="clear" w:color="auto" w:fill="auto"/>
            <w:tcMar>
              <w:top w:w="28" w:type="dxa"/>
              <w:left w:w="28" w:type="dxa"/>
              <w:bottom w:w="28" w:type="dxa"/>
              <w:right w:w="28" w:type="dxa"/>
            </w:tcMar>
          </w:tcPr>
          <w:p w14:paraId="52C638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6FCF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3187F5" w14:textId="77777777" w:rsidTr="00617B3E">
        <w:tc>
          <w:tcPr>
            <w:tcW w:w="2013" w:type="dxa"/>
            <w:shd w:val="clear" w:color="auto" w:fill="auto"/>
            <w:tcMar>
              <w:top w:w="28" w:type="dxa"/>
              <w:left w:w="28" w:type="dxa"/>
              <w:bottom w:w="28" w:type="dxa"/>
              <w:right w:w="28" w:type="dxa"/>
            </w:tcMar>
          </w:tcPr>
          <w:p w14:paraId="1160B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24B49B" w14:textId="77777777" w:rsidR="003B5845" w:rsidRPr="004A00BD" w:rsidRDefault="003B5845" w:rsidP="00617B3E">
            <w:pPr>
              <w:rPr>
                <w:sz w:val="22"/>
              </w:rPr>
            </w:pPr>
          </w:p>
        </w:tc>
      </w:tr>
      <w:tr w:rsidR="003B5845" w:rsidRPr="008359F5" w14:paraId="023A5F21" w14:textId="77777777" w:rsidTr="00617B3E">
        <w:tc>
          <w:tcPr>
            <w:tcW w:w="2013" w:type="dxa"/>
            <w:shd w:val="clear" w:color="auto" w:fill="auto"/>
            <w:tcMar>
              <w:top w:w="28" w:type="dxa"/>
              <w:left w:w="28" w:type="dxa"/>
              <w:bottom w:w="28" w:type="dxa"/>
              <w:right w:w="28" w:type="dxa"/>
            </w:tcMar>
          </w:tcPr>
          <w:p w14:paraId="1539A0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C337A3" w14:textId="77777777" w:rsidR="003B5845" w:rsidRPr="000437C1" w:rsidRDefault="003B5845" w:rsidP="00617B3E">
            <w:pPr>
              <w:pStyle w:val="SmallStandard"/>
            </w:pPr>
            <w:r>
              <w:t>false</w:t>
            </w:r>
          </w:p>
        </w:tc>
      </w:tr>
    </w:tbl>
    <w:p w14:paraId="1460329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720589" w14:textId="77777777" w:rsidTr="00617B3E">
        <w:tc>
          <w:tcPr>
            <w:tcW w:w="2013" w:type="dxa"/>
            <w:shd w:val="clear" w:color="auto" w:fill="auto"/>
            <w:tcMar>
              <w:top w:w="28" w:type="dxa"/>
              <w:left w:w="28" w:type="dxa"/>
              <w:bottom w:w="28" w:type="dxa"/>
              <w:right w:w="28" w:type="dxa"/>
            </w:tcMar>
          </w:tcPr>
          <w:p w14:paraId="49813D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F1B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C1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BFC8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FCCBC96" w14:textId="77777777" w:rsidTr="00617B3E">
        <w:tc>
          <w:tcPr>
            <w:tcW w:w="2013" w:type="dxa"/>
            <w:shd w:val="clear" w:color="auto" w:fill="auto"/>
            <w:tcMar>
              <w:top w:w="28" w:type="dxa"/>
              <w:left w:w="28" w:type="dxa"/>
              <w:bottom w:w="28" w:type="dxa"/>
              <w:right w:w="28" w:type="dxa"/>
            </w:tcMar>
          </w:tcPr>
          <w:p w14:paraId="5B4B1AC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4F457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B28EC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7783E" w14:textId="77777777" w:rsidR="003B5845" w:rsidRPr="004A00BD" w:rsidRDefault="003B5845" w:rsidP="00617B3E">
            <w:pPr>
              <w:jc w:val="left"/>
              <w:rPr>
                <w:sz w:val="22"/>
                <w:lang w:val="en-GB"/>
              </w:rPr>
            </w:pPr>
            <w:r w:rsidRPr="004A00BD">
              <w:rPr>
                <w:sz w:val="16"/>
                <w:szCs w:val="16"/>
                <w:lang w:val="en-GB"/>
              </w:rPr>
              <w:t>The identification of the sheet or chapter within the document. This value must be distinct within the context of a document.</w:t>
            </w:r>
          </w:p>
        </w:tc>
      </w:tr>
      <w:tr w:rsidR="003B5845" w:rsidRPr="004A00BD" w14:paraId="38EFBC06" w14:textId="77777777" w:rsidTr="00617B3E">
        <w:tc>
          <w:tcPr>
            <w:tcW w:w="2013" w:type="dxa"/>
            <w:shd w:val="clear" w:color="auto" w:fill="auto"/>
            <w:tcMar>
              <w:top w:w="28" w:type="dxa"/>
              <w:left w:w="28" w:type="dxa"/>
              <w:bottom w:w="28" w:type="dxa"/>
              <w:right w:w="28" w:type="dxa"/>
            </w:tcMar>
          </w:tcPr>
          <w:p w14:paraId="1C6BAD12" w14:textId="77777777" w:rsidR="003B5845" w:rsidRPr="00620BBE" w:rsidRDefault="003B5845" w:rsidP="00617B3E">
            <w:pPr>
              <w:pStyle w:val="SmallStandard"/>
            </w:pPr>
            <w:r w:rsidRPr="00620BBE">
              <w:t>sheetNumber</w:t>
            </w:r>
          </w:p>
        </w:tc>
        <w:tc>
          <w:tcPr>
            <w:tcW w:w="1559" w:type="dxa"/>
            <w:shd w:val="clear" w:color="auto" w:fill="auto"/>
            <w:tcMar>
              <w:top w:w="28" w:type="dxa"/>
              <w:left w:w="28" w:type="dxa"/>
              <w:bottom w:w="28" w:type="dxa"/>
              <w:right w:w="28" w:type="dxa"/>
            </w:tcMar>
          </w:tcPr>
          <w:p w14:paraId="69DB58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E46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C719F" w14:textId="77777777" w:rsidR="003B5845" w:rsidRPr="004A00BD" w:rsidRDefault="003B5845" w:rsidP="00617B3E">
            <w:pPr>
              <w:jc w:val="left"/>
              <w:rPr>
                <w:sz w:val="22"/>
                <w:lang w:val="en-GB"/>
              </w:rPr>
            </w:pPr>
            <w:r w:rsidRPr="004A00BD">
              <w:rPr>
                <w:sz w:val="16"/>
                <w:szCs w:val="16"/>
                <w:lang w:val="en-GB"/>
              </w:rPr>
              <w:t>The sheetNumber is the major identifier of a SheetOrChapter. The format is user defined and respectively company specific. This field has to be used if a SheetOrChapter has its own "DocumentNumber".</w:t>
            </w:r>
          </w:p>
        </w:tc>
      </w:tr>
      <w:tr w:rsidR="003B5845" w:rsidRPr="004A00BD" w14:paraId="6E9AA4AB" w14:textId="77777777" w:rsidTr="00617B3E">
        <w:tc>
          <w:tcPr>
            <w:tcW w:w="2013" w:type="dxa"/>
            <w:shd w:val="clear" w:color="auto" w:fill="auto"/>
            <w:tcMar>
              <w:top w:w="28" w:type="dxa"/>
              <w:left w:w="28" w:type="dxa"/>
              <w:bottom w:w="28" w:type="dxa"/>
              <w:right w:w="28" w:type="dxa"/>
            </w:tcMar>
          </w:tcPr>
          <w:p w14:paraId="600D1529" w14:textId="77777777" w:rsidR="003B5845" w:rsidRPr="00620BBE" w:rsidRDefault="003B5845" w:rsidP="00617B3E">
            <w:pPr>
              <w:pStyle w:val="SmallStandard"/>
            </w:pPr>
            <w:r w:rsidRPr="00620BBE">
              <w:t>sheetVersion</w:t>
            </w:r>
          </w:p>
        </w:tc>
        <w:tc>
          <w:tcPr>
            <w:tcW w:w="1559" w:type="dxa"/>
            <w:shd w:val="clear" w:color="auto" w:fill="auto"/>
            <w:tcMar>
              <w:top w:w="28" w:type="dxa"/>
              <w:left w:w="28" w:type="dxa"/>
              <w:bottom w:w="28" w:type="dxa"/>
              <w:right w:w="28" w:type="dxa"/>
            </w:tcMar>
          </w:tcPr>
          <w:p w14:paraId="70F19DB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3C24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4F9883" w14:textId="77777777" w:rsidR="003B5845" w:rsidRPr="004A00BD" w:rsidRDefault="003B5845" w:rsidP="00617B3E">
            <w:pPr>
              <w:jc w:val="left"/>
              <w:rPr>
                <w:sz w:val="22"/>
                <w:lang w:val="en-GB"/>
              </w:rPr>
            </w:pPr>
            <w:r w:rsidRPr="004A00BD">
              <w:rPr>
                <w:sz w:val="16"/>
                <w:szCs w:val="16"/>
                <w:lang w:val="en-GB"/>
              </w:rPr>
              <w:t>The sheetVersion specifies the version index of a sheet (see also sheetNumber)</w:t>
            </w:r>
          </w:p>
        </w:tc>
      </w:tr>
      <w:tr w:rsidR="003B5845" w:rsidRPr="004A00BD" w14:paraId="06593453" w14:textId="77777777" w:rsidTr="00617B3E">
        <w:tc>
          <w:tcPr>
            <w:tcW w:w="2013" w:type="dxa"/>
            <w:shd w:val="clear" w:color="auto" w:fill="auto"/>
            <w:tcMar>
              <w:top w:w="28" w:type="dxa"/>
              <w:left w:w="28" w:type="dxa"/>
              <w:bottom w:w="28" w:type="dxa"/>
              <w:right w:w="28" w:type="dxa"/>
            </w:tcMar>
          </w:tcPr>
          <w:p w14:paraId="3DAC1C7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ECE0F0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2233FA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D4EE2A1" w14:textId="77777777" w:rsidR="003B5845" w:rsidRPr="004A00BD" w:rsidRDefault="003B5845" w:rsidP="00617B3E">
            <w:pPr>
              <w:jc w:val="left"/>
              <w:rPr>
                <w:sz w:val="22"/>
                <w:lang w:val="en-GB"/>
              </w:rPr>
            </w:pPr>
            <w:r w:rsidRPr="004A00BD">
              <w:rPr>
                <w:sz w:val="16"/>
                <w:szCs w:val="16"/>
                <w:lang w:val="en-GB"/>
              </w:rPr>
              <w:t>Room for additional, human readable information about the SheetOrChapter.</w:t>
            </w:r>
          </w:p>
        </w:tc>
      </w:tr>
      <w:tr w:rsidR="003B5845" w:rsidRPr="004A00BD" w14:paraId="1DACBE90" w14:textId="77777777" w:rsidTr="00617B3E">
        <w:tc>
          <w:tcPr>
            <w:tcW w:w="2013" w:type="dxa"/>
            <w:shd w:val="clear" w:color="auto" w:fill="auto"/>
            <w:tcMar>
              <w:top w:w="28" w:type="dxa"/>
              <w:left w:w="28" w:type="dxa"/>
              <w:bottom w:w="28" w:type="dxa"/>
              <w:right w:w="28" w:type="dxa"/>
            </w:tcMar>
          </w:tcPr>
          <w:p w14:paraId="2739151E" w14:textId="77777777" w:rsidR="003B5845" w:rsidRPr="00620BBE" w:rsidRDefault="003B5845" w:rsidP="00617B3E">
            <w:pPr>
              <w:pStyle w:val="SmallStandard"/>
            </w:pPr>
            <w:r w:rsidRPr="00620BBE">
              <w:t>sheetFormat</w:t>
            </w:r>
          </w:p>
        </w:tc>
        <w:tc>
          <w:tcPr>
            <w:tcW w:w="1559" w:type="dxa"/>
            <w:shd w:val="clear" w:color="auto" w:fill="auto"/>
            <w:tcMar>
              <w:top w:w="28" w:type="dxa"/>
              <w:left w:w="28" w:type="dxa"/>
              <w:bottom w:w="28" w:type="dxa"/>
              <w:right w:w="28" w:type="dxa"/>
            </w:tcMar>
          </w:tcPr>
          <w:p w14:paraId="53EBE5E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DEDB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9B8E3E" w14:textId="77777777" w:rsidR="003B5845" w:rsidRPr="004A00BD" w:rsidRDefault="003B5845" w:rsidP="00617B3E">
            <w:pPr>
              <w:jc w:val="left"/>
              <w:rPr>
                <w:sz w:val="22"/>
                <w:lang w:val="en-GB"/>
              </w:rPr>
            </w:pPr>
            <w:r w:rsidRPr="004A00BD">
              <w:rPr>
                <w:sz w:val="16"/>
                <w:szCs w:val="16"/>
                <w:lang w:val="en-GB"/>
              </w:rPr>
              <w:t>Defines the format (e.g. size) of the SheetOrChapter.</w:t>
            </w:r>
          </w:p>
        </w:tc>
      </w:tr>
    </w:tbl>
    <w:p w14:paraId="07174C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B56BDD" w14:textId="77777777" w:rsidTr="00617B3E">
        <w:tc>
          <w:tcPr>
            <w:tcW w:w="3856" w:type="dxa"/>
            <w:gridSpan w:val="3"/>
            <w:shd w:val="clear" w:color="auto" w:fill="auto"/>
          </w:tcPr>
          <w:p w14:paraId="23D3B2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E12C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A2FC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330431" w14:textId="77777777" w:rsidTr="00617B3E">
        <w:tc>
          <w:tcPr>
            <w:tcW w:w="1573" w:type="dxa"/>
            <w:shd w:val="clear" w:color="auto" w:fill="auto"/>
          </w:tcPr>
          <w:p w14:paraId="43F7D421"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591BD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1E89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88E71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729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8F29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E946B7" w14:textId="77777777" w:rsidTr="00617B3E">
        <w:tc>
          <w:tcPr>
            <w:tcW w:w="1573" w:type="dxa"/>
            <w:shd w:val="clear" w:color="auto" w:fill="auto"/>
          </w:tcPr>
          <w:p w14:paraId="5E34AE1B" w14:textId="77777777" w:rsidR="003B5845" w:rsidRPr="00634625" w:rsidRDefault="003B5845" w:rsidP="00617B3E">
            <w:pPr>
              <w:pStyle w:val="SmallStandard"/>
            </w:pPr>
            <w:r>
              <w:t>ChangeDescription</w:t>
            </w:r>
          </w:p>
        </w:tc>
        <w:tc>
          <w:tcPr>
            <w:tcW w:w="1574" w:type="dxa"/>
            <w:shd w:val="clear" w:color="auto" w:fill="auto"/>
          </w:tcPr>
          <w:p w14:paraId="260827A3" w14:textId="77777777" w:rsidR="003B5845" w:rsidRPr="00132C43" w:rsidRDefault="003B5845" w:rsidP="00617B3E">
            <w:pPr>
              <w:pStyle w:val="SmallStandard"/>
            </w:pPr>
            <w:r>
              <w:t>changeDescription</w:t>
            </w:r>
          </w:p>
        </w:tc>
        <w:tc>
          <w:tcPr>
            <w:tcW w:w="708" w:type="dxa"/>
            <w:shd w:val="clear" w:color="auto" w:fill="auto"/>
          </w:tcPr>
          <w:p w14:paraId="21E56C49" w14:textId="77777777" w:rsidR="003B5845" w:rsidRPr="00D331EF" w:rsidRDefault="003B5845" w:rsidP="00617B3E">
            <w:pPr>
              <w:pStyle w:val="SmallStandard"/>
            </w:pPr>
            <w:r w:rsidRPr="00574783">
              <w:t>0..*</w:t>
            </w:r>
          </w:p>
        </w:tc>
        <w:tc>
          <w:tcPr>
            <w:tcW w:w="709" w:type="dxa"/>
            <w:shd w:val="clear" w:color="auto" w:fill="auto"/>
          </w:tcPr>
          <w:p w14:paraId="7977FEB6" w14:textId="77777777" w:rsidR="003B5845" w:rsidRPr="00D331EF" w:rsidRDefault="003B5845" w:rsidP="00617B3E">
            <w:pPr>
              <w:pStyle w:val="SmallStandard"/>
            </w:pPr>
            <w:r w:rsidRPr="00207506">
              <w:t>0..1</w:t>
            </w:r>
          </w:p>
        </w:tc>
        <w:tc>
          <w:tcPr>
            <w:tcW w:w="567" w:type="dxa"/>
            <w:shd w:val="clear" w:color="auto" w:fill="auto"/>
          </w:tcPr>
          <w:p w14:paraId="0B73964A" w14:textId="77777777" w:rsidR="003B5845" w:rsidRDefault="003B5845" w:rsidP="00617B3E">
            <w:pPr>
              <w:pStyle w:val="SmallStandard"/>
            </w:pPr>
            <w:r>
              <w:t>Y</w:t>
            </w:r>
          </w:p>
        </w:tc>
        <w:tc>
          <w:tcPr>
            <w:tcW w:w="3969" w:type="dxa"/>
            <w:shd w:val="clear" w:color="auto" w:fill="auto"/>
          </w:tcPr>
          <w:p w14:paraId="6C594642" w14:textId="77777777" w:rsidR="003B5845" w:rsidRDefault="003B5845" w:rsidP="00617B3E">
            <w:pPr>
              <w:pStyle w:val="SmallStandard"/>
            </w:pPr>
            <w:r w:rsidRPr="00491287">
              <w:t>Specifies the change history of the SheetOrChapter.</w:t>
            </w:r>
          </w:p>
        </w:tc>
      </w:tr>
      <w:tr w:rsidR="003B5845" w:rsidRPr="004A00BD" w14:paraId="7F3B4440" w14:textId="77777777" w:rsidTr="00617B3E">
        <w:tc>
          <w:tcPr>
            <w:tcW w:w="1573" w:type="dxa"/>
            <w:shd w:val="clear" w:color="auto" w:fill="auto"/>
          </w:tcPr>
          <w:p w14:paraId="0B4AB453" w14:textId="77777777" w:rsidR="003B5845" w:rsidRPr="00634625" w:rsidRDefault="003B5845" w:rsidP="00617B3E">
            <w:pPr>
              <w:pStyle w:val="SmallStandard"/>
            </w:pPr>
            <w:r>
              <w:t>Specification</w:t>
            </w:r>
          </w:p>
        </w:tc>
        <w:tc>
          <w:tcPr>
            <w:tcW w:w="1574" w:type="dxa"/>
            <w:shd w:val="clear" w:color="auto" w:fill="auto"/>
          </w:tcPr>
          <w:p w14:paraId="4BF47F76" w14:textId="77777777" w:rsidR="003B5845" w:rsidRPr="00132C43" w:rsidRDefault="003B5845" w:rsidP="00617B3E">
            <w:pPr>
              <w:pStyle w:val="SmallStandard"/>
            </w:pPr>
            <w:r>
              <w:t>specification</w:t>
            </w:r>
          </w:p>
        </w:tc>
        <w:tc>
          <w:tcPr>
            <w:tcW w:w="708" w:type="dxa"/>
            <w:shd w:val="clear" w:color="auto" w:fill="auto"/>
          </w:tcPr>
          <w:p w14:paraId="7DCAAB41" w14:textId="77777777" w:rsidR="003B5845" w:rsidRPr="00D331EF" w:rsidRDefault="003B5845" w:rsidP="00617B3E">
            <w:pPr>
              <w:pStyle w:val="SmallStandard"/>
            </w:pPr>
            <w:r w:rsidRPr="00574783">
              <w:t>0..*</w:t>
            </w:r>
          </w:p>
        </w:tc>
        <w:tc>
          <w:tcPr>
            <w:tcW w:w="709" w:type="dxa"/>
            <w:shd w:val="clear" w:color="auto" w:fill="auto"/>
          </w:tcPr>
          <w:p w14:paraId="6318D133" w14:textId="77777777" w:rsidR="003B5845" w:rsidRPr="00D331EF" w:rsidRDefault="003B5845" w:rsidP="00617B3E">
            <w:pPr>
              <w:pStyle w:val="SmallStandard"/>
            </w:pPr>
            <w:r w:rsidRPr="00207506">
              <w:t>0..1</w:t>
            </w:r>
          </w:p>
        </w:tc>
        <w:tc>
          <w:tcPr>
            <w:tcW w:w="567" w:type="dxa"/>
            <w:shd w:val="clear" w:color="auto" w:fill="auto"/>
          </w:tcPr>
          <w:p w14:paraId="4A1E83A5" w14:textId="77777777" w:rsidR="003B5845" w:rsidRDefault="003B5845" w:rsidP="00617B3E">
            <w:pPr>
              <w:pStyle w:val="SmallStandard"/>
            </w:pPr>
            <w:r>
              <w:t>Y</w:t>
            </w:r>
          </w:p>
        </w:tc>
        <w:tc>
          <w:tcPr>
            <w:tcW w:w="3969" w:type="dxa"/>
            <w:shd w:val="clear" w:color="auto" w:fill="auto"/>
          </w:tcPr>
          <w:p w14:paraId="0FAD1CEC"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r w:rsidR="003B5845" w:rsidRPr="004A00BD" w14:paraId="62715B9B" w14:textId="77777777" w:rsidTr="00617B3E">
        <w:tc>
          <w:tcPr>
            <w:tcW w:w="1573" w:type="dxa"/>
            <w:shd w:val="clear" w:color="auto" w:fill="auto"/>
          </w:tcPr>
          <w:p w14:paraId="1FB64622" w14:textId="77777777" w:rsidR="003B5845" w:rsidRPr="00634625" w:rsidRDefault="003B5845" w:rsidP="00617B3E">
            <w:pPr>
              <w:pStyle w:val="SmallStandard"/>
            </w:pPr>
            <w:r>
              <w:t>PartVersion</w:t>
            </w:r>
          </w:p>
        </w:tc>
        <w:tc>
          <w:tcPr>
            <w:tcW w:w="1574" w:type="dxa"/>
            <w:shd w:val="clear" w:color="auto" w:fill="auto"/>
          </w:tcPr>
          <w:p w14:paraId="2EAD5BFF" w14:textId="77777777" w:rsidR="003B5845" w:rsidRPr="00132C43" w:rsidRDefault="003B5845" w:rsidP="00617B3E">
            <w:pPr>
              <w:pStyle w:val="SmallStandard"/>
            </w:pPr>
            <w:r>
              <w:t>referencedPart</w:t>
            </w:r>
          </w:p>
        </w:tc>
        <w:tc>
          <w:tcPr>
            <w:tcW w:w="708" w:type="dxa"/>
            <w:shd w:val="clear" w:color="auto" w:fill="auto"/>
          </w:tcPr>
          <w:p w14:paraId="4BAF10B7" w14:textId="77777777" w:rsidR="003B5845" w:rsidRPr="00D331EF" w:rsidRDefault="003B5845" w:rsidP="00617B3E">
            <w:pPr>
              <w:pStyle w:val="SmallStandard"/>
            </w:pPr>
            <w:r w:rsidRPr="00574783">
              <w:t>0..*</w:t>
            </w:r>
          </w:p>
        </w:tc>
        <w:tc>
          <w:tcPr>
            <w:tcW w:w="709" w:type="dxa"/>
            <w:shd w:val="clear" w:color="auto" w:fill="auto"/>
          </w:tcPr>
          <w:p w14:paraId="16211679" w14:textId="77777777" w:rsidR="003B5845" w:rsidRPr="00D331EF" w:rsidRDefault="003B5845" w:rsidP="00617B3E">
            <w:pPr>
              <w:pStyle w:val="SmallStandard"/>
            </w:pPr>
            <w:r w:rsidRPr="00207506">
              <w:t>0..*</w:t>
            </w:r>
          </w:p>
        </w:tc>
        <w:tc>
          <w:tcPr>
            <w:tcW w:w="567" w:type="dxa"/>
            <w:shd w:val="clear" w:color="auto" w:fill="auto"/>
          </w:tcPr>
          <w:p w14:paraId="0E67D935" w14:textId="77777777" w:rsidR="003B5845" w:rsidRPr="00D331EF" w:rsidRDefault="003B5845" w:rsidP="00617B3E">
            <w:pPr>
              <w:pStyle w:val="SmallStandard"/>
            </w:pPr>
            <w:r>
              <w:t>N</w:t>
            </w:r>
          </w:p>
        </w:tc>
        <w:tc>
          <w:tcPr>
            <w:tcW w:w="3969" w:type="dxa"/>
            <w:shd w:val="clear" w:color="auto" w:fill="auto"/>
          </w:tcPr>
          <w:p w14:paraId="4104710A" w14:textId="77777777" w:rsidR="003B5845" w:rsidRDefault="003B5845" w:rsidP="00617B3E">
            <w:pPr>
              <w:pStyle w:val="SmallStandard"/>
            </w:pPr>
            <w:r w:rsidRPr="00491287">
              <w:t xml:space="preserve">The association is an informative link which PartVersions are described by the SheetOrChapter. </w:t>
            </w:r>
          </w:p>
        </w:tc>
      </w:tr>
    </w:tbl>
    <w:p w14:paraId="31D434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EAC998" w14:textId="77777777" w:rsidTr="00617B3E">
        <w:tc>
          <w:tcPr>
            <w:tcW w:w="2296" w:type="dxa"/>
            <w:gridSpan w:val="2"/>
            <w:shd w:val="clear" w:color="auto" w:fill="auto"/>
          </w:tcPr>
          <w:p w14:paraId="34EA5C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DF456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A9A9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531CFFC" w14:textId="77777777" w:rsidTr="00617B3E">
        <w:tc>
          <w:tcPr>
            <w:tcW w:w="1588" w:type="dxa"/>
            <w:shd w:val="clear" w:color="auto" w:fill="auto"/>
          </w:tcPr>
          <w:p w14:paraId="5E4483A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7BFA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0452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964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DC3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B4CD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F3976F" w14:textId="77777777" w:rsidTr="00617B3E">
        <w:tc>
          <w:tcPr>
            <w:tcW w:w="1588" w:type="dxa"/>
            <w:shd w:val="clear" w:color="auto" w:fill="auto"/>
          </w:tcPr>
          <w:p w14:paraId="5304CCF0" w14:textId="77777777" w:rsidR="003B5845" w:rsidRPr="00634625" w:rsidRDefault="003B5845" w:rsidP="00617B3E">
            <w:pPr>
              <w:pStyle w:val="SmallStandard"/>
            </w:pPr>
            <w:r>
              <w:t>DocumentRelatedAssignmentGroup</w:t>
            </w:r>
          </w:p>
        </w:tc>
        <w:tc>
          <w:tcPr>
            <w:tcW w:w="708" w:type="dxa"/>
            <w:shd w:val="clear" w:color="auto" w:fill="auto"/>
          </w:tcPr>
          <w:p w14:paraId="7A36FD95" w14:textId="77777777" w:rsidR="003B5845" w:rsidRPr="00D331EF" w:rsidRDefault="003B5845" w:rsidP="00617B3E">
            <w:pPr>
              <w:pStyle w:val="SmallStandard"/>
            </w:pPr>
            <w:r w:rsidRPr="00D01517">
              <w:t>0..*</w:t>
            </w:r>
          </w:p>
        </w:tc>
        <w:tc>
          <w:tcPr>
            <w:tcW w:w="1560" w:type="dxa"/>
            <w:shd w:val="clear" w:color="auto" w:fill="auto"/>
          </w:tcPr>
          <w:p w14:paraId="2AAB3AA3" w14:textId="77777777" w:rsidR="003B5845" w:rsidRPr="00132C43" w:rsidRDefault="003B5845" w:rsidP="00617B3E">
            <w:pPr>
              <w:pStyle w:val="SmallStandard"/>
            </w:pPr>
            <w:r>
              <w:t>relatedSheetOrChapter</w:t>
            </w:r>
          </w:p>
        </w:tc>
        <w:tc>
          <w:tcPr>
            <w:tcW w:w="708" w:type="dxa"/>
            <w:shd w:val="clear" w:color="auto" w:fill="auto"/>
          </w:tcPr>
          <w:p w14:paraId="05F53C49" w14:textId="77777777" w:rsidR="003B5845" w:rsidRPr="00D331EF" w:rsidRDefault="003B5845" w:rsidP="00617B3E">
            <w:pPr>
              <w:pStyle w:val="SmallStandard"/>
            </w:pPr>
            <w:r w:rsidRPr="00D01517">
              <w:t>0..1</w:t>
            </w:r>
          </w:p>
        </w:tc>
        <w:tc>
          <w:tcPr>
            <w:tcW w:w="567" w:type="dxa"/>
            <w:shd w:val="clear" w:color="auto" w:fill="auto"/>
          </w:tcPr>
          <w:p w14:paraId="2C16716C" w14:textId="77777777" w:rsidR="003B5845" w:rsidRPr="00D331EF" w:rsidRDefault="003B5845" w:rsidP="00617B3E">
            <w:pPr>
              <w:pStyle w:val="SmallStandard"/>
            </w:pPr>
            <w:r>
              <w:t>N</w:t>
            </w:r>
          </w:p>
        </w:tc>
        <w:tc>
          <w:tcPr>
            <w:tcW w:w="3969" w:type="dxa"/>
            <w:shd w:val="clear" w:color="auto" w:fill="auto"/>
          </w:tcPr>
          <w:p w14:paraId="7409F8D9"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D9C9B03"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6F5DE28A" w14:textId="77777777" w:rsidTr="00617B3E">
        <w:tc>
          <w:tcPr>
            <w:tcW w:w="1588" w:type="dxa"/>
            <w:shd w:val="clear" w:color="auto" w:fill="auto"/>
          </w:tcPr>
          <w:p w14:paraId="0B0552E5" w14:textId="77777777" w:rsidR="003B5845" w:rsidRPr="00634625" w:rsidRDefault="003B5845" w:rsidP="00617B3E">
            <w:pPr>
              <w:pStyle w:val="SmallStandard"/>
            </w:pPr>
            <w:r>
              <w:t>DocumentBasedInstruction</w:t>
            </w:r>
          </w:p>
        </w:tc>
        <w:tc>
          <w:tcPr>
            <w:tcW w:w="708" w:type="dxa"/>
            <w:shd w:val="clear" w:color="auto" w:fill="auto"/>
          </w:tcPr>
          <w:p w14:paraId="6649DF4D" w14:textId="77777777" w:rsidR="003B5845" w:rsidRPr="00D331EF" w:rsidRDefault="003B5845" w:rsidP="00617B3E">
            <w:pPr>
              <w:pStyle w:val="SmallStandard"/>
            </w:pPr>
            <w:r w:rsidRPr="00D01517">
              <w:t>0..*</w:t>
            </w:r>
          </w:p>
        </w:tc>
        <w:tc>
          <w:tcPr>
            <w:tcW w:w="1560" w:type="dxa"/>
            <w:shd w:val="clear" w:color="auto" w:fill="auto"/>
          </w:tcPr>
          <w:p w14:paraId="3B086B15" w14:textId="77777777" w:rsidR="003B5845" w:rsidRPr="00132C43" w:rsidRDefault="003B5845" w:rsidP="00617B3E">
            <w:pPr>
              <w:pStyle w:val="SmallStandard"/>
            </w:pPr>
            <w:r>
              <w:t>referencedSheetOrChapter</w:t>
            </w:r>
          </w:p>
        </w:tc>
        <w:tc>
          <w:tcPr>
            <w:tcW w:w="708" w:type="dxa"/>
            <w:shd w:val="clear" w:color="auto" w:fill="auto"/>
          </w:tcPr>
          <w:p w14:paraId="4D00E3DD" w14:textId="77777777" w:rsidR="003B5845" w:rsidRPr="00D331EF" w:rsidRDefault="003B5845" w:rsidP="00617B3E">
            <w:pPr>
              <w:pStyle w:val="SmallStandard"/>
            </w:pPr>
            <w:r w:rsidRPr="00D01517">
              <w:t>0..1</w:t>
            </w:r>
          </w:p>
        </w:tc>
        <w:tc>
          <w:tcPr>
            <w:tcW w:w="567" w:type="dxa"/>
            <w:shd w:val="clear" w:color="auto" w:fill="auto"/>
          </w:tcPr>
          <w:p w14:paraId="363269F4" w14:textId="77777777" w:rsidR="003B5845" w:rsidRPr="00D331EF" w:rsidRDefault="003B5845" w:rsidP="00617B3E">
            <w:pPr>
              <w:pStyle w:val="SmallStandard"/>
            </w:pPr>
            <w:r>
              <w:t>N</w:t>
            </w:r>
          </w:p>
        </w:tc>
        <w:tc>
          <w:tcPr>
            <w:tcW w:w="3969" w:type="dxa"/>
            <w:shd w:val="clear" w:color="auto" w:fill="auto"/>
          </w:tcPr>
          <w:p w14:paraId="47179938" w14:textId="77777777" w:rsidR="003B5845" w:rsidRDefault="003B5845" w:rsidP="00617B3E">
            <w:pPr>
              <w:pStyle w:val="SmallStandard"/>
            </w:pPr>
            <w:r w:rsidRPr="00491287">
              <w:t>References the SheetOrChapter that is used as an Instruction.</w:t>
            </w:r>
          </w:p>
        </w:tc>
      </w:tr>
      <w:tr w:rsidR="003B5845" w:rsidRPr="004A00BD" w14:paraId="79E574A4" w14:textId="77777777" w:rsidTr="00617B3E">
        <w:tc>
          <w:tcPr>
            <w:tcW w:w="1588" w:type="dxa"/>
            <w:shd w:val="clear" w:color="auto" w:fill="auto"/>
          </w:tcPr>
          <w:p w14:paraId="7FC8C93B" w14:textId="77777777" w:rsidR="003B5845" w:rsidRPr="00634625" w:rsidRDefault="003B5845" w:rsidP="00617B3E">
            <w:pPr>
              <w:pStyle w:val="SmallStandard"/>
            </w:pPr>
            <w:r>
              <w:t>DocumentVersion</w:t>
            </w:r>
          </w:p>
        </w:tc>
        <w:tc>
          <w:tcPr>
            <w:tcW w:w="708" w:type="dxa"/>
            <w:shd w:val="clear" w:color="auto" w:fill="auto"/>
          </w:tcPr>
          <w:p w14:paraId="54DCDB70" w14:textId="77777777" w:rsidR="003B5845" w:rsidRPr="00D331EF" w:rsidRDefault="003B5845" w:rsidP="00617B3E">
            <w:pPr>
              <w:pStyle w:val="SmallStandard"/>
            </w:pPr>
            <w:r w:rsidRPr="00D01517">
              <w:t>1</w:t>
            </w:r>
          </w:p>
        </w:tc>
        <w:tc>
          <w:tcPr>
            <w:tcW w:w="1560" w:type="dxa"/>
            <w:shd w:val="clear" w:color="auto" w:fill="auto"/>
          </w:tcPr>
          <w:p w14:paraId="37DB2D08" w14:textId="77777777" w:rsidR="003B5845" w:rsidRPr="00132C43" w:rsidRDefault="003B5845" w:rsidP="00617B3E">
            <w:pPr>
              <w:pStyle w:val="SmallStandard"/>
            </w:pPr>
            <w:r>
              <w:t>sheetOrChapter</w:t>
            </w:r>
          </w:p>
        </w:tc>
        <w:tc>
          <w:tcPr>
            <w:tcW w:w="708" w:type="dxa"/>
            <w:shd w:val="clear" w:color="auto" w:fill="auto"/>
          </w:tcPr>
          <w:p w14:paraId="6E5B6179" w14:textId="77777777" w:rsidR="003B5845" w:rsidRPr="00D331EF" w:rsidRDefault="003B5845" w:rsidP="00617B3E">
            <w:pPr>
              <w:pStyle w:val="SmallStandard"/>
            </w:pPr>
            <w:r w:rsidRPr="00D01517">
              <w:t>0..*</w:t>
            </w:r>
          </w:p>
        </w:tc>
        <w:tc>
          <w:tcPr>
            <w:tcW w:w="567" w:type="dxa"/>
            <w:shd w:val="clear" w:color="auto" w:fill="auto"/>
          </w:tcPr>
          <w:p w14:paraId="42B7496E" w14:textId="77777777" w:rsidR="003B5845" w:rsidRDefault="003B5845" w:rsidP="00617B3E">
            <w:pPr>
              <w:pStyle w:val="SmallStandard"/>
            </w:pPr>
            <w:r>
              <w:t>Y</w:t>
            </w:r>
          </w:p>
        </w:tc>
        <w:tc>
          <w:tcPr>
            <w:tcW w:w="3969" w:type="dxa"/>
            <w:shd w:val="clear" w:color="auto" w:fill="auto"/>
          </w:tcPr>
          <w:p w14:paraId="0C88DF26"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bl>
    <w:p w14:paraId="72B8AE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1" w:name="_9ba34530d5ce6e20dd4eb45b2a1a74c1"/>
      <w:r>
        <w:rPr>
          <w:lang w:val="en-GB"/>
        </w:rPr>
        <w:t>Specification</w:t>
      </w:r>
      <w:bookmarkEnd w:id="1031"/>
    </w:p>
    <w:p w14:paraId="320AD571" w14:textId="77777777" w:rsidR="003B5845" w:rsidRPr="00A518C2" w:rsidRDefault="003B5845" w:rsidP="003B5845">
      <w:pPr>
        <w:rPr>
          <w:lang w:val="en-GB"/>
        </w:rPr>
      </w:pPr>
      <w:r w:rsidRPr="00A518C2">
        <w:rPr>
          <w:sz w:val="18"/>
          <w:szCs w:val="18"/>
          <w:lang w:val="en-GB"/>
        </w:rPr>
        <w:t>Abstract super-class for all specifications. Every technical information exchanged with the VEC is contained in the different specializations of a specification.</w:t>
      </w:r>
    </w:p>
    <w:p w14:paraId="64AB16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9B855" w14:textId="77777777" w:rsidTr="00617B3E">
        <w:tc>
          <w:tcPr>
            <w:tcW w:w="2013" w:type="dxa"/>
            <w:shd w:val="clear" w:color="auto" w:fill="auto"/>
            <w:tcMar>
              <w:top w:w="28" w:type="dxa"/>
              <w:left w:w="28" w:type="dxa"/>
              <w:bottom w:w="28" w:type="dxa"/>
              <w:right w:w="28" w:type="dxa"/>
            </w:tcMar>
          </w:tcPr>
          <w:p w14:paraId="128783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395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4F4375C" w14:textId="77777777" w:rsidTr="00617B3E">
        <w:tc>
          <w:tcPr>
            <w:tcW w:w="2013" w:type="dxa"/>
            <w:shd w:val="clear" w:color="auto" w:fill="auto"/>
            <w:tcMar>
              <w:top w:w="28" w:type="dxa"/>
              <w:left w:w="28" w:type="dxa"/>
              <w:bottom w:w="28" w:type="dxa"/>
              <w:right w:w="28" w:type="dxa"/>
            </w:tcMar>
          </w:tcPr>
          <w:p w14:paraId="011181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B13969" w14:textId="77777777" w:rsidR="003B5845" w:rsidRPr="004A00BD" w:rsidRDefault="003B5845" w:rsidP="00617B3E">
            <w:pPr>
              <w:rPr>
                <w:sz w:val="22"/>
              </w:rPr>
            </w:pPr>
          </w:p>
        </w:tc>
      </w:tr>
      <w:tr w:rsidR="003B5845" w:rsidRPr="008359F5" w14:paraId="2659FB9E" w14:textId="77777777" w:rsidTr="00617B3E">
        <w:tc>
          <w:tcPr>
            <w:tcW w:w="2013" w:type="dxa"/>
            <w:shd w:val="clear" w:color="auto" w:fill="auto"/>
            <w:tcMar>
              <w:top w:w="28" w:type="dxa"/>
              <w:left w:w="28" w:type="dxa"/>
              <w:bottom w:w="28" w:type="dxa"/>
              <w:right w:w="28" w:type="dxa"/>
            </w:tcMar>
          </w:tcPr>
          <w:p w14:paraId="27FC64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AC5588" w14:textId="77777777" w:rsidR="003B5845" w:rsidRPr="000437C1" w:rsidRDefault="003B5845" w:rsidP="00617B3E">
            <w:pPr>
              <w:pStyle w:val="SmallStandard"/>
            </w:pPr>
            <w:r>
              <w:t>true</w:t>
            </w:r>
          </w:p>
        </w:tc>
      </w:tr>
    </w:tbl>
    <w:p w14:paraId="651696E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AEF07" w14:textId="77777777" w:rsidTr="00617B3E">
        <w:tc>
          <w:tcPr>
            <w:tcW w:w="2013" w:type="dxa"/>
            <w:shd w:val="clear" w:color="auto" w:fill="auto"/>
            <w:tcMar>
              <w:top w:w="28" w:type="dxa"/>
              <w:left w:w="28" w:type="dxa"/>
              <w:bottom w:w="28" w:type="dxa"/>
              <w:right w:w="28" w:type="dxa"/>
            </w:tcMar>
          </w:tcPr>
          <w:p w14:paraId="2EA719F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9B90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02E5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3E58A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F887CE4" w14:textId="77777777" w:rsidTr="00617B3E">
        <w:tc>
          <w:tcPr>
            <w:tcW w:w="2013" w:type="dxa"/>
            <w:shd w:val="clear" w:color="auto" w:fill="auto"/>
            <w:tcMar>
              <w:top w:w="28" w:type="dxa"/>
              <w:left w:w="28" w:type="dxa"/>
              <w:bottom w:w="28" w:type="dxa"/>
              <w:right w:w="28" w:type="dxa"/>
            </w:tcMar>
          </w:tcPr>
          <w:p w14:paraId="1010D7E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136A1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7E3CE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6EED0A" w14:textId="77777777" w:rsidR="003B5845" w:rsidRPr="004A00BD" w:rsidRDefault="003B5845" w:rsidP="00617B3E">
            <w:pPr>
              <w:jc w:val="left"/>
              <w:rPr>
                <w:sz w:val="22"/>
                <w:lang w:val="en-GB"/>
              </w:rPr>
            </w:pPr>
            <w:r w:rsidRPr="004A00BD">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3B5845" w:rsidRPr="004A00BD" w14:paraId="4CF59751" w14:textId="77777777" w:rsidTr="00617B3E">
        <w:tc>
          <w:tcPr>
            <w:tcW w:w="2013" w:type="dxa"/>
            <w:shd w:val="clear" w:color="auto" w:fill="auto"/>
            <w:tcMar>
              <w:top w:w="28" w:type="dxa"/>
              <w:left w:w="28" w:type="dxa"/>
              <w:bottom w:w="28" w:type="dxa"/>
              <w:right w:w="28" w:type="dxa"/>
            </w:tcMar>
          </w:tcPr>
          <w:p w14:paraId="022BEBA8"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9FC41A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D708C2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BD79C7" w14:textId="77777777" w:rsidR="003B5845" w:rsidRPr="004A00BD" w:rsidRDefault="003B5845" w:rsidP="00617B3E">
            <w:pPr>
              <w:jc w:val="left"/>
              <w:rPr>
                <w:sz w:val="22"/>
                <w:lang w:val="en-GB"/>
              </w:rPr>
            </w:pPr>
            <w:r w:rsidRPr="004A00BD">
              <w:rPr>
                <w:sz w:val="16"/>
                <w:szCs w:val="16"/>
                <w:lang w:val="en-GB"/>
              </w:rPr>
              <w:t>Specifies additional, human readable information about the specification.</w:t>
            </w:r>
          </w:p>
        </w:tc>
      </w:tr>
    </w:tbl>
    <w:p w14:paraId="04BAD7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EDCBD" w14:textId="77777777" w:rsidTr="00617B3E">
        <w:tc>
          <w:tcPr>
            <w:tcW w:w="2296" w:type="dxa"/>
            <w:gridSpan w:val="2"/>
            <w:shd w:val="clear" w:color="auto" w:fill="auto"/>
          </w:tcPr>
          <w:p w14:paraId="0EFBFA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D4E6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3541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69BE9" w14:textId="77777777" w:rsidTr="00617B3E">
        <w:tc>
          <w:tcPr>
            <w:tcW w:w="1588" w:type="dxa"/>
            <w:shd w:val="clear" w:color="auto" w:fill="auto"/>
          </w:tcPr>
          <w:p w14:paraId="15C7105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CA66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233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3690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3F1B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126B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58250C" w14:textId="77777777" w:rsidTr="00617B3E">
        <w:tc>
          <w:tcPr>
            <w:tcW w:w="1588" w:type="dxa"/>
            <w:shd w:val="clear" w:color="auto" w:fill="auto"/>
          </w:tcPr>
          <w:p w14:paraId="5E281DA7" w14:textId="77777777" w:rsidR="003B5845" w:rsidRPr="00634625" w:rsidRDefault="003B5845" w:rsidP="00617B3E">
            <w:pPr>
              <w:pStyle w:val="SmallStandard"/>
            </w:pPr>
            <w:r>
              <w:t>DocumentVersion</w:t>
            </w:r>
          </w:p>
        </w:tc>
        <w:tc>
          <w:tcPr>
            <w:tcW w:w="708" w:type="dxa"/>
            <w:shd w:val="clear" w:color="auto" w:fill="auto"/>
          </w:tcPr>
          <w:p w14:paraId="4406842E" w14:textId="77777777" w:rsidR="003B5845" w:rsidRPr="00D331EF" w:rsidRDefault="003B5845" w:rsidP="00617B3E">
            <w:pPr>
              <w:pStyle w:val="SmallStandard"/>
            </w:pPr>
            <w:r w:rsidRPr="00D01517">
              <w:t>0..1</w:t>
            </w:r>
          </w:p>
        </w:tc>
        <w:tc>
          <w:tcPr>
            <w:tcW w:w="1560" w:type="dxa"/>
            <w:shd w:val="clear" w:color="auto" w:fill="auto"/>
          </w:tcPr>
          <w:p w14:paraId="4909C3DC" w14:textId="77777777" w:rsidR="003B5845" w:rsidRPr="00132C43" w:rsidRDefault="003B5845" w:rsidP="00617B3E">
            <w:pPr>
              <w:pStyle w:val="SmallStandard"/>
            </w:pPr>
            <w:r>
              <w:t>specification</w:t>
            </w:r>
          </w:p>
        </w:tc>
        <w:tc>
          <w:tcPr>
            <w:tcW w:w="708" w:type="dxa"/>
            <w:shd w:val="clear" w:color="auto" w:fill="auto"/>
          </w:tcPr>
          <w:p w14:paraId="16AB9F06" w14:textId="77777777" w:rsidR="003B5845" w:rsidRPr="00D331EF" w:rsidRDefault="003B5845" w:rsidP="00617B3E">
            <w:pPr>
              <w:pStyle w:val="SmallStandard"/>
            </w:pPr>
            <w:r w:rsidRPr="00D01517">
              <w:t>0..*</w:t>
            </w:r>
          </w:p>
        </w:tc>
        <w:tc>
          <w:tcPr>
            <w:tcW w:w="567" w:type="dxa"/>
            <w:shd w:val="clear" w:color="auto" w:fill="auto"/>
          </w:tcPr>
          <w:p w14:paraId="51006353" w14:textId="77777777" w:rsidR="003B5845" w:rsidRDefault="003B5845" w:rsidP="00617B3E">
            <w:pPr>
              <w:pStyle w:val="SmallStandard"/>
            </w:pPr>
            <w:r>
              <w:t>Y</w:t>
            </w:r>
          </w:p>
        </w:tc>
        <w:tc>
          <w:tcPr>
            <w:tcW w:w="3969" w:type="dxa"/>
            <w:shd w:val="clear" w:color="auto" w:fill="auto"/>
          </w:tcPr>
          <w:p w14:paraId="16EF3F32"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019E15F8" w14:textId="77777777" w:rsidTr="00617B3E">
        <w:tc>
          <w:tcPr>
            <w:tcW w:w="1588" w:type="dxa"/>
            <w:shd w:val="clear" w:color="auto" w:fill="auto"/>
          </w:tcPr>
          <w:p w14:paraId="17922CEE" w14:textId="77777777" w:rsidR="003B5845" w:rsidRPr="00634625" w:rsidRDefault="003B5845" w:rsidP="00617B3E">
            <w:pPr>
              <w:pStyle w:val="SmallStandard"/>
            </w:pPr>
            <w:r>
              <w:lastRenderedPageBreak/>
              <w:t>SheetOrChapter</w:t>
            </w:r>
          </w:p>
        </w:tc>
        <w:tc>
          <w:tcPr>
            <w:tcW w:w="708" w:type="dxa"/>
            <w:shd w:val="clear" w:color="auto" w:fill="auto"/>
          </w:tcPr>
          <w:p w14:paraId="5DD26BC5" w14:textId="77777777" w:rsidR="003B5845" w:rsidRPr="00D331EF" w:rsidRDefault="003B5845" w:rsidP="00617B3E">
            <w:pPr>
              <w:pStyle w:val="SmallStandard"/>
            </w:pPr>
            <w:r w:rsidRPr="00D01517">
              <w:t>0..1</w:t>
            </w:r>
          </w:p>
        </w:tc>
        <w:tc>
          <w:tcPr>
            <w:tcW w:w="1560" w:type="dxa"/>
            <w:shd w:val="clear" w:color="auto" w:fill="auto"/>
          </w:tcPr>
          <w:p w14:paraId="6C7D3F14" w14:textId="77777777" w:rsidR="003B5845" w:rsidRPr="00132C43" w:rsidRDefault="003B5845" w:rsidP="00617B3E">
            <w:pPr>
              <w:pStyle w:val="SmallStandard"/>
            </w:pPr>
            <w:r>
              <w:t>specification</w:t>
            </w:r>
          </w:p>
        </w:tc>
        <w:tc>
          <w:tcPr>
            <w:tcW w:w="708" w:type="dxa"/>
            <w:shd w:val="clear" w:color="auto" w:fill="auto"/>
          </w:tcPr>
          <w:p w14:paraId="1BE9CC4B" w14:textId="77777777" w:rsidR="003B5845" w:rsidRPr="00D331EF" w:rsidRDefault="003B5845" w:rsidP="00617B3E">
            <w:pPr>
              <w:pStyle w:val="SmallStandard"/>
            </w:pPr>
            <w:r w:rsidRPr="00D01517">
              <w:t>0..*</w:t>
            </w:r>
          </w:p>
        </w:tc>
        <w:tc>
          <w:tcPr>
            <w:tcW w:w="567" w:type="dxa"/>
            <w:shd w:val="clear" w:color="auto" w:fill="auto"/>
          </w:tcPr>
          <w:p w14:paraId="734F0D9E" w14:textId="77777777" w:rsidR="003B5845" w:rsidRDefault="003B5845" w:rsidP="00617B3E">
            <w:pPr>
              <w:pStyle w:val="SmallStandard"/>
            </w:pPr>
            <w:r>
              <w:t>Y</w:t>
            </w:r>
          </w:p>
        </w:tc>
        <w:tc>
          <w:tcPr>
            <w:tcW w:w="3969" w:type="dxa"/>
            <w:shd w:val="clear" w:color="auto" w:fill="auto"/>
          </w:tcPr>
          <w:p w14:paraId="3ACA6554"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bl>
    <w:p w14:paraId="28BD8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2" w:name="_7fa12cfef33d1f21f43743d2ec857d40"/>
      <w:r>
        <w:rPr>
          <w:lang w:val="en-GB"/>
        </w:rPr>
        <w:t>VecContent</w:t>
      </w:r>
      <w:bookmarkEnd w:id="1032"/>
    </w:p>
    <w:p w14:paraId="09B30CF2" w14:textId="77777777" w:rsidR="003B5845" w:rsidRPr="00A518C2" w:rsidRDefault="003B5845" w:rsidP="003B5845">
      <w:pPr>
        <w:rPr>
          <w:lang w:val="en-GB"/>
        </w:rPr>
      </w:pPr>
      <w:r w:rsidRPr="00A518C2">
        <w:rPr>
          <w:sz w:val="18"/>
          <w:szCs w:val="18"/>
          <w:lang w:val="en-GB"/>
        </w:rPr>
        <w:t>The VecContent is the XML-Root node for any VEC-Document.</w:t>
      </w:r>
    </w:p>
    <w:p w14:paraId="350467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9539C7" w14:textId="77777777" w:rsidTr="00617B3E">
        <w:tc>
          <w:tcPr>
            <w:tcW w:w="2013" w:type="dxa"/>
            <w:shd w:val="clear" w:color="auto" w:fill="auto"/>
            <w:tcMar>
              <w:top w:w="28" w:type="dxa"/>
              <w:left w:w="28" w:type="dxa"/>
              <w:bottom w:w="28" w:type="dxa"/>
              <w:right w:w="28" w:type="dxa"/>
            </w:tcMar>
          </w:tcPr>
          <w:p w14:paraId="04F283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9A6EB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DEAA93" w14:textId="77777777" w:rsidTr="00617B3E">
        <w:tc>
          <w:tcPr>
            <w:tcW w:w="2013" w:type="dxa"/>
            <w:shd w:val="clear" w:color="auto" w:fill="auto"/>
            <w:tcMar>
              <w:top w:w="28" w:type="dxa"/>
              <w:left w:w="28" w:type="dxa"/>
              <w:bottom w:w="28" w:type="dxa"/>
              <w:right w:w="28" w:type="dxa"/>
            </w:tcMar>
          </w:tcPr>
          <w:p w14:paraId="70D675B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6FA375" w14:textId="77777777" w:rsidR="003B5845" w:rsidRPr="00620BBE" w:rsidRDefault="00944185" w:rsidP="00617B3E">
            <w:pPr>
              <w:pStyle w:val="SmallStandard"/>
            </w:pPr>
            <w:hyperlink w:anchor="_40da347e8e4438a010c7ab06c536d3ee" w:history="1">
              <w:r w:rsidR="003B5845" w:rsidRPr="00620BBE">
                <w:rPr>
                  <w:rStyle w:val="Hyperlink"/>
                  <w:rFonts w:eastAsiaTheme="majorEastAsia"/>
                </w:rPr>
                <w:t>xml-root</w:t>
              </w:r>
            </w:hyperlink>
          </w:p>
        </w:tc>
      </w:tr>
      <w:tr w:rsidR="003B5845" w:rsidRPr="008359F5" w14:paraId="21B172D9" w14:textId="77777777" w:rsidTr="00617B3E">
        <w:tc>
          <w:tcPr>
            <w:tcW w:w="2013" w:type="dxa"/>
            <w:shd w:val="clear" w:color="auto" w:fill="auto"/>
            <w:tcMar>
              <w:top w:w="28" w:type="dxa"/>
              <w:left w:w="28" w:type="dxa"/>
              <w:bottom w:w="28" w:type="dxa"/>
              <w:right w:w="28" w:type="dxa"/>
            </w:tcMar>
          </w:tcPr>
          <w:p w14:paraId="3842B8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BEEDB0" w14:textId="77777777" w:rsidR="003B5845" w:rsidRPr="000437C1" w:rsidRDefault="003B5845" w:rsidP="00617B3E">
            <w:pPr>
              <w:pStyle w:val="SmallStandard"/>
            </w:pPr>
            <w:r>
              <w:t>false</w:t>
            </w:r>
          </w:p>
        </w:tc>
      </w:tr>
    </w:tbl>
    <w:p w14:paraId="2F8FB6B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E052C5" w14:textId="77777777" w:rsidTr="00617B3E">
        <w:tc>
          <w:tcPr>
            <w:tcW w:w="2013" w:type="dxa"/>
            <w:shd w:val="clear" w:color="auto" w:fill="auto"/>
            <w:tcMar>
              <w:top w:w="28" w:type="dxa"/>
              <w:left w:w="28" w:type="dxa"/>
              <w:bottom w:w="28" w:type="dxa"/>
              <w:right w:w="28" w:type="dxa"/>
            </w:tcMar>
          </w:tcPr>
          <w:p w14:paraId="37605F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730D22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FB5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2A6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C7AAEE3" w14:textId="77777777" w:rsidTr="00617B3E">
        <w:tc>
          <w:tcPr>
            <w:tcW w:w="2013" w:type="dxa"/>
            <w:shd w:val="clear" w:color="auto" w:fill="auto"/>
            <w:tcMar>
              <w:top w:w="28" w:type="dxa"/>
              <w:left w:w="28" w:type="dxa"/>
              <w:bottom w:w="28" w:type="dxa"/>
              <w:right w:w="28" w:type="dxa"/>
            </w:tcMar>
          </w:tcPr>
          <w:p w14:paraId="11D41BD9" w14:textId="77777777" w:rsidR="003B5845" w:rsidRPr="00620BBE" w:rsidRDefault="003B5845" w:rsidP="00617B3E">
            <w:pPr>
              <w:pStyle w:val="SmallStandard"/>
            </w:pPr>
            <w:r w:rsidRPr="00620BBE">
              <w:t>vecVersion</w:t>
            </w:r>
          </w:p>
        </w:tc>
        <w:tc>
          <w:tcPr>
            <w:tcW w:w="1559" w:type="dxa"/>
            <w:shd w:val="clear" w:color="auto" w:fill="auto"/>
            <w:tcMar>
              <w:top w:w="28" w:type="dxa"/>
              <w:left w:w="28" w:type="dxa"/>
              <w:bottom w:w="28" w:type="dxa"/>
              <w:right w:w="28" w:type="dxa"/>
            </w:tcMar>
          </w:tcPr>
          <w:p w14:paraId="113D03DD" w14:textId="77777777" w:rsidR="003B5845" w:rsidRPr="008359F5" w:rsidRDefault="003B5845" w:rsidP="00617B3E">
            <w:pPr>
              <w:pStyle w:val="SmallStandard"/>
            </w:pPr>
            <w:r w:rsidRPr="00D21799">
              <w:t>VecVersion</w:t>
            </w:r>
          </w:p>
        </w:tc>
        <w:tc>
          <w:tcPr>
            <w:tcW w:w="709" w:type="dxa"/>
            <w:shd w:val="clear" w:color="auto" w:fill="auto"/>
            <w:tcMar>
              <w:top w:w="28" w:type="dxa"/>
              <w:left w:w="28" w:type="dxa"/>
              <w:bottom w:w="28" w:type="dxa"/>
              <w:right w:w="28" w:type="dxa"/>
            </w:tcMar>
          </w:tcPr>
          <w:p w14:paraId="6CC9F9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6E95EF" w14:textId="77777777" w:rsidR="003B5845" w:rsidRPr="004A00BD" w:rsidRDefault="003B5845" w:rsidP="00617B3E">
            <w:pPr>
              <w:jc w:val="left"/>
              <w:rPr>
                <w:sz w:val="22"/>
                <w:lang w:val="en-GB"/>
              </w:rPr>
            </w:pPr>
            <w:r w:rsidRPr="004A00BD">
              <w:rPr>
                <w:sz w:val="16"/>
                <w:szCs w:val="16"/>
                <w:lang w:val="en-GB"/>
              </w:rPr>
              <w:t>Specifies the version of the VEC used for the file.</w:t>
            </w:r>
          </w:p>
        </w:tc>
      </w:tr>
      <w:tr w:rsidR="003B5845" w:rsidRPr="004A00BD" w14:paraId="4D5B9DB8" w14:textId="77777777" w:rsidTr="00617B3E">
        <w:tc>
          <w:tcPr>
            <w:tcW w:w="2013" w:type="dxa"/>
            <w:shd w:val="clear" w:color="auto" w:fill="auto"/>
            <w:tcMar>
              <w:top w:w="28" w:type="dxa"/>
              <w:left w:w="28" w:type="dxa"/>
              <w:bottom w:w="28" w:type="dxa"/>
              <w:right w:w="28" w:type="dxa"/>
            </w:tcMar>
          </w:tcPr>
          <w:p w14:paraId="09943C18" w14:textId="77777777" w:rsidR="003B5845" w:rsidRPr="00620BBE" w:rsidRDefault="003B5845" w:rsidP="00617B3E">
            <w:pPr>
              <w:pStyle w:val="SmallStandard"/>
            </w:pPr>
            <w:r w:rsidRPr="00620BBE">
              <w:t>generatingSystemName</w:t>
            </w:r>
          </w:p>
        </w:tc>
        <w:tc>
          <w:tcPr>
            <w:tcW w:w="1559" w:type="dxa"/>
            <w:shd w:val="clear" w:color="auto" w:fill="auto"/>
            <w:tcMar>
              <w:top w:w="28" w:type="dxa"/>
              <w:left w:w="28" w:type="dxa"/>
              <w:bottom w:w="28" w:type="dxa"/>
              <w:right w:w="28" w:type="dxa"/>
            </w:tcMar>
          </w:tcPr>
          <w:p w14:paraId="16D2217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5B77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0FC093" w14:textId="77777777" w:rsidR="003B5845" w:rsidRPr="004A00BD" w:rsidRDefault="003B5845" w:rsidP="00617B3E">
            <w:pPr>
              <w:jc w:val="left"/>
              <w:rPr>
                <w:sz w:val="22"/>
                <w:lang w:val="en-GB"/>
              </w:rPr>
            </w:pPr>
            <w:r w:rsidRPr="004A00BD">
              <w:rPr>
                <w:sz w:val="16"/>
                <w:szCs w:val="16"/>
                <w:lang w:val="en-GB"/>
              </w:rPr>
              <w:t>Specifies the name of the system that has generated the VEC-file.</w:t>
            </w:r>
          </w:p>
        </w:tc>
      </w:tr>
      <w:tr w:rsidR="003B5845" w:rsidRPr="004A00BD" w14:paraId="50FA5AAC" w14:textId="77777777" w:rsidTr="00617B3E">
        <w:tc>
          <w:tcPr>
            <w:tcW w:w="2013" w:type="dxa"/>
            <w:shd w:val="clear" w:color="auto" w:fill="auto"/>
            <w:tcMar>
              <w:top w:w="28" w:type="dxa"/>
              <w:left w:w="28" w:type="dxa"/>
              <w:bottom w:w="28" w:type="dxa"/>
              <w:right w:w="28" w:type="dxa"/>
            </w:tcMar>
          </w:tcPr>
          <w:p w14:paraId="4EBE7F46" w14:textId="77777777" w:rsidR="003B5845" w:rsidRPr="00620BBE" w:rsidRDefault="003B5845" w:rsidP="00617B3E">
            <w:pPr>
              <w:pStyle w:val="SmallStandard"/>
            </w:pPr>
            <w:r w:rsidRPr="00620BBE">
              <w:t>dateOfCreation</w:t>
            </w:r>
          </w:p>
        </w:tc>
        <w:tc>
          <w:tcPr>
            <w:tcW w:w="1559" w:type="dxa"/>
            <w:shd w:val="clear" w:color="auto" w:fill="auto"/>
            <w:tcMar>
              <w:top w:w="28" w:type="dxa"/>
              <w:left w:w="28" w:type="dxa"/>
              <w:bottom w:w="28" w:type="dxa"/>
              <w:right w:w="28" w:type="dxa"/>
            </w:tcMar>
          </w:tcPr>
          <w:p w14:paraId="7D257BB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207184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53B5A0D" w14:textId="77777777" w:rsidR="003B5845" w:rsidRPr="004A00BD" w:rsidRDefault="003B5845" w:rsidP="00617B3E">
            <w:pPr>
              <w:jc w:val="left"/>
              <w:rPr>
                <w:sz w:val="22"/>
                <w:lang w:val="en-GB"/>
              </w:rPr>
            </w:pPr>
            <w:r w:rsidRPr="004A00BD">
              <w:rPr>
                <w:sz w:val="16"/>
                <w:szCs w:val="16"/>
                <w:lang w:val="en-GB"/>
              </w:rPr>
              <w:t>Specifies the date of creation of the VEC-file.</w:t>
            </w:r>
          </w:p>
        </w:tc>
      </w:tr>
      <w:tr w:rsidR="003B5845" w:rsidRPr="004A00BD" w14:paraId="68BDB022" w14:textId="77777777" w:rsidTr="00617B3E">
        <w:tc>
          <w:tcPr>
            <w:tcW w:w="2013" w:type="dxa"/>
            <w:shd w:val="clear" w:color="auto" w:fill="auto"/>
            <w:tcMar>
              <w:top w:w="28" w:type="dxa"/>
              <w:left w:w="28" w:type="dxa"/>
              <w:bottom w:w="28" w:type="dxa"/>
              <w:right w:w="28" w:type="dxa"/>
            </w:tcMar>
          </w:tcPr>
          <w:p w14:paraId="2F7549EF" w14:textId="77777777" w:rsidR="003B5845" w:rsidRPr="00620BBE" w:rsidRDefault="003B5845" w:rsidP="00617B3E">
            <w:pPr>
              <w:pStyle w:val="SmallStandard"/>
            </w:pPr>
            <w:r w:rsidRPr="00620BBE">
              <w:t>generatingSystemVersion</w:t>
            </w:r>
          </w:p>
        </w:tc>
        <w:tc>
          <w:tcPr>
            <w:tcW w:w="1559" w:type="dxa"/>
            <w:shd w:val="clear" w:color="auto" w:fill="auto"/>
            <w:tcMar>
              <w:top w:w="28" w:type="dxa"/>
              <w:left w:w="28" w:type="dxa"/>
              <w:bottom w:w="28" w:type="dxa"/>
              <w:right w:w="28" w:type="dxa"/>
            </w:tcMar>
          </w:tcPr>
          <w:p w14:paraId="41A21A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D823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CE9883" w14:textId="77777777" w:rsidR="003B5845" w:rsidRPr="004A00BD" w:rsidRDefault="003B5845" w:rsidP="00617B3E">
            <w:pPr>
              <w:jc w:val="left"/>
              <w:rPr>
                <w:sz w:val="22"/>
                <w:lang w:val="en-GB"/>
              </w:rPr>
            </w:pPr>
            <w:r w:rsidRPr="004A00BD">
              <w:rPr>
                <w:sz w:val="16"/>
                <w:szCs w:val="16"/>
                <w:lang w:val="en-GB"/>
              </w:rPr>
              <w:t>Specifies the version of the system that has generated the VEC-file.</w:t>
            </w:r>
          </w:p>
        </w:tc>
      </w:tr>
    </w:tbl>
    <w:p w14:paraId="501AF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D2A03E" w14:textId="77777777" w:rsidTr="00617B3E">
        <w:tc>
          <w:tcPr>
            <w:tcW w:w="3856" w:type="dxa"/>
            <w:gridSpan w:val="3"/>
            <w:shd w:val="clear" w:color="auto" w:fill="auto"/>
          </w:tcPr>
          <w:p w14:paraId="34A8E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0CE0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04378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EAC185" w14:textId="77777777" w:rsidTr="00617B3E">
        <w:tc>
          <w:tcPr>
            <w:tcW w:w="1573" w:type="dxa"/>
            <w:shd w:val="clear" w:color="auto" w:fill="auto"/>
          </w:tcPr>
          <w:p w14:paraId="135A2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40F8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D04CE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2B0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D63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FACF2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02C0C6" w14:textId="77777777" w:rsidTr="00617B3E">
        <w:tc>
          <w:tcPr>
            <w:tcW w:w="1573" w:type="dxa"/>
            <w:shd w:val="clear" w:color="auto" w:fill="auto"/>
          </w:tcPr>
          <w:p w14:paraId="270EF2F2" w14:textId="77777777" w:rsidR="003B5845" w:rsidRPr="00634625" w:rsidRDefault="003B5845" w:rsidP="00617B3E">
            <w:pPr>
              <w:pStyle w:val="SmallStandard"/>
            </w:pPr>
            <w:r>
              <w:t>CopyrightInformation</w:t>
            </w:r>
          </w:p>
        </w:tc>
        <w:tc>
          <w:tcPr>
            <w:tcW w:w="1574" w:type="dxa"/>
            <w:shd w:val="clear" w:color="auto" w:fill="auto"/>
          </w:tcPr>
          <w:p w14:paraId="038AE97C" w14:textId="77777777" w:rsidR="003B5845" w:rsidRPr="00132C43" w:rsidRDefault="003B5845" w:rsidP="00617B3E">
            <w:pPr>
              <w:pStyle w:val="SmallStandard"/>
            </w:pPr>
            <w:r>
              <w:t>standardCopyrightInformation</w:t>
            </w:r>
          </w:p>
        </w:tc>
        <w:tc>
          <w:tcPr>
            <w:tcW w:w="708" w:type="dxa"/>
            <w:shd w:val="clear" w:color="auto" w:fill="auto"/>
          </w:tcPr>
          <w:p w14:paraId="032BFD09" w14:textId="77777777" w:rsidR="003B5845" w:rsidRPr="00D331EF" w:rsidRDefault="003B5845" w:rsidP="00617B3E">
            <w:pPr>
              <w:pStyle w:val="SmallStandard"/>
            </w:pPr>
            <w:r w:rsidRPr="00574783">
              <w:t>0..1</w:t>
            </w:r>
          </w:p>
        </w:tc>
        <w:tc>
          <w:tcPr>
            <w:tcW w:w="709" w:type="dxa"/>
            <w:shd w:val="clear" w:color="auto" w:fill="auto"/>
          </w:tcPr>
          <w:p w14:paraId="49970495" w14:textId="77777777" w:rsidR="003B5845" w:rsidRPr="00D331EF" w:rsidRDefault="003B5845" w:rsidP="00617B3E">
            <w:pPr>
              <w:pStyle w:val="SmallStandard"/>
            </w:pPr>
            <w:r w:rsidRPr="00207506">
              <w:t>0..*</w:t>
            </w:r>
          </w:p>
        </w:tc>
        <w:tc>
          <w:tcPr>
            <w:tcW w:w="567" w:type="dxa"/>
            <w:shd w:val="clear" w:color="auto" w:fill="auto"/>
          </w:tcPr>
          <w:p w14:paraId="41979874" w14:textId="77777777" w:rsidR="003B5845" w:rsidRPr="00D331EF" w:rsidRDefault="003B5845" w:rsidP="00617B3E">
            <w:pPr>
              <w:pStyle w:val="SmallStandard"/>
            </w:pPr>
            <w:r>
              <w:t>N</w:t>
            </w:r>
          </w:p>
        </w:tc>
        <w:tc>
          <w:tcPr>
            <w:tcW w:w="3969" w:type="dxa"/>
            <w:shd w:val="clear" w:color="auto" w:fill="auto"/>
          </w:tcPr>
          <w:p w14:paraId="6FC0803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29FA6243" w14:textId="77777777" w:rsidTr="00617B3E">
        <w:tc>
          <w:tcPr>
            <w:tcW w:w="1573" w:type="dxa"/>
            <w:shd w:val="clear" w:color="auto" w:fill="auto"/>
          </w:tcPr>
          <w:p w14:paraId="4FAA5833" w14:textId="77777777" w:rsidR="003B5845" w:rsidRPr="00634625" w:rsidRDefault="003B5845" w:rsidP="00617B3E">
            <w:pPr>
              <w:pStyle w:val="SmallStandard"/>
            </w:pPr>
            <w:r>
              <w:t>PartVersion</w:t>
            </w:r>
          </w:p>
        </w:tc>
        <w:tc>
          <w:tcPr>
            <w:tcW w:w="1574" w:type="dxa"/>
            <w:shd w:val="clear" w:color="auto" w:fill="auto"/>
          </w:tcPr>
          <w:p w14:paraId="5506886C" w14:textId="77777777" w:rsidR="003B5845" w:rsidRPr="00132C43" w:rsidRDefault="003B5845" w:rsidP="00617B3E">
            <w:pPr>
              <w:pStyle w:val="SmallStandard"/>
            </w:pPr>
            <w:r>
              <w:t>partVersion</w:t>
            </w:r>
          </w:p>
        </w:tc>
        <w:tc>
          <w:tcPr>
            <w:tcW w:w="708" w:type="dxa"/>
            <w:shd w:val="clear" w:color="auto" w:fill="auto"/>
          </w:tcPr>
          <w:p w14:paraId="76AC86A6" w14:textId="77777777" w:rsidR="003B5845" w:rsidRPr="00D331EF" w:rsidRDefault="003B5845" w:rsidP="00617B3E">
            <w:pPr>
              <w:pStyle w:val="SmallStandard"/>
            </w:pPr>
            <w:r w:rsidRPr="00574783">
              <w:t>0..*</w:t>
            </w:r>
          </w:p>
        </w:tc>
        <w:tc>
          <w:tcPr>
            <w:tcW w:w="709" w:type="dxa"/>
            <w:shd w:val="clear" w:color="auto" w:fill="auto"/>
          </w:tcPr>
          <w:p w14:paraId="53B69254" w14:textId="77777777" w:rsidR="003B5845" w:rsidRPr="00D331EF" w:rsidRDefault="003B5845" w:rsidP="00617B3E">
            <w:pPr>
              <w:pStyle w:val="SmallStandard"/>
            </w:pPr>
            <w:r w:rsidRPr="00207506">
              <w:t>1</w:t>
            </w:r>
          </w:p>
        </w:tc>
        <w:tc>
          <w:tcPr>
            <w:tcW w:w="567" w:type="dxa"/>
            <w:shd w:val="clear" w:color="auto" w:fill="auto"/>
          </w:tcPr>
          <w:p w14:paraId="1E187C74" w14:textId="77777777" w:rsidR="003B5845" w:rsidRDefault="003B5845" w:rsidP="00617B3E">
            <w:pPr>
              <w:pStyle w:val="SmallStandard"/>
            </w:pPr>
            <w:r>
              <w:t>Y</w:t>
            </w:r>
          </w:p>
        </w:tc>
        <w:tc>
          <w:tcPr>
            <w:tcW w:w="3969" w:type="dxa"/>
            <w:shd w:val="clear" w:color="auto" w:fill="auto"/>
          </w:tcPr>
          <w:p w14:paraId="2C6B431C" w14:textId="77777777" w:rsidR="003B5845" w:rsidRDefault="003B5845" w:rsidP="00617B3E">
            <w:pPr>
              <w:pStyle w:val="SmallStandard"/>
            </w:pPr>
            <w:r w:rsidRPr="00491287">
              <w:t xml:space="preserve">Specifies the PartVersions contained in the VEC-file. </w:t>
            </w:r>
          </w:p>
        </w:tc>
      </w:tr>
      <w:tr w:rsidR="003B5845" w:rsidRPr="004A00BD" w14:paraId="1DEB786C" w14:textId="77777777" w:rsidTr="00617B3E">
        <w:tc>
          <w:tcPr>
            <w:tcW w:w="1573" w:type="dxa"/>
            <w:shd w:val="clear" w:color="auto" w:fill="auto"/>
          </w:tcPr>
          <w:p w14:paraId="05987D0F" w14:textId="77777777" w:rsidR="003B5845" w:rsidRPr="00634625" w:rsidRDefault="003B5845" w:rsidP="00617B3E">
            <w:pPr>
              <w:pStyle w:val="SmallStandard"/>
            </w:pPr>
            <w:r>
              <w:t>Contract</w:t>
            </w:r>
          </w:p>
        </w:tc>
        <w:tc>
          <w:tcPr>
            <w:tcW w:w="1574" w:type="dxa"/>
            <w:shd w:val="clear" w:color="auto" w:fill="auto"/>
          </w:tcPr>
          <w:p w14:paraId="46025E53" w14:textId="77777777" w:rsidR="003B5845" w:rsidRPr="00132C43" w:rsidRDefault="003B5845" w:rsidP="00617B3E">
            <w:pPr>
              <w:pStyle w:val="SmallStandard"/>
            </w:pPr>
            <w:r>
              <w:t>contract</w:t>
            </w:r>
          </w:p>
        </w:tc>
        <w:tc>
          <w:tcPr>
            <w:tcW w:w="708" w:type="dxa"/>
            <w:shd w:val="clear" w:color="auto" w:fill="auto"/>
          </w:tcPr>
          <w:p w14:paraId="63E960A1" w14:textId="77777777" w:rsidR="003B5845" w:rsidRPr="00D331EF" w:rsidRDefault="003B5845" w:rsidP="00617B3E">
            <w:pPr>
              <w:pStyle w:val="SmallStandard"/>
            </w:pPr>
            <w:r w:rsidRPr="00574783">
              <w:t>0..*</w:t>
            </w:r>
          </w:p>
        </w:tc>
        <w:tc>
          <w:tcPr>
            <w:tcW w:w="709" w:type="dxa"/>
            <w:shd w:val="clear" w:color="auto" w:fill="auto"/>
          </w:tcPr>
          <w:p w14:paraId="0B2CEF76" w14:textId="77777777" w:rsidR="003B5845" w:rsidRPr="00D331EF" w:rsidRDefault="003B5845" w:rsidP="00617B3E">
            <w:pPr>
              <w:pStyle w:val="SmallStandard"/>
            </w:pPr>
            <w:r w:rsidRPr="00207506">
              <w:t>1</w:t>
            </w:r>
          </w:p>
        </w:tc>
        <w:tc>
          <w:tcPr>
            <w:tcW w:w="567" w:type="dxa"/>
            <w:shd w:val="clear" w:color="auto" w:fill="auto"/>
          </w:tcPr>
          <w:p w14:paraId="55EB35B7" w14:textId="77777777" w:rsidR="003B5845" w:rsidRDefault="003B5845" w:rsidP="00617B3E">
            <w:pPr>
              <w:pStyle w:val="SmallStandard"/>
            </w:pPr>
            <w:r>
              <w:t>Y</w:t>
            </w:r>
          </w:p>
        </w:tc>
        <w:tc>
          <w:tcPr>
            <w:tcW w:w="3969" w:type="dxa"/>
            <w:shd w:val="clear" w:color="auto" w:fill="auto"/>
          </w:tcPr>
          <w:p w14:paraId="3B78A1FF" w14:textId="77777777" w:rsidR="003B5845" w:rsidRDefault="003B5845" w:rsidP="00617B3E">
            <w:pPr>
              <w:pStyle w:val="SmallStandard"/>
            </w:pPr>
            <w:r w:rsidRPr="00491287">
              <w:t xml:space="preserve">Specifies the contracts used in the VEC-file. </w:t>
            </w:r>
          </w:p>
        </w:tc>
      </w:tr>
      <w:tr w:rsidR="003B5845" w:rsidRPr="004A00BD" w14:paraId="61B69F05" w14:textId="77777777" w:rsidTr="00617B3E">
        <w:tc>
          <w:tcPr>
            <w:tcW w:w="1573" w:type="dxa"/>
            <w:shd w:val="clear" w:color="auto" w:fill="auto"/>
          </w:tcPr>
          <w:p w14:paraId="6D779755" w14:textId="77777777" w:rsidR="003B5845" w:rsidRPr="00634625" w:rsidRDefault="003B5845" w:rsidP="00617B3E">
            <w:pPr>
              <w:pStyle w:val="SmallStandard"/>
            </w:pPr>
            <w:r>
              <w:t>Unit</w:t>
            </w:r>
          </w:p>
        </w:tc>
        <w:tc>
          <w:tcPr>
            <w:tcW w:w="1574" w:type="dxa"/>
            <w:shd w:val="clear" w:color="auto" w:fill="auto"/>
          </w:tcPr>
          <w:p w14:paraId="1FF57864" w14:textId="77777777" w:rsidR="003B5845" w:rsidRPr="00132C43" w:rsidRDefault="003B5845" w:rsidP="00617B3E">
            <w:pPr>
              <w:pStyle w:val="SmallStandard"/>
            </w:pPr>
            <w:r>
              <w:t>unit</w:t>
            </w:r>
          </w:p>
        </w:tc>
        <w:tc>
          <w:tcPr>
            <w:tcW w:w="708" w:type="dxa"/>
            <w:shd w:val="clear" w:color="auto" w:fill="auto"/>
          </w:tcPr>
          <w:p w14:paraId="27184602" w14:textId="77777777" w:rsidR="003B5845" w:rsidRPr="00D331EF" w:rsidRDefault="003B5845" w:rsidP="00617B3E">
            <w:pPr>
              <w:pStyle w:val="SmallStandard"/>
            </w:pPr>
            <w:r w:rsidRPr="00574783">
              <w:t>0..*</w:t>
            </w:r>
          </w:p>
        </w:tc>
        <w:tc>
          <w:tcPr>
            <w:tcW w:w="709" w:type="dxa"/>
            <w:shd w:val="clear" w:color="auto" w:fill="auto"/>
          </w:tcPr>
          <w:p w14:paraId="69427E9C" w14:textId="77777777" w:rsidR="003B5845" w:rsidRPr="00D331EF" w:rsidRDefault="003B5845" w:rsidP="00617B3E">
            <w:pPr>
              <w:pStyle w:val="SmallStandard"/>
            </w:pPr>
            <w:r w:rsidRPr="00207506">
              <w:t>1</w:t>
            </w:r>
          </w:p>
        </w:tc>
        <w:tc>
          <w:tcPr>
            <w:tcW w:w="567" w:type="dxa"/>
            <w:shd w:val="clear" w:color="auto" w:fill="auto"/>
          </w:tcPr>
          <w:p w14:paraId="3700163E" w14:textId="77777777" w:rsidR="003B5845" w:rsidRDefault="003B5845" w:rsidP="00617B3E">
            <w:pPr>
              <w:pStyle w:val="SmallStandard"/>
            </w:pPr>
            <w:r>
              <w:t>Y</w:t>
            </w:r>
          </w:p>
        </w:tc>
        <w:tc>
          <w:tcPr>
            <w:tcW w:w="3969" w:type="dxa"/>
            <w:shd w:val="clear" w:color="auto" w:fill="auto"/>
          </w:tcPr>
          <w:p w14:paraId="19620DC3" w14:textId="77777777" w:rsidR="003B5845" w:rsidRDefault="003B5845" w:rsidP="00617B3E">
            <w:pPr>
              <w:pStyle w:val="SmallStandard"/>
            </w:pPr>
            <w:r w:rsidRPr="00491287">
              <w:t xml:space="preserve">Specifies the Units used in the VEC-file. </w:t>
            </w:r>
          </w:p>
        </w:tc>
      </w:tr>
      <w:tr w:rsidR="003B5845" w:rsidRPr="004A00BD" w14:paraId="3B4AFE83" w14:textId="77777777" w:rsidTr="00617B3E">
        <w:tc>
          <w:tcPr>
            <w:tcW w:w="1573" w:type="dxa"/>
            <w:shd w:val="clear" w:color="auto" w:fill="auto"/>
          </w:tcPr>
          <w:p w14:paraId="35FF70F6" w14:textId="77777777" w:rsidR="003B5845" w:rsidRPr="00634625" w:rsidRDefault="003B5845" w:rsidP="00617B3E">
            <w:pPr>
              <w:pStyle w:val="SmallStandard"/>
            </w:pPr>
            <w:r>
              <w:t>Project</w:t>
            </w:r>
          </w:p>
        </w:tc>
        <w:tc>
          <w:tcPr>
            <w:tcW w:w="1574" w:type="dxa"/>
            <w:shd w:val="clear" w:color="auto" w:fill="auto"/>
          </w:tcPr>
          <w:p w14:paraId="239D67A8" w14:textId="77777777" w:rsidR="003B5845" w:rsidRPr="00132C43" w:rsidRDefault="003B5845" w:rsidP="00617B3E">
            <w:pPr>
              <w:pStyle w:val="SmallStandard"/>
            </w:pPr>
            <w:r>
              <w:t>project</w:t>
            </w:r>
          </w:p>
        </w:tc>
        <w:tc>
          <w:tcPr>
            <w:tcW w:w="708" w:type="dxa"/>
            <w:shd w:val="clear" w:color="auto" w:fill="auto"/>
          </w:tcPr>
          <w:p w14:paraId="689E6D26" w14:textId="77777777" w:rsidR="003B5845" w:rsidRPr="00D331EF" w:rsidRDefault="003B5845" w:rsidP="00617B3E">
            <w:pPr>
              <w:pStyle w:val="SmallStandard"/>
            </w:pPr>
            <w:r w:rsidRPr="00574783">
              <w:t>0..*</w:t>
            </w:r>
          </w:p>
        </w:tc>
        <w:tc>
          <w:tcPr>
            <w:tcW w:w="709" w:type="dxa"/>
            <w:shd w:val="clear" w:color="auto" w:fill="auto"/>
          </w:tcPr>
          <w:p w14:paraId="20CE31D5" w14:textId="77777777" w:rsidR="003B5845" w:rsidRPr="00D331EF" w:rsidRDefault="003B5845" w:rsidP="00617B3E">
            <w:pPr>
              <w:pStyle w:val="SmallStandard"/>
            </w:pPr>
            <w:r w:rsidRPr="00207506">
              <w:t>1</w:t>
            </w:r>
          </w:p>
        </w:tc>
        <w:tc>
          <w:tcPr>
            <w:tcW w:w="567" w:type="dxa"/>
            <w:shd w:val="clear" w:color="auto" w:fill="auto"/>
          </w:tcPr>
          <w:p w14:paraId="215A88DB" w14:textId="77777777" w:rsidR="003B5845" w:rsidRDefault="003B5845" w:rsidP="00617B3E">
            <w:pPr>
              <w:pStyle w:val="SmallStandard"/>
            </w:pPr>
            <w:r>
              <w:t>Y</w:t>
            </w:r>
          </w:p>
        </w:tc>
        <w:tc>
          <w:tcPr>
            <w:tcW w:w="3969" w:type="dxa"/>
            <w:shd w:val="clear" w:color="auto" w:fill="auto"/>
          </w:tcPr>
          <w:p w14:paraId="2940F02F" w14:textId="77777777" w:rsidR="003B5845" w:rsidRDefault="003B5845" w:rsidP="00617B3E">
            <w:pPr>
              <w:pStyle w:val="SmallStandard"/>
            </w:pPr>
            <w:r w:rsidRPr="00491287">
              <w:t xml:space="preserve">Specifies the Projects used in the VEC-file. </w:t>
            </w:r>
          </w:p>
        </w:tc>
      </w:tr>
      <w:tr w:rsidR="003B5845" w:rsidRPr="004A00BD" w14:paraId="29B06CF6" w14:textId="77777777" w:rsidTr="00617B3E">
        <w:tc>
          <w:tcPr>
            <w:tcW w:w="1573" w:type="dxa"/>
            <w:shd w:val="clear" w:color="auto" w:fill="auto"/>
          </w:tcPr>
          <w:p w14:paraId="4712AD59" w14:textId="77777777" w:rsidR="003B5845" w:rsidRPr="00634625" w:rsidRDefault="003B5845" w:rsidP="00617B3E">
            <w:pPr>
              <w:pStyle w:val="SmallStandard"/>
            </w:pPr>
            <w:r>
              <w:t>CopyrightInformation</w:t>
            </w:r>
          </w:p>
        </w:tc>
        <w:tc>
          <w:tcPr>
            <w:tcW w:w="1574" w:type="dxa"/>
            <w:shd w:val="clear" w:color="auto" w:fill="auto"/>
          </w:tcPr>
          <w:p w14:paraId="32910D4B" w14:textId="77777777" w:rsidR="003B5845" w:rsidRPr="00132C43" w:rsidRDefault="003B5845" w:rsidP="00617B3E">
            <w:pPr>
              <w:pStyle w:val="SmallStandard"/>
            </w:pPr>
            <w:r>
              <w:t>copyrightInformation</w:t>
            </w:r>
          </w:p>
        </w:tc>
        <w:tc>
          <w:tcPr>
            <w:tcW w:w="708" w:type="dxa"/>
            <w:shd w:val="clear" w:color="auto" w:fill="auto"/>
          </w:tcPr>
          <w:p w14:paraId="01B7C78C" w14:textId="77777777" w:rsidR="003B5845" w:rsidRPr="00D331EF" w:rsidRDefault="003B5845" w:rsidP="00617B3E">
            <w:pPr>
              <w:pStyle w:val="SmallStandard"/>
            </w:pPr>
            <w:r w:rsidRPr="00574783">
              <w:t>0..*</w:t>
            </w:r>
          </w:p>
        </w:tc>
        <w:tc>
          <w:tcPr>
            <w:tcW w:w="709" w:type="dxa"/>
            <w:shd w:val="clear" w:color="auto" w:fill="auto"/>
          </w:tcPr>
          <w:p w14:paraId="026EFC69" w14:textId="77777777" w:rsidR="003B5845" w:rsidRPr="00D331EF" w:rsidRDefault="003B5845" w:rsidP="00617B3E">
            <w:pPr>
              <w:pStyle w:val="SmallStandard"/>
            </w:pPr>
            <w:r w:rsidRPr="00207506">
              <w:t>1</w:t>
            </w:r>
          </w:p>
        </w:tc>
        <w:tc>
          <w:tcPr>
            <w:tcW w:w="567" w:type="dxa"/>
            <w:shd w:val="clear" w:color="auto" w:fill="auto"/>
          </w:tcPr>
          <w:p w14:paraId="76D6049C" w14:textId="77777777" w:rsidR="003B5845" w:rsidRDefault="003B5845" w:rsidP="00617B3E">
            <w:pPr>
              <w:pStyle w:val="SmallStandard"/>
            </w:pPr>
            <w:r>
              <w:t>Y</w:t>
            </w:r>
          </w:p>
        </w:tc>
        <w:tc>
          <w:tcPr>
            <w:tcW w:w="3969" w:type="dxa"/>
            <w:shd w:val="clear" w:color="auto" w:fill="auto"/>
          </w:tcPr>
          <w:p w14:paraId="0B7BDBEB" w14:textId="77777777" w:rsidR="003B5845" w:rsidRDefault="003B5845" w:rsidP="00617B3E">
            <w:pPr>
              <w:pStyle w:val="SmallStandard"/>
            </w:pPr>
            <w:r w:rsidRPr="00491287">
              <w:t xml:space="preserve">Specifies the CopyrightInformation used in the VEC-file. </w:t>
            </w:r>
          </w:p>
        </w:tc>
      </w:tr>
      <w:tr w:rsidR="003B5845" w:rsidRPr="004A00BD" w14:paraId="009CCBCE" w14:textId="77777777" w:rsidTr="00617B3E">
        <w:tc>
          <w:tcPr>
            <w:tcW w:w="1573" w:type="dxa"/>
            <w:shd w:val="clear" w:color="auto" w:fill="auto"/>
          </w:tcPr>
          <w:p w14:paraId="7050E1BF" w14:textId="77777777" w:rsidR="003B5845" w:rsidRPr="00634625" w:rsidRDefault="003B5845" w:rsidP="00617B3E">
            <w:pPr>
              <w:pStyle w:val="SmallStandard"/>
            </w:pPr>
            <w:r>
              <w:t>ItemHistoryEntry</w:t>
            </w:r>
          </w:p>
        </w:tc>
        <w:tc>
          <w:tcPr>
            <w:tcW w:w="1574" w:type="dxa"/>
            <w:shd w:val="clear" w:color="auto" w:fill="auto"/>
          </w:tcPr>
          <w:p w14:paraId="69F1480E" w14:textId="77777777" w:rsidR="003B5845" w:rsidRPr="00132C43" w:rsidRDefault="003B5845" w:rsidP="00617B3E">
            <w:pPr>
              <w:pStyle w:val="SmallStandard"/>
            </w:pPr>
            <w:r>
              <w:t>itemHistoryEntry</w:t>
            </w:r>
          </w:p>
        </w:tc>
        <w:tc>
          <w:tcPr>
            <w:tcW w:w="708" w:type="dxa"/>
            <w:shd w:val="clear" w:color="auto" w:fill="auto"/>
          </w:tcPr>
          <w:p w14:paraId="68664209" w14:textId="77777777" w:rsidR="003B5845" w:rsidRPr="00D331EF" w:rsidRDefault="003B5845" w:rsidP="00617B3E">
            <w:pPr>
              <w:pStyle w:val="SmallStandard"/>
            </w:pPr>
            <w:r w:rsidRPr="00574783">
              <w:t>0..*</w:t>
            </w:r>
          </w:p>
        </w:tc>
        <w:tc>
          <w:tcPr>
            <w:tcW w:w="709" w:type="dxa"/>
            <w:shd w:val="clear" w:color="auto" w:fill="auto"/>
          </w:tcPr>
          <w:p w14:paraId="36004443" w14:textId="77777777" w:rsidR="003B5845" w:rsidRPr="00D331EF" w:rsidRDefault="003B5845" w:rsidP="00617B3E">
            <w:pPr>
              <w:pStyle w:val="SmallStandard"/>
            </w:pPr>
            <w:r w:rsidRPr="00207506">
              <w:t>1</w:t>
            </w:r>
          </w:p>
        </w:tc>
        <w:tc>
          <w:tcPr>
            <w:tcW w:w="567" w:type="dxa"/>
            <w:shd w:val="clear" w:color="auto" w:fill="auto"/>
          </w:tcPr>
          <w:p w14:paraId="434794E2" w14:textId="77777777" w:rsidR="003B5845" w:rsidRDefault="003B5845" w:rsidP="00617B3E">
            <w:pPr>
              <w:pStyle w:val="SmallStandard"/>
            </w:pPr>
            <w:r>
              <w:t>Y</w:t>
            </w:r>
          </w:p>
        </w:tc>
        <w:tc>
          <w:tcPr>
            <w:tcW w:w="3969" w:type="dxa"/>
            <w:shd w:val="clear" w:color="auto" w:fill="auto"/>
          </w:tcPr>
          <w:p w14:paraId="2C277413" w14:textId="77777777" w:rsidR="003B5845" w:rsidRDefault="003B5845" w:rsidP="00617B3E">
            <w:pPr>
              <w:pStyle w:val="SmallStandard"/>
            </w:pPr>
            <w:r w:rsidRPr="00491287">
              <w:t xml:space="preserve">Specifies the ItemVersionHistoryEntries for ItemVersions contained in the VEC-file. </w:t>
            </w:r>
          </w:p>
        </w:tc>
      </w:tr>
      <w:tr w:rsidR="003B5845" w:rsidRPr="004A00BD" w14:paraId="7BBBE60B" w14:textId="77777777" w:rsidTr="00617B3E">
        <w:tc>
          <w:tcPr>
            <w:tcW w:w="1573" w:type="dxa"/>
            <w:shd w:val="clear" w:color="auto" w:fill="auto"/>
          </w:tcPr>
          <w:p w14:paraId="1A435B94" w14:textId="77777777" w:rsidR="003B5845" w:rsidRPr="00634625" w:rsidRDefault="003B5845" w:rsidP="00617B3E">
            <w:pPr>
              <w:pStyle w:val="SmallStandard"/>
            </w:pPr>
            <w:r>
              <w:t>DocumentVersion</w:t>
            </w:r>
          </w:p>
        </w:tc>
        <w:tc>
          <w:tcPr>
            <w:tcW w:w="1574" w:type="dxa"/>
            <w:shd w:val="clear" w:color="auto" w:fill="auto"/>
          </w:tcPr>
          <w:p w14:paraId="251D0A05" w14:textId="77777777" w:rsidR="003B5845" w:rsidRPr="00132C43" w:rsidRDefault="003B5845" w:rsidP="00617B3E">
            <w:pPr>
              <w:pStyle w:val="SmallStandard"/>
            </w:pPr>
            <w:r>
              <w:t>documentVersion</w:t>
            </w:r>
          </w:p>
        </w:tc>
        <w:tc>
          <w:tcPr>
            <w:tcW w:w="708" w:type="dxa"/>
            <w:shd w:val="clear" w:color="auto" w:fill="auto"/>
          </w:tcPr>
          <w:p w14:paraId="66162B35" w14:textId="77777777" w:rsidR="003B5845" w:rsidRPr="00D331EF" w:rsidRDefault="003B5845" w:rsidP="00617B3E">
            <w:pPr>
              <w:pStyle w:val="SmallStandard"/>
            </w:pPr>
            <w:r w:rsidRPr="00574783">
              <w:t>0..*</w:t>
            </w:r>
          </w:p>
        </w:tc>
        <w:tc>
          <w:tcPr>
            <w:tcW w:w="709" w:type="dxa"/>
            <w:shd w:val="clear" w:color="auto" w:fill="auto"/>
          </w:tcPr>
          <w:p w14:paraId="7B847A16" w14:textId="77777777" w:rsidR="003B5845" w:rsidRPr="00D331EF" w:rsidRDefault="003B5845" w:rsidP="00617B3E">
            <w:pPr>
              <w:pStyle w:val="SmallStandard"/>
            </w:pPr>
            <w:r w:rsidRPr="00207506">
              <w:t>1</w:t>
            </w:r>
          </w:p>
        </w:tc>
        <w:tc>
          <w:tcPr>
            <w:tcW w:w="567" w:type="dxa"/>
            <w:shd w:val="clear" w:color="auto" w:fill="auto"/>
          </w:tcPr>
          <w:p w14:paraId="244CA0D2" w14:textId="77777777" w:rsidR="003B5845" w:rsidRDefault="003B5845" w:rsidP="00617B3E">
            <w:pPr>
              <w:pStyle w:val="SmallStandard"/>
            </w:pPr>
            <w:r>
              <w:t>Y</w:t>
            </w:r>
          </w:p>
        </w:tc>
        <w:tc>
          <w:tcPr>
            <w:tcW w:w="3969" w:type="dxa"/>
            <w:shd w:val="clear" w:color="auto" w:fill="auto"/>
          </w:tcPr>
          <w:p w14:paraId="2AC25176" w14:textId="77777777" w:rsidR="003B5845" w:rsidRDefault="003B5845" w:rsidP="00617B3E">
            <w:pPr>
              <w:pStyle w:val="SmallStandard"/>
            </w:pPr>
            <w:r w:rsidRPr="00491287">
              <w:t xml:space="preserve">Specifies the DocumentVersions contained in the VEC-file. </w:t>
            </w:r>
          </w:p>
        </w:tc>
      </w:tr>
    </w:tbl>
    <w:p w14:paraId="72752D7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3" w:name="_1313fe1be6c083826f801c6bc27c8fe4"/>
      <w:r w:rsidRPr="005254F8">
        <w:rPr>
          <w:lang w:val="en-GB"/>
        </w:rPr>
        <w:t>AliasIdentificationType</w:t>
      </w:r>
      <w:bookmarkEnd w:id="1033"/>
    </w:p>
    <w:p w14:paraId="145DA5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EB7438" w14:textId="77777777" w:rsidTr="00617B3E">
        <w:tc>
          <w:tcPr>
            <w:tcW w:w="2013" w:type="dxa"/>
            <w:shd w:val="clear" w:color="auto" w:fill="auto"/>
            <w:tcMar>
              <w:top w:w="28" w:type="dxa"/>
              <w:left w:w="28" w:type="dxa"/>
              <w:bottom w:w="28" w:type="dxa"/>
              <w:right w:w="28" w:type="dxa"/>
            </w:tcMar>
          </w:tcPr>
          <w:p w14:paraId="67B2D5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301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D65E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EEC983" w14:textId="77777777" w:rsidTr="00617B3E">
        <w:tc>
          <w:tcPr>
            <w:tcW w:w="2013" w:type="dxa"/>
            <w:shd w:val="clear" w:color="auto" w:fill="auto"/>
            <w:tcMar>
              <w:top w:w="28" w:type="dxa"/>
              <w:left w:w="28" w:type="dxa"/>
              <w:bottom w:w="28" w:type="dxa"/>
              <w:right w:w="28" w:type="dxa"/>
            </w:tcMar>
          </w:tcPr>
          <w:p w14:paraId="5FE91D9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216A9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60243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D198B3" w14:textId="77777777" w:rsidTr="00617B3E">
        <w:tc>
          <w:tcPr>
            <w:tcW w:w="2013" w:type="dxa"/>
            <w:shd w:val="clear" w:color="auto" w:fill="auto"/>
            <w:tcMar>
              <w:top w:w="28" w:type="dxa"/>
              <w:left w:w="28" w:type="dxa"/>
              <w:bottom w:w="28" w:type="dxa"/>
              <w:right w:w="28" w:type="dxa"/>
            </w:tcMar>
          </w:tcPr>
          <w:p w14:paraId="76B58479" w14:textId="77777777" w:rsidR="003B5845" w:rsidRPr="009F5D54" w:rsidRDefault="003B5845" w:rsidP="00617B3E">
            <w:pPr>
              <w:pStyle w:val="SmallStandard"/>
            </w:pPr>
            <w:r w:rsidRPr="009F5D54">
              <w:lastRenderedPageBreak/>
              <w:t>UUID</w:t>
            </w:r>
          </w:p>
        </w:tc>
        <w:tc>
          <w:tcPr>
            <w:tcW w:w="283" w:type="dxa"/>
            <w:shd w:val="clear" w:color="auto" w:fill="auto"/>
          </w:tcPr>
          <w:p w14:paraId="2CA80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13EF56" w14:textId="77777777" w:rsidR="003B5845" w:rsidRPr="004A00BD" w:rsidRDefault="003B5845" w:rsidP="00617B3E">
            <w:pPr>
              <w:jc w:val="left"/>
              <w:rPr>
                <w:sz w:val="22"/>
                <w:lang w:val="en-GB"/>
              </w:rPr>
            </w:pPr>
            <w:r w:rsidRPr="004A00BD">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0BDBD86F" w14:textId="77777777" w:rsidR="003B5845" w:rsidRDefault="003B5845" w:rsidP="003B5845">
      <w:pPr>
        <w:pStyle w:val="SmallStandard"/>
      </w:pPr>
    </w:p>
    <w:p w14:paraId="0C0ABFC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4" w:name="_e914f44d381941eb659169a578d4d081"/>
      <w:r w:rsidRPr="005254F8">
        <w:rPr>
          <w:lang w:val="en-GB"/>
        </w:rPr>
        <w:t>BaselineContent</w:t>
      </w:r>
      <w:bookmarkEnd w:id="1034"/>
    </w:p>
    <w:p w14:paraId="136C7B55" w14:textId="77777777" w:rsidR="003B5845" w:rsidRPr="00A518C2" w:rsidRDefault="003B5845" w:rsidP="003B5845">
      <w:pPr>
        <w:rPr>
          <w:lang w:val="en-GB"/>
        </w:rPr>
      </w:pPr>
      <w:r w:rsidRPr="00A518C2">
        <w:rPr>
          <w:sz w:val="18"/>
          <w:szCs w:val="18"/>
          <w:lang w:val="en-GB"/>
        </w:rPr>
        <w:t>Enumeration to define the state of the content of the baseline in regard of its defined scope.</w:t>
      </w:r>
    </w:p>
    <w:p w14:paraId="43C422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222848" w14:textId="77777777" w:rsidTr="00617B3E">
        <w:tc>
          <w:tcPr>
            <w:tcW w:w="2013" w:type="dxa"/>
            <w:shd w:val="clear" w:color="auto" w:fill="auto"/>
            <w:tcMar>
              <w:top w:w="28" w:type="dxa"/>
              <w:left w:w="28" w:type="dxa"/>
              <w:bottom w:w="28" w:type="dxa"/>
              <w:right w:w="28" w:type="dxa"/>
            </w:tcMar>
          </w:tcPr>
          <w:p w14:paraId="5663D2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E967C0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F7054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805112" w14:textId="77777777" w:rsidTr="00617B3E">
        <w:tc>
          <w:tcPr>
            <w:tcW w:w="2013" w:type="dxa"/>
            <w:shd w:val="clear" w:color="auto" w:fill="auto"/>
            <w:tcMar>
              <w:top w:w="28" w:type="dxa"/>
              <w:left w:w="28" w:type="dxa"/>
              <w:bottom w:w="28" w:type="dxa"/>
              <w:right w:w="28" w:type="dxa"/>
            </w:tcMar>
          </w:tcPr>
          <w:p w14:paraId="136201C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1EA0DF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26E0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74D707" w14:textId="77777777" w:rsidTr="00617B3E">
        <w:tc>
          <w:tcPr>
            <w:tcW w:w="2013" w:type="dxa"/>
            <w:shd w:val="clear" w:color="auto" w:fill="auto"/>
            <w:tcMar>
              <w:top w:w="28" w:type="dxa"/>
              <w:left w:w="28" w:type="dxa"/>
              <w:bottom w:w="28" w:type="dxa"/>
              <w:right w:w="28" w:type="dxa"/>
            </w:tcMar>
          </w:tcPr>
          <w:p w14:paraId="5EB2D1AA" w14:textId="77777777" w:rsidR="003B5845" w:rsidRPr="009F5D54" w:rsidRDefault="003B5845" w:rsidP="00617B3E">
            <w:pPr>
              <w:pStyle w:val="SmallStandard"/>
            </w:pPr>
            <w:r w:rsidRPr="009F5D54">
              <w:t>Partial</w:t>
            </w:r>
          </w:p>
        </w:tc>
        <w:tc>
          <w:tcPr>
            <w:tcW w:w="283" w:type="dxa"/>
            <w:shd w:val="clear" w:color="auto" w:fill="auto"/>
          </w:tcPr>
          <w:p w14:paraId="0D2254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0EBCFB" w14:textId="77777777" w:rsidR="003B5845" w:rsidRPr="004A00BD" w:rsidRDefault="003B5845" w:rsidP="00617B3E">
            <w:pPr>
              <w:jc w:val="left"/>
              <w:rPr>
                <w:sz w:val="22"/>
                <w:lang w:val="en-GB"/>
              </w:rPr>
            </w:pPr>
            <w:r w:rsidRPr="004A00BD">
              <w:rPr>
                <w:sz w:val="16"/>
                <w:szCs w:val="16"/>
                <w:lang w:val="en-GB"/>
              </w:rPr>
              <w:t>A partial baseline does not contain all elements of the final scope of the baseline (e.g. it is a baseline created during the development process).</w:t>
            </w:r>
          </w:p>
        </w:tc>
      </w:tr>
      <w:tr w:rsidR="003B5845" w:rsidRPr="004A00BD" w14:paraId="33383086" w14:textId="77777777" w:rsidTr="00617B3E">
        <w:tc>
          <w:tcPr>
            <w:tcW w:w="2013" w:type="dxa"/>
            <w:shd w:val="clear" w:color="auto" w:fill="auto"/>
            <w:tcMar>
              <w:top w:w="28" w:type="dxa"/>
              <w:left w:w="28" w:type="dxa"/>
              <w:bottom w:w="28" w:type="dxa"/>
              <w:right w:w="28" w:type="dxa"/>
            </w:tcMar>
          </w:tcPr>
          <w:p w14:paraId="2E6A0C79" w14:textId="77777777" w:rsidR="003B5845" w:rsidRPr="009F5D54" w:rsidRDefault="003B5845" w:rsidP="00617B3E">
            <w:pPr>
              <w:pStyle w:val="SmallStandard"/>
            </w:pPr>
            <w:r w:rsidRPr="009F5D54">
              <w:t>Complete</w:t>
            </w:r>
          </w:p>
        </w:tc>
        <w:tc>
          <w:tcPr>
            <w:tcW w:w="283" w:type="dxa"/>
            <w:shd w:val="clear" w:color="auto" w:fill="auto"/>
          </w:tcPr>
          <w:p w14:paraId="356D4B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E834A3" w14:textId="77777777" w:rsidR="003B5845" w:rsidRPr="004A00BD" w:rsidRDefault="003B5845" w:rsidP="00617B3E">
            <w:pPr>
              <w:jc w:val="left"/>
              <w:rPr>
                <w:sz w:val="22"/>
                <w:lang w:val="en-GB"/>
              </w:rPr>
            </w:pPr>
            <w:r w:rsidRPr="004A00BD">
              <w:rPr>
                <w:sz w:val="16"/>
                <w:szCs w:val="16"/>
                <w:lang w:val="en-GB"/>
              </w:rPr>
              <w:t xml:space="preserve">A complete baseline contains </w:t>
            </w:r>
            <w:r w:rsidRPr="004A00BD">
              <w:rPr>
                <w:sz w:val="16"/>
                <w:szCs w:val="16"/>
                <w:u w:val="single"/>
                <w:lang w:val="en-GB"/>
              </w:rPr>
              <w:t>all</w:t>
            </w:r>
            <w:r w:rsidRPr="004A00BD">
              <w:rPr>
                <w:sz w:val="16"/>
                <w:szCs w:val="16"/>
                <w:lang w:val="en-GB"/>
              </w:rPr>
              <w:t xml:space="preserve"> elements of the final scope of the baseline.</w:t>
            </w:r>
          </w:p>
        </w:tc>
      </w:tr>
    </w:tbl>
    <w:p w14:paraId="0DAA6052" w14:textId="77777777" w:rsidR="003B5845" w:rsidRDefault="003B5845" w:rsidP="003B5845">
      <w:pPr>
        <w:pStyle w:val="SmallStandard"/>
      </w:pPr>
    </w:p>
    <w:p w14:paraId="5C3DE2E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5" w:name="_26f4e8a9fffe483463aadbda162064ec"/>
      <w:r w:rsidRPr="005254F8">
        <w:rPr>
          <w:lang w:val="en-GB"/>
        </w:rPr>
        <w:t>BaselineState</w:t>
      </w:r>
      <w:bookmarkEnd w:id="1035"/>
    </w:p>
    <w:p w14:paraId="4D35E1AD" w14:textId="77777777" w:rsidR="003B5845" w:rsidRPr="00A518C2" w:rsidRDefault="003B5845" w:rsidP="003B5845">
      <w:pPr>
        <w:rPr>
          <w:lang w:val="en-GB"/>
        </w:rPr>
      </w:pPr>
      <w:r w:rsidRPr="00A518C2">
        <w:rPr>
          <w:sz w:val="18"/>
          <w:szCs w:val="18"/>
          <w:lang w:val="en-GB"/>
        </w:rPr>
        <w:t>Enumeration the define the valid states of a baseline.</w:t>
      </w:r>
    </w:p>
    <w:p w14:paraId="271F81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4D5718" w14:textId="77777777" w:rsidTr="00617B3E">
        <w:tc>
          <w:tcPr>
            <w:tcW w:w="2013" w:type="dxa"/>
            <w:shd w:val="clear" w:color="auto" w:fill="auto"/>
            <w:tcMar>
              <w:top w:w="28" w:type="dxa"/>
              <w:left w:w="28" w:type="dxa"/>
              <w:bottom w:w="28" w:type="dxa"/>
              <w:right w:w="28" w:type="dxa"/>
            </w:tcMar>
          </w:tcPr>
          <w:p w14:paraId="7EA72D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7B67E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512EF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AE3085E" w14:textId="77777777" w:rsidTr="00617B3E">
        <w:tc>
          <w:tcPr>
            <w:tcW w:w="2013" w:type="dxa"/>
            <w:shd w:val="clear" w:color="auto" w:fill="auto"/>
            <w:tcMar>
              <w:top w:w="28" w:type="dxa"/>
              <w:left w:w="28" w:type="dxa"/>
              <w:bottom w:w="28" w:type="dxa"/>
              <w:right w:w="28" w:type="dxa"/>
            </w:tcMar>
          </w:tcPr>
          <w:p w14:paraId="6272ACD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45EA95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E92A5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2300B0" w14:textId="77777777" w:rsidTr="00617B3E">
        <w:tc>
          <w:tcPr>
            <w:tcW w:w="2013" w:type="dxa"/>
            <w:shd w:val="clear" w:color="auto" w:fill="auto"/>
            <w:tcMar>
              <w:top w:w="28" w:type="dxa"/>
              <w:left w:w="28" w:type="dxa"/>
              <w:bottom w:w="28" w:type="dxa"/>
              <w:right w:w="28" w:type="dxa"/>
            </w:tcMar>
          </w:tcPr>
          <w:p w14:paraId="72C4F030" w14:textId="77777777" w:rsidR="003B5845" w:rsidRPr="009F5D54" w:rsidRDefault="003B5845" w:rsidP="00617B3E">
            <w:pPr>
              <w:pStyle w:val="SmallStandard"/>
            </w:pPr>
            <w:r w:rsidRPr="009F5D54">
              <w:t>Draft</w:t>
            </w:r>
          </w:p>
        </w:tc>
        <w:tc>
          <w:tcPr>
            <w:tcW w:w="283" w:type="dxa"/>
            <w:shd w:val="clear" w:color="auto" w:fill="auto"/>
          </w:tcPr>
          <w:p w14:paraId="083F4C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84604" w14:textId="77777777" w:rsidR="003B5845" w:rsidRPr="004A00BD" w:rsidRDefault="003B5845" w:rsidP="00617B3E">
            <w:pPr>
              <w:jc w:val="left"/>
              <w:rPr>
                <w:sz w:val="22"/>
                <w:lang w:val="en-GB"/>
              </w:rPr>
            </w:pPr>
            <w:r w:rsidRPr="004A00BD">
              <w:rPr>
                <w:sz w:val="16"/>
                <w:szCs w:val="16"/>
                <w:lang w:val="en-GB"/>
              </w:rPr>
              <w:t>Draft means that the baseline is not finalized yet and new ItemVersions can be added without the necessity to create a new version of the baseline itself.</w:t>
            </w:r>
          </w:p>
        </w:tc>
      </w:tr>
      <w:tr w:rsidR="003B5845" w:rsidRPr="004A00BD" w14:paraId="002C89F2" w14:textId="77777777" w:rsidTr="00617B3E">
        <w:tc>
          <w:tcPr>
            <w:tcW w:w="2013" w:type="dxa"/>
            <w:shd w:val="clear" w:color="auto" w:fill="auto"/>
            <w:tcMar>
              <w:top w:w="28" w:type="dxa"/>
              <w:left w:w="28" w:type="dxa"/>
              <w:bottom w:w="28" w:type="dxa"/>
              <w:right w:w="28" w:type="dxa"/>
            </w:tcMar>
          </w:tcPr>
          <w:p w14:paraId="0DDE35E2" w14:textId="77777777" w:rsidR="003B5845" w:rsidRPr="009F5D54" w:rsidRDefault="003B5845" w:rsidP="00617B3E">
            <w:pPr>
              <w:pStyle w:val="SmallStandard"/>
            </w:pPr>
            <w:r w:rsidRPr="009F5D54">
              <w:t>Frozen</w:t>
            </w:r>
          </w:p>
        </w:tc>
        <w:tc>
          <w:tcPr>
            <w:tcW w:w="283" w:type="dxa"/>
            <w:shd w:val="clear" w:color="auto" w:fill="auto"/>
          </w:tcPr>
          <w:p w14:paraId="20C5DF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352CE" w14:textId="77777777" w:rsidR="003B5845" w:rsidRPr="004A00BD" w:rsidRDefault="003B5845" w:rsidP="00617B3E">
            <w:pPr>
              <w:jc w:val="left"/>
              <w:rPr>
                <w:sz w:val="22"/>
                <w:lang w:val="en-GB"/>
              </w:rPr>
            </w:pPr>
            <w:r w:rsidRPr="004A00BD">
              <w:rPr>
                <w:sz w:val="16"/>
                <w:szCs w:val="16"/>
                <w:lang w:val="en-GB"/>
              </w:rPr>
              <w:t xml:space="preserve">Frozen means that the baseline is finalized and new ItemVersions </w:t>
            </w:r>
            <w:r w:rsidRPr="004A00BD">
              <w:rPr>
                <w:sz w:val="16"/>
                <w:szCs w:val="16"/>
                <w:u w:val="single"/>
                <w:lang w:val="en-GB"/>
              </w:rPr>
              <w:t>must not</w:t>
            </w:r>
            <w:r w:rsidRPr="004A00BD">
              <w:rPr>
                <w:sz w:val="16"/>
                <w:szCs w:val="16"/>
                <w:lang w:val="en-GB"/>
              </w:rPr>
              <w:t xml:space="preserve"> be added without creating a new version of the baseline itself.</w:t>
            </w:r>
          </w:p>
        </w:tc>
      </w:tr>
    </w:tbl>
    <w:p w14:paraId="47B4CBFA" w14:textId="77777777" w:rsidR="003B5845" w:rsidRDefault="003B5845" w:rsidP="003B5845">
      <w:pPr>
        <w:pStyle w:val="SmallStandard"/>
      </w:pPr>
    </w:p>
    <w:p w14:paraId="7E01FF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6" w:name="_e6d502ee4ba2bcef72688ad0d3637e30"/>
      <w:r w:rsidRPr="005254F8">
        <w:rPr>
          <w:lang w:val="en-GB"/>
        </w:rPr>
        <w:t>DocumentType</w:t>
      </w:r>
      <w:bookmarkEnd w:id="1036"/>
    </w:p>
    <w:p w14:paraId="2DA46309" w14:textId="77777777" w:rsidR="003B5845" w:rsidRPr="00A518C2" w:rsidRDefault="003B5845" w:rsidP="003B5845">
      <w:pPr>
        <w:rPr>
          <w:lang w:val="en-GB"/>
        </w:rPr>
      </w:pPr>
      <w:r w:rsidRPr="00A518C2">
        <w:rPr>
          <w:sz w:val="18"/>
          <w:szCs w:val="18"/>
          <w:lang w:val="en-GB"/>
        </w:rPr>
        <w:t xml:space="preserve">Defines the predefined </w:t>
      </w:r>
      <w:r w:rsidRPr="00A518C2">
        <w:rPr>
          <w:i/>
          <w:iCs/>
          <w:sz w:val="18"/>
          <w:szCs w:val="18"/>
          <w:lang w:val="en-GB"/>
        </w:rPr>
        <w:t>DocumentTypes</w:t>
      </w:r>
      <w:r w:rsidRPr="00A518C2">
        <w:rPr>
          <w:sz w:val="18"/>
          <w:szCs w:val="18"/>
          <w:lang w:val="en-GB"/>
        </w:rPr>
        <w:t xml:space="preserve"> of a </w:t>
      </w:r>
      <w:r w:rsidRPr="00A518C2">
        <w:rPr>
          <w:i/>
          <w:iCs/>
          <w:sz w:val="18"/>
          <w:szCs w:val="18"/>
          <w:lang w:val="en-GB"/>
        </w:rPr>
        <w:t>PartVersion.</w:t>
      </w:r>
      <w:r w:rsidRPr="00A518C2">
        <w:rPr>
          <w:sz w:val="18"/>
          <w:szCs w:val="18"/>
          <w:lang w:val="en-GB"/>
        </w:rPr>
        <w:t xml:space="preserve"> A certain </w:t>
      </w:r>
      <w:r w:rsidRPr="00A518C2">
        <w:rPr>
          <w:i/>
          <w:iCs/>
          <w:sz w:val="18"/>
          <w:szCs w:val="18"/>
          <w:lang w:val="en-GB"/>
        </w:rPr>
        <w:t xml:space="preserve">DocumentType </w:t>
      </w:r>
      <w:r w:rsidRPr="00A518C2">
        <w:rPr>
          <w:sz w:val="18"/>
          <w:szCs w:val="18"/>
          <w:lang w:val="en-GB"/>
        </w:rPr>
        <w:t xml:space="preserve">has normally a typical set of information that is defined within its scope. E.g. a part master document contains </w:t>
      </w:r>
      <w:r w:rsidRPr="00A518C2">
        <w:rPr>
          <w:i/>
          <w:iCs/>
          <w:sz w:val="18"/>
          <w:szCs w:val="18"/>
          <w:lang w:val="en-GB"/>
        </w:rPr>
        <w:t>Specifications</w:t>
      </w:r>
      <w:r w:rsidRPr="00A518C2">
        <w:rPr>
          <w:sz w:val="18"/>
          <w:szCs w:val="18"/>
          <w:lang w:val="en-GB"/>
        </w:rPr>
        <w:t xml:space="preserve"> that are used for the description of a defined </w:t>
      </w:r>
      <w:r w:rsidRPr="00A518C2">
        <w:rPr>
          <w:i/>
          <w:iCs/>
          <w:sz w:val="18"/>
          <w:szCs w:val="18"/>
          <w:lang w:val="en-GB"/>
        </w:rPr>
        <w:t>PartVersion.</w:t>
      </w:r>
    </w:p>
    <w:p w14:paraId="16781AFA" w14:textId="77777777" w:rsidR="003B5845" w:rsidRPr="00A518C2" w:rsidRDefault="003B5845" w:rsidP="003B5845">
      <w:pPr>
        <w:rPr>
          <w:lang w:val="en-GB"/>
        </w:rPr>
      </w:pPr>
      <w:r w:rsidRPr="00A518C2">
        <w:rPr>
          <w:i/>
          <w:iCs/>
          <w:sz w:val="18"/>
          <w:szCs w:val="18"/>
          <w:lang w:val="en-GB"/>
        </w:rPr>
        <w:t>The content and the degree of information a DocumentType</w:t>
      </w:r>
      <w:r w:rsidRPr="00A518C2">
        <w:rPr>
          <w:sz w:val="18"/>
          <w:szCs w:val="18"/>
          <w:lang w:val="en-GB"/>
        </w:rPr>
        <w:t xml:space="preserve"> may vary in the different processes.</w:t>
      </w:r>
    </w:p>
    <w:p w14:paraId="18AF9F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F60306" w14:textId="77777777" w:rsidTr="00617B3E">
        <w:tc>
          <w:tcPr>
            <w:tcW w:w="2013" w:type="dxa"/>
            <w:shd w:val="clear" w:color="auto" w:fill="auto"/>
            <w:tcMar>
              <w:top w:w="28" w:type="dxa"/>
              <w:left w:w="28" w:type="dxa"/>
              <w:bottom w:w="28" w:type="dxa"/>
              <w:right w:w="28" w:type="dxa"/>
            </w:tcMar>
          </w:tcPr>
          <w:p w14:paraId="2498BA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48A53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3DEB5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902C50" w14:textId="77777777" w:rsidTr="00617B3E">
        <w:tc>
          <w:tcPr>
            <w:tcW w:w="2013" w:type="dxa"/>
            <w:shd w:val="clear" w:color="auto" w:fill="auto"/>
            <w:tcMar>
              <w:top w:w="28" w:type="dxa"/>
              <w:left w:w="28" w:type="dxa"/>
              <w:bottom w:w="28" w:type="dxa"/>
              <w:right w:w="28" w:type="dxa"/>
            </w:tcMar>
          </w:tcPr>
          <w:p w14:paraId="11F245C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6BD3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1938C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5978E22" w14:textId="77777777" w:rsidTr="00617B3E">
        <w:tc>
          <w:tcPr>
            <w:tcW w:w="2013" w:type="dxa"/>
            <w:shd w:val="clear" w:color="auto" w:fill="auto"/>
            <w:tcMar>
              <w:top w:w="28" w:type="dxa"/>
              <w:left w:w="28" w:type="dxa"/>
              <w:bottom w:w="28" w:type="dxa"/>
              <w:right w:w="28" w:type="dxa"/>
            </w:tcMar>
          </w:tcPr>
          <w:p w14:paraId="3A00E915" w14:textId="77777777" w:rsidR="003B5845" w:rsidRPr="009F5D54" w:rsidRDefault="003B5845" w:rsidP="00617B3E">
            <w:pPr>
              <w:pStyle w:val="SmallStandard"/>
            </w:pPr>
            <w:r w:rsidRPr="009F5D54">
              <w:t>BaselineDefinition</w:t>
            </w:r>
          </w:p>
        </w:tc>
        <w:tc>
          <w:tcPr>
            <w:tcW w:w="283" w:type="dxa"/>
            <w:shd w:val="clear" w:color="auto" w:fill="auto"/>
          </w:tcPr>
          <w:p w14:paraId="4FFA9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F21EE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DocumentVersion </w:t>
            </w:r>
            <w:r w:rsidRPr="004A00BD">
              <w:rPr>
                <w:sz w:val="16"/>
                <w:szCs w:val="16"/>
                <w:lang w:val="en-GB"/>
              </w:rPr>
              <w:t xml:space="preserve">represents the definition of a baseline (see </w:t>
            </w:r>
            <w:r w:rsidRPr="004A00BD">
              <w:rPr>
                <w:i/>
                <w:iCs/>
                <w:sz w:val="16"/>
                <w:szCs w:val="16"/>
                <w:lang w:val="en-GB"/>
              </w:rPr>
              <w:t>BaselineSpecification</w:t>
            </w:r>
            <w:r w:rsidRPr="004A00BD">
              <w:rPr>
                <w:sz w:val="16"/>
                <w:szCs w:val="16"/>
                <w:lang w:val="en-GB"/>
              </w:rPr>
              <w:t>).</w:t>
            </w:r>
          </w:p>
        </w:tc>
      </w:tr>
      <w:tr w:rsidR="003B5845" w:rsidRPr="004A00BD" w14:paraId="19BC7456" w14:textId="77777777" w:rsidTr="00617B3E">
        <w:tc>
          <w:tcPr>
            <w:tcW w:w="2013" w:type="dxa"/>
            <w:shd w:val="clear" w:color="auto" w:fill="auto"/>
            <w:tcMar>
              <w:top w:w="28" w:type="dxa"/>
              <w:left w:w="28" w:type="dxa"/>
              <w:bottom w:w="28" w:type="dxa"/>
              <w:right w:w="28" w:type="dxa"/>
            </w:tcMar>
          </w:tcPr>
          <w:p w14:paraId="72347382" w14:textId="77777777" w:rsidR="003B5845" w:rsidRPr="009F5D54" w:rsidRDefault="003B5845" w:rsidP="00617B3E">
            <w:pPr>
              <w:pStyle w:val="SmallStandard"/>
            </w:pPr>
            <w:r w:rsidRPr="009F5D54">
              <w:lastRenderedPageBreak/>
              <w:t>PartMaster</w:t>
            </w:r>
          </w:p>
        </w:tc>
        <w:tc>
          <w:tcPr>
            <w:tcW w:w="283" w:type="dxa"/>
            <w:shd w:val="clear" w:color="auto" w:fill="auto"/>
          </w:tcPr>
          <w:p w14:paraId="614035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47EAC" w14:textId="77777777" w:rsidR="003B5845" w:rsidRPr="004A00BD" w:rsidRDefault="003B5845" w:rsidP="00617B3E">
            <w:pPr>
              <w:jc w:val="left"/>
              <w:rPr>
                <w:sz w:val="22"/>
                <w:lang w:val="en-GB"/>
              </w:rPr>
            </w:pPr>
            <w:r w:rsidRPr="004A00BD">
              <w:rPr>
                <w:sz w:val="16"/>
                <w:szCs w:val="16"/>
                <w:lang w:val="en-GB"/>
              </w:rPr>
              <w:t xml:space="preserve">Documents of this type describe the master data of a part / component (e.g. a </w:t>
            </w:r>
            <w:r w:rsidRPr="004A00BD">
              <w:rPr>
                <w:i/>
                <w:iCs/>
                <w:sz w:val="16"/>
                <w:szCs w:val="16"/>
                <w:lang w:val="en-GB"/>
              </w:rPr>
              <w:t>ConnectorHousing</w:t>
            </w:r>
            <w:r w:rsidRPr="004A00BD">
              <w:rPr>
                <w:sz w:val="16"/>
                <w:szCs w:val="16"/>
                <w:lang w:val="en-GB"/>
              </w:rPr>
              <w:t xml:space="preserve">, a </w:t>
            </w:r>
            <w:r w:rsidRPr="004A00BD">
              <w:rPr>
                <w:i/>
                <w:iCs/>
                <w:sz w:val="16"/>
                <w:szCs w:val="16"/>
                <w:lang w:val="en-GB"/>
              </w:rPr>
              <w:t>Terminal</w:t>
            </w:r>
            <w:r w:rsidRPr="004A00BD">
              <w:rPr>
                <w:sz w:val="16"/>
                <w:szCs w:val="16"/>
                <w:lang w:val="en-GB"/>
              </w:rPr>
              <w:t xml:space="preserve">, a </w:t>
            </w:r>
            <w:r w:rsidRPr="004A00BD">
              <w:rPr>
                <w:i/>
                <w:iCs/>
                <w:sz w:val="16"/>
                <w:szCs w:val="16"/>
                <w:lang w:val="en-GB"/>
              </w:rPr>
              <w:t>Wire</w:t>
            </w:r>
            <w:r w:rsidRPr="004A00BD">
              <w:rPr>
                <w:sz w:val="16"/>
                <w:szCs w:val="16"/>
                <w:lang w:val="en-GB"/>
              </w:rPr>
              <w:t>).</w:t>
            </w:r>
          </w:p>
        </w:tc>
      </w:tr>
      <w:tr w:rsidR="003B5845" w:rsidRPr="00CC6307" w14:paraId="0A4AEF9D" w14:textId="77777777" w:rsidTr="00617B3E">
        <w:tc>
          <w:tcPr>
            <w:tcW w:w="2013" w:type="dxa"/>
            <w:shd w:val="clear" w:color="auto" w:fill="auto"/>
            <w:tcMar>
              <w:top w:w="28" w:type="dxa"/>
              <w:left w:w="28" w:type="dxa"/>
              <w:bottom w:w="28" w:type="dxa"/>
              <w:right w:w="28" w:type="dxa"/>
            </w:tcMar>
          </w:tcPr>
          <w:p w14:paraId="6DC7D7CA" w14:textId="77777777" w:rsidR="003B5845" w:rsidRPr="009F5D54" w:rsidRDefault="003B5845" w:rsidP="00617B3E">
            <w:pPr>
              <w:pStyle w:val="SmallStandard"/>
            </w:pPr>
            <w:r w:rsidRPr="009F5D54">
              <w:t>NetworkArchitecture</w:t>
            </w:r>
          </w:p>
        </w:tc>
        <w:tc>
          <w:tcPr>
            <w:tcW w:w="283" w:type="dxa"/>
            <w:shd w:val="clear" w:color="auto" w:fill="auto"/>
          </w:tcPr>
          <w:p w14:paraId="26AE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807D13" w14:textId="77777777" w:rsidR="003B5845" w:rsidRPr="004A00BD" w:rsidRDefault="003B5845" w:rsidP="00617B3E">
            <w:pPr>
              <w:rPr>
                <w:sz w:val="22"/>
              </w:rPr>
            </w:pPr>
          </w:p>
        </w:tc>
      </w:tr>
      <w:tr w:rsidR="003B5845" w:rsidRPr="00CC6307" w14:paraId="267FE27A" w14:textId="77777777" w:rsidTr="00617B3E">
        <w:tc>
          <w:tcPr>
            <w:tcW w:w="2013" w:type="dxa"/>
            <w:shd w:val="clear" w:color="auto" w:fill="auto"/>
            <w:tcMar>
              <w:top w:w="28" w:type="dxa"/>
              <w:left w:w="28" w:type="dxa"/>
              <w:bottom w:w="28" w:type="dxa"/>
              <w:right w:w="28" w:type="dxa"/>
            </w:tcMar>
          </w:tcPr>
          <w:p w14:paraId="77D705DD" w14:textId="77777777" w:rsidR="003B5845" w:rsidRPr="009F5D54" w:rsidRDefault="003B5845" w:rsidP="00617B3E">
            <w:pPr>
              <w:pStyle w:val="SmallStandard"/>
            </w:pPr>
            <w:r w:rsidRPr="009F5D54">
              <w:t>SystemSchematic</w:t>
            </w:r>
          </w:p>
        </w:tc>
        <w:tc>
          <w:tcPr>
            <w:tcW w:w="283" w:type="dxa"/>
            <w:shd w:val="clear" w:color="auto" w:fill="auto"/>
          </w:tcPr>
          <w:p w14:paraId="0F08F9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56AEE1" w14:textId="77777777" w:rsidR="003B5845" w:rsidRPr="004A00BD" w:rsidRDefault="003B5845" w:rsidP="00617B3E">
            <w:pPr>
              <w:rPr>
                <w:sz w:val="22"/>
              </w:rPr>
            </w:pPr>
          </w:p>
        </w:tc>
      </w:tr>
      <w:tr w:rsidR="003B5845" w:rsidRPr="00CC6307" w14:paraId="6000CFFE" w14:textId="77777777" w:rsidTr="00617B3E">
        <w:tc>
          <w:tcPr>
            <w:tcW w:w="2013" w:type="dxa"/>
            <w:shd w:val="clear" w:color="auto" w:fill="auto"/>
            <w:tcMar>
              <w:top w:w="28" w:type="dxa"/>
              <w:left w:w="28" w:type="dxa"/>
              <w:bottom w:w="28" w:type="dxa"/>
              <w:right w:w="28" w:type="dxa"/>
            </w:tcMar>
          </w:tcPr>
          <w:p w14:paraId="13203C03" w14:textId="77777777" w:rsidR="003B5845" w:rsidRPr="009F5D54" w:rsidRDefault="003B5845" w:rsidP="00617B3E">
            <w:pPr>
              <w:pStyle w:val="SmallStandard"/>
            </w:pPr>
            <w:r w:rsidRPr="009F5D54">
              <w:t>WiringDescription</w:t>
            </w:r>
          </w:p>
        </w:tc>
        <w:tc>
          <w:tcPr>
            <w:tcW w:w="283" w:type="dxa"/>
            <w:shd w:val="clear" w:color="auto" w:fill="auto"/>
          </w:tcPr>
          <w:p w14:paraId="56AB02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983A48" w14:textId="77777777" w:rsidR="003B5845" w:rsidRPr="004A00BD" w:rsidRDefault="003B5845" w:rsidP="00617B3E">
            <w:pPr>
              <w:rPr>
                <w:sz w:val="22"/>
              </w:rPr>
            </w:pPr>
          </w:p>
        </w:tc>
      </w:tr>
      <w:tr w:rsidR="003B5845" w:rsidRPr="004A00BD" w14:paraId="741F0A67" w14:textId="77777777" w:rsidTr="00617B3E">
        <w:tc>
          <w:tcPr>
            <w:tcW w:w="2013" w:type="dxa"/>
            <w:shd w:val="clear" w:color="auto" w:fill="auto"/>
            <w:tcMar>
              <w:top w:w="28" w:type="dxa"/>
              <w:left w:w="28" w:type="dxa"/>
              <w:bottom w:w="28" w:type="dxa"/>
              <w:right w:w="28" w:type="dxa"/>
            </w:tcMar>
          </w:tcPr>
          <w:p w14:paraId="1A383C96" w14:textId="77777777" w:rsidR="003B5845" w:rsidRPr="009F5D54" w:rsidRDefault="003B5845" w:rsidP="00617B3E">
            <w:pPr>
              <w:pStyle w:val="SmallStandard"/>
            </w:pPr>
            <w:r w:rsidRPr="009F5D54">
              <w:t>HarnessDescription</w:t>
            </w:r>
          </w:p>
        </w:tc>
        <w:tc>
          <w:tcPr>
            <w:tcW w:w="283" w:type="dxa"/>
            <w:shd w:val="clear" w:color="auto" w:fill="auto"/>
          </w:tcPr>
          <w:p w14:paraId="7A78FC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8A8BBA" w14:textId="77777777" w:rsidR="003B5845" w:rsidRPr="004A00BD" w:rsidRDefault="003B5845" w:rsidP="00617B3E">
            <w:pPr>
              <w:jc w:val="left"/>
              <w:rPr>
                <w:sz w:val="22"/>
                <w:lang w:val="en-GB"/>
              </w:rPr>
            </w:pPr>
            <w:r w:rsidRPr="004A00BD">
              <w:rPr>
                <w:sz w:val="16"/>
                <w:szCs w:val="16"/>
                <w:lang w:val="en-GB"/>
              </w:rPr>
              <w:t xml:space="preserve">Documents of this type contain the description of a </w:t>
            </w:r>
            <w:r w:rsidRPr="004A00BD">
              <w:rPr>
                <w:i/>
                <w:iCs/>
                <w:sz w:val="16"/>
                <w:szCs w:val="16"/>
                <w:lang w:val="en-GB"/>
              </w:rPr>
              <w:t xml:space="preserve">Harness </w:t>
            </w:r>
            <w:r w:rsidRPr="004A00BD">
              <w:rPr>
                <w:sz w:val="16"/>
                <w:szCs w:val="16"/>
                <w:lang w:val="en-GB"/>
              </w:rPr>
              <w:t>(which is for example the scope of the KBL).</w:t>
            </w:r>
          </w:p>
        </w:tc>
      </w:tr>
      <w:tr w:rsidR="003B5845" w:rsidRPr="00CC6307" w14:paraId="315F0EDC" w14:textId="77777777" w:rsidTr="00617B3E">
        <w:tc>
          <w:tcPr>
            <w:tcW w:w="2013" w:type="dxa"/>
            <w:shd w:val="clear" w:color="auto" w:fill="auto"/>
            <w:tcMar>
              <w:top w:w="28" w:type="dxa"/>
              <w:left w:w="28" w:type="dxa"/>
              <w:bottom w:w="28" w:type="dxa"/>
              <w:right w:w="28" w:type="dxa"/>
            </w:tcMar>
          </w:tcPr>
          <w:p w14:paraId="65DEF538" w14:textId="77777777" w:rsidR="003B5845" w:rsidRPr="009F5D54" w:rsidRDefault="003B5845" w:rsidP="00617B3E">
            <w:pPr>
              <w:pStyle w:val="SmallStandard"/>
            </w:pPr>
            <w:r w:rsidRPr="009F5D54">
              <w:t>InstallationDescription</w:t>
            </w:r>
          </w:p>
        </w:tc>
        <w:tc>
          <w:tcPr>
            <w:tcW w:w="283" w:type="dxa"/>
            <w:shd w:val="clear" w:color="auto" w:fill="auto"/>
          </w:tcPr>
          <w:p w14:paraId="357263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E0128" w14:textId="77777777" w:rsidR="003B5845" w:rsidRPr="004A00BD" w:rsidRDefault="003B5845" w:rsidP="00617B3E">
            <w:pPr>
              <w:rPr>
                <w:sz w:val="22"/>
              </w:rPr>
            </w:pPr>
          </w:p>
        </w:tc>
      </w:tr>
      <w:tr w:rsidR="003B5845" w:rsidRPr="00CC6307" w14:paraId="66C71999" w14:textId="77777777" w:rsidTr="00617B3E">
        <w:tc>
          <w:tcPr>
            <w:tcW w:w="2013" w:type="dxa"/>
            <w:shd w:val="clear" w:color="auto" w:fill="auto"/>
            <w:tcMar>
              <w:top w:w="28" w:type="dxa"/>
              <w:left w:w="28" w:type="dxa"/>
              <w:bottom w:w="28" w:type="dxa"/>
              <w:right w:w="28" w:type="dxa"/>
            </w:tcMar>
          </w:tcPr>
          <w:p w14:paraId="26C9D1A9" w14:textId="77777777" w:rsidR="003B5845" w:rsidRPr="009F5D54" w:rsidRDefault="003B5845" w:rsidP="00617B3E">
            <w:pPr>
              <w:pStyle w:val="SmallStandard"/>
            </w:pPr>
            <w:r w:rsidRPr="009F5D54">
              <w:t>ManufacturingDescription</w:t>
            </w:r>
          </w:p>
        </w:tc>
        <w:tc>
          <w:tcPr>
            <w:tcW w:w="283" w:type="dxa"/>
            <w:shd w:val="clear" w:color="auto" w:fill="auto"/>
          </w:tcPr>
          <w:p w14:paraId="277D0A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F75D68" w14:textId="77777777" w:rsidR="003B5845" w:rsidRPr="004A00BD" w:rsidRDefault="003B5845" w:rsidP="00617B3E">
            <w:pPr>
              <w:rPr>
                <w:sz w:val="22"/>
              </w:rPr>
            </w:pPr>
          </w:p>
        </w:tc>
      </w:tr>
      <w:tr w:rsidR="003B5845" w:rsidRPr="004A00BD" w14:paraId="027BF2EC" w14:textId="77777777" w:rsidTr="00617B3E">
        <w:tc>
          <w:tcPr>
            <w:tcW w:w="2013" w:type="dxa"/>
            <w:shd w:val="clear" w:color="auto" w:fill="auto"/>
            <w:tcMar>
              <w:top w:w="28" w:type="dxa"/>
              <w:left w:w="28" w:type="dxa"/>
              <w:bottom w:w="28" w:type="dxa"/>
              <w:right w:w="28" w:type="dxa"/>
            </w:tcMar>
          </w:tcPr>
          <w:p w14:paraId="7F2DF2F9" w14:textId="77777777" w:rsidR="003B5845" w:rsidRPr="009F5D54" w:rsidRDefault="003B5845" w:rsidP="00617B3E">
            <w:pPr>
              <w:pStyle w:val="SmallStandard"/>
            </w:pPr>
            <w:r w:rsidRPr="009F5D54">
              <w:t>RequirementsDescription</w:t>
            </w:r>
          </w:p>
        </w:tc>
        <w:tc>
          <w:tcPr>
            <w:tcW w:w="283" w:type="dxa"/>
            <w:shd w:val="clear" w:color="auto" w:fill="auto"/>
          </w:tcPr>
          <w:p w14:paraId="20CF3C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635335" w14:textId="77777777" w:rsidR="003B5845" w:rsidRPr="004A00BD" w:rsidRDefault="003B5845" w:rsidP="00617B3E">
            <w:pPr>
              <w:jc w:val="left"/>
              <w:rPr>
                <w:sz w:val="22"/>
                <w:lang w:val="en-GB"/>
              </w:rPr>
            </w:pPr>
            <w:r w:rsidRPr="004A00BD">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3B5845" w:rsidRPr="00CC6307" w14:paraId="614855A5" w14:textId="77777777" w:rsidTr="00617B3E">
        <w:tc>
          <w:tcPr>
            <w:tcW w:w="2013" w:type="dxa"/>
            <w:shd w:val="clear" w:color="auto" w:fill="auto"/>
            <w:tcMar>
              <w:top w:w="28" w:type="dxa"/>
              <w:left w:w="28" w:type="dxa"/>
              <w:bottom w:w="28" w:type="dxa"/>
              <w:right w:w="28" w:type="dxa"/>
            </w:tcMar>
          </w:tcPr>
          <w:p w14:paraId="6822F2F7" w14:textId="77777777" w:rsidR="003B5845" w:rsidRPr="009F5D54" w:rsidRDefault="003B5845" w:rsidP="00617B3E">
            <w:pPr>
              <w:pStyle w:val="SmallStandard"/>
            </w:pPr>
            <w:r w:rsidRPr="009F5D54">
              <w:t>ChangeDescription</w:t>
            </w:r>
          </w:p>
        </w:tc>
        <w:tc>
          <w:tcPr>
            <w:tcW w:w="283" w:type="dxa"/>
            <w:shd w:val="clear" w:color="auto" w:fill="auto"/>
          </w:tcPr>
          <w:p w14:paraId="1FCFE68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CB3F4E" w14:textId="77777777" w:rsidR="003B5845" w:rsidRPr="004A00BD" w:rsidRDefault="003B5845" w:rsidP="00617B3E">
            <w:pPr>
              <w:rPr>
                <w:sz w:val="22"/>
              </w:rPr>
            </w:pPr>
          </w:p>
        </w:tc>
      </w:tr>
      <w:tr w:rsidR="003B5845" w:rsidRPr="004A00BD" w14:paraId="033A6193" w14:textId="77777777" w:rsidTr="00617B3E">
        <w:tc>
          <w:tcPr>
            <w:tcW w:w="2013" w:type="dxa"/>
            <w:shd w:val="clear" w:color="auto" w:fill="auto"/>
            <w:tcMar>
              <w:top w:w="28" w:type="dxa"/>
              <w:left w:w="28" w:type="dxa"/>
              <w:bottom w:w="28" w:type="dxa"/>
              <w:right w:w="28" w:type="dxa"/>
            </w:tcMar>
          </w:tcPr>
          <w:p w14:paraId="2F0A91A1" w14:textId="77777777" w:rsidR="003B5845" w:rsidRPr="009F5D54" w:rsidRDefault="003B5845" w:rsidP="00617B3E">
            <w:pPr>
              <w:pStyle w:val="SmallStandard"/>
            </w:pPr>
            <w:r w:rsidRPr="009F5D54">
              <w:t>GraphicsSymbol</w:t>
            </w:r>
          </w:p>
        </w:tc>
        <w:tc>
          <w:tcPr>
            <w:tcW w:w="283" w:type="dxa"/>
            <w:shd w:val="clear" w:color="auto" w:fill="auto"/>
          </w:tcPr>
          <w:p w14:paraId="43819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5F25CF"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3B5845" w:rsidRPr="004A00BD" w14:paraId="41DB0181" w14:textId="77777777" w:rsidTr="00617B3E">
        <w:tc>
          <w:tcPr>
            <w:tcW w:w="2013" w:type="dxa"/>
            <w:shd w:val="clear" w:color="auto" w:fill="auto"/>
            <w:tcMar>
              <w:top w:w="28" w:type="dxa"/>
              <w:left w:w="28" w:type="dxa"/>
              <w:bottom w:w="28" w:type="dxa"/>
              <w:right w:w="28" w:type="dxa"/>
            </w:tcMar>
          </w:tcPr>
          <w:p w14:paraId="71BE030A" w14:textId="77777777" w:rsidR="003B5845" w:rsidRPr="009F5D54" w:rsidRDefault="003B5845" w:rsidP="00617B3E">
            <w:pPr>
              <w:pStyle w:val="SmallStandard"/>
            </w:pPr>
            <w:r w:rsidRPr="009F5D54">
              <w:t>GeometryModel</w:t>
            </w:r>
          </w:p>
        </w:tc>
        <w:tc>
          <w:tcPr>
            <w:tcW w:w="283" w:type="dxa"/>
            <w:shd w:val="clear" w:color="auto" w:fill="auto"/>
          </w:tcPr>
          <w:p w14:paraId="218791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D8023E" w14:textId="77777777" w:rsidR="003B5845" w:rsidRPr="004A00BD" w:rsidRDefault="003B5845" w:rsidP="00617B3E">
            <w:pPr>
              <w:jc w:val="left"/>
              <w:rPr>
                <w:sz w:val="22"/>
                <w:lang w:val="en-GB"/>
              </w:rPr>
            </w:pPr>
            <w:r w:rsidRPr="004A00BD">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3B5845" w:rsidRPr="004A00BD" w14:paraId="4A45D3AF" w14:textId="77777777" w:rsidTr="00617B3E">
        <w:tc>
          <w:tcPr>
            <w:tcW w:w="2013" w:type="dxa"/>
            <w:shd w:val="clear" w:color="auto" w:fill="auto"/>
            <w:tcMar>
              <w:top w:w="28" w:type="dxa"/>
              <w:left w:w="28" w:type="dxa"/>
              <w:bottom w:w="28" w:type="dxa"/>
              <w:right w:w="28" w:type="dxa"/>
            </w:tcMar>
          </w:tcPr>
          <w:p w14:paraId="09D58ACF" w14:textId="77777777" w:rsidR="003B5845" w:rsidRPr="009F5D54" w:rsidRDefault="003B5845" w:rsidP="00617B3E">
            <w:pPr>
              <w:pStyle w:val="SmallStandard"/>
            </w:pPr>
            <w:r w:rsidRPr="009F5D54">
              <w:t>MasterDataDefinition</w:t>
            </w:r>
          </w:p>
        </w:tc>
        <w:tc>
          <w:tcPr>
            <w:tcW w:w="283" w:type="dxa"/>
            <w:shd w:val="clear" w:color="auto" w:fill="auto"/>
          </w:tcPr>
          <w:p w14:paraId="603ACB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A22A83" w14:textId="77777777" w:rsidR="003B5845" w:rsidRPr="004A00BD" w:rsidRDefault="003B5845" w:rsidP="00617B3E">
            <w:pPr>
              <w:jc w:val="left"/>
              <w:rPr>
                <w:sz w:val="22"/>
                <w:lang w:val="en-GB"/>
              </w:rPr>
            </w:pPr>
            <w:r w:rsidRPr="004A00BD">
              <w:rPr>
                <w:sz w:val="16"/>
                <w:szCs w:val="16"/>
                <w:lang w:val="en-GB"/>
              </w:rPr>
              <w:t xml:space="preserve">Documents of this type master data definition e.g. list valid </w:t>
            </w:r>
            <w:r w:rsidRPr="004A00BD">
              <w:rPr>
                <w:i/>
                <w:iCs/>
                <w:sz w:val="16"/>
                <w:szCs w:val="16"/>
                <w:lang w:val="en-GB"/>
              </w:rPr>
              <w:t>UsageNodes</w:t>
            </w:r>
            <w:r w:rsidRPr="004A00BD">
              <w:rPr>
                <w:sz w:val="16"/>
                <w:szCs w:val="16"/>
                <w:lang w:val="en-GB"/>
              </w:rPr>
              <w:t xml:space="preserve"> or list valid </w:t>
            </w:r>
            <w:r w:rsidRPr="004A00BD">
              <w:rPr>
                <w:i/>
                <w:iCs/>
                <w:sz w:val="16"/>
                <w:szCs w:val="16"/>
                <w:lang w:val="en-GB"/>
              </w:rPr>
              <w:t>Signals</w:t>
            </w:r>
            <w:r w:rsidRPr="004A00BD">
              <w:rPr>
                <w:sz w:val="16"/>
                <w:szCs w:val="16"/>
                <w:lang w:val="en-GB"/>
              </w:rPr>
              <w:t>.</w:t>
            </w:r>
          </w:p>
        </w:tc>
      </w:tr>
      <w:tr w:rsidR="003B5845" w:rsidRPr="004A00BD" w14:paraId="37DAD3D6" w14:textId="77777777" w:rsidTr="00617B3E">
        <w:tc>
          <w:tcPr>
            <w:tcW w:w="2013" w:type="dxa"/>
            <w:shd w:val="clear" w:color="auto" w:fill="auto"/>
            <w:tcMar>
              <w:top w:w="28" w:type="dxa"/>
              <w:left w:w="28" w:type="dxa"/>
              <w:bottom w:w="28" w:type="dxa"/>
              <w:right w:w="28" w:type="dxa"/>
            </w:tcMar>
          </w:tcPr>
          <w:p w14:paraId="73D6B038" w14:textId="77777777" w:rsidR="003B5845" w:rsidRPr="009F5D54" w:rsidRDefault="003B5845" w:rsidP="00617B3E">
            <w:pPr>
              <w:pStyle w:val="SmallStandard"/>
            </w:pPr>
            <w:r w:rsidRPr="009F5D54">
              <w:t>HarnessCoupling</w:t>
            </w:r>
          </w:p>
        </w:tc>
        <w:tc>
          <w:tcPr>
            <w:tcW w:w="283" w:type="dxa"/>
            <w:shd w:val="clear" w:color="auto" w:fill="auto"/>
          </w:tcPr>
          <w:p w14:paraId="0E3357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BAEB1E" w14:textId="77777777" w:rsidR="003B5845" w:rsidRPr="004A00BD" w:rsidRDefault="003B5845" w:rsidP="00617B3E">
            <w:pPr>
              <w:jc w:val="left"/>
              <w:rPr>
                <w:sz w:val="22"/>
                <w:lang w:val="en-GB"/>
              </w:rPr>
            </w:pPr>
            <w:r w:rsidRPr="004A00BD">
              <w:rPr>
                <w:i/>
                <w:iCs/>
                <w:sz w:val="16"/>
                <w:szCs w:val="16"/>
                <w:lang w:val="en-GB"/>
              </w:rPr>
              <w:t xml:space="preserve">DocumentVersions </w:t>
            </w:r>
            <w:r w:rsidRPr="004A00BD">
              <w:rPr>
                <w:sz w:val="16"/>
                <w:szCs w:val="16"/>
                <w:lang w:val="en-GB"/>
              </w:rPr>
              <w:t xml:space="preserve">of this type define the coupling information of wiring harnesses in a vehicle network. The </w:t>
            </w:r>
            <w:r w:rsidRPr="004A00BD">
              <w:rPr>
                <w:i/>
                <w:iCs/>
                <w:sz w:val="16"/>
                <w:szCs w:val="16"/>
                <w:lang w:val="en-GB"/>
              </w:rPr>
              <w:t xml:space="preserve">DocumentVersion </w:t>
            </w:r>
            <w:r w:rsidRPr="004A00BD">
              <w:rPr>
                <w:sz w:val="16"/>
                <w:szCs w:val="16"/>
                <w:lang w:val="en-GB"/>
              </w:rPr>
              <w:t xml:space="preserve">contains the necessary </w:t>
            </w:r>
            <w:r w:rsidRPr="004A00BD">
              <w:rPr>
                <w:i/>
                <w:iCs/>
                <w:sz w:val="16"/>
                <w:szCs w:val="16"/>
                <w:lang w:val="en-GB"/>
              </w:rPr>
              <w:t xml:space="preserve">CouplingSpecifications </w:t>
            </w:r>
            <w:r w:rsidRPr="004A00BD">
              <w:rPr>
                <w:sz w:val="16"/>
                <w:szCs w:val="16"/>
                <w:lang w:val="en-GB"/>
              </w:rPr>
              <w:t xml:space="preserve">and the </w:t>
            </w:r>
            <w:r w:rsidRPr="004A00BD">
              <w:rPr>
                <w:i/>
                <w:iCs/>
                <w:sz w:val="16"/>
                <w:szCs w:val="16"/>
                <w:lang w:val="en-GB"/>
              </w:rPr>
              <w:t xml:space="preserve">PartUsages </w:t>
            </w:r>
            <w:r w:rsidRPr="004A00BD">
              <w:rPr>
                <w:sz w:val="16"/>
                <w:szCs w:val="16"/>
                <w:lang w:val="en-GB"/>
              </w:rPr>
              <w:t>for the coupling devices.</w:t>
            </w:r>
          </w:p>
        </w:tc>
      </w:tr>
      <w:tr w:rsidR="003B5845" w:rsidRPr="004A00BD" w14:paraId="7D8CD672" w14:textId="77777777" w:rsidTr="00617B3E">
        <w:tc>
          <w:tcPr>
            <w:tcW w:w="2013" w:type="dxa"/>
            <w:shd w:val="clear" w:color="auto" w:fill="auto"/>
            <w:tcMar>
              <w:top w:w="28" w:type="dxa"/>
              <w:left w:w="28" w:type="dxa"/>
              <w:bottom w:w="28" w:type="dxa"/>
              <w:right w:w="28" w:type="dxa"/>
            </w:tcMar>
          </w:tcPr>
          <w:p w14:paraId="60FD8ED5" w14:textId="77777777" w:rsidR="003B5845" w:rsidRPr="009F5D54" w:rsidRDefault="003B5845" w:rsidP="00617B3E">
            <w:pPr>
              <w:pStyle w:val="SmallStandard"/>
            </w:pPr>
            <w:r w:rsidRPr="009F5D54">
              <w:t>SchematicSymbol</w:t>
            </w:r>
          </w:p>
        </w:tc>
        <w:tc>
          <w:tcPr>
            <w:tcW w:w="283" w:type="dxa"/>
            <w:shd w:val="clear" w:color="auto" w:fill="auto"/>
          </w:tcPr>
          <w:p w14:paraId="7A5D76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8EF654"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schematic diagrams.</w:t>
            </w:r>
          </w:p>
        </w:tc>
      </w:tr>
      <w:tr w:rsidR="003B5845" w:rsidRPr="004A00BD" w14:paraId="059CF9F1" w14:textId="77777777" w:rsidTr="00617B3E">
        <w:tc>
          <w:tcPr>
            <w:tcW w:w="2013" w:type="dxa"/>
            <w:shd w:val="clear" w:color="auto" w:fill="auto"/>
            <w:tcMar>
              <w:top w:w="28" w:type="dxa"/>
              <w:left w:w="28" w:type="dxa"/>
              <w:bottom w:w="28" w:type="dxa"/>
              <w:right w:w="28" w:type="dxa"/>
            </w:tcMar>
          </w:tcPr>
          <w:p w14:paraId="1F0BBCD7" w14:textId="77777777" w:rsidR="003B5845" w:rsidRPr="009F5D54" w:rsidRDefault="003B5845" w:rsidP="00617B3E">
            <w:pPr>
              <w:pStyle w:val="SmallStandard"/>
            </w:pPr>
            <w:r w:rsidRPr="009F5D54">
              <w:t>NetworkSymbol</w:t>
            </w:r>
          </w:p>
        </w:tc>
        <w:tc>
          <w:tcPr>
            <w:tcW w:w="283" w:type="dxa"/>
            <w:shd w:val="clear" w:color="auto" w:fill="auto"/>
          </w:tcPr>
          <w:p w14:paraId="20584D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A07B09"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3B5845" w:rsidRPr="004A00BD" w14:paraId="04FA031B" w14:textId="77777777" w:rsidTr="00617B3E">
        <w:tc>
          <w:tcPr>
            <w:tcW w:w="2013" w:type="dxa"/>
            <w:shd w:val="clear" w:color="auto" w:fill="auto"/>
            <w:tcMar>
              <w:top w:w="28" w:type="dxa"/>
              <w:left w:w="28" w:type="dxa"/>
              <w:bottom w:w="28" w:type="dxa"/>
              <w:right w:w="28" w:type="dxa"/>
            </w:tcMar>
          </w:tcPr>
          <w:p w14:paraId="722D34CA" w14:textId="77777777" w:rsidR="003B5845" w:rsidRPr="009F5D54" w:rsidRDefault="003B5845" w:rsidP="00617B3E">
            <w:pPr>
              <w:pStyle w:val="SmallStandard"/>
            </w:pPr>
            <w:r w:rsidRPr="009F5D54">
              <w:t>ComponentDrawing</w:t>
            </w:r>
          </w:p>
        </w:tc>
        <w:tc>
          <w:tcPr>
            <w:tcW w:w="283" w:type="dxa"/>
            <w:shd w:val="clear" w:color="auto" w:fill="auto"/>
          </w:tcPr>
          <w:p w14:paraId="4B4F29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099085" w14:textId="77777777" w:rsidR="003B5845" w:rsidRPr="004A00BD" w:rsidRDefault="003B5845" w:rsidP="00617B3E">
            <w:pPr>
              <w:jc w:val="left"/>
              <w:rPr>
                <w:sz w:val="22"/>
                <w:lang w:val="en-GB"/>
              </w:rPr>
            </w:pPr>
            <w:r w:rsidRPr="004A00BD">
              <w:rPr>
                <w:i/>
                <w:iCs/>
                <w:sz w:val="16"/>
                <w:szCs w:val="16"/>
                <w:lang w:val="en-GB"/>
              </w:rPr>
              <w:t xml:space="preserve">DocumentVersion </w:t>
            </w:r>
            <w:r w:rsidRPr="004A00BD">
              <w:rPr>
                <w:sz w:val="16"/>
                <w:szCs w:val="16"/>
                <w:lang w:val="en-GB"/>
              </w:rPr>
              <w:t xml:space="preserve">of this type represent the drawing of a component (Deutsch: Einzelteilezeichnung). Those </w:t>
            </w:r>
            <w:r w:rsidRPr="004A00BD">
              <w:rPr>
                <w:i/>
                <w:iCs/>
                <w:sz w:val="16"/>
                <w:szCs w:val="16"/>
                <w:lang w:val="en-GB"/>
              </w:rPr>
              <w:t xml:space="preserve">DocumentVersion </w:t>
            </w:r>
            <w:r w:rsidRPr="004A00BD">
              <w:rPr>
                <w:sz w:val="16"/>
                <w:szCs w:val="16"/>
                <w:lang w:val="en-GB"/>
              </w:rPr>
              <w:t xml:space="preserve">are normally used as external reference to the document containing the graphical representation of the component and do not contain </w:t>
            </w:r>
            <w:r w:rsidRPr="004A00BD">
              <w:rPr>
                <w:i/>
                <w:iCs/>
                <w:sz w:val="16"/>
                <w:szCs w:val="16"/>
                <w:lang w:val="en-GB"/>
              </w:rPr>
              <w:t>Specifications</w:t>
            </w:r>
            <w:r w:rsidRPr="004A00BD">
              <w:rPr>
                <w:sz w:val="16"/>
                <w:szCs w:val="16"/>
                <w:lang w:val="en-GB"/>
              </w:rPr>
              <w:t xml:space="preserve">. </w:t>
            </w:r>
            <w:r w:rsidRPr="004A00BD">
              <w:rPr>
                <w:i/>
                <w:iCs/>
                <w:sz w:val="16"/>
                <w:szCs w:val="16"/>
                <w:lang w:val="en-GB"/>
              </w:rPr>
              <w:t>DocumentVersion</w:t>
            </w:r>
            <w:r w:rsidRPr="004A00BD">
              <w:rPr>
                <w:sz w:val="16"/>
                <w:szCs w:val="16"/>
                <w:lang w:val="en-GB"/>
              </w:rPr>
              <w:t xml:space="preserve"> describing a component in terms of the VEC (with </w:t>
            </w:r>
            <w:r w:rsidRPr="004A00BD">
              <w:rPr>
                <w:i/>
                <w:iCs/>
                <w:sz w:val="16"/>
                <w:szCs w:val="16"/>
                <w:lang w:val="en-GB"/>
              </w:rPr>
              <w:t>Specifications</w:t>
            </w:r>
            <w:r w:rsidRPr="004A00BD">
              <w:rPr>
                <w:sz w:val="16"/>
                <w:szCs w:val="16"/>
                <w:lang w:val="en-GB"/>
              </w:rPr>
              <w:t xml:space="preserve">) shall have the </w:t>
            </w:r>
            <w:r w:rsidRPr="004A00BD">
              <w:rPr>
                <w:i/>
                <w:iCs/>
                <w:sz w:val="16"/>
                <w:szCs w:val="16"/>
                <w:lang w:val="en-GB"/>
              </w:rPr>
              <w:t>DocumentType</w:t>
            </w:r>
            <w:r w:rsidRPr="004A00BD">
              <w:rPr>
                <w:sz w:val="16"/>
                <w:szCs w:val="16"/>
                <w:lang w:val="en-GB"/>
              </w:rPr>
              <w:t xml:space="preserve"> </w:t>
            </w:r>
            <w:r w:rsidRPr="004A00BD">
              <w:rPr>
                <w:i/>
                <w:iCs/>
                <w:sz w:val="16"/>
                <w:szCs w:val="16"/>
                <w:lang w:val="en-GB"/>
              </w:rPr>
              <w:t>PartMaster.</w:t>
            </w:r>
          </w:p>
        </w:tc>
      </w:tr>
      <w:tr w:rsidR="003B5845" w:rsidRPr="004A00BD" w14:paraId="62ADB8AA" w14:textId="77777777" w:rsidTr="00617B3E">
        <w:tc>
          <w:tcPr>
            <w:tcW w:w="2013" w:type="dxa"/>
            <w:shd w:val="clear" w:color="auto" w:fill="auto"/>
            <w:tcMar>
              <w:top w:w="28" w:type="dxa"/>
              <w:left w:w="28" w:type="dxa"/>
              <w:bottom w:w="28" w:type="dxa"/>
              <w:right w:w="28" w:type="dxa"/>
            </w:tcMar>
          </w:tcPr>
          <w:p w14:paraId="0655CC8C" w14:textId="77777777" w:rsidR="003B5845" w:rsidRPr="009F5D54" w:rsidRDefault="003B5845" w:rsidP="00617B3E">
            <w:pPr>
              <w:pStyle w:val="SmallStandard"/>
            </w:pPr>
            <w:r w:rsidRPr="009F5D54">
              <w:t>DeviationTable</w:t>
            </w:r>
          </w:p>
        </w:tc>
        <w:tc>
          <w:tcPr>
            <w:tcW w:w="283" w:type="dxa"/>
            <w:shd w:val="clear" w:color="auto" w:fill="auto"/>
          </w:tcPr>
          <w:p w14:paraId="2494D1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22EB67" w14:textId="77777777" w:rsidR="003B5845" w:rsidRPr="004A00BD" w:rsidRDefault="003B5845" w:rsidP="00617B3E">
            <w:pPr>
              <w:jc w:val="left"/>
              <w:rPr>
                <w:sz w:val="22"/>
                <w:lang w:val="en-GB"/>
              </w:rPr>
            </w:pPr>
            <w:r w:rsidRPr="004A00BD">
              <w:rPr>
                <w:sz w:val="16"/>
                <w:szCs w:val="16"/>
                <w:lang w:val="en-GB"/>
              </w:rPr>
              <w:t>Documents that define allowed deviations from specified part numbers.</w:t>
            </w:r>
          </w:p>
        </w:tc>
      </w:tr>
    </w:tbl>
    <w:p w14:paraId="3D92417A" w14:textId="77777777" w:rsidR="003B5845" w:rsidRDefault="003B5845" w:rsidP="003B5845">
      <w:pPr>
        <w:pStyle w:val="SmallStandard"/>
      </w:pPr>
    </w:p>
    <w:p w14:paraId="2EE6B8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7" w:name="_9b73a38634efb601ecf53576ae589991"/>
      <w:r w:rsidRPr="005254F8">
        <w:rPr>
          <w:lang w:val="en-GB"/>
        </w:rPr>
        <w:t>LanguageCode</w:t>
      </w:r>
      <w:bookmarkEnd w:id="1037"/>
    </w:p>
    <w:p w14:paraId="64408513" w14:textId="77777777" w:rsidR="003B5845" w:rsidRDefault="003B5845" w:rsidP="003B5845">
      <w:r w:rsidRPr="00A518C2">
        <w:rPr>
          <w:sz w:val="18"/>
          <w:szCs w:val="18"/>
          <w:lang w:val="en-GB"/>
        </w:rPr>
        <w:t xml:space="preserve">Enumeration for the definition of ISO language codes. </w:t>
      </w:r>
      <w:r>
        <w:rPr>
          <w:sz w:val="18"/>
          <w:szCs w:val="18"/>
        </w:rPr>
        <w:t>(see KBLFRM-317)</w:t>
      </w:r>
    </w:p>
    <w:p w14:paraId="1A3E1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C749" w14:textId="77777777" w:rsidTr="00617B3E">
        <w:tc>
          <w:tcPr>
            <w:tcW w:w="2013" w:type="dxa"/>
            <w:shd w:val="clear" w:color="auto" w:fill="auto"/>
            <w:tcMar>
              <w:top w:w="28" w:type="dxa"/>
              <w:left w:w="28" w:type="dxa"/>
              <w:bottom w:w="28" w:type="dxa"/>
              <w:right w:w="28" w:type="dxa"/>
            </w:tcMar>
          </w:tcPr>
          <w:p w14:paraId="5B4A1D5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554FE5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DC335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D82F5DE" w14:textId="77777777" w:rsidTr="00617B3E">
        <w:tc>
          <w:tcPr>
            <w:tcW w:w="2013" w:type="dxa"/>
            <w:shd w:val="clear" w:color="auto" w:fill="auto"/>
            <w:tcMar>
              <w:top w:w="28" w:type="dxa"/>
              <w:left w:w="28" w:type="dxa"/>
              <w:bottom w:w="28" w:type="dxa"/>
              <w:right w:w="28" w:type="dxa"/>
            </w:tcMar>
          </w:tcPr>
          <w:p w14:paraId="74E8649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68B1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565CD5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7E4ED9D" w14:textId="77777777" w:rsidTr="00617B3E">
        <w:tc>
          <w:tcPr>
            <w:tcW w:w="2013" w:type="dxa"/>
            <w:shd w:val="clear" w:color="auto" w:fill="auto"/>
            <w:tcMar>
              <w:top w:w="28" w:type="dxa"/>
              <w:left w:w="28" w:type="dxa"/>
              <w:bottom w:w="28" w:type="dxa"/>
              <w:right w:w="28" w:type="dxa"/>
            </w:tcMar>
          </w:tcPr>
          <w:p w14:paraId="641F2422" w14:textId="77777777" w:rsidR="003B5845" w:rsidRPr="009F5D54" w:rsidRDefault="003B5845" w:rsidP="00617B3E">
            <w:pPr>
              <w:pStyle w:val="SmallStandard"/>
            </w:pPr>
            <w:r w:rsidRPr="009F5D54">
              <w:t>Aa</w:t>
            </w:r>
          </w:p>
        </w:tc>
        <w:tc>
          <w:tcPr>
            <w:tcW w:w="283" w:type="dxa"/>
            <w:shd w:val="clear" w:color="auto" w:fill="auto"/>
          </w:tcPr>
          <w:p w14:paraId="19BA08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D4343E" w14:textId="77777777" w:rsidR="003B5845" w:rsidRPr="004A00BD" w:rsidRDefault="003B5845" w:rsidP="00617B3E">
            <w:pPr>
              <w:jc w:val="left"/>
              <w:rPr>
                <w:sz w:val="22"/>
              </w:rPr>
            </w:pPr>
            <w:r w:rsidRPr="004A00BD">
              <w:rPr>
                <w:sz w:val="16"/>
                <w:szCs w:val="16"/>
              </w:rPr>
              <w:t>Afar</w:t>
            </w:r>
          </w:p>
        </w:tc>
      </w:tr>
      <w:tr w:rsidR="003B5845" w:rsidRPr="00CC6307" w14:paraId="1C8136E5" w14:textId="77777777" w:rsidTr="00617B3E">
        <w:tc>
          <w:tcPr>
            <w:tcW w:w="2013" w:type="dxa"/>
            <w:shd w:val="clear" w:color="auto" w:fill="auto"/>
            <w:tcMar>
              <w:top w:w="28" w:type="dxa"/>
              <w:left w:w="28" w:type="dxa"/>
              <w:bottom w:w="28" w:type="dxa"/>
              <w:right w:w="28" w:type="dxa"/>
            </w:tcMar>
          </w:tcPr>
          <w:p w14:paraId="647C77A0" w14:textId="77777777" w:rsidR="003B5845" w:rsidRPr="009F5D54" w:rsidRDefault="003B5845" w:rsidP="00617B3E">
            <w:pPr>
              <w:pStyle w:val="SmallStandard"/>
            </w:pPr>
            <w:r w:rsidRPr="009F5D54">
              <w:t>Ab</w:t>
            </w:r>
          </w:p>
        </w:tc>
        <w:tc>
          <w:tcPr>
            <w:tcW w:w="283" w:type="dxa"/>
            <w:shd w:val="clear" w:color="auto" w:fill="auto"/>
          </w:tcPr>
          <w:p w14:paraId="1606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6A3508" w14:textId="77777777" w:rsidR="003B5845" w:rsidRPr="004A00BD" w:rsidRDefault="003B5845" w:rsidP="00617B3E">
            <w:pPr>
              <w:jc w:val="left"/>
              <w:rPr>
                <w:sz w:val="22"/>
              </w:rPr>
            </w:pPr>
            <w:r w:rsidRPr="004A00BD">
              <w:rPr>
                <w:sz w:val="16"/>
                <w:szCs w:val="16"/>
              </w:rPr>
              <w:t>Abkhazian</w:t>
            </w:r>
          </w:p>
        </w:tc>
      </w:tr>
      <w:tr w:rsidR="003B5845" w:rsidRPr="00CC6307" w14:paraId="05EC0917" w14:textId="77777777" w:rsidTr="00617B3E">
        <w:tc>
          <w:tcPr>
            <w:tcW w:w="2013" w:type="dxa"/>
            <w:shd w:val="clear" w:color="auto" w:fill="auto"/>
            <w:tcMar>
              <w:top w:w="28" w:type="dxa"/>
              <w:left w:w="28" w:type="dxa"/>
              <w:bottom w:w="28" w:type="dxa"/>
              <w:right w:w="28" w:type="dxa"/>
            </w:tcMar>
          </w:tcPr>
          <w:p w14:paraId="2423B181" w14:textId="77777777" w:rsidR="003B5845" w:rsidRPr="009F5D54" w:rsidRDefault="003B5845" w:rsidP="00617B3E">
            <w:pPr>
              <w:pStyle w:val="SmallStandard"/>
            </w:pPr>
            <w:r w:rsidRPr="009F5D54">
              <w:t>Af</w:t>
            </w:r>
          </w:p>
        </w:tc>
        <w:tc>
          <w:tcPr>
            <w:tcW w:w="283" w:type="dxa"/>
            <w:shd w:val="clear" w:color="auto" w:fill="auto"/>
          </w:tcPr>
          <w:p w14:paraId="085D72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F26A7E" w14:textId="77777777" w:rsidR="003B5845" w:rsidRPr="004A00BD" w:rsidRDefault="003B5845" w:rsidP="00617B3E">
            <w:pPr>
              <w:rPr>
                <w:sz w:val="22"/>
              </w:rPr>
            </w:pPr>
          </w:p>
        </w:tc>
      </w:tr>
      <w:tr w:rsidR="003B5845" w:rsidRPr="00CC6307" w14:paraId="16AF0949" w14:textId="77777777" w:rsidTr="00617B3E">
        <w:tc>
          <w:tcPr>
            <w:tcW w:w="2013" w:type="dxa"/>
            <w:shd w:val="clear" w:color="auto" w:fill="auto"/>
            <w:tcMar>
              <w:top w:w="28" w:type="dxa"/>
              <w:left w:w="28" w:type="dxa"/>
              <w:bottom w:w="28" w:type="dxa"/>
              <w:right w:w="28" w:type="dxa"/>
            </w:tcMar>
          </w:tcPr>
          <w:p w14:paraId="4B257C5D" w14:textId="77777777" w:rsidR="003B5845" w:rsidRPr="009F5D54" w:rsidRDefault="003B5845" w:rsidP="00617B3E">
            <w:pPr>
              <w:pStyle w:val="SmallStandard"/>
            </w:pPr>
            <w:r w:rsidRPr="009F5D54">
              <w:t>Am</w:t>
            </w:r>
          </w:p>
        </w:tc>
        <w:tc>
          <w:tcPr>
            <w:tcW w:w="283" w:type="dxa"/>
            <w:shd w:val="clear" w:color="auto" w:fill="auto"/>
          </w:tcPr>
          <w:p w14:paraId="7820E0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5C7988" w14:textId="77777777" w:rsidR="003B5845" w:rsidRPr="004A00BD" w:rsidRDefault="003B5845" w:rsidP="00617B3E">
            <w:pPr>
              <w:rPr>
                <w:sz w:val="22"/>
              </w:rPr>
            </w:pPr>
          </w:p>
        </w:tc>
      </w:tr>
      <w:tr w:rsidR="003B5845" w:rsidRPr="00CC6307" w14:paraId="3A6E9341" w14:textId="77777777" w:rsidTr="00617B3E">
        <w:tc>
          <w:tcPr>
            <w:tcW w:w="2013" w:type="dxa"/>
            <w:shd w:val="clear" w:color="auto" w:fill="auto"/>
            <w:tcMar>
              <w:top w:w="28" w:type="dxa"/>
              <w:left w:w="28" w:type="dxa"/>
              <w:bottom w:w="28" w:type="dxa"/>
              <w:right w:w="28" w:type="dxa"/>
            </w:tcMar>
          </w:tcPr>
          <w:p w14:paraId="5403F5CF" w14:textId="77777777" w:rsidR="003B5845" w:rsidRPr="009F5D54" w:rsidRDefault="003B5845" w:rsidP="00617B3E">
            <w:pPr>
              <w:pStyle w:val="SmallStandard"/>
            </w:pPr>
            <w:r w:rsidRPr="009F5D54">
              <w:t>Ar</w:t>
            </w:r>
          </w:p>
        </w:tc>
        <w:tc>
          <w:tcPr>
            <w:tcW w:w="283" w:type="dxa"/>
            <w:shd w:val="clear" w:color="auto" w:fill="auto"/>
          </w:tcPr>
          <w:p w14:paraId="36F9D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7B65" w14:textId="77777777" w:rsidR="003B5845" w:rsidRPr="004A00BD" w:rsidRDefault="003B5845" w:rsidP="00617B3E">
            <w:pPr>
              <w:rPr>
                <w:sz w:val="22"/>
              </w:rPr>
            </w:pPr>
          </w:p>
        </w:tc>
      </w:tr>
      <w:tr w:rsidR="003B5845" w:rsidRPr="00CC6307" w14:paraId="6D217D2C" w14:textId="77777777" w:rsidTr="00617B3E">
        <w:tc>
          <w:tcPr>
            <w:tcW w:w="2013" w:type="dxa"/>
            <w:shd w:val="clear" w:color="auto" w:fill="auto"/>
            <w:tcMar>
              <w:top w:w="28" w:type="dxa"/>
              <w:left w:w="28" w:type="dxa"/>
              <w:bottom w:w="28" w:type="dxa"/>
              <w:right w:w="28" w:type="dxa"/>
            </w:tcMar>
          </w:tcPr>
          <w:p w14:paraId="3F13FBFB" w14:textId="77777777" w:rsidR="003B5845" w:rsidRPr="009F5D54" w:rsidRDefault="003B5845" w:rsidP="00617B3E">
            <w:pPr>
              <w:pStyle w:val="SmallStandard"/>
            </w:pPr>
            <w:r w:rsidRPr="009F5D54">
              <w:t>As</w:t>
            </w:r>
          </w:p>
        </w:tc>
        <w:tc>
          <w:tcPr>
            <w:tcW w:w="283" w:type="dxa"/>
            <w:shd w:val="clear" w:color="auto" w:fill="auto"/>
          </w:tcPr>
          <w:p w14:paraId="7CB69E1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DB5390" w14:textId="77777777" w:rsidR="003B5845" w:rsidRPr="004A00BD" w:rsidRDefault="003B5845" w:rsidP="00617B3E">
            <w:pPr>
              <w:rPr>
                <w:sz w:val="22"/>
              </w:rPr>
            </w:pPr>
          </w:p>
        </w:tc>
      </w:tr>
      <w:tr w:rsidR="003B5845" w:rsidRPr="00CC6307" w14:paraId="2FA1623E" w14:textId="77777777" w:rsidTr="00617B3E">
        <w:tc>
          <w:tcPr>
            <w:tcW w:w="2013" w:type="dxa"/>
            <w:shd w:val="clear" w:color="auto" w:fill="auto"/>
            <w:tcMar>
              <w:top w:w="28" w:type="dxa"/>
              <w:left w:w="28" w:type="dxa"/>
              <w:bottom w:w="28" w:type="dxa"/>
              <w:right w:w="28" w:type="dxa"/>
            </w:tcMar>
          </w:tcPr>
          <w:p w14:paraId="38CBF43A" w14:textId="77777777" w:rsidR="003B5845" w:rsidRPr="009F5D54" w:rsidRDefault="003B5845" w:rsidP="00617B3E">
            <w:pPr>
              <w:pStyle w:val="SmallStandard"/>
            </w:pPr>
            <w:r w:rsidRPr="009F5D54">
              <w:t>Ay</w:t>
            </w:r>
          </w:p>
        </w:tc>
        <w:tc>
          <w:tcPr>
            <w:tcW w:w="283" w:type="dxa"/>
            <w:shd w:val="clear" w:color="auto" w:fill="auto"/>
          </w:tcPr>
          <w:p w14:paraId="036516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221C38" w14:textId="77777777" w:rsidR="003B5845" w:rsidRPr="004A00BD" w:rsidRDefault="003B5845" w:rsidP="00617B3E">
            <w:pPr>
              <w:rPr>
                <w:sz w:val="22"/>
              </w:rPr>
            </w:pPr>
          </w:p>
        </w:tc>
      </w:tr>
      <w:tr w:rsidR="003B5845" w:rsidRPr="00CC6307" w14:paraId="7B9BBAF4" w14:textId="77777777" w:rsidTr="00617B3E">
        <w:tc>
          <w:tcPr>
            <w:tcW w:w="2013" w:type="dxa"/>
            <w:shd w:val="clear" w:color="auto" w:fill="auto"/>
            <w:tcMar>
              <w:top w:w="28" w:type="dxa"/>
              <w:left w:w="28" w:type="dxa"/>
              <w:bottom w:w="28" w:type="dxa"/>
              <w:right w:w="28" w:type="dxa"/>
            </w:tcMar>
          </w:tcPr>
          <w:p w14:paraId="5D42AC74" w14:textId="77777777" w:rsidR="003B5845" w:rsidRPr="009F5D54" w:rsidRDefault="003B5845" w:rsidP="00617B3E">
            <w:pPr>
              <w:pStyle w:val="SmallStandard"/>
            </w:pPr>
            <w:r w:rsidRPr="009F5D54">
              <w:t>Az</w:t>
            </w:r>
          </w:p>
        </w:tc>
        <w:tc>
          <w:tcPr>
            <w:tcW w:w="283" w:type="dxa"/>
            <w:shd w:val="clear" w:color="auto" w:fill="auto"/>
          </w:tcPr>
          <w:p w14:paraId="61DEC65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6CD107" w14:textId="77777777" w:rsidR="003B5845" w:rsidRPr="004A00BD" w:rsidRDefault="003B5845" w:rsidP="00617B3E">
            <w:pPr>
              <w:rPr>
                <w:sz w:val="22"/>
              </w:rPr>
            </w:pPr>
          </w:p>
        </w:tc>
      </w:tr>
      <w:tr w:rsidR="003B5845" w:rsidRPr="00CC6307" w14:paraId="19060D6A" w14:textId="77777777" w:rsidTr="00617B3E">
        <w:tc>
          <w:tcPr>
            <w:tcW w:w="2013" w:type="dxa"/>
            <w:shd w:val="clear" w:color="auto" w:fill="auto"/>
            <w:tcMar>
              <w:top w:w="28" w:type="dxa"/>
              <w:left w:w="28" w:type="dxa"/>
              <w:bottom w:w="28" w:type="dxa"/>
              <w:right w:w="28" w:type="dxa"/>
            </w:tcMar>
          </w:tcPr>
          <w:p w14:paraId="20601270" w14:textId="77777777" w:rsidR="003B5845" w:rsidRPr="009F5D54" w:rsidRDefault="003B5845" w:rsidP="00617B3E">
            <w:pPr>
              <w:pStyle w:val="SmallStandard"/>
            </w:pPr>
            <w:r w:rsidRPr="009F5D54">
              <w:t>Ba</w:t>
            </w:r>
          </w:p>
        </w:tc>
        <w:tc>
          <w:tcPr>
            <w:tcW w:w="283" w:type="dxa"/>
            <w:shd w:val="clear" w:color="auto" w:fill="auto"/>
          </w:tcPr>
          <w:p w14:paraId="20B00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F4CA6A" w14:textId="77777777" w:rsidR="003B5845" w:rsidRPr="004A00BD" w:rsidRDefault="003B5845" w:rsidP="00617B3E">
            <w:pPr>
              <w:rPr>
                <w:sz w:val="22"/>
              </w:rPr>
            </w:pPr>
          </w:p>
        </w:tc>
      </w:tr>
      <w:tr w:rsidR="003B5845" w:rsidRPr="00CC6307" w14:paraId="7A2AC2F6" w14:textId="77777777" w:rsidTr="00617B3E">
        <w:tc>
          <w:tcPr>
            <w:tcW w:w="2013" w:type="dxa"/>
            <w:shd w:val="clear" w:color="auto" w:fill="auto"/>
            <w:tcMar>
              <w:top w:w="28" w:type="dxa"/>
              <w:left w:w="28" w:type="dxa"/>
              <w:bottom w:w="28" w:type="dxa"/>
              <w:right w:w="28" w:type="dxa"/>
            </w:tcMar>
          </w:tcPr>
          <w:p w14:paraId="183D6B3C" w14:textId="77777777" w:rsidR="003B5845" w:rsidRPr="009F5D54" w:rsidRDefault="003B5845" w:rsidP="00617B3E">
            <w:pPr>
              <w:pStyle w:val="SmallStandard"/>
            </w:pPr>
            <w:r w:rsidRPr="009F5D54">
              <w:t>Be</w:t>
            </w:r>
          </w:p>
        </w:tc>
        <w:tc>
          <w:tcPr>
            <w:tcW w:w="283" w:type="dxa"/>
            <w:shd w:val="clear" w:color="auto" w:fill="auto"/>
          </w:tcPr>
          <w:p w14:paraId="07479A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D8D83" w14:textId="77777777" w:rsidR="003B5845" w:rsidRPr="004A00BD" w:rsidRDefault="003B5845" w:rsidP="00617B3E">
            <w:pPr>
              <w:rPr>
                <w:sz w:val="22"/>
              </w:rPr>
            </w:pPr>
          </w:p>
        </w:tc>
      </w:tr>
      <w:tr w:rsidR="003B5845" w:rsidRPr="00CC6307" w14:paraId="266D1417" w14:textId="77777777" w:rsidTr="00617B3E">
        <w:tc>
          <w:tcPr>
            <w:tcW w:w="2013" w:type="dxa"/>
            <w:shd w:val="clear" w:color="auto" w:fill="auto"/>
            <w:tcMar>
              <w:top w:w="28" w:type="dxa"/>
              <w:left w:w="28" w:type="dxa"/>
              <w:bottom w:w="28" w:type="dxa"/>
              <w:right w:w="28" w:type="dxa"/>
            </w:tcMar>
          </w:tcPr>
          <w:p w14:paraId="5586588B" w14:textId="77777777" w:rsidR="003B5845" w:rsidRPr="009F5D54" w:rsidRDefault="003B5845" w:rsidP="00617B3E">
            <w:pPr>
              <w:pStyle w:val="SmallStandard"/>
            </w:pPr>
            <w:r w:rsidRPr="009F5D54">
              <w:t>Bg</w:t>
            </w:r>
          </w:p>
        </w:tc>
        <w:tc>
          <w:tcPr>
            <w:tcW w:w="283" w:type="dxa"/>
            <w:shd w:val="clear" w:color="auto" w:fill="auto"/>
          </w:tcPr>
          <w:p w14:paraId="1DFFAC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77915" w14:textId="77777777" w:rsidR="003B5845" w:rsidRPr="004A00BD" w:rsidRDefault="003B5845" w:rsidP="00617B3E">
            <w:pPr>
              <w:rPr>
                <w:sz w:val="22"/>
              </w:rPr>
            </w:pPr>
          </w:p>
        </w:tc>
      </w:tr>
      <w:tr w:rsidR="003B5845" w:rsidRPr="00CC6307" w14:paraId="511382A9" w14:textId="77777777" w:rsidTr="00617B3E">
        <w:tc>
          <w:tcPr>
            <w:tcW w:w="2013" w:type="dxa"/>
            <w:shd w:val="clear" w:color="auto" w:fill="auto"/>
            <w:tcMar>
              <w:top w:w="28" w:type="dxa"/>
              <w:left w:w="28" w:type="dxa"/>
              <w:bottom w:w="28" w:type="dxa"/>
              <w:right w:w="28" w:type="dxa"/>
            </w:tcMar>
          </w:tcPr>
          <w:p w14:paraId="41A87AC4" w14:textId="77777777" w:rsidR="003B5845" w:rsidRPr="009F5D54" w:rsidRDefault="003B5845" w:rsidP="00617B3E">
            <w:pPr>
              <w:pStyle w:val="SmallStandard"/>
            </w:pPr>
            <w:r w:rsidRPr="009F5D54">
              <w:t>Bh</w:t>
            </w:r>
          </w:p>
        </w:tc>
        <w:tc>
          <w:tcPr>
            <w:tcW w:w="283" w:type="dxa"/>
            <w:shd w:val="clear" w:color="auto" w:fill="auto"/>
          </w:tcPr>
          <w:p w14:paraId="777A84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466167" w14:textId="77777777" w:rsidR="003B5845" w:rsidRPr="004A00BD" w:rsidRDefault="003B5845" w:rsidP="00617B3E">
            <w:pPr>
              <w:rPr>
                <w:sz w:val="22"/>
              </w:rPr>
            </w:pPr>
          </w:p>
        </w:tc>
      </w:tr>
      <w:tr w:rsidR="003B5845" w:rsidRPr="00CC6307" w14:paraId="0763F6BE" w14:textId="77777777" w:rsidTr="00617B3E">
        <w:tc>
          <w:tcPr>
            <w:tcW w:w="2013" w:type="dxa"/>
            <w:shd w:val="clear" w:color="auto" w:fill="auto"/>
            <w:tcMar>
              <w:top w:w="28" w:type="dxa"/>
              <w:left w:w="28" w:type="dxa"/>
              <w:bottom w:w="28" w:type="dxa"/>
              <w:right w:w="28" w:type="dxa"/>
            </w:tcMar>
          </w:tcPr>
          <w:p w14:paraId="748869DA" w14:textId="77777777" w:rsidR="003B5845" w:rsidRPr="009F5D54" w:rsidRDefault="003B5845" w:rsidP="00617B3E">
            <w:pPr>
              <w:pStyle w:val="SmallStandard"/>
            </w:pPr>
            <w:r w:rsidRPr="009F5D54">
              <w:t>Bi</w:t>
            </w:r>
          </w:p>
        </w:tc>
        <w:tc>
          <w:tcPr>
            <w:tcW w:w="283" w:type="dxa"/>
            <w:shd w:val="clear" w:color="auto" w:fill="auto"/>
          </w:tcPr>
          <w:p w14:paraId="3051D5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9613B" w14:textId="77777777" w:rsidR="003B5845" w:rsidRPr="004A00BD" w:rsidRDefault="003B5845" w:rsidP="00617B3E">
            <w:pPr>
              <w:rPr>
                <w:sz w:val="22"/>
              </w:rPr>
            </w:pPr>
          </w:p>
        </w:tc>
      </w:tr>
      <w:tr w:rsidR="003B5845" w:rsidRPr="00CC6307" w14:paraId="4687108B" w14:textId="77777777" w:rsidTr="00617B3E">
        <w:tc>
          <w:tcPr>
            <w:tcW w:w="2013" w:type="dxa"/>
            <w:shd w:val="clear" w:color="auto" w:fill="auto"/>
            <w:tcMar>
              <w:top w:w="28" w:type="dxa"/>
              <w:left w:w="28" w:type="dxa"/>
              <w:bottom w:w="28" w:type="dxa"/>
              <w:right w:w="28" w:type="dxa"/>
            </w:tcMar>
          </w:tcPr>
          <w:p w14:paraId="20FD967D" w14:textId="77777777" w:rsidR="003B5845" w:rsidRPr="009F5D54" w:rsidRDefault="003B5845" w:rsidP="00617B3E">
            <w:pPr>
              <w:pStyle w:val="SmallStandard"/>
            </w:pPr>
            <w:r w:rsidRPr="009F5D54">
              <w:t>Bn</w:t>
            </w:r>
          </w:p>
        </w:tc>
        <w:tc>
          <w:tcPr>
            <w:tcW w:w="283" w:type="dxa"/>
            <w:shd w:val="clear" w:color="auto" w:fill="auto"/>
          </w:tcPr>
          <w:p w14:paraId="3B830D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A8F9E2" w14:textId="77777777" w:rsidR="003B5845" w:rsidRPr="004A00BD" w:rsidRDefault="003B5845" w:rsidP="00617B3E">
            <w:pPr>
              <w:rPr>
                <w:sz w:val="22"/>
              </w:rPr>
            </w:pPr>
          </w:p>
        </w:tc>
      </w:tr>
      <w:tr w:rsidR="003B5845" w:rsidRPr="00CC6307" w14:paraId="76461DAD" w14:textId="77777777" w:rsidTr="00617B3E">
        <w:tc>
          <w:tcPr>
            <w:tcW w:w="2013" w:type="dxa"/>
            <w:shd w:val="clear" w:color="auto" w:fill="auto"/>
            <w:tcMar>
              <w:top w:w="28" w:type="dxa"/>
              <w:left w:w="28" w:type="dxa"/>
              <w:bottom w:w="28" w:type="dxa"/>
              <w:right w:w="28" w:type="dxa"/>
            </w:tcMar>
          </w:tcPr>
          <w:p w14:paraId="46927C3D" w14:textId="77777777" w:rsidR="003B5845" w:rsidRPr="009F5D54" w:rsidRDefault="003B5845" w:rsidP="00617B3E">
            <w:pPr>
              <w:pStyle w:val="SmallStandard"/>
            </w:pPr>
            <w:r w:rsidRPr="009F5D54">
              <w:t>Bo</w:t>
            </w:r>
          </w:p>
        </w:tc>
        <w:tc>
          <w:tcPr>
            <w:tcW w:w="283" w:type="dxa"/>
            <w:shd w:val="clear" w:color="auto" w:fill="auto"/>
          </w:tcPr>
          <w:p w14:paraId="7CB4FE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5A775" w14:textId="77777777" w:rsidR="003B5845" w:rsidRPr="004A00BD" w:rsidRDefault="003B5845" w:rsidP="00617B3E">
            <w:pPr>
              <w:rPr>
                <w:sz w:val="22"/>
              </w:rPr>
            </w:pPr>
          </w:p>
        </w:tc>
      </w:tr>
      <w:tr w:rsidR="003B5845" w:rsidRPr="00CC6307" w14:paraId="1ADDE1EE" w14:textId="77777777" w:rsidTr="00617B3E">
        <w:tc>
          <w:tcPr>
            <w:tcW w:w="2013" w:type="dxa"/>
            <w:shd w:val="clear" w:color="auto" w:fill="auto"/>
            <w:tcMar>
              <w:top w:w="28" w:type="dxa"/>
              <w:left w:w="28" w:type="dxa"/>
              <w:bottom w:w="28" w:type="dxa"/>
              <w:right w:w="28" w:type="dxa"/>
            </w:tcMar>
          </w:tcPr>
          <w:p w14:paraId="7AED5E72" w14:textId="77777777" w:rsidR="003B5845" w:rsidRPr="009F5D54" w:rsidRDefault="003B5845" w:rsidP="00617B3E">
            <w:pPr>
              <w:pStyle w:val="SmallStandard"/>
            </w:pPr>
            <w:r w:rsidRPr="009F5D54">
              <w:t>Br</w:t>
            </w:r>
          </w:p>
        </w:tc>
        <w:tc>
          <w:tcPr>
            <w:tcW w:w="283" w:type="dxa"/>
            <w:shd w:val="clear" w:color="auto" w:fill="auto"/>
          </w:tcPr>
          <w:p w14:paraId="7F4D2B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7C8A99" w14:textId="77777777" w:rsidR="003B5845" w:rsidRPr="004A00BD" w:rsidRDefault="003B5845" w:rsidP="00617B3E">
            <w:pPr>
              <w:rPr>
                <w:sz w:val="22"/>
              </w:rPr>
            </w:pPr>
          </w:p>
        </w:tc>
      </w:tr>
      <w:tr w:rsidR="003B5845" w:rsidRPr="00CC6307" w14:paraId="451632F8" w14:textId="77777777" w:rsidTr="00617B3E">
        <w:tc>
          <w:tcPr>
            <w:tcW w:w="2013" w:type="dxa"/>
            <w:shd w:val="clear" w:color="auto" w:fill="auto"/>
            <w:tcMar>
              <w:top w:w="28" w:type="dxa"/>
              <w:left w:w="28" w:type="dxa"/>
              <w:bottom w:w="28" w:type="dxa"/>
              <w:right w:w="28" w:type="dxa"/>
            </w:tcMar>
          </w:tcPr>
          <w:p w14:paraId="4D3132D7" w14:textId="77777777" w:rsidR="003B5845" w:rsidRPr="009F5D54" w:rsidRDefault="003B5845" w:rsidP="00617B3E">
            <w:pPr>
              <w:pStyle w:val="SmallStandard"/>
            </w:pPr>
            <w:r w:rsidRPr="009F5D54">
              <w:t>Ca</w:t>
            </w:r>
          </w:p>
        </w:tc>
        <w:tc>
          <w:tcPr>
            <w:tcW w:w="283" w:type="dxa"/>
            <w:shd w:val="clear" w:color="auto" w:fill="auto"/>
          </w:tcPr>
          <w:p w14:paraId="737831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3D66E" w14:textId="77777777" w:rsidR="003B5845" w:rsidRPr="004A00BD" w:rsidRDefault="003B5845" w:rsidP="00617B3E">
            <w:pPr>
              <w:rPr>
                <w:sz w:val="22"/>
              </w:rPr>
            </w:pPr>
          </w:p>
        </w:tc>
      </w:tr>
      <w:tr w:rsidR="003B5845" w:rsidRPr="00CC6307" w14:paraId="46D2CD6F" w14:textId="77777777" w:rsidTr="00617B3E">
        <w:tc>
          <w:tcPr>
            <w:tcW w:w="2013" w:type="dxa"/>
            <w:shd w:val="clear" w:color="auto" w:fill="auto"/>
            <w:tcMar>
              <w:top w:w="28" w:type="dxa"/>
              <w:left w:w="28" w:type="dxa"/>
              <w:bottom w:w="28" w:type="dxa"/>
              <w:right w:w="28" w:type="dxa"/>
            </w:tcMar>
          </w:tcPr>
          <w:p w14:paraId="7FAE3B57" w14:textId="77777777" w:rsidR="003B5845" w:rsidRPr="009F5D54" w:rsidRDefault="003B5845" w:rsidP="00617B3E">
            <w:pPr>
              <w:pStyle w:val="SmallStandard"/>
            </w:pPr>
            <w:r w:rsidRPr="009F5D54">
              <w:t>Co</w:t>
            </w:r>
          </w:p>
        </w:tc>
        <w:tc>
          <w:tcPr>
            <w:tcW w:w="283" w:type="dxa"/>
            <w:shd w:val="clear" w:color="auto" w:fill="auto"/>
          </w:tcPr>
          <w:p w14:paraId="5A2784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0D1B08" w14:textId="77777777" w:rsidR="003B5845" w:rsidRPr="004A00BD" w:rsidRDefault="003B5845" w:rsidP="00617B3E">
            <w:pPr>
              <w:rPr>
                <w:sz w:val="22"/>
              </w:rPr>
            </w:pPr>
          </w:p>
        </w:tc>
      </w:tr>
      <w:tr w:rsidR="003B5845" w:rsidRPr="00CC6307" w14:paraId="1642DF28" w14:textId="77777777" w:rsidTr="00617B3E">
        <w:tc>
          <w:tcPr>
            <w:tcW w:w="2013" w:type="dxa"/>
            <w:shd w:val="clear" w:color="auto" w:fill="auto"/>
            <w:tcMar>
              <w:top w:w="28" w:type="dxa"/>
              <w:left w:w="28" w:type="dxa"/>
              <w:bottom w:w="28" w:type="dxa"/>
              <w:right w:w="28" w:type="dxa"/>
            </w:tcMar>
          </w:tcPr>
          <w:p w14:paraId="201FF8C3" w14:textId="77777777" w:rsidR="003B5845" w:rsidRPr="009F5D54" w:rsidRDefault="003B5845" w:rsidP="00617B3E">
            <w:pPr>
              <w:pStyle w:val="SmallStandard"/>
            </w:pPr>
            <w:r w:rsidRPr="009F5D54">
              <w:t>Cs</w:t>
            </w:r>
          </w:p>
        </w:tc>
        <w:tc>
          <w:tcPr>
            <w:tcW w:w="283" w:type="dxa"/>
            <w:shd w:val="clear" w:color="auto" w:fill="auto"/>
          </w:tcPr>
          <w:p w14:paraId="059717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75E79B" w14:textId="77777777" w:rsidR="003B5845" w:rsidRPr="004A00BD" w:rsidRDefault="003B5845" w:rsidP="00617B3E">
            <w:pPr>
              <w:rPr>
                <w:sz w:val="22"/>
              </w:rPr>
            </w:pPr>
          </w:p>
        </w:tc>
      </w:tr>
      <w:tr w:rsidR="003B5845" w:rsidRPr="00CC6307" w14:paraId="3B27AC3C" w14:textId="77777777" w:rsidTr="00617B3E">
        <w:tc>
          <w:tcPr>
            <w:tcW w:w="2013" w:type="dxa"/>
            <w:shd w:val="clear" w:color="auto" w:fill="auto"/>
            <w:tcMar>
              <w:top w:w="28" w:type="dxa"/>
              <w:left w:w="28" w:type="dxa"/>
              <w:bottom w:w="28" w:type="dxa"/>
              <w:right w:w="28" w:type="dxa"/>
            </w:tcMar>
          </w:tcPr>
          <w:p w14:paraId="1E77BDB3" w14:textId="77777777" w:rsidR="003B5845" w:rsidRPr="009F5D54" w:rsidRDefault="003B5845" w:rsidP="00617B3E">
            <w:pPr>
              <w:pStyle w:val="SmallStandard"/>
            </w:pPr>
            <w:r w:rsidRPr="009F5D54">
              <w:t>Cy</w:t>
            </w:r>
          </w:p>
        </w:tc>
        <w:tc>
          <w:tcPr>
            <w:tcW w:w="283" w:type="dxa"/>
            <w:shd w:val="clear" w:color="auto" w:fill="auto"/>
          </w:tcPr>
          <w:p w14:paraId="72B550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DA20C3" w14:textId="77777777" w:rsidR="003B5845" w:rsidRPr="004A00BD" w:rsidRDefault="003B5845" w:rsidP="00617B3E">
            <w:pPr>
              <w:rPr>
                <w:sz w:val="22"/>
              </w:rPr>
            </w:pPr>
          </w:p>
        </w:tc>
      </w:tr>
      <w:tr w:rsidR="003B5845" w:rsidRPr="00CC6307" w14:paraId="275BB6E4" w14:textId="77777777" w:rsidTr="00617B3E">
        <w:tc>
          <w:tcPr>
            <w:tcW w:w="2013" w:type="dxa"/>
            <w:shd w:val="clear" w:color="auto" w:fill="auto"/>
            <w:tcMar>
              <w:top w:w="28" w:type="dxa"/>
              <w:left w:w="28" w:type="dxa"/>
              <w:bottom w:w="28" w:type="dxa"/>
              <w:right w:w="28" w:type="dxa"/>
            </w:tcMar>
          </w:tcPr>
          <w:p w14:paraId="7C075A00" w14:textId="77777777" w:rsidR="003B5845" w:rsidRPr="009F5D54" w:rsidRDefault="003B5845" w:rsidP="00617B3E">
            <w:pPr>
              <w:pStyle w:val="SmallStandard"/>
            </w:pPr>
            <w:r w:rsidRPr="009F5D54">
              <w:t>Da</w:t>
            </w:r>
          </w:p>
        </w:tc>
        <w:tc>
          <w:tcPr>
            <w:tcW w:w="283" w:type="dxa"/>
            <w:shd w:val="clear" w:color="auto" w:fill="auto"/>
          </w:tcPr>
          <w:p w14:paraId="4114B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52B7A2" w14:textId="77777777" w:rsidR="003B5845" w:rsidRPr="004A00BD" w:rsidRDefault="003B5845" w:rsidP="00617B3E">
            <w:pPr>
              <w:rPr>
                <w:sz w:val="22"/>
              </w:rPr>
            </w:pPr>
          </w:p>
        </w:tc>
      </w:tr>
      <w:tr w:rsidR="003B5845" w:rsidRPr="00CC6307" w14:paraId="6A740425" w14:textId="77777777" w:rsidTr="00617B3E">
        <w:tc>
          <w:tcPr>
            <w:tcW w:w="2013" w:type="dxa"/>
            <w:shd w:val="clear" w:color="auto" w:fill="auto"/>
            <w:tcMar>
              <w:top w:w="28" w:type="dxa"/>
              <w:left w:w="28" w:type="dxa"/>
              <w:bottom w:w="28" w:type="dxa"/>
              <w:right w:w="28" w:type="dxa"/>
            </w:tcMar>
          </w:tcPr>
          <w:p w14:paraId="04841808" w14:textId="77777777" w:rsidR="003B5845" w:rsidRPr="009F5D54" w:rsidRDefault="003B5845" w:rsidP="00617B3E">
            <w:pPr>
              <w:pStyle w:val="SmallStandard"/>
            </w:pPr>
            <w:r w:rsidRPr="009F5D54">
              <w:t>De</w:t>
            </w:r>
          </w:p>
        </w:tc>
        <w:tc>
          <w:tcPr>
            <w:tcW w:w="283" w:type="dxa"/>
            <w:shd w:val="clear" w:color="auto" w:fill="auto"/>
          </w:tcPr>
          <w:p w14:paraId="5A9A9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B247A9" w14:textId="77777777" w:rsidR="003B5845" w:rsidRPr="004A00BD" w:rsidRDefault="003B5845" w:rsidP="00617B3E">
            <w:pPr>
              <w:rPr>
                <w:sz w:val="22"/>
              </w:rPr>
            </w:pPr>
          </w:p>
        </w:tc>
      </w:tr>
      <w:tr w:rsidR="003B5845" w:rsidRPr="00CC6307" w14:paraId="1BE63F80" w14:textId="77777777" w:rsidTr="00617B3E">
        <w:tc>
          <w:tcPr>
            <w:tcW w:w="2013" w:type="dxa"/>
            <w:shd w:val="clear" w:color="auto" w:fill="auto"/>
            <w:tcMar>
              <w:top w:w="28" w:type="dxa"/>
              <w:left w:w="28" w:type="dxa"/>
              <w:bottom w:w="28" w:type="dxa"/>
              <w:right w:w="28" w:type="dxa"/>
            </w:tcMar>
          </w:tcPr>
          <w:p w14:paraId="7FCFF30D" w14:textId="77777777" w:rsidR="003B5845" w:rsidRPr="009F5D54" w:rsidRDefault="003B5845" w:rsidP="00617B3E">
            <w:pPr>
              <w:pStyle w:val="SmallStandard"/>
            </w:pPr>
            <w:r w:rsidRPr="009F5D54">
              <w:t>Dz</w:t>
            </w:r>
          </w:p>
        </w:tc>
        <w:tc>
          <w:tcPr>
            <w:tcW w:w="283" w:type="dxa"/>
            <w:shd w:val="clear" w:color="auto" w:fill="auto"/>
          </w:tcPr>
          <w:p w14:paraId="67AC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C698F1" w14:textId="77777777" w:rsidR="003B5845" w:rsidRPr="004A00BD" w:rsidRDefault="003B5845" w:rsidP="00617B3E">
            <w:pPr>
              <w:rPr>
                <w:sz w:val="22"/>
              </w:rPr>
            </w:pPr>
          </w:p>
        </w:tc>
      </w:tr>
      <w:tr w:rsidR="003B5845" w:rsidRPr="00CC6307" w14:paraId="13E71BAD" w14:textId="77777777" w:rsidTr="00617B3E">
        <w:tc>
          <w:tcPr>
            <w:tcW w:w="2013" w:type="dxa"/>
            <w:shd w:val="clear" w:color="auto" w:fill="auto"/>
            <w:tcMar>
              <w:top w:w="28" w:type="dxa"/>
              <w:left w:w="28" w:type="dxa"/>
              <w:bottom w:w="28" w:type="dxa"/>
              <w:right w:w="28" w:type="dxa"/>
            </w:tcMar>
          </w:tcPr>
          <w:p w14:paraId="6B1EE531" w14:textId="77777777" w:rsidR="003B5845" w:rsidRPr="009F5D54" w:rsidRDefault="003B5845" w:rsidP="00617B3E">
            <w:pPr>
              <w:pStyle w:val="SmallStandard"/>
            </w:pPr>
            <w:r w:rsidRPr="009F5D54">
              <w:t>El</w:t>
            </w:r>
          </w:p>
        </w:tc>
        <w:tc>
          <w:tcPr>
            <w:tcW w:w="283" w:type="dxa"/>
            <w:shd w:val="clear" w:color="auto" w:fill="auto"/>
          </w:tcPr>
          <w:p w14:paraId="1B4B84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35A426" w14:textId="77777777" w:rsidR="003B5845" w:rsidRPr="004A00BD" w:rsidRDefault="003B5845" w:rsidP="00617B3E">
            <w:pPr>
              <w:rPr>
                <w:sz w:val="22"/>
              </w:rPr>
            </w:pPr>
          </w:p>
        </w:tc>
      </w:tr>
      <w:tr w:rsidR="003B5845" w:rsidRPr="00CC6307" w14:paraId="3D93F0D9" w14:textId="77777777" w:rsidTr="00617B3E">
        <w:tc>
          <w:tcPr>
            <w:tcW w:w="2013" w:type="dxa"/>
            <w:shd w:val="clear" w:color="auto" w:fill="auto"/>
            <w:tcMar>
              <w:top w:w="28" w:type="dxa"/>
              <w:left w:w="28" w:type="dxa"/>
              <w:bottom w:w="28" w:type="dxa"/>
              <w:right w:w="28" w:type="dxa"/>
            </w:tcMar>
          </w:tcPr>
          <w:p w14:paraId="241D7578" w14:textId="77777777" w:rsidR="003B5845" w:rsidRPr="009F5D54" w:rsidRDefault="003B5845" w:rsidP="00617B3E">
            <w:pPr>
              <w:pStyle w:val="SmallStandard"/>
            </w:pPr>
            <w:r w:rsidRPr="009F5D54">
              <w:t>En</w:t>
            </w:r>
          </w:p>
        </w:tc>
        <w:tc>
          <w:tcPr>
            <w:tcW w:w="283" w:type="dxa"/>
            <w:shd w:val="clear" w:color="auto" w:fill="auto"/>
          </w:tcPr>
          <w:p w14:paraId="19304A3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9C2713" w14:textId="77777777" w:rsidR="003B5845" w:rsidRPr="004A00BD" w:rsidRDefault="003B5845" w:rsidP="00617B3E">
            <w:pPr>
              <w:rPr>
                <w:sz w:val="22"/>
              </w:rPr>
            </w:pPr>
          </w:p>
        </w:tc>
      </w:tr>
      <w:tr w:rsidR="003B5845" w:rsidRPr="00CC6307" w14:paraId="6BD8B00E" w14:textId="77777777" w:rsidTr="00617B3E">
        <w:tc>
          <w:tcPr>
            <w:tcW w:w="2013" w:type="dxa"/>
            <w:shd w:val="clear" w:color="auto" w:fill="auto"/>
            <w:tcMar>
              <w:top w:w="28" w:type="dxa"/>
              <w:left w:w="28" w:type="dxa"/>
              <w:bottom w:w="28" w:type="dxa"/>
              <w:right w:w="28" w:type="dxa"/>
            </w:tcMar>
          </w:tcPr>
          <w:p w14:paraId="6F8B92DD" w14:textId="77777777" w:rsidR="003B5845" w:rsidRPr="009F5D54" w:rsidRDefault="003B5845" w:rsidP="00617B3E">
            <w:pPr>
              <w:pStyle w:val="SmallStandard"/>
            </w:pPr>
            <w:r w:rsidRPr="009F5D54">
              <w:t>Eo</w:t>
            </w:r>
          </w:p>
        </w:tc>
        <w:tc>
          <w:tcPr>
            <w:tcW w:w="283" w:type="dxa"/>
            <w:shd w:val="clear" w:color="auto" w:fill="auto"/>
          </w:tcPr>
          <w:p w14:paraId="588E26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77B7F2" w14:textId="77777777" w:rsidR="003B5845" w:rsidRPr="004A00BD" w:rsidRDefault="003B5845" w:rsidP="00617B3E">
            <w:pPr>
              <w:rPr>
                <w:sz w:val="22"/>
              </w:rPr>
            </w:pPr>
          </w:p>
        </w:tc>
      </w:tr>
      <w:tr w:rsidR="003B5845" w:rsidRPr="00CC6307" w14:paraId="5DED98C8" w14:textId="77777777" w:rsidTr="00617B3E">
        <w:tc>
          <w:tcPr>
            <w:tcW w:w="2013" w:type="dxa"/>
            <w:shd w:val="clear" w:color="auto" w:fill="auto"/>
            <w:tcMar>
              <w:top w:w="28" w:type="dxa"/>
              <w:left w:w="28" w:type="dxa"/>
              <w:bottom w:w="28" w:type="dxa"/>
              <w:right w:w="28" w:type="dxa"/>
            </w:tcMar>
          </w:tcPr>
          <w:p w14:paraId="72E6ED90" w14:textId="77777777" w:rsidR="003B5845" w:rsidRPr="009F5D54" w:rsidRDefault="003B5845" w:rsidP="00617B3E">
            <w:pPr>
              <w:pStyle w:val="SmallStandard"/>
            </w:pPr>
            <w:r w:rsidRPr="009F5D54">
              <w:t>Es</w:t>
            </w:r>
          </w:p>
        </w:tc>
        <w:tc>
          <w:tcPr>
            <w:tcW w:w="283" w:type="dxa"/>
            <w:shd w:val="clear" w:color="auto" w:fill="auto"/>
          </w:tcPr>
          <w:p w14:paraId="20349D7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8A4E61" w14:textId="77777777" w:rsidR="003B5845" w:rsidRPr="004A00BD" w:rsidRDefault="003B5845" w:rsidP="00617B3E">
            <w:pPr>
              <w:rPr>
                <w:sz w:val="22"/>
              </w:rPr>
            </w:pPr>
          </w:p>
        </w:tc>
      </w:tr>
      <w:tr w:rsidR="003B5845" w:rsidRPr="00CC6307" w14:paraId="589A9BBB" w14:textId="77777777" w:rsidTr="00617B3E">
        <w:tc>
          <w:tcPr>
            <w:tcW w:w="2013" w:type="dxa"/>
            <w:shd w:val="clear" w:color="auto" w:fill="auto"/>
            <w:tcMar>
              <w:top w:w="28" w:type="dxa"/>
              <w:left w:w="28" w:type="dxa"/>
              <w:bottom w:w="28" w:type="dxa"/>
              <w:right w:w="28" w:type="dxa"/>
            </w:tcMar>
          </w:tcPr>
          <w:p w14:paraId="7F0B1DAC" w14:textId="77777777" w:rsidR="003B5845" w:rsidRPr="009F5D54" w:rsidRDefault="003B5845" w:rsidP="00617B3E">
            <w:pPr>
              <w:pStyle w:val="SmallStandard"/>
            </w:pPr>
            <w:r w:rsidRPr="009F5D54">
              <w:lastRenderedPageBreak/>
              <w:t>Et</w:t>
            </w:r>
          </w:p>
        </w:tc>
        <w:tc>
          <w:tcPr>
            <w:tcW w:w="283" w:type="dxa"/>
            <w:shd w:val="clear" w:color="auto" w:fill="auto"/>
          </w:tcPr>
          <w:p w14:paraId="687E5AB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6A71BF" w14:textId="77777777" w:rsidR="003B5845" w:rsidRPr="004A00BD" w:rsidRDefault="003B5845" w:rsidP="00617B3E">
            <w:pPr>
              <w:rPr>
                <w:sz w:val="22"/>
              </w:rPr>
            </w:pPr>
          </w:p>
        </w:tc>
      </w:tr>
      <w:tr w:rsidR="003B5845" w:rsidRPr="00CC6307" w14:paraId="650EACF3" w14:textId="77777777" w:rsidTr="00617B3E">
        <w:tc>
          <w:tcPr>
            <w:tcW w:w="2013" w:type="dxa"/>
            <w:shd w:val="clear" w:color="auto" w:fill="auto"/>
            <w:tcMar>
              <w:top w:w="28" w:type="dxa"/>
              <w:left w:w="28" w:type="dxa"/>
              <w:bottom w:w="28" w:type="dxa"/>
              <w:right w:w="28" w:type="dxa"/>
            </w:tcMar>
          </w:tcPr>
          <w:p w14:paraId="3E552BA0" w14:textId="77777777" w:rsidR="003B5845" w:rsidRPr="009F5D54" w:rsidRDefault="003B5845" w:rsidP="00617B3E">
            <w:pPr>
              <w:pStyle w:val="SmallStandard"/>
            </w:pPr>
            <w:r w:rsidRPr="009F5D54">
              <w:t>Eu</w:t>
            </w:r>
          </w:p>
        </w:tc>
        <w:tc>
          <w:tcPr>
            <w:tcW w:w="283" w:type="dxa"/>
            <w:shd w:val="clear" w:color="auto" w:fill="auto"/>
          </w:tcPr>
          <w:p w14:paraId="647779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B14ED" w14:textId="77777777" w:rsidR="003B5845" w:rsidRPr="004A00BD" w:rsidRDefault="003B5845" w:rsidP="00617B3E">
            <w:pPr>
              <w:rPr>
                <w:sz w:val="22"/>
              </w:rPr>
            </w:pPr>
          </w:p>
        </w:tc>
      </w:tr>
      <w:tr w:rsidR="003B5845" w:rsidRPr="00CC6307" w14:paraId="08C9BEE2" w14:textId="77777777" w:rsidTr="00617B3E">
        <w:tc>
          <w:tcPr>
            <w:tcW w:w="2013" w:type="dxa"/>
            <w:shd w:val="clear" w:color="auto" w:fill="auto"/>
            <w:tcMar>
              <w:top w:w="28" w:type="dxa"/>
              <w:left w:w="28" w:type="dxa"/>
              <w:bottom w:w="28" w:type="dxa"/>
              <w:right w:w="28" w:type="dxa"/>
            </w:tcMar>
          </w:tcPr>
          <w:p w14:paraId="7F0DD2D8" w14:textId="77777777" w:rsidR="003B5845" w:rsidRPr="009F5D54" w:rsidRDefault="003B5845" w:rsidP="00617B3E">
            <w:pPr>
              <w:pStyle w:val="SmallStandard"/>
            </w:pPr>
            <w:r w:rsidRPr="009F5D54">
              <w:t>Fa</w:t>
            </w:r>
          </w:p>
        </w:tc>
        <w:tc>
          <w:tcPr>
            <w:tcW w:w="283" w:type="dxa"/>
            <w:shd w:val="clear" w:color="auto" w:fill="auto"/>
          </w:tcPr>
          <w:p w14:paraId="505EB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9BF318" w14:textId="77777777" w:rsidR="003B5845" w:rsidRPr="004A00BD" w:rsidRDefault="003B5845" w:rsidP="00617B3E">
            <w:pPr>
              <w:rPr>
                <w:sz w:val="22"/>
              </w:rPr>
            </w:pPr>
          </w:p>
        </w:tc>
      </w:tr>
      <w:tr w:rsidR="003B5845" w:rsidRPr="00CC6307" w14:paraId="2EA910B8" w14:textId="77777777" w:rsidTr="00617B3E">
        <w:tc>
          <w:tcPr>
            <w:tcW w:w="2013" w:type="dxa"/>
            <w:shd w:val="clear" w:color="auto" w:fill="auto"/>
            <w:tcMar>
              <w:top w:w="28" w:type="dxa"/>
              <w:left w:w="28" w:type="dxa"/>
              <w:bottom w:w="28" w:type="dxa"/>
              <w:right w:w="28" w:type="dxa"/>
            </w:tcMar>
          </w:tcPr>
          <w:p w14:paraId="3EAC8B70" w14:textId="77777777" w:rsidR="003B5845" w:rsidRPr="009F5D54" w:rsidRDefault="003B5845" w:rsidP="00617B3E">
            <w:pPr>
              <w:pStyle w:val="SmallStandard"/>
            </w:pPr>
            <w:r w:rsidRPr="009F5D54">
              <w:t>Fi</w:t>
            </w:r>
          </w:p>
        </w:tc>
        <w:tc>
          <w:tcPr>
            <w:tcW w:w="283" w:type="dxa"/>
            <w:shd w:val="clear" w:color="auto" w:fill="auto"/>
          </w:tcPr>
          <w:p w14:paraId="7C6E2F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CD1CB" w14:textId="77777777" w:rsidR="003B5845" w:rsidRPr="004A00BD" w:rsidRDefault="003B5845" w:rsidP="00617B3E">
            <w:pPr>
              <w:rPr>
                <w:sz w:val="22"/>
              </w:rPr>
            </w:pPr>
          </w:p>
        </w:tc>
      </w:tr>
      <w:tr w:rsidR="003B5845" w:rsidRPr="00CC6307" w14:paraId="4594B25F" w14:textId="77777777" w:rsidTr="00617B3E">
        <w:tc>
          <w:tcPr>
            <w:tcW w:w="2013" w:type="dxa"/>
            <w:shd w:val="clear" w:color="auto" w:fill="auto"/>
            <w:tcMar>
              <w:top w:w="28" w:type="dxa"/>
              <w:left w:w="28" w:type="dxa"/>
              <w:bottom w:w="28" w:type="dxa"/>
              <w:right w:w="28" w:type="dxa"/>
            </w:tcMar>
          </w:tcPr>
          <w:p w14:paraId="26F3309F" w14:textId="77777777" w:rsidR="003B5845" w:rsidRPr="009F5D54" w:rsidRDefault="003B5845" w:rsidP="00617B3E">
            <w:pPr>
              <w:pStyle w:val="SmallStandard"/>
            </w:pPr>
            <w:r w:rsidRPr="009F5D54">
              <w:t>Fj</w:t>
            </w:r>
          </w:p>
        </w:tc>
        <w:tc>
          <w:tcPr>
            <w:tcW w:w="283" w:type="dxa"/>
            <w:shd w:val="clear" w:color="auto" w:fill="auto"/>
          </w:tcPr>
          <w:p w14:paraId="5A9D0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E4CCE1" w14:textId="77777777" w:rsidR="003B5845" w:rsidRPr="004A00BD" w:rsidRDefault="003B5845" w:rsidP="00617B3E">
            <w:pPr>
              <w:rPr>
                <w:sz w:val="22"/>
              </w:rPr>
            </w:pPr>
          </w:p>
        </w:tc>
      </w:tr>
      <w:tr w:rsidR="003B5845" w:rsidRPr="00CC6307" w14:paraId="45454803" w14:textId="77777777" w:rsidTr="00617B3E">
        <w:tc>
          <w:tcPr>
            <w:tcW w:w="2013" w:type="dxa"/>
            <w:shd w:val="clear" w:color="auto" w:fill="auto"/>
            <w:tcMar>
              <w:top w:w="28" w:type="dxa"/>
              <w:left w:w="28" w:type="dxa"/>
              <w:bottom w:w="28" w:type="dxa"/>
              <w:right w:w="28" w:type="dxa"/>
            </w:tcMar>
          </w:tcPr>
          <w:p w14:paraId="748BD028" w14:textId="77777777" w:rsidR="003B5845" w:rsidRPr="009F5D54" w:rsidRDefault="003B5845" w:rsidP="00617B3E">
            <w:pPr>
              <w:pStyle w:val="SmallStandard"/>
            </w:pPr>
            <w:r w:rsidRPr="009F5D54">
              <w:t>Fo</w:t>
            </w:r>
          </w:p>
        </w:tc>
        <w:tc>
          <w:tcPr>
            <w:tcW w:w="283" w:type="dxa"/>
            <w:shd w:val="clear" w:color="auto" w:fill="auto"/>
          </w:tcPr>
          <w:p w14:paraId="32BD9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C04C8B" w14:textId="77777777" w:rsidR="003B5845" w:rsidRPr="004A00BD" w:rsidRDefault="003B5845" w:rsidP="00617B3E">
            <w:pPr>
              <w:rPr>
                <w:sz w:val="22"/>
              </w:rPr>
            </w:pPr>
          </w:p>
        </w:tc>
      </w:tr>
      <w:tr w:rsidR="003B5845" w:rsidRPr="00CC6307" w14:paraId="47148478" w14:textId="77777777" w:rsidTr="00617B3E">
        <w:tc>
          <w:tcPr>
            <w:tcW w:w="2013" w:type="dxa"/>
            <w:shd w:val="clear" w:color="auto" w:fill="auto"/>
            <w:tcMar>
              <w:top w:w="28" w:type="dxa"/>
              <w:left w:w="28" w:type="dxa"/>
              <w:bottom w:w="28" w:type="dxa"/>
              <w:right w:w="28" w:type="dxa"/>
            </w:tcMar>
          </w:tcPr>
          <w:p w14:paraId="0DE87AED" w14:textId="77777777" w:rsidR="003B5845" w:rsidRPr="009F5D54" w:rsidRDefault="003B5845" w:rsidP="00617B3E">
            <w:pPr>
              <w:pStyle w:val="SmallStandard"/>
            </w:pPr>
            <w:r w:rsidRPr="009F5D54">
              <w:t>Fr</w:t>
            </w:r>
          </w:p>
        </w:tc>
        <w:tc>
          <w:tcPr>
            <w:tcW w:w="283" w:type="dxa"/>
            <w:shd w:val="clear" w:color="auto" w:fill="auto"/>
          </w:tcPr>
          <w:p w14:paraId="2AC095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3F28FF" w14:textId="77777777" w:rsidR="003B5845" w:rsidRPr="004A00BD" w:rsidRDefault="003B5845" w:rsidP="00617B3E">
            <w:pPr>
              <w:rPr>
                <w:sz w:val="22"/>
              </w:rPr>
            </w:pPr>
          </w:p>
        </w:tc>
      </w:tr>
      <w:tr w:rsidR="003B5845" w:rsidRPr="00CC6307" w14:paraId="44030098" w14:textId="77777777" w:rsidTr="00617B3E">
        <w:tc>
          <w:tcPr>
            <w:tcW w:w="2013" w:type="dxa"/>
            <w:shd w:val="clear" w:color="auto" w:fill="auto"/>
            <w:tcMar>
              <w:top w:w="28" w:type="dxa"/>
              <w:left w:w="28" w:type="dxa"/>
              <w:bottom w:w="28" w:type="dxa"/>
              <w:right w:w="28" w:type="dxa"/>
            </w:tcMar>
          </w:tcPr>
          <w:p w14:paraId="792AD485" w14:textId="77777777" w:rsidR="003B5845" w:rsidRPr="009F5D54" w:rsidRDefault="003B5845" w:rsidP="00617B3E">
            <w:pPr>
              <w:pStyle w:val="SmallStandard"/>
            </w:pPr>
            <w:r w:rsidRPr="009F5D54">
              <w:t>Fy</w:t>
            </w:r>
          </w:p>
        </w:tc>
        <w:tc>
          <w:tcPr>
            <w:tcW w:w="283" w:type="dxa"/>
            <w:shd w:val="clear" w:color="auto" w:fill="auto"/>
          </w:tcPr>
          <w:p w14:paraId="7B27E5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A9DFFF" w14:textId="77777777" w:rsidR="003B5845" w:rsidRPr="004A00BD" w:rsidRDefault="003B5845" w:rsidP="00617B3E">
            <w:pPr>
              <w:rPr>
                <w:sz w:val="22"/>
              </w:rPr>
            </w:pPr>
          </w:p>
        </w:tc>
      </w:tr>
      <w:tr w:rsidR="003B5845" w:rsidRPr="00CC6307" w14:paraId="79994A4F" w14:textId="77777777" w:rsidTr="00617B3E">
        <w:tc>
          <w:tcPr>
            <w:tcW w:w="2013" w:type="dxa"/>
            <w:shd w:val="clear" w:color="auto" w:fill="auto"/>
            <w:tcMar>
              <w:top w:w="28" w:type="dxa"/>
              <w:left w:w="28" w:type="dxa"/>
              <w:bottom w:w="28" w:type="dxa"/>
              <w:right w:w="28" w:type="dxa"/>
            </w:tcMar>
          </w:tcPr>
          <w:p w14:paraId="423AA195" w14:textId="77777777" w:rsidR="003B5845" w:rsidRPr="009F5D54" w:rsidRDefault="003B5845" w:rsidP="00617B3E">
            <w:pPr>
              <w:pStyle w:val="SmallStandard"/>
            </w:pPr>
            <w:r w:rsidRPr="009F5D54">
              <w:t>Ga</w:t>
            </w:r>
          </w:p>
        </w:tc>
        <w:tc>
          <w:tcPr>
            <w:tcW w:w="283" w:type="dxa"/>
            <w:shd w:val="clear" w:color="auto" w:fill="auto"/>
          </w:tcPr>
          <w:p w14:paraId="5E55A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E2F9E3" w14:textId="77777777" w:rsidR="003B5845" w:rsidRPr="004A00BD" w:rsidRDefault="003B5845" w:rsidP="00617B3E">
            <w:pPr>
              <w:rPr>
                <w:sz w:val="22"/>
              </w:rPr>
            </w:pPr>
          </w:p>
        </w:tc>
      </w:tr>
      <w:tr w:rsidR="003B5845" w:rsidRPr="00CC6307" w14:paraId="38ED9308" w14:textId="77777777" w:rsidTr="00617B3E">
        <w:tc>
          <w:tcPr>
            <w:tcW w:w="2013" w:type="dxa"/>
            <w:shd w:val="clear" w:color="auto" w:fill="auto"/>
            <w:tcMar>
              <w:top w:w="28" w:type="dxa"/>
              <w:left w:w="28" w:type="dxa"/>
              <w:bottom w:w="28" w:type="dxa"/>
              <w:right w:w="28" w:type="dxa"/>
            </w:tcMar>
          </w:tcPr>
          <w:p w14:paraId="08C4B888" w14:textId="77777777" w:rsidR="003B5845" w:rsidRPr="009F5D54" w:rsidRDefault="003B5845" w:rsidP="00617B3E">
            <w:pPr>
              <w:pStyle w:val="SmallStandard"/>
            </w:pPr>
            <w:r w:rsidRPr="009F5D54">
              <w:t>Gd</w:t>
            </w:r>
          </w:p>
        </w:tc>
        <w:tc>
          <w:tcPr>
            <w:tcW w:w="283" w:type="dxa"/>
            <w:shd w:val="clear" w:color="auto" w:fill="auto"/>
          </w:tcPr>
          <w:p w14:paraId="7DE7E8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F388" w14:textId="77777777" w:rsidR="003B5845" w:rsidRPr="004A00BD" w:rsidRDefault="003B5845" w:rsidP="00617B3E">
            <w:pPr>
              <w:rPr>
                <w:sz w:val="22"/>
              </w:rPr>
            </w:pPr>
          </w:p>
        </w:tc>
      </w:tr>
      <w:tr w:rsidR="003B5845" w:rsidRPr="00CC6307" w14:paraId="45BF6FC9" w14:textId="77777777" w:rsidTr="00617B3E">
        <w:tc>
          <w:tcPr>
            <w:tcW w:w="2013" w:type="dxa"/>
            <w:shd w:val="clear" w:color="auto" w:fill="auto"/>
            <w:tcMar>
              <w:top w:w="28" w:type="dxa"/>
              <w:left w:w="28" w:type="dxa"/>
              <w:bottom w:w="28" w:type="dxa"/>
              <w:right w:w="28" w:type="dxa"/>
            </w:tcMar>
          </w:tcPr>
          <w:p w14:paraId="0D2E5F98" w14:textId="77777777" w:rsidR="003B5845" w:rsidRPr="009F5D54" w:rsidRDefault="003B5845" w:rsidP="00617B3E">
            <w:pPr>
              <w:pStyle w:val="SmallStandard"/>
            </w:pPr>
            <w:r w:rsidRPr="009F5D54">
              <w:t>Gl</w:t>
            </w:r>
          </w:p>
        </w:tc>
        <w:tc>
          <w:tcPr>
            <w:tcW w:w="283" w:type="dxa"/>
            <w:shd w:val="clear" w:color="auto" w:fill="auto"/>
          </w:tcPr>
          <w:p w14:paraId="4715F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452C40" w14:textId="77777777" w:rsidR="003B5845" w:rsidRPr="004A00BD" w:rsidRDefault="003B5845" w:rsidP="00617B3E">
            <w:pPr>
              <w:rPr>
                <w:sz w:val="22"/>
              </w:rPr>
            </w:pPr>
          </w:p>
        </w:tc>
      </w:tr>
      <w:tr w:rsidR="003B5845" w:rsidRPr="00CC6307" w14:paraId="5B7EE8C2" w14:textId="77777777" w:rsidTr="00617B3E">
        <w:tc>
          <w:tcPr>
            <w:tcW w:w="2013" w:type="dxa"/>
            <w:shd w:val="clear" w:color="auto" w:fill="auto"/>
            <w:tcMar>
              <w:top w:w="28" w:type="dxa"/>
              <w:left w:w="28" w:type="dxa"/>
              <w:bottom w:w="28" w:type="dxa"/>
              <w:right w:w="28" w:type="dxa"/>
            </w:tcMar>
          </w:tcPr>
          <w:p w14:paraId="5C30585F" w14:textId="77777777" w:rsidR="003B5845" w:rsidRPr="009F5D54" w:rsidRDefault="003B5845" w:rsidP="00617B3E">
            <w:pPr>
              <w:pStyle w:val="SmallStandard"/>
            </w:pPr>
            <w:r w:rsidRPr="009F5D54">
              <w:t>Gn</w:t>
            </w:r>
          </w:p>
        </w:tc>
        <w:tc>
          <w:tcPr>
            <w:tcW w:w="283" w:type="dxa"/>
            <w:shd w:val="clear" w:color="auto" w:fill="auto"/>
          </w:tcPr>
          <w:p w14:paraId="45BB12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D49C5A" w14:textId="77777777" w:rsidR="003B5845" w:rsidRPr="004A00BD" w:rsidRDefault="003B5845" w:rsidP="00617B3E">
            <w:pPr>
              <w:rPr>
                <w:sz w:val="22"/>
              </w:rPr>
            </w:pPr>
          </w:p>
        </w:tc>
      </w:tr>
      <w:tr w:rsidR="003B5845" w:rsidRPr="00CC6307" w14:paraId="7289189C" w14:textId="77777777" w:rsidTr="00617B3E">
        <w:tc>
          <w:tcPr>
            <w:tcW w:w="2013" w:type="dxa"/>
            <w:shd w:val="clear" w:color="auto" w:fill="auto"/>
            <w:tcMar>
              <w:top w:w="28" w:type="dxa"/>
              <w:left w:w="28" w:type="dxa"/>
              <w:bottom w:w="28" w:type="dxa"/>
              <w:right w:w="28" w:type="dxa"/>
            </w:tcMar>
          </w:tcPr>
          <w:p w14:paraId="2EB43FEE" w14:textId="77777777" w:rsidR="003B5845" w:rsidRPr="009F5D54" w:rsidRDefault="003B5845" w:rsidP="00617B3E">
            <w:pPr>
              <w:pStyle w:val="SmallStandard"/>
            </w:pPr>
            <w:r w:rsidRPr="009F5D54">
              <w:t>Gu</w:t>
            </w:r>
          </w:p>
        </w:tc>
        <w:tc>
          <w:tcPr>
            <w:tcW w:w="283" w:type="dxa"/>
            <w:shd w:val="clear" w:color="auto" w:fill="auto"/>
          </w:tcPr>
          <w:p w14:paraId="540565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028A86" w14:textId="77777777" w:rsidR="003B5845" w:rsidRPr="004A00BD" w:rsidRDefault="003B5845" w:rsidP="00617B3E">
            <w:pPr>
              <w:rPr>
                <w:sz w:val="22"/>
              </w:rPr>
            </w:pPr>
          </w:p>
        </w:tc>
      </w:tr>
      <w:tr w:rsidR="003B5845" w:rsidRPr="00CC6307" w14:paraId="506DE439" w14:textId="77777777" w:rsidTr="00617B3E">
        <w:tc>
          <w:tcPr>
            <w:tcW w:w="2013" w:type="dxa"/>
            <w:shd w:val="clear" w:color="auto" w:fill="auto"/>
            <w:tcMar>
              <w:top w:w="28" w:type="dxa"/>
              <w:left w:w="28" w:type="dxa"/>
              <w:bottom w:w="28" w:type="dxa"/>
              <w:right w:w="28" w:type="dxa"/>
            </w:tcMar>
          </w:tcPr>
          <w:p w14:paraId="10820219" w14:textId="77777777" w:rsidR="003B5845" w:rsidRPr="009F5D54" w:rsidRDefault="003B5845" w:rsidP="00617B3E">
            <w:pPr>
              <w:pStyle w:val="SmallStandard"/>
            </w:pPr>
            <w:r w:rsidRPr="009F5D54">
              <w:t>Ha</w:t>
            </w:r>
          </w:p>
        </w:tc>
        <w:tc>
          <w:tcPr>
            <w:tcW w:w="283" w:type="dxa"/>
            <w:shd w:val="clear" w:color="auto" w:fill="auto"/>
          </w:tcPr>
          <w:p w14:paraId="669742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DC95DB" w14:textId="77777777" w:rsidR="003B5845" w:rsidRPr="004A00BD" w:rsidRDefault="003B5845" w:rsidP="00617B3E">
            <w:pPr>
              <w:rPr>
                <w:sz w:val="22"/>
              </w:rPr>
            </w:pPr>
          </w:p>
        </w:tc>
      </w:tr>
      <w:tr w:rsidR="003B5845" w:rsidRPr="00CC6307" w14:paraId="02C0BF51" w14:textId="77777777" w:rsidTr="00617B3E">
        <w:tc>
          <w:tcPr>
            <w:tcW w:w="2013" w:type="dxa"/>
            <w:shd w:val="clear" w:color="auto" w:fill="auto"/>
            <w:tcMar>
              <w:top w:w="28" w:type="dxa"/>
              <w:left w:w="28" w:type="dxa"/>
              <w:bottom w:w="28" w:type="dxa"/>
              <w:right w:w="28" w:type="dxa"/>
            </w:tcMar>
          </w:tcPr>
          <w:p w14:paraId="22D94D9A" w14:textId="77777777" w:rsidR="003B5845" w:rsidRPr="009F5D54" w:rsidRDefault="003B5845" w:rsidP="00617B3E">
            <w:pPr>
              <w:pStyle w:val="SmallStandard"/>
            </w:pPr>
            <w:r w:rsidRPr="009F5D54">
              <w:t>Hi</w:t>
            </w:r>
          </w:p>
        </w:tc>
        <w:tc>
          <w:tcPr>
            <w:tcW w:w="283" w:type="dxa"/>
            <w:shd w:val="clear" w:color="auto" w:fill="auto"/>
          </w:tcPr>
          <w:p w14:paraId="0582E0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F8A13" w14:textId="77777777" w:rsidR="003B5845" w:rsidRPr="004A00BD" w:rsidRDefault="003B5845" w:rsidP="00617B3E">
            <w:pPr>
              <w:rPr>
                <w:sz w:val="22"/>
              </w:rPr>
            </w:pPr>
          </w:p>
        </w:tc>
      </w:tr>
      <w:tr w:rsidR="003B5845" w:rsidRPr="00CC6307" w14:paraId="57DC4C94" w14:textId="77777777" w:rsidTr="00617B3E">
        <w:tc>
          <w:tcPr>
            <w:tcW w:w="2013" w:type="dxa"/>
            <w:shd w:val="clear" w:color="auto" w:fill="auto"/>
            <w:tcMar>
              <w:top w:w="28" w:type="dxa"/>
              <w:left w:w="28" w:type="dxa"/>
              <w:bottom w:w="28" w:type="dxa"/>
              <w:right w:w="28" w:type="dxa"/>
            </w:tcMar>
          </w:tcPr>
          <w:p w14:paraId="377833AF" w14:textId="77777777" w:rsidR="003B5845" w:rsidRPr="009F5D54" w:rsidRDefault="003B5845" w:rsidP="00617B3E">
            <w:pPr>
              <w:pStyle w:val="SmallStandard"/>
            </w:pPr>
            <w:r w:rsidRPr="009F5D54">
              <w:t>He</w:t>
            </w:r>
          </w:p>
        </w:tc>
        <w:tc>
          <w:tcPr>
            <w:tcW w:w="283" w:type="dxa"/>
            <w:shd w:val="clear" w:color="auto" w:fill="auto"/>
          </w:tcPr>
          <w:p w14:paraId="19638F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7E5053" w14:textId="77777777" w:rsidR="003B5845" w:rsidRPr="004A00BD" w:rsidRDefault="003B5845" w:rsidP="00617B3E">
            <w:pPr>
              <w:rPr>
                <w:sz w:val="22"/>
              </w:rPr>
            </w:pPr>
          </w:p>
        </w:tc>
      </w:tr>
      <w:tr w:rsidR="003B5845" w:rsidRPr="00CC6307" w14:paraId="6FB86216" w14:textId="77777777" w:rsidTr="00617B3E">
        <w:tc>
          <w:tcPr>
            <w:tcW w:w="2013" w:type="dxa"/>
            <w:shd w:val="clear" w:color="auto" w:fill="auto"/>
            <w:tcMar>
              <w:top w:w="28" w:type="dxa"/>
              <w:left w:w="28" w:type="dxa"/>
              <w:bottom w:w="28" w:type="dxa"/>
              <w:right w:w="28" w:type="dxa"/>
            </w:tcMar>
          </w:tcPr>
          <w:p w14:paraId="3972AE18" w14:textId="77777777" w:rsidR="003B5845" w:rsidRPr="009F5D54" w:rsidRDefault="003B5845" w:rsidP="00617B3E">
            <w:pPr>
              <w:pStyle w:val="SmallStandard"/>
            </w:pPr>
            <w:r w:rsidRPr="009F5D54">
              <w:t>Hr</w:t>
            </w:r>
          </w:p>
        </w:tc>
        <w:tc>
          <w:tcPr>
            <w:tcW w:w="283" w:type="dxa"/>
            <w:shd w:val="clear" w:color="auto" w:fill="auto"/>
          </w:tcPr>
          <w:p w14:paraId="7F8DB0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75943" w14:textId="77777777" w:rsidR="003B5845" w:rsidRPr="004A00BD" w:rsidRDefault="003B5845" w:rsidP="00617B3E">
            <w:pPr>
              <w:rPr>
                <w:sz w:val="22"/>
              </w:rPr>
            </w:pPr>
          </w:p>
        </w:tc>
      </w:tr>
      <w:tr w:rsidR="003B5845" w:rsidRPr="00CC6307" w14:paraId="161A90D2" w14:textId="77777777" w:rsidTr="00617B3E">
        <w:tc>
          <w:tcPr>
            <w:tcW w:w="2013" w:type="dxa"/>
            <w:shd w:val="clear" w:color="auto" w:fill="auto"/>
            <w:tcMar>
              <w:top w:w="28" w:type="dxa"/>
              <w:left w:w="28" w:type="dxa"/>
              <w:bottom w:w="28" w:type="dxa"/>
              <w:right w:w="28" w:type="dxa"/>
            </w:tcMar>
          </w:tcPr>
          <w:p w14:paraId="0F97E4D9" w14:textId="77777777" w:rsidR="003B5845" w:rsidRPr="009F5D54" w:rsidRDefault="003B5845" w:rsidP="00617B3E">
            <w:pPr>
              <w:pStyle w:val="SmallStandard"/>
            </w:pPr>
            <w:r w:rsidRPr="009F5D54">
              <w:t>Hu</w:t>
            </w:r>
          </w:p>
        </w:tc>
        <w:tc>
          <w:tcPr>
            <w:tcW w:w="283" w:type="dxa"/>
            <w:shd w:val="clear" w:color="auto" w:fill="auto"/>
          </w:tcPr>
          <w:p w14:paraId="51332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68A1F9" w14:textId="77777777" w:rsidR="003B5845" w:rsidRPr="004A00BD" w:rsidRDefault="003B5845" w:rsidP="00617B3E">
            <w:pPr>
              <w:rPr>
                <w:sz w:val="22"/>
              </w:rPr>
            </w:pPr>
          </w:p>
        </w:tc>
      </w:tr>
      <w:tr w:rsidR="003B5845" w:rsidRPr="00CC6307" w14:paraId="506A150C" w14:textId="77777777" w:rsidTr="00617B3E">
        <w:tc>
          <w:tcPr>
            <w:tcW w:w="2013" w:type="dxa"/>
            <w:shd w:val="clear" w:color="auto" w:fill="auto"/>
            <w:tcMar>
              <w:top w:w="28" w:type="dxa"/>
              <w:left w:w="28" w:type="dxa"/>
              <w:bottom w:w="28" w:type="dxa"/>
              <w:right w:w="28" w:type="dxa"/>
            </w:tcMar>
          </w:tcPr>
          <w:p w14:paraId="14328715" w14:textId="77777777" w:rsidR="003B5845" w:rsidRPr="009F5D54" w:rsidRDefault="003B5845" w:rsidP="00617B3E">
            <w:pPr>
              <w:pStyle w:val="SmallStandard"/>
            </w:pPr>
            <w:r w:rsidRPr="009F5D54">
              <w:t>Hy</w:t>
            </w:r>
          </w:p>
        </w:tc>
        <w:tc>
          <w:tcPr>
            <w:tcW w:w="283" w:type="dxa"/>
            <w:shd w:val="clear" w:color="auto" w:fill="auto"/>
          </w:tcPr>
          <w:p w14:paraId="7174EC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BE342" w14:textId="77777777" w:rsidR="003B5845" w:rsidRPr="004A00BD" w:rsidRDefault="003B5845" w:rsidP="00617B3E">
            <w:pPr>
              <w:rPr>
                <w:sz w:val="22"/>
              </w:rPr>
            </w:pPr>
          </w:p>
        </w:tc>
      </w:tr>
      <w:tr w:rsidR="003B5845" w:rsidRPr="00CC6307" w14:paraId="2284CFE0" w14:textId="77777777" w:rsidTr="00617B3E">
        <w:tc>
          <w:tcPr>
            <w:tcW w:w="2013" w:type="dxa"/>
            <w:shd w:val="clear" w:color="auto" w:fill="auto"/>
            <w:tcMar>
              <w:top w:w="28" w:type="dxa"/>
              <w:left w:w="28" w:type="dxa"/>
              <w:bottom w:w="28" w:type="dxa"/>
              <w:right w:w="28" w:type="dxa"/>
            </w:tcMar>
          </w:tcPr>
          <w:p w14:paraId="10B63E6F" w14:textId="77777777" w:rsidR="003B5845" w:rsidRPr="009F5D54" w:rsidRDefault="003B5845" w:rsidP="00617B3E">
            <w:pPr>
              <w:pStyle w:val="SmallStandard"/>
            </w:pPr>
            <w:r w:rsidRPr="009F5D54">
              <w:t>Ia</w:t>
            </w:r>
          </w:p>
        </w:tc>
        <w:tc>
          <w:tcPr>
            <w:tcW w:w="283" w:type="dxa"/>
            <w:shd w:val="clear" w:color="auto" w:fill="auto"/>
          </w:tcPr>
          <w:p w14:paraId="3A85F05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61B5B6" w14:textId="77777777" w:rsidR="003B5845" w:rsidRPr="004A00BD" w:rsidRDefault="003B5845" w:rsidP="00617B3E">
            <w:pPr>
              <w:rPr>
                <w:sz w:val="22"/>
              </w:rPr>
            </w:pPr>
          </w:p>
        </w:tc>
      </w:tr>
      <w:tr w:rsidR="003B5845" w:rsidRPr="00CC6307" w14:paraId="6F32B995" w14:textId="77777777" w:rsidTr="00617B3E">
        <w:tc>
          <w:tcPr>
            <w:tcW w:w="2013" w:type="dxa"/>
            <w:shd w:val="clear" w:color="auto" w:fill="auto"/>
            <w:tcMar>
              <w:top w:w="28" w:type="dxa"/>
              <w:left w:w="28" w:type="dxa"/>
              <w:bottom w:w="28" w:type="dxa"/>
              <w:right w:w="28" w:type="dxa"/>
            </w:tcMar>
          </w:tcPr>
          <w:p w14:paraId="5C278629" w14:textId="77777777" w:rsidR="003B5845" w:rsidRPr="009F5D54" w:rsidRDefault="003B5845" w:rsidP="00617B3E">
            <w:pPr>
              <w:pStyle w:val="SmallStandard"/>
            </w:pPr>
            <w:r w:rsidRPr="009F5D54">
              <w:t>Id</w:t>
            </w:r>
          </w:p>
        </w:tc>
        <w:tc>
          <w:tcPr>
            <w:tcW w:w="283" w:type="dxa"/>
            <w:shd w:val="clear" w:color="auto" w:fill="auto"/>
          </w:tcPr>
          <w:p w14:paraId="7352BF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7C9A28" w14:textId="77777777" w:rsidR="003B5845" w:rsidRPr="004A00BD" w:rsidRDefault="003B5845" w:rsidP="00617B3E">
            <w:pPr>
              <w:rPr>
                <w:sz w:val="22"/>
              </w:rPr>
            </w:pPr>
          </w:p>
        </w:tc>
      </w:tr>
      <w:tr w:rsidR="003B5845" w:rsidRPr="00CC6307" w14:paraId="4B682088" w14:textId="77777777" w:rsidTr="00617B3E">
        <w:tc>
          <w:tcPr>
            <w:tcW w:w="2013" w:type="dxa"/>
            <w:shd w:val="clear" w:color="auto" w:fill="auto"/>
            <w:tcMar>
              <w:top w:w="28" w:type="dxa"/>
              <w:left w:w="28" w:type="dxa"/>
              <w:bottom w:w="28" w:type="dxa"/>
              <w:right w:w="28" w:type="dxa"/>
            </w:tcMar>
          </w:tcPr>
          <w:p w14:paraId="08068D28" w14:textId="77777777" w:rsidR="003B5845" w:rsidRPr="009F5D54" w:rsidRDefault="003B5845" w:rsidP="00617B3E">
            <w:pPr>
              <w:pStyle w:val="SmallStandard"/>
            </w:pPr>
            <w:r w:rsidRPr="009F5D54">
              <w:t>Ie</w:t>
            </w:r>
          </w:p>
        </w:tc>
        <w:tc>
          <w:tcPr>
            <w:tcW w:w="283" w:type="dxa"/>
            <w:shd w:val="clear" w:color="auto" w:fill="auto"/>
          </w:tcPr>
          <w:p w14:paraId="7E61ED1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D1F9C8" w14:textId="77777777" w:rsidR="003B5845" w:rsidRPr="004A00BD" w:rsidRDefault="003B5845" w:rsidP="00617B3E">
            <w:pPr>
              <w:rPr>
                <w:sz w:val="22"/>
              </w:rPr>
            </w:pPr>
          </w:p>
        </w:tc>
      </w:tr>
      <w:tr w:rsidR="003B5845" w:rsidRPr="00CC6307" w14:paraId="45E82E60" w14:textId="77777777" w:rsidTr="00617B3E">
        <w:tc>
          <w:tcPr>
            <w:tcW w:w="2013" w:type="dxa"/>
            <w:shd w:val="clear" w:color="auto" w:fill="auto"/>
            <w:tcMar>
              <w:top w:w="28" w:type="dxa"/>
              <w:left w:w="28" w:type="dxa"/>
              <w:bottom w:w="28" w:type="dxa"/>
              <w:right w:w="28" w:type="dxa"/>
            </w:tcMar>
          </w:tcPr>
          <w:p w14:paraId="74B4E80E" w14:textId="77777777" w:rsidR="003B5845" w:rsidRPr="009F5D54" w:rsidRDefault="003B5845" w:rsidP="00617B3E">
            <w:pPr>
              <w:pStyle w:val="SmallStandard"/>
            </w:pPr>
            <w:r w:rsidRPr="009F5D54">
              <w:t>Ik</w:t>
            </w:r>
          </w:p>
        </w:tc>
        <w:tc>
          <w:tcPr>
            <w:tcW w:w="283" w:type="dxa"/>
            <w:shd w:val="clear" w:color="auto" w:fill="auto"/>
          </w:tcPr>
          <w:p w14:paraId="5B375B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BBEFB7" w14:textId="77777777" w:rsidR="003B5845" w:rsidRPr="004A00BD" w:rsidRDefault="003B5845" w:rsidP="00617B3E">
            <w:pPr>
              <w:rPr>
                <w:sz w:val="22"/>
              </w:rPr>
            </w:pPr>
          </w:p>
        </w:tc>
      </w:tr>
      <w:tr w:rsidR="003B5845" w:rsidRPr="00CC6307" w14:paraId="5ED31F12" w14:textId="77777777" w:rsidTr="00617B3E">
        <w:tc>
          <w:tcPr>
            <w:tcW w:w="2013" w:type="dxa"/>
            <w:shd w:val="clear" w:color="auto" w:fill="auto"/>
            <w:tcMar>
              <w:top w:w="28" w:type="dxa"/>
              <w:left w:w="28" w:type="dxa"/>
              <w:bottom w:w="28" w:type="dxa"/>
              <w:right w:w="28" w:type="dxa"/>
            </w:tcMar>
          </w:tcPr>
          <w:p w14:paraId="7747EC1E" w14:textId="77777777" w:rsidR="003B5845" w:rsidRPr="009F5D54" w:rsidRDefault="003B5845" w:rsidP="00617B3E">
            <w:pPr>
              <w:pStyle w:val="SmallStandard"/>
            </w:pPr>
            <w:r w:rsidRPr="009F5D54">
              <w:t>In</w:t>
            </w:r>
          </w:p>
        </w:tc>
        <w:tc>
          <w:tcPr>
            <w:tcW w:w="283" w:type="dxa"/>
            <w:shd w:val="clear" w:color="auto" w:fill="auto"/>
          </w:tcPr>
          <w:p w14:paraId="1D3A33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D7D354" w14:textId="77777777" w:rsidR="003B5845" w:rsidRPr="004A00BD" w:rsidRDefault="003B5845" w:rsidP="00617B3E">
            <w:pPr>
              <w:rPr>
                <w:sz w:val="22"/>
              </w:rPr>
            </w:pPr>
          </w:p>
        </w:tc>
      </w:tr>
      <w:tr w:rsidR="003B5845" w:rsidRPr="00CC6307" w14:paraId="44A6A3FF" w14:textId="77777777" w:rsidTr="00617B3E">
        <w:tc>
          <w:tcPr>
            <w:tcW w:w="2013" w:type="dxa"/>
            <w:shd w:val="clear" w:color="auto" w:fill="auto"/>
            <w:tcMar>
              <w:top w:w="28" w:type="dxa"/>
              <w:left w:w="28" w:type="dxa"/>
              <w:bottom w:w="28" w:type="dxa"/>
              <w:right w:w="28" w:type="dxa"/>
            </w:tcMar>
          </w:tcPr>
          <w:p w14:paraId="645BE268" w14:textId="77777777" w:rsidR="003B5845" w:rsidRPr="009F5D54" w:rsidRDefault="003B5845" w:rsidP="00617B3E">
            <w:pPr>
              <w:pStyle w:val="SmallStandard"/>
            </w:pPr>
            <w:r w:rsidRPr="009F5D54">
              <w:t>Is</w:t>
            </w:r>
          </w:p>
        </w:tc>
        <w:tc>
          <w:tcPr>
            <w:tcW w:w="283" w:type="dxa"/>
            <w:shd w:val="clear" w:color="auto" w:fill="auto"/>
          </w:tcPr>
          <w:p w14:paraId="3409AD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410D42" w14:textId="77777777" w:rsidR="003B5845" w:rsidRPr="004A00BD" w:rsidRDefault="003B5845" w:rsidP="00617B3E">
            <w:pPr>
              <w:rPr>
                <w:sz w:val="22"/>
              </w:rPr>
            </w:pPr>
          </w:p>
        </w:tc>
      </w:tr>
      <w:tr w:rsidR="003B5845" w:rsidRPr="00CC6307" w14:paraId="241D523D" w14:textId="77777777" w:rsidTr="00617B3E">
        <w:tc>
          <w:tcPr>
            <w:tcW w:w="2013" w:type="dxa"/>
            <w:shd w:val="clear" w:color="auto" w:fill="auto"/>
            <w:tcMar>
              <w:top w:w="28" w:type="dxa"/>
              <w:left w:w="28" w:type="dxa"/>
              <w:bottom w:w="28" w:type="dxa"/>
              <w:right w:w="28" w:type="dxa"/>
            </w:tcMar>
          </w:tcPr>
          <w:p w14:paraId="47EE53C4" w14:textId="77777777" w:rsidR="003B5845" w:rsidRPr="009F5D54" w:rsidRDefault="003B5845" w:rsidP="00617B3E">
            <w:pPr>
              <w:pStyle w:val="SmallStandard"/>
            </w:pPr>
            <w:r w:rsidRPr="009F5D54">
              <w:t>It</w:t>
            </w:r>
          </w:p>
        </w:tc>
        <w:tc>
          <w:tcPr>
            <w:tcW w:w="283" w:type="dxa"/>
            <w:shd w:val="clear" w:color="auto" w:fill="auto"/>
          </w:tcPr>
          <w:p w14:paraId="1D104F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D193BC" w14:textId="77777777" w:rsidR="003B5845" w:rsidRPr="004A00BD" w:rsidRDefault="003B5845" w:rsidP="00617B3E">
            <w:pPr>
              <w:rPr>
                <w:sz w:val="22"/>
              </w:rPr>
            </w:pPr>
          </w:p>
        </w:tc>
      </w:tr>
      <w:tr w:rsidR="003B5845" w:rsidRPr="00CC6307" w14:paraId="259577CE" w14:textId="77777777" w:rsidTr="00617B3E">
        <w:tc>
          <w:tcPr>
            <w:tcW w:w="2013" w:type="dxa"/>
            <w:shd w:val="clear" w:color="auto" w:fill="auto"/>
            <w:tcMar>
              <w:top w:w="28" w:type="dxa"/>
              <w:left w:w="28" w:type="dxa"/>
              <w:bottom w:w="28" w:type="dxa"/>
              <w:right w:w="28" w:type="dxa"/>
            </w:tcMar>
          </w:tcPr>
          <w:p w14:paraId="13E8B7D1" w14:textId="77777777" w:rsidR="003B5845" w:rsidRPr="009F5D54" w:rsidRDefault="003B5845" w:rsidP="00617B3E">
            <w:pPr>
              <w:pStyle w:val="SmallStandard"/>
            </w:pPr>
            <w:r w:rsidRPr="009F5D54">
              <w:t>Iu</w:t>
            </w:r>
          </w:p>
        </w:tc>
        <w:tc>
          <w:tcPr>
            <w:tcW w:w="283" w:type="dxa"/>
            <w:shd w:val="clear" w:color="auto" w:fill="auto"/>
          </w:tcPr>
          <w:p w14:paraId="61E09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D83C7D" w14:textId="77777777" w:rsidR="003B5845" w:rsidRPr="004A00BD" w:rsidRDefault="003B5845" w:rsidP="00617B3E">
            <w:pPr>
              <w:rPr>
                <w:sz w:val="22"/>
              </w:rPr>
            </w:pPr>
          </w:p>
        </w:tc>
      </w:tr>
      <w:tr w:rsidR="003B5845" w:rsidRPr="00CC6307" w14:paraId="7C8C6DC1" w14:textId="77777777" w:rsidTr="00617B3E">
        <w:tc>
          <w:tcPr>
            <w:tcW w:w="2013" w:type="dxa"/>
            <w:shd w:val="clear" w:color="auto" w:fill="auto"/>
            <w:tcMar>
              <w:top w:w="28" w:type="dxa"/>
              <w:left w:w="28" w:type="dxa"/>
              <w:bottom w:w="28" w:type="dxa"/>
              <w:right w:w="28" w:type="dxa"/>
            </w:tcMar>
          </w:tcPr>
          <w:p w14:paraId="7221DEFE" w14:textId="77777777" w:rsidR="003B5845" w:rsidRPr="009F5D54" w:rsidRDefault="003B5845" w:rsidP="00617B3E">
            <w:pPr>
              <w:pStyle w:val="SmallStandard"/>
            </w:pPr>
            <w:r w:rsidRPr="009F5D54">
              <w:t>Iw</w:t>
            </w:r>
          </w:p>
        </w:tc>
        <w:tc>
          <w:tcPr>
            <w:tcW w:w="283" w:type="dxa"/>
            <w:shd w:val="clear" w:color="auto" w:fill="auto"/>
          </w:tcPr>
          <w:p w14:paraId="1874A9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C6F08" w14:textId="77777777" w:rsidR="003B5845" w:rsidRPr="004A00BD" w:rsidRDefault="003B5845" w:rsidP="00617B3E">
            <w:pPr>
              <w:rPr>
                <w:sz w:val="22"/>
              </w:rPr>
            </w:pPr>
          </w:p>
        </w:tc>
      </w:tr>
      <w:tr w:rsidR="003B5845" w:rsidRPr="00CC6307" w14:paraId="4E980E86" w14:textId="77777777" w:rsidTr="00617B3E">
        <w:tc>
          <w:tcPr>
            <w:tcW w:w="2013" w:type="dxa"/>
            <w:shd w:val="clear" w:color="auto" w:fill="auto"/>
            <w:tcMar>
              <w:top w:w="28" w:type="dxa"/>
              <w:left w:w="28" w:type="dxa"/>
              <w:bottom w:w="28" w:type="dxa"/>
              <w:right w:w="28" w:type="dxa"/>
            </w:tcMar>
          </w:tcPr>
          <w:p w14:paraId="325B7BE0" w14:textId="77777777" w:rsidR="003B5845" w:rsidRPr="009F5D54" w:rsidRDefault="003B5845" w:rsidP="00617B3E">
            <w:pPr>
              <w:pStyle w:val="SmallStandard"/>
            </w:pPr>
            <w:r w:rsidRPr="009F5D54">
              <w:t>Ja</w:t>
            </w:r>
          </w:p>
        </w:tc>
        <w:tc>
          <w:tcPr>
            <w:tcW w:w="283" w:type="dxa"/>
            <w:shd w:val="clear" w:color="auto" w:fill="auto"/>
          </w:tcPr>
          <w:p w14:paraId="7AAC1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E6C81F" w14:textId="77777777" w:rsidR="003B5845" w:rsidRPr="004A00BD" w:rsidRDefault="003B5845" w:rsidP="00617B3E">
            <w:pPr>
              <w:rPr>
                <w:sz w:val="22"/>
              </w:rPr>
            </w:pPr>
          </w:p>
        </w:tc>
      </w:tr>
      <w:tr w:rsidR="003B5845" w:rsidRPr="00CC6307" w14:paraId="6473BFE4" w14:textId="77777777" w:rsidTr="00617B3E">
        <w:tc>
          <w:tcPr>
            <w:tcW w:w="2013" w:type="dxa"/>
            <w:shd w:val="clear" w:color="auto" w:fill="auto"/>
            <w:tcMar>
              <w:top w:w="28" w:type="dxa"/>
              <w:left w:w="28" w:type="dxa"/>
              <w:bottom w:w="28" w:type="dxa"/>
              <w:right w:w="28" w:type="dxa"/>
            </w:tcMar>
          </w:tcPr>
          <w:p w14:paraId="3A720C89" w14:textId="77777777" w:rsidR="003B5845" w:rsidRPr="009F5D54" w:rsidRDefault="003B5845" w:rsidP="00617B3E">
            <w:pPr>
              <w:pStyle w:val="SmallStandard"/>
            </w:pPr>
            <w:r w:rsidRPr="009F5D54">
              <w:lastRenderedPageBreak/>
              <w:t>Ji</w:t>
            </w:r>
          </w:p>
        </w:tc>
        <w:tc>
          <w:tcPr>
            <w:tcW w:w="283" w:type="dxa"/>
            <w:shd w:val="clear" w:color="auto" w:fill="auto"/>
          </w:tcPr>
          <w:p w14:paraId="4457C6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598C99" w14:textId="77777777" w:rsidR="003B5845" w:rsidRPr="004A00BD" w:rsidRDefault="003B5845" w:rsidP="00617B3E">
            <w:pPr>
              <w:rPr>
                <w:sz w:val="22"/>
              </w:rPr>
            </w:pPr>
          </w:p>
        </w:tc>
      </w:tr>
      <w:tr w:rsidR="003B5845" w:rsidRPr="00CC6307" w14:paraId="47092E4A" w14:textId="77777777" w:rsidTr="00617B3E">
        <w:tc>
          <w:tcPr>
            <w:tcW w:w="2013" w:type="dxa"/>
            <w:shd w:val="clear" w:color="auto" w:fill="auto"/>
            <w:tcMar>
              <w:top w:w="28" w:type="dxa"/>
              <w:left w:w="28" w:type="dxa"/>
              <w:bottom w:w="28" w:type="dxa"/>
              <w:right w:w="28" w:type="dxa"/>
            </w:tcMar>
          </w:tcPr>
          <w:p w14:paraId="479586D6" w14:textId="77777777" w:rsidR="003B5845" w:rsidRPr="009F5D54" w:rsidRDefault="003B5845" w:rsidP="00617B3E">
            <w:pPr>
              <w:pStyle w:val="SmallStandard"/>
            </w:pPr>
            <w:r w:rsidRPr="009F5D54">
              <w:t>Jw</w:t>
            </w:r>
          </w:p>
        </w:tc>
        <w:tc>
          <w:tcPr>
            <w:tcW w:w="283" w:type="dxa"/>
            <w:shd w:val="clear" w:color="auto" w:fill="auto"/>
          </w:tcPr>
          <w:p w14:paraId="4E62A6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AD43A7" w14:textId="77777777" w:rsidR="003B5845" w:rsidRPr="004A00BD" w:rsidRDefault="003B5845" w:rsidP="00617B3E">
            <w:pPr>
              <w:rPr>
                <w:sz w:val="22"/>
              </w:rPr>
            </w:pPr>
          </w:p>
        </w:tc>
      </w:tr>
      <w:tr w:rsidR="003B5845" w:rsidRPr="00CC6307" w14:paraId="06287373" w14:textId="77777777" w:rsidTr="00617B3E">
        <w:tc>
          <w:tcPr>
            <w:tcW w:w="2013" w:type="dxa"/>
            <w:shd w:val="clear" w:color="auto" w:fill="auto"/>
            <w:tcMar>
              <w:top w:w="28" w:type="dxa"/>
              <w:left w:w="28" w:type="dxa"/>
              <w:bottom w:w="28" w:type="dxa"/>
              <w:right w:w="28" w:type="dxa"/>
            </w:tcMar>
          </w:tcPr>
          <w:p w14:paraId="4641B7CE" w14:textId="77777777" w:rsidR="003B5845" w:rsidRPr="009F5D54" w:rsidRDefault="003B5845" w:rsidP="00617B3E">
            <w:pPr>
              <w:pStyle w:val="SmallStandard"/>
            </w:pPr>
            <w:r w:rsidRPr="009F5D54">
              <w:t>Ka</w:t>
            </w:r>
          </w:p>
        </w:tc>
        <w:tc>
          <w:tcPr>
            <w:tcW w:w="283" w:type="dxa"/>
            <w:shd w:val="clear" w:color="auto" w:fill="auto"/>
          </w:tcPr>
          <w:p w14:paraId="62353B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345833" w14:textId="77777777" w:rsidR="003B5845" w:rsidRPr="004A00BD" w:rsidRDefault="003B5845" w:rsidP="00617B3E">
            <w:pPr>
              <w:rPr>
                <w:sz w:val="22"/>
              </w:rPr>
            </w:pPr>
          </w:p>
        </w:tc>
      </w:tr>
      <w:tr w:rsidR="003B5845" w:rsidRPr="00CC6307" w14:paraId="373BF40D" w14:textId="77777777" w:rsidTr="00617B3E">
        <w:tc>
          <w:tcPr>
            <w:tcW w:w="2013" w:type="dxa"/>
            <w:shd w:val="clear" w:color="auto" w:fill="auto"/>
            <w:tcMar>
              <w:top w:w="28" w:type="dxa"/>
              <w:left w:w="28" w:type="dxa"/>
              <w:bottom w:w="28" w:type="dxa"/>
              <w:right w:w="28" w:type="dxa"/>
            </w:tcMar>
          </w:tcPr>
          <w:p w14:paraId="58E1AADD" w14:textId="77777777" w:rsidR="003B5845" w:rsidRPr="009F5D54" w:rsidRDefault="003B5845" w:rsidP="00617B3E">
            <w:pPr>
              <w:pStyle w:val="SmallStandard"/>
            </w:pPr>
            <w:r w:rsidRPr="009F5D54">
              <w:t>Kk</w:t>
            </w:r>
          </w:p>
        </w:tc>
        <w:tc>
          <w:tcPr>
            <w:tcW w:w="283" w:type="dxa"/>
            <w:shd w:val="clear" w:color="auto" w:fill="auto"/>
          </w:tcPr>
          <w:p w14:paraId="6464C0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4AC388" w14:textId="77777777" w:rsidR="003B5845" w:rsidRPr="004A00BD" w:rsidRDefault="003B5845" w:rsidP="00617B3E">
            <w:pPr>
              <w:rPr>
                <w:sz w:val="22"/>
              </w:rPr>
            </w:pPr>
          </w:p>
        </w:tc>
      </w:tr>
      <w:tr w:rsidR="003B5845" w:rsidRPr="00CC6307" w14:paraId="43E3836D" w14:textId="77777777" w:rsidTr="00617B3E">
        <w:tc>
          <w:tcPr>
            <w:tcW w:w="2013" w:type="dxa"/>
            <w:shd w:val="clear" w:color="auto" w:fill="auto"/>
            <w:tcMar>
              <w:top w:w="28" w:type="dxa"/>
              <w:left w:w="28" w:type="dxa"/>
              <w:bottom w:w="28" w:type="dxa"/>
              <w:right w:w="28" w:type="dxa"/>
            </w:tcMar>
          </w:tcPr>
          <w:p w14:paraId="120E60AE" w14:textId="77777777" w:rsidR="003B5845" w:rsidRPr="009F5D54" w:rsidRDefault="003B5845" w:rsidP="00617B3E">
            <w:pPr>
              <w:pStyle w:val="SmallStandard"/>
            </w:pPr>
            <w:r w:rsidRPr="009F5D54">
              <w:t>Kl</w:t>
            </w:r>
          </w:p>
        </w:tc>
        <w:tc>
          <w:tcPr>
            <w:tcW w:w="283" w:type="dxa"/>
            <w:shd w:val="clear" w:color="auto" w:fill="auto"/>
          </w:tcPr>
          <w:p w14:paraId="4C9FB16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58D1E" w14:textId="77777777" w:rsidR="003B5845" w:rsidRPr="004A00BD" w:rsidRDefault="003B5845" w:rsidP="00617B3E">
            <w:pPr>
              <w:rPr>
                <w:sz w:val="22"/>
              </w:rPr>
            </w:pPr>
          </w:p>
        </w:tc>
      </w:tr>
      <w:tr w:rsidR="003B5845" w:rsidRPr="00CC6307" w14:paraId="78E0A584" w14:textId="77777777" w:rsidTr="00617B3E">
        <w:tc>
          <w:tcPr>
            <w:tcW w:w="2013" w:type="dxa"/>
            <w:shd w:val="clear" w:color="auto" w:fill="auto"/>
            <w:tcMar>
              <w:top w:w="28" w:type="dxa"/>
              <w:left w:w="28" w:type="dxa"/>
              <w:bottom w:w="28" w:type="dxa"/>
              <w:right w:w="28" w:type="dxa"/>
            </w:tcMar>
          </w:tcPr>
          <w:p w14:paraId="0A35CA09" w14:textId="77777777" w:rsidR="003B5845" w:rsidRPr="009F5D54" w:rsidRDefault="003B5845" w:rsidP="00617B3E">
            <w:pPr>
              <w:pStyle w:val="SmallStandard"/>
            </w:pPr>
            <w:r w:rsidRPr="009F5D54">
              <w:t>Km</w:t>
            </w:r>
          </w:p>
        </w:tc>
        <w:tc>
          <w:tcPr>
            <w:tcW w:w="283" w:type="dxa"/>
            <w:shd w:val="clear" w:color="auto" w:fill="auto"/>
          </w:tcPr>
          <w:p w14:paraId="4C9482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1E58F" w14:textId="77777777" w:rsidR="003B5845" w:rsidRPr="004A00BD" w:rsidRDefault="003B5845" w:rsidP="00617B3E">
            <w:pPr>
              <w:rPr>
                <w:sz w:val="22"/>
              </w:rPr>
            </w:pPr>
          </w:p>
        </w:tc>
      </w:tr>
      <w:tr w:rsidR="003B5845" w:rsidRPr="00CC6307" w14:paraId="71CCDACA" w14:textId="77777777" w:rsidTr="00617B3E">
        <w:tc>
          <w:tcPr>
            <w:tcW w:w="2013" w:type="dxa"/>
            <w:shd w:val="clear" w:color="auto" w:fill="auto"/>
            <w:tcMar>
              <w:top w:w="28" w:type="dxa"/>
              <w:left w:w="28" w:type="dxa"/>
              <w:bottom w:w="28" w:type="dxa"/>
              <w:right w:w="28" w:type="dxa"/>
            </w:tcMar>
          </w:tcPr>
          <w:p w14:paraId="5D3AC1D8" w14:textId="77777777" w:rsidR="003B5845" w:rsidRPr="009F5D54" w:rsidRDefault="003B5845" w:rsidP="00617B3E">
            <w:pPr>
              <w:pStyle w:val="SmallStandard"/>
            </w:pPr>
            <w:r w:rsidRPr="009F5D54">
              <w:t>Kn</w:t>
            </w:r>
          </w:p>
        </w:tc>
        <w:tc>
          <w:tcPr>
            <w:tcW w:w="283" w:type="dxa"/>
            <w:shd w:val="clear" w:color="auto" w:fill="auto"/>
          </w:tcPr>
          <w:p w14:paraId="322B76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655078" w14:textId="77777777" w:rsidR="003B5845" w:rsidRPr="004A00BD" w:rsidRDefault="003B5845" w:rsidP="00617B3E">
            <w:pPr>
              <w:rPr>
                <w:sz w:val="22"/>
              </w:rPr>
            </w:pPr>
          </w:p>
        </w:tc>
      </w:tr>
      <w:tr w:rsidR="003B5845" w:rsidRPr="00CC6307" w14:paraId="1913D0ED" w14:textId="77777777" w:rsidTr="00617B3E">
        <w:tc>
          <w:tcPr>
            <w:tcW w:w="2013" w:type="dxa"/>
            <w:shd w:val="clear" w:color="auto" w:fill="auto"/>
            <w:tcMar>
              <w:top w:w="28" w:type="dxa"/>
              <w:left w:w="28" w:type="dxa"/>
              <w:bottom w:w="28" w:type="dxa"/>
              <w:right w:w="28" w:type="dxa"/>
            </w:tcMar>
          </w:tcPr>
          <w:p w14:paraId="5AF2775C" w14:textId="77777777" w:rsidR="003B5845" w:rsidRPr="009F5D54" w:rsidRDefault="003B5845" w:rsidP="00617B3E">
            <w:pPr>
              <w:pStyle w:val="SmallStandard"/>
            </w:pPr>
            <w:r w:rsidRPr="009F5D54">
              <w:t>Ko</w:t>
            </w:r>
          </w:p>
        </w:tc>
        <w:tc>
          <w:tcPr>
            <w:tcW w:w="283" w:type="dxa"/>
            <w:shd w:val="clear" w:color="auto" w:fill="auto"/>
          </w:tcPr>
          <w:p w14:paraId="22D9E78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94F1FA" w14:textId="77777777" w:rsidR="003B5845" w:rsidRPr="004A00BD" w:rsidRDefault="003B5845" w:rsidP="00617B3E">
            <w:pPr>
              <w:rPr>
                <w:sz w:val="22"/>
              </w:rPr>
            </w:pPr>
          </w:p>
        </w:tc>
      </w:tr>
      <w:tr w:rsidR="003B5845" w:rsidRPr="00CC6307" w14:paraId="128C3FF2" w14:textId="77777777" w:rsidTr="00617B3E">
        <w:tc>
          <w:tcPr>
            <w:tcW w:w="2013" w:type="dxa"/>
            <w:shd w:val="clear" w:color="auto" w:fill="auto"/>
            <w:tcMar>
              <w:top w:w="28" w:type="dxa"/>
              <w:left w:w="28" w:type="dxa"/>
              <w:bottom w:w="28" w:type="dxa"/>
              <w:right w:w="28" w:type="dxa"/>
            </w:tcMar>
          </w:tcPr>
          <w:p w14:paraId="2842C40E" w14:textId="77777777" w:rsidR="003B5845" w:rsidRPr="009F5D54" w:rsidRDefault="003B5845" w:rsidP="00617B3E">
            <w:pPr>
              <w:pStyle w:val="SmallStandard"/>
            </w:pPr>
            <w:r w:rsidRPr="009F5D54">
              <w:t>Ks</w:t>
            </w:r>
          </w:p>
        </w:tc>
        <w:tc>
          <w:tcPr>
            <w:tcW w:w="283" w:type="dxa"/>
            <w:shd w:val="clear" w:color="auto" w:fill="auto"/>
          </w:tcPr>
          <w:p w14:paraId="24680A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A556E" w14:textId="77777777" w:rsidR="003B5845" w:rsidRPr="004A00BD" w:rsidRDefault="003B5845" w:rsidP="00617B3E">
            <w:pPr>
              <w:rPr>
                <w:sz w:val="22"/>
              </w:rPr>
            </w:pPr>
          </w:p>
        </w:tc>
      </w:tr>
      <w:tr w:rsidR="003B5845" w:rsidRPr="00CC6307" w14:paraId="4FA02A14" w14:textId="77777777" w:rsidTr="00617B3E">
        <w:tc>
          <w:tcPr>
            <w:tcW w:w="2013" w:type="dxa"/>
            <w:shd w:val="clear" w:color="auto" w:fill="auto"/>
            <w:tcMar>
              <w:top w:w="28" w:type="dxa"/>
              <w:left w:w="28" w:type="dxa"/>
              <w:bottom w:w="28" w:type="dxa"/>
              <w:right w:w="28" w:type="dxa"/>
            </w:tcMar>
          </w:tcPr>
          <w:p w14:paraId="297DD85E" w14:textId="77777777" w:rsidR="003B5845" w:rsidRPr="009F5D54" w:rsidRDefault="003B5845" w:rsidP="00617B3E">
            <w:pPr>
              <w:pStyle w:val="SmallStandard"/>
            </w:pPr>
            <w:r w:rsidRPr="009F5D54">
              <w:t>Ku</w:t>
            </w:r>
          </w:p>
        </w:tc>
        <w:tc>
          <w:tcPr>
            <w:tcW w:w="283" w:type="dxa"/>
            <w:shd w:val="clear" w:color="auto" w:fill="auto"/>
          </w:tcPr>
          <w:p w14:paraId="5BE2637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0FAE58" w14:textId="77777777" w:rsidR="003B5845" w:rsidRPr="004A00BD" w:rsidRDefault="003B5845" w:rsidP="00617B3E">
            <w:pPr>
              <w:rPr>
                <w:sz w:val="22"/>
              </w:rPr>
            </w:pPr>
          </w:p>
        </w:tc>
      </w:tr>
      <w:tr w:rsidR="003B5845" w:rsidRPr="00CC6307" w14:paraId="6300B6AF" w14:textId="77777777" w:rsidTr="00617B3E">
        <w:tc>
          <w:tcPr>
            <w:tcW w:w="2013" w:type="dxa"/>
            <w:shd w:val="clear" w:color="auto" w:fill="auto"/>
            <w:tcMar>
              <w:top w:w="28" w:type="dxa"/>
              <w:left w:w="28" w:type="dxa"/>
              <w:bottom w:w="28" w:type="dxa"/>
              <w:right w:w="28" w:type="dxa"/>
            </w:tcMar>
          </w:tcPr>
          <w:p w14:paraId="4E7B1F60" w14:textId="77777777" w:rsidR="003B5845" w:rsidRPr="009F5D54" w:rsidRDefault="003B5845" w:rsidP="00617B3E">
            <w:pPr>
              <w:pStyle w:val="SmallStandard"/>
            </w:pPr>
            <w:r w:rsidRPr="009F5D54">
              <w:t>Ky</w:t>
            </w:r>
          </w:p>
        </w:tc>
        <w:tc>
          <w:tcPr>
            <w:tcW w:w="283" w:type="dxa"/>
            <w:shd w:val="clear" w:color="auto" w:fill="auto"/>
          </w:tcPr>
          <w:p w14:paraId="646F8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5257D8" w14:textId="77777777" w:rsidR="003B5845" w:rsidRPr="004A00BD" w:rsidRDefault="003B5845" w:rsidP="00617B3E">
            <w:pPr>
              <w:rPr>
                <w:sz w:val="22"/>
              </w:rPr>
            </w:pPr>
          </w:p>
        </w:tc>
      </w:tr>
      <w:tr w:rsidR="003B5845" w:rsidRPr="00CC6307" w14:paraId="5E643C3C" w14:textId="77777777" w:rsidTr="00617B3E">
        <w:tc>
          <w:tcPr>
            <w:tcW w:w="2013" w:type="dxa"/>
            <w:shd w:val="clear" w:color="auto" w:fill="auto"/>
            <w:tcMar>
              <w:top w:w="28" w:type="dxa"/>
              <w:left w:w="28" w:type="dxa"/>
              <w:bottom w:w="28" w:type="dxa"/>
              <w:right w:w="28" w:type="dxa"/>
            </w:tcMar>
          </w:tcPr>
          <w:p w14:paraId="2D6D40C6" w14:textId="77777777" w:rsidR="003B5845" w:rsidRPr="009F5D54" w:rsidRDefault="003B5845" w:rsidP="00617B3E">
            <w:pPr>
              <w:pStyle w:val="SmallStandard"/>
            </w:pPr>
            <w:r w:rsidRPr="009F5D54">
              <w:t>La</w:t>
            </w:r>
          </w:p>
        </w:tc>
        <w:tc>
          <w:tcPr>
            <w:tcW w:w="283" w:type="dxa"/>
            <w:shd w:val="clear" w:color="auto" w:fill="auto"/>
          </w:tcPr>
          <w:p w14:paraId="535AC6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8466AF" w14:textId="77777777" w:rsidR="003B5845" w:rsidRPr="004A00BD" w:rsidRDefault="003B5845" w:rsidP="00617B3E">
            <w:pPr>
              <w:rPr>
                <w:sz w:val="22"/>
              </w:rPr>
            </w:pPr>
          </w:p>
        </w:tc>
      </w:tr>
      <w:tr w:rsidR="003B5845" w:rsidRPr="00CC6307" w14:paraId="10B26A57" w14:textId="77777777" w:rsidTr="00617B3E">
        <w:tc>
          <w:tcPr>
            <w:tcW w:w="2013" w:type="dxa"/>
            <w:shd w:val="clear" w:color="auto" w:fill="auto"/>
            <w:tcMar>
              <w:top w:w="28" w:type="dxa"/>
              <w:left w:w="28" w:type="dxa"/>
              <w:bottom w:w="28" w:type="dxa"/>
              <w:right w:w="28" w:type="dxa"/>
            </w:tcMar>
          </w:tcPr>
          <w:p w14:paraId="4667C2E2" w14:textId="77777777" w:rsidR="003B5845" w:rsidRPr="009F5D54" w:rsidRDefault="003B5845" w:rsidP="00617B3E">
            <w:pPr>
              <w:pStyle w:val="SmallStandard"/>
            </w:pPr>
            <w:r w:rsidRPr="009F5D54">
              <w:t>Ln</w:t>
            </w:r>
          </w:p>
        </w:tc>
        <w:tc>
          <w:tcPr>
            <w:tcW w:w="283" w:type="dxa"/>
            <w:shd w:val="clear" w:color="auto" w:fill="auto"/>
          </w:tcPr>
          <w:p w14:paraId="15AC1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2DB44" w14:textId="77777777" w:rsidR="003B5845" w:rsidRPr="004A00BD" w:rsidRDefault="003B5845" w:rsidP="00617B3E">
            <w:pPr>
              <w:rPr>
                <w:sz w:val="22"/>
              </w:rPr>
            </w:pPr>
          </w:p>
        </w:tc>
      </w:tr>
      <w:tr w:rsidR="003B5845" w:rsidRPr="00CC6307" w14:paraId="4CF893B6" w14:textId="77777777" w:rsidTr="00617B3E">
        <w:tc>
          <w:tcPr>
            <w:tcW w:w="2013" w:type="dxa"/>
            <w:shd w:val="clear" w:color="auto" w:fill="auto"/>
            <w:tcMar>
              <w:top w:w="28" w:type="dxa"/>
              <w:left w:w="28" w:type="dxa"/>
              <w:bottom w:w="28" w:type="dxa"/>
              <w:right w:w="28" w:type="dxa"/>
            </w:tcMar>
          </w:tcPr>
          <w:p w14:paraId="27A64CA5" w14:textId="77777777" w:rsidR="003B5845" w:rsidRPr="009F5D54" w:rsidRDefault="003B5845" w:rsidP="00617B3E">
            <w:pPr>
              <w:pStyle w:val="SmallStandard"/>
            </w:pPr>
            <w:r w:rsidRPr="009F5D54">
              <w:t>Lo</w:t>
            </w:r>
          </w:p>
        </w:tc>
        <w:tc>
          <w:tcPr>
            <w:tcW w:w="283" w:type="dxa"/>
            <w:shd w:val="clear" w:color="auto" w:fill="auto"/>
          </w:tcPr>
          <w:p w14:paraId="31D722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27393" w14:textId="77777777" w:rsidR="003B5845" w:rsidRPr="004A00BD" w:rsidRDefault="003B5845" w:rsidP="00617B3E">
            <w:pPr>
              <w:rPr>
                <w:sz w:val="22"/>
              </w:rPr>
            </w:pPr>
          </w:p>
        </w:tc>
      </w:tr>
      <w:tr w:rsidR="003B5845" w:rsidRPr="00CC6307" w14:paraId="61A2F814" w14:textId="77777777" w:rsidTr="00617B3E">
        <w:tc>
          <w:tcPr>
            <w:tcW w:w="2013" w:type="dxa"/>
            <w:shd w:val="clear" w:color="auto" w:fill="auto"/>
            <w:tcMar>
              <w:top w:w="28" w:type="dxa"/>
              <w:left w:w="28" w:type="dxa"/>
              <w:bottom w:w="28" w:type="dxa"/>
              <w:right w:w="28" w:type="dxa"/>
            </w:tcMar>
          </w:tcPr>
          <w:p w14:paraId="774787A1" w14:textId="77777777" w:rsidR="003B5845" w:rsidRPr="009F5D54" w:rsidRDefault="003B5845" w:rsidP="00617B3E">
            <w:pPr>
              <w:pStyle w:val="SmallStandard"/>
            </w:pPr>
            <w:r w:rsidRPr="009F5D54">
              <w:t>Lt</w:t>
            </w:r>
          </w:p>
        </w:tc>
        <w:tc>
          <w:tcPr>
            <w:tcW w:w="283" w:type="dxa"/>
            <w:shd w:val="clear" w:color="auto" w:fill="auto"/>
          </w:tcPr>
          <w:p w14:paraId="0E2B158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51D54" w14:textId="77777777" w:rsidR="003B5845" w:rsidRPr="004A00BD" w:rsidRDefault="003B5845" w:rsidP="00617B3E">
            <w:pPr>
              <w:rPr>
                <w:sz w:val="22"/>
              </w:rPr>
            </w:pPr>
          </w:p>
        </w:tc>
      </w:tr>
      <w:tr w:rsidR="003B5845" w:rsidRPr="00CC6307" w14:paraId="58E731B7" w14:textId="77777777" w:rsidTr="00617B3E">
        <w:tc>
          <w:tcPr>
            <w:tcW w:w="2013" w:type="dxa"/>
            <w:shd w:val="clear" w:color="auto" w:fill="auto"/>
            <w:tcMar>
              <w:top w:w="28" w:type="dxa"/>
              <w:left w:w="28" w:type="dxa"/>
              <w:bottom w:w="28" w:type="dxa"/>
              <w:right w:w="28" w:type="dxa"/>
            </w:tcMar>
          </w:tcPr>
          <w:p w14:paraId="44140BEE" w14:textId="77777777" w:rsidR="003B5845" w:rsidRPr="009F5D54" w:rsidRDefault="003B5845" w:rsidP="00617B3E">
            <w:pPr>
              <w:pStyle w:val="SmallStandard"/>
            </w:pPr>
            <w:r w:rsidRPr="009F5D54">
              <w:t>Lv</w:t>
            </w:r>
          </w:p>
        </w:tc>
        <w:tc>
          <w:tcPr>
            <w:tcW w:w="283" w:type="dxa"/>
            <w:shd w:val="clear" w:color="auto" w:fill="auto"/>
          </w:tcPr>
          <w:p w14:paraId="501A7C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ADEEF" w14:textId="77777777" w:rsidR="003B5845" w:rsidRPr="004A00BD" w:rsidRDefault="003B5845" w:rsidP="00617B3E">
            <w:pPr>
              <w:rPr>
                <w:sz w:val="22"/>
              </w:rPr>
            </w:pPr>
          </w:p>
        </w:tc>
      </w:tr>
      <w:tr w:rsidR="003B5845" w:rsidRPr="00CC6307" w14:paraId="6F661C17" w14:textId="77777777" w:rsidTr="00617B3E">
        <w:tc>
          <w:tcPr>
            <w:tcW w:w="2013" w:type="dxa"/>
            <w:shd w:val="clear" w:color="auto" w:fill="auto"/>
            <w:tcMar>
              <w:top w:w="28" w:type="dxa"/>
              <w:left w:w="28" w:type="dxa"/>
              <w:bottom w:w="28" w:type="dxa"/>
              <w:right w:w="28" w:type="dxa"/>
            </w:tcMar>
          </w:tcPr>
          <w:p w14:paraId="386B30D8" w14:textId="77777777" w:rsidR="003B5845" w:rsidRPr="009F5D54" w:rsidRDefault="003B5845" w:rsidP="00617B3E">
            <w:pPr>
              <w:pStyle w:val="SmallStandard"/>
            </w:pPr>
            <w:r w:rsidRPr="009F5D54">
              <w:t>Mg</w:t>
            </w:r>
          </w:p>
        </w:tc>
        <w:tc>
          <w:tcPr>
            <w:tcW w:w="283" w:type="dxa"/>
            <w:shd w:val="clear" w:color="auto" w:fill="auto"/>
          </w:tcPr>
          <w:p w14:paraId="033D8F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B73B2D" w14:textId="77777777" w:rsidR="003B5845" w:rsidRPr="004A00BD" w:rsidRDefault="003B5845" w:rsidP="00617B3E">
            <w:pPr>
              <w:rPr>
                <w:sz w:val="22"/>
              </w:rPr>
            </w:pPr>
          </w:p>
        </w:tc>
      </w:tr>
      <w:tr w:rsidR="003B5845" w:rsidRPr="00CC6307" w14:paraId="3CE61D2E" w14:textId="77777777" w:rsidTr="00617B3E">
        <w:tc>
          <w:tcPr>
            <w:tcW w:w="2013" w:type="dxa"/>
            <w:shd w:val="clear" w:color="auto" w:fill="auto"/>
            <w:tcMar>
              <w:top w:w="28" w:type="dxa"/>
              <w:left w:w="28" w:type="dxa"/>
              <w:bottom w:w="28" w:type="dxa"/>
              <w:right w:w="28" w:type="dxa"/>
            </w:tcMar>
          </w:tcPr>
          <w:p w14:paraId="3B50A11B" w14:textId="77777777" w:rsidR="003B5845" w:rsidRPr="009F5D54" w:rsidRDefault="003B5845" w:rsidP="00617B3E">
            <w:pPr>
              <w:pStyle w:val="SmallStandard"/>
            </w:pPr>
            <w:r w:rsidRPr="009F5D54">
              <w:t>Mi</w:t>
            </w:r>
          </w:p>
        </w:tc>
        <w:tc>
          <w:tcPr>
            <w:tcW w:w="283" w:type="dxa"/>
            <w:shd w:val="clear" w:color="auto" w:fill="auto"/>
          </w:tcPr>
          <w:p w14:paraId="1F4161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E8E4E" w14:textId="77777777" w:rsidR="003B5845" w:rsidRPr="004A00BD" w:rsidRDefault="003B5845" w:rsidP="00617B3E">
            <w:pPr>
              <w:rPr>
                <w:sz w:val="22"/>
              </w:rPr>
            </w:pPr>
          </w:p>
        </w:tc>
      </w:tr>
      <w:tr w:rsidR="003B5845" w:rsidRPr="00CC6307" w14:paraId="3A2507AD" w14:textId="77777777" w:rsidTr="00617B3E">
        <w:tc>
          <w:tcPr>
            <w:tcW w:w="2013" w:type="dxa"/>
            <w:shd w:val="clear" w:color="auto" w:fill="auto"/>
            <w:tcMar>
              <w:top w:w="28" w:type="dxa"/>
              <w:left w:w="28" w:type="dxa"/>
              <w:bottom w:w="28" w:type="dxa"/>
              <w:right w:w="28" w:type="dxa"/>
            </w:tcMar>
          </w:tcPr>
          <w:p w14:paraId="62FA3531" w14:textId="77777777" w:rsidR="003B5845" w:rsidRPr="009F5D54" w:rsidRDefault="003B5845" w:rsidP="00617B3E">
            <w:pPr>
              <w:pStyle w:val="SmallStandard"/>
            </w:pPr>
            <w:r w:rsidRPr="009F5D54">
              <w:t>Mk</w:t>
            </w:r>
          </w:p>
        </w:tc>
        <w:tc>
          <w:tcPr>
            <w:tcW w:w="283" w:type="dxa"/>
            <w:shd w:val="clear" w:color="auto" w:fill="auto"/>
          </w:tcPr>
          <w:p w14:paraId="33D77D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F97C5E" w14:textId="77777777" w:rsidR="003B5845" w:rsidRPr="004A00BD" w:rsidRDefault="003B5845" w:rsidP="00617B3E">
            <w:pPr>
              <w:rPr>
                <w:sz w:val="22"/>
              </w:rPr>
            </w:pPr>
          </w:p>
        </w:tc>
      </w:tr>
      <w:tr w:rsidR="003B5845" w:rsidRPr="00CC6307" w14:paraId="3D586117" w14:textId="77777777" w:rsidTr="00617B3E">
        <w:tc>
          <w:tcPr>
            <w:tcW w:w="2013" w:type="dxa"/>
            <w:shd w:val="clear" w:color="auto" w:fill="auto"/>
            <w:tcMar>
              <w:top w:w="28" w:type="dxa"/>
              <w:left w:w="28" w:type="dxa"/>
              <w:bottom w:w="28" w:type="dxa"/>
              <w:right w:w="28" w:type="dxa"/>
            </w:tcMar>
          </w:tcPr>
          <w:p w14:paraId="39A4567C" w14:textId="77777777" w:rsidR="003B5845" w:rsidRPr="009F5D54" w:rsidRDefault="003B5845" w:rsidP="00617B3E">
            <w:pPr>
              <w:pStyle w:val="SmallStandard"/>
            </w:pPr>
            <w:r w:rsidRPr="009F5D54">
              <w:t>Ml</w:t>
            </w:r>
          </w:p>
        </w:tc>
        <w:tc>
          <w:tcPr>
            <w:tcW w:w="283" w:type="dxa"/>
            <w:shd w:val="clear" w:color="auto" w:fill="auto"/>
          </w:tcPr>
          <w:p w14:paraId="709696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121910" w14:textId="77777777" w:rsidR="003B5845" w:rsidRPr="004A00BD" w:rsidRDefault="003B5845" w:rsidP="00617B3E">
            <w:pPr>
              <w:rPr>
                <w:sz w:val="22"/>
              </w:rPr>
            </w:pPr>
          </w:p>
        </w:tc>
      </w:tr>
      <w:tr w:rsidR="003B5845" w:rsidRPr="00CC6307" w14:paraId="1C2C5A4C" w14:textId="77777777" w:rsidTr="00617B3E">
        <w:tc>
          <w:tcPr>
            <w:tcW w:w="2013" w:type="dxa"/>
            <w:shd w:val="clear" w:color="auto" w:fill="auto"/>
            <w:tcMar>
              <w:top w:w="28" w:type="dxa"/>
              <w:left w:w="28" w:type="dxa"/>
              <w:bottom w:w="28" w:type="dxa"/>
              <w:right w:w="28" w:type="dxa"/>
            </w:tcMar>
          </w:tcPr>
          <w:p w14:paraId="029186E0" w14:textId="77777777" w:rsidR="003B5845" w:rsidRPr="009F5D54" w:rsidRDefault="003B5845" w:rsidP="00617B3E">
            <w:pPr>
              <w:pStyle w:val="SmallStandard"/>
            </w:pPr>
            <w:r w:rsidRPr="009F5D54">
              <w:t>Mn</w:t>
            </w:r>
          </w:p>
        </w:tc>
        <w:tc>
          <w:tcPr>
            <w:tcW w:w="283" w:type="dxa"/>
            <w:shd w:val="clear" w:color="auto" w:fill="auto"/>
          </w:tcPr>
          <w:p w14:paraId="23EFF8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2A5C86" w14:textId="77777777" w:rsidR="003B5845" w:rsidRPr="004A00BD" w:rsidRDefault="003B5845" w:rsidP="00617B3E">
            <w:pPr>
              <w:rPr>
                <w:sz w:val="22"/>
              </w:rPr>
            </w:pPr>
          </w:p>
        </w:tc>
      </w:tr>
      <w:tr w:rsidR="003B5845" w:rsidRPr="00CC6307" w14:paraId="7038F1E9" w14:textId="77777777" w:rsidTr="00617B3E">
        <w:tc>
          <w:tcPr>
            <w:tcW w:w="2013" w:type="dxa"/>
            <w:shd w:val="clear" w:color="auto" w:fill="auto"/>
            <w:tcMar>
              <w:top w:w="28" w:type="dxa"/>
              <w:left w:w="28" w:type="dxa"/>
              <w:bottom w:w="28" w:type="dxa"/>
              <w:right w:w="28" w:type="dxa"/>
            </w:tcMar>
          </w:tcPr>
          <w:p w14:paraId="6C90D260" w14:textId="77777777" w:rsidR="003B5845" w:rsidRPr="009F5D54" w:rsidRDefault="003B5845" w:rsidP="00617B3E">
            <w:pPr>
              <w:pStyle w:val="SmallStandard"/>
            </w:pPr>
            <w:r w:rsidRPr="009F5D54">
              <w:t>Mo</w:t>
            </w:r>
          </w:p>
        </w:tc>
        <w:tc>
          <w:tcPr>
            <w:tcW w:w="283" w:type="dxa"/>
            <w:shd w:val="clear" w:color="auto" w:fill="auto"/>
          </w:tcPr>
          <w:p w14:paraId="0AE392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7CF7BD" w14:textId="77777777" w:rsidR="003B5845" w:rsidRPr="004A00BD" w:rsidRDefault="003B5845" w:rsidP="00617B3E">
            <w:pPr>
              <w:rPr>
                <w:sz w:val="22"/>
              </w:rPr>
            </w:pPr>
          </w:p>
        </w:tc>
      </w:tr>
      <w:tr w:rsidR="003B5845" w:rsidRPr="00CC6307" w14:paraId="5B892861" w14:textId="77777777" w:rsidTr="00617B3E">
        <w:tc>
          <w:tcPr>
            <w:tcW w:w="2013" w:type="dxa"/>
            <w:shd w:val="clear" w:color="auto" w:fill="auto"/>
            <w:tcMar>
              <w:top w:w="28" w:type="dxa"/>
              <w:left w:w="28" w:type="dxa"/>
              <w:bottom w:w="28" w:type="dxa"/>
              <w:right w:w="28" w:type="dxa"/>
            </w:tcMar>
          </w:tcPr>
          <w:p w14:paraId="53A57932" w14:textId="77777777" w:rsidR="003B5845" w:rsidRPr="009F5D54" w:rsidRDefault="003B5845" w:rsidP="00617B3E">
            <w:pPr>
              <w:pStyle w:val="SmallStandard"/>
            </w:pPr>
            <w:r w:rsidRPr="009F5D54">
              <w:t>Mr</w:t>
            </w:r>
          </w:p>
        </w:tc>
        <w:tc>
          <w:tcPr>
            <w:tcW w:w="283" w:type="dxa"/>
            <w:shd w:val="clear" w:color="auto" w:fill="auto"/>
          </w:tcPr>
          <w:p w14:paraId="0E274F4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182D29" w14:textId="77777777" w:rsidR="003B5845" w:rsidRPr="004A00BD" w:rsidRDefault="003B5845" w:rsidP="00617B3E">
            <w:pPr>
              <w:rPr>
                <w:sz w:val="22"/>
              </w:rPr>
            </w:pPr>
          </w:p>
        </w:tc>
      </w:tr>
      <w:tr w:rsidR="003B5845" w:rsidRPr="00CC6307" w14:paraId="362DE1FA" w14:textId="77777777" w:rsidTr="00617B3E">
        <w:tc>
          <w:tcPr>
            <w:tcW w:w="2013" w:type="dxa"/>
            <w:shd w:val="clear" w:color="auto" w:fill="auto"/>
            <w:tcMar>
              <w:top w:w="28" w:type="dxa"/>
              <w:left w:w="28" w:type="dxa"/>
              <w:bottom w:w="28" w:type="dxa"/>
              <w:right w:w="28" w:type="dxa"/>
            </w:tcMar>
          </w:tcPr>
          <w:p w14:paraId="37DEEAB4" w14:textId="77777777" w:rsidR="003B5845" w:rsidRPr="009F5D54" w:rsidRDefault="003B5845" w:rsidP="00617B3E">
            <w:pPr>
              <w:pStyle w:val="SmallStandard"/>
            </w:pPr>
            <w:r w:rsidRPr="009F5D54">
              <w:t>Ms</w:t>
            </w:r>
          </w:p>
        </w:tc>
        <w:tc>
          <w:tcPr>
            <w:tcW w:w="283" w:type="dxa"/>
            <w:shd w:val="clear" w:color="auto" w:fill="auto"/>
          </w:tcPr>
          <w:p w14:paraId="7DD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F4D21F" w14:textId="77777777" w:rsidR="003B5845" w:rsidRPr="004A00BD" w:rsidRDefault="003B5845" w:rsidP="00617B3E">
            <w:pPr>
              <w:rPr>
                <w:sz w:val="22"/>
              </w:rPr>
            </w:pPr>
          </w:p>
        </w:tc>
      </w:tr>
      <w:tr w:rsidR="003B5845" w:rsidRPr="00CC6307" w14:paraId="0076416F" w14:textId="77777777" w:rsidTr="00617B3E">
        <w:tc>
          <w:tcPr>
            <w:tcW w:w="2013" w:type="dxa"/>
            <w:shd w:val="clear" w:color="auto" w:fill="auto"/>
            <w:tcMar>
              <w:top w:w="28" w:type="dxa"/>
              <w:left w:w="28" w:type="dxa"/>
              <w:bottom w:w="28" w:type="dxa"/>
              <w:right w:w="28" w:type="dxa"/>
            </w:tcMar>
          </w:tcPr>
          <w:p w14:paraId="1943112F" w14:textId="77777777" w:rsidR="003B5845" w:rsidRPr="009F5D54" w:rsidRDefault="003B5845" w:rsidP="00617B3E">
            <w:pPr>
              <w:pStyle w:val="SmallStandard"/>
            </w:pPr>
            <w:r w:rsidRPr="009F5D54">
              <w:t>Mt</w:t>
            </w:r>
          </w:p>
        </w:tc>
        <w:tc>
          <w:tcPr>
            <w:tcW w:w="283" w:type="dxa"/>
            <w:shd w:val="clear" w:color="auto" w:fill="auto"/>
          </w:tcPr>
          <w:p w14:paraId="3CF6F7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947C6D" w14:textId="77777777" w:rsidR="003B5845" w:rsidRPr="004A00BD" w:rsidRDefault="003B5845" w:rsidP="00617B3E">
            <w:pPr>
              <w:rPr>
                <w:sz w:val="22"/>
              </w:rPr>
            </w:pPr>
          </w:p>
        </w:tc>
      </w:tr>
      <w:tr w:rsidR="003B5845" w:rsidRPr="00CC6307" w14:paraId="4CBFFEF1" w14:textId="77777777" w:rsidTr="00617B3E">
        <w:tc>
          <w:tcPr>
            <w:tcW w:w="2013" w:type="dxa"/>
            <w:shd w:val="clear" w:color="auto" w:fill="auto"/>
            <w:tcMar>
              <w:top w:w="28" w:type="dxa"/>
              <w:left w:w="28" w:type="dxa"/>
              <w:bottom w:w="28" w:type="dxa"/>
              <w:right w:w="28" w:type="dxa"/>
            </w:tcMar>
          </w:tcPr>
          <w:p w14:paraId="53B8FF03" w14:textId="77777777" w:rsidR="003B5845" w:rsidRPr="009F5D54" w:rsidRDefault="003B5845" w:rsidP="00617B3E">
            <w:pPr>
              <w:pStyle w:val="SmallStandard"/>
            </w:pPr>
            <w:r w:rsidRPr="009F5D54">
              <w:t>My</w:t>
            </w:r>
          </w:p>
        </w:tc>
        <w:tc>
          <w:tcPr>
            <w:tcW w:w="283" w:type="dxa"/>
            <w:shd w:val="clear" w:color="auto" w:fill="auto"/>
          </w:tcPr>
          <w:p w14:paraId="7B1BFF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50078" w14:textId="77777777" w:rsidR="003B5845" w:rsidRPr="004A00BD" w:rsidRDefault="003B5845" w:rsidP="00617B3E">
            <w:pPr>
              <w:rPr>
                <w:sz w:val="22"/>
              </w:rPr>
            </w:pPr>
          </w:p>
        </w:tc>
      </w:tr>
      <w:tr w:rsidR="003B5845" w:rsidRPr="00CC6307" w14:paraId="208F99F3" w14:textId="77777777" w:rsidTr="00617B3E">
        <w:tc>
          <w:tcPr>
            <w:tcW w:w="2013" w:type="dxa"/>
            <w:shd w:val="clear" w:color="auto" w:fill="auto"/>
            <w:tcMar>
              <w:top w:w="28" w:type="dxa"/>
              <w:left w:w="28" w:type="dxa"/>
              <w:bottom w:w="28" w:type="dxa"/>
              <w:right w:w="28" w:type="dxa"/>
            </w:tcMar>
          </w:tcPr>
          <w:p w14:paraId="7CA44D6C" w14:textId="77777777" w:rsidR="003B5845" w:rsidRPr="009F5D54" w:rsidRDefault="003B5845" w:rsidP="00617B3E">
            <w:pPr>
              <w:pStyle w:val="SmallStandard"/>
            </w:pPr>
            <w:r w:rsidRPr="009F5D54">
              <w:t>Na</w:t>
            </w:r>
          </w:p>
        </w:tc>
        <w:tc>
          <w:tcPr>
            <w:tcW w:w="283" w:type="dxa"/>
            <w:shd w:val="clear" w:color="auto" w:fill="auto"/>
          </w:tcPr>
          <w:p w14:paraId="463B1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9418FD" w14:textId="77777777" w:rsidR="003B5845" w:rsidRPr="004A00BD" w:rsidRDefault="003B5845" w:rsidP="00617B3E">
            <w:pPr>
              <w:rPr>
                <w:sz w:val="22"/>
              </w:rPr>
            </w:pPr>
          </w:p>
        </w:tc>
      </w:tr>
      <w:tr w:rsidR="003B5845" w:rsidRPr="00CC6307" w14:paraId="3775A028" w14:textId="77777777" w:rsidTr="00617B3E">
        <w:tc>
          <w:tcPr>
            <w:tcW w:w="2013" w:type="dxa"/>
            <w:shd w:val="clear" w:color="auto" w:fill="auto"/>
            <w:tcMar>
              <w:top w:w="28" w:type="dxa"/>
              <w:left w:w="28" w:type="dxa"/>
              <w:bottom w:w="28" w:type="dxa"/>
              <w:right w:w="28" w:type="dxa"/>
            </w:tcMar>
          </w:tcPr>
          <w:p w14:paraId="4011B24E" w14:textId="77777777" w:rsidR="003B5845" w:rsidRPr="009F5D54" w:rsidRDefault="003B5845" w:rsidP="00617B3E">
            <w:pPr>
              <w:pStyle w:val="SmallStandard"/>
            </w:pPr>
            <w:r w:rsidRPr="009F5D54">
              <w:t>Ne</w:t>
            </w:r>
          </w:p>
        </w:tc>
        <w:tc>
          <w:tcPr>
            <w:tcW w:w="283" w:type="dxa"/>
            <w:shd w:val="clear" w:color="auto" w:fill="auto"/>
          </w:tcPr>
          <w:p w14:paraId="01F228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0AE811" w14:textId="77777777" w:rsidR="003B5845" w:rsidRPr="004A00BD" w:rsidRDefault="003B5845" w:rsidP="00617B3E">
            <w:pPr>
              <w:rPr>
                <w:sz w:val="22"/>
              </w:rPr>
            </w:pPr>
          </w:p>
        </w:tc>
      </w:tr>
      <w:tr w:rsidR="003B5845" w:rsidRPr="00CC6307" w14:paraId="0D33871A" w14:textId="77777777" w:rsidTr="00617B3E">
        <w:tc>
          <w:tcPr>
            <w:tcW w:w="2013" w:type="dxa"/>
            <w:shd w:val="clear" w:color="auto" w:fill="auto"/>
            <w:tcMar>
              <w:top w:w="28" w:type="dxa"/>
              <w:left w:w="28" w:type="dxa"/>
              <w:bottom w:w="28" w:type="dxa"/>
              <w:right w:w="28" w:type="dxa"/>
            </w:tcMar>
          </w:tcPr>
          <w:p w14:paraId="368DF00E" w14:textId="77777777" w:rsidR="003B5845" w:rsidRPr="009F5D54" w:rsidRDefault="003B5845" w:rsidP="00617B3E">
            <w:pPr>
              <w:pStyle w:val="SmallStandard"/>
            </w:pPr>
            <w:r w:rsidRPr="009F5D54">
              <w:t>Nl</w:t>
            </w:r>
          </w:p>
        </w:tc>
        <w:tc>
          <w:tcPr>
            <w:tcW w:w="283" w:type="dxa"/>
            <w:shd w:val="clear" w:color="auto" w:fill="auto"/>
          </w:tcPr>
          <w:p w14:paraId="7E3F14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03C899" w14:textId="77777777" w:rsidR="003B5845" w:rsidRPr="004A00BD" w:rsidRDefault="003B5845" w:rsidP="00617B3E">
            <w:pPr>
              <w:rPr>
                <w:sz w:val="22"/>
              </w:rPr>
            </w:pPr>
          </w:p>
        </w:tc>
      </w:tr>
      <w:tr w:rsidR="003B5845" w:rsidRPr="00CC6307" w14:paraId="0B30927A" w14:textId="77777777" w:rsidTr="00617B3E">
        <w:tc>
          <w:tcPr>
            <w:tcW w:w="2013" w:type="dxa"/>
            <w:shd w:val="clear" w:color="auto" w:fill="auto"/>
            <w:tcMar>
              <w:top w:w="28" w:type="dxa"/>
              <w:left w:w="28" w:type="dxa"/>
              <w:bottom w:w="28" w:type="dxa"/>
              <w:right w:w="28" w:type="dxa"/>
            </w:tcMar>
          </w:tcPr>
          <w:p w14:paraId="0CD2AB0B" w14:textId="77777777" w:rsidR="003B5845" w:rsidRPr="009F5D54" w:rsidRDefault="003B5845" w:rsidP="00617B3E">
            <w:pPr>
              <w:pStyle w:val="SmallStandard"/>
            </w:pPr>
            <w:r w:rsidRPr="009F5D54">
              <w:lastRenderedPageBreak/>
              <w:t>No</w:t>
            </w:r>
          </w:p>
        </w:tc>
        <w:tc>
          <w:tcPr>
            <w:tcW w:w="283" w:type="dxa"/>
            <w:shd w:val="clear" w:color="auto" w:fill="auto"/>
          </w:tcPr>
          <w:p w14:paraId="08F87A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71C8C9" w14:textId="77777777" w:rsidR="003B5845" w:rsidRPr="004A00BD" w:rsidRDefault="003B5845" w:rsidP="00617B3E">
            <w:pPr>
              <w:rPr>
                <w:sz w:val="22"/>
              </w:rPr>
            </w:pPr>
          </w:p>
        </w:tc>
      </w:tr>
      <w:tr w:rsidR="003B5845" w:rsidRPr="00CC6307" w14:paraId="049E9F77" w14:textId="77777777" w:rsidTr="00617B3E">
        <w:tc>
          <w:tcPr>
            <w:tcW w:w="2013" w:type="dxa"/>
            <w:shd w:val="clear" w:color="auto" w:fill="auto"/>
            <w:tcMar>
              <w:top w:w="28" w:type="dxa"/>
              <w:left w:w="28" w:type="dxa"/>
              <w:bottom w:w="28" w:type="dxa"/>
              <w:right w:w="28" w:type="dxa"/>
            </w:tcMar>
          </w:tcPr>
          <w:p w14:paraId="6170026C" w14:textId="77777777" w:rsidR="003B5845" w:rsidRPr="009F5D54" w:rsidRDefault="003B5845" w:rsidP="00617B3E">
            <w:pPr>
              <w:pStyle w:val="SmallStandard"/>
            </w:pPr>
            <w:r w:rsidRPr="009F5D54">
              <w:t>Oc</w:t>
            </w:r>
          </w:p>
        </w:tc>
        <w:tc>
          <w:tcPr>
            <w:tcW w:w="283" w:type="dxa"/>
            <w:shd w:val="clear" w:color="auto" w:fill="auto"/>
          </w:tcPr>
          <w:p w14:paraId="2119DA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E418F6" w14:textId="77777777" w:rsidR="003B5845" w:rsidRPr="004A00BD" w:rsidRDefault="003B5845" w:rsidP="00617B3E">
            <w:pPr>
              <w:rPr>
                <w:sz w:val="22"/>
              </w:rPr>
            </w:pPr>
          </w:p>
        </w:tc>
      </w:tr>
      <w:tr w:rsidR="003B5845" w:rsidRPr="00CC6307" w14:paraId="4D7585CE" w14:textId="77777777" w:rsidTr="00617B3E">
        <w:tc>
          <w:tcPr>
            <w:tcW w:w="2013" w:type="dxa"/>
            <w:shd w:val="clear" w:color="auto" w:fill="auto"/>
            <w:tcMar>
              <w:top w:w="28" w:type="dxa"/>
              <w:left w:w="28" w:type="dxa"/>
              <w:bottom w:w="28" w:type="dxa"/>
              <w:right w:w="28" w:type="dxa"/>
            </w:tcMar>
          </w:tcPr>
          <w:p w14:paraId="545842B7" w14:textId="77777777" w:rsidR="003B5845" w:rsidRPr="009F5D54" w:rsidRDefault="003B5845" w:rsidP="00617B3E">
            <w:pPr>
              <w:pStyle w:val="SmallStandard"/>
            </w:pPr>
            <w:r w:rsidRPr="009F5D54">
              <w:t>Om</w:t>
            </w:r>
          </w:p>
        </w:tc>
        <w:tc>
          <w:tcPr>
            <w:tcW w:w="283" w:type="dxa"/>
            <w:shd w:val="clear" w:color="auto" w:fill="auto"/>
          </w:tcPr>
          <w:p w14:paraId="59043F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15FC1C" w14:textId="77777777" w:rsidR="003B5845" w:rsidRPr="004A00BD" w:rsidRDefault="003B5845" w:rsidP="00617B3E">
            <w:pPr>
              <w:rPr>
                <w:sz w:val="22"/>
              </w:rPr>
            </w:pPr>
          </w:p>
        </w:tc>
      </w:tr>
      <w:tr w:rsidR="003B5845" w:rsidRPr="00CC6307" w14:paraId="2CB22F7C" w14:textId="77777777" w:rsidTr="00617B3E">
        <w:tc>
          <w:tcPr>
            <w:tcW w:w="2013" w:type="dxa"/>
            <w:shd w:val="clear" w:color="auto" w:fill="auto"/>
            <w:tcMar>
              <w:top w:w="28" w:type="dxa"/>
              <w:left w:w="28" w:type="dxa"/>
              <w:bottom w:w="28" w:type="dxa"/>
              <w:right w:w="28" w:type="dxa"/>
            </w:tcMar>
          </w:tcPr>
          <w:p w14:paraId="309AFC30" w14:textId="77777777" w:rsidR="003B5845" w:rsidRPr="009F5D54" w:rsidRDefault="003B5845" w:rsidP="00617B3E">
            <w:pPr>
              <w:pStyle w:val="SmallStandard"/>
            </w:pPr>
            <w:r w:rsidRPr="009F5D54">
              <w:t>Or</w:t>
            </w:r>
          </w:p>
        </w:tc>
        <w:tc>
          <w:tcPr>
            <w:tcW w:w="283" w:type="dxa"/>
            <w:shd w:val="clear" w:color="auto" w:fill="auto"/>
          </w:tcPr>
          <w:p w14:paraId="44C99A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446A64" w14:textId="77777777" w:rsidR="003B5845" w:rsidRPr="004A00BD" w:rsidRDefault="003B5845" w:rsidP="00617B3E">
            <w:pPr>
              <w:rPr>
                <w:sz w:val="22"/>
              </w:rPr>
            </w:pPr>
          </w:p>
        </w:tc>
      </w:tr>
      <w:tr w:rsidR="003B5845" w:rsidRPr="00CC6307" w14:paraId="731EC570" w14:textId="77777777" w:rsidTr="00617B3E">
        <w:tc>
          <w:tcPr>
            <w:tcW w:w="2013" w:type="dxa"/>
            <w:shd w:val="clear" w:color="auto" w:fill="auto"/>
            <w:tcMar>
              <w:top w:w="28" w:type="dxa"/>
              <w:left w:w="28" w:type="dxa"/>
              <w:bottom w:w="28" w:type="dxa"/>
              <w:right w:w="28" w:type="dxa"/>
            </w:tcMar>
          </w:tcPr>
          <w:p w14:paraId="4AD46184" w14:textId="77777777" w:rsidR="003B5845" w:rsidRPr="009F5D54" w:rsidRDefault="003B5845" w:rsidP="00617B3E">
            <w:pPr>
              <w:pStyle w:val="SmallStandard"/>
            </w:pPr>
            <w:r w:rsidRPr="009F5D54">
              <w:t>Pa</w:t>
            </w:r>
          </w:p>
        </w:tc>
        <w:tc>
          <w:tcPr>
            <w:tcW w:w="283" w:type="dxa"/>
            <w:shd w:val="clear" w:color="auto" w:fill="auto"/>
          </w:tcPr>
          <w:p w14:paraId="50ADEB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1D6E57" w14:textId="77777777" w:rsidR="003B5845" w:rsidRPr="004A00BD" w:rsidRDefault="003B5845" w:rsidP="00617B3E">
            <w:pPr>
              <w:rPr>
                <w:sz w:val="22"/>
              </w:rPr>
            </w:pPr>
          </w:p>
        </w:tc>
      </w:tr>
      <w:tr w:rsidR="003B5845" w:rsidRPr="00CC6307" w14:paraId="21C95D16" w14:textId="77777777" w:rsidTr="00617B3E">
        <w:tc>
          <w:tcPr>
            <w:tcW w:w="2013" w:type="dxa"/>
            <w:shd w:val="clear" w:color="auto" w:fill="auto"/>
            <w:tcMar>
              <w:top w:w="28" w:type="dxa"/>
              <w:left w:w="28" w:type="dxa"/>
              <w:bottom w:w="28" w:type="dxa"/>
              <w:right w:w="28" w:type="dxa"/>
            </w:tcMar>
          </w:tcPr>
          <w:p w14:paraId="7E893E9D" w14:textId="77777777" w:rsidR="003B5845" w:rsidRPr="009F5D54" w:rsidRDefault="003B5845" w:rsidP="00617B3E">
            <w:pPr>
              <w:pStyle w:val="SmallStandard"/>
            </w:pPr>
            <w:r w:rsidRPr="009F5D54">
              <w:t>Pl</w:t>
            </w:r>
          </w:p>
        </w:tc>
        <w:tc>
          <w:tcPr>
            <w:tcW w:w="283" w:type="dxa"/>
            <w:shd w:val="clear" w:color="auto" w:fill="auto"/>
          </w:tcPr>
          <w:p w14:paraId="72340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09C4A2" w14:textId="77777777" w:rsidR="003B5845" w:rsidRPr="004A00BD" w:rsidRDefault="003B5845" w:rsidP="00617B3E">
            <w:pPr>
              <w:rPr>
                <w:sz w:val="22"/>
              </w:rPr>
            </w:pPr>
          </w:p>
        </w:tc>
      </w:tr>
      <w:tr w:rsidR="003B5845" w:rsidRPr="00CC6307" w14:paraId="23C3E388" w14:textId="77777777" w:rsidTr="00617B3E">
        <w:tc>
          <w:tcPr>
            <w:tcW w:w="2013" w:type="dxa"/>
            <w:shd w:val="clear" w:color="auto" w:fill="auto"/>
            <w:tcMar>
              <w:top w:w="28" w:type="dxa"/>
              <w:left w:w="28" w:type="dxa"/>
              <w:bottom w:w="28" w:type="dxa"/>
              <w:right w:w="28" w:type="dxa"/>
            </w:tcMar>
          </w:tcPr>
          <w:p w14:paraId="4504CD7D" w14:textId="77777777" w:rsidR="003B5845" w:rsidRPr="009F5D54" w:rsidRDefault="003B5845" w:rsidP="00617B3E">
            <w:pPr>
              <w:pStyle w:val="SmallStandard"/>
            </w:pPr>
            <w:r w:rsidRPr="009F5D54">
              <w:t>Ps</w:t>
            </w:r>
          </w:p>
        </w:tc>
        <w:tc>
          <w:tcPr>
            <w:tcW w:w="283" w:type="dxa"/>
            <w:shd w:val="clear" w:color="auto" w:fill="auto"/>
          </w:tcPr>
          <w:p w14:paraId="644C0C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8C41C4" w14:textId="77777777" w:rsidR="003B5845" w:rsidRPr="004A00BD" w:rsidRDefault="003B5845" w:rsidP="00617B3E">
            <w:pPr>
              <w:rPr>
                <w:sz w:val="22"/>
              </w:rPr>
            </w:pPr>
          </w:p>
        </w:tc>
      </w:tr>
      <w:tr w:rsidR="003B5845" w:rsidRPr="00CC6307" w14:paraId="164BE91A" w14:textId="77777777" w:rsidTr="00617B3E">
        <w:tc>
          <w:tcPr>
            <w:tcW w:w="2013" w:type="dxa"/>
            <w:shd w:val="clear" w:color="auto" w:fill="auto"/>
            <w:tcMar>
              <w:top w:w="28" w:type="dxa"/>
              <w:left w:w="28" w:type="dxa"/>
              <w:bottom w:w="28" w:type="dxa"/>
              <w:right w:w="28" w:type="dxa"/>
            </w:tcMar>
          </w:tcPr>
          <w:p w14:paraId="2CFC9E64" w14:textId="77777777" w:rsidR="003B5845" w:rsidRPr="009F5D54" w:rsidRDefault="003B5845" w:rsidP="00617B3E">
            <w:pPr>
              <w:pStyle w:val="SmallStandard"/>
            </w:pPr>
            <w:r w:rsidRPr="009F5D54">
              <w:t>Pt</w:t>
            </w:r>
          </w:p>
        </w:tc>
        <w:tc>
          <w:tcPr>
            <w:tcW w:w="283" w:type="dxa"/>
            <w:shd w:val="clear" w:color="auto" w:fill="auto"/>
          </w:tcPr>
          <w:p w14:paraId="72552E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F26650" w14:textId="77777777" w:rsidR="003B5845" w:rsidRPr="004A00BD" w:rsidRDefault="003B5845" w:rsidP="00617B3E">
            <w:pPr>
              <w:rPr>
                <w:sz w:val="22"/>
              </w:rPr>
            </w:pPr>
          </w:p>
        </w:tc>
      </w:tr>
      <w:tr w:rsidR="003B5845" w:rsidRPr="00CC6307" w14:paraId="08F51CD3" w14:textId="77777777" w:rsidTr="00617B3E">
        <w:tc>
          <w:tcPr>
            <w:tcW w:w="2013" w:type="dxa"/>
            <w:shd w:val="clear" w:color="auto" w:fill="auto"/>
            <w:tcMar>
              <w:top w:w="28" w:type="dxa"/>
              <w:left w:w="28" w:type="dxa"/>
              <w:bottom w:w="28" w:type="dxa"/>
              <w:right w:w="28" w:type="dxa"/>
            </w:tcMar>
          </w:tcPr>
          <w:p w14:paraId="793A3C58" w14:textId="77777777" w:rsidR="003B5845" w:rsidRPr="009F5D54" w:rsidRDefault="003B5845" w:rsidP="00617B3E">
            <w:pPr>
              <w:pStyle w:val="SmallStandard"/>
            </w:pPr>
            <w:r w:rsidRPr="009F5D54">
              <w:t>Qu</w:t>
            </w:r>
          </w:p>
        </w:tc>
        <w:tc>
          <w:tcPr>
            <w:tcW w:w="283" w:type="dxa"/>
            <w:shd w:val="clear" w:color="auto" w:fill="auto"/>
          </w:tcPr>
          <w:p w14:paraId="4A29FB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793B78B" w14:textId="77777777" w:rsidR="003B5845" w:rsidRPr="004A00BD" w:rsidRDefault="003B5845" w:rsidP="00617B3E">
            <w:pPr>
              <w:rPr>
                <w:sz w:val="22"/>
              </w:rPr>
            </w:pPr>
          </w:p>
        </w:tc>
      </w:tr>
      <w:tr w:rsidR="003B5845" w:rsidRPr="00CC6307" w14:paraId="26F0295D" w14:textId="77777777" w:rsidTr="00617B3E">
        <w:tc>
          <w:tcPr>
            <w:tcW w:w="2013" w:type="dxa"/>
            <w:shd w:val="clear" w:color="auto" w:fill="auto"/>
            <w:tcMar>
              <w:top w:w="28" w:type="dxa"/>
              <w:left w:w="28" w:type="dxa"/>
              <w:bottom w:w="28" w:type="dxa"/>
              <w:right w:w="28" w:type="dxa"/>
            </w:tcMar>
          </w:tcPr>
          <w:p w14:paraId="3E5F8F83" w14:textId="77777777" w:rsidR="003B5845" w:rsidRPr="009F5D54" w:rsidRDefault="003B5845" w:rsidP="00617B3E">
            <w:pPr>
              <w:pStyle w:val="SmallStandard"/>
            </w:pPr>
            <w:r w:rsidRPr="009F5D54">
              <w:t>Rm</w:t>
            </w:r>
          </w:p>
        </w:tc>
        <w:tc>
          <w:tcPr>
            <w:tcW w:w="283" w:type="dxa"/>
            <w:shd w:val="clear" w:color="auto" w:fill="auto"/>
          </w:tcPr>
          <w:p w14:paraId="73116B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5BE86A" w14:textId="77777777" w:rsidR="003B5845" w:rsidRPr="004A00BD" w:rsidRDefault="003B5845" w:rsidP="00617B3E">
            <w:pPr>
              <w:rPr>
                <w:sz w:val="22"/>
              </w:rPr>
            </w:pPr>
          </w:p>
        </w:tc>
      </w:tr>
      <w:tr w:rsidR="003B5845" w:rsidRPr="00CC6307" w14:paraId="595392D8" w14:textId="77777777" w:rsidTr="00617B3E">
        <w:tc>
          <w:tcPr>
            <w:tcW w:w="2013" w:type="dxa"/>
            <w:shd w:val="clear" w:color="auto" w:fill="auto"/>
            <w:tcMar>
              <w:top w:w="28" w:type="dxa"/>
              <w:left w:w="28" w:type="dxa"/>
              <w:bottom w:w="28" w:type="dxa"/>
              <w:right w:w="28" w:type="dxa"/>
            </w:tcMar>
          </w:tcPr>
          <w:p w14:paraId="666F9C31" w14:textId="77777777" w:rsidR="003B5845" w:rsidRPr="009F5D54" w:rsidRDefault="003B5845" w:rsidP="00617B3E">
            <w:pPr>
              <w:pStyle w:val="SmallStandard"/>
            </w:pPr>
            <w:r w:rsidRPr="009F5D54">
              <w:t>Rn</w:t>
            </w:r>
          </w:p>
        </w:tc>
        <w:tc>
          <w:tcPr>
            <w:tcW w:w="283" w:type="dxa"/>
            <w:shd w:val="clear" w:color="auto" w:fill="auto"/>
          </w:tcPr>
          <w:p w14:paraId="62C7E1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270766" w14:textId="77777777" w:rsidR="003B5845" w:rsidRPr="004A00BD" w:rsidRDefault="003B5845" w:rsidP="00617B3E">
            <w:pPr>
              <w:rPr>
                <w:sz w:val="22"/>
              </w:rPr>
            </w:pPr>
          </w:p>
        </w:tc>
      </w:tr>
      <w:tr w:rsidR="003B5845" w:rsidRPr="00CC6307" w14:paraId="06ECB587" w14:textId="77777777" w:rsidTr="00617B3E">
        <w:tc>
          <w:tcPr>
            <w:tcW w:w="2013" w:type="dxa"/>
            <w:shd w:val="clear" w:color="auto" w:fill="auto"/>
            <w:tcMar>
              <w:top w:w="28" w:type="dxa"/>
              <w:left w:w="28" w:type="dxa"/>
              <w:bottom w:w="28" w:type="dxa"/>
              <w:right w:w="28" w:type="dxa"/>
            </w:tcMar>
          </w:tcPr>
          <w:p w14:paraId="76354A8C" w14:textId="77777777" w:rsidR="003B5845" w:rsidRPr="009F5D54" w:rsidRDefault="003B5845" w:rsidP="00617B3E">
            <w:pPr>
              <w:pStyle w:val="SmallStandard"/>
            </w:pPr>
            <w:r w:rsidRPr="009F5D54">
              <w:t>Ro</w:t>
            </w:r>
          </w:p>
        </w:tc>
        <w:tc>
          <w:tcPr>
            <w:tcW w:w="283" w:type="dxa"/>
            <w:shd w:val="clear" w:color="auto" w:fill="auto"/>
          </w:tcPr>
          <w:p w14:paraId="7579D4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C6FDF" w14:textId="77777777" w:rsidR="003B5845" w:rsidRPr="004A00BD" w:rsidRDefault="003B5845" w:rsidP="00617B3E">
            <w:pPr>
              <w:rPr>
                <w:sz w:val="22"/>
              </w:rPr>
            </w:pPr>
          </w:p>
        </w:tc>
      </w:tr>
      <w:tr w:rsidR="003B5845" w:rsidRPr="00CC6307" w14:paraId="11A223CD" w14:textId="77777777" w:rsidTr="00617B3E">
        <w:tc>
          <w:tcPr>
            <w:tcW w:w="2013" w:type="dxa"/>
            <w:shd w:val="clear" w:color="auto" w:fill="auto"/>
            <w:tcMar>
              <w:top w:w="28" w:type="dxa"/>
              <w:left w:w="28" w:type="dxa"/>
              <w:bottom w:w="28" w:type="dxa"/>
              <w:right w:w="28" w:type="dxa"/>
            </w:tcMar>
          </w:tcPr>
          <w:p w14:paraId="41FCA4A8" w14:textId="77777777" w:rsidR="003B5845" w:rsidRPr="009F5D54" w:rsidRDefault="003B5845" w:rsidP="00617B3E">
            <w:pPr>
              <w:pStyle w:val="SmallStandard"/>
            </w:pPr>
            <w:r w:rsidRPr="009F5D54">
              <w:t>Ru</w:t>
            </w:r>
          </w:p>
        </w:tc>
        <w:tc>
          <w:tcPr>
            <w:tcW w:w="283" w:type="dxa"/>
            <w:shd w:val="clear" w:color="auto" w:fill="auto"/>
          </w:tcPr>
          <w:p w14:paraId="144585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289327" w14:textId="77777777" w:rsidR="003B5845" w:rsidRPr="004A00BD" w:rsidRDefault="003B5845" w:rsidP="00617B3E">
            <w:pPr>
              <w:rPr>
                <w:sz w:val="22"/>
              </w:rPr>
            </w:pPr>
          </w:p>
        </w:tc>
      </w:tr>
      <w:tr w:rsidR="003B5845" w:rsidRPr="00CC6307" w14:paraId="4973AC77" w14:textId="77777777" w:rsidTr="00617B3E">
        <w:tc>
          <w:tcPr>
            <w:tcW w:w="2013" w:type="dxa"/>
            <w:shd w:val="clear" w:color="auto" w:fill="auto"/>
            <w:tcMar>
              <w:top w:w="28" w:type="dxa"/>
              <w:left w:w="28" w:type="dxa"/>
              <w:bottom w:w="28" w:type="dxa"/>
              <w:right w:w="28" w:type="dxa"/>
            </w:tcMar>
          </w:tcPr>
          <w:p w14:paraId="144420C7" w14:textId="77777777" w:rsidR="003B5845" w:rsidRPr="009F5D54" w:rsidRDefault="003B5845" w:rsidP="00617B3E">
            <w:pPr>
              <w:pStyle w:val="SmallStandard"/>
            </w:pPr>
            <w:r w:rsidRPr="009F5D54">
              <w:t>Rw</w:t>
            </w:r>
          </w:p>
        </w:tc>
        <w:tc>
          <w:tcPr>
            <w:tcW w:w="283" w:type="dxa"/>
            <w:shd w:val="clear" w:color="auto" w:fill="auto"/>
          </w:tcPr>
          <w:p w14:paraId="14AA3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7465D6" w14:textId="77777777" w:rsidR="003B5845" w:rsidRPr="004A00BD" w:rsidRDefault="003B5845" w:rsidP="00617B3E">
            <w:pPr>
              <w:rPr>
                <w:sz w:val="22"/>
              </w:rPr>
            </w:pPr>
          </w:p>
        </w:tc>
      </w:tr>
      <w:tr w:rsidR="003B5845" w:rsidRPr="00CC6307" w14:paraId="6E0C5170" w14:textId="77777777" w:rsidTr="00617B3E">
        <w:tc>
          <w:tcPr>
            <w:tcW w:w="2013" w:type="dxa"/>
            <w:shd w:val="clear" w:color="auto" w:fill="auto"/>
            <w:tcMar>
              <w:top w:w="28" w:type="dxa"/>
              <w:left w:w="28" w:type="dxa"/>
              <w:bottom w:w="28" w:type="dxa"/>
              <w:right w:w="28" w:type="dxa"/>
            </w:tcMar>
          </w:tcPr>
          <w:p w14:paraId="75AC3661" w14:textId="77777777" w:rsidR="003B5845" w:rsidRPr="009F5D54" w:rsidRDefault="003B5845" w:rsidP="00617B3E">
            <w:pPr>
              <w:pStyle w:val="SmallStandard"/>
            </w:pPr>
            <w:r w:rsidRPr="009F5D54">
              <w:t>Sa</w:t>
            </w:r>
          </w:p>
        </w:tc>
        <w:tc>
          <w:tcPr>
            <w:tcW w:w="283" w:type="dxa"/>
            <w:shd w:val="clear" w:color="auto" w:fill="auto"/>
          </w:tcPr>
          <w:p w14:paraId="6AAF2F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51D92" w14:textId="77777777" w:rsidR="003B5845" w:rsidRPr="004A00BD" w:rsidRDefault="003B5845" w:rsidP="00617B3E">
            <w:pPr>
              <w:rPr>
                <w:sz w:val="22"/>
              </w:rPr>
            </w:pPr>
          </w:p>
        </w:tc>
      </w:tr>
      <w:tr w:rsidR="003B5845" w:rsidRPr="00CC6307" w14:paraId="0A45F012" w14:textId="77777777" w:rsidTr="00617B3E">
        <w:tc>
          <w:tcPr>
            <w:tcW w:w="2013" w:type="dxa"/>
            <w:shd w:val="clear" w:color="auto" w:fill="auto"/>
            <w:tcMar>
              <w:top w:w="28" w:type="dxa"/>
              <w:left w:w="28" w:type="dxa"/>
              <w:bottom w:w="28" w:type="dxa"/>
              <w:right w:w="28" w:type="dxa"/>
            </w:tcMar>
          </w:tcPr>
          <w:p w14:paraId="699D2900" w14:textId="77777777" w:rsidR="003B5845" w:rsidRPr="009F5D54" w:rsidRDefault="003B5845" w:rsidP="00617B3E">
            <w:pPr>
              <w:pStyle w:val="SmallStandard"/>
            </w:pPr>
            <w:r w:rsidRPr="009F5D54">
              <w:t>Sd</w:t>
            </w:r>
          </w:p>
        </w:tc>
        <w:tc>
          <w:tcPr>
            <w:tcW w:w="283" w:type="dxa"/>
            <w:shd w:val="clear" w:color="auto" w:fill="auto"/>
          </w:tcPr>
          <w:p w14:paraId="4D3AD3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CEB90" w14:textId="77777777" w:rsidR="003B5845" w:rsidRPr="004A00BD" w:rsidRDefault="003B5845" w:rsidP="00617B3E">
            <w:pPr>
              <w:rPr>
                <w:sz w:val="22"/>
              </w:rPr>
            </w:pPr>
          </w:p>
        </w:tc>
      </w:tr>
      <w:tr w:rsidR="003B5845" w:rsidRPr="00CC6307" w14:paraId="0A0386A5" w14:textId="77777777" w:rsidTr="00617B3E">
        <w:tc>
          <w:tcPr>
            <w:tcW w:w="2013" w:type="dxa"/>
            <w:shd w:val="clear" w:color="auto" w:fill="auto"/>
            <w:tcMar>
              <w:top w:w="28" w:type="dxa"/>
              <w:left w:w="28" w:type="dxa"/>
              <w:bottom w:w="28" w:type="dxa"/>
              <w:right w:w="28" w:type="dxa"/>
            </w:tcMar>
          </w:tcPr>
          <w:p w14:paraId="3817A693" w14:textId="77777777" w:rsidR="003B5845" w:rsidRPr="009F5D54" w:rsidRDefault="003B5845" w:rsidP="00617B3E">
            <w:pPr>
              <w:pStyle w:val="SmallStandard"/>
            </w:pPr>
            <w:r w:rsidRPr="009F5D54">
              <w:t>Sg</w:t>
            </w:r>
          </w:p>
        </w:tc>
        <w:tc>
          <w:tcPr>
            <w:tcW w:w="283" w:type="dxa"/>
            <w:shd w:val="clear" w:color="auto" w:fill="auto"/>
          </w:tcPr>
          <w:p w14:paraId="7E5E2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DFB3D9" w14:textId="77777777" w:rsidR="003B5845" w:rsidRPr="004A00BD" w:rsidRDefault="003B5845" w:rsidP="00617B3E">
            <w:pPr>
              <w:rPr>
                <w:sz w:val="22"/>
              </w:rPr>
            </w:pPr>
          </w:p>
        </w:tc>
      </w:tr>
      <w:tr w:rsidR="003B5845" w:rsidRPr="00CC6307" w14:paraId="3E40FEC2" w14:textId="77777777" w:rsidTr="00617B3E">
        <w:tc>
          <w:tcPr>
            <w:tcW w:w="2013" w:type="dxa"/>
            <w:shd w:val="clear" w:color="auto" w:fill="auto"/>
            <w:tcMar>
              <w:top w:w="28" w:type="dxa"/>
              <w:left w:w="28" w:type="dxa"/>
              <w:bottom w:w="28" w:type="dxa"/>
              <w:right w:w="28" w:type="dxa"/>
            </w:tcMar>
          </w:tcPr>
          <w:p w14:paraId="44511054" w14:textId="77777777" w:rsidR="003B5845" w:rsidRPr="009F5D54" w:rsidRDefault="003B5845" w:rsidP="00617B3E">
            <w:pPr>
              <w:pStyle w:val="SmallStandard"/>
            </w:pPr>
            <w:r w:rsidRPr="009F5D54">
              <w:t>Sh</w:t>
            </w:r>
          </w:p>
        </w:tc>
        <w:tc>
          <w:tcPr>
            <w:tcW w:w="283" w:type="dxa"/>
            <w:shd w:val="clear" w:color="auto" w:fill="auto"/>
          </w:tcPr>
          <w:p w14:paraId="74EC3C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0DB12" w14:textId="77777777" w:rsidR="003B5845" w:rsidRPr="004A00BD" w:rsidRDefault="003B5845" w:rsidP="00617B3E">
            <w:pPr>
              <w:rPr>
                <w:sz w:val="22"/>
              </w:rPr>
            </w:pPr>
          </w:p>
        </w:tc>
      </w:tr>
      <w:tr w:rsidR="003B5845" w:rsidRPr="00CC6307" w14:paraId="761E50EE" w14:textId="77777777" w:rsidTr="00617B3E">
        <w:tc>
          <w:tcPr>
            <w:tcW w:w="2013" w:type="dxa"/>
            <w:shd w:val="clear" w:color="auto" w:fill="auto"/>
            <w:tcMar>
              <w:top w:w="28" w:type="dxa"/>
              <w:left w:w="28" w:type="dxa"/>
              <w:bottom w:w="28" w:type="dxa"/>
              <w:right w:w="28" w:type="dxa"/>
            </w:tcMar>
          </w:tcPr>
          <w:p w14:paraId="5E7A1B50" w14:textId="77777777" w:rsidR="003B5845" w:rsidRPr="009F5D54" w:rsidRDefault="003B5845" w:rsidP="00617B3E">
            <w:pPr>
              <w:pStyle w:val="SmallStandard"/>
            </w:pPr>
            <w:r w:rsidRPr="009F5D54">
              <w:t>Si</w:t>
            </w:r>
          </w:p>
        </w:tc>
        <w:tc>
          <w:tcPr>
            <w:tcW w:w="283" w:type="dxa"/>
            <w:shd w:val="clear" w:color="auto" w:fill="auto"/>
          </w:tcPr>
          <w:p w14:paraId="0D76A6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E9DF0A" w14:textId="77777777" w:rsidR="003B5845" w:rsidRPr="004A00BD" w:rsidRDefault="003B5845" w:rsidP="00617B3E">
            <w:pPr>
              <w:rPr>
                <w:sz w:val="22"/>
              </w:rPr>
            </w:pPr>
          </w:p>
        </w:tc>
      </w:tr>
      <w:tr w:rsidR="003B5845" w:rsidRPr="00CC6307" w14:paraId="6D30EDA8" w14:textId="77777777" w:rsidTr="00617B3E">
        <w:tc>
          <w:tcPr>
            <w:tcW w:w="2013" w:type="dxa"/>
            <w:shd w:val="clear" w:color="auto" w:fill="auto"/>
            <w:tcMar>
              <w:top w:w="28" w:type="dxa"/>
              <w:left w:w="28" w:type="dxa"/>
              <w:bottom w:w="28" w:type="dxa"/>
              <w:right w:w="28" w:type="dxa"/>
            </w:tcMar>
          </w:tcPr>
          <w:p w14:paraId="0413B38D" w14:textId="77777777" w:rsidR="003B5845" w:rsidRPr="009F5D54" w:rsidRDefault="003B5845" w:rsidP="00617B3E">
            <w:pPr>
              <w:pStyle w:val="SmallStandard"/>
            </w:pPr>
            <w:r w:rsidRPr="009F5D54">
              <w:t>Sk</w:t>
            </w:r>
          </w:p>
        </w:tc>
        <w:tc>
          <w:tcPr>
            <w:tcW w:w="283" w:type="dxa"/>
            <w:shd w:val="clear" w:color="auto" w:fill="auto"/>
          </w:tcPr>
          <w:p w14:paraId="02DBC9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D652BD" w14:textId="77777777" w:rsidR="003B5845" w:rsidRPr="004A00BD" w:rsidRDefault="003B5845" w:rsidP="00617B3E">
            <w:pPr>
              <w:rPr>
                <w:sz w:val="22"/>
              </w:rPr>
            </w:pPr>
          </w:p>
        </w:tc>
      </w:tr>
      <w:tr w:rsidR="003B5845" w:rsidRPr="00CC6307" w14:paraId="5D225FCB" w14:textId="77777777" w:rsidTr="00617B3E">
        <w:tc>
          <w:tcPr>
            <w:tcW w:w="2013" w:type="dxa"/>
            <w:shd w:val="clear" w:color="auto" w:fill="auto"/>
            <w:tcMar>
              <w:top w:w="28" w:type="dxa"/>
              <w:left w:w="28" w:type="dxa"/>
              <w:bottom w:w="28" w:type="dxa"/>
              <w:right w:w="28" w:type="dxa"/>
            </w:tcMar>
          </w:tcPr>
          <w:p w14:paraId="091A4470" w14:textId="77777777" w:rsidR="003B5845" w:rsidRPr="009F5D54" w:rsidRDefault="003B5845" w:rsidP="00617B3E">
            <w:pPr>
              <w:pStyle w:val="SmallStandard"/>
            </w:pPr>
            <w:r w:rsidRPr="009F5D54">
              <w:t>Sl</w:t>
            </w:r>
          </w:p>
        </w:tc>
        <w:tc>
          <w:tcPr>
            <w:tcW w:w="283" w:type="dxa"/>
            <w:shd w:val="clear" w:color="auto" w:fill="auto"/>
          </w:tcPr>
          <w:p w14:paraId="4FC04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7CF07B" w14:textId="77777777" w:rsidR="003B5845" w:rsidRPr="004A00BD" w:rsidRDefault="003B5845" w:rsidP="00617B3E">
            <w:pPr>
              <w:rPr>
                <w:sz w:val="22"/>
              </w:rPr>
            </w:pPr>
          </w:p>
        </w:tc>
      </w:tr>
      <w:tr w:rsidR="003B5845" w:rsidRPr="00CC6307" w14:paraId="6060FE53" w14:textId="77777777" w:rsidTr="00617B3E">
        <w:tc>
          <w:tcPr>
            <w:tcW w:w="2013" w:type="dxa"/>
            <w:shd w:val="clear" w:color="auto" w:fill="auto"/>
            <w:tcMar>
              <w:top w:w="28" w:type="dxa"/>
              <w:left w:w="28" w:type="dxa"/>
              <w:bottom w:w="28" w:type="dxa"/>
              <w:right w:w="28" w:type="dxa"/>
            </w:tcMar>
          </w:tcPr>
          <w:p w14:paraId="0AC1E908" w14:textId="77777777" w:rsidR="003B5845" w:rsidRPr="009F5D54" w:rsidRDefault="003B5845" w:rsidP="00617B3E">
            <w:pPr>
              <w:pStyle w:val="SmallStandard"/>
            </w:pPr>
            <w:r w:rsidRPr="009F5D54">
              <w:t>Sm</w:t>
            </w:r>
          </w:p>
        </w:tc>
        <w:tc>
          <w:tcPr>
            <w:tcW w:w="283" w:type="dxa"/>
            <w:shd w:val="clear" w:color="auto" w:fill="auto"/>
          </w:tcPr>
          <w:p w14:paraId="4C159C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14E34D" w14:textId="77777777" w:rsidR="003B5845" w:rsidRPr="004A00BD" w:rsidRDefault="003B5845" w:rsidP="00617B3E">
            <w:pPr>
              <w:rPr>
                <w:sz w:val="22"/>
              </w:rPr>
            </w:pPr>
          </w:p>
        </w:tc>
      </w:tr>
      <w:tr w:rsidR="003B5845" w:rsidRPr="00CC6307" w14:paraId="528BB79E" w14:textId="77777777" w:rsidTr="00617B3E">
        <w:tc>
          <w:tcPr>
            <w:tcW w:w="2013" w:type="dxa"/>
            <w:shd w:val="clear" w:color="auto" w:fill="auto"/>
            <w:tcMar>
              <w:top w:w="28" w:type="dxa"/>
              <w:left w:w="28" w:type="dxa"/>
              <w:bottom w:w="28" w:type="dxa"/>
              <w:right w:w="28" w:type="dxa"/>
            </w:tcMar>
          </w:tcPr>
          <w:p w14:paraId="0409B203" w14:textId="77777777" w:rsidR="003B5845" w:rsidRPr="009F5D54" w:rsidRDefault="003B5845" w:rsidP="00617B3E">
            <w:pPr>
              <w:pStyle w:val="SmallStandard"/>
            </w:pPr>
            <w:r w:rsidRPr="009F5D54">
              <w:t>Sn</w:t>
            </w:r>
          </w:p>
        </w:tc>
        <w:tc>
          <w:tcPr>
            <w:tcW w:w="283" w:type="dxa"/>
            <w:shd w:val="clear" w:color="auto" w:fill="auto"/>
          </w:tcPr>
          <w:p w14:paraId="02FED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06EBAB" w14:textId="77777777" w:rsidR="003B5845" w:rsidRPr="004A00BD" w:rsidRDefault="003B5845" w:rsidP="00617B3E">
            <w:pPr>
              <w:rPr>
                <w:sz w:val="22"/>
              </w:rPr>
            </w:pPr>
          </w:p>
        </w:tc>
      </w:tr>
      <w:tr w:rsidR="003B5845" w:rsidRPr="00CC6307" w14:paraId="67B546D8" w14:textId="77777777" w:rsidTr="00617B3E">
        <w:tc>
          <w:tcPr>
            <w:tcW w:w="2013" w:type="dxa"/>
            <w:shd w:val="clear" w:color="auto" w:fill="auto"/>
            <w:tcMar>
              <w:top w:w="28" w:type="dxa"/>
              <w:left w:w="28" w:type="dxa"/>
              <w:bottom w:w="28" w:type="dxa"/>
              <w:right w:w="28" w:type="dxa"/>
            </w:tcMar>
          </w:tcPr>
          <w:p w14:paraId="55101795" w14:textId="77777777" w:rsidR="003B5845" w:rsidRPr="009F5D54" w:rsidRDefault="003B5845" w:rsidP="00617B3E">
            <w:pPr>
              <w:pStyle w:val="SmallStandard"/>
            </w:pPr>
            <w:r w:rsidRPr="009F5D54">
              <w:t>So</w:t>
            </w:r>
          </w:p>
        </w:tc>
        <w:tc>
          <w:tcPr>
            <w:tcW w:w="283" w:type="dxa"/>
            <w:shd w:val="clear" w:color="auto" w:fill="auto"/>
          </w:tcPr>
          <w:p w14:paraId="65658E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2A596C" w14:textId="77777777" w:rsidR="003B5845" w:rsidRPr="004A00BD" w:rsidRDefault="003B5845" w:rsidP="00617B3E">
            <w:pPr>
              <w:rPr>
                <w:sz w:val="22"/>
              </w:rPr>
            </w:pPr>
          </w:p>
        </w:tc>
      </w:tr>
      <w:tr w:rsidR="003B5845" w:rsidRPr="00CC6307" w14:paraId="515AF4D2" w14:textId="77777777" w:rsidTr="00617B3E">
        <w:tc>
          <w:tcPr>
            <w:tcW w:w="2013" w:type="dxa"/>
            <w:shd w:val="clear" w:color="auto" w:fill="auto"/>
            <w:tcMar>
              <w:top w:w="28" w:type="dxa"/>
              <w:left w:w="28" w:type="dxa"/>
              <w:bottom w:w="28" w:type="dxa"/>
              <w:right w:w="28" w:type="dxa"/>
            </w:tcMar>
          </w:tcPr>
          <w:p w14:paraId="306BB8AB" w14:textId="77777777" w:rsidR="003B5845" w:rsidRPr="009F5D54" w:rsidRDefault="003B5845" w:rsidP="00617B3E">
            <w:pPr>
              <w:pStyle w:val="SmallStandard"/>
            </w:pPr>
            <w:r w:rsidRPr="009F5D54">
              <w:t>Sq</w:t>
            </w:r>
          </w:p>
        </w:tc>
        <w:tc>
          <w:tcPr>
            <w:tcW w:w="283" w:type="dxa"/>
            <w:shd w:val="clear" w:color="auto" w:fill="auto"/>
          </w:tcPr>
          <w:p w14:paraId="2F983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76CB1C" w14:textId="77777777" w:rsidR="003B5845" w:rsidRPr="004A00BD" w:rsidRDefault="003B5845" w:rsidP="00617B3E">
            <w:pPr>
              <w:rPr>
                <w:sz w:val="22"/>
              </w:rPr>
            </w:pPr>
          </w:p>
        </w:tc>
      </w:tr>
      <w:tr w:rsidR="003B5845" w:rsidRPr="00CC6307" w14:paraId="32E40140" w14:textId="77777777" w:rsidTr="00617B3E">
        <w:tc>
          <w:tcPr>
            <w:tcW w:w="2013" w:type="dxa"/>
            <w:shd w:val="clear" w:color="auto" w:fill="auto"/>
            <w:tcMar>
              <w:top w:w="28" w:type="dxa"/>
              <w:left w:w="28" w:type="dxa"/>
              <w:bottom w:w="28" w:type="dxa"/>
              <w:right w:w="28" w:type="dxa"/>
            </w:tcMar>
          </w:tcPr>
          <w:p w14:paraId="296EFBAD" w14:textId="77777777" w:rsidR="003B5845" w:rsidRPr="009F5D54" w:rsidRDefault="003B5845" w:rsidP="00617B3E">
            <w:pPr>
              <w:pStyle w:val="SmallStandard"/>
            </w:pPr>
            <w:r w:rsidRPr="009F5D54">
              <w:t>Sr</w:t>
            </w:r>
          </w:p>
        </w:tc>
        <w:tc>
          <w:tcPr>
            <w:tcW w:w="283" w:type="dxa"/>
            <w:shd w:val="clear" w:color="auto" w:fill="auto"/>
          </w:tcPr>
          <w:p w14:paraId="21B9D8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A3C5B1" w14:textId="77777777" w:rsidR="003B5845" w:rsidRPr="004A00BD" w:rsidRDefault="003B5845" w:rsidP="00617B3E">
            <w:pPr>
              <w:rPr>
                <w:sz w:val="22"/>
              </w:rPr>
            </w:pPr>
          </w:p>
        </w:tc>
      </w:tr>
      <w:tr w:rsidR="003B5845" w:rsidRPr="00CC6307" w14:paraId="10A4E993" w14:textId="77777777" w:rsidTr="00617B3E">
        <w:tc>
          <w:tcPr>
            <w:tcW w:w="2013" w:type="dxa"/>
            <w:shd w:val="clear" w:color="auto" w:fill="auto"/>
            <w:tcMar>
              <w:top w:w="28" w:type="dxa"/>
              <w:left w:w="28" w:type="dxa"/>
              <w:bottom w:w="28" w:type="dxa"/>
              <w:right w:w="28" w:type="dxa"/>
            </w:tcMar>
          </w:tcPr>
          <w:p w14:paraId="7010C818" w14:textId="77777777" w:rsidR="003B5845" w:rsidRPr="009F5D54" w:rsidRDefault="003B5845" w:rsidP="00617B3E">
            <w:pPr>
              <w:pStyle w:val="SmallStandard"/>
            </w:pPr>
            <w:r w:rsidRPr="009F5D54">
              <w:t>Ss</w:t>
            </w:r>
          </w:p>
        </w:tc>
        <w:tc>
          <w:tcPr>
            <w:tcW w:w="283" w:type="dxa"/>
            <w:shd w:val="clear" w:color="auto" w:fill="auto"/>
          </w:tcPr>
          <w:p w14:paraId="4ED924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5540D3" w14:textId="77777777" w:rsidR="003B5845" w:rsidRPr="004A00BD" w:rsidRDefault="003B5845" w:rsidP="00617B3E">
            <w:pPr>
              <w:rPr>
                <w:sz w:val="22"/>
              </w:rPr>
            </w:pPr>
          </w:p>
        </w:tc>
      </w:tr>
      <w:tr w:rsidR="003B5845" w:rsidRPr="00CC6307" w14:paraId="17E94AAA" w14:textId="77777777" w:rsidTr="00617B3E">
        <w:tc>
          <w:tcPr>
            <w:tcW w:w="2013" w:type="dxa"/>
            <w:shd w:val="clear" w:color="auto" w:fill="auto"/>
            <w:tcMar>
              <w:top w:w="28" w:type="dxa"/>
              <w:left w:w="28" w:type="dxa"/>
              <w:bottom w:w="28" w:type="dxa"/>
              <w:right w:w="28" w:type="dxa"/>
            </w:tcMar>
          </w:tcPr>
          <w:p w14:paraId="21A156E4" w14:textId="77777777" w:rsidR="003B5845" w:rsidRPr="009F5D54" w:rsidRDefault="003B5845" w:rsidP="00617B3E">
            <w:pPr>
              <w:pStyle w:val="SmallStandard"/>
            </w:pPr>
            <w:r w:rsidRPr="009F5D54">
              <w:t>St</w:t>
            </w:r>
          </w:p>
        </w:tc>
        <w:tc>
          <w:tcPr>
            <w:tcW w:w="283" w:type="dxa"/>
            <w:shd w:val="clear" w:color="auto" w:fill="auto"/>
          </w:tcPr>
          <w:p w14:paraId="458F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2F4EA8" w14:textId="77777777" w:rsidR="003B5845" w:rsidRPr="004A00BD" w:rsidRDefault="003B5845" w:rsidP="00617B3E">
            <w:pPr>
              <w:rPr>
                <w:sz w:val="22"/>
              </w:rPr>
            </w:pPr>
          </w:p>
        </w:tc>
      </w:tr>
      <w:tr w:rsidR="003B5845" w:rsidRPr="00CC6307" w14:paraId="32F02AD5" w14:textId="77777777" w:rsidTr="00617B3E">
        <w:tc>
          <w:tcPr>
            <w:tcW w:w="2013" w:type="dxa"/>
            <w:shd w:val="clear" w:color="auto" w:fill="auto"/>
            <w:tcMar>
              <w:top w:w="28" w:type="dxa"/>
              <w:left w:w="28" w:type="dxa"/>
              <w:bottom w:w="28" w:type="dxa"/>
              <w:right w:w="28" w:type="dxa"/>
            </w:tcMar>
          </w:tcPr>
          <w:p w14:paraId="6BE2281B" w14:textId="77777777" w:rsidR="003B5845" w:rsidRPr="009F5D54" w:rsidRDefault="003B5845" w:rsidP="00617B3E">
            <w:pPr>
              <w:pStyle w:val="SmallStandard"/>
            </w:pPr>
            <w:r w:rsidRPr="009F5D54">
              <w:t>Su</w:t>
            </w:r>
          </w:p>
        </w:tc>
        <w:tc>
          <w:tcPr>
            <w:tcW w:w="283" w:type="dxa"/>
            <w:shd w:val="clear" w:color="auto" w:fill="auto"/>
          </w:tcPr>
          <w:p w14:paraId="5E2997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A722D4" w14:textId="77777777" w:rsidR="003B5845" w:rsidRPr="004A00BD" w:rsidRDefault="003B5845" w:rsidP="00617B3E">
            <w:pPr>
              <w:rPr>
                <w:sz w:val="22"/>
              </w:rPr>
            </w:pPr>
          </w:p>
        </w:tc>
      </w:tr>
      <w:tr w:rsidR="003B5845" w:rsidRPr="00CC6307" w14:paraId="1FE85A05" w14:textId="77777777" w:rsidTr="00617B3E">
        <w:tc>
          <w:tcPr>
            <w:tcW w:w="2013" w:type="dxa"/>
            <w:shd w:val="clear" w:color="auto" w:fill="auto"/>
            <w:tcMar>
              <w:top w:w="28" w:type="dxa"/>
              <w:left w:w="28" w:type="dxa"/>
              <w:bottom w:w="28" w:type="dxa"/>
              <w:right w:w="28" w:type="dxa"/>
            </w:tcMar>
          </w:tcPr>
          <w:p w14:paraId="42A8051F" w14:textId="77777777" w:rsidR="003B5845" w:rsidRPr="009F5D54" w:rsidRDefault="003B5845" w:rsidP="00617B3E">
            <w:pPr>
              <w:pStyle w:val="SmallStandard"/>
            </w:pPr>
            <w:r w:rsidRPr="009F5D54">
              <w:lastRenderedPageBreak/>
              <w:t>Sv</w:t>
            </w:r>
          </w:p>
        </w:tc>
        <w:tc>
          <w:tcPr>
            <w:tcW w:w="283" w:type="dxa"/>
            <w:shd w:val="clear" w:color="auto" w:fill="auto"/>
          </w:tcPr>
          <w:p w14:paraId="42D94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2AFAE8" w14:textId="77777777" w:rsidR="003B5845" w:rsidRPr="004A00BD" w:rsidRDefault="003B5845" w:rsidP="00617B3E">
            <w:pPr>
              <w:rPr>
                <w:sz w:val="22"/>
              </w:rPr>
            </w:pPr>
          </w:p>
        </w:tc>
      </w:tr>
      <w:tr w:rsidR="003B5845" w:rsidRPr="00CC6307" w14:paraId="0A3C2328" w14:textId="77777777" w:rsidTr="00617B3E">
        <w:tc>
          <w:tcPr>
            <w:tcW w:w="2013" w:type="dxa"/>
            <w:shd w:val="clear" w:color="auto" w:fill="auto"/>
            <w:tcMar>
              <w:top w:w="28" w:type="dxa"/>
              <w:left w:w="28" w:type="dxa"/>
              <w:bottom w:w="28" w:type="dxa"/>
              <w:right w:w="28" w:type="dxa"/>
            </w:tcMar>
          </w:tcPr>
          <w:p w14:paraId="2FD22D16" w14:textId="77777777" w:rsidR="003B5845" w:rsidRPr="009F5D54" w:rsidRDefault="003B5845" w:rsidP="00617B3E">
            <w:pPr>
              <w:pStyle w:val="SmallStandard"/>
            </w:pPr>
            <w:r w:rsidRPr="009F5D54">
              <w:t>Sw</w:t>
            </w:r>
          </w:p>
        </w:tc>
        <w:tc>
          <w:tcPr>
            <w:tcW w:w="283" w:type="dxa"/>
            <w:shd w:val="clear" w:color="auto" w:fill="auto"/>
          </w:tcPr>
          <w:p w14:paraId="2D1872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C3864" w14:textId="77777777" w:rsidR="003B5845" w:rsidRPr="004A00BD" w:rsidRDefault="003B5845" w:rsidP="00617B3E">
            <w:pPr>
              <w:rPr>
                <w:sz w:val="22"/>
              </w:rPr>
            </w:pPr>
          </w:p>
        </w:tc>
      </w:tr>
      <w:tr w:rsidR="003B5845" w:rsidRPr="00CC6307" w14:paraId="468DA190" w14:textId="77777777" w:rsidTr="00617B3E">
        <w:tc>
          <w:tcPr>
            <w:tcW w:w="2013" w:type="dxa"/>
            <w:shd w:val="clear" w:color="auto" w:fill="auto"/>
            <w:tcMar>
              <w:top w:w="28" w:type="dxa"/>
              <w:left w:w="28" w:type="dxa"/>
              <w:bottom w:w="28" w:type="dxa"/>
              <w:right w:w="28" w:type="dxa"/>
            </w:tcMar>
          </w:tcPr>
          <w:p w14:paraId="401D6C4E" w14:textId="77777777" w:rsidR="003B5845" w:rsidRPr="009F5D54" w:rsidRDefault="003B5845" w:rsidP="00617B3E">
            <w:pPr>
              <w:pStyle w:val="SmallStandard"/>
            </w:pPr>
            <w:r w:rsidRPr="009F5D54">
              <w:t>Ta</w:t>
            </w:r>
          </w:p>
        </w:tc>
        <w:tc>
          <w:tcPr>
            <w:tcW w:w="283" w:type="dxa"/>
            <w:shd w:val="clear" w:color="auto" w:fill="auto"/>
          </w:tcPr>
          <w:p w14:paraId="43D0BD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ACA2" w14:textId="77777777" w:rsidR="003B5845" w:rsidRPr="004A00BD" w:rsidRDefault="003B5845" w:rsidP="00617B3E">
            <w:pPr>
              <w:rPr>
                <w:sz w:val="22"/>
              </w:rPr>
            </w:pPr>
          </w:p>
        </w:tc>
      </w:tr>
      <w:tr w:rsidR="003B5845" w:rsidRPr="00CC6307" w14:paraId="6973212F" w14:textId="77777777" w:rsidTr="00617B3E">
        <w:tc>
          <w:tcPr>
            <w:tcW w:w="2013" w:type="dxa"/>
            <w:shd w:val="clear" w:color="auto" w:fill="auto"/>
            <w:tcMar>
              <w:top w:w="28" w:type="dxa"/>
              <w:left w:w="28" w:type="dxa"/>
              <w:bottom w:w="28" w:type="dxa"/>
              <w:right w:w="28" w:type="dxa"/>
            </w:tcMar>
          </w:tcPr>
          <w:p w14:paraId="427BDB91" w14:textId="77777777" w:rsidR="003B5845" w:rsidRPr="009F5D54" w:rsidRDefault="003B5845" w:rsidP="00617B3E">
            <w:pPr>
              <w:pStyle w:val="SmallStandard"/>
            </w:pPr>
            <w:r w:rsidRPr="009F5D54">
              <w:t>Te</w:t>
            </w:r>
          </w:p>
        </w:tc>
        <w:tc>
          <w:tcPr>
            <w:tcW w:w="283" w:type="dxa"/>
            <w:shd w:val="clear" w:color="auto" w:fill="auto"/>
          </w:tcPr>
          <w:p w14:paraId="24A323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9EF03D" w14:textId="77777777" w:rsidR="003B5845" w:rsidRPr="004A00BD" w:rsidRDefault="003B5845" w:rsidP="00617B3E">
            <w:pPr>
              <w:rPr>
                <w:sz w:val="22"/>
              </w:rPr>
            </w:pPr>
          </w:p>
        </w:tc>
      </w:tr>
      <w:tr w:rsidR="003B5845" w:rsidRPr="00CC6307" w14:paraId="616F0C10" w14:textId="77777777" w:rsidTr="00617B3E">
        <w:tc>
          <w:tcPr>
            <w:tcW w:w="2013" w:type="dxa"/>
            <w:shd w:val="clear" w:color="auto" w:fill="auto"/>
            <w:tcMar>
              <w:top w:w="28" w:type="dxa"/>
              <w:left w:w="28" w:type="dxa"/>
              <w:bottom w:w="28" w:type="dxa"/>
              <w:right w:w="28" w:type="dxa"/>
            </w:tcMar>
          </w:tcPr>
          <w:p w14:paraId="00CCFDCA" w14:textId="77777777" w:rsidR="003B5845" w:rsidRPr="009F5D54" w:rsidRDefault="003B5845" w:rsidP="00617B3E">
            <w:pPr>
              <w:pStyle w:val="SmallStandard"/>
            </w:pPr>
            <w:r w:rsidRPr="009F5D54">
              <w:t>Tg</w:t>
            </w:r>
          </w:p>
        </w:tc>
        <w:tc>
          <w:tcPr>
            <w:tcW w:w="283" w:type="dxa"/>
            <w:shd w:val="clear" w:color="auto" w:fill="auto"/>
          </w:tcPr>
          <w:p w14:paraId="5330EF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38EEE" w14:textId="77777777" w:rsidR="003B5845" w:rsidRPr="004A00BD" w:rsidRDefault="003B5845" w:rsidP="00617B3E">
            <w:pPr>
              <w:rPr>
                <w:sz w:val="22"/>
              </w:rPr>
            </w:pPr>
          </w:p>
        </w:tc>
      </w:tr>
      <w:tr w:rsidR="003B5845" w:rsidRPr="00CC6307" w14:paraId="1C60CA53" w14:textId="77777777" w:rsidTr="00617B3E">
        <w:tc>
          <w:tcPr>
            <w:tcW w:w="2013" w:type="dxa"/>
            <w:shd w:val="clear" w:color="auto" w:fill="auto"/>
            <w:tcMar>
              <w:top w:w="28" w:type="dxa"/>
              <w:left w:w="28" w:type="dxa"/>
              <w:bottom w:w="28" w:type="dxa"/>
              <w:right w:w="28" w:type="dxa"/>
            </w:tcMar>
          </w:tcPr>
          <w:p w14:paraId="7C2EA637" w14:textId="77777777" w:rsidR="003B5845" w:rsidRPr="009F5D54" w:rsidRDefault="003B5845" w:rsidP="00617B3E">
            <w:pPr>
              <w:pStyle w:val="SmallStandard"/>
            </w:pPr>
            <w:r w:rsidRPr="009F5D54">
              <w:t>Th</w:t>
            </w:r>
          </w:p>
        </w:tc>
        <w:tc>
          <w:tcPr>
            <w:tcW w:w="283" w:type="dxa"/>
            <w:shd w:val="clear" w:color="auto" w:fill="auto"/>
          </w:tcPr>
          <w:p w14:paraId="24AB7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B860A7" w14:textId="77777777" w:rsidR="003B5845" w:rsidRPr="004A00BD" w:rsidRDefault="003B5845" w:rsidP="00617B3E">
            <w:pPr>
              <w:rPr>
                <w:sz w:val="22"/>
              </w:rPr>
            </w:pPr>
          </w:p>
        </w:tc>
      </w:tr>
      <w:tr w:rsidR="003B5845" w:rsidRPr="00CC6307" w14:paraId="1E53FC2C" w14:textId="77777777" w:rsidTr="00617B3E">
        <w:tc>
          <w:tcPr>
            <w:tcW w:w="2013" w:type="dxa"/>
            <w:shd w:val="clear" w:color="auto" w:fill="auto"/>
            <w:tcMar>
              <w:top w:w="28" w:type="dxa"/>
              <w:left w:w="28" w:type="dxa"/>
              <w:bottom w:w="28" w:type="dxa"/>
              <w:right w:w="28" w:type="dxa"/>
            </w:tcMar>
          </w:tcPr>
          <w:p w14:paraId="483E9BF5" w14:textId="77777777" w:rsidR="003B5845" w:rsidRPr="009F5D54" w:rsidRDefault="003B5845" w:rsidP="00617B3E">
            <w:pPr>
              <w:pStyle w:val="SmallStandard"/>
            </w:pPr>
            <w:r w:rsidRPr="009F5D54">
              <w:t>Zi</w:t>
            </w:r>
          </w:p>
        </w:tc>
        <w:tc>
          <w:tcPr>
            <w:tcW w:w="283" w:type="dxa"/>
            <w:shd w:val="clear" w:color="auto" w:fill="auto"/>
          </w:tcPr>
          <w:p w14:paraId="24F1DC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A998B3" w14:textId="77777777" w:rsidR="003B5845" w:rsidRPr="004A00BD" w:rsidRDefault="003B5845" w:rsidP="00617B3E">
            <w:pPr>
              <w:rPr>
                <w:sz w:val="22"/>
              </w:rPr>
            </w:pPr>
          </w:p>
        </w:tc>
      </w:tr>
      <w:tr w:rsidR="003B5845" w:rsidRPr="00CC6307" w14:paraId="12A5BE1B" w14:textId="77777777" w:rsidTr="00617B3E">
        <w:tc>
          <w:tcPr>
            <w:tcW w:w="2013" w:type="dxa"/>
            <w:shd w:val="clear" w:color="auto" w:fill="auto"/>
            <w:tcMar>
              <w:top w:w="28" w:type="dxa"/>
              <w:left w:w="28" w:type="dxa"/>
              <w:bottom w:w="28" w:type="dxa"/>
              <w:right w:w="28" w:type="dxa"/>
            </w:tcMar>
          </w:tcPr>
          <w:p w14:paraId="16FDE241" w14:textId="77777777" w:rsidR="003B5845" w:rsidRPr="009F5D54" w:rsidRDefault="003B5845" w:rsidP="00617B3E">
            <w:pPr>
              <w:pStyle w:val="SmallStandard"/>
            </w:pPr>
            <w:r w:rsidRPr="009F5D54">
              <w:t>Tk</w:t>
            </w:r>
          </w:p>
        </w:tc>
        <w:tc>
          <w:tcPr>
            <w:tcW w:w="283" w:type="dxa"/>
            <w:shd w:val="clear" w:color="auto" w:fill="auto"/>
          </w:tcPr>
          <w:p w14:paraId="24DD88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DA66C7" w14:textId="77777777" w:rsidR="003B5845" w:rsidRPr="004A00BD" w:rsidRDefault="003B5845" w:rsidP="00617B3E">
            <w:pPr>
              <w:rPr>
                <w:sz w:val="22"/>
              </w:rPr>
            </w:pPr>
          </w:p>
        </w:tc>
      </w:tr>
      <w:tr w:rsidR="003B5845" w:rsidRPr="00CC6307" w14:paraId="6C1748C0" w14:textId="77777777" w:rsidTr="00617B3E">
        <w:tc>
          <w:tcPr>
            <w:tcW w:w="2013" w:type="dxa"/>
            <w:shd w:val="clear" w:color="auto" w:fill="auto"/>
            <w:tcMar>
              <w:top w:w="28" w:type="dxa"/>
              <w:left w:w="28" w:type="dxa"/>
              <w:bottom w:w="28" w:type="dxa"/>
              <w:right w:w="28" w:type="dxa"/>
            </w:tcMar>
          </w:tcPr>
          <w:p w14:paraId="7B7AD52A" w14:textId="77777777" w:rsidR="003B5845" w:rsidRPr="009F5D54" w:rsidRDefault="003B5845" w:rsidP="00617B3E">
            <w:pPr>
              <w:pStyle w:val="SmallStandard"/>
            </w:pPr>
            <w:r w:rsidRPr="009F5D54">
              <w:t>Tl</w:t>
            </w:r>
          </w:p>
        </w:tc>
        <w:tc>
          <w:tcPr>
            <w:tcW w:w="283" w:type="dxa"/>
            <w:shd w:val="clear" w:color="auto" w:fill="auto"/>
          </w:tcPr>
          <w:p w14:paraId="3250B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A70929" w14:textId="77777777" w:rsidR="003B5845" w:rsidRPr="004A00BD" w:rsidRDefault="003B5845" w:rsidP="00617B3E">
            <w:pPr>
              <w:rPr>
                <w:sz w:val="22"/>
              </w:rPr>
            </w:pPr>
          </w:p>
        </w:tc>
      </w:tr>
      <w:tr w:rsidR="003B5845" w:rsidRPr="00CC6307" w14:paraId="5B7206CB" w14:textId="77777777" w:rsidTr="00617B3E">
        <w:tc>
          <w:tcPr>
            <w:tcW w:w="2013" w:type="dxa"/>
            <w:shd w:val="clear" w:color="auto" w:fill="auto"/>
            <w:tcMar>
              <w:top w:w="28" w:type="dxa"/>
              <w:left w:w="28" w:type="dxa"/>
              <w:bottom w:w="28" w:type="dxa"/>
              <w:right w:w="28" w:type="dxa"/>
            </w:tcMar>
          </w:tcPr>
          <w:p w14:paraId="544EEC4E" w14:textId="77777777" w:rsidR="003B5845" w:rsidRPr="009F5D54" w:rsidRDefault="003B5845" w:rsidP="00617B3E">
            <w:pPr>
              <w:pStyle w:val="SmallStandard"/>
            </w:pPr>
            <w:r w:rsidRPr="009F5D54">
              <w:t>Tn</w:t>
            </w:r>
          </w:p>
        </w:tc>
        <w:tc>
          <w:tcPr>
            <w:tcW w:w="283" w:type="dxa"/>
            <w:shd w:val="clear" w:color="auto" w:fill="auto"/>
          </w:tcPr>
          <w:p w14:paraId="72CC3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7C4BBB" w14:textId="77777777" w:rsidR="003B5845" w:rsidRPr="004A00BD" w:rsidRDefault="003B5845" w:rsidP="00617B3E">
            <w:pPr>
              <w:rPr>
                <w:sz w:val="22"/>
              </w:rPr>
            </w:pPr>
          </w:p>
        </w:tc>
      </w:tr>
      <w:tr w:rsidR="003B5845" w:rsidRPr="00CC6307" w14:paraId="3593E245" w14:textId="77777777" w:rsidTr="00617B3E">
        <w:tc>
          <w:tcPr>
            <w:tcW w:w="2013" w:type="dxa"/>
            <w:shd w:val="clear" w:color="auto" w:fill="auto"/>
            <w:tcMar>
              <w:top w:w="28" w:type="dxa"/>
              <w:left w:w="28" w:type="dxa"/>
              <w:bottom w:w="28" w:type="dxa"/>
              <w:right w:w="28" w:type="dxa"/>
            </w:tcMar>
          </w:tcPr>
          <w:p w14:paraId="407B8CFC" w14:textId="77777777" w:rsidR="003B5845" w:rsidRPr="009F5D54" w:rsidRDefault="003B5845" w:rsidP="00617B3E">
            <w:pPr>
              <w:pStyle w:val="SmallStandard"/>
            </w:pPr>
            <w:r w:rsidRPr="009F5D54">
              <w:t>To</w:t>
            </w:r>
          </w:p>
        </w:tc>
        <w:tc>
          <w:tcPr>
            <w:tcW w:w="283" w:type="dxa"/>
            <w:shd w:val="clear" w:color="auto" w:fill="auto"/>
          </w:tcPr>
          <w:p w14:paraId="5EDC8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04495" w14:textId="77777777" w:rsidR="003B5845" w:rsidRPr="004A00BD" w:rsidRDefault="003B5845" w:rsidP="00617B3E">
            <w:pPr>
              <w:rPr>
                <w:sz w:val="22"/>
              </w:rPr>
            </w:pPr>
          </w:p>
        </w:tc>
      </w:tr>
      <w:tr w:rsidR="003B5845" w:rsidRPr="00CC6307" w14:paraId="737DEFA4" w14:textId="77777777" w:rsidTr="00617B3E">
        <w:tc>
          <w:tcPr>
            <w:tcW w:w="2013" w:type="dxa"/>
            <w:shd w:val="clear" w:color="auto" w:fill="auto"/>
            <w:tcMar>
              <w:top w:w="28" w:type="dxa"/>
              <w:left w:w="28" w:type="dxa"/>
              <w:bottom w:w="28" w:type="dxa"/>
              <w:right w:w="28" w:type="dxa"/>
            </w:tcMar>
          </w:tcPr>
          <w:p w14:paraId="055C3841" w14:textId="77777777" w:rsidR="003B5845" w:rsidRPr="009F5D54" w:rsidRDefault="003B5845" w:rsidP="00617B3E">
            <w:pPr>
              <w:pStyle w:val="SmallStandard"/>
            </w:pPr>
            <w:r w:rsidRPr="009F5D54">
              <w:t>Tr</w:t>
            </w:r>
          </w:p>
        </w:tc>
        <w:tc>
          <w:tcPr>
            <w:tcW w:w="283" w:type="dxa"/>
            <w:shd w:val="clear" w:color="auto" w:fill="auto"/>
          </w:tcPr>
          <w:p w14:paraId="3DE6B8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3A641" w14:textId="77777777" w:rsidR="003B5845" w:rsidRPr="004A00BD" w:rsidRDefault="003B5845" w:rsidP="00617B3E">
            <w:pPr>
              <w:rPr>
                <w:sz w:val="22"/>
              </w:rPr>
            </w:pPr>
          </w:p>
        </w:tc>
      </w:tr>
      <w:tr w:rsidR="003B5845" w:rsidRPr="00CC6307" w14:paraId="3BED8C5E" w14:textId="77777777" w:rsidTr="00617B3E">
        <w:tc>
          <w:tcPr>
            <w:tcW w:w="2013" w:type="dxa"/>
            <w:shd w:val="clear" w:color="auto" w:fill="auto"/>
            <w:tcMar>
              <w:top w:w="28" w:type="dxa"/>
              <w:left w:w="28" w:type="dxa"/>
              <w:bottom w:w="28" w:type="dxa"/>
              <w:right w:w="28" w:type="dxa"/>
            </w:tcMar>
          </w:tcPr>
          <w:p w14:paraId="415F5339" w14:textId="77777777" w:rsidR="003B5845" w:rsidRPr="009F5D54" w:rsidRDefault="003B5845" w:rsidP="00617B3E">
            <w:pPr>
              <w:pStyle w:val="SmallStandard"/>
            </w:pPr>
            <w:r w:rsidRPr="009F5D54">
              <w:t>Ts</w:t>
            </w:r>
          </w:p>
        </w:tc>
        <w:tc>
          <w:tcPr>
            <w:tcW w:w="283" w:type="dxa"/>
            <w:shd w:val="clear" w:color="auto" w:fill="auto"/>
          </w:tcPr>
          <w:p w14:paraId="01089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11B22F" w14:textId="77777777" w:rsidR="003B5845" w:rsidRPr="004A00BD" w:rsidRDefault="003B5845" w:rsidP="00617B3E">
            <w:pPr>
              <w:rPr>
                <w:sz w:val="22"/>
              </w:rPr>
            </w:pPr>
          </w:p>
        </w:tc>
      </w:tr>
      <w:tr w:rsidR="003B5845" w:rsidRPr="00CC6307" w14:paraId="7B457636" w14:textId="77777777" w:rsidTr="00617B3E">
        <w:tc>
          <w:tcPr>
            <w:tcW w:w="2013" w:type="dxa"/>
            <w:shd w:val="clear" w:color="auto" w:fill="auto"/>
            <w:tcMar>
              <w:top w:w="28" w:type="dxa"/>
              <w:left w:w="28" w:type="dxa"/>
              <w:bottom w:w="28" w:type="dxa"/>
              <w:right w:w="28" w:type="dxa"/>
            </w:tcMar>
          </w:tcPr>
          <w:p w14:paraId="232EC88B" w14:textId="77777777" w:rsidR="003B5845" w:rsidRPr="009F5D54" w:rsidRDefault="003B5845" w:rsidP="00617B3E">
            <w:pPr>
              <w:pStyle w:val="SmallStandard"/>
            </w:pPr>
            <w:r w:rsidRPr="009F5D54">
              <w:t>Tt</w:t>
            </w:r>
          </w:p>
        </w:tc>
        <w:tc>
          <w:tcPr>
            <w:tcW w:w="283" w:type="dxa"/>
            <w:shd w:val="clear" w:color="auto" w:fill="auto"/>
          </w:tcPr>
          <w:p w14:paraId="54D040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8788C" w14:textId="77777777" w:rsidR="003B5845" w:rsidRPr="004A00BD" w:rsidRDefault="003B5845" w:rsidP="00617B3E">
            <w:pPr>
              <w:rPr>
                <w:sz w:val="22"/>
              </w:rPr>
            </w:pPr>
          </w:p>
        </w:tc>
      </w:tr>
      <w:tr w:rsidR="003B5845" w:rsidRPr="00CC6307" w14:paraId="22AF5397" w14:textId="77777777" w:rsidTr="00617B3E">
        <w:tc>
          <w:tcPr>
            <w:tcW w:w="2013" w:type="dxa"/>
            <w:shd w:val="clear" w:color="auto" w:fill="auto"/>
            <w:tcMar>
              <w:top w:w="28" w:type="dxa"/>
              <w:left w:w="28" w:type="dxa"/>
              <w:bottom w:w="28" w:type="dxa"/>
              <w:right w:w="28" w:type="dxa"/>
            </w:tcMar>
          </w:tcPr>
          <w:p w14:paraId="32D4F047" w14:textId="77777777" w:rsidR="003B5845" w:rsidRPr="009F5D54" w:rsidRDefault="003B5845" w:rsidP="00617B3E">
            <w:pPr>
              <w:pStyle w:val="SmallStandard"/>
            </w:pPr>
            <w:r w:rsidRPr="009F5D54">
              <w:t>Tw</w:t>
            </w:r>
          </w:p>
        </w:tc>
        <w:tc>
          <w:tcPr>
            <w:tcW w:w="283" w:type="dxa"/>
            <w:shd w:val="clear" w:color="auto" w:fill="auto"/>
          </w:tcPr>
          <w:p w14:paraId="2E1294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DBDCB9" w14:textId="77777777" w:rsidR="003B5845" w:rsidRPr="004A00BD" w:rsidRDefault="003B5845" w:rsidP="00617B3E">
            <w:pPr>
              <w:rPr>
                <w:sz w:val="22"/>
              </w:rPr>
            </w:pPr>
          </w:p>
        </w:tc>
      </w:tr>
      <w:tr w:rsidR="003B5845" w:rsidRPr="00CC6307" w14:paraId="10D0E97B" w14:textId="77777777" w:rsidTr="00617B3E">
        <w:tc>
          <w:tcPr>
            <w:tcW w:w="2013" w:type="dxa"/>
            <w:shd w:val="clear" w:color="auto" w:fill="auto"/>
            <w:tcMar>
              <w:top w:w="28" w:type="dxa"/>
              <w:left w:w="28" w:type="dxa"/>
              <w:bottom w:w="28" w:type="dxa"/>
              <w:right w:w="28" w:type="dxa"/>
            </w:tcMar>
          </w:tcPr>
          <w:p w14:paraId="3B268C0A" w14:textId="77777777" w:rsidR="003B5845" w:rsidRPr="009F5D54" w:rsidRDefault="003B5845" w:rsidP="00617B3E">
            <w:pPr>
              <w:pStyle w:val="SmallStandard"/>
            </w:pPr>
            <w:r w:rsidRPr="009F5D54">
              <w:t>Ug</w:t>
            </w:r>
          </w:p>
        </w:tc>
        <w:tc>
          <w:tcPr>
            <w:tcW w:w="283" w:type="dxa"/>
            <w:shd w:val="clear" w:color="auto" w:fill="auto"/>
          </w:tcPr>
          <w:p w14:paraId="50D740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A613A" w14:textId="77777777" w:rsidR="003B5845" w:rsidRPr="004A00BD" w:rsidRDefault="003B5845" w:rsidP="00617B3E">
            <w:pPr>
              <w:rPr>
                <w:sz w:val="22"/>
              </w:rPr>
            </w:pPr>
          </w:p>
        </w:tc>
      </w:tr>
      <w:tr w:rsidR="003B5845" w:rsidRPr="00CC6307" w14:paraId="419B786F" w14:textId="77777777" w:rsidTr="00617B3E">
        <w:tc>
          <w:tcPr>
            <w:tcW w:w="2013" w:type="dxa"/>
            <w:shd w:val="clear" w:color="auto" w:fill="auto"/>
            <w:tcMar>
              <w:top w:w="28" w:type="dxa"/>
              <w:left w:w="28" w:type="dxa"/>
              <w:bottom w:w="28" w:type="dxa"/>
              <w:right w:w="28" w:type="dxa"/>
            </w:tcMar>
          </w:tcPr>
          <w:p w14:paraId="3999CD74" w14:textId="77777777" w:rsidR="003B5845" w:rsidRPr="009F5D54" w:rsidRDefault="003B5845" w:rsidP="00617B3E">
            <w:pPr>
              <w:pStyle w:val="SmallStandard"/>
            </w:pPr>
            <w:r w:rsidRPr="009F5D54">
              <w:t>Uk</w:t>
            </w:r>
          </w:p>
        </w:tc>
        <w:tc>
          <w:tcPr>
            <w:tcW w:w="283" w:type="dxa"/>
            <w:shd w:val="clear" w:color="auto" w:fill="auto"/>
          </w:tcPr>
          <w:p w14:paraId="5C6BB6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4CEFE2" w14:textId="77777777" w:rsidR="003B5845" w:rsidRPr="004A00BD" w:rsidRDefault="003B5845" w:rsidP="00617B3E">
            <w:pPr>
              <w:rPr>
                <w:sz w:val="22"/>
              </w:rPr>
            </w:pPr>
          </w:p>
        </w:tc>
      </w:tr>
      <w:tr w:rsidR="003B5845" w:rsidRPr="00CC6307" w14:paraId="4EA7E84F" w14:textId="77777777" w:rsidTr="00617B3E">
        <w:tc>
          <w:tcPr>
            <w:tcW w:w="2013" w:type="dxa"/>
            <w:shd w:val="clear" w:color="auto" w:fill="auto"/>
            <w:tcMar>
              <w:top w:w="28" w:type="dxa"/>
              <w:left w:w="28" w:type="dxa"/>
              <w:bottom w:w="28" w:type="dxa"/>
              <w:right w:w="28" w:type="dxa"/>
            </w:tcMar>
          </w:tcPr>
          <w:p w14:paraId="0468112C" w14:textId="77777777" w:rsidR="003B5845" w:rsidRPr="009F5D54" w:rsidRDefault="003B5845" w:rsidP="00617B3E">
            <w:pPr>
              <w:pStyle w:val="SmallStandard"/>
            </w:pPr>
            <w:r w:rsidRPr="009F5D54">
              <w:t>Ur</w:t>
            </w:r>
          </w:p>
        </w:tc>
        <w:tc>
          <w:tcPr>
            <w:tcW w:w="283" w:type="dxa"/>
            <w:shd w:val="clear" w:color="auto" w:fill="auto"/>
          </w:tcPr>
          <w:p w14:paraId="276766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4D839" w14:textId="77777777" w:rsidR="003B5845" w:rsidRPr="004A00BD" w:rsidRDefault="003B5845" w:rsidP="00617B3E">
            <w:pPr>
              <w:rPr>
                <w:sz w:val="22"/>
              </w:rPr>
            </w:pPr>
          </w:p>
        </w:tc>
      </w:tr>
      <w:tr w:rsidR="003B5845" w:rsidRPr="00CC6307" w14:paraId="693FC600" w14:textId="77777777" w:rsidTr="00617B3E">
        <w:tc>
          <w:tcPr>
            <w:tcW w:w="2013" w:type="dxa"/>
            <w:shd w:val="clear" w:color="auto" w:fill="auto"/>
            <w:tcMar>
              <w:top w:w="28" w:type="dxa"/>
              <w:left w:w="28" w:type="dxa"/>
              <w:bottom w:w="28" w:type="dxa"/>
              <w:right w:w="28" w:type="dxa"/>
            </w:tcMar>
          </w:tcPr>
          <w:p w14:paraId="1A88043B" w14:textId="77777777" w:rsidR="003B5845" w:rsidRPr="009F5D54" w:rsidRDefault="003B5845" w:rsidP="00617B3E">
            <w:pPr>
              <w:pStyle w:val="SmallStandard"/>
            </w:pPr>
            <w:r w:rsidRPr="009F5D54">
              <w:t>Uz</w:t>
            </w:r>
          </w:p>
        </w:tc>
        <w:tc>
          <w:tcPr>
            <w:tcW w:w="283" w:type="dxa"/>
            <w:shd w:val="clear" w:color="auto" w:fill="auto"/>
          </w:tcPr>
          <w:p w14:paraId="6F1703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31A2B" w14:textId="77777777" w:rsidR="003B5845" w:rsidRPr="004A00BD" w:rsidRDefault="003B5845" w:rsidP="00617B3E">
            <w:pPr>
              <w:rPr>
                <w:sz w:val="22"/>
              </w:rPr>
            </w:pPr>
          </w:p>
        </w:tc>
      </w:tr>
      <w:tr w:rsidR="003B5845" w:rsidRPr="00CC6307" w14:paraId="1FF85E1A" w14:textId="77777777" w:rsidTr="00617B3E">
        <w:tc>
          <w:tcPr>
            <w:tcW w:w="2013" w:type="dxa"/>
            <w:shd w:val="clear" w:color="auto" w:fill="auto"/>
            <w:tcMar>
              <w:top w:w="28" w:type="dxa"/>
              <w:left w:w="28" w:type="dxa"/>
              <w:bottom w:w="28" w:type="dxa"/>
              <w:right w:w="28" w:type="dxa"/>
            </w:tcMar>
          </w:tcPr>
          <w:p w14:paraId="4E9BDACC" w14:textId="77777777" w:rsidR="003B5845" w:rsidRPr="009F5D54" w:rsidRDefault="003B5845" w:rsidP="00617B3E">
            <w:pPr>
              <w:pStyle w:val="SmallStandard"/>
            </w:pPr>
            <w:r w:rsidRPr="009F5D54">
              <w:t>Vi</w:t>
            </w:r>
          </w:p>
        </w:tc>
        <w:tc>
          <w:tcPr>
            <w:tcW w:w="283" w:type="dxa"/>
            <w:shd w:val="clear" w:color="auto" w:fill="auto"/>
          </w:tcPr>
          <w:p w14:paraId="4C2594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ADD605" w14:textId="77777777" w:rsidR="003B5845" w:rsidRPr="004A00BD" w:rsidRDefault="003B5845" w:rsidP="00617B3E">
            <w:pPr>
              <w:rPr>
                <w:sz w:val="22"/>
              </w:rPr>
            </w:pPr>
          </w:p>
        </w:tc>
      </w:tr>
      <w:tr w:rsidR="003B5845" w:rsidRPr="00CC6307" w14:paraId="6860D097" w14:textId="77777777" w:rsidTr="00617B3E">
        <w:tc>
          <w:tcPr>
            <w:tcW w:w="2013" w:type="dxa"/>
            <w:shd w:val="clear" w:color="auto" w:fill="auto"/>
            <w:tcMar>
              <w:top w:w="28" w:type="dxa"/>
              <w:left w:w="28" w:type="dxa"/>
              <w:bottom w:w="28" w:type="dxa"/>
              <w:right w:w="28" w:type="dxa"/>
            </w:tcMar>
          </w:tcPr>
          <w:p w14:paraId="163ECE95" w14:textId="77777777" w:rsidR="003B5845" w:rsidRPr="009F5D54" w:rsidRDefault="003B5845" w:rsidP="00617B3E">
            <w:pPr>
              <w:pStyle w:val="SmallStandard"/>
            </w:pPr>
            <w:r w:rsidRPr="009F5D54">
              <w:t>Vo</w:t>
            </w:r>
          </w:p>
        </w:tc>
        <w:tc>
          <w:tcPr>
            <w:tcW w:w="283" w:type="dxa"/>
            <w:shd w:val="clear" w:color="auto" w:fill="auto"/>
          </w:tcPr>
          <w:p w14:paraId="0287F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9D2352" w14:textId="77777777" w:rsidR="003B5845" w:rsidRPr="004A00BD" w:rsidRDefault="003B5845" w:rsidP="00617B3E">
            <w:pPr>
              <w:rPr>
                <w:sz w:val="22"/>
              </w:rPr>
            </w:pPr>
          </w:p>
        </w:tc>
      </w:tr>
      <w:tr w:rsidR="003B5845" w:rsidRPr="00CC6307" w14:paraId="085105F2" w14:textId="77777777" w:rsidTr="00617B3E">
        <w:tc>
          <w:tcPr>
            <w:tcW w:w="2013" w:type="dxa"/>
            <w:shd w:val="clear" w:color="auto" w:fill="auto"/>
            <w:tcMar>
              <w:top w:w="28" w:type="dxa"/>
              <w:left w:w="28" w:type="dxa"/>
              <w:bottom w:w="28" w:type="dxa"/>
              <w:right w:w="28" w:type="dxa"/>
            </w:tcMar>
          </w:tcPr>
          <w:p w14:paraId="652F0C7E" w14:textId="77777777" w:rsidR="003B5845" w:rsidRPr="009F5D54" w:rsidRDefault="003B5845" w:rsidP="00617B3E">
            <w:pPr>
              <w:pStyle w:val="SmallStandard"/>
            </w:pPr>
            <w:r w:rsidRPr="009F5D54">
              <w:t>Wo</w:t>
            </w:r>
          </w:p>
        </w:tc>
        <w:tc>
          <w:tcPr>
            <w:tcW w:w="283" w:type="dxa"/>
            <w:shd w:val="clear" w:color="auto" w:fill="auto"/>
          </w:tcPr>
          <w:p w14:paraId="58FF1D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114A02" w14:textId="77777777" w:rsidR="003B5845" w:rsidRPr="004A00BD" w:rsidRDefault="003B5845" w:rsidP="00617B3E">
            <w:pPr>
              <w:rPr>
                <w:sz w:val="22"/>
              </w:rPr>
            </w:pPr>
          </w:p>
        </w:tc>
      </w:tr>
      <w:tr w:rsidR="003B5845" w:rsidRPr="00CC6307" w14:paraId="0F91322A" w14:textId="77777777" w:rsidTr="00617B3E">
        <w:tc>
          <w:tcPr>
            <w:tcW w:w="2013" w:type="dxa"/>
            <w:shd w:val="clear" w:color="auto" w:fill="auto"/>
            <w:tcMar>
              <w:top w:w="28" w:type="dxa"/>
              <w:left w:w="28" w:type="dxa"/>
              <w:bottom w:w="28" w:type="dxa"/>
              <w:right w:w="28" w:type="dxa"/>
            </w:tcMar>
          </w:tcPr>
          <w:p w14:paraId="275DD8E0" w14:textId="77777777" w:rsidR="003B5845" w:rsidRPr="009F5D54" w:rsidRDefault="003B5845" w:rsidP="00617B3E">
            <w:pPr>
              <w:pStyle w:val="SmallStandard"/>
            </w:pPr>
            <w:r w:rsidRPr="009F5D54">
              <w:t>Xh</w:t>
            </w:r>
          </w:p>
        </w:tc>
        <w:tc>
          <w:tcPr>
            <w:tcW w:w="283" w:type="dxa"/>
            <w:shd w:val="clear" w:color="auto" w:fill="auto"/>
          </w:tcPr>
          <w:p w14:paraId="5655D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87B756" w14:textId="77777777" w:rsidR="003B5845" w:rsidRPr="004A00BD" w:rsidRDefault="003B5845" w:rsidP="00617B3E">
            <w:pPr>
              <w:rPr>
                <w:sz w:val="22"/>
              </w:rPr>
            </w:pPr>
          </w:p>
        </w:tc>
      </w:tr>
      <w:tr w:rsidR="003B5845" w:rsidRPr="00CC6307" w14:paraId="3CF114C4" w14:textId="77777777" w:rsidTr="00617B3E">
        <w:tc>
          <w:tcPr>
            <w:tcW w:w="2013" w:type="dxa"/>
            <w:shd w:val="clear" w:color="auto" w:fill="auto"/>
            <w:tcMar>
              <w:top w:w="28" w:type="dxa"/>
              <w:left w:w="28" w:type="dxa"/>
              <w:bottom w:w="28" w:type="dxa"/>
              <w:right w:w="28" w:type="dxa"/>
            </w:tcMar>
          </w:tcPr>
          <w:p w14:paraId="503E3984" w14:textId="77777777" w:rsidR="003B5845" w:rsidRPr="009F5D54" w:rsidRDefault="003B5845" w:rsidP="00617B3E">
            <w:pPr>
              <w:pStyle w:val="SmallStandard"/>
            </w:pPr>
            <w:r w:rsidRPr="009F5D54">
              <w:t>Yi</w:t>
            </w:r>
          </w:p>
        </w:tc>
        <w:tc>
          <w:tcPr>
            <w:tcW w:w="283" w:type="dxa"/>
            <w:shd w:val="clear" w:color="auto" w:fill="auto"/>
          </w:tcPr>
          <w:p w14:paraId="7E3168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95FBFE" w14:textId="77777777" w:rsidR="003B5845" w:rsidRPr="004A00BD" w:rsidRDefault="003B5845" w:rsidP="00617B3E">
            <w:pPr>
              <w:rPr>
                <w:sz w:val="22"/>
              </w:rPr>
            </w:pPr>
          </w:p>
        </w:tc>
      </w:tr>
      <w:tr w:rsidR="003B5845" w:rsidRPr="00CC6307" w14:paraId="4BF3AEF9" w14:textId="77777777" w:rsidTr="00617B3E">
        <w:tc>
          <w:tcPr>
            <w:tcW w:w="2013" w:type="dxa"/>
            <w:shd w:val="clear" w:color="auto" w:fill="auto"/>
            <w:tcMar>
              <w:top w:w="28" w:type="dxa"/>
              <w:left w:w="28" w:type="dxa"/>
              <w:bottom w:w="28" w:type="dxa"/>
              <w:right w:w="28" w:type="dxa"/>
            </w:tcMar>
          </w:tcPr>
          <w:p w14:paraId="07B686B6" w14:textId="77777777" w:rsidR="003B5845" w:rsidRPr="009F5D54" w:rsidRDefault="003B5845" w:rsidP="00617B3E">
            <w:pPr>
              <w:pStyle w:val="SmallStandard"/>
            </w:pPr>
            <w:r w:rsidRPr="009F5D54">
              <w:t>Yo</w:t>
            </w:r>
          </w:p>
        </w:tc>
        <w:tc>
          <w:tcPr>
            <w:tcW w:w="283" w:type="dxa"/>
            <w:shd w:val="clear" w:color="auto" w:fill="auto"/>
          </w:tcPr>
          <w:p w14:paraId="005AAF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1E3568" w14:textId="77777777" w:rsidR="003B5845" w:rsidRPr="004A00BD" w:rsidRDefault="003B5845" w:rsidP="00617B3E">
            <w:pPr>
              <w:rPr>
                <w:sz w:val="22"/>
              </w:rPr>
            </w:pPr>
          </w:p>
        </w:tc>
      </w:tr>
      <w:tr w:rsidR="003B5845" w:rsidRPr="00CC6307" w14:paraId="61211E51" w14:textId="77777777" w:rsidTr="00617B3E">
        <w:tc>
          <w:tcPr>
            <w:tcW w:w="2013" w:type="dxa"/>
            <w:shd w:val="clear" w:color="auto" w:fill="auto"/>
            <w:tcMar>
              <w:top w:w="28" w:type="dxa"/>
              <w:left w:w="28" w:type="dxa"/>
              <w:bottom w:w="28" w:type="dxa"/>
              <w:right w:w="28" w:type="dxa"/>
            </w:tcMar>
          </w:tcPr>
          <w:p w14:paraId="5E8C66AA" w14:textId="77777777" w:rsidR="003B5845" w:rsidRPr="009F5D54" w:rsidRDefault="003B5845" w:rsidP="00617B3E">
            <w:pPr>
              <w:pStyle w:val="SmallStandard"/>
            </w:pPr>
            <w:r w:rsidRPr="009F5D54">
              <w:t>Za</w:t>
            </w:r>
          </w:p>
        </w:tc>
        <w:tc>
          <w:tcPr>
            <w:tcW w:w="283" w:type="dxa"/>
            <w:shd w:val="clear" w:color="auto" w:fill="auto"/>
          </w:tcPr>
          <w:p w14:paraId="4B4B6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96D41" w14:textId="77777777" w:rsidR="003B5845" w:rsidRPr="004A00BD" w:rsidRDefault="003B5845" w:rsidP="00617B3E">
            <w:pPr>
              <w:rPr>
                <w:sz w:val="22"/>
              </w:rPr>
            </w:pPr>
          </w:p>
        </w:tc>
      </w:tr>
      <w:tr w:rsidR="003B5845" w:rsidRPr="00CC6307" w14:paraId="2B5FF21B" w14:textId="77777777" w:rsidTr="00617B3E">
        <w:tc>
          <w:tcPr>
            <w:tcW w:w="2013" w:type="dxa"/>
            <w:shd w:val="clear" w:color="auto" w:fill="auto"/>
            <w:tcMar>
              <w:top w:w="28" w:type="dxa"/>
              <w:left w:w="28" w:type="dxa"/>
              <w:bottom w:w="28" w:type="dxa"/>
              <w:right w:w="28" w:type="dxa"/>
            </w:tcMar>
          </w:tcPr>
          <w:p w14:paraId="4E95031C" w14:textId="77777777" w:rsidR="003B5845" w:rsidRPr="009F5D54" w:rsidRDefault="003B5845" w:rsidP="00617B3E">
            <w:pPr>
              <w:pStyle w:val="SmallStandard"/>
            </w:pPr>
            <w:r w:rsidRPr="009F5D54">
              <w:t>Zh</w:t>
            </w:r>
          </w:p>
        </w:tc>
        <w:tc>
          <w:tcPr>
            <w:tcW w:w="283" w:type="dxa"/>
            <w:shd w:val="clear" w:color="auto" w:fill="auto"/>
          </w:tcPr>
          <w:p w14:paraId="45A522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25FCCB" w14:textId="77777777" w:rsidR="003B5845" w:rsidRPr="004A00BD" w:rsidRDefault="003B5845" w:rsidP="00617B3E">
            <w:pPr>
              <w:jc w:val="left"/>
              <w:rPr>
                <w:sz w:val="22"/>
              </w:rPr>
            </w:pPr>
            <w:r w:rsidRPr="004A00BD">
              <w:rPr>
                <w:sz w:val="16"/>
                <w:szCs w:val="16"/>
              </w:rPr>
              <w:t>Chinese</w:t>
            </w:r>
          </w:p>
        </w:tc>
      </w:tr>
      <w:tr w:rsidR="003B5845" w:rsidRPr="00CC6307" w14:paraId="649B3281" w14:textId="77777777" w:rsidTr="00617B3E">
        <w:tc>
          <w:tcPr>
            <w:tcW w:w="2013" w:type="dxa"/>
            <w:shd w:val="clear" w:color="auto" w:fill="auto"/>
            <w:tcMar>
              <w:top w:w="28" w:type="dxa"/>
              <w:left w:w="28" w:type="dxa"/>
              <w:bottom w:w="28" w:type="dxa"/>
              <w:right w:w="28" w:type="dxa"/>
            </w:tcMar>
          </w:tcPr>
          <w:p w14:paraId="1AD7C11D" w14:textId="77777777" w:rsidR="003B5845" w:rsidRPr="009F5D54" w:rsidRDefault="003B5845" w:rsidP="00617B3E">
            <w:pPr>
              <w:pStyle w:val="SmallStandard"/>
            </w:pPr>
            <w:r w:rsidRPr="009F5D54">
              <w:t>Zu</w:t>
            </w:r>
          </w:p>
        </w:tc>
        <w:tc>
          <w:tcPr>
            <w:tcW w:w="283" w:type="dxa"/>
            <w:shd w:val="clear" w:color="auto" w:fill="auto"/>
          </w:tcPr>
          <w:p w14:paraId="62183E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11E56C" w14:textId="77777777" w:rsidR="003B5845" w:rsidRPr="004A00BD" w:rsidRDefault="003B5845" w:rsidP="00617B3E">
            <w:pPr>
              <w:jc w:val="left"/>
              <w:rPr>
                <w:sz w:val="22"/>
              </w:rPr>
            </w:pPr>
            <w:r w:rsidRPr="004A00BD">
              <w:rPr>
                <w:sz w:val="16"/>
                <w:szCs w:val="16"/>
              </w:rPr>
              <w:t>Zulu</w:t>
            </w:r>
          </w:p>
        </w:tc>
      </w:tr>
    </w:tbl>
    <w:p w14:paraId="30ED69A3" w14:textId="77777777" w:rsidR="003B5845" w:rsidRDefault="003B5845" w:rsidP="003B5845">
      <w:pPr>
        <w:pStyle w:val="SmallStandard"/>
      </w:pPr>
    </w:p>
    <w:p w14:paraId="1EFA65D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038" w:name="_af06b0d86889d5f273c6f0182addd307"/>
      <w:r w:rsidRPr="005254F8">
        <w:rPr>
          <w:lang w:val="en-GB"/>
        </w:rPr>
        <w:t>LocalizedTypedStringType</w:t>
      </w:r>
      <w:bookmarkEnd w:id="1038"/>
    </w:p>
    <w:p w14:paraId="072191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DA5480" w14:textId="77777777" w:rsidTr="00617B3E">
        <w:tc>
          <w:tcPr>
            <w:tcW w:w="2013" w:type="dxa"/>
            <w:shd w:val="clear" w:color="auto" w:fill="auto"/>
            <w:tcMar>
              <w:top w:w="28" w:type="dxa"/>
              <w:left w:w="28" w:type="dxa"/>
              <w:bottom w:w="28" w:type="dxa"/>
              <w:right w:w="28" w:type="dxa"/>
            </w:tcMar>
          </w:tcPr>
          <w:p w14:paraId="2DD76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4847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8E894B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F0EFD6" w14:textId="77777777" w:rsidTr="00617B3E">
        <w:tc>
          <w:tcPr>
            <w:tcW w:w="2013" w:type="dxa"/>
            <w:shd w:val="clear" w:color="auto" w:fill="auto"/>
            <w:tcMar>
              <w:top w:w="28" w:type="dxa"/>
              <w:left w:w="28" w:type="dxa"/>
              <w:bottom w:w="28" w:type="dxa"/>
              <w:right w:w="28" w:type="dxa"/>
            </w:tcMar>
          </w:tcPr>
          <w:p w14:paraId="0D9EA8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BE4C1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79C7C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0C178CF" w14:textId="77777777" w:rsidTr="00617B3E">
        <w:tc>
          <w:tcPr>
            <w:tcW w:w="2013" w:type="dxa"/>
            <w:shd w:val="clear" w:color="auto" w:fill="auto"/>
            <w:tcMar>
              <w:top w:w="28" w:type="dxa"/>
              <w:left w:w="28" w:type="dxa"/>
              <w:bottom w:w="28" w:type="dxa"/>
              <w:right w:w="28" w:type="dxa"/>
            </w:tcMar>
          </w:tcPr>
          <w:p w14:paraId="412DAB7A" w14:textId="77777777" w:rsidR="003B5845" w:rsidRPr="009F5D54" w:rsidRDefault="003B5845" w:rsidP="00617B3E">
            <w:pPr>
              <w:pStyle w:val="SmallStandard"/>
            </w:pPr>
            <w:r w:rsidRPr="009F5D54">
              <w:t>Title</w:t>
            </w:r>
          </w:p>
        </w:tc>
        <w:tc>
          <w:tcPr>
            <w:tcW w:w="283" w:type="dxa"/>
            <w:shd w:val="clear" w:color="auto" w:fill="auto"/>
          </w:tcPr>
          <w:p w14:paraId="10182C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7AB6BF" w14:textId="77777777" w:rsidR="003B5845" w:rsidRPr="004A00BD" w:rsidRDefault="003B5845" w:rsidP="00617B3E">
            <w:pPr>
              <w:jc w:val="left"/>
              <w:rPr>
                <w:sz w:val="22"/>
                <w:lang w:val="en-GB"/>
              </w:rPr>
            </w:pPr>
            <w:r w:rsidRPr="004A00BD">
              <w:rPr>
                <w:sz w:val="16"/>
                <w:szCs w:val="16"/>
                <w:lang w:val="en-GB"/>
              </w:rPr>
              <w:t>The LocalizedTypedString represents a Title in accordance to ISO 7200.</w:t>
            </w:r>
          </w:p>
        </w:tc>
      </w:tr>
      <w:tr w:rsidR="003B5845" w:rsidRPr="004A00BD" w14:paraId="33638B3D" w14:textId="77777777" w:rsidTr="00617B3E">
        <w:tc>
          <w:tcPr>
            <w:tcW w:w="2013" w:type="dxa"/>
            <w:shd w:val="clear" w:color="auto" w:fill="auto"/>
            <w:tcMar>
              <w:top w:w="28" w:type="dxa"/>
              <w:left w:w="28" w:type="dxa"/>
              <w:bottom w:w="28" w:type="dxa"/>
              <w:right w:w="28" w:type="dxa"/>
            </w:tcMar>
          </w:tcPr>
          <w:p w14:paraId="39445240" w14:textId="77777777" w:rsidR="003B5845" w:rsidRPr="009F5D54" w:rsidRDefault="003B5845" w:rsidP="00617B3E">
            <w:pPr>
              <w:pStyle w:val="SmallStandard"/>
            </w:pPr>
            <w:r w:rsidRPr="009F5D54">
              <w:t>SupplementaryTitle</w:t>
            </w:r>
          </w:p>
        </w:tc>
        <w:tc>
          <w:tcPr>
            <w:tcW w:w="283" w:type="dxa"/>
            <w:shd w:val="clear" w:color="auto" w:fill="auto"/>
          </w:tcPr>
          <w:p w14:paraId="0D142B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E14D69" w14:textId="77777777" w:rsidR="003B5845" w:rsidRPr="004A00BD" w:rsidRDefault="003B5845" w:rsidP="00617B3E">
            <w:pPr>
              <w:jc w:val="left"/>
              <w:rPr>
                <w:sz w:val="22"/>
                <w:lang w:val="en-GB"/>
              </w:rPr>
            </w:pPr>
            <w:r w:rsidRPr="004A00BD">
              <w:rPr>
                <w:sz w:val="16"/>
                <w:szCs w:val="16"/>
                <w:lang w:val="en-GB"/>
              </w:rPr>
              <w:t>The LocalizedTypedString represents a SupplementaryTitle in accordance to ISO 7200.</w:t>
            </w:r>
          </w:p>
        </w:tc>
      </w:tr>
    </w:tbl>
    <w:p w14:paraId="0CE171B0" w14:textId="77777777" w:rsidR="003B5845" w:rsidRDefault="003B5845" w:rsidP="003B5845">
      <w:pPr>
        <w:pStyle w:val="SmallStandard"/>
      </w:pPr>
    </w:p>
    <w:p w14:paraId="3FD32E3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39" w:name="_69b310acfaa1f4a68d7f563b1b089a22"/>
      <w:r w:rsidRPr="005254F8">
        <w:rPr>
          <w:lang w:val="en-GB"/>
        </w:rPr>
        <w:t>PartNature</w:t>
      </w:r>
      <w:bookmarkEnd w:id="1039"/>
    </w:p>
    <w:p w14:paraId="23A03C63" w14:textId="77777777" w:rsidR="003B5845" w:rsidRPr="00A518C2" w:rsidRDefault="003B5845" w:rsidP="003B5845">
      <w:pPr>
        <w:rPr>
          <w:lang w:val="en-GB"/>
        </w:rPr>
      </w:pPr>
      <w:r w:rsidRPr="00A518C2">
        <w:rPr>
          <w:i/>
          <w:iCs/>
          <w:sz w:val="18"/>
          <w:szCs w:val="18"/>
          <w:lang w:val="en-GB"/>
        </w:rPr>
        <w:t>OpenEnumeration</w:t>
      </w:r>
      <w:r w:rsidRPr="00A518C2">
        <w:rPr>
          <w:sz w:val="18"/>
          <w:szCs w:val="18"/>
          <w:lang w:val="en-GB"/>
        </w:rPr>
        <w:t xml:space="preserve"> that defines the nature of a </w:t>
      </w:r>
      <w:r w:rsidRPr="00A518C2">
        <w:rPr>
          <w:i/>
          <w:iCs/>
          <w:sz w:val="18"/>
          <w:szCs w:val="18"/>
          <w:lang w:val="en-GB"/>
        </w:rPr>
        <w:t>PartVersion</w:t>
      </w:r>
      <w:r w:rsidRPr="00A518C2">
        <w:rPr>
          <w:sz w:val="18"/>
          <w:szCs w:val="18"/>
          <w:lang w:val="en-GB"/>
        </w:rPr>
        <w:t xml:space="preserve">. The nature specifies how the </w:t>
      </w:r>
      <w:r w:rsidRPr="00A518C2">
        <w:rPr>
          <w:i/>
          <w:iCs/>
          <w:sz w:val="18"/>
          <w:szCs w:val="18"/>
          <w:lang w:val="en-GB"/>
        </w:rPr>
        <w:t xml:space="preserve">PartVersion </w:t>
      </w:r>
      <w:r w:rsidRPr="00A518C2">
        <w:rPr>
          <w:sz w:val="18"/>
          <w:szCs w:val="18"/>
          <w:lang w:val="en-GB"/>
        </w:rPr>
        <w:t xml:space="preserve">can be used in the different processes or the significance of the </w:t>
      </w:r>
      <w:r w:rsidRPr="00A518C2">
        <w:rPr>
          <w:i/>
          <w:iCs/>
          <w:sz w:val="18"/>
          <w:szCs w:val="18"/>
          <w:lang w:val="en-GB"/>
        </w:rPr>
        <w:t>PartVersion</w:t>
      </w:r>
      <w:r w:rsidRPr="00A518C2">
        <w:rPr>
          <w:sz w:val="18"/>
          <w:szCs w:val="18"/>
          <w:lang w:val="en-GB"/>
        </w:rPr>
        <w:t xml:space="preserve"> in the process.</w:t>
      </w:r>
    </w:p>
    <w:p w14:paraId="55395D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2AE5EB" w14:textId="77777777" w:rsidTr="00617B3E">
        <w:tc>
          <w:tcPr>
            <w:tcW w:w="2013" w:type="dxa"/>
            <w:shd w:val="clear" w:color="auto" w:fill="auto"/>
            <w:tcMar>
              <w:top w:w="28" w:type="dxa"/>
              <w:left w:w="28" w:type="dxa"/>
              <w:bottom w:w="28" w:type="dxa"/>
              <w:right w:w="28" w:type="dxa"/>
            </w:tcMar>
          </w:tcPr>
          <w:p w14:paraId="14D752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97372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7C36F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7247DA6" w14:textId="77777777" w:rsidTr="00617B3E">
        <w:tc>
          <w:tcPr>
            <w:tcW w:w="2013" w:type="dxa"/>
            <w:shd w:val="clear" w:color="auto" w:fill="auto"/>
            <w:tcMar>
              <w:top w:w="28" w:type="dxa"/>
              <w:left w:w="28" w:type="dxa"/>
              <w:bottom w:w="28" w:type="dxa"/>
              <w:right w:w="28" w:type="dxa"/>
            </w:tcMar>
          </w:tcPr>
          <w:p w14:paraId="5F86D60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2CDA1C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C379C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28B707D" w14:textId="77777777" w:rsidTr="00617B3E">
        <w:tc>
          <w:tcPr>
            <w:tcW w:w="2013" w:type="dxa"/>
            <w:shd w:val="clear" w:color="auto" w:fill="auto"/>
            <w:tcMar>
              <w:top w:w="28" w:type="dxa"/>
              <w:left w:w="28" w:type="dxa"/>
              <w:bottom w:w="28" w:type="dxa"/>
              <w:right w:w="28" w:type="dxa"/>
            </w:tcMar>
          </w:tcPr>
          <w:p w14:paraId="3DF50A6B" w14:textId="77777777" w:rsidR="003B5845" w:rsidRPr="009F5D54" w:rsidRDefault="003B5845" w:rsidP="00617B3E">
            <w:pPr>
              <w:pStyle w:val="SmallStandard"/>
            </w:pPr>
            <w:r w:rsidRPr="009F5D54">
              <w:t>Preliminary</w:t>
            </w:r>
          </w:p>
        </w:tc>
        <w:tc>
          <w:tcPr>
            <w:tcW w:w="283" w:type="dxa"/>
            <w:shd w:val="clear" w:color="auto" w:fill="auto"/>
          </w:tcPr>
          <w:p w14:paraId="7C9D7E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15F602" w14:textId="77777777" w:rsidR="003B5845" w:rsidRPr="004A00BD" w:rsidRDefault="003B5845" w:rsidP="00617B3E">
            <w:pPr>
              <w:jc w:val="left"/>
              <w:rPr>
                <w:sz w:val="22"/>
                <w:lang w:val="en-GB"/>
              </w:rPr>
            </w:pPr>
            <w:r w:rsidRPr="004A00BD">
              <w:rPr>
                <w:i/>
                <w:iCs/>
                <w:sz w:val="16"/>
                <w:szCs w:val="16"/>
                <w:lang w:val="en-GB"/>
              </w:rPr>
              <w:t>Preliminary</w:t>
            </w:r>
            <w:r w:rsidRPr="004A00BD">
              <w:rPr>
                <w:sz w:val="16"/>
                <w:szCs w:val="16"/>
                <w:lang w:val="en-GB"/>
              </w:rPr>
              <w:t xml:space="preserve"> </w:t>
            </w:r>
            <w:r w:rsidRPr="004A00BD">
              <w:rPr>
                <w:i/>
                <w:iCs/>
                <w:sz w:val="16"/>
                <w:szCs w:val="16"/>
                <w:lang w:val="en-GB"/>
              </w:rPr>
              <w:t>PartVersion</w:t>
            </w:r>
            <w:r w:rsidRPr="004A00BD">
              <w:rPr>
                <w:sz w:val="16"/>
                <w:szCs w:val="16"/>
                <w:lang w:val="en-GB"/>
              </w:rPr>
              <w:t xml:space="preserve"> represent part numbers which are used as place holders for parts that are not yet developed, or which are representing prototype parts that are not allowed in serial production.</w:t>
            </w:r>
          </w:p>
        </w:tc>
      </w:tr>
      <w:tr w:rsidR="003B5845" w:rsidRPr="004A00BD" w14:paraId="5C42E17B" w14:textId="77777777" w:rsidTr="00617B3E">
        <w:tc>
          <w:tcPr>
            <w:tcW w:w="2013" w:type="dxa"/>
            <w:shd w:val="clear" w:color="auto" w:fill="auto"/>
            <w:tcMar>
              <w:top w:w="28" w:type="dxa"/>
              <w:left w:w="28" w:type="dxa"/>
              <w:bottom w:w="28" w:type="dxa"/>
              <w:right w:w="28" w:type="dxa"/>
            </w:tcMar>
          </w:tcPr>
          <w:p w14:paraId="3A672302" w14:textId="77777777" w:rsidR="003B5845" w:rsidRPr="009F5D54" w:rsidRDefault="003B5845" w:rsidP="00617B3E">
            <w:pPr>
              <w:pStyle w:val="SmallStandard"/>
            </w:pPr>
            <w:r w:rsidRPr="009F5D54">
              <w:t>Productive</w:t>
            </w:r>
          </w:p>
        </w:tc>
        <w:tc>
          <w:tcPr>
            <w:tcW w:w="283" w:type="dxa"/>
            <w:shd w:val="clear" w:color="auto" w:fill="auto"/>
          </w:tcPr>
          <w:p w14:paraId="21B6D5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73B17" w14:textId="77777777" w:rsidR="003B5845" w:rsidRPr="004A00BD" w:rsidRDefault="003B5845" w:rsidP="00617B3E">
            <w:pPr>
              <w:jc w:val="left"/>
              <w:rPr>
                <w:sz w:val="22"/>
                <w:lang w:val="en-GB"/>
              </w:rPr>
            </w:pPr>
            <w:r w:rsidRPr="004A00BD">
              <w:rPr>
                <w:i/>
                <w:iCs/>
                <w:sz w:val="16"/>
                <w:szCs w:val="16"/>
                <w:lang w:val="en-GB"/>
              </w:rPr>
              <w:t>Productive</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regular part numbers that are used in serial production.</w:t>
            </w:r>
          </w:p>
        </w:tc>
      </w:tr>
      <w:tr w:rsidR="003B5845" w:rsidRPr="004A00BD" w14:paraId="3D06C67B" w14:textId="77777777" w:rsidTr="00617B3E">
        <w:tc>
          <w:tcPr>
            <w:tcW w:w="2013" w:type="dxa"/>
            <w:shd w:val="clear" w:color="auto" w:fill="auto"/>
            <w:tcMar>
              <w:top w:w="28" w:type="dxa"/>
              <w:left w:w="28" w:type="dxa"/>
              <w:bottom w:w="28" w:type="dxa"/>
              <w:right w:w="28" w:type="dxa"/>
            </w:tcMar>
          </w:tcPr>
          <w:p w14:paraId="0CD11CE7" w14:textId="77777777" w:rsidR="003B5845" w:rsidRPr="009F5D54" w:rsidRDefault="003B5845" w:rsidP="00617B3E">
            <w:pPr>
              <w:pStyle w:val="SmallStandard"/>
            </w:pPr>
            <w:r w:rsidRPr="009F5D54">
              <w:t>CustomerOrder</w:t>
            </w:r>
          </w:p>
        </w:tc>
        <w:tc>
          <w:tcPr>
            <w:tcW w:w="283" w:type="dxa"/>
            <w:shd w:val="clear" w:color="auto" w:fill="auto"/>
          </w:tcPr>
          <w:p w14:paraId="4D4E8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D0DEF8" w14:textId="77777777" w:rsidR="003B5845" w:rsidRPr="004A00BD" w:rsidRDefault="003B5845" w:rsidP="00617B3E">
            <w:pPr>
              <w:jc w:val="left"/>
              <w:rPr>
                <w:sz w:val="22"/>
                <w:lang w:val="en-GB"/>
              </w:rPr>
            </w:pPr>
            <w:r w:rsidRPr="004A00BD">
              <w:rPr>
                <w:i/>
                <w:iCs/>
                <w:sz w:val="16"/>
                <w:szCs w:val="16"/>
                <w:lang w:val="en-GB"/>
              </w:rPr>
              <w:t>CustomerOrder</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part numbers that are </w:t>
            </w:r>
            <w:r w:rsidRPr="004A00BD">
              <w:rPr>
                <w:sz w:val="16"/>
                <w:szCs w:val="16"/>
                <w:u w:val="single"/>
                <w:lang w:val="en-GB"/>
              </w:rPr>
              <w:t xml:space="preserve">not </w:t>
            </w:r>
            <w:r w:rsidRPr="004A00BD">
              <w:rPr>
                <w:sz w:val="16"/>
                <w:szCs w:val="16"/>
                <w:lang w:val="en-GB"/>
              </w:rPr>
              <w:t>regularly used in serial production. They are only used to fulfil special customer orders (e.g. an adapter connector for equipment of a special purpose vehicle).</w:t>
            </w:r>
          </w:p>
        </w:tc>
      </w:tr>
    </w:tbl>
    <w:p w14:paraId="47F93639" w14:textId="77777777" w:rsidR="003B5845" w:rsidRDefault="003B5845" w:rsidP="003B5845">
      <w:pPr>
        <w:pStyle w:val="SmallStandard"/>
      </w:pPr>
    </w:p>
    <w:p w14:paraId="3EA204D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0" w:name="_9e0c297ca2f4e684849a1d96501791ad"/>
      <w:r w:rsidRPr="005254F8">
        <w:rPr>
          <w:lang w:val="en-GB"/>
        </w:rPr>
        <w:t>PrimaryPartType</w:t>
      </w:r>
      <w:bookmarkEnd w:id="1040"/>
    </w:p>
    <w:p w14:paraId="68A1A285" w14:textId="77777777" w:rsidR="003B5845" w:rsidRPr="00A518C2" w:rsidRDefault="003B5845" w:rsidP="003B5845">
      <w:pPr>
        <w:rPr>
          <w:lang w:val="en-GB"/>
        </w:rPr>
      </w:pPr>
      <w:r w:rsidRPr="00A518C2">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1BE4BB69" w14:textId="77777777" w:rsidR="003B5845" w:rsidRPr="00A518C2" w:rsidRDefault="003B5845" w:rsidP="003B5845">
      <w:pPr>
        <w:rPr>
          <w:lang w:val="en-GB"/>
        </w:rPr>
      </w:pPr>
      <w:r w:rsidRPr="00A518C2">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30F65E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F64CC8" w14:textId="77777777" w:rsidTr="00617B3E">
        <w:tc>
          <w:tcPr>
            <w:tcW w:w="2013" w:type="dxa"/>
            <w:shd w:val="clear" w:color="auto" w:fill="auto"/>
            <w:tcMar>
              <w:top w:w="28" w:type="dxa"/>
              <w:left w:w="28" w:type="dxa"/>
              <w:bottom w:w="28" w:type="dxa"/>
              <w:right w:w="28" w:type="dxa"/>
            </w:tcMar>
          </w:tcPr>
          <w:p w14:paraId="7698CB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C13AB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44EC67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7FB155" w14:textId="77777777" w:rsidTr="00617B3E">
        <w:tc>
          <w:tcPr>
            <w:tcW w:w="2013" w:type="dxa"/>
            <w:shd w:val="clear" w:color="auto" w:fill="auto"/>
            <w:tcMar>
              <w:top w:w="28" w:type="dxa"/>
              <w:left w:w="28" w:type="dxa"/>
              <w:bottom w:w="28" w:type="dxa"/>
              <w:right w:w="28" w:type="dxa"/>
            </w:tcMar>
          </w:tcPr>
          <w:p w14:paraId="3C46BC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AAC5F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279D8D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E5CAD7" w14:textId="77777777" w:rsidTr="00617B3E">
        <w:tc>
          <w:tcPr>
            <w:tcW w:w="2013" w:type="dxa"/>
            <w:shd w:val="clear" w:color="auto" w:fill="auto"/>
            <w:tcMar>
              <w:top w:w="28" w:type="dxa"/>
              <w:left w:w="28" w:type="dxa"/>
              <w:bottom w:w="28" w:type="dxa"/>
              <w:right w:w="28" w:type="dxa"/>
            </w:tcMar>
          </w:tcPr>
          <w:p w14:paraId="48C2BBF8" w14:textId="77777777" w:rsidR="003B5845" w:rsidRPr="009F5D54" w:rsidRDefault="003B5845" w:rsidP="00617B3E">
            <w:pPr>
              <w:pStyle w:val="SmallStandard"/>
            </w:pPr>
            <w:r w:rsidRPr="009F5D54">
              <w:t>Antenna</w:t>
            </w:r>
          </w:p>
        </w:tc>
        <w:tc>
          <w:tcPr>
            <w:tcW w:w="283" w:type="dxa"/>
            <w:shd w:val="clear" w:color="auto" w:fill="auto"/>
          </w:tcPr>
          <w:p w14:paraId="71B1F0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5C14F" w14:textId="77777777" w:rsidR="003B5845" w:rsidRPr="004A00BD" w:rsidRDefault="003B5845" w:rsidP="00617B3E">
            <w:pPr>
              <w:rPr>
                <w:sz w:val="22"/>
              </w:rPr>
            </w:pPr>
          </w:p>
        </w:tc>
      </w:tr>
      <w:tr w:rsidR="003B5845" w:rsidRPr="00CC6307" w14:paraId="67455913" w14:textId="77777777" w:rsidTr="00617B3E">
        <w:tc>
          <w:tcPr>
            <w:tcW w:w="2013" w:type="dxa"/>
            <w:shd w:val="clear" w:color="auto" w:fill="auto"/>
            <w:tcMar>
              <w:top w:w="28" w:type="dxa"/>
              <w:left w:w="28" w:type="dxa"/>
              <w:bottom w:w="28" w:type="dxa"/>
              <w:right w:w="28" w:type="dxa"/>
            </w:tcMar>
          </w:tcPr>
          <w:p w14:paraId="10A37D77" w14:textId="77777777" w:rsidR="003B5845" w:rsidRPr="009F5D54" w:rsidRDefault="003B5845" w:rsidP="00617B3E">
            <w:pPr>
              <w:pStyle w:val="SmallStandard"/>
            </w:pPr>
            <w:r w:rsidRPr="009F5D54">
              <w:t>Battery</w:t>
            </w:r>
          </w:p>
        </w:tc>
        <w:tc>
          <w:tcPr>
            <w:tcW w:w="283" w:type="dxa"/>
            <w:shd w:val="clear" w:color="auto" w:fill="auto"/>
          </w:tcPr>
          <w:p w14:paraId="6B10E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40C800" w14:textId="77777777" w:rsidR="003B5845" w:rsidRPr="004A00BD" w:rsidRDefault="003B5845" w:rsidP="00617B3E">
            <w:pPr>
              <w:rPr>
                <w:sz w:val="22"/>
              </w:rPr>
            </w:pPr>
          </w:p>
        </w:tc>
      </w:tr>
      <w:tr w:rsidR="003B5845" w:rsidRPr="00CC6307" w14:paraId="5E582400" w14:textId="77777777" w:rsidTr="00617B3E">
        <w:tc>
          <w:tcPr>
            <w:tcW w:w="2013" w:type="dxa"/>
            <w:shd w:val="clear" w:color="auto" w:fill="auto"/>
            <w:tcMar>
              <w:top w:w="28" w:type="dxa"/>
              <w:left w:w="28" w:type="dxa"/>
              <w:bottom w:w="28" w:type="dxa"/>
              <w:right w:w="28" w:type="dxa"/>
            </w:tcMar>
          </w:tcPr>
          <w:p w14:paraId="6A772D21" w14:textId="77777777" w:rsidR="003B5845" w:rsidRPr="009F5D54" w:rsidRDefault="003B5845" w:rsidP="00617B3E">
            <w:pPr>
              <w:pStyle w:val="SmallStandard"/>
            </w:pPr>
            <w:r w:rsidRPr="009F5D54">
              <w:t>BoltMountedFixing</w:t>
            </w:r>
          </w:p>
        </w:tc>
        <w:tc>
          <w:tcPr>
            <w:tcW w:w="283" w:type="dxa"/>
            <w:shd w:val="clear" w:color="auto" w:fill="auto"/>
          </w:tcPr>
          <w:p w14:paraId="790B4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5C6CB" w14:textId="77777777" w:rsidR="003B5845" w:rsidRPr="004A00BD" w:rsidRDefault="003B5845" w:rsidP="00617B3E">
            <w:pPr>
              <w:rPr>
                <w:sz w:val="22"/>
              </w:rPr>
            </w:pPr>
          </w:p>
        </w:tc>
      </w:tr>
      <w:tr w:rsidR="003B5845" w:rsidRPr="00CC6307" w14:paraId="0E2BA948" w14:textId="77777777" w:rsidTr="00617B3E">
        <w:tc>
          <w:tcPr>
            <w:tcW w:w="2013" w:type="dxa"/>
            <w:shd w:val="clear" w:color="auto" w:fill="auto"/>
            <w:tcMar>
              <w:top w:w="28" w:type="dxa"/>
              <w:left w:w="28" w:type="dxa"/>
              <w:bottom w:w="28" w:type="dxa"/>
              <w:right w:w="28" w:type="dxa"/>
            </w:tcMar>
          </w:tcPr>
          <w:p w14:paraId="7669EE10" w14:textId="77777777" w:rsidR="003B5845" w:rsidRPr="009F5D54" w:rsidRDefault="003B5845" w:rsidP="00617B3E">
            <w:pPr>
              <w:pStyle w:val="SmallStandard"/>
            </w:pPr>
            <w:r w:rsidRPr="009F5D54">
              <w:lastRenderedPageBreak/>
              <w:t>BoltTerminal</w:t>
            </w:r>
          </w:p>
        </w:tc>
        <w:tc>
          <w:tcPr>
            <w:tcW w:w="283" w:type="dxa"/>
            <w:shd w:val="clear" w:color="auto" w:fill="auto"/>
          </w:tcPr>
          <w:p w14:paraId="58DEC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D4436D" w14:textId="77777777" w:rsidR="003B5845" w:rsidRPr="004A00BD" w:rsidRDefault="003B5845" w:rsidP="00617B3E">
            <w:pPr>
              <w:rPr>
                <w:sz w:val="22"/>
              </w:rPr>
            </w:pPr>
          </w:p>
        </w:tc>
      </w:tr>
      <w:tr w:rsidR="003B5845" w:rsidRPr="00CC6307" w14:paraId="451B52B8" w14:textId="77777777" w:rsidTr="00617B3E">
        <w:tc>
          <w:tcPr>
            <w:tcW w:w="2013" w:type="dxa"/>
            <w:shd w:val="clear" w:color="auto" w:fill="auto"/>
            <w:tcMar>
              <w:top w:w="28" w:type="dxa"/>
              <w:left w:w="28" w:type="dxa"/>
              <w:bottom w:w="28" w:type="dxa"/>
              <w:right w:w="28" w:type="dxa"/>
            </w:tcMar>
          </w:tcPr>
          <w:p w14:paraId="3C09EC39" w14:textId="77777777" w:rsidR="003B5845" w:rsidRPr="009F5D54" w:rsidRDefault="003B5845" w:rsidP="00617B3E">
            <w:pPr>
              <w:pStyle w:val="SmallStandard"/>
            </w:pPr>
            <w:r w:rsidRPr="009F5D54">
              <w:t>CableDuct</w:t>
            </w:r>
          </w:p>
        </w:tc>
        <w:tc>
          <w:tcPr>
            <w:tcW w:w="283" w:type="dxa"/>
            <w:shd w:val="clear" w:color="auto" w:fill="auto"/>
          </w:tcPr>
          <w:p w14:paraId="63B821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FC0A13" w14:textId="77777777" w:rsidR="003B5845" w:rsidRPr="004A00BD" w:rsidRDefault="003B5845" w:rsidP="00617B3E">
            <w:pPr>
              <w:rPr>
                <w:sz w:val="22"/>
              </w:rPr>
            </w:pPr>
          </w:p>
        </w:tc>
      </w:tr>
      <w:tr w:rsidR="003B5845" w:rsidRPr="00CC6307" w14:paraId="1E8638DB" w14:textId="77777777" w:rsidTr="00617B3E">
        <w:tc>
          <w:tcPr>
            <w:tcW w:w="2013" w:type="dxa"/>
            <w:shd w:val="clear" w:color="auto" w:fill="auto"/>
            <w:tcMar>
              <w:top w:w="28" w:type="dxa"/>
              <w:left w:w="28" w:type="dxa"/>
              <w:bottom w:w="28" w:type="dxa"/>
              <w:right w:w="28" w:type="dxa"/>
            </w:tcMar>
          </w:tcPr>
          <w:p w14:paraId="44413230" w14:textId="77777777" w:rsidR="003B5845" w:rsidRPr="009F5D54" w:rsidRDefault="003B5845" w:rsidP="00617B3E">
            <w:pPr>
              <w:pStyle w:val="SmallStandard"/>
            </w:pPr>
            <w:r w:rsidRPr="009F5D54">
              <w:t>CableTie</w:t>
            </w:r>
          </w:p>
        </w:tc>
        <w:tc>
          <w:tcPr>
            <w:tcW w:w="283" w:type="dxa"/>
            <w:shd w:val="clear" w:color="auto" w:fill="auto"/>
          </w:tcPr>
          <w:p w14:paraId="142F31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7DDD5" w14:textId="77777777" w:rsidR="003B5845" w:rsidRPr="004A00BD" w:rsidRDefault="003B5845" w:rsidP="00617B3E">
            <w:pPr>
              <w:rPr>
                <w:sz w:val="22"/>
              </w:rPr>
            </w:pPr>
          </w:p>
        </w:tc>
      </w:tr>
      <w:tr w:rsidR="003B5845" w:rsidRPr="00CC6307" w14:paraId="59FD2360" w14:textId="77777777" w:rsidTr="00617B3E">
        <w:tc>
          <w:tcPr>
            <w:tcW w:w="2013" w:type="dxa"/>
            <w:shd w:val="clear" w:color="auto" w:fill="auto"/>
            <w:tcMar>
              <w:top w:w="28" w:type="dxa"/>
              <w:left w:w="28" w:type="dxa"/>
              <w:bottom w:w="28" w:type="dxa"/>
              <w:right w:w="28" w:type="dxa"/>
            </w:tcMar>
          </w:tcPr>
          <w:p w14:paraId="1E3FE26E" w14:textId="77777777" w:rsidR="003B5845" w:rsidRPr="009F5D54" w:rsidRDefault="003B5845" w:rsidP="00617B3E">
            <w:pPr>
              <w:pStyle w:val="SmallStandard"/>
            </w:pPr>
            <w:r w:rsidRPr="009F5D54">
              <w:t>Capacitor</w:t>
            </w:r>
          </w:p>
        </w:tc>
        <w:tc>
          <w:tcPr>
            <w:tcW w:w="283" w:type="dxa"/>
            <w:shd w:val="clear" w:color="auto" w:fill="auto"/>
          </w:tcPr>
          <w:p w14:paraId="13DE6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AD8611" w14:textId="77777777" w:rsidR="003B5845" w:rsidRPr="004A00BD" w:rsidRDefault="003B5845" w:rsidP="00617B3E">
            <w:pPr>
              <w:rPr>
                <w:sz w:val="22"/>
              </w:rPr>
            </w:pPr>
          </w:p>
        </w:tc>
      </w:tr>
      <w:tr w:rsidR="003B5845" w:rsidRPr="00CC6307" w14:paraId="1C4BB89C" w14:textId="77777777" w:rsidTr="00617B3E">
        <w:tc>
          <w:tcPr>
            <w:tcW w:w="2013" w:type="dxa"/>
            <w:shd w:val="clear" w:color="auto" w:fill="auto"/>
            <w:tcMar>
              <w:top w:w="28" w:type="dxa"/>
              <w:left w:w="28" w:type="dxa"/>
              <w:bottom w:w="28" w:type="dxa"/>
              <w:right w:w="28" w:type="dxa"/>
            </w:tcMar>
          </w:tcPr>
          <w:p w14:paraId="5F42F49D" w14:textId="77777777" w:rsidR="003B5845" w:rsidRPr="009F5D54" w:rsidRDefault="003B5845" w:rsidP="00617B3E">
            <w:pPr>
              <w:pStyle w:val="SmallStandard"/>
            </w:pPr>
            <w:r w:rsidRPr="009F5D54">
              <w:t>CavityAccessory</w:t>
            </w:r>
          </w:p>
        </w:tc>
        <w:tc>
          <w:tcPr>
            <w:tcW w:w="283" w:type="dxa"/>
            <w:shd w:val="clear" w:color="auto" w:fill="auto"/>
          </w:tcPr>
          <w:p w14:paraId="26AF03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9F93F" w14:textId="77777777" w:rsidR="003B5845" w:rsidRPr="004A00BD" w:rsidRDefault="003B5845" w:rsidP="00617B3E">
            <w:pPr>
              <w:rPr>
                <w:sz w:val="22"/>
              </w:rPr>
            </w:pPr>
          </w:p>
        </w:tc>
      </w:tr>
      <w:tr w:rsidR="003B5845" w:rsidRPr="00CC6307" w14:paraId="02DFBF80" w14:textId="77777777" w:rsidTr="00617B3E">
        <w:tc>
          <w:tcPr>
            <w:tcW w:w="2013" w:type="dxa"/>
            <w:shd w:val="clear" w:color="auto" w:fill="auto"/>
            <w:tcMar>
              <w:top w:w="28" w:type="dxa"/>
              <w:left w:w="28" w:type="dxa"/>
              <w:bottom w:w="28" w:type="dxa"/>
              <w:right w:w="28" w:type="dxa"/>
            </w:tcMar>
          </w:tcPr>
          <w:p w14:paraId="1FF60088" w14:textId="77777777" w:rsidR="003B5845" w:rsidRPr="009F5D54" w:rsidRDefault="003B5845" w:rsidP="00617B3E">
            <w:pPr>
              <w:pStyle w:val="SmallStandard"/>
            </w:pPr>
            <w:r w:rsidRPr="009F5D54">
              <w:t>CavityPlug</w:t>
            </w:r>
          </w:p>
        </w:tc>
        <w:tc>
          <w:tcPr>
            <w:tcW w:w="283" w:type="dxa"/>
            <w:shd w:val="clear" w:color="auto" w:fill="auto"/>
          </w:tcPr>
          <w:p w14:paraId="3B7F1C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6D86F9" w14:textId="77777777" w:rsidR="003B5845" w:rsidRPr="004A00BD" w:rsidRDefault="003B5845" w:rsidP="00617B3E">
            <w:pPr>
              <w:rPr>
                <w:sz w:val="22"/>
              </w:rPr>
            </w:pPr>
          </w:p>
        </w:tc>
      </w:tr>
      <w:tr w:rsidR="003B5845" w:rsidRPr="00CC6307" w14:paraId="4A1679E7" w14:textId="77777777" w:rsidTr="00617B3E">
        <w:tc>
          <w:tcPr>
            <w:tcW w:w="2013" w:type="dxa"/>
            <w:shd w:val="clear" w:color="auto" w:fill="auto"/>
            <w:tcMar>
              <w:top w:w="28" w:type="dxa"/>
              <w:left w:w="28" w:type="dxa"/>
              <w:bottom w:w="28" w:type="dxa"/>
              <w:right w:w="28" w:type="dxa"/>
            </w:tcMar>
          </w:tcPr>
          <w:p w14:paraId="5CC23816" w14:textId="77777777" w:rsidR="003B5845" w:rsidRPr="009F5D54" w:rsidRDefault="003B5845" w:rsidP="00617B3E">
            <w:pPr>
              <w:pStyle w:val="SmallStandard"/>
            </w:pPr>
            <w:r w:rsidRPr="009F5D54">
              <w:t>CavitySeal</w:t>
            </w:r>
          </w:p>
        </w:tc>
        <w:tc>
          <w:tcPr>
            <w:tcW w:w="283" w:type="dxa"/>
            <w:shd w:val="clear" w:color="auto" w:fill="auto"/>
          </w:tcPr>
          <w:p w14:paraId="21EE92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8038F8" w14:textId="77777777" w:rsidR="003B5845" w:rsidRPr="004A00BD" w:rsidRDefault="003B5845" w:rsidP="00617B3E">
            <w:pPr>
              <w:rPr>
                <w:sz w:val="22"/>
              </w:rPr>
            </w:pPr>
          </w:p>
        </w:tc>
      </w:tr>
      <w:tr w:rsidR="003B5845" w:rsidRPr="00CC6307" w14:paraId="5443096B" w14:textId="77777777" w:rsidTr="00617B3E">
        <w:tc>
          <w:tcPr>
            <w:tcW w:w="2013" w:type="dxa"/>
            <w:shd w:val="clear" w:color="auto" w:fill="auto"/>
            <w:tcMar>
              <w:top w:w="28" w:type="dxa"/>
              <w:left w:w="28" w:type="dxa"/>
              <w:bottom w:w="28" w:type="dxa"/>
              <w:right w:w="28" w:type="dxa"/>
            </w:tcMar>
          </w:tcPr>
          <w:p w14:paraId="5B4F7DC4" w14:textId="77777777" w:rsidR="003B5845" w:rsidRPr="009F5D54" w:rsidRDefault="003B5845" w:rsidP="00617B3E">
            <w:pPr>
              <w:pStyle w:val="SmallStandard"/>
            </w:pPr>
            <w:r w:rsidRPr="009F5D54">
              <w:t>ConnectorHousing</w:t>
            </w:r>
          </w:p>
        </w:tc>
        <w:tc>
          <w:tcPr>
            <w:tcW w:w="283" w:type="dxa"/>
            <w:shd w:val="clear" w:color="auto" w:fill="auto"/>
          </w:tcPr>
          <w:p w14:paraId="1398A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A105F" w14:textId="77777777" w:rsidR="003B5845" w:rsidRPr="004A00BD" w:rsidRDefault="003B5845" w:rsidP="00617B3E">
            <w:pPr>
              <w:rPr>
                <w:sz w:val="22"/>
              </w:rPr>
            </w:pPr>
          </w:p>
        </w:tc>
      </w:tr>
      <w:tr w:rsidR="003B5845" w:rsidRPr="00CC6307" w14:paraId="5BEA4CDD" w14:textId="77777777" w:rsidTr="00617B3E">
        <w:tc>
          <w:tcPr>
            <w:tcW w:w="2013" w:type="dxa"/>
            <w:shd w:val="clear" w:color="auto" w:fill="auto"/>
            <w:tcMar>
              <w:top w:w="28" w:type="dxa"/>
              <w:left w:w="28" w:type="dxa"/>
              <w:bottom w:w="28" w:type="dxa"/>
              <w:right w:w="28" w:type="dxa"/>
            </w:tcMar>
          </w:tcPr>
          <w:p w14:paraId="2ACD1FD8" w14:textId="77777777" w:rsidR="003B5845" w:rsidRPr="009F5D54" w:rsidRDefault="003B5845" w:rsidP="00617B3E">
            <w:pPr>
              <w:pStyle w:val="SmallStandard"/>
            </w:pPr>
            <w:r w:rsidRPr="009F5D54">
              <w:t>ConnectorHousingCap</w:t>
            </w:r>
          </w:p>
        </w:tc>
        <w:tc>
          <w:tcPr>
            <w:tcW w:w="283" w:type="dxa"/>
            <w:shd w:val="clear" w:color="auto" w:fill="auto"/>
          </w:tcPr>
          <w:p w14:paraId="1A4B70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22AA40" w14:textId="77777777" w:rsidR="003B5845" w:rsidRPr="004A00BD" w:rsidRDefault="003B5845" w:rsidP="00617B3E">
            <w:pPr>
              <w:rPr>
                <w:sz w:val="22"/>
              </w:rPr>
            </w:pPr>
          </w:p>
        </w:tc>
      </w:tr>
      <w:tr w:rsidR="003B5845" w:rsidRPr="00CC6307" w14:paraId="6397AC68" w14:textId="77777777" w:rsidTr="00617B3E">
        <w:tc>
          <w:tcPr>
            <w:tcW w:w="2013" w:type="dxa"/>
            <w:shd w:val="clear" w:color="auto" w:fill="auto"/>
            <w:tcMar>
              <w:top w:w="28" w:type="dxa"/>
              <w:left w:w="28" w:type="dxa"/>
              <w:bottom w:w="28" w:type="dxa"/>
              <w:right w:w="28" w:type="dxa"/>
            </w:tcMar>
          </w:tcPr>
          <w:p w14:paraId="46939E8A" w14:textId="77777777" w:rsidR="003B5845" w:rsidRPr="009F5D54" w:rsidRDefault="003B5845" w:rsidP="00617B3E">
            <w:pPr>
              <w:pStyle w:val="SmallStandard"/>
            </w:pPr>
            <w:r w:rsidRPr="009F5D54">
              <w:t>CorrugatedPipe</w:t>
            </w:r>
          </w:p>
        </w:tc>
        <w:tc>
          <w:tcPr>
            <w:tcW w:w="283" w:type="dxa"/>
            <w:shd w:val="clear" w:color="auto" w:fill="auto"/>
          </w:tcPr>
          <w:p w14:paraId="2835EF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2AF8CD" w14:textId="77777777" w:rsidR="003B5845" w:rsidRPr="004A00BD" w:rsidRDefault="003B5845" w:rsidP="00617B3E">
            <w:pPr>
              <w:rPr>
                <w:sz w:val="22"/>
              </w:rPr>
            </w:pPr>
          </w:p>
        </w:tc>
      </w:tr>
      <w:tr w:rsidR="003B5845" w:rsidRPr="00CC6307" w14:paraId="20441858" w14:textId="77777777" w:rsidTr="00617B3E">
        <w:tc>
          <w:tcPr>
            <w:tcW w:w="2013" w:type="dxa"/>
            <w:shd w:val="clear" w:color="auto" w:fill="auto"/>
            <w:tcMar>
              <w:top w:w="28" w:type="dxa"/>
              <w:left w:w="28" w:type="dxa"/>
              <w:bottom w:w="28" w:type="dxa"/>
              <w:right w:w="28" w:type="dxa"/>
            </w:tcMar>
          </w:tcPr>
          <w:p w14:paraId="4CBE0D1D" w14:textId="77777777" w:rsidR="003B5845" w:rsidRPr="009F5D54" w:rsidRDefault="003B5845" w:rsidP="00617B3E">
            <w:pPr>
              <w:pStyle w:val="SmallStandard"/>
            </w:pPr>
            <w:r w:rsidRPr="009F5D54">
              <w:t>Diode</w:t>
            </w:r>
          </w:p>
        </w:tc>
        <w:tc>
          <w:tcPr>
            <w:tcW w:w="283" w:type="dxa"/>
            <w:shd w:val="clear" w:color="auto" w:fill="auto"/>
          </w:tcPr>
          <w:p w14:paraId="3209EA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AD4D7" w14:textId="77777777" w:rsidR="003B5845" w:rsidRPr="004A00BD" w:rsidRDefault="003B5845" w:rsidP="00617B3E">
            <w:pPr>
              <w:rPr>
                <w:sz w:val="22"/>
              </w:rPr>
            </w:pPr>
          </w:p>
        </w:tc>
      </w:tr>
      <w:tr w:rsidR="003B5845" w:rsidRPr="00CC6307" w14:paraId="181C62F3" w14:textId="77777777" w:rsidTr="00617B3E">
        <w:tc>
          <w:tcPr>
            <w:tcW w:w="2013" w:type="dxa"/>
            <w:shd w:val="clear" w:color="auto" w:fill="auto"/>
            <w:tcMar>
              <w:top w:w="28" w:type="dxa"/>
              <w:left w:w="28" w:type="dxa"/>
              <w:bottom w:w="28" w:type="dxa"/>
              <w:right w:w="28" w:type="dxa"/>
            </w:tcMar>
          </w:tcPr>
          <w:p w14:paraId="6F66B272" w14:textId="77777777" w:rsidR="003B5845" w:rsidRPr="009F5D54" w:rsidRDefault="003B5845" w:rsidP="00617B3E">
            <w:pPr>
              <w:pStyle w:val="SmallStandard"/>
            </w:pPr>
            <w:r w:rsidRPr="009F5D54">
              <w:t>EdgeMountedFixing</w:t>
            </w:r>
          </w:p>
        </w:tc>
        <w:tc>
          <w:tcPr>
            <w:tcW w:w="283" w:type="dxa"/>
            <w:shd w:val="clear" w:color="auto" w:fill="auto"/>
          </w:tcPr>
          <w:p w14:paraId="51D8AE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A6BFE5" w14:textId="77777777" w:rsidR="003B5845" w:rsidRPr="004A00BD" w:rsidRDefault="003B5845" w:rsidP="00617B3E">
            <w:pPr>
              <w:rPr>
                <w:sz w:val="22"/>
              </w:rPr>
            </w:pPr>
          </w:p>
        </w:tc>
      </w:tr>
      <w:tr w:rsidR="003B5845" w:rsidRPr="00CC6307" w14:paraId="0DBE3C50" w14:textId="77777777" w:rsidTr="00617B3E">
        <w:tc>
          <w:tcPr>
            <w:tcW w:w="2013" w:type="dxa"/>
            <w:shd w:val="clear" w:color="auto" w:fill="auto"/>
            <w:tcMar>
              <w:top w:w="28" w:type="dxa"/>
              <w:left w:w="28" w:type="dxa"/>
              <w:bottom w:w="28" w:type="dxa"/>
              <w:right w:w="28" w:type="dxa"/>
            </w:tcMar>
          </w:tcPr>
          <w:p w14:paraId="140CC4F2" w14:textId="77777777" w:rsidR="003B5845" w:rsidRPr="009F5D54" w:rsidRDefault="003B5845" w:rsidP="00617B3E">
            <w:pPr>
              <w:pStyle w:val="SmallStandard"/>
            </w:pPr>
            <w:r w:rsidRPr="009F5D54">
              <w:t>EEComponent</w:t>
            </w:r>
          </w:p>
        </w:tc>
        <w:tc>
          <w:tcPr>
            <w:tcW w:w="283" w:type="dxa"/>
            <w:shd w:val="clear" w:color="auto" w:fill="auto"/>
          </w:tcPr>
          <w:p w14:paraId="48EC2D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9B5951" w14:textId="77777777" w:rsidR="003B5845" w:rsidRPr="004A00BD" w:rsidRDefault="003B5845" w:rsidP="00617B3E">
            <w:pPr>
              <w:rPr>
                <w:sz w:val="22"/>
              </w:rPr>
            </w:pPr>
          </w:p>
        </w:tc>
      </w:tr>
      <w:tr w:rsidR="003B5845" w:rsidRPr="00CC6307" w14:paraId="2038551A" w14:textId="77777777" w:rsidTr="00617B3E">
        <w:tc>
          <w:tcPr>
            <w:tcW w:w="2013" w:type="dxa"/>
            <w:shd w:val="clear" w:color="auto" w:fill="auto"/>
            <w:tcMar>
              <w:top w:w="28" w:type="dxa"/>
              <w:left w:w="28" w:type="dxa"/>
              <w:bottom w:w="28" w:type="dxa"/>
              <w:right w:w="28" w:type="dxa"/>
            </w:tcMar>
          </w:tcPr>
          <w:p w14:paraId="561C9244" w14:textId="77777777" w:rsidR="003B5845" w:rsidRPr="009F5D54" w:rsidRDefault="003B5845" w:rsidP="00617B3E">
            <w:pPr>
              <w:pStyle w:val="SmallStandard"/>
            </w:pPr>
            <w:r w:rsidRPr="009F5D54">
              <w:t>Ferrite</w:t>
            </w:r>
          </w:p>
        </w:tc>
        <w:tc>
          <w:tcPr>
            <w:tcW w:w="283" w:type="dxa"/>
            <w:shd w:val="clear" w:color="auto" w:fill="auto"/>
          </w:tcPr>
          <w:p w14:paraId="212426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DE2B86" w14:textId="77777777" w:rsidR="003B5845" w:rsidRPr="004A00BD" w:rsidRDefault="003B5845" w:rsidP="00617B3E">
            <w:pPr>
              <w:rPr>
                <w:sz w:val="22"/>
              </w:rPr>
            </w:pPr>
          </w:p>
        </w:tc>
      </w:tr>
      <w:tr w:rsidR="003B5845" w:rsidRPr="00CC6307" w14:paraId="59E7DADC" w14:textId="77777777" w:rsidTr="00617B3E">
        <w:tc>
          <w:tcPr>
            <w:tcW w:w="2013" w:type="dxa"/>
            <w:shd w:val="clear" w:color="auto" w:fill="auto"/>
            <w:tcMar>
              <w:top w:w="28" w:type="dxa"/>
              <w:left w:w="28" w:type="dxa"/>
              <w:bottom w:w="28" w:type="dxa"/>
              <w:right w:w="28" w:type="dxa"/>
            </w:tcMar>
          </w:tcPr>
          <w:p w14:paraId="2C257A60" w14:textId="77777777" w:rsidR="003B5845" w:rsidRPr="009F5D54" w:rsidRDefault="003B5845" w:rsidP="00617B3E">
            <w:pPr>
              <w:pStyle w:val="SmallStandard"/>
            </w:pPr>
            <w:r w:rsidRPr="009F5D54">
              <w:t>Fitting</w:t>
            </w:r>
          </w:p>
        </w:tc>
        <w:tc>
          <w:tcPr>
            <w:tcW w:w="283" w:type="dxa"/>
            <w:shd w:val="clear" w:color="auto" w:fill="auto"/>
          </w:tcPr>
          <w:p w14:paraId="34D47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7176D0" w14:textId="77777777" w:rsidR="003B5845" w:rsidRPr="004A00BD" w:rsidRDefault="003B5845" w:rsidP="00617B3E">
            <w:pPr>
              <w:rPr>
                <w:sz w:val="22"/>
              </w:rPr>
            </w:pPr>
          </w:p>
        </w:tc>
      </w:tr>
      <w:tr w:rsidR="003B5845" w:rsidRPr="00CC6307" w14:paraId="27E37EB9" w14:textId="77777777" w:rsidTr="00617B3E">
        <w:tc>
          <w:tcPr>
            <w:tcW w:w="2013" w:type="dxa"/>
            <w:shd w:val="clear" w:color="auto" w:fill="auto"/>
            <w:tcMar>
              <w:top w:w="28" w:type="dxa"/>
              <w:left w:w="28" w:type="dxa"/>
              <w:bottom w:w="28" w:type="dxa"/>
              <w:right w:w="28" w:type="dxa"/>
            </w:tcMar>
          </w:tcPr>
          <w:p w14:paraId="2EC406D6" w14:textId="77777777" w:rsidR="003B5845" w:rsidRPr="009F5D54" w:rsidRDefault="003B5845" w:rsidP="00617B3E">
            <w:pPr>
              <w:pStyle w:val="SmallStandard"/>
            </w:pPr>
            <w:r w:rsidRPr="009F5D54">
              <w:t>Fixing</w:t>
            </w:r>
          </w:p>
        </w:tc>
        <w:tc>
          <w:tcPr>
            <w:tcW w:w="283" w:type="dxa"/>
            <w:shd w:val="clear" w:color="auto" w:fill="auto"/>
          </w:tcPr>
          <w:p w14:paraId="3146FC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466D80" w14:textId="77777777" w:rsidR="003B5845" w:rsidRPr="004A00BD" w:rsidRDefault="003B5845" w:rsidP="00617B3E">
            <w:pPr>
              <w:rPr>
                <w:sz w:val="22"/>
              </w:rPr>
            </w:pPr>
          </w:p>
        </w:tc>
      </w:tr>
      <w:tr w:rsidR="003B5845" w:rsidRPr="00CC6307" w14:paraId="4F305B40" w14:textId="77777777" w:rsidTr="00617B3E">
        <w:tc>
          <w:tcPr>
            <w:tcW w:w="2013" w:type="dxa"/>
            <w:shd w:val="clear" w:color="auto" w:fill="auto"/>
            <w:tcMar>
              <w:top w:w="28" w:type="dxa"/>
              <w:left w:w="28" w:type="dxa"/>
              <w:bottom w:w="28" w:type="dxa"/>
              <w:right w:w="28" w:type="dxa"/>
            </w:tcMar>
          </w:tcPr>
          <w:p w14:paraId="5D815406" w14:textId="77777777" w:rsidR="003B5845" w:rsidRPr="009F5D54" w:rsidRDefault="003B5845" w:rsidP="00617B3E">
            <w:pPr>
              <w:pStyle w:val="SmallStandard"/>
            </w:pPr>
            <w:r w:rsidRPr="009F5D54">
              <w:t>Fuse</w:t>
            </w:r>
          </w:p>
        </w:tc>
        <w:tc>
          <w:tcPr>
            <w:tcW w:w="283" w:type="dxa"/>
            <w:shd w:val="clear" w:color="auto" w:fill="auto"/>
          </w:tcPr>
          <w:p w14:paraId="45815BB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A79CA0" w14:textId="77777777" w:rsidR="003B5845" w:rsidRPr="004A00BD" w:rsidRDefault="003B5845" w:rsidP="00617B3E">
            <w:pPr>
              <w:rPr>
                <w:sz w:val="22"/>
              </w:rPr>
            </w:pPr>
          </w:p>
        </w:tc>
      </w:tr>
      <w:tr w:rsidR="003B5845" w:rsidRPr="00CC6307" w14:paraId="3CECED8B" w14:textId="77777777" w:rsidTr="00617B3E">
        <w:tc>
          <w:tcPr>
            <w:tcW w:w="2013" w:type="dxa"/>
            <w:shd w:val="clear" w:color="auto" w:fill="auto"/>
            <w:tcMar>
              <w:top w:w="28" w:type="dxa"/>
              <w:left w:w="28" w:type="dxa"/>
              <w:bottom w:w="28" w:type="dxa"/>
              <w:right w:w="28" w:type="dxa"/>
            </w:tcMar>
          </w:tcPr>
          <w:p w14:paraId="0D2977C7" w14:textId="77777777" w:rsidR="003B5845" w:rsidRPr="009F5D54" w:rsidRDefault="003B5845" w:rsidP="00617B3E">
            <w:pPr>
              <w:pStyle w:val="SmallStandard"/>
            </w:pPr>
            <w:r w:rsidRPr="009F5D54">
              <w:t>Grommet</w:t>
            </w:r>
          </w:p>
        </w:tc>
        <w:tc>
          <w:tcPr>
            <w:tcW w:w="283" w:type="dxa"/>
            <w:shd w:val="clear" w:color="auto" w:fill="auto"/>
          </w:tcPr>
          <w:p w14:paraId="0AE4B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9C3013" w14:textId="77777777" w:rsidR="003B5845" w:rsidRPr="004A00BD" w:rsidRDefault="003B5845" w:rsidP="00617B3E">
            <w:pPr>
              <w:rPr>
                <w:sz w:val="22"/>
              </w:rPr>
            </w:pPr>
          </w:p>
        </w:tc>
      </w:tr>
      <w:tr w:rsidR="003B5845" w:rsidRPr="00CC6307" w14:paraId="2A03CA43" w14:textId="77777777" w:rsidTr="00617B3E">
        <w:tc>
          <w:tcPr>
            <w:tcW w:w="2013" w:type="dxa"/>
            <w:shd w:val="clear" w:color="auto" w:fill="auto"/>
            <w:tcMar>
              <w:top w:w="28" w:type="dxa"/>
              <w:left w:w="28" w:type="dxa"/>
              <w:bottom w:w="28" w:type="dxa"/>
              <w:right w:w="28" w:type="dxa"/>
            </w:tcMar>
          </w:tcPr>
          <w:p w14:paraId="6861C084" w14:textId="77777777" w:rsidR="003B5845" w:rsidRPr="009F5D54" w:rsidRDefault="003B5845" w:rsidP="00617B3E">
            <w:pPr>
              <w:pStyle w:val="SmallStandard"/>
            </w:pPr>
            <w:r w:rsidRPr="009F5D54">
              <w:t>HoleMountedFixing</w:t>
            </w:r>
          </w:p>
        </w:tc>
        <w:tc>
          <w:tcPr>
            <w:tcW w:w="283" w:type="dxa"/>
            <w:shd w:val="clear" w:color="auto" w:fill="auto"/>
          </w:tcPr>
          <w:p w14:paraId="092382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5961A5" w14:textId="77777777" w:rsidR="003B5845" w:rsidRPr="004A00BD" w:rsidRDefault="003B5845" w:rsidP="00617B3E">
            <w:pPr>
              <w:rPr>
                <w:sz w:val="22"/>
              </w:rPr>
            </w:pPr>
          </w:p>
        </w:tc>
      </w:tr>
      <w:tr w:rsidR="003B5845" w:rsidRPr="00CC6307" w14:paraId="72CEC89D" w14:textId="77777777" w:rsidTr="00617B3E">
        <w:tc>
          <w:tcPr>
            <w:tcW w:w="2013" w:type="dxa"/>
            <w:shd w:val="clear" w:color="auto" w:fill="auto"/>
            <w:tcMar>
              <w:top w:w="28" w:type="dxa"/>
              <w:left w:w="28" w:type="dxa"/>
              <w:bottom w:w="28" w:type="dxa"/>
              <w:right w:w="28" w:type="dxa"/>
            </w:tcMar>
          </w:tcPr>
          <w:p w14:paraId="6E734594" w14:textId="77777777" w:rsidR="003B5845" w:rsidRPr="009F5D54" w:rsidRDefault="003B5845" w:rsidP="00617B3E">
            <w:pPr>
              <w:pStyle w:val="SmallStandard"/>
            </w:pPr>
            <w:r w:rsidRPr="009F5D54">
              <w:t>MultiCavityPlug</w:t>
            </w:r>
          </w:p>
        </w:tc>
        <w:tc>
          <w:tcPr>
            <w:tcW w:w="283" w:type="dxa"/>
            <w:shd w:val="clear" w:color="auto" w:fill="auto"/>
          </w:tcPr>
          <w:p w14:paraId="574125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454E03" w14:textId="77777777" w:rsidR="003B5845" w:rsidRPr="004A00BD" w:rsidRDefault="003B5845" w:rsidP="00617B3E">
            <w:pPr>
              <w:rPr>
                <w:sz w:val="22"/>
              </w:rPr>
            </w:pPr>
          </w:p>
        </w:tc>
      </w:tr>
      <w:tr w:rsidR="003B5845" w:rsidRPr="00CC6307" w14:paraId="1E3B60E9" w14:textId="77777777" w:rsidTr="00617B3E">
        <w:tc>
          <w:tcPr>
            <w:tcW w:w="2013" w:type="dxa"/>
            <w:shd w:val="clear" w:color="auto" w:fill="auto"/>
            <w:tcMar>
              <w:top w:w="28" w:type="dxa"/>
              <w:left w:w="28" w:type="dxa"/>
              <w:bottom w:w="28" w:type="dxa"/>
              <w:right w:w="28" w:type="dxa"/>
            </w:tcMar>
          </w:tcPr>
          <w:p w14:paraId="01F3353C" w14:textId="77777777" w:rsidR="003B5845" w:rsidRPr="009F5D54" w:rsidRDefault="003B5845" w:rsidP="00617B3E">
            <w:pPr>
              <w:pStyle w:val="SmallStandard"/>
            </w:pPr>
            <w:r w:rsidRPr="009F5D54">
              <w:t>MultiCavitySeal</w:t>
            </w:r>
          </w:p>
        </w:tc>
        <w:tc>
          <w:tcPr>
            <w:tcW w:w="283" w:type="dxa"/>
            <w:shd w:val="clear" w:color="auto" w:fill="auto"/>
          </w:tcPr>
          <w:p w14:paraId="6A4DFE8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BA3E5" w14:textId="77777777" w:rsidR="003B5845" w:rsidRPr="004A00BD" w:rsidRDefault="003B5845" w:rsidP="00617B3E">
            <w:pPr>
              <w:rPr>
                <w:sz w:val="22"/>
              </w:rPr>
            </w:pPr>
          </w:p>
        </w:tc>
      </w:tr>
      <w:tr w:rsidR="003B5845" w:rsidRPr="00CC6307" w14:paraId="54D3F0B1" w14:textId="77777777" w:rsidTr="00617B3E">
        <w:tc>
          <w:tcPr>
            <w:tcW w:w="2013" w:type="dxa"/>
            <w:shd w:val="clear" w:color="auto" w:fill="auto"/>
            <w:tcMar>
              <w:top w:w="28" w:type="dxa"/>
              <w:left w:w="28" w:type="dxa"/>
              <w:bottom w:w="28" w:type="dxa"/>
              <w:right w:w="28" w:type="dxa"/>
            </w:tcMar>
          </w:tcPr>
          <w:p w14:paraId="67018084" w14:textId="77777777" w:rsidR="003B5845" w:rsidRPr="009F5D54" w:rsidRDefault="003B5845" w:rsidP="00617B3E">
            <w:pPr>
              <w:pStyle w:val="SmallStandard"/>
            </w:pPr>
            <w:r w:rsidRPr="009F5D54">
              <w:t>MultiFuse</w:t>
            </w:r>
          </w:p>
        </w:tc>
        <w:tc>
          <w:tcPr>
            <w:tcW w:w="283" w:type="dxa"/>
            <w:shd w:val="clear" w:color="auto" w:fill="auto"/>
          </w:tcPr>
          <w:p w14:paraId="3FAC3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0BB2B7" w14:textId="77777777" w:rsidR="003B5845" w:rsidRPr="004A00BD" w:rsidRDefault="003B5845" w:rsidP="00617B3E">
            <w:pPr>
              <w:rPr>
                <w:sz w:val="22"/>
              </w:rPr>
            </w:pPr>
          </w:p>
        </w:tc>
      </w:tr>
      <w:tr w:rsidR="003B5845" w:rsidRPr="00CC6307" w14:paraId="2B70B491" w14:textId="77777777" w:rsidTr="00617B3E">
        <w:tc>
          <w:tcPr>
            <w:tcW w:w="2013" w:type="dxa"/>
            <w:shd w:val="clear" w:color="auto" w:fill="auto"/>
            <w:tcMar>
              <w:top w:w="28" w:type="dxa"/>
              <w:left w:w="28" w:type="dxa"/>
              <w:bottom w:w="28" w:type="dxa"/>
              <w:right w:w="28" w:type="dxa"/>
            </w:tcMar>
          </w:tcPr>
          <w:p w14:paraId="61C5AAD0" w14:textId="77777777" w:rsidR="003B5845" w:rsidRPr="009F5D54" w:rsidRDefault="003B5845" w:rsidP="00617B3E">
            <w:pPr>
              <w:pStyle w:val="SmallStandard"/>
            </w:pPr>
            <w:r w:rsidRPr="009F5D54">
              <w:t>Other</w:t>
            </w:r>
          </w:p>
        </w:tc>
        <w:tc>
          <w:tcPr>
            <w:tcW w:w="283" w:type="dxa"/>
            <w:shd w:val="clear" w:color="auto" w:fill="auto"/>
          </w:tcPr>
          <w:p w14:paraId="7736D8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248E38" w14:textId="77777777" w:rsidR="003B5845" w:rsidRPr="004A00BD" w:rsidRDefault="003B5845" w:rsidP="00617B3E">
            <w:pPr>
              <w:rPr>
                <w:sz w:val="22"/>
              </w:rPr>
            </w:pPr>
          </w:p>
        </w:tc>
      </w:tr>
      <w:tr w:rsidR="003B5845" w:rsidRPr="00CC6307" w14:paraId="150D6C5B" w14:textId="77777777" w:rsidTr="00617B3E">
        <w:tc>
          <w:tcPr>
            <w:tcW w:w="2013" w:type="dxa"/>
            <w:shd w:val="clear" w:color="auto" w:fill="auto"/>
            <w:tcMar>
              <w:top w:w="28" w:type="dxa"/>
              <w:left w:w="28" w:type="dxa"/>
              <w:bottom w:w="28" w:type="dxa"/>
              <w:right w:w="28" w:type="dxa"/>
            </w:tcMar>
          </w:tcPr>
          <w:p w14:paraId="1DCBD753" w14:textId="77777777" w:rsidR="003B5845" w:rsidRPr="009F5D54" w:rsidRDefault="003B5845" w:rsidP="00617B3E">
            <w:pPr>
              <w:pStyle w:val="SmallStandard"/>
            </w:pPr>
            <w:r w:rsidRPr="009F5D54">
              <w:t>OpenWireEnd</w:t>
            </w:r>
          </w:p>
        </w:tc>
        <w:tc>
          <w:tcPr>
            <w:tcW w:w="283" w:type="dxa"/>
            <w:shd w:val="clear" w:color="auto" w:fill="auto"/>
          </w:tcPr>
          <w:p w14:paraId="30104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6E2F3" w14:textId="77777777" w:rsidR="003B5845" w:rsidRPr="004A00BD" w:rsidRDefault="003B5845" w:rsidP="00617B3E">
            <w:pPr>
              <w:rPr>
                <w:sz w:val="22"/>
              </w:rPr>
            </w:pPr>
          </w:p>
        </w:tc>
      </w:tr>
      <w:tr w:rsidR="003B5845" w:rsidRPr="00CC6307" w14:paraId="42885F81" w14:textId="77777777" w:rsidTr="00617B3E">
        <w:tc>
          <w:tcPr>
            <w:tcW w:w="2013" w:type="dxa"/>
            <w:shd w:val="clear" w:color="auto" w:fill="auto"/>
            <w:tcMar>
              <w:top w:w="28" w:type="dxa"/>
              <w:left w:w="28" w:type="dxa"/>
              <w:bottom w:w="28" w:type="dxa"/>
              <w:right w:w="28" w:type="dxa"/>
            </w:tcMar>
          </w:tcPr>
          <w:p w14:paraId="3F029E13" w14:textId="77777777" w:rsidR="003B5845" w:rsidRPr="009F5D54" w:rsidRDefault="003B5845" w:rsidP="00617B3E">
            <w:pPr>
              <w:pStyle w:val="SmallStandard"/>
            </w:pPr>
            <w:r w:rsidRPr="009F5D54">
              <w:t>PartStructure</w:t>
            </w:r>
          </w:p>
        </w:tc>
        <w:tc>
          <w:tcPr>
            <w:tcW w:w="283" w:type="dxa"/>
            <w:shd w:val="clear" w:color="auto" w:fill="auto"/>
          </w:tcPr>
          <w:p w14:paraId="62770F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9B729B" w14:textId="77777777" w:rsidR="003B5845" w:rsidRPr="004A00BD" w:rsidRDefault="003B5845" w:rsidP="00617B3E">
            <w:pPr>
              <w:rPr>
                <w:sz w:val="22"/>
              </w:rPr>
            </w:pPr>
          </w:p>
        </w:tc>
      </w:tr>
      <w:tr w:rsidR="003B5845" w:rsidRPr="00CC6307" w14:paraId="2D4C7FCE" w14:textId="77777777" w:rsidTr="00617B3E">
        <w:tc>
          <w:tcPr>
            <w:tcW w:w="2013" w:type="dxa"/>
            <w:shd w:val="clear" w:color="auto" w:fill="auto"/>
            <w:tcMar>
              <w:top w:w="28" w:type="dxa"/>
              <w:left w:w="28" w:type="dxa"/>
              <w:bottom w:w="28" w:type="dxa"/>
              <w:right w:w="28" w:type="dxa"/>
            </w:tcMar>
          </w:tcPr>
          <w:p w14:paraId="04C49E60" w14:textId="77777777" w:rsidR="003B5845" w:rsidRPr="009F5D54" w:rsidRDefault="003B5845" w:rsidP="00617B3E">
            <w:pPr>
              <w:pStyle w:val="SmallStandard"/>
            </w:pPr>
            <w:r w:rsidRPr="009F5D54">
              <w:t>PluggableTerminal</w:t>
            </w:r>
          </w:p>
        </w:tc>
        <w:tc>
          <w:tcPr>
            <w:tcW w:w="283" w:type="dxa"/>
            <w:shd w:val="clear" w:color="auto" w:fill="auto"/>
          </w:tcPr>
          <w:p w14:paraId="05FC79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CB3F69" w14:textId="77777777" w:rsidR="003B5845" w:rsidRPr="004A00BD" w:rsidRDefault="003B5845" w:rsidP="00617B3E">
            <w:pPr>
              <w:rPr>
                <w:sz w:val="22"/>
              </w:rPr>
            </w:pPr>
          </w:p>
        </w:tc>
      </w:tr>
      <w:tr w:rsidR="003B5845" w:rsidRPr="00CC6307" w14:paraId="791D0702" w14:textId="77777777" w:rsidTr="00617B3E">
        <w:tc>
          <w:tcPr>
            <w:tcW w:w="2013" w:type="dxa"/>
            <w:shd w:val="clear" w:color="auto" w:fill="auto"/>
            <w:tcMar>
              <w:top w:w="28" w:type="dxa"/>
              <w:left w:w="28" w:type="dxa"/>
              <w:bottom w:w="28" w:type="dxa"/>
              <w:right w:w="28" w:type="dxa"/>
            </w:tcMar>
          </w:tcPr>
          <w:p w14:paraId="6ACFC173" w14:textId="77777777" w:rsidR="003B5845" w:rsidRPr="009F5D54" w:rsidRDefault="003B5845" w:rsidP="00617B3E">
            <w:pPr>
              <w:pStyle w:val="SmallStandard"/>
            </w:pPr>
            <w:r w:rsidRPr="009F5D54">
              <w:t>PotentialDistributor</w:t>
            </w:r>
          </w:p>
        </w:tc>
        <w:tc>
          <w:tcPr>
            <w:tcW w:w="283" w:type="dxa"/>
            <w:shd w:val="clear" w:color="auto" w:fill="auto"/>
          </w:tcPr>
          <w:p w14:paraId="3F3D3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04FAFA" w14:textId="77777777" w:rsidR="003B5845" w:rsidRPr="004A00BD" w:rsidRDefault="003B5845" w:rsidP="00617B3E">
            <w:pPr>
              <w:rPr>
                <w:sz w:val="22"/>
              </w:rPr>
            </w:pPr>
          </w:p>
        </w:tc>
      </w:tr>
      <w:tr w:rsidR="003B5845" w:rsidRPr="00CC6307" w14:paraId="1C1F9467" w14:textId="77777777" w:rsidTr="00617B3E">
        <w:tc>
          <w:tcPr>
            <w:tcW w:w="2013" w:type="dxa"/>
            <w:shd w:val="clear" w:color="auto" w:fill="auto"/>
            <w:tcMar>
              <w:top w:w="28" w:type="dxa"/>
              <w:left w:w="28" w:type="dxa"/>
              <w:bottom w:w="28" w:type="dxa"/>
              <w:right w:w="28" w:type="dxa"/>
            </w:tcMar>
          </w:tcPr>
          <w:p w14:paraId="69A2CEC9" w14:textId="77777777" w:rsidR="003B5845" w:rsidRPr="009F5D54" w:rsidRDefault="003B5845" w:rsidP="00617B3E">
            <w:pPr>
              <w:pStyle w:val="SmallStandard"/>
            </w:pPr>
            <w:r w:rsidRPr="009F5D54">
              <w:t>Relay</w:t>
            </w:r>
          </w:p>
        </w:tc>
        <w:tc>
          <w:tcPr>
            <w:tcW w:w="283" w:type="dxa"/>
            <w:shd w:val="clear" w:color="auto" w:fill="auto"/>
          </w:tcPr>
          <w:p w14:paraId="25E3E6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2135F4" w14:textId="77777777" w:rsidR="003B5845" w:rsidRPr="004A00BD" w:rsidRDefault="003B5845" w:rsidP="00617B3E">
            <w:pPr>
              <w:rPr>
                <w:sz w:val="22"/>
              </w:rPr>
            </w:pPr>
          </w:p>
        </w:tc>
      </w:tr>
      <w:tr w:rsidR="003B5845" w:rsidRPr="00CC6307" w14:paraId="0F8AC48C" w14:textId="77777777" w:rsidTr="00617B3E">
        <w:tc>
          <w:tcPr>
            <w:tcW w:w="2013" w:type="dxa"/>
            <w:shd w:val="clear" w:color="auto" w:fill="auto"/>
            <w:tcMar>
              <w:top w:w="28" w:type="dxa"/>
              <w:left w:w="28" w:type="dxa"/>
              <w:bottom w:w="28" w:type="dxa"/>
              <w:right w:w="28" w:type="dxa"/>
            </w:tcMar>
          </w:tcPr>
          <w:p w14:paraId="028D0731" w14:textId="77777777" w:rsidR="003B5845" w:rsidRPr="009F5D54" w:rsidRDefault="003B5845" w:rsidP="00617B3E">
            <w:pPr>
              <w:pStyle w:val="SmallStandard"/>
            </w:pPr>
            <w:r w:rsidRPr="009F5D54">
              <w:t>RingTerminal</w:t>
            </w:r>
          </w:p>
        </w:tc>
        <w:tc>
          <w:tcPr>
            <w:tcW w:w="283" w:type="dxa"/>
            <w:shd w:val="clear" w:color="auto" w:fill="auto"/>
          </w:tcPr>
          <w:p w14:paraId="775999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542E8E" w14:textId="77777777" w:rsidR="003B5845" w:rsidRPr="004A00BD" w:rsidRDefault="003B5845" w:rsidP="00617B3E">
            <w:pPr>
              <w:rPr>
                <w:sz w:val="22"/>
              </w:rPr>
            </w:pPr>
          </w:p>
        </w:tc>
      </w:tr>
      <w:tr w:rsidR="003B5845" w:rsidRPr="00CC6307" w14:paraId="032708B4" w14:textId="77777777" w:rsidTr="00617B3E">
        <w:tc>
          <w:tcPr>
            <w:tcW w:w="2013" w:type="dxa"/>
            <w:shd w:val="clear" w:color="auto" w:fill="auto"/>
            <w:tcMar>
              <w:top w:w="28" w:type="dxa"/>
              <w:left w:w="28" w:type="dxa"/>
              <w:bottom w:w="28" w:type="dxa"/>
              <w:right w:w="28" w:type="dxa"/>
            </w:tcMar>
          </w:tcPr>
          <w:p w14:paraId="59A2E2DC" w14:textId="77777777" w:rsidR="003B5845" w:rsidRPr="009F5D54" w:rsidRDefault="003B5845" w:rsidP="00617B3E">
            <w:pPr>
              <w:pStyle w:val="SmallStandard"/>
            </w:pPr>
            <w:r w:rsidRPr="009F5D54">
              <w:lastRenderedPageBreak/>
              <w:t>ShrinkableTube</w:t>
            </w:r>
          </w:p>
        </w:tc>
        <w:tc>
          <w:tcPr>
            <w:tcW w:w="283" w:type="dxa"/>
            <w:shd w:val="clear" w:color="auto" w:fill="auto"/>
          </w:tcPr>
          <w:p w14:paraId="58E5EE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E8A5A3" w14:textId="77777777" w:rsidR="003B5845" w:rsidRPr="004A00BD" w:rsidRDefault="003B5845" w:rsidP="00617B3E">
            <w:pPr>
              <w:rPr>
                <w:sz w:val="22"/>
              </w:rPr>
            </w:pPr>
          </w:p>
        </w:tc>
      </w:tr>
      <w:tr w:rsidR="003B5845" w:rsidRPr="00CC6307" w14:paraId="7A051F3E" w14:textId="77777777" w:rsidTr="00617B3E">
        <w:tc>
          <w:tcPr>
            <w:tcW w:w="2013" w:type="dxa"/>
            <w:shd w:val="clear" w:color="auto" w:fill="auto"/>
            <w:tcMar>
              <w:top w:w="28" w:type="dxa"/>
              <w:left w:w="28" w:type="dxa"/>
              <w:bottom w:w="28" w:type="dxa"/>
              <w:right w:w="28" w:type="dxa"/>
            </w:tcMar>
          </w:tcPr>
          <w:p w14:paraId="0B85947F" w14:textId="77777777" w:rsidR="003B5845" w:rsidRPr="009F5D54" w:rsidRDefault="003B5845" w:rsidP="00617B3E">
            <w:pPr>
              <w:pStyle w:val="SmallStandard"/>
            </w:pPr>
            <w:r w:rsidRPr="009F5D54">
              <w:t>SpliceTerminal</w:t>
            </w:r>
          </w:p>
        </w:tc>
        <w:tc>
          <w:tcPr>
            <w:tcW w:w="283" w:type="dxa"/>
            <w:shd w:val="clear" w:color="auto" w:fill="auto"/>
          </w:tcPr>
          <w:p w14:paraId="1E9E7A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E05AB8" w14:textId="77777777" w:rsidR="003B5845" w:rsidRPr="004A00BD" w:rsidRDefault="003B5845" w:rsidP="00617B3E">
            <w:pPr>
              <w:rPr>
                <w:sz w:val="22"/>
              </w:rPr>
            </w:pPr>
          </w:p>
        </w:tc>
      </w:tr>
      <w:tr w:rsidR="003B5845" w:rsidRPr="00CC6307" w14:paraId="56973C16" w14:textId="77777777" w:rsidTr="00617B3E">
        <w:tc>
          <w:tcPr>
            <w:tcW w:w="2013" w:type="dxa"/>
            <w:shd w:val="clear" w:color="auto" w:fill="auto"/>
            <w:tcMar>
              <w:top w:w="28" w:type="dxa"/>
              <w:left w:w="28" w:type="dxa"/>
              <w:bottom w:w="28" w:type="dxa"/>
              <w:right w:w="28" w:type="dxa"/>
            </w:tcMar>
          </w:tcPr>
          <w:p w14:paraId="318C8051" w14:textId="77777777" w:rsidR="003B5845" w:rsidRPr="009F5D54" w:rsidRDefault="003B5845" w:rsidP="00617B3E">
            <w:pPr>
              <w:pStyle w:val="SmallStandard"/>
            </w:pPr>
            <w:r w:rsidRPr="009F5D54">
              <w:t>Stripe</w:t>
            </w:r>
          </w:p>
        </w:tc>
        <w:tc>
          <w:tcPr>
            <w:tcW w:w="283" w:type="dxa"/>
            <w:shd w:val="clear" w:color="auto" w:fill="auto"/>
          </w:tcPr>
          <w:p w14:paraId="762361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C1B7C" w14:textId="77777777" w:rsidR="003B5845" w:rsidRPr="004A00BD" w:rsidRDefault="003B5845" w:rsidP="00617B3E">
            <w:pPr>
              <w:rPr>
                <w:sz w:val="22"/>
              </w:rPr>
            </w:pPr>
          </w:p>
        </w:tc>
      </w:tr>
      <w:tr w:rsidR="003B5845" w:rsidRPr="00CC6307" w14:paraId="0280102C" w14:textId="77777777" w:rsidTr="00617B3E">
        <w:tc>
          <w:tcPr>
            <w:tcW w:w="2013" w:type="dxa"/>
            <w:shd w:val="clear" w:color="auto" w:fill="auto"/>
            <w:tcMar>
              <w:top w:w="28" w:type="dxa"/>
              <w:left w:w="28" w:type="dxa"/>
              <w:bottom w:w="28" w:type="dxa"/>
              <w:right w:w="28" w:type="dxa"/>
            </w:tcMar>
          </w:tcPr>
          <w:p w14:paraId="02E9023F" w14:textId="77777777" w:rsidR="003B5845" w:rsidRPr="009F5D54" w:rsidRDefault="003B5845" w:rsidP="00617B3E">
            <w:pPr>
              <w:pStyle w:val="SmallStandard"/>
            </w:pPr>
            <w:r w:rsidRPr="009F5D54">
              <w:t>Tape</w:t>
            </w:r>
          </w:p>
        </w:tc>
        <w:tc>
          <w:tcPr>
            <w:tcW w:w="283" w:type="dxa"/>
            <w:shd w:val="clear" w:color="auto" w:fill="auto"/>
          </w:tcPr>
          <w:p w14:paraId="4007CD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C442C" w14:textId="77777777" w:rsidR="003B5845" w:rsidRPr="004A00BD" w:rsidRDefault="003B5845" w:rsidP="00617B3E">
            <w:pPr>
              <w:rPr>
                <w:sz w:val="22"/>
              </w:rPr>
            </w:pPr>
          </w:p>
        </w:tc>
      </w:tr>
      <w:tr w:rsidR="003B5845" w:rsidRPr="00CC6307" w14:paraId="2DEA0F9B" w14:textId="77777777" w:rsidTr="00617B3E">
        <w:tc>
          <w:tcPr>
            <w:tcW w:w="2013" w:type="dxa"/>
            <w:shd w:val="clear" w:color="auto" w:fill="auto"/>
            <w:tcMar>
              <w:top w:w="28" w:type="dxa"/>
              <w:left w:w="28" w:type="dxa"/>
              <w:bottom w:w="28" w:type="dxa"/>
              <w:right w:w="28" w:type="dxa"/>
            </w:tcMar>
          </w:tcPr>
          <w:p w14:paraId="05F926B4" w14:textId="77777777" w:rsidR="003B5845" w:rsidRPr="009F5D54" w:rsidRDefault="003B5845" w:rsidP="00617B3E">
            <w:pPr>
              <w:pStyle w:val="SmallStandard"/>
            </w:pPr>
            <w:r w:rsidRPr="009F5D54">
              <w:t>Terminal</w:t>
            </w:r>
          </w:p>
        </w:tc>
        <w:tc>
          <w:tcPr>
            <w:tcW w:w="283" w:type="dxa"/>
            <w:shd w:val="clear" w:color="auto" w:fill="auto"/>
          </w:tcPr>
          <w:p w14:paraId="424E7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D5D1D" w14:textId="77777777" w:rsidR="003B5845" w:rsidRPr="004A00BD" w:rsidRDefault="003B5845" w:rsidP="00617B3E">
            <w:pPr>
              <w:rPr>
                <w:sz w:val="22"/>
              </w:rPr>
            </w:pPr>
          </w:p>
        </w:tc>
      </w:tr>
      <w:tr w:rsidR="003B5845" w:rsidRPr="00CC6307" w14:paraId="5A214DB3" w14:textId="77777777" w:rsidTr="00617B3E">
        <w:tc>
          <w:tcPr>
            <w:tcW w:w="2013" w:type="dxa"/>
            <w:shd w:val="clear" w:color="auto" w:fill="auto"/>
            <w:tcMar>
              <w:top w:w="28" w:type="dxa"/>
              <w:left w:w="28" w:type="dxa"/>
              <w:bottom w:w="28" w:type="dxa"/>
              <w:right w:w="28" w:type="dxa"/>
            </w:tcMar>
          </w:tcPr>
          <w:p w14:paraId="076580A2" w14:textId="77777777" w:rsidR="003B5845" w:rsidRPr="009F5D54" w:rsidRDefault="003B5845" w:rsidP="00617B3E">
            <w:pPr>
              <w:pStyle w:val="SmallStandard"/>
            </w:pPr>
            <w:r w:rsidRPr="009F5D54">
              <w:t>Tube</w:t>
            </w:r>
          </w:p>
        </w:tc>
        <w:tc>
          <w:tcPr>
            <w:tcW w:w="283" w:type="dxa"/>
            <w:shd w:val="clear" w:color="auto" w:fill="auto"/>
          </w:tcPr>
          <w:p w14:paraId="5C0479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BEBB39" w14:textId="77777777" w:rsidR="003B5845" w:rsidRPr="004A00BD" w:rsidRDefault="003B5845" w:rsidP="00617B3E">
            <w:pPr>
              <w:rPr>
                <w:sz w:val="22"/>
              </w:rPr>
            </w:pPr>
          </w:p>
        </w:tc>
      </w:tr>
      <w:tr w:rsidR="003B5845" w:rsidRPr="00CC6307" w14:paraId="70A53936" w14:textId="77777777" w:rsidTr="00617B3E">
        <w:tc>
          <w:tcPr>
            <w:tcW w:w="2013" w:type="dxa"/>
            <w:shd w:val="clear" w:color="auto" w:fill="auto"/>
            <w:tcMar>
              <w:top w:w="28" w:type="dxa"/>
              <w:left w:w="28" w:type="dxa"/>
              <w:bottom w:w="28" w:type="dxa"/>
              <w:right w:w="28" w:type="dxa"/>
            </w:tcMar>
          </w:tcPr>
          <w:p w14:paraId="4AAEBD9E" w14:textId="77777777" w:rsidR="003B5845" w:rsidRPr="009F5D54" w:rsidRDefault="003B5845" w:rsidP="00617B3E">
            <w:pPr>
              <w:pStyle w:val="SmallStandard"/>
            </w:pPr>
            <w:r w:rsidRPr="009F5D54">
              <w:t>Wire</w:t>
            </w:r>
          </w:p>
        </w:tc>
        <w:tc>
          <w:tcPr>
            <w:tcW w:w="283" w:type="dxa"/>
            <w:shd w:val="clear" w:color="auto" w:fill="auto"/>
          </w:tcPr>
          <w:p w14:paraId="2CAD3E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3CCD86" w14:textId="77777777" w:rsidR="003B5845" w:rsidRPr="004A00BD" w:rsidRDefault="003B5845" w:rsidP="00617B3E">
            <w:pPr>
              <w:rPr>
                <w:sz w:val="22"/>
              </w:rPr>
            </w:pPr>
          </w:p>
        </w:tc>
      </w:tr>
      <w:tr w:rsidR="003B5845" w:rsidRPr="00CC6307" w14:paraId="4EDC6B3D" w14:textId="77777777" w:rsidTr="00617B3E">
        <w:tc>
          <w:tcPr>
            <w:tcW w:w="2013" w:type="dxa"/>
            <w:shd w:val="clear" w:color="auto" w:fill="auto"/>
            <w:tcMar>
              <w:top w:w="28" w:type="dxa"/>
              <w:left w:w="28" w:type="dxa"/>
              <w:bottom w:w="28" w:type="dxa"/>
              <w:right w:w="28" w:type="dxa"/>
            </w:tcMar>
          </w:tcPr>
          <w:p w14:paraId="0D90BAEA" w14:textId="77777777" w:rsidR="003B5845" w:rsidRPr="009F5D54" w:rsidRDefault="003B5845" w:rsidP="00617B3E">
            <w:pPr>
              <w:pStyle w:val="SmallStandard"/>
            </w:pPr>
            <w:r w:rsidRPr="009F5D54">
              <w:t>WireEndAccessory</w:t>
            </w:r>
          </w:p>
        </w:tc>
        <w:tc>
          <w:tcPr>
            <w:tcW w:w="283" w:type="dxa"/>
            <w:shd w:val="clear" w:color="auto" w:fill="auto"/>
          </w:tcPr>
          <w:p w14:paraId="045F64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AD8BE3" w14:textId="77777777" w:rsidR="003B5845" w:rsidRPr="004A00BD" w:rsidRDefault="003B5845" w:rsidP="00617B3E">
            <w:pPr>
              <w:rPr>
                <w:sz w:val="22"/>
              </w:rPr>
            </w:pPr>
          </w:p>
        </w:tc>
      </w:tr>
      <w:tr w:rsidR="003B5845" w:rsidRPr="00CC6307" w14:paraId="1D6637E2" w14:textId="77777777" w:rsidTr="00617B3E">
        <w:tc>
          <w:tcPr>
            <w:tcW w:w="2013" w:type="dxa"/>
            <w:shd w:val="clear" w:color="auto" w:fill="auto"/>
            <w:tcMar>
              <w:top w:w="28" w:type="dxa"/>
              <w:left w:w="28" w:type="dxa"/>
              <w:bottom w:w="28" w:type="dxa"/>
              <w:right w:w="28" w:type="dxa"/>
            </w:tcMar>
          </w:tcPr>
          <w:p w14:paraId="790AF2F3" w14:textId="77777777" w:rsidR="003B5845" w:rsidRPr="009F5D54" w:rsidRDefault="003B5845" w:rsidP="00617B3E">
            <w:pPr>
              <w:pStyle w:val="SmallStandard"/>
            </w:pPr>
            <w:r w:rsidRPr="009F5D54">
              <w:t>WireProtection</w:t>
            </w:r>
          </w:p>
        </w:tc>
        <w:tc>
          <w:tcPr>
            <w:tcW w:w="283" w:type="dxa"/>
            <w:shd w:val="clear" w:color="auto" w:fill="auto"/>
          </w:tcPr>
          <w:p w14:paraId="341754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C43E9" w14:textId="77777777" w:rsidR="003B5845" w:rsidRPr="004A00BD" w:rsidRDefault="003B5845" w:rsidP="00617B3E">
            <w:pPr>
              <w:rPr>
                <w:sz w:val="22"/>
              </w:rPr>
            </w:pPr>
          </w:p>
        </w:tc>
      </w:tr>
    </w:tbl>
    <w:p w14:paraId="757AA4DA" w14:textId="77777777" w:rsidR="003B5845" w:rsidRDefault="003B5845" w:rsidP="003B5845">
      <w:pPr>
        <w:pStyle w:val="SmallStandard"/>
      </w:pPr>
    </w:p>
    <w:p w14:paraId="7D133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41" w:name="_7d2e8480ed6f6ab53b2c467916fca1f6"/>
      <w:r w:rsidRPr="005254F8">
        <w:rPr>
          <w:lang w:val="en-GB"/>
        </w:rPr>
        <w:t>VecVersion</w:t>
      </w:r>
      <w:bookmarkEnd w:id="1041"/>
    </w:p>
    <w:p w14:paraId="646035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F08201" w14:textId="77777777" w:rsidTr="00617B3E">
        <w:tc>
          <w:tcPr>
            <w:tcW w:w="2013" w:type="dxa"/>
            <w:shd w:val="clear" w:color="auto" w:fill="auto"/>
            <w:tcMar>
              <w:top w:w="28" w:type="dxa"/>
              <w:left w:w="28" w:type="dxa"/>
              <w:bottom w:w="28" w:type="dxa"/>
              <w:right w:w="28" w:type="dxa"/>
            </w:tcMar>
          </w:tcPr>
          <w:p w14:paraId="59FCDC0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90E6BB"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6B833B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BFD8E0D" w14:textId="77777777" w:rsidTr="00617B3E">
        <w:tc>
          <w:tcPr>
            <w:tcW w:w="2013" w:type="dxa"/>
            <w:shd w:val="clear" w:color="auto" w:fill="auto"/>
            <w:tcMar>
              <w:top w:w="28" w:type="dxa"/>
              <w:left w:w="28" w:type="dxa"/>
              <w:bottom w:w="28" w:type="dxa"/>
              <w:right w:w="28" w:type="dxa"/>
            </w:tcMar>
          </w:tcPr>
          <w:p w14:paraId="63A399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50A73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F2BBCF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8526B7" w14:textId="77777777" w:rsidTr="00617B3E">
        <w:tc>
          <w:tcPr>
            <w:tcW w:w="2013" w:type="dxa"/>
            <w:shd w:val="clear" w:color="auto" w:fill="auto"/>
            <w:tcMar>
              <w:top w:w="28" w:type="dxa"/>
              <w:left w:w="28" w:type="dxa"/>
              <w:bottom w:w="28" w:type="dxa"/>
              <w:right w:w="28" w:type="dxa"/>
            </w:tcMar>
          </w:tcPr>
          <w:p w14:paraId="093F4A4A" w14:textId="77777777" w:rsidR="003B5845" w:rsidRPr="009F5D54" w:rsidRDefault="003B5845" w:rsidP="00617B3E">
            <w:pPr>
              <w:pStyle w:val="SmallStandard"/>
            </w:pPr>
            <w:r w:rsidRPr="009F5D54">
              <w:t>1.1.1</w:t>
            </w:r>
          </w:p>
        </w:tc>
        <w:tc>
          <w:tcPr>
            <w:tcW w:w="283" w:type="dxa"/>
            <w:shd w:val="clear" w:color="auto" w:fill="auto"/>
          </w:tcPr>
          <w:p w14:paraId="5C11A9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AF3B5D" w14:textId="77777777" w:rsidR="003B5845" w:rsidRPr="004A00BD" w:rsidRDefault="003B5845" w:rsidP="00617B3E">
            <w:pPr>
              <w:rPr>
                <w:sz w:val="22"/>
              </w:rPr>
            </w:pPr>
          </w:p>
        </w:tc>
      </w:tr>
      <w:tr w:rsidR="003B5845" w:rsidRPr="00CC6307" w14:paraId="03B6D823" w14:textId="77777777" w:rsidTr="00617B3E">
        <w:tc>
          <w:tcPr>
            <w:tcW w:w="2013" w:type="dxa"/>
            <w:shd w:val="clear" w:color="auto" w:fill="auto"/>
            <w:tcMar>
              <w:top w:w="28" w:type="dxa"/>
              <w:left w:w="28" w:type="dxa"/>
              <w:bottom w:w="28" w:type="dxa"/>
              <w:right w:w="28" w:type="dxa"/>
            </w:tcMar>
          </w:tcPr>
          <w:p w14:paraId="642B22B4" w14:textId="77777777" w:rsidR="003B5845" w:rsidRPr="009F5D54" w:rsidRDefault="003B5845" w:rsidP="00617B3E">
            <w:pPr>
              <w:pStyle w:val="SmallStandard"/>
            </w:pPr>
            <w:r w:rsidRPr="009F5D54">
              <w:t>1.1.2</w:t>
            </w:r>
          </w:p>
        </w:tc>
        <w:tc>
          <w:tcPr>
            <w:tcW w:w="283" w:type="dxa"/>
            <w:shd w:val="clear" w:color="auto" w:fill="auto"/>
          </w:tcPr>
          <w:p w14:paraId="65DF46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A57644" w14:textId="77777777" w:rsidR="003B5845" w:rsidRPr="004A00BD" w:rsidRDefault="003B5845" w:rsidP="00617B3E">
            <w:pPr>
              <w:rPr>
                <w:sz w:val="22"/>
              </w:rPr>
            </w:pPr>
          </w:p>
        </w:tc>
      </w:tr>
      <w:tr w:rsidR="003B5845" w:rsidRPr="00CC6307" w14:paraId="737FD75E" w14:textId="77777777" w:rsidTr="00617B3E">
        <w:tc>
          <w:tcPr>
            <w:tcW w:w="2013" w:type="dxa"/>
            <w:shd w:val="clear" w:color="auto" w:fill="auto"/>
            <w:tcMar>
              <w:top w:w="28" w:type="dxa"/>
              <w:left w:w="28" w:type="dxa"/>
              <w:bottom w:w="28" w:type="dxa"/>
              <w:right w:w="28" w:type="dxa"/>
            </w:tcMar>
          </w:tcPr>
          <w:p w14:paraId="188E6A7E" w14:textId="77777777" w:rsidR="003B5845" w:rsidRPr="009F5D54" w:rsidRDefault="003B5845" w:rsidP="00617B3E">
            <w:pPr>
              <w:pStyle w:val="SmallStandard"/>
            </w:pPr>
            <w:r w:rsidRPr="009F5D54">
              <w:t>1.1.3</w:t>
            </w:r>
          </w:p>
        </w:tc>
        <w:tc>
          <w:tcPr>
            <w:tcW w:w="283" w:type="dxa"/>
            <w:shd w:val="clear" w:color="auto" w:fill="auto"/>
          </w:tcPr>
          <w:p w14:paraId="2A982AF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B4C1E9" w14:textId="77777777" w:rsidR="003B5845" w:rsidRPr="004A00BD" w:rsidRDefault="003B5845" w:rsidP="00617B3E">
            <w:pPr>
              <w:rPr>
                <w:sz w:val="22"/>
              </w:rPr>
            </w:pPr>
          </w:p>
        </w:tc>
      </w:tr>
      <w:tr w:rsidR="003B5845" w:rsidRPr="00CC6307" w14:paraId="5C692028" w14:textId="77777777" w:rsidTr="00617B3E">
        <w:tc>
          <w:tcPr>
            <w:tcW w:w="2013" w:type="dxa"/>
            <w:shd w:val="clear" w:color="auto" w:fill="auto"/>
            <w:tcMar>
              <w:top w:w="28" w:type="dxa"/>
              <w:left w:w="28" w:type="dxa"/>
              <w:bottom w:w="28" w:type="dxa"/>
              <w:right w:w="28" w:type="dxa"/>
            </w:tcMar>
          </w:tcPr>
          <w:p w14:paraId="0A76152E" w14:textId="77777777" w:rsidR="003B5845" w:rsidRPr="009F5D54" w:rsidRDefault="003B5845" w:rsidP="00617B3E">
            <w:pPr>
              <w:pStyle w:val="SmallStandard"/>
            </w:pPr>
            <w:r w:rsidRPr="009F5D54">
              <w:t>1.2.0</w:t>
            </w:r>
          </w:p>
        </w:tc>
        <w:tc>
          <w:tcPr>
            <w:tcW w:w="283" w:type="dxa"/>
            <w:shd w:val="clear" w:color="auto" w:fill="auto"/>
          </w:tcPr>
          <w:p w14:paraId="6F174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E1784" w14:textId="77777777" w:rsidR="003B5845" w:rsidRPr="004A00BD" w:rsidRDefault="003B5845" w:rsidP="00617B3E">
            <w:pPr>
              <w:rPr>
                <w:sz w:val="22"/>
              </w:rPr>
            </w:pPr>
          </w:p>
        </w:tc>
      </w:tr>
    </w:tbl>
    <w:p w14:paraId="48038C73" w14:textId="77777777" w:rsidR="003B5845" w:rsidRDefault="003B5845" w:rsidP="003B5845">
      <w:pPr>
        <w:pStyle w:val="SmallStandard"/>
      </w:pPr>
    </w:p>
    <w:p w14:paraId="4B30038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42" w:name="_Toc27668620"/>
      <w:bookmarkStart w:id="1043" w:name="_Toc27730688"/>
      <w:r>
        <w:rPr>
          <w:lang w:val="en-GB"/>
        </w:rPr>
        <w:t xml:space="preserve">Module </w:t>
      </w:r>
      <w:bookmarkStart w:id="1044" w:name="_b20fedf0af4668bb423f83368e93f59b"/>
      <w:r>
        <w:rPr>
          <w:lang w:val="en-GB"/>
        </w:rPr>
        <w:t>coupling</w:t>
      </w:r>
      <w:bookmarkEnd w:id="1042"/>
      <w:bookmarkEnd w:id="1043"/>
      <w:bookmarkEnd w:id="1044"/>
    </w:p>
    <w:p w14:paraId="0C040D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5" w:name="_8395a4b6223f71800c438a1d4043415c"/>
      <w:r>
        <w:rPr>
          <w:lang w:val="en-GB"/>
        </w:rPr>
        <w:t>CavityCoupling</w:t>
      </w:r>
      <w:bookmarkEnd w:id="1045"/>
    </w:p>
    <w:p w14:paraId="1279C3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CavityCoupling</w:t>
      </w:r>
      <w:r w:rsidRPr="00A518C2">
        <w:rPr>
          <w:sz w:val="18"/>
          <w:szCs w:val="18"/>
          <w:lang w:val="en-GB"/>
        </w:rPr>
        <w:t xml:space="preserve"> defines the mapping between two cavities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645944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F476597" w14:textId="77777777" w:rsidTr="00617B3E">
        <w:tc>
          <w:tcPr>
            <w:tcW w:w="2013" w:type="dxa"/>
            <w:shd w:val="clear" w:color="auto" w:fill="auto"/>
            <w:tcMar>
              <w:top w:w="28" w:type="dxa"/>
              <w:left w:w="28" w:type="dxa"/>
              <w:bottom w:w="28" w:type="dxa"/>
              <w:right w:w="28" w:type="dxa"/>
            </w:tcMar>
          </w:tcPr>
          <w:p w14:paraId="4F983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0B22E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C7B0473" w14:textId="77777777" w:rsidTr="00617B3E">
        <w:tc>
          <w:tcPr>
            <w:tcW w:w="2013" w:type="dxa"/>
            <w:shd w:val="clear" w:color="auto" w:fill="auto"/>
            <w:tcMar>
              <w:top w:w="28" w:type="dxa"/>
              <w:left w:w="28" w:type="dxa"/>
              <w:bottom w:w="28" w:type="dxa"/>
              <w:right w:w="28" w:type="dxa"/>
            </w:tcMar>
          </w:tcPr>
          <w:p w14:paraId="011131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B7927A" w14:textId="77777777" w:rsidR="003B5845" w:rsidRPr="004A00BD" w:rsidRDefault="003B5845" w:rsidP="00617B3E">
            <w:pPr>
              <w:rPr>
                <w:sz w:val="22"/>
              </w:rPr>
            </w:pPr>
          </w:p>
        </w:tc>
      </w:tr>
      <w:tr w:rsidR="003B5845" w:rsidRPr="008359F5" w14:paraId="3C1A9331" w14:textId="77777777" w:rsidTr="00617B3E">
        <w:tc>
          <w:tcPr>
            <w:tcW w:w="2013" w:type="dxa"/>
            <w:shd w:val="clear" w:color="auto" w:fill="auto"/>
            <w:tcMar>
              <w:top w:w="28" w:type="dxa"/>
              <w:left w:w="28" w:type="dxa"/>
              <w:bottom w:w="28" w:type="dxa"/>
              <w:right w:w="28" w:type="dxa"/>
            </w:tcMar>
          </w:tcPr>
          <w:p w14:paraId="366682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AD802A" w14:textId="77777777" w:rsidR="003B5845" w:rsidRPr="000437C1" w:rsidRDefault="003B5845" w:rsidP="00617B3E">
            <w:pPr>
              <w:pStyle w:val="SmallStandard"/>
            </w:pPr>
            <w:r>
              <w:t>false</w:t>
            </w:r>
          </w:p>
        </w:tc>
      </w:tr>
    </w:tbl>
    <w:p w14:paraId="628D80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2F12C5" w14:textId="77777777" w:rsidTr="00617B3E">
        <w:tc>
          <w:tcPr>
            <w:tcW w:w="2013" w:type="dxa"/>
            <w:shd w:val="clear" w:color="auto" w:fill="auto"/>
            <w:tcMar>
              <w:top w:w="28" w:type="dxa"/>
              <w:left w:w="28" w:type="dxa"/>
              <w:bottom w:w="28" w:type="dxa"/>
              <w:right w:w="28" w:type="dxa"/>
            </w:tcMar>
          </w:tcPr>
          <w:p w14:paraId="698DC6A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0A1C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F915E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BCAB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F5E0A3A" w14:textId="77777777" w:rsidTr="00617B3E">
        <w:tc>
          <w:tcPr>
            <w:tcW w:w="2013" w:type="dxa"/>
            <w:shd w:val="clear" w:color="auto" w:fill="auto"/>
            <w:tcMar>
              <w:top w:w="28" w:type="dxa"/>
              <w:left w:w="28" w:type="dxa"/>
              <w:bottom w:w="28" w:type="dxa"/>
              <w:right w:w="28" w:type="dxa"/>
            </w:tcMar>
          </w:tcPr>
          <w:p w14:paraId="7AEFFED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10278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9C4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78EE63" w14:textId="77777777" w:rsidR="003B5845" w:rsidRPr="004A00BD" w:rsidRDefault="003B5845" w:rsidP="00617B3E">
            <w:pPr>
              <w:rPr>
                <w:sz w:val="22"/>
              </w:rPr>
            </w:pPr>
          </w:p>
        </w:tc>
      </w:tr>
    </w:tbl>
    <w:p w14:paraId="55BB51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E4AFA0" w14:textId="77777777" w:rsidTr="00617B3E">
        <w:tc>
          <w:tcPr>
            <w:tcW w:w="3856" w:type="dxa"/>
            <w:gridSpan w:val="3"/>
            <w:shd w:val="clear" w:color="auto" w:fill="auto"/>
          </w:tcPr>
          <w:p w14:paraId="0E231A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3A95D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7E49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030F7F" w14:textId="77777777" w:rsidTr="00617B3E">
        <w:tc>
          <w:tcPr>
            <w:tcW w:w="1573" w:type="dxa"/>
            <w:shd w:val="clear" w:color="auto" w:fill="auto"/>
          </w:tcPr>
          <w:p w14:paraId="06326F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DE354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AFD5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AD5C8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C372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0F3F7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B03C1EC" w14:textId="77777777" w:rsidTr="00617B3E">
        <w:tc>
          <w:tcPr>
            <w:tcW w:w="1573" w:type="dxa"/>
            <w:shd w:val="clear" w:color="auto" w:fill="auto"/>
          </w:tcPr>
          <w:p w14:paraId="287675B9" w14:textId="77777777" w:rsidR="003B5845" w:rsidRPr="00634625" w:rsidRDefault="003B5845" w:rsidP="00617B3E">
            <w:pPr>
              <w:pStyle w:val="SmallStandard"/>
            </w:pPr>
            <w:r>
              <w:t>CavityReference</w:t>
            </w:r>
          </w:p>
        </w:tc>
        <w:tc>
          <w:tcPr>
            <w:tcW w:w="1574" w:type="dxa"/>
            <w:shd w:val="clear" w:color="auto" w:fill="auto"/>
          </w:tcPr>
          <w:p w14:paraId="638EF3FA" w14:textId="77777777" w:rsidR="003B5845" w:rsidRPr="00132C43" w:rsidRDefault="003B5845" w:rsidP="00617B3E">
            <w:pPr>
              <w:pStyle w:val="SmallStandard"/>
            </w:pPr>
            <w:r>
              <w:t>firstCavity</w:t>
            </w:r>
          </w:p>
        </w:tc>
        <w:tc>
          <w:tcPr>
            <w:tcW w:w="708" w:type="dxa"/>
            <w:shd w:val="clear" w:color="auto" w:fill="auto"/>
          </w:tcPr>
          <w:p w14:paraId="7E329961" w14:textId="77777777" w:rsidR="003B5845" w:rsidRPr="00D331EF" w:rsidRDefault="003B5845" w:rsidP="00617B3E">
            <w:pPr>
              <w:pStyle w:val="SmallStandard"/>
            </w:pPr>
            <w:r w:rsidRPr="00574783">
              <w:t>1</w:t>
            </w:r>
          </w:p>
        </w:tc>
        <w:tc>
          <w:tcPr>
            <w:tcW w:w="709" w:type="dxa"/>
            <w:shd w:val="clear" w:color="auto" w:fill="auto"/>
          </w:tcPr>
          <w:p w14:paraId="76331D17" w14:textId="77777777" w:rsidR="003B5845" w:rsidRPr="00D331EF" w:rsidRDefault="003B5845" w:rsidP="00617B3E">
            <w:pPr>
              <w:pStyle w:val="SmallStandard"/>
            </w:pPr>
            <w:r w:rsidRPr="00207506">
              <w:t>0..*</w:t>
            </w:r>
          </w:p>
        </w:tc>
        <w:tc>
          <w:tcPr>
            <w:tcW w:w="567" w:type="dxa"/>
            <w:shd w:val="clear" w:color="auto" w:fill="auto"/>
          </w:tcPr>
          <w:p w14:paraId="21EFE921" w14:textId="77777777" w:rsidR="003B5845" w:rsidRPr="00D331EF" w:rsidRDefault="003B5845" w:rsidP="00617B3E">
            <w:pPr>
              <w:pStyle w:val="SmallStandard"/>
            </w:pPr>
            <w:r>
              <w:t>N</w:t>
            </w:r>
          </w:p>
        </w:tc>
        <w:tc>
          <w:tcPr>
            <w:tcW w:w="3969" w:type="dxa"/>
            <w:shd w:val="clear" w:color="auto" w:fill="auto"/>
          </w:tcPr>
          <w:p w14:paraId="0BCF4E83" w14:textId="77777777" w:rsidR="003B5845" w:rsidRPr="004A00BD" w:rsidRDefault="003B5845" w:rsidP="00617B3E">
            <w:pPr>
              <w:rPr>
                <w:sz w:val="22"/>
              </w:rPr>
            </w:pPr>
          </w:p>
        </w:tc>
      </w:tr>
      <w:tr w:rsidR="003B5845" w:rsidRPr="00CC6307" w14:paraId="32347A59" w14:textId="77777777" w:rsidTr="00617B3E">
        <w:tc>
          <w:tcPr>
            <w:tcW w:w="1573" w:type="dxa"/>
            <w:shd w:val="clear" w:color="auto" w:fill="auto"/>
          </w:tcPr>
          <w:p w14:paraId="4A333567" w14:textId="77777777" w:rsidR="003B5845" w:rsidRPr="00634625" w:rsidRDefault="003B5845" w:rsidP="00617B3E">
            <w:pPr>
              <w:pStyle w:val="SmallStandard"/>
            </w:pPr>
            <w:r>
              <w:t>CavityReference</w:t>
            </w:r>
          </w:p>
        </w:tc>
        <w:tc>
          <w:tcPr>
            <w:tcW w:w="1574" w:type="dxa"/>
            <w:shd w:val="clear" w:color="auto" w:fill="auto"/>
          </w:tcPr>
          <w:p w14:paraId="299492E0" w14:textId="77777777" w:rsidR="003B5845" w:rsidRPr="00132C43" w:rsidRDefault="003B5845" w:rsidP="00617B3E">
            <w:pPr>
              <w:pStyle w:val="SmallStandard"/>
            </w:pPr>
            <w:r>
              <w:t>secondCavity</w:t>
            </w:r>
          </w:p>
        </w:tc>
        <w:tc>
          <w:tcPr>
            <w:tcW w:w="708" w:type="dxa"/>
            <w:shd w:val="clear" w:color="auto" w:fill="auto"/>
          </w:tcPr>
          <w:p w14:paraId="43D368C7" w14:textId="77777777" w:rsidR="003B5845" w:rsidRPr="00D331EF" w:rsidRDefault="003B5845" w:rsidP="00617B3E">
            <w:pPr>
              <w:pStyle w:val="SmallStandard"/>
            </w:pPr>
            <w:r w:rsidRPr="00574783">
              <w:t>1</w:t>
            </w:r>
          </w:p>
        </w:tc>
        <w:tc>
          <w:tcPr>
            <w:tcW w:w="709" w:type="dxa"/>
            <w:shd w:val="clear" w:color="auto" w:fill="auto"/>
          </w:tcPr>
          <w:p w14:paraId="2067661F" w14:textId="77777777" w:rsidR="003B5845" w:rsidRPr="00D331EF" w:rsidRDefault="003B5845" w:rsidP="00617B3E">
            <w:pPr>
              <w:pStyle w:val="SmallStandard"/>
            </w:pPr>
            <w:r w:rsidRPr="00207506">
              <w:t>0..*</w:t>
            </w:r>
          </w:p>
        </w:tc>
        <w:tc>
          <w:tcPr>
            <w:tcW w:w="567" w:type="dxa"/>
            <w:shd w:val="clear" w:color="auto" w:fill="auto"/>
          </w:tcPr>
          <w:p w14:paraId="39C58635" w14:textId="77777777" w:rsidR="003B5845" w:rsidRPr="00D331EF" w:rsidRDefault="003B5845" w:rsidP="00617B3E">
            <w:pPr>
              <w:pStyle w:val="SmallStandard"/>
            </w:pPr>
            <w:r>
              <w:t>N</w:t>
            </w:r>
          </w:p>
        </w:tc>
        <w:tc>
          <w:tcPr>
            <w:tcW w:w="3969" w:type="dxa"/>
            <w:shd w:val="clear" w:color="auto" w:fill="auto"/>
          </w:tcPr>
          <w:p w14:paraId="69BA7C03" w14:textId="77777777" w:rsidR="003B5845" w:rsidRPr="004A00BD" w:rsidRDefault="003B5845" w:rsidP="00617B3E">
            <w:pPr>
              <w:rPr>
                <w:sz w:val="22"/>
              </w:rPr>
            </w:pPr>
          </w:p>
        </w:tc>
      </w:tr>
    </w:tbl>
    <w:p w14:paraId="22467A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0DA19D" w14:textId="77777777" w:rsidTr="00617B3E">
        <w:tc>
          <w:tcPr>
            <w:tcW w:w="2296" w:type="dxa"/>
            <w:gridSpan w:val="2"/>
            <w:shd w:val="clear" w:color="auto" w:fill="auto"/>
          </w:tcPr>
          <w:p w14:paraId="04D490F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CAA2A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CFE1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F1003B" w14:textId="77777777" w:rsidTr="00617B3E">
        <w:tc>
          <w:tcPr>
            <w:tcW w:w="1588" w:type="dxa"/>
            <w:shd w:val="clear" w:color="auto" w:fill="auto"/>
          </w:tcPr>
          <w:p w14:paraId="64FDDC6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9FC2EA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95DBE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34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4D9F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DC0D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0891D6D" w14:textId="77777777" w:rsidTr="00617B3E">
        <w:tc>
          <w:tcPr>
            <w:tcW w:w="1588" w:type="dxa"/>
            <w:shd w:val="clear" w:color="auto" w:fill="auto"/>
          </w:tcPr>
          <w:p w14:paraId="73A2D5AF" w14:textId="77777777" w:rsidR="003B5845" w:rsidRPr="00634625" w:rsidRDefault="003B5845" w:rsidP="00617B3E">
            <w:pPr>
              <w:pStyle w:val="SmallStandard"/>
            </w:pPr>
            <w:r>
              <w:t>SlotCoupling</w:t>
            </w:r>
          </w:p>
        </w:tc>
        <w:tc>
          <w:tcPr>
            <w:tcW w:w="708" w:type="dxa"/>
            <w:shd w:val="clear" w:color="auto" w:fill="auto"/>
          </w:tcPr>
          <w:p w14:paraId="48EC9D53" w14:textId="77777777" w:rsidR="003B5845" w:rsidRPr="00D331EF" w:rsidRDefault="003B5845" w:rsidP="00617B3E">
            <w:pPr>
              <w:pStyle w:val="SmallStandard"/>
            </w:pPr>
            <w:r w:rsidRPr="00D01517">
              <w:t>1</w:t>
            </w:r>
          </w:p>
        </w:tc>
        <w:tc>
          <w:tcPr>
            <w:tcW w:w="1560" w:type="dxa"/>
            <w:shd w:val="clear" w:color="auto" w:fill="auto"/>
          </w:tcPr>
          <w:p w14:paraId="385C51A5" w14:textId="77777777" w:rsidR="003B5845" w:rsidRPr="00132C43" w:rsidRDefault="003B5845" w:rsidP="00617B3E">
            <w:pPr>
              <w:pStyle w:val="SmallStandard"/>
            </w:pPr>
            <w:r>
              <w:t>cavityCoupling</w:t>
            </w:r>
          </w:p>
        </w:tc>
        <w:tc>
          <w:tcPr>
            <w:tcW w:w="708" w:type="dxa"/>
            <w:shd w:val="clear" w:color="auto" w:fill="auto"/>
          </w:tcPr>
          <w:p w14:paraId="48B4EE46" w14:textId="77777777" w:rsidR="003B5845" w:rsidRPr="00D331EF" w:rsidRDefault="003B5845" w:rsidP="00617B3E">
            <w:pPr>
              <w:pStyle w:val="SmallStandard"/>
            </w:pPr>
            <w:r w:rsidRPr="00D01517">
              <w:t>0..*</w:t>
            </w:r>
          </w:p>
        </w:tc>
        <w:tc>
          <w:tcPr>
            <w:tcW w:w="567" w:type="dxa"/>
            <w:shd w:val="clear" w:color="auto" w:fill="auto"/>
          </w:tcPr>
          <w:p w14:paraId="6025CA45" w14:textId="77777777" w:rsidR="003B5845" w:rsidRDefault="003B5845" w:rsidP="00617B3E">
            <w:pPr>
              <w:pStyle w:val="SmallStandard"/>
            </w:pPr>
            <w:r>
              <w:t>Y</w:t>
            </w:r>
          </w:p>
        </w:tc>
        <w:tc>
          <w:tcPr>
            <w:tcW w:w="3969" w:type="dxa"/>
            <w:shd w:val="clear" w:color="auto" w:fill="auto"/>
          </w:tcPr>
          <w:p w14:paraId="24CDA6EA" w14:textId="77777777" w:rsidR="003B5845" w:rsidRPr="004A00BD" w:rsidRDefault="003B5845" w:rsidP="00617B3E">
            <w:pPr>
              <w:rPr>
                <w:sz w:val="22"/>
              </w:rPr>
            </w:pPr>
          </w:p>
        </w:tc>
      </w:tr>
    </w:tbl>
    <w:p w14:paraId="273A9DD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6" w:name="_7d396dd2ac98990b7039e23f4a90cf3b"/>
      <w:r>
        <w:rPr>
          <w:lang w:val="en-GB"/>
        </w:rPr>
        <w:t>CouplingPoint</w:t>
      </w:r>
      <w:bookmarkEnd w:id="1046"/>
    </w:p>
    <w:p w14:paraId="0EC6004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CouplingPoint</w:t>
      </w:r>
      <w:r w:rsidRPr="00A518C2">
        <w:rPr>
          <w:sz w:val="18"/>
          <w:szCs w:val="18"/>
          <w:lang w:val="en-GB"/>
        </w:rPr>
        <w:t xml:space="preserve"> defines a single coupling. If a coupling takes place, all sub elements are connected. If the coupling is disconnected, all subelements are disconnected.</w:t>
      </w:r>
    </w:p>
    <w:p w14:paraId="5D054120" w14:textId="77777777" w:rsidR="003B5845" w:rsidRPr="00A518C2" w:rsidRDefault="003B5845" w:rsidP="003B5845">
      <w:pPr>
        <w:rPr>
          <w:lang w:val="en-GB"/>
        </w:rPr>
      </w:pPr>
      <w:r w:rsidRPr="00A518C2">
        <w:rPr>
          <w:sz w:val="18"/>
          <w:szCs w:val="18"/>
          <w:lang w:val="en-GB"/>
        </w:rPr>
        <w:t xml:space="preserve">If a coupling occurs between two connectors, and not just between two terminals, the </w:t>
      </w:r>
      <w:r w:rsidRPr="00A518C2">
        <w:rPr>
          <w:i/>
          <w:iCs/>
          <w:sz w:val="18"/>
          <w:szCs w:val="18"/>
          <w:lang w:val="en-GB"/>
        </w:rPr>
        <w:t>CouplingPoint</w:t>
      </w:r>
      <w:r w:rsidRPr="00A518C2">
        <w:rPr>
          <w:sz w:val="18"/>
          <w:szCs w:val="18"/>
          <w:lang w:val="en-GB"/>
        </w:rPr>
        <w:t xml:space="preserve"> references the respective </w:t>
      </w:r>
      <w:r w:rsidRPr="00A518C2">
        <w:rPr>
          <w:i/>
          <w:iCs/>
          <w:sz w:val="18"/>
          <w:szCs w:val="18"/>
          <w:lang w:val="en-GB"/>
        </w:rPr>
        <w:t>ConnectorHousingRoles</w:t>
      </w:r>
      <w:r w:rsidRPr="00A518C2">
        <w:rPr>
          <w:sz w:val="18"/>
          <w:szCs w:val="18"/>
          <w:lang w:val="en-GB"/>
        </w:rPr>
        <w:t>.</w:t>
      </w:r>
    </w:p>
    <w:p w14:paraId="2DA059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67EC83" w14:textId="77777777" w:rsidTr="00617B3E">
        <w:tc>
          <w:tcPr>
            <w:tcW w:w="2013" w:type="dxa"/>
            <w:shd w:val="clear" w:color="auto" w:fill="auto"/>
            <w:tcMar>
              <w:top w:w="28" w:type="dxa"/>
              <w:left w:w="28" w:type="dxa"/>
              <w:bottom w:w="28" w:type="dxa"/>
              <w:right w:w="28" w:type="dxa"/>
            </w:tcMar>
          </w:tcPr>
          <w:p w14:paraId="7BA7C8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BFB3F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FC61D7" w14:textId="77777777" w:rsidTr="00617B3E">
        <w:tc>
          <w:tcPr>
            <w:tcW w:w="2013" w:type="dxa"/>
            <w:shd w:val="clear" w:color="auto" w:fill="auto"/>
            <w:tcMar>
              <w:top w:w="28" w:type="dxa"/>
              <w:left w:w="28" w:type="dxa"/>
              <w:bottom w:w="28" w:type="dxa"/>
              <w:right w:w="28" w:type="dxa"/>
            </w:tcMar>
          </w:tcPr>
          <w:p w14:paraId="6CE939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F85CA" w14:textId="77777777" w:rsidR="003B5845" w:rsidRPr="004A00BD" w:rsidRDefault="003B5845" w:rsidP="00617B3E">
            <w:pPr>
              <w:rPr>
                <w:sz w:val="22"/>
              </w:rPr>
            </w:pPr>
          </w:p>
        </w:tc>
      </w:tr>
      <w:tr w:rsidR="003B5845" w:rsidRPr="008359F5" w14:paraId="4986E4C9" w14:textId="77777777" w:rsidTr="00617B3E">
        <w:tc>
          <w:tcPr>
            <w:tcW w:w="2013" w:type="dxa"/>
            <w:shd w:val="clear" w:color="auto" w:fill="auto"/>
            <w:tcMar>
              <w:top w:w="28" w:type="dxa"/>
              <w:left w:w="28" w:type="dxa"/>
              <w:bottom w:w="28" w:type="dxa"/>
              <w:right w:w="28" w:type="dxa"/>
            </w:tcMar>
          </w:tcPr>
          <w:p w14:paraId="4A42253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9A539F" w14:textId="77777777" w:rsidR="003B5845" w:rsidRPr="000437C1" w:rsidRDefault="003B5845" w:rsidP="00617B3E">
            <w:pPr>
              <w:pStyle w:val="SmallStandard"/>
            </w:pPr>
            <w:r>
              <w:t>false</w:t>
            </w:r>
          </w:p>
        </w:tc>
      </w:tr>
    </w:tbl>
    <w:p w14:paraId="5703CD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3F0CA5" w14:textId="77777777" w:rsidTr="00617B3E">
        <w:tc>
          <w:tcPr>
            <w:tcW w:w="2013" w:type="dxa"/>
            <w:shd w:val="clear" w:color="auto" w:fill="auto"/>
            <w:tcMar>
              <w:top w:w="28" w:type="dxa"/>
              <w:left w:w="28" w:type="dxa"/>
              <w:bottom w:w="28" w:type="dxa"/>
              <w:right w:w="28" w:type="dxa"/>
            </w:tcMar>
          </w:tcPr>
          <w:p w14:paraId="47F684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7395E6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EE78E2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44535E"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7BF824" w14:textId="77777777" w:rsidTr="00617B3E">
        <w:tc>
          <w:tcPr>
            <w:tcW w:w="2013" w:type="dxa"/>
            <w:shd w:val="clear" w:color="auto" w:fill="auto"/>
            <w:tcMar>
              <w:top w:w="28" w:type="dxa"/>
              <w:left w:w="28" w:type="dxa"/>
              <w:bottom w:w="28" w:type="dxa"/>
              <w:right w:w="28" w:type="dxa"/>
            </w:tcMar>
          </w:tcPr>
          <w:p w14:paraId="49D50B6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44D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21A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81C553" w14:textId="77777777" w:rsidR="003B5845" w:rsidRPr="004A00BD" w:rsidRDefault="003B5845" w:rsidP="00617B3E">
            <w:pPr>
              <w:rPr>
                <w:sz w:val="22"/>
              </w:rPr>
            </w:pPr>
          </w:p>
        </w:tc>
      </w:tr>
    </w:tbl>
    <w:p w14:paraId="34EB41A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DFE4C3" w14:textId="77777777" w:rsidTr="00617B3E">
        <w:tc>
          <w:tcPr>
            <w:tcW w:w="3856" w:type="dxa"/>
            <w:gridSpan w:val="3"/>
            <w:shd w:val="clear" w:color="auto" w:fill="auto"/>
          </w:tcPr>
          <w:p w14:paraId="4041EB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FED1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B58C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21ADF3" w14:textId="77777777" w:rsidTr="00617B3E">
        <w:tc>
          <w:tcPr>
            <w:tcW w:w="1573" w:type="dxa"/>
            <w:shd w:val="clear" w:color="auto" w:fill="auto"/>
          </w:tcPr>
          <w:p w14:paraId="1C57C7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7F495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2CFD8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06C7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2576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3C44A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381FF5" w14:textId="77777777" w:rsidTr="00617B3E">
        <w:tc>
          <w:tcPr>
            <w:tcW w:w="1573" w:type="dxa"/>
            <w:shd w:val="clear" w:color="auto" w:fill="auto"/>
          </w:tcPr>
          <w:p w14:paraId="6E1B3ED5" w14:textId="77777777" w:rsidR="003B5845" w:rsidRPr="00634625" w:rsidRDefault="003B5845" w:rsidP="00617B3E">
            <w:pPr>
              <w:pStyle w:val="SmallStandard"/>
            </w:pPr>
            <w:r>
              <w:t>ConnectorHousingRole</w:t>
            </w:r>
          </w:p>
        </w:tc>
        <w:tc>
          <w:tcPr>
            <w:tcW w:w="1574" w:type="dxa"/>
            <w:shd w:val="clear" w:color="auto" w:fill="auto"/>
          </w:tcPr>
          <w:p w14:paraId="26465F73" w14:textId="77777777" w:rsidR="003B5845" w:rsidRPr="00132C43" w:rsidRDefault="003B5845" w:rsidP="00617B3E">
            <w:pPr>
              <w:pStyle w:val="SmallStandard"/>
            </w:pPr>
            <w:r>
              <w:t>secondConnector</w:t>
            </w:r>
          </w:p>
        </w:tc>
        <w:tc>
          <w:tcPr>
            <w:tcW w:w="708" w:type="dxa"/>
            <w:shd w:val="clear" w:color="auto" w:fill="auto"/>
          </w:tcPr>
          <w:p w14:paraId="74C8922B" w14:textId="77777777" w:rsidR="003B5845" w:rsidRPr="00D331EF" w:rsidRDefault="003B5845" w:rsidP="00617B3E">
            <w:pPr>
              <w:pStyle w:val="SmallStandard"/>
            </w:pPr>
            <w:r w:rsidRPr="00574783">
              <w:t>0..1</w:t>
            </w:r>
          </w:p>
        </w:tc>
        <w:tc>
          <w:tcPr>
            <w:tcW w:w="709" w:type="dxa"/>
            <w:shd w:val="clear" w:color="auto" w:fill="auto"/>
          </w:tcPr>
          <w:p w14:paraId="4D9C8231" w14:textId="77777777" w:rsidR="003B5845" w:rsidRPr="00D331EF" w:rsidRDefault="003B5845" w:rsidP="00617B3E">
            <w:pPr>
              <w:pStyle w:val="SmallStandard"/>
            </w:pPr>
            <w:r w:rsidRPr="00207506">
              <w:t>0..*</w:t>
            </w:r>
          </w:p>
        </w:tc>
        <w:tc>
          <w:tcPr>
            <w:tcW w:w="567" w:type="dxa"/>
            <w:shd w:val="clear" w:color="auto" w:fill="auto"/>
          </w:tcPr>
          <w:p w14:paraId="083B7456" w14:textId="77777777" w:rsidR="003B5845" w:rsidRPr="00D331EF" w:rsidRDefault="003B5845" w:rsidP="00617B3E">
            <w:pPr>
              <w:pStyle w:val="SmallStandard"/>
            </w:pPr>
            <w:r>
              <w:t>N</w:t>
            </w:r>
          </w:p>
        </w:tc>
        <w:tc>
          <w:tcPr>
            <w:tcW w:w="3969" w:type="dxa"/>
            <w:shd w:val="clear" w:color="auto" w:fill="auto"/>
          </w:tcPr>
          <w:p w14:paraId="6BEAB53F" w14:textId="77777777" w:rsidR="003B5845" w:rsidRPr="004A00BD" w:rsidRDefault="003B5845" w:rsidP="00617B3E">
            <w:pPr>
              <w:rPr>
                <w:sz w:val="22"/>
              </w:rPr>
            </w:pPr>
          </w:p>
        </w:tc>
      </w:tr>
      <w:tr w:rsidR="003B5845" w:rsidRPr="004A00BD" w14:paraId="14C4AB0F" w14:textId="77777777" w:rsidTr="00617B3E">
        <w:tc>
          <w:tcPr>
            <w:tcW w:w="1573" w:type="dxa"/>
            <w:shd w:val="clear" w:color="auto" w:fill="auto"/>
          </w:tcPr>
          <w:p w14:paraId="522ECD66" w14:textId="77777777" w:rsidR="003B5845" w:rsidRPr="00634625" w:rsidRDefault="003B5845" w:rsidP="00617B3E">
            <w:pPr>
              <w:pStyle w:val="SmallStandard"/>
            </w:pPr>
            <w:r>
              <w:t>MatingPoint</w:t>
            </w:r>
          </w:p>
        </w:tc>
        <w:tc>
          <w:tcPr>
            <w:tcW w:w="1574" w:type="dxa"/>
            <w:shd w:val="clear" w:color="auto" w:fill="auto"/>
          </w:tcPr>
          <w:p w14:paraId="688AA243" w14:textId="77777777" w:rsidR="003B5845" w:rsidRPr="00132C43" w:rsidRDefault="003B5845" w:rsidP="00617B3E">
            <w:pPr>
              <w:pStyle w:val="SmallStandard"/>
            </w:pPr>
            <w:r>
              <w:t>matingPoint</w:t>
            </w:r>
          </w:p>
        </w:tc>
        <w:tc>
          <w:tcPr>
            <w:tcW w:w="708" w:type="dxa"/>
            <w:shd w:val="clear" w:color="auto" w:fill="auto"/>
          </w:tcPr>
          <w:p w14:paraId="297FC6DF" w14:textId="77777777" w:rsidR="003B5845" w:rsidRPr="00D331EF" w:rsidRDefault="003B5845" w:rsidP="00617B3E">
            <w:pPr>
              <w:pStyle w:val="SmallStandard"/>
            </w:pPr>
            <w:r w:rsidRPr="00574783">
              <w:t>0..*</w:t>
            </w:r>
          </w:p>
        </w:tc>
        <w:tc>
          <w:tcPr>
            <w:tcW w:w="709" w:type="dxa"/>
            <w:shd w:val="clear" w:color="auto" w:fill="auto"/>
          </w:tcPr>
          <w:p w14:paraId="25FD2D62" w14:textId="77777777" w:rsidR="003B5845" w:rsidRPr="00D331EF" w:rsidRDefault="003B5845" w:rsidP="00617B3E">
            <w:pPr>
              <w:pStyle w:val="SmallStandard"/>
            </w:pPr>
            <w:r w:rsidRPr="00207506">
              <w:t>1</w:t>
            </w:r>
          </w:p>
        </w:tc>
        <w:tc>
          <w:tcPr>
            <w:tcW w:w="567" w:type="dxa"/>
            <w:shd w:val="clear" w:color="auto" w:fill="auto"/>
          </w:tcPr>
          <w:p w14:paraId="7CC2D04E" w14:textId="77777777" w:rsidR="003B5845" w:rsidRDefault="003B5845" w:rsidP="00617B3E">
            <w:pPr>
              <w:pStyle w:val="SmallStandard"/>
            </w:pPr>
            <w:r>
              <w:t>Y</w:t>
            </w:r>
          </w:p>
        </w:tc>
        <w:tc>
          <w:tcPr>
            <w:tcW w:w="3969" w:type="dxa"/>
            <w:shd w:val="clear" w:color="auto" w:fill="auto"/>
          </w:tcPr>
          <w:p w14:paraId="58BE3A05" w14:textId="77777777" w:rsidR="003B5845" w:rsidRDefault="003B5845" w:rsidP="00617B3E">
            <w:pPr>
              <w:pStyle w:val="SmallStandard"/>
            </w:pPr>
            <w:r w:rsidRPr="00491287">
              <w:t>Specifies the MatingPoints defined by the MatingSpecification.</w:t>
            </w:r>
          </w:p>
        </w:tc>
      </w:tr>
      <w:tr w:rsidR="003B5845" w:rsidRPr="00CC6307" w14:paraId="228DB2CE" w14:textId="77777777" w:rsidTr="00617B3E">
        <w:tc>
          <w:tcPr>
            <w:tcW w:w="1573" w:type="dxa"/>
            <w:shd w:val="clear" w:color="auto" w:fill="auto"/>
          </w:tcPr>
          <w:p w14:paraId="57E31EBD" w14:textId="77777777" w:rsidR="003B5845" w:rsidRPr="00634625" w:rsidRDefault="003B5845" w:rsidP="00617B3E">
            <w:pPr>
              <w:pStyle w:val="SmallStandard"/>
            </w:pPr>
            <w:r>
              <w:t>SlotCoupling</w:t>
            </w:r>
          </w:p>
        </w:tc>
        <w:tc>
          <w:tcPr>
            <w:tcW w:w="1574" w:type="dxa"/>
            <w:shd w:val="clear" w:color="auto" w:fill="auto"/>
          </w:tcPr>
          <w:p w14:paraId="3F1F0CA8" w14:textId="77777777" w:rsidR="003B5845" w:rsidRPr="00132C43" w:rsidRDefault="003B5845" w:rsidP="00617B3E">
            <w:pPr>
              <w:pStyle w:val="SmallStandard"/>
            </w:pPr>
            <w:r>
              <w:t>slotCoupling</w:t>
            </w:r>
          </w:p>
        </w:tc>
        <w:tc>
          <w:tcPr>
            <w:tcW w:w="708" w:type="dxa"/>
            <w:shd w:val="clear" w:color="auto" w:fill="auto"/>
          </w:tcPr>
          <w:p w14:paraId="25355443" w14:textId="77777777" w:rsidR="003B5845" w:rsidRPr="00D331EF" w:rsidRDefault="003B5845" w:rsidP="00617B3E">
            <w:pPr>
              <w:pStyle w:val="SmallStandard"/>
            </w:pPr>
            <w:r w:rsidRPr="00574783">
              <w:t>0..*</w:t>
            </w:r>
          </w:p>
        </w:tc>
        <w:tc>
          <w:tcPr>
            <w:tcW w:w="709" w:type="dxa"/>
            <w:shd w:val="clear" w:color="auto" w:fill="auto"/>
          </w:tcPr>
          <w:p w14:paraId="09EE4FE8" w14:textId="77777777" w:rsidR="003B5845" w:rsidRPr="00D331EF" w:rsidRDefault="003B5845" w:rsidP="00617B3E">
            <w:pPr>
              <w:pStyle w:val="SmallStandard"/>
            </w:pPr>
            <w:r w:rsidRPr="00207506">
              <w:t>1</w:t>
            </w:r>
          </w:p>
        </w:tc>
        <w:tc>
          <w:tcPr>
            <w:tcW w:w="567" w:type="dxa"/>
            <w:shd w:val="clear" w:color="auto" w:fill="auto"/>
          </w:tcPr>
          <w:p w14:paraId="167C284A" w14:textId="77777777" w:rsidR="003B5845" w:rsidRDefault="003B5845" w:rsidP="00617B3E">
            <w:pPr>
              <w:pStyle w:val="SmallStandard"/>
            </w:pPr>
            <w:r>
              <w:t>Y</w:t>
            </w:r>
          </w:p>
        </w:tc>
        <w:tc>
          <w:tcPr>
            <w:tcW w:w="3969" w:type="dxa"/>
            <w:shd w:val="clear" w:color="auto" w:fill="auto"/>
          </w:tcPr>
          <w:p w14:paraId="34224A6B" w14:textId="77777777" w:rsidR="003B5845" w:rsidRPr="004A00BD" w:rsidRDefault="003B5845" w:rsidP="00617B3E">
            <w:pPr>
              <w:rPr>
                <w:sz w:val="22"/>
              </w:rPr>
            </w:pPr>
          </w:p>
        </w:tc>
      </w:tr>
      <w:tr w:rsidR="003B5845" w:rsidRPr="00CC6307" w14:paraId="5FEF59EA" w14:textId="77777777" w:rsidTr="00617B3E">
        <w:tc>
          <w:tcPr>
            <w:tcW w:w="1573" w:type="dxa"/>
            <w:shd w:val="clear" w:color="auto" w:fill="auto"/>
          </w:tcPr>
          <w:p w14:paraId="31114AB3" w14:textId="77777777" w:rsidR="003B5845" w:rsidRPr="00634625" w:rsidRDefault="003B5845" w:rsidP="00617B3E">
            <w:pPr>
              <w:pStyle w:val="SmallStandard"/>
            </w:pPr>
            <w:r>
              <w:t>ConnectorHousingRole</w:t>
            </w:r>
          </w:p>
        </w:tc>
        <w:tc>
          <w:tcPr>
            <w:tcW w:w="1574" w:type="dxa"/>
            <w:shd w:val="clear" w:color="auto" w:fill="auto"/>
          </w:tcPr>
          <w:p w14:paraId="7F6B81E6" w14:textId="77777777" w:rsidR="003B5845" w:rsidRPr="00132C43" w:rsidRDefault="003B5845" w:rsidP="00617B3E">
            <w:pPr>
              <w:pStyle w:val="SmallStandard"/>
            </w:pPr>
            <w:r>
              <w:t>firstConnector</w:t>
            </w:r>
          </w:p>
        </w:tc>
        <w:tc>
          <w:tcPr>
            <w:tcW w:w="708" w:type="dxa"/>
            <w:shd w:val="clear" w:color="auto" w:fill="auto"/>
          </w:tcPr>
          <w:p w14:paraId="5A6362B1" w14:textId="77777777" w:rsidR="003B5845" w:rsidRPr="00D331EF" w:rsidRDefault="003B5845" w:rsidP="00617B3E">
            <w:pPr>
              <w:pStyle w:val="SmallStandard"/>
            </w:pPr>
            <w:r w:rsidRPr="00574783">
              <w:t>0..1</w:t>
            </w:r>
          </w:p>
        </w:tc>
        <w:tc>
          <w:tcPr>
            <w:tcW w:w="709" w:type="dxa"/>
            <w:shd w:val="clear" w:color="auto" w:fill="auto"/>
          </w:tcPr>
          <w:p w14:paraId="31CE102B" w14:textId="77777777" w:rsidR="003B5845" w:rsidRPr="00D331EF" w:rsidRDefault="003B5845" w:rsidP="00617B3E">
            <w:pPr>
              <w:pStyle w:val="SmallStandard"/>
            </w:pPr>
            <w:r w:rsidRPr="00207506">
              <w:t>0..*</w:t>
            </w:r>
          </w:p>
        </w:tc>
        <w:tc>
          <w:tcPr>
            <w:tcW w:w="567" w:type="dxa"/>
            <w:shd w:val="clear" w:color="auto" w:fill="auto"/>
          </w:tcPr>
          <w:p w14:paraId="494F22BA" w14:textId="77777777" w:rsidR="003B5845" w:rsidRPr="00D331EF" w:rsidRDefault="003B5845" w:rsidP="00617B3E">
            <w:pPr>
              <w:pStyle w:val="SmallStandard"/>
            </w:pPr>
            <w:r>
              <w:t>N</w:t>
            </w:r>
          </w:p>
        </w:tc>
        <w:tc>
          <w:tcPr>
            <w:tcW w:w="3969" w:type="dxa"/>
            <w:shd w:val="clear" w:color="auto" w:fill="auto"/>
          </w:tcPr>
          <w:p w14:paraId="7BF422FE" w14:textId="77777777" w:rsidR="003B5845" w:rsidRPr="004A00BD" w:rsidRDefault="003B5845" w:rsidP="00617B3E">
            <w:pPr>
              <w:rPr>
                <w:sz w:val="22"/>
              </w:rPr>
            </w:pPr>
          </w:p>
        </w:tc>
      </w:tr>
    </w:tbl>
    <w:p w14:paraId="7C5958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A5E025" w14:textId="77777777" w:rsidTr="00617B3E">
        <w:tc>
          <w:tcPr>
            <w:tcW w:w="2296" w:type="dxa"/>
            <w:gridSpan w:val="2"/>
            <w:shd w:val="clear" w:color="auto" w:fill="auto"/>
          </w:tcPr>
          <w:p w14:paraId="0AAD8E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43371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0A5C5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65E3D" w14:textId="77777777" w:rsidTr="00617B3E">
        <w:tc>
          <w:tcPr>
            <w:tcW w:w="1588" w:type="dxa"/>
            <w:shd w:val="clear" w:color="auto" w:fill="auto"/>
          </w:tcPr>
          <w:p w14:paraId="7094D23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852767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E9729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2268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14B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74EFFC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4049A2" w14:textId="77777777" w:rsidTr="00617B3E">
        <w:tc>
          <w:tcPr>
            <w:tcW w:w="1588" w:type="dxa"/>
            <w:shd w:val="clear" w:color="auto" w:fill="auto"/>
          </w:tcPr>
          <w:p w14:paraId="1B4A1CCF" w14:textId="77777777" w:rsidR="003B5845" w:rsidRPr="00634625" w:rsidRDefault="003B5845" w:rsidP="00617B3E">
            <w:pPr>
              <w:pStyle w:val="SmallStandard"/>
            </w:pPr>
            <w:r>
              <w:t>CouplingSpecification</w:t>
            </w:r>
          </w:p>
        </w:tc>
        <w:tc>
          <w:tcPr>
            <w:tcW w:w="708" w:type="dxa"/>
            <w:shd w:val="clear" w:color="auto" w:fill="auto"/>
          </w:tcPr>
          <w:p w14:paraId="053FF217" w14:textId="77777777" w:rsidR="003B5845" w:rsidRPr="00D331EF" w:rsidRDefault="003B5845" w:rsidP="00617B3E">
            <w:pPr>
              <w:pStyle w:val="SmallStandard"/>
            </w:pPr>
            <w:r w:rsidRPr="00D01517">
              <w:t>1</w:t>
            </w:r>
          </w:p>
        </w:tc>
        <w:tc>
          <w:tcPr>
            <w:tcW w:w="1560" w:type="dxa"/>
            <w:shd w:val="clear" w:color="auto" w:fill="auto"/>
          </w:tcPr>
          <w:p w14:paraId="01371B60" w14:textId="77777777" w:rsidR="003B5845" w:rsidRPr="004A00BD" w:rsidRDefault="003B5845" w:rsidP="00617B3E">
            <w:pPr>
              <w:rPr>
                <w:sz w:val="22"/>
              </w:rPr>
            </w:pPr>
          </w:p>
        </w:tc>
        <w:tc>
          <w:tcPr>
            <w:tcW w:w="708" w:type="dxa"/>
            <w:shd w:val="clear" w:color="auto" w:fill="auto"/>
          </w:tcPr>
          <w:p w14:paraId="3A21DC23" w14:textId="77777777" w:rsidR="003B5845" w:rsidRPr="00D331EF" w:rsidRDefault="003B5845" w:rsidP="00617B3E">
            <w:pPr>
              <w:pStyle w:val="SmallStandard"/>
            </w:pPr>
            <w:r w:rsidRPr="00D01517">
              <w:t>0..*</w:t>
            </w:r>
          </w:p>
        </w:tc>
        <w:tc>
          <w:tcPr>
            <w:tcW w:w="567" w:type="dxa"/>
            <w:shd w:val="clear" w:color="auto" w:fill="auto"/>
          </w:tcPr>
          <w:p w14:paraId="4006EF47" w14:textId="77777777" w:rsidR="003B5845" w:rsidRDefault="003B5845" w:rsidP="00617B3E">
            <w:pPr>
              <w:pStyle w:val="SmallStandard"/>
            </w:pPr>
            <w:r>
              <w:t>Y</w:t>
            </w:r>
          </w:p>
        </w:tc>
        <w:tc>
          <w:tcPr>
            <w:tcW w:w="3969" w:type="dxa"/>
            <w:shd w:val="clear" w:color="auto" w:fill="auto"/>
          </w:tcPr>
          <w:p w14:paraId="65163D73" w14:textId="77777777" w:rsidR="003B5845" w:rsidRPr="004A00BD" w:rsidRDefault="003B5845" w:rsidP="00617B3E">
            <w:pPr>
              <w:rPr>
                <w:sz w:val="22"/>
              </w:rPr>
            </w:pPr>
          </w:p>
        </w:tc>
      </w:tr>
    </w:tbl>
    <w:p w14:paraId="3A5592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47" w:name="_ca6cbdec29ca7d1a4b84e97f2d92a434"/>
      <w:r>
        <w:rPr>
          <w:lang w:val="en-GB"/>
        </w:rPr>
        <w:t>CouplingSpecification</w:t>
      </w:r>
      <w:bookmarkEnd w:id="1047"/>
    </w:p>
    <w:p w14:paraId="7FD12ADA" w14:textId="77777777" w:rsidR="003B5845" w:rsidRPr="00A518C2" w:rsidRDefault="003B5845" w:rsidP="003B5845">
      <w:pPr>
        <w:rPr>
          <w:lang w:val="en-GB"/>
        </w:rPr>
      </w:pPr>
      <w:r w:rsidRPr="00A518C2">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1665F2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404646" w14:textId="77777777" w:rsidTr="00617B3E">
        <w:tc>
          <w:tcPr>
            <w:tcW w:w="2013" w:type="dxa"/>
            <w:shd w:val="clear" w:color="auto" w:fill="auto"/>
            <w:tcMar>
              <w:top w:w="28" w:type="dxa"/>
              <w:left w:w="28" w:type="dxa"/>
              <w:bottom w:w="28" w:type="dxa"/>
              <w:right w:w="28" w:type="dxa"/>
            </w:tcMar>
          </w:tcPr>
          <w:p w14:paraId="6014AB0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F1406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91649E" w14:textId="77777777" w:rsidTr="00617B3E">
        <w:tc>
          <w:tcPr>
            <w:tcW w:w="2013" w:type="dxa"/>
            <w:shd w:val="clear" w:color="auto" w:fill="auto"/>
            <w:tcMar>
              <w:top w:w="28" w:type="dxa"/>
              <w:left w:w="28" w:type="dxa"/>
              <w:bottom w:w="28" w:type="dxa"/>
              <w:right w:w="28" w:type="dxa"/>
            </w:tcMar>
          </w:tcPr>
          <w:p w14:paraId="21D4AE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2E4170" w14:textId="77777777" w:rsidR="003B5845" w:rsidRPr="004A00BD" w:rsidRDefault="003B5845" w:rsidP="00617B3E">
            <w:pPr>
              <w:rPr>
                <w:sz w:val="22"/>
              </w:rPr>
            </w:pPr>
          </w:p>
        </w:tc>
      </w:tr>
      <w:tr w:rsidR="003B5845" w:rsidRPr="008359F5" w14:paraId="1405D964" w14:textId="77777777" w:rsidTr="00617B3E">
        <w:tc>
          <w:tcPr>
            <w:tcW w:w="2013" w:type="dxa"/>
            <w:shd w:val="clear" w:color="auto" w:fill="auto"/>
            <w:tcMar>
              <w:top w:w="28" w:type="dxa"/>
              <w:left w:w="28" w:type="dxa"/>
              <w:bottom w:w="28" w:type="dxa"/>
              <w:right w:w="28" w:type="dxa"/>
            </w:tcMar>
          </w:tcPr>
          <w:p w14:paraId="18CDCF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AB987E" w14:textId="77777777" w:rsidR="003B5845" w:rsidRPr="000437C1" w:rsidRDefault="003B5845" w:rsidP="00617B3E">
            <w:pPr>
              <w:pStyle w:val="SmallStandard"/>
            </w:pPr>
            <w:r>
              <w:t>false</w:t>
            </w:r>
          </w:p>
        </w:tc>
      </w:tr>
    </w:tbl>
    <w:p w14:paraId="3F718C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AC6718" w14:textId="77777777" w:rsidTr="00617B3E">
        <w:tc>
          <w:tcPr>
            <w:tcW w:w="3856" w:type="dxa"/>
            <w:gridSpan w:val="3"/>
            <w:shd w:val="clear" w:color="auto" w:fill="auto"/>
          </w:tcPr>
          <w:p w14:paraId="0239F6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4AEFE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6DE9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8D5A50" w14:textId="77777777" w:rsidTr="00617B3E">
        <w:tc>
          <w:tcPr>
            <w:tcW w:w="1573" w:type="dxa"/>
            <w:shd w:val="clear" w:color="auto" w:fill="auto"/>
          </w:tcPr>
          <w:p w14:paraId="5FFBC8C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9534C7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A881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A7A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6FB05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CB912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6C5FE07" w14:textId="77777777" w:rsidTr="00617B3E">
        <w:tc>
          <w:tcPr>
            <w:tcW w:w="1573" w:type="dxa"/>
            <w:shd w:val="clear" w:color="auto" w:fill="auto"/>
          </w:tcPr>
          <w:p w14:paraId="6CCEAFA3" w14:textId="77777777" w:rsidR="003B5845" w:rsidRPr="00634625" w:rsidRDefault="003B5845" w:rsidP="00617B3E">
            <w:pPr>
              <w:pStyle w:val="SmallStandard"/>
            </w:pPr>
            <w:r>
              <w:t>CouplingPoint</w:t>
            </w:r>
          </w:p>
        </w:tc>
        <w:tc>
          <w:tcPr>
            <w:tcW w:w="1574" w:type="dxa"/>
            <w:shd w:val="clear" w:color="auto" w:fill="auto"/>
          </w:tcPr>
          <w:p w14:paraId="5034F4BA" w14:textId="77777777" w:rsidR="003B5845" w:rsidRPr="004A00BD" w:rsidRDefault="003B5845" w:rsidP="00617B3E">
            <w:pPr>
              <w:rPr>
                <w:sz w:val="22"/>
              </w:rPr>
            </w:pPr>
          </w:p>
        </w:tc>
        <w:tc>
          <w:tcPr>
            <w:tcW w:w="708" w:type="dxa"/>
            <w:shd w:val="clear" w:color="auto" w:fill="auto"/>
          </w:tcPr>
          <w:p w14:paraId="1A9D6ECC" w14:textId="77777777" w:rsidR="003B5845" w:rsidRPr="00D331EF" w:rsidRDefault="003B5845" w:rsidP="00617B3E">
            <w:pPr>
              <w:pStyle w:val="SmallStandard"/>
            </w:pPr>
            <w:r w:rsidRPr="00574783">
              <w:t>0..*</w:t>
            </w:r>
          </w:p>
        </w:tc>
        <w:tc>
          <w:tcPr>
            <w:tcW w:w="709" w:type="dxa"/>
            <w:shd w:val="clear" w:color="auto" w:fill="auto"/>
          </w:tcPr>
          <w:p w14:paraId="24B038D1" w14:textId="77777777" w:rsidR="003B5845" w:rsidRPr="00D331EF" w:rsidRDefault="003B5845" w:rsidP="00617B3E">
            <w:pPr>
              <w:pStyle w:val="SmallStandard"/>
            </w:pPr>
            <w:r w:rsidRPr="00207506">
              <w:t>1</w:t>
            </w:r>
          </w:p>
        </w:tc>
        <w:tc>
          <w:tcPr>
            <w:tcW w:w="567" w:type="dxa"/>
            <w:shd w:val="clear" w:color="auto" w:fill="auto"/>
          </w:tcPr>
          <w:p w14:paraId="17805FF4" w14:textId="77777777" w:rsidR="003B5845" w:rsidRDefault="003B5845" w:rsidP="00617B3E">
            <w:pPr>
              <w:pStyle w:val="SmallStandard"/>
            </w:pPr>
            <w:r>
              <w:t>Y</w:t>
            </w:r>
          </w:p>
        </w:tc>
        <w:tc>
          <w:tcPr>
            <w:tcW w:w="3969" w:type="dxa"/>
            <w:shd w:val="clear" w:color="auto" w:fill="auto"/>
          </w:tcPr>
          <w:p w14:paraId="32EDC5B2" w14:textId="77777777" w:rsidR="003B5845" w:rsidRPr="004A00BD" w:rsidRDefault="003B5845" w:rsidP="00617B3E">
            <w:pPr>
              <w:rPr>
                <w:sz w:val="22"/>
              </w:rPr>
            </w:pPr>
          </w:p>
        </w:tc>
      </w:tr>
    </w:tbl>
    <w:p w14:paraId="54AF2D8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8" w:name="_76e8b28455b142b99eb89ac59df83a88"/>
      <w:r>
        <w:rPr>
          <w:lang w:val="en-GB"/>
        </w:rPr>
        <w:t>MatingDetail</w:t>
      </w:r>
      <w:bookmarkEnd w:id="1048"/>
    </w:p>
    <w:p w14:paraId="5F719B55" w14:textId="77777777" w:rsidR="003B5845" w:rsidRPr="00A518C2" w:rsidRDefault="003B5845" w:rsidP="003B5845">
      <w:pPr>
        <w:rPr>
          <w:lang w:val="en-GB"/>
        </w:rPr>
      </w:pPr>
      <w:r w:rsidRPr="00A518C2">
        <w:rPr>
          <w:sz w:val="18"/>
          <w:szCs w:val="18"/>
          <w:lang w:val="en-GB"/>
        </w:rPr>
        <w:t>If the mating of the two terminals is not unambiguously, a MatingDetail can specify the TerminalReceptions that are mated.</w:t>
      </w:r>
    </w:p>
    <w:p w14:paraId="2460F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B9EF54" w14:textId="77777777" w:rsidTr="00617B3E">
        <w:tc>
          <w:tcPr>
            <w:tcW w:w="2013" w:type="dxa"/>
            <w:shd w:val="clear" w:color="auto" w:fill="auto"/>
            <w:tcMar>
              <w:top w:w="28" w:type="dxa"/>
              <w:left w:w="28" w:type="dxa"/>
              <w:bottom w:w="28" w:type="dxa"/>
              <w:right w:w="28" w:type="dxa"/>
            </w:tcMar>
          </w:tcPr>
          <w:p w14:paraId="36845C8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DF97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2BD507" w14:textId="77777777" w:rsidTr="00617B3E">
        <w:tc>
          <w:tcPr>
            <w:tcW w:w="2013" w:type="dxa"/>
            <w:shd w:val="clear" w:color="auto" w:fill="auto"/>
            <w:tcMar>
              <w:top w:w="28" w:type="dxa"/>
              <w:left w:w="28" w:type="dxa"/>
              <w:bottom w:w="28" w:type="dxa"/>
              <w:right w:w="28" w:type="dxa"/>
            </w:tcMar>
          </w:tcPr>
          <w:p w14:paraId="221F4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EC314B" w14:textId="77777777" w:rsidR="003B5845" w:rsidRPr="004A00BD" w:rsidRDefault="003B5845" w:rsidP="00617B3E">
            <w:pPr>
              <w:rPr>
                <w:sz w:val="22"/>
              </w:rPr>
            </w:pPr>
          </w:p>
        </w:tc>
      </w:tr>
      <w:tr w:rsidR="003B5845" w:rsidRPr="008359F5" w14:paraId="2370E747" w14:textId="77777777" w:rsidTr="00617B3E">
        <w:tc>
          <w:tcPr>
            <w:tcW w:w="2013" w:type="dxa"/>
            <w:shd w:val="clear" w:color="auto" w:fill="auto"/>
            <w:tcMar>
              <w:top w:w="28" w:type="dxa"/>
              <w:left w:w="28" w:type="dxa"/>
              <w:bottom w:w="28" w:type="dxa"/>
              <w:right w:w="28" w:type="dxa"/>
            </w:tcMar>
          </w:tcPr>
          <w:p w14:paraId="27982BA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CFBC21" w14:textId="77777777" w:rsidR="003B5845" w:rsidRPr="000437C1" w:rsidRDefault="003B5845" w:rsidP="00617B3E">
            <w:pPr>
              <w:pStyle w:val="SmallStandard"/>
            </w:pPr>
            <w:r>
              <w:t>false</w:t>
            </w:r>
          </w:p>
        </w:tc>
      </w:tr>
    </w:tbl>
    <w:p w14:paraId="3D6545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D837DC" w14:textId="77777777" w:rsidTr="00617B3E">
        <w:tc>
          <w:tcPr>
            <w:tcW w:w="2013" w:type="dxa"/>
            <w:shd w:val="clear" w:color="auto" w:fill="auto"/>
            <w:tcMar>
              <w:top w:w="28" w:type="dxa"/>
              <w:left w:w="28" w:type="dxa"/>
              <w:bottom w:w="28" w:type="dxa"/>
              <w:right w:w="28" w:type="dxa"/>
            </w:tcMar>
          </w:tcPr>
          <w:p w14:paraId="7127BD2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914F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D9DE7A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D58E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14EA2A3" w14:textId="77777777" w:rsidTr="00617B3E">
        <w:tc>
          <w:tcPr>
            <w:tcW w:w="2013" w:type="dxa"/>
            <w:shd w:val="clear" w:color="auto" w:fill="auto"/>
            <w:tcMar>
              <w:top w:w="28" w:type="dxa"/>
              <w:left w:w="28" w:type="dxa"/>
              <w:bottom w:w="28" w:type="dxa"/>
              <w:right w:w="28" w:type="dxa"/>
            </w:tcMar>
          </w:tcPr>
          <w:p w14:paraId="06E3D7B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DD6D3A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81AD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D75117" w14:textId="77777777" w:rsidR="003B5845" w:rsidRPr="004A00BD" w:rsidRDefault="003B5845" w:rsidP="00617B3E">
            <w:pPr>
              <w:rPr>
                <w:sz w:val="22"/>
              </w:rPr>
            </w:pPr>
          </w:p>
        </w:tc>
      </w:tr>
    </w:tbl>
    <w:p w14:paraId="70C24B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902F8C" w14:textId="77777777" w:rsidTr="00617B3E">
        <w:tc>
          <w:tcPr>
            <w:tcW w:w="3856" w:type="dxa"/>
            <w:gridSpan w:val="3"/>
            <w:shd w:val="clear" w:color="auto" w:fill="auto"/>
          </w:tcPr>
          <w:p w14:paraId="68E15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8E47C7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88AE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D9FE83" w14:textId="77777777" w:rsidTr="00617B3E">
        <w:tc>
          <w:tcPr>
            <w:tcW w:w="1573" w:type="dxa"/>
            <w:shd w:val="clear" w:color="auto" w:fill="auto"/>
          </w:tcPr>
          <w:p w14:paraId="147CF73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92495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77FE8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6C47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0D42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C1B2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96C7F9" w14:textId="77777777" w:rsidTr="00617B3E">
        <w:tc>
          <w:tcPr>
            <w:tcW w:w="1573" w:type="dxa"/>
            <w:shd w:val="clear" w:color="auto" w:fill="auto"/>
          </w:tcPr>
          <w:p w14:paraId="4005BF7B" w14:textId="77777777" w:rsidR="003B5845" w:rsidRPr="00634625" w:rsidRDefault="003B5845" w:rsidP="00617B3E">
            <w:pPr>
              <w:pStyle w:val="SmallStandard"/>
            </w:pPr>
            <w:r>
              <w:t>TerminalReceptionReference</w:t>
            </w:r>
          </w:p>
        </w:tc>
        <w:tc>
          <w:tcPr>
            <w:tcW w:w="1574" w:type="dxa"/>
            <w:shd w:val="clear" w:color="auto" w:fill="auto"/>
          </w:tcPr>
          <w:p w14:paraId="378FADFF" w14:textId="77777777" w:rsidR="003B5845" w:rsidRPr="00132C43" w:rsidRDefault="003B5845" w:rsidP="00617B3E">
            <w:pPr>
              <w:pStyle w:val="SmallStandard"/>
            </w:pPr>
            <w:r>
              <w:t>firstTerminalReception</w:t>
            </w:r>
          </w:p>
        </w:tc>
        <w:tc>
          <w:tcPr>
            <w:tcW w:w="708" w:type="dxa"/>
            <w:shd w:val="clear" w:color="auto" w:fill="auto"/>
          </w:tcPr>
          <w:p w14:paraId="1E12E116" w14:textId="77777777" w:rsidR="003B5845" w:rsidRPr="00D331EF" w:rsidRDefault="003B5845" w:rsidP="00617B3E">
            <w:pPr>
              <w:pStyle w:val="SmallStandard"/>
            </w:pPr>
            <w:r w:rsidRPr="00574783">
              <w:t>1</w:t>
            </w:r>
          </w:p>
        </w:tc>
        <w:tc>
          <w:tcPr>
            <w:tcW w:w="709" w:type="dxa"/>
            <w:shd w:val="clear" w:color="auto" w:fill="auto"/>
          </w:tcPr>
          <w:p w14:paraId="5551CD7A" w14:textId="77777777" w:rsidR="003B5845" w:rsidRPr="00D331EF" w:rsidRDefault="003B5845" w:rsidP="00617B3E">
            <w:pPr>
              <w:pStyle w:val="SmallStandard"/>
            </w:pPr>
            <w:r w:rsidRPr="00207506">
              <w:t>0..*</w:t>
            </w:r>
          </w:p>
        </w:tc>
        <w:tc>
          <w:tcPr>
            <w:tcW w:w="567" w:type="dxa"/>
            <w:shd w:val="clear" w:color="auto" w:fill="auto"/>
          </w:tcPr>
          <w:p w14:paraId="3E449BE9" w14:textId="77777777" w:rsidR="003B5845" w:rsidRPr="00D331EF" w:rsidRDefault="003B5845" w:rsidP="00617B3E">
            <w:pPr>
              <w:pStyle w:val="SmallStandard"/>
            </w:pPr>
            <w:r>
              <w:t>N</w:t>
            </w:r>
          </w:p>
        </w:tc>
        <w:tc>
          <w:tcPr>
            <w:tcW w:w="3969" w:type="dxa"/>
            <w:shd w:val="clear" w:color="auto" w:fill="auto"/>
          </w:tcPr>
          <w:p w14:paraId="691E0445" w14:textId="77777777" w:rsidR="003B5845" w:rsidRDefault="003B5845" w:rsidP="00617B3E">
            <w:pPr>
              <w:pStyle w:val="SmallStandard"/>
            </w:pPr>
            <w:r w:rsidRPr="00491287">
              <w:t>References the first terminal reception that is mated.</w:t>
            </w:r>
          </w:p>
        </w:tc>
      </w:tr>
      <w:tr w:rsidR="003B5845" w:rsidRPr="004A00BD" w14:paraId="62D76C73" w14:textId="77777777" w:rsidTr="00617B3E">
        <w:tc>
          <w:tcPr>
            <w:tcW w:w="1573" w:type="dxa"/>
            <w:shd w:val="clear" w:color="auto" w:fill="auto"/>
          </w:tcPr>
          <w:p w14:paraId="16826D6E" w14:textId="77777777" w:rsidR="003B5845" w:rsidRPr="00634625" w:rsidRDefault="003B5845" w:rsidP="00617B3E">
            <w:pPr>
              <w:pStyle w:val="SmallStandard"/>
            </w:pPr>
            <w:r>
              <w:t>TerminalReceptionReference</w:t>
            </w:r>
          </w:p>
        </w:tc>
        <w:tc>
          <w:tcPr>
            <w:tcW w:w="1574" w:type="dxa"/>
            <w:shd w:val="clear" w:color="auto" w:fill="auto"/>
          </w:tcPr>
          <w:p w14:paraId="24ACE3DD" w14:textId="77777777" w:rsidR="003B5845" w:rsidRPr="00132C43" w:rsidRDefault="003B5845" w:rsidP="00617B3E">
            <w:pPr>
              <w:pStyle w:val="SmallStandard"/>
            </w:pPr>
            <w:r>
              <w:t>secondTerminalReception</w:t>
            </w:r>
          </w:p>
        </w:tc>
        <w:tc>
          <w:tcPr>
            <w:tcW w:w="708" w:type="dxa"/>
            <w:shd w:val="clear" w:color="auto" w:fill="auto"/>
          </w:tcPr>
          <w:p w14:paraId="17AE5307" w14:textId="77777777" w:rsidR="003B5845" w:rsidRPr="00D331EF" w:rsidRDefault="003B5845" w:rsidP="00617B3E">
            <w:pPr>
              <w:pStyle w:val="SmallStandard"/>
            </w:pPr>
            <w:r w:rsidRPr="00574783">
              <w:t>1</w:t>
            </w:r>
          </w:p>
        </w:tc>
        <w:tc>
          <w:tcPr>
            <w:tcW w:w="709" w:type="dxa"/>
            <w:shd w:val="clear" w:color="auto" w:fill="auto"/>
          </w:tcPr>
          <w:p w14:paraId="15B400CC" w14:textId="77777777" w:rsidR="003B5845" w:rsidRPr="00D331EF" w:rsidRDefault="003B5845" w:rsidP="00617B3E">
            <w:pPr>
              <w:pStyle w:val="SmallStandard"/>
            </w:pPr>
            <w:r w:rsidRPr="00207506">
              <w:t>0..*</w:t>
            </w:r>
          </w:p>
        </w:tc>
        <w:tc>
          <w:tcPr>
            <w:tcW w:w="567" w:type="dxa"/>
            <w:shd w:val="clear" w:color="auto" w:fill="auto"/>
          </w:tcPr>
          <w:p w14:paraId="358F5000" w14:textId="77777777" w:rsidR="003B5845" w:rsidRPr="00D331EF" w:rsidRDefault="003B5845" w:rsidP="00617B3E">
            <w:pPr>
              <w:pStyle w:val="SmallStandard"/>
            </w:pPr>
            <w:r>
              <w:t>N</w:t>
            </w:r>
          </w:p>
        </w:tc>
        <w:tc>
          <w:tcPr>
            <w:tcW w:w="3969" w:type="dxa"/>
            <w:shd w:val="clear" w:color="auto" w:fill="auto"/>
          </w:tcPr>
          <w:p w14:paraId="55FCEB30" w14:textId="77777777" w:rsidR="003B5845" w:rsidRDefault="003B5845" w:rsidP="00617B3E">
            <w:pPr>
              <w:pStyle w:val="SmallStandard"/>
            </w:pPr>
            <w:r w:rsidRPr="00491287">
              <w:t>References the second terminal reception that is mated.</w:t>
            </w:r>
          </w:p>
        </w:tc>
      </w:tr>
      <w:tr w:rsidR="003B5845" w:rsidRPr="004A00BD" w14:paraId="38321107" w14:textId="77777777" w:rsidTr="00617B3E">
        <w:tc>
          <w:tcPr>
            <w:tcW w:w="1573" w:type="dxa"/>
            <w:shd w:val="clear" w:color="auto" w:fill="auto"/>
          </w:tcPr>
          <w:p w14:paraId="7D6853B6" w14:textId="77777777" w:rsidR="003B5845" w:rsidRPr="00634625" w:rsidRDefault="003B5845" w:rsidP="00617B3E">
            <w:pPr>
              <w:pStyle w:val="SmallStandard"/>
            </w:pPr>
            <w:r>
              <w:t>Connection</w:t>
            </w:r>
          </w:p>
        </w:tc>
        <w:tc>
          <w:tcPr>
            <w:tcW w:w="1574" w:type="dxa"/>
            <w:shd w:val="clear" w:color="auto" w:fill="auto"/>
          </w:tcPr>
          <w:p w14:paraId="26606873" w14:textId="77777777" w:rsidR="003B5845" w:rsidRPr="00132C43" w:rsidRDefault="003B5845" w:rsidP="00617B3E">
            <w:pPr>
              <w:pStyle w:val="SmallStandard"/>
            </w:pPr>
            <w:r>
              <w:t>connection</w:t>
            </w:r>
          </w:p>
        </w:tc>
        <w:tc>
          <w:tcPr>
            <w:tcW w:w="708" w:type="dxa"/>
            <w:shd w:val="clear" w:color="auto" w:fill="auto"/>
          </w:tcPr>
          <w:p w14:paraId="5B93DD04" w14:textId="77777777" w:rsidR="003B5845" w:rsidRPr="00D331EF" w:rsidRDefault="003B5845" w:rsidP="00617B3E">
            <w:pPr>
              <w:pStyle w:val="SmallStandard"/>
            </w:pPr>
            <w:r w:rsidRPr="00574783">
              <w:t>0..1</w:t>
            </w:r>
          </w:p>
        </w:tc>
        <w:tc>
          <w:tcPr>
            <w:tcW w:w="709" w:type="dxa"/>
            <w:shd w:val="clear" w:color="auto" w:fill="auto"/>
          </w:tcPr>
          <w:p w14:paraId="5292C91B" w14:textId="77777777" w:rsidR="003B5845" w:rsidRPr="00D331EF" w:rsidRDefault="003B5845" w:rsidP="00617B3E">
            <w:pPr>
              <w:pStyle w:val="SmallStandard"/>
            </w:pPr>
            <w:r w:rsidRPr="00207506">
              <w:t>0..*</w:t>
            </w:r>
          </w:p>
        </w:tc>
        <w:tc>
          <w:tcPr>
            <w:tcW w:w="567" w:type="dxa"/>
            <w:shd w:val="clear" w:color="auto" w:fill="auto"/>
          </w:tcPr>
          <w:p w14:paraId="6439E4CD" w14:textId="77777777" w:rsidR="003B5845" w:rsidRPr="00D331EF" w:rsidRDefault="003B5845" w:rsidP="00617B3E">
            <w:pPr>
              <w:pStyle w:val="SmallStandard"/>
            </w:pPr>
            <w:r>
              <w:t>N</w:t>
            </w:r>
          </w:p>
        </w:tc>
        <w:tc>
          <w:tcPr>
            <w:tcW w:w="3969" w:type="dxa"/>
            <w:shd w:val="clear" w:color="auto" w:fill="auto"/>
          </w:tcPr>
          <w:p w14:paraId="1C0B7E1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7FF013BC"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73C40B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A9E51C" w14:textId="77777777" w:rsidTr="00617B3E">
        <w:tc>
          <w:tcPr>
            <w:tcW w:w="2296" w:type="dxa"/>
            <w:gridSpan w:val="2"/>
            <w:shd w:val="clear" w:color="auto" w:fill="auto"/>
          </w:tcPr>
          <w:p w14:paraId="42FD75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9A1A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2F157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021EED" w14:textId="77777777" w:rsidTr="00617B3E">
        <w:tc>
          <w:tcPr>
            <w:tcW w:w="1588" w:type="dxa"/>
            <w:shd w:val="clear" w:color="auto" w:fill="auto"/>
          </w:tcPr>
          <w:p w14:paraId="33C750D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07642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3E4A0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4EB30B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B8CD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BDD0D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1A1504B" w14:textId="77777777" w:rsidTr="00617B3E">
        <w:tc>
          <w:tcPr>
            <w:tcW w:w="1588" w:type="dxa"/>
            <w:shd w:val="clear" w:color="auto" w:fill="auto"/>
          </w:tcPr>
          <w:p w14:paraId="52693ADF" w14:textId="77777777" w:rsidR="003B5845" w:rsidRPr="00634625" w:rsidRDefault="003B5845" w:rsidP="00617B3E">
            <w:pPr>
              <w:pStyle w:val="SmallStandard"/>
            </w:pPr>
            <w:r>
              <w:lastRenderedPageBreak/>
              <w:t>MatingPoint</w:t>
            </w:r>
          </w:p>
        </w:tc>
        <w:tc>
          <w:tcPr>
            <w:tcW w:w="708" w:type="dxa"/>
            <w:shd w:val="clear" w:color="auto" w:fill="auto"/>
          </w:tcPr>
          <w:p w14:paraId="2A044F82" w14:textId="77777777" w:rsidR="003B5845" w:rsidRPr="00D331EF" w:rsidRDefault="003B5845" w:rsidP="00617B3E">
            <w:pPr>
              <w:pStyle w:val="SmallStandard"/>
            </w:pPr>
            <w:r w:rsidRPr="00D01517">
              <w:t>1</w:t>
            </w:r>
          </w:p>
        </w:tc>
        <w:tc>
          <w:tcPr>
            <w:tcW w:w="1560" w:type="dxa"/>
            <w:shd w:val="clear" w:color="auto" w:fill="auto"/>
          </w:tcPr>
          <w:p w14:paraId="026B078C" w14:textId="77777777" w:rsidR="003B5845" w:rsidRPr="00132C43" w:rsidRDefault="003B5845" w:rsidP="00617B3E">
            <w:pPr>
              <w:pStyle w:val="SmallStandard"/>
            </w:pPr>
            <w:r>
              <w:t>matingDetail</w:t>
            </w:r>
          </w:p>
        </w:tc>
        <w:tc>
          <w:tcPr>
            <w:tcW w:w="708" w:type="dxa"/>
            <w:shd w:val="clear" w:color="auto" w:fill="auto"/>
          </w:tcPr>
          <w:p w14:paraId="5F0D26C0" w14:textId="77777777" w:rsidR="003B5845" w:rsidRPr="00D331EF" w:rsidRDefault="003B5845" w:rsidP="00617B3E">
            <w:pPr>
              <w:pStyle w:val="SmallStandard"/>
            </w:pPr>
            <w:r w:rsidRPr="00D01517">
              <w:t>0..*</w:t>
            </w:r>
          </w:p>
        </w:tc>
        <w:tc>
          <w:tcPr>
            <w:tcW w:w="567" w:type="dxa"/>
            <w:shd w:val="clear" w:color="auto" w:fill="auto"/>
          </w:tcPr>
          <w:p w14:paraId="169489FE" w14:textId="77777777" w:rsidR="003B5845" w:rsidRDefault="003B5845" w:rsidP="00617B3E">
            <w:pPr>
              <w:pStyle w:val="SmallStandard"/>
            </w:pPr>
            <w:r>
              <w:t>Y</w:t>
            </w:r>
          </w:p>
        </w:tc>
        <w:tc>
          <w:tcPr>
            <w:tcW w:w="3969" w:type="dxa"/>
            <w:shd w:val="clear" w:color="auto" w:fill="auto"/>
          </w:tcPr>
          <w:p w14:paraId="5B7E9184"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449210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49" w:name="_beb28fc7258b3c3aaf3cfed8abf2d3da"/>
      <w:r>
        <w:rPr>
          <w:lang w:val="en-GB"/>
        </w:rPr>
        <w:t>MatingPoint</w:t>
      </w:r>
      <w:bookmarkEnd w:id="1049"/>
    </w:p>
    <w:p w14:paraId="329C8F13" w14:textId="77777777" w:rsidR="003B5845" w:rsidRPr="00A518C2" w:rsidRDefault="003B5845" w:rsidP="003B5845">
      <w:pPr>
        <w:rPr>
          <w:lang w:val="en-GB"/>
        </w:rPr>
      </w:pPr>
      <w:r w:rsidRPr="00A518C2">
        <w:rPr>
          <w:sz w:val="18"/>
          <w:szCs w:val="18"/>
          <w:lang w:val="en-GB"/>
        </w:rPr>
        <w:t>A MatingPoint defines the Mating of two terminals. This normally occurs when two inliners are connected. Then terminals of one side (female) are mated with terminals of the other side (male).</w:t>
      </w:r>
    </w:p>
    <w:p w14:paraId="3B29A1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AEAD28" w14:textId="77777777" w:rsidTr="00617B3E">
        <w:tc>
          <w:tcPr>
            <w:tcW w:w="2013" w:type="dxa"/>
            <w:shd w:val="clear" w:color="auto" w:fill="auto"/>
            <w:tcMar>
              <w:top w:w="28" w:type="dxa"/>
              <w:left w:w="28" w:type="dxa"/>
              <w:bottom w:w="28" w:type="dxa"/>
              <w:right w:w="28" w:type="dxa"/>
            </w:tcMar>
          </w:tcPr>
          <w:p w14:paraId="472A22C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86351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5BCF4F4E" w14:textId="77777777" w:rsidTr="00617B3E">
        <w:tc>
          <w:tcPr>
            <w:tcW w:w="2013" w:type="dxa"/>
            <w:shd w:val="clear" w:color="auto" w:fill="auto"/>
            <w:tcMar>
              <w:top w:w="28" w:type="dxa"/>
              <w:left w:w="28" w:type="dxa"/>
              <w:bottom w:w="28" w:type="dxa"/>
              <w:right w:w="28" w:type="dxa"/>
            </w:tcMar>
          </w:tcPr>
          <w:p w14:paraId="2935CB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CD8E0D" w14:textId="77777777" w:rsidR="003B5845" w:rsidRPr="004A00BD" w:rsidRDefault="003B5845" w:rsidP="00617B3E">
            <w:pPr>
              <w:rPr>
                <w:sz w:val="22"/>
              </w:rPr>
            </w:pPr>
          </w:p>
        </w:tc>
      </w:tr>
      <w:tr w:rsidR="003B5845" w:rsidRPr="008359F5" w14:paraId="534E244D" w14:textId="77777777" w:rsidTr="00617B3E">
        <w:tc>
          <w:tcPr>
            <w:tcW w:w="2013" w:type="dxa"/>
            <w:shd w:val="clear" w:color="auto" w:fill="auto"/>
            <w:tcMar>
              <w:top w:w="28" w:type="dxa"/>
              <w:left w:w="28" w:type="dxa"/>
              <w:bottom w:w="28" w:type="dxa"/>
              <w:right w:w="28" w:type="dxa"/>
            </w:tcMar>
          </w:tcPr>
          <w:p w14:paraId="3B2241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CF20A" w14:textId="77777777" w:rsidR="003B5845" w:rsidRPr="000437C1" w:rsidRDefault="003B5845" w:rsidP="00617B3E">
            <w:pPr>
              <w:pStyle w:val="SmallStandard"/>
            </w:pPr>
            <w:r>
              <w:t>false</w:t>
            </w:r>
          </w:p>
        </w:tc>
      </w:tr>
    </w:tbl>
    <w:p w14:paraId="77D3806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BAFF02" w14:textId="77777777" w:rsidTr="00617B3E">
        <w:tc>
          <w:tcPr>
            <w:tcW w:w="2013" w:type="dxa"/>
            <w:shd w:val="clear" w:color="auto" w:fill="auto"/>
            <w:tcMar>
              <w:top w:w="28" w:type="dxa"/>
              <w:left w:w="28" w:type="dxa"/>
              <w:bottom w:w="28" w:type="dxa"/>
              <w:right w:w="28" w:type="dxa"/>
            </w:tcMar>
          </w:tcPr>
          <w:p w14:paraId="07F2C9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23C0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A3F9D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3B4F8D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C0FCD7" w14:textId="77777777" w:rsidTr="00617B3E">
        <w:tc>
          <w:tcPr>
            <w:tcW w:w="2013" w:type="dxa"/>
            <w:shd w:val="clear" w:color="auto" w:fill="auto"/>
            <w:tcMar>
              <w:top w:w="28" w:type="dxa"/>
              <w:left w:w="28" w:type="dxa"/>
              <w:bottom w:w="28" w:type="dxa"/>
              <w:right w:w="28" w:type="dxa"/>
            </w:tcMar>
          </w:tcPr>
          <w:p w14:paraId="00D5E4B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8B322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B40992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3FE855" w14:textId="77777777" w:rsidR="003B5845" w:rsidRPr="004A00BD" w:rsidRDefault="003B5845" w:rsidP="00617B3E">
            <w:pPr>
              <w:jc w:val="left"/>
              <w:rPr>
                <w:sz w:val="22"/>
                <w:lang w:val="en-GB"/>
              </w:rPr>
            </w:pPr>
            <w:r w:rsidRPr="004A00BD">
              <w:rPr>
                <w:sz w:val="16"/>
                <w:szCs w:val="16"/>
                <w:lang w:val="en-GB"/>
              </w:rPr>
              <w:t>Specifies a unique identification of the MatingPoint. The identification is guaranteed to be unique within the MatingSpecification.</w:t>
            </w:r>
          </w:p>
        </w:tc>
      </w:tr>
    </w:tbl>
    <w:p w14:paraId="74B096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1BF2D1B" w14:textId="77777777" w:rsidTr="00617B3E">
        <w:tc>
          <w:tcPr>
            <w:tcW w:w="3856" w:type="dxa"/>
            <w:gridSpan w:val="3"/>
            <w:shd w:val="clear" w:color="auto" w:fill="auto"/>
          </w:tcPr>
          <w:p w14:paraId="358E6B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B5B09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44A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44621" w14:textId="77777777" w:rsidTr="00617B3E">
        <w:tc>
          <w:tcPr>
            <w:tcW w:w="1573" w:type="dxa"/>
            <w:shd w:val="clear" w:color="auto" w:fill="auto"/>
          </w:tcPr>
          <w:p w14:paraId="2E3249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A2F85B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2A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F451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4DD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B96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100AACF" w14:textId="77777777" w:rsidTr="00617B3E">
        <w:tc>
          <w:tcPr>
            <w:tcW w:w="1573" w:type="dxa"/>
            <w:shd w:val="clear" w:color="auto" w:fill="auto"/>
          </w:tcPr>
          <w:p w14:paraId="69531962" w14:textId="77777777" w:rsidR="003B5845" w:rsidRPr="00634625" w:rsidRDefault="003B5845" w:rsidP="00617B3E">
            <w:pPr>
              <w:pStyle w:val="SmallStandard"/>
            </w:pPr>
            <w:r>
              <w:t>Connection</w:t>
            </w:r>
          </w:p>
        </w:tc>
        <w:tc>
          <w:tcPr>
            <w:tcW w:w="1574" w:type="dxa"/>
            <w:shd w:val="clear" w:color="auto" w:fill="auto"/>
          </w:tcPr>
          <w:p w14:paraId="3401A3B0" w14:textId="77777777" w:rsidR="003B5845" w:rsidRPr="00132C43" w:rsidRDefault="003B5845" w:rsidP="00617B3E">
            <w:pPr>
              <w:pStyle w:val="SmallStandard"/>
            </w:pPr>
            <w:r>
              <w:t>connection</w:t>
            </w:r>
          </w:p>
        </w:tc>
        <w:tc>
          <w:tcPr>
            <w:tcW w:w="708" w:type="dxa"/>
            <w:shd w:val="clear" w:color="auto" w:fill="auto"/>
          </w:tcPr>
          <w:p w14:paraId="3DF15DAC" w14:textId="77777777" w:rsidR="003B5845" w:rsidRPr="00D331EF" w:rsidRDefault="003B5845" w:rsidP="00617B3E">
            <w:pPr>
              <w:pStyle w:val="SmallStandard"/>
            </w:pPr>
            <w:r w:rsidRPr="00574783">
              <w:t>0..1</w:t>
            </w:r>
          </w:p>
        </w:tc>
        <w:tc>
          <w:tcPr>
            <w:tcW w:w="709" w:type="dxa"/>
            <w:shd w:val="clear" w:color="auto" w:fill="auto"/>
          </w:tcPr>
          <w:p w14:paraId="6FA354F1" w14:textId="77777777" w:rsidR="003B5845" w:rsidRPr="00D331EF" w:rsidRDefault="003B5845" w:rsidP="00617B3E">
            <w:pPr>
              <w:pStyle w:val="SmallStandard"/>
            </w:pPr>
            <w:r w:rsidRPr="00207506">
              <w:t>0..*</w:t>
            </w:r>
          </w:p>
        </w:tc>
        <w:tc>
          <w:tcPr>
            <w:tcW w:w="567" w:type="dxa"/>
            <w:shd w:val="clear" w:color="auto" w:fill="auto"/>
          </w:tcPr>
          <w:p w14:paraId="67FE8A00" w14:textId="77777777" w:rsidR="003B5845" w:rsidRPr="00D331EF" w:rsidRDefault="003B5845" w:rsidP="00617B3E">
            <w:pPr>
              <w:pStyle w:val="SmallStandard"/>
            </w:pPr>
            <w:r>
              <w:t>N</w:t>
            </w:r>
          </w:p>
        </w:tc>
        <w:tc>
          <w:tcPr>
            <w:tcW w:w="3969" w:type="dxa"/>
            <w:shd w:val="clear" w:color="auto" w:fill="auto"/>
          </w:tcPr>
          <w:p w14:paraId="2B0103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1DA93AE7" w14:textId="77777777" w:rsidTr="00617B3E">
        <w:tc>
          <w:tcPr>
            <w:tcW w:w="1573" w:type="dxa"/>
            <w:shd w:val="clear" w:color="auto" w:fill="auto"/>
          </w:tcPr>
          <w:p w14:paraId="71A5AFDF" w14:textId="77777777" w:rsidR="003B5845" w:rsidRPr="00634625" w:rsidRDefault="003B5845" w:rsidP="00617B3E">
            <w:pPr>
              <w:pStyle w:val="SmallStandard"/>
            </w:pPr>
            <w:r>
              <w:t>TerminalRole</w:t>
            </w:r>
          </w:p>
        </w:tc>
        <w:tc>
          <w:tcPr>
            <w:tcW w:w="1574" w:type="dxa"/>
            <w:shd w:val="clear" w:color="auto" w:fill="auto"/>
          </w:tcPr>
          <w:p w14:paraId="7C58F4B2" w14:textId="77777777" w:rsidR="003B5845" w:rsidRPr="00132C43" w:rsidRDefault="003B5845" w:rsidP="00617B3E">
            <w:pPr>
              <w:pStyle w:val="SmallStandard"/>
            </w:pPr>
            <w:r>
              <w:t>secondTerminalRole</w:t>
            </w:r>
          </w:p>
        </w:tc>
        <w:tc>
          <w:tcPr>
            <w:tcW w:w="708" w:type="dxa"/>
            <w:shd w:val="clear" w:color="auto" w:fill="auto"/>
          </w:tcPr>
          <w:p w14:paraId="7BB04613" w14:textId="77777777" w:rsidR="003B5845" w:rsidRPr="00D331EF" w:rsidRDefault="003B5845" w:rsidP="00617B3E">
            <w:pPr>
              <w:pStyle w:val="SmallStandard"/>
            </w:pPr>
            <w:r w:rsidRPr="00574783">
              <w:t>1</w:t>
            </w:r>
          </w:p>
        </w:tc>
        <w:tc>
          <w:tcPr>
            <w:tcW w:w="709" w:type="dxa"/>
            <w:shd w:val="clear" w:color="auto" w:fill="auto"/>
          </w:tcPr>
          <w:p w14:paraId="347D3905" w14:textId="77777777" w:rsidR="003B5845" w:rsidRPr="00D331EF" w:rsidRDefault="003B5845" w:rsidP="00617B3E">
            <w:pPr>
              <w:pStyle w:val="SmallStandard"/>
            </w:pPr>
            <w:r w:rsidRPr="00207506">
              <w:t>0..*</w:t>
            </w:r>
          </w:p>
        </w:tc>
        <w:tc>
          <w:tcPr>
            <w:tcW w:w="567" w:type="dxa"/>
            <w:shd w:val="clear" w:color="auto" w:fill="auto"/>
          </w:tcPr>
          <w:p w14:paraId="430140DE" w14:textId="77777777" w:rsidR="003B5845" w:rsidRPr="00D331EF" w:rsidRDefault="003B5845" w:rsidP="00617B3E">
            <w:pPr>
              <w:pStyle w:val="SmallStandard"/>
            </w:pPr>
            <w:r>
              <w:t>N</w:t>
            </w:r>
          </w:p>
        </w:tc>
        <w:tc>
          <w:tcPr>
            <w:tcW w:w="3969" w:type="dxa"/>
            <w:shd w:val="clear" w:color="auto" w:fill="auto"/>
          </w:tcPr>
          <w:p w14:paraId="22226C80" w14:textId="77777777" w:rsidR="003B5845" w:rsidRDefault="003B5845" w:rsidP="00617B3E">
            <w:pPr>
              <w:pStyle w:val="SmallStandard"/>
            </w:pPr>
            <w:r w:rsidRPr="00491287">
              <w:t>References the second terminal that is mated.</w:t>
            </w:r>
          </w:p>
        </w:tc>
      </w:tr>
      <w:tr w:rsidR="003B5845" w:rsidRPr="004A00BD" w14:paraId="74EADE9C" w14:textId="77777777" w:rsidTr="00617B3E">
        <w:tc>
          <w:tcPr>
            <w:tcW w:w="1573" w:type="dxa"/>
            <w:shd w:val="clear" w:color="auto" w:fill="auto"/>
          </w:tcPr>
          <w:p w14:paraId="00455F94" w14:textId="77777777" w:rsidR="003B5845" w:rsidRPr="00634625" w:rsidRDefault="003B5845" w:rsidP="00617B3E">
            <w:pPr>
              <w:pStyle w:val="SmallStandard"/>
            </w:pPr>
            <w:r>
              <w:t>TerminalRole</w:t>
            </w:r>
          </w:p>
        </w:tc>
        <w:tc>
          <w:tcPr>
            <w:tcW w:w="1574" w:type="dxa"/>
            <w:shd w:val="clear" w:color="auto" w:fill="auto"/>
          </w:tcPr>
          <w:p w14:paraId="007051F7" w14:textId="77777777" w:rsidR="003B5845" w:rsidRPr="00132C43" w:rsidRDefault="003B5845" w:rsidP="00617B3E">
            <w:pPr>
              <w:pStyle w:val="SmallStandard"/>
            </w:pPr>
            <w:r>
              <w:t>firstTerminalRole</w:t>
            </w:r>
          </w:p>
        </w:tc>
        <w:tc>
          <w:tcPr>
            <w:tcW w:w="708" w:type="dxa"/>
            <w:shd w:val="clear" w:color="auto" w:fill="auto"/>
          </w:tcPr>
          <w:p w14:paraId="70050FC0" w14:textId="77777777" w:rsidR="003B5845" w:rsidRPr="00D331EF" w:rsidRDefault="003B5845" w:rsidP="00617B3E">
            <w:pPr>
              <w:pStyle w:val="SmallStandard"/>
            </w:pPr>
            <w:r w:rsidRPr="00574783">
              <w:t>1</w:t>
            </w:r>
          </w:p>
        </w:tc>
        <w:tc>
          <w:tcPr>
            <w:tcW w:w="709" w:type="dxa"/>
            <w:shd w:val="clear" w:color="auto" w:fill="auto"/>
          </w:tcPr>
          <w:p w14:paraId="0D3A289C" w14:textId="77777777" w:rsidR="003B5845" w:rsidRPr="00D331EF" w:rsidRDefault="003B5845" w:rsidP="00617B3E">
            <w:pPr>
              <w:pStyle w:val="SmallStandard"/>
            </w:pPr>
            <w:r w:rsidRPr="00207506">
              <w:t>0..*</w:t>
            </w:r>
          </w:p>
        </w:tc>
        <w:tc>
          <w:tcPr>
            <w:tcW w:w="567" w:type="dxa"/>
            <w:shd w:val="clear" w:color="auto" w:fill="auto"/>
          </w:tcPr>
          <w:p w14:paraId="0B34981B" w14:textId="77777777" w:rsidR="003B5845" w:rsidRPr="00D331EF" w:rsidRDefault="003B5845" w:rsidP="00617B3E">
            <w:pPr>
              <w:pStyle w:val="SmallStandard"/>
            </w:pPr>
            <w:r>
              <w:t>N</w:t>
            </w:r>
          </w:p>
        </w:tc>
        <w:tc>
          <w:tcPr>
            <w:tcW w:w="3969" w:type="dxa"/>
            <w:shd w:val="clear" w:color="auto" w:fill="auto"/>
          </w:tcPr>
          <w:p w14:paraId="7BBBF675" w14:textId="77777777" w:rsidR="003B5845" w:rsidRDefault="003B5845" w:rsidP="00617B3E">
            <w:pPr>
              <w:pStyle w:val="SmallStandard"/>
            </w:pPr>
            <w:r w:rsidRPr="00491287">
              <w:t>References the first terminal that is mated.</w:t>
            </w:r>
          </w:p>
        </w:tc>
      </w:tr>
      <w:tr w:rsidR="003B5845" w:rsidRPr="004A00BD" w14:paraId="6565DBFC" w14:textId="77777777" w:rsidTr="00617B3E">
        <w:tc>
          <w:tcPr>
            <w:tcW w:w="1573" w:type="dxa"/>
            <w:shd w:val="clear" w:color="auto" w:fill="auto"/>
          </w:tcPr>
          <w:p w14:paraId="716B0D77" w14:textId="77777777" w:rsidR="003B5845" w:rsidRPr="00634625" w:rsidRDefault="003B5845" w:rsidP="00617B3E">
            <w:pPr>
              <w:pStyle w:val="SmallStandard"/>
            </w:pPr>
            <w:r>
              <w:t>MatingDetail</w:t>
            </w:r>
          </w:p>
        </w:tc>
        <w:tc>
          <w:tcPr>
            <w:tcW w:w="1574" w:type="dxa"/>
            <w:shd w:val="clear" w:color="auto" w:fill="auto"/>
          </w:tcPr>
          <w:p w14:paraId="32F085BE" w14:textId="77777777" w:rsidR="003B5845" w:rsidRPr="00132C43" w:rsidRDefault="003B5845" w:rsidP="00617B3E">
            <w:pPr>
              <w:pStyle w:val="SmallStandard"/>
            </w:pPr>
            <w:r>
              <w:t>matingDetail</w:t>
            </w:r>
          </w:p>
        </w:tc>
        <w:tc>
          <w:tcPr>
            <w:tcW w:w="708" w:type="dxa"/>
            <w:shd w:val="clear" w:color="auto" w:fill="auto"/>
          </w:tcPr>
          <w:p w14:paraId="50479912" w14:textId="77777777" w:rsidR="003B5845" w:rsidRPr="00D331EF" w:rsidRDefault="003B5845" w:rsidP="00617B3E">
            <w:pPr>
              <w:pStyle w:val="SmallStandard"/>
            </w:pPr>
            <w:r w:rsidRPr="00574783">
              <w:t>0..*</w:t>
            </w:r>
          </w:p>
        </w:tc>
        <w:tc>
          <w:tcPr>
            <w:tcW w:w="709" w:type="dxa"/>
            <w:shd w:val="clear" w:color="auto" w:fill="auto"/>
          </w:tcPr>
          <w:p w14:paraId="65C83994" w14:textId="77777777" w:rsidR="003B5845" w:rsidRPr="00D331EF" w:rsidRDefault="003B5845" w:rsidP="00617B3E">
            <w:pPr>
              <w:pStyle w:val="SmallStandard"/>
            </w:pPr>
            <w:r w:rsidRPr="00207506">
              <w:t>1</w:t>
            </w:r>
          </w:p>
        </w:tc>
        <w:tc>
          <w:tcPr>
            <w:tcW w:w="567" w:type="dxa"/>
            <w:shd w:val="clear" w:color="auto" w:fill="auto"/>
          </w:tcPr>
          <w:p w14:paraId="4D55CE23" w14:textId="77777777" w:rsidR="003B5845" w:rsidRDefault="003B5845" w:rsidP="00617B3E">
            <w:pPr>
              <w:pStyle w:val="SmallStandard"/>
            </w:pPr>
            <w:r>
              <w:t>Y</w:t>
            </w:r>
          </w:p>
        </w:tc>
        <w:tc>
          <w:tcPr>
            <w:tcW w:w="3969" w:type="dxa"/>
            <w:shd w:val="clear" w:color="auto" w:fill="auto"/>
          </w:tcPr>
          <w:p w14:paraId="6FD1F9B7"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0FB552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AA1627E" w14:textId="77777777" w:rsidTr="00617B3E">
        <w:tc>
          <w:tcPr>
            <w:tcW w:w="2296" w:type="dxa"/>
            <w:gridSpan w:val="2"/>
            <w:shd w:val="clear" w:color="auto" w:fill="auto"/>
          </w:tcPr>
          <w:p w14:paraId="3A1D6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56F6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3B57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3B7E91" w14:textId="77777777" w:rsidTr="00617B3E">
        <w:tc>
          <w:tcPr>
            <w:tcW w:w="1588" w:type="dxa"/>
            <w:shd w:val="clear" w:color="auto" w:fill="auto"/>
          </w:tcPr>
          <w:p w14:paraId="4C4C79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DE1BC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DBCFC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BEA0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B58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F3B3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8D0AB" w14:textId="77777777" w:rsidTr="00617B3E">
        <w:tc>
          <w:tcPr>
            <w:tcW w:w="1588" w:type="dxa"/>
            <w:shd w:val="clear" w:color="auto" w:fill="auto"/>
          </w:tcPr>
          <w:p w14:paraId="10733474" w14:textId="77777777" w:rsidR="003B5845" w:rsidRPr="00634625" w:rsidRDefault="003B5845" w:rsidP="00617B3E">
            <w:pPr>
              <w:pStyle w:val="SmallStandard"/>
            </w:pPr>
            <w:r>
              <w:t>CouplingPoint</w:t>
            </w:r>
          </w:p>
        </w:tc>
        <w:tc>
          <w:tcPr>
            <w:tcW w:w="708" w:type="dxa"/>
            <w:shd w:val="clear" w:color="auto" w:fill="auto"/>
          </w:tcPr>
          <w:p w14:paraId="2EB00D53" w14:textId="77777777" w:rsidR="003B5845" w:rsidRPr="00D331EF" w:rsidRDefault="003B5845" w:rsidP="00617B3E">
            <w:pPr>
              <w:pStyle w:val="SmallStandard"/>
            </w:pPr>
            <w:r w:rsidRPr="00D01517">
              <w:t>1</w:t>
            </w:r>
          </w:p>
        </w:tc>
        <w:tc>
          <w:tcPr>
            <w:tcW w:w="1560" w:type="dxa"/>
            <w:shd w:val="clear" w:color="auto" w:fill="auto"/>
          </w:tcPr>
          <w:p w14:paraId="32FBF20F" w14:textId="77777777" w:rsidR="003B5845" w:rsidRPr="00132C43" w:rsidRDefault="003B5845" w:rsidP="00617B3E">
            <w:pPr>
              <w:pStyle w:val="SmallStandard"/>
            </w:pPr>
            <w:r>
              <w:t>matingPoint</w:t>
            </w:r>
          </w:p>
        </w:tc>
        <w:tc>
          <w:tcPr>
            <w:tcW w:w="708" w:type="dxa"/>
            <w:shd w:val="clear" w:color="auto" w:fill="auto"/>
          </w:tcPr>
          <w:p w14:paraId="0681F92D" w14:textId="77777777" w:rsidR="003B5845" w:rsidRPr="00D331EF" w:rsidRDefault="003B5845" w:rsidP="00617B3E">
            <w:pPr>
              <w:pStyle w:val="SmallStandard"/>
            </w:pPr>
            <w:r w:rsidRPr="00D01517">
              <w:t>0..*</w:t>
            </w:r>
          </w:p>
        </w:tc>
        <w:tc>
          <w:tcPr>
            <w:tcW w:w="567" w:type="dxa"/>
            <w:shd w:val="clear" w:color="auto" w:fill="auto"/>
          </w:tcPr>
          <w:p w14:paraId="4340F104" w14:textId="77777777" w:rsidR="003B5845" w:rsidRDefault="003B5845" w:rsidP="00617B3E">
            <w:pPr>
              <w:pStyle w:val="SmallStandard"/>
            </w:pPr>
            <w:r>
              <w:t>Y</w:t>
            </w:r>
          </w:p>
        </w:tc>
        <w:tc>
          <w:tcPr>
            <w:tcW w:w="3969" w:type="dxa"/>
            <w:shd w:val="clear" w:color="auto" w:fill="auto"/>
          </w:tcPr>
          <w:p w14:paraId="2D6AECBD" w14:textId="77777777" w:rsidR="003B5845" w:rsidRDefault="003B5845" w:rsidP="00617B3E">
            <w:pPr>
              <w:pStyle w:val="SmallStandard"/>
            </w:pPr>
            <w:r w:rsidRPr="00491287">
              <w:t>Specifies the MatingPoints defined by the MatingSpecification.</w:t>
            </w:r>
          </w:p>
        </w:tc>
      </w:tr>
    </w:tbl>
    <w:p w14:paraId="3F3A31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0" w:name="_8b8221328212a95c24235e1edbe5a96f"/>
      <w:r>
        <w:rPr>
          <w:lang w:val="en-GB"/>
        </w:rPr>
        <w:t>SlotCoupling</w:t>
      </w:r>
      <w:bookmarkEnd w:id="1050"/>
    </w:p>
    <w:p w14:paraId="3682102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SlotCoupling</w:t>
      </w:r>
      <w:r w:rsidRPr="00A518C2">
        <w:rPr>
          <w:sz w:val="18"/>
          <w:szCs w:val="18"/>
          <w:lang w:val="en-GB"/>
        </w:rPr>
        <w:t xml:space="preserve"> defines the mapping between two slots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36B225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530BA1" w14:textId="77777777" w:rsidTr="00617B3E">
        <w:tc>
          <w:tcPr>
            <w:tcW w:w="2013" w:type="dxa"/>
            <w:shd w:val="clear" w:color="auto" w:fill="auto"/>
            <w:tcMar>
              <w:top w:w="28" w:type="dxa"/>
              <w:left w:w="28" w:type="dxa"/>
              <w:bottom w:w="28" w:type="dxa"/>
              <w:right w:w="28" w:type="dxa"/>
            </w:tcMar>
          </w:tcPr>
          <w:p w14:paraId="6B5A17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52174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4245E3" w14:textId="77777777" w:rsidTr="00617B3E">
        <w:tc>
          <w:tcPr>
            <w:tcW w:w="2013" w:type="dxa"/>
            <w:shd w:val="clear" w:color="auto" w:fill="auto"/>
            <w:tcMar>
              <w:top w:w="28" w:type="dxa"/>
              <w:left w:w="28" w:type="dxa"/>
              <w:bottom w:w="28" w:type="dxa"/>
              <w:right w:w="28" w:type="dxa"/>
            </w:tcMar>
          </w:tcPr>
          <w:p w14:paraId="1EF1F27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EE6916" w14:textId="77777777" w:rsidR="003B5845" w:rsidRPr="004A00BD" w:rsidRDefault="003B5845" w:rsidP="00617B3E">
            <w:pPr>
              <w:rPr>
                <w:sz w:val="22"/>
              </w:rPr>
            </w:pPr>
          </w:p>
        </w:tc>
      </w:tr>
      <w:tr w:rsidR="003B5845" w:rsidRPr="008359F5" w14:paraId="7CD16C60" w14:textId="77777777" w:rsidTr="00617B3E">
        <w:tc>
          <w:tcPr>
            <w:tcW w:w="2013" w:type="dxa"/>
            <w:shd w:val="clear" w:color="auto" w:fill="auto"/>
            <w:tcMar>
              <w:top w:w="28" w:type="dxa"/>
              <w:left w:w="28" w:type="dxa"/>
              <w:bottom w:w="28" w:type="dxa"/>
              <w:right w:w="28" w:type="dxa"/>
            </w:tcMar>
          </w:tcPr>
          <w:p w14:paraId="3C7FE7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E44255" w14:textId="77777777" w:rsidR="003B5845" w:rsidRPr="000437C1" w:rsidRDefault="003B5845" w:rsidP="00617B3E">
            <w:pPr>
              <w:pStyle w:val="SmallStandard"/>
            </w:pPr>
            <w:r>
              <w:t>false</w:t>
            </w:r>
          </w:p>
        </w:tc>
      </w:tr>
    </w:tbl>
    <w:p w14:paraId="093793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C876D2" w14:textId="77777777" w:rsidTr="00617B3E">
        <w:tc>
          <w:tcPr>
            <w:tcW w:w="2013" w:type="dxa"/>
            <w:shd w:val="clear" w:color="auto" w:fill="auto"/>
            <w:tcMar>
              <w:top w:w="28" w:type="dxa"/>
              <w:left w:w="28" w:type="dxa"/>
              <w:bottom w:w="28" w:type="dxa"/>
              <w:right w:w="28" w:type="dxa"/>
            </w:tcMar>
          </w:tcPr>
          <w:p w14:paraId="341868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BBC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33E0D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459DE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34AE95C" w14:textId="77777777" w:rsidTr="00617B3E">
        <w:tc>
          <w:tcPr>
            <w:tcW w:w="2013" w:type="dxa"/>
            <w:shd w:val="clear" w:color="auto" w:fill="auto"/>
            <w:tcMar>
              <w:top w:w="28" w:type="dxa"/>
              <w:left w:w="28" w:type="dxa"/>
              <w:bottom w:w="28" w:type="dxa"/>
              <w:right w:w="28" w:type="dxa"/>
            </w:tcMar>
          </w:tcPr>
          <w:p w14:paraId="2A833B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78C402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8529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8D42DD" w14:textId="77777777" w:rsidR="003B5845" w:rsidRPr="004A00BD" w:rsidRDefault="003B5845" w:rsidP="00617B3E">
            <w:pPr>
              <w:rPr>
                <w:sz w:val="22"/>
              </w:rPr>
            </w:pPr>
          </w:p>
        </w:tc>
      </w:tr>
    </w:tbl>
    <w:p w14:paraId="5BE736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9108B9" w14:textId="77777777" w:rsidTr="00617B3E">
        <w:tc>
          <w:tcPr>
            <w:tcW w:w="3856" w:type="dxa"/>
            <w:gridSpan w:val="3"/>
            <w:shd w:val="clear" w:color="auto" w:fill="auto"/>
          </w:tcPr>
          <w:p w14:paraId="501FE2C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4C4E8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6C6C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2B193" w14:textId="77777777" w:rsidTr="00617B3E">
        <w:tc>
          <w:tcPr>
            <w:tcW w:w="1573" w:type="dxa"/>
            <w:shd w:val="clear" w:color="auto" w:fill="auto"/>
          </w:tcPr>
          <w:p w14:paraId="1D089B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3395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04EE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43983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7CB9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E036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C3038B" w14:textId="77777777" w:rsidTr="00617B3E">
        <w:tc>
          <w:tcPr>
            <w:tcW w:w="1573" w:type="dxa"/>
            <w:shd w:val="clear" w:color="auto" w:fill="auto"/>
          </w:tcPr>
          <w:p w14:paraId="2EB35727" w14:textId="77777777" w:rsidR="003B5845" w:rsidRPr="00634625" w:rsidRDefault="003B5845" w:rsidP="00617B3E">
            <w:pPr>
              <w:pStyle w:val="SmallStandard"/>
            </w:pPr>
            <w:r>
              <w:t>CavityCoupling</w:t>
            </w:r>
          </w:p>
        </w:tc>
        <w:tc>
          <w:tcPr>
            <w:tcW w:w="1574" w:type="dxa"/>
            <w:shd w:val="clear" w:color="auto" w:fill="auto"/>
          </w:tcPr>
          <w:p w14:paraId="31234BA9" w14:textId="77777777" w:rsidR="003B5845" w:rsidRPr="00132C43" w:rsidRDefault="003B5845" w:rsidP="00617B3E">
            <w:pPr>
              <w:pStyle w:val="SmallStandard"/>
            </w:pPr>
            <w:r>
              <w:t>cavityCoupling</w:t>
            </w:r>
          </w:p>
        </w:tc>
        <w:tc>
          <w:tcPr>
            <w:tcW w:w="708" w:type="dxa"/>
            <w:shd w:val="clear" w:color="auto" w:fill="auto"/>
          </w:tcPr>
          <w:p w14:paraId="321A59BA" w14:textId="77777777" w:rsidR="003B5845" w:rsidRPr="00D331EF" w:rsidRDefault="003B5845" w:rsidP="00617B3E">
            <w:pPr>
              <w:pStyle w:val="SmallStandard"/>
            </w:pPr>
            <w:r w:rsidRPr="00574783">
              <w:t>0..*</w:t>
            </w:r>
          </w:p>
        </w:tc>
        <w:tc>
          <w:tcPr>
            <w:tcW w:w="709" w:type="dxa"/>
            <w:shd w:val="clear" w:color="auto" w:fill="auto"/>
          </w:tcPr>
          <w:p w14:paraId="37F10B6A" w14:textId="77777777" w:rsidR="003B5845" w:rsidRPr="00D331EF" w:rsidRDefault="003B5845" w:rsidP="00617B3E">
            <w:pPr>
              <w:pStyle w:val="SmallStandard"/>
            </w:pPr>
            <w:r w:rsidRPr="00207506">
              <w:t>1</w:t>
            </w:r>
          </w:p>
        </w:tc>
        <w:tc>
          <w:tcPr>
            <w:tcW w:w="567" w:type="dxa"/>
            <w:shd w:val="clear" w:color="auto" w:fill="auto"/>
          </w:tcPr>
          <w:p w14:paraId="354FA8FE" w14:textId="77777777" w:rsidR="003B5845" w:rsidRDefault="003B5845" w:rsidP="00617B3E">
            <w:pPr>
              <w:pStyle w:val="SmallStandard"/>
            </w:pPr>
            <w:r>
              <w:t>Y</w:t>
            </w:r>
          </w:p>
        </w:tc>
        <w:tc>
          <w:tcPr>
            <w:tcW w:w="3969" w:type="dxa"/>
            <w:shd w:val="clear" w:color="auto" w:fill="auto"/>
          </w:tcPr>
          <w:p w14:paraId="4C12D6B0" w14:textId="77777777" w:rsidR="003B5845" w:rsidRPr="004A00BD" w:rsidRDefault="003B5845" w:rsidP="00617B3E">
            <w:pPr>
              <w:rPr>
                <w:sz w:val="22"/>
              </w:rPr>
            </w:pPr>
          </w:p>
        </w:tc>
      </w:tr>
      <w:tr w:rsidR="003B5845" w:rsidRPr="00CC6307" w14:paraId="1C81F6CF" w14:textId="77777777" w:rsidTr="00617B3E">
        <w:tc>
          <w:tcPr>
            <w:tcW w:w="1573" w:type="dxa"/>
            <w:shd w:val="clear" w:color="auto" w:fill="auto"/>
          </w:tcPr>
          <w:p w14:paraId="196BAAAA" w14:textId="77777777" w:rsidR="003B5845" w:rsidRPr="00634625" w:rsidRDefault="003B5845" w:rsidP="00617B3E">
            <w:pPr>
              <w:pStyle w:val="SmallStandard"/>
            </w:pPr>
            <w:r>
              <w:t>AbstractSlotReference</w:t>
            </w:r>
          </w:p>
        </w:tc>
        <w:tc>
          <w:tcPr>
            <w:tcW w:w="1574" w:type="dxa"/>
            <w:shd w:val="clear" w:color="auto" w:fill="auto"/>
          </w:tcPr>
          <w:p w14:paraId="527EF3F4" w14:textId="77777777" w:rsidR="003B5845" w:rsidRPr="00132C43" w:rsidRDefault="003B5845" w:rsidP="00617B3E">
            <w:pPr>
              <w:pStyle w:val="SmallStandard"/>
            </w:pPr>
            <w:r>
              <w:t>firstSlot</w:t>
            </w:r>
          </w:p>
        </w:tc>
        <w:tc>
          <w:tcPr>
            <w:tcW w:w="708" w:type="dxa"/>
            <w:shd w:val="clear" w:color="auto" w:fill="auto"/>
          </w:tcPr>
          <w:p w14:paraId="6B61BA52" w14:textId="77777777" w:rsidR="003B5845" w:rsidRPr="00D331EF" w:rsidRDefault="003B5845" w:rsidP="00617B3E">
            <w:pPr>
              <w:pStyle w:val="SmallStandard"/>
            </w:pPr>
            <w:r w:rsidRPr="00574783">
              <w:t>1</w:t>
            </w:r>
          </w:p>
        </w:tc>
        <w:tc>
          <w:tcPr>
            <w:tcW w:w="709" w:type="dxa"/>
            <w:shd w:val="clear" w:color="auto" w:fill="auto"/>
          </w:tcPr>
          <w:p w14:paraId="1F35BE19" w14:textId="77777777" w:rsidR="003B5845" w:rsidRPr="00D331EF" w:rsidRDefault="003B5845" w:rsidP="00617B3E">
            <w:pPr>
              <w:pStyle w:val="SmallStandard"/>
            </w:pPr>
            <w:r w:rsidRPr="00207506">
              <w:t>0..*</w:t>
            </w:r>
          </w:p>
        </w:tc>
        <w:tc>
          <w:tcPr>
            <w:tcW w:w="567" w:type="dxa"/>
            <w:shd w:val="clear" w:color="auto" w:fill="auto"/>
          </w:tcPr>
          <w:p w14:paraId="6BCA848B" w14:textId="77777777" w:rsidR="003B5845" w:rsidRPr="00D331EF" w:rsidRDefault="003B5845" w:rsidP="00617B3E">
            <w:pPr>
              <w:pStyle w:val="SmallStandard"/>
            </w:pPr>
            <w:r>
              <w:t>N</w:t>
            </w:r>
          </w:p>
        </w:tc>
        <w:tc>
          <w:tcPr>
            <w:tcW w:w="3969" w:type="dxa"/>
            <w:shd w:val="clear" w:color="auto" w:fill="auto"/>
          </w:tcPr>
          <w:p w14:paraId="534BC2EE" w14:textId="77777777" w:rsidR="003B5845" w:rsidRPr="004A00BD" w:rsidRDefault="003B5845" w:rsidP="00617B3E">
            <w:pPr>
              <w:rPr>
                <w:sz w:val="22"/>
              </w:rPr>
            </w:pPr>
          </w:p>
        </w:tc>
      </w:tr>
      <w:tr w:rsidR="003B5845" w:rsidRPr="00CC6307" w14:paraId="77744069" w14:textId="77777777" w:rsidTr="00617B3E">
        <w:tc>
          <w:tcPr>
            <w:tcW w:w="1573" w:type="dxa"/>
            <w:shd w:val="clear" w:color="auto" w:fill="auto"/>
          </w:tcPr>
          <w:p w14:paraId="40E62E94" w14:textId="77777777" w:rsidR="003B5845" w:rsidRPr="00634625" w:rsidRDefault="003B5845" w:rsidP="00617B3E">
            <w:pPr>
              <w:pStyle w:val="SmallStandard"/>
            </w:pPr>
            <w:r>
              <w:t>AbstractSlotReference</w:t>
            </w:r>
          </w:p>
        </w:tc>
        <w:tc>
          <w:tcPr>
            <w:tcW w:w="1574" w:type="dxa"/>
            <w:shd w:val="clear" w:color="auto" w:fill="auto"/>
          </w:tcPr>
          <w:p w14:paraId="5995B343" w14:textId="77777777" w:rsidR="003B5845" w:rsidRPr="00132C43" w:rsidRDefault="003B5845" w:rsidP="00617B3E">
            <w:pPr>
              <w:pStyle w:val="SmallStandard"/>
            </w:pPr>
            <w:r>
              <w:t>secondSlot</w:t>
            </w:r>
          </w:p>
        </w:tc>
        <w:tc>
          <w:tcPr>
            <w:tcW w:w="708" w:type="dxa"/>
            <w:shd w:val="clear" w:color="auto" w:fill="auto"/>
          </w:tcPr>
          <w:p w14:paraId="5F0B06D3" w14:textId="77777777" w:rsidR="003B5845" w:rsidRPr="00D331EF" w:rsidRDefault="003B5845" w:rsidP="00617B3E">
            <w:pPr>
              <w:pStyle w:val="SmallStandard"/>
            </w:pPr>
            <w:r w:rsidRPr="00574783">
              <w:t>1</w:t>
            </w:r>
          </w:p>
        </w:tc>
        <w:tc>
          <w:tcPr>
            <w:tcW w:w="709" w:type="dxa"/>
            <w:shd w:val="clear" w:color="auto" w:fill="auto"/>
          </w:tcPr>
          <w:p w14:paraId="4511C5A9" w14:textId="77777777" w:rsidR="003B5845" w:rsidRPr="00D331EF" w:rsidRDefault="003B5845" w:rsidP="00617B3E">
            <w:pPr>
              <w:pStyle w:val="SmallStandard"/>
            </w:pPr>
            <w:r w:rsidRPr="00207506">
              <w:t>0..*</w:t>
            </w:r>
          </w:p>
        </w:tc>
        <w:tc>
          <w:tcPr>
            <w:tcW w:w="567" w:type="dxa"/>
            <w:shd w:val="clear" w:color="auto" w:fill="auto"/>
          </w:tcPr>
          <w:p w14:paraId="55D8CBA5" w14:textId="77777777" w:rsidR="003B5845" w:rsidRPr="00D331EF" w:rsidRDefault="003B5845" w:rsidP="00617B3E">
            <w:pPr>
              <w:pStyle w:val="SmallStandard"/>
            </w:pPr>
            <w:r>
              <w:t>N</w:t>
            </w:r>
          </w:p>
        </w:tc>
        <w:tc>
          <w:tcPr>
            <w:tcW w:w="3969" w:type="dxa"/>
            <w:shd w:val="clear" w:color="auto" w:fill="auto"/>
          </w:tcPr>
          <w:p w14:paraId="79095E51" w14:textId="77777777" w:rsidR="003B5845" w:rsidRPr="004A00BD" w:rsidRDefault="003B5845" w:rsidP="00617B3E">
            <w:pPr>
              <w:rPr>
                <w:sz w:val="22"/>
              </w:rPr>
            </w:pPr>
          </w:p>
        </w:tc>
      </w:tr>
    </w:tbl>
    <w:p w14:paraId="41D7E7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E85C5" w14:textId="77777777" w:rsidTr="00617B3E">
        <w:tc>
          <w:tcPr>
            <w:tcW w:w="2296" w:type="dxa"/>
            <w:gridSpan w:val="2"/>
            <w:shd w:val="clear" w:color="auto" w:fill="auto"/>
          </w:tcPr>
          <w:p w14:paraId="12C858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03CAA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B8321A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103193" w14:textId="77777777" w:rsidTr="00617B3E">
        <w:tc>
          <w:tcPr>
            <w:tcW w:w="1588" w:type="dxa"/>
            <w:shd w:val="clear" w:color="auto" w:fill="auto"/>
          </w:tcPr>
          <w:p w14:paraId="424E8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A9113F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B84D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751A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97BC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1B441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A7ACF9" w14:textId="77777777" w:rsidTr="00617B3E">
        <w:tc>
          <w:tcPr>
            <w:tcW w:w="1588" w:type="dxa"/>
            <w:shd w:val="clear" w:color="auto" w:fill="auto"/>
          </w:tcPr>
          <w:p w14:paraId="7B4A9AC2" w14:textId="77777777" w:rsidR="003B5845" w:rsidRPr="00634625" w:rsidRDefault="003B5845" w:rsidP="00617B3E">
            <w:pPr>
              <w:pStyle w:val="SmallStandard"/>
            </w:pPr>
            <w:r>
              <w:t>CouplingPoint</w:t>
            </w:r>
          </w:p>
        </w:tc>
        <w:tc>
          <w:tcPr>
            <w:tcW w:w="708" w:type="dxa"/>
            <w:shd w:val="clear" w:color="auto" w:fill="auto"/>
          </w:tcPr>
          <w:p w14:paraId="781FF3D1" w14:textId="77777777" w:rsidR="003B5845" w:rsidRPr="00D331EF" w:rsidRDefault="003B5845" w:rsidP="00617B3E">
            <w:pPr>
              <w:pStyle w:val="SmallStandard"/>
            </w:pPr>
            <w:r w:rsidRPr="00D01517">
              <w:t>1</w:t>
            </w:r>
          </w:p>
        </w:tc>
        <w:tc>
          <w:tcPr>
            <w:tcW w:w="1560" w:type="dxa"/>
            <w:shd w:val="clear" w:color="auto" w:fill="auto"/>
          </w:tcPr>
          <w:p w14:paraId="7CD99621" w14:textId="77777777" w:rsidR="003B5845" w:rsidRPr="00132C43" w:rsidRDefault="003B5845" w:rsidP="00617B3E">
            <w:pPr>
              <w:pStyle w:val="SmallStandard"/>
            </w:pPr>
            <w:r>
              <w:t>slotCoupling</w:t>
            </w:r>
          </w:p>
        </w:tc>
        <w:tc>
          <w:tcPr>
            <w:tcW w:w="708" w:type="dxa"/>
            <w:shd w:val="clear" w:color="auto" w:fill="auto"/>
          </w:tcPr>
          <w:p w14:paraId="42615DE9" w14:textId="77777777" w:rsidR="003B5845" w:rsidRPr="00D331EF" w:rsidRDefault="003B5845" w:rsidP="00617B3E">
            <w:pPr>
              <w:pStyle w:val="SmallStandard"/>
            </w:pPr>
            <w:r w:rsidRPr="00D01517">
              <w:t>0..*</w:t>
            </w:r>
          </w:p>
        </w:tc>
        <w:tc>
          <w:tcPr>
            <w:tcW w:w="567" w:type="dxa"/>
            <w:shd w:val="clear" w:color="auto" w:fill="auto"/>
          </w:tcPr>
          <w:p w14:paraId="2C5C791B" w14:textId="77777777" w:rsidR="003B5845" w:rsidRDefault="003B5845" w:rsidP="00617B3E">
            <w:pPr>
              <w:pStyle w:val="SmallStandard"/>
            </w:pPr>
            <w:r>
              <w:t>Y</w:t>
            </w:r>
          </w:p>
        </w:tc>
        <w:tc>
          <w:tcPr>
            <w:tcW w:w="3969" w:type="dxa"/>
            <w:shd w:val="clear" w:color="auto" w:fill="auto"/>
          </w:tcPr>
          <w:p w14:paraId="729EC2E5" w14:textId="77777777" w:rsidR="003B5845" w:rsidRPr="004A00BD" w:rsidRDefault="003B5845" w:rsidP="00617B3E">
            <w:pPr>
              <w:rPr>
                <w:sz w:val="22"/>
              </w:rPr>
            </w:pPr>
          </w:p>
        </w:tc>
      </w:tr>
    </w:tbl>
    <w:p w14:paraId="6EA3A7F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51" w:name="_Toc27668621"/>
      <w:bookmarkStart w:id="1052" w:name="_Toc27730689"/>
      <w:r>
        <w:rPr>
          <w:lang w:val="en-GB"/>
        </w:rPr>
        <w:t xml:space="preserve">Module </w:t>
      </w:r>
      <w:bookmarkStart w:id="1053" w:name="_cbd93f1d0184286da8d2ef22ebee7391"/>
      <w:r>
        <w:rPr>
          <w:lang w:val="en-GB"/>
        </w:rPr>
        <w:t>custom_properties</w:t>
      </w:r>
      <w:bookmarkEnd w:id="1051"/>
      <w:bookmarkEnd w:id="1052"/>
      <w:bookmarkEnd w:id="1053"/>
    </w:p>
    <w:p w14:paraId="176EC0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4" w:name="_7a824ef8ffed4f3163738104f2c1b9a4"/>
      <w:r>
        <w:rPr>
          <w:lang w:val="en-GB"/>
        </w:rPr>
        <w:t>BooleanValueProperty</w:t>
      </w:r>
      <w:bookmarkEnd w:id="1054"/>
    </w:p>
    <w:p w14:paraId="0ED95425" w14:textId="77777777" w:rsidR="003B5845" w:rsidRPr="00A518C2" w:rsidRDefault="003B5845" w:rsidP="003B5845">
      <w:pPr>
        <w:rPr>
          <w:lang w:val="en-GB"/>
        </w:rPr>
      </w:pPr>
      <w:r w:rsidRPr="00A518C2">
        <w:rPr>
          <w:sz w:val="18"/>
          <w:szCs w:val="18"/>
          <w:lang w:val="en-GB"/>
        </w:rPr>
        <w:t>A custom property with a boolean value.</w:t>
      </w:r>
    </w:p>
    <w:p w14:paraId="427DBF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308910" w14:textId="77777777" w:rsidTr="00617B3E">
        <w:tc>
          <w:tcPr>
            <w:tcW w:w="2013" w:type="dxa"/>
            <w:shd w:val="clear" w:color="auto" w:fill="auto"/>
            <w:tcMar>
              <w:top w:w="28" w:type="dxa"/>
              <w:left w:w="28" w:type="dxa"/>
              <w:bottom w:w="28" w:type="dxa"/>
              <w:right w:w="28" w:type="dxa"/>
            </w:tcMar>
          </w:tcPr>
          <w:p w14:paraId="6D2A28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56E794F"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DF0F9FC" w14:textId="77777777" w:rsidTr="00617B3E">
        <w:tc>
          <w:tcPr>
            <w:tcW w:w="2013" w:type="dxa"/>
            <w:shd w:val="clear" w:color="auto" w:fill="auto"/>
            <w:tcMar>
              <w:top w:w="28" w:type="dxa"/>
              <w:left w:w="28" w:type="dxa"/>
              <w:bottom w:w="28" w:type="dxa"/>
              <w:right w:w="28" w:type="dxa"/>
            </w:tcMar>
          </w:tcPr>
          <w:p w14:paraId="330721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AE39ED" w14:textId="77777777" w:rsidR="003B5845" w:rsidRPr="004A00BD" w:rsidRDefault="003B5845" w:rsidP="00617B3E">
            <w:pPr>
              <w:rPr>
                <w:sz w:val="22"/>
              </w:rPr>
            </w:pPr>
          </w:p>
        </w:tc>
      </w:tr>
      <w:tr w:rsidR="003B5845" w:rsidRPr="008359F5" w14:paraId="7439C6C3" w14:textId="77777777" w:rsidTr="00617B3E">
        <w:tc>
          <w:tcPr>
            <w:tcW w:w="2013" w:type="dxa"/>
            <w:shd w:val="clear" w:color="auto" w:fill="auto"/>
            <w:tcMar>
              <w:top w:w="28" w:type="dxa"/>
              <w:left w:w="28" w:type="dxa"/>
              <w:bottom w:w="28" w:type="dxa"/>
              <w:right w:w="28" w:type="dxa"/>
            </w:tcMar>
          </w:tcPr>
          <w:p w14:paraId="60B31DE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8FDDB8" w14:textId="77777777" w:rsidR="003B5845" w:rsidRPr="000437C1" w:rsidRDefault="003B5845" w:rsidP="00617B3E">
            <w:pPr>
              <w:pStyle w:val="SmallStandard"/>
            </w:pPr>
            <w:r>
              <w:t>false</w:t>
            </w:r>
          </w:p>
        </w:tc>
      </w:tr>
    </w:tbl>
    <w:p w14:paraId="678B2EC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BBC84A" w14:textId="77777777" w:rsidTr="00617B3E">
        <w:tc>
          <w:tcPr>
            <w:tcW w:w="2013" w:type="dxa"/>
            <w:shd w:val="clear" w:color="auto" w:fill="auto"/>
            <w:tcMar>
              <w:top w:w="28" w:type="dxa"/>
              <w:left w:w="28" w:type="dxa"/>
              <w:bottom w:w="28" w:type="dxa"/>
              <w:right w:w="28" w:type="dxa"/>
            </w:tcMar>
          </w:tcPr>
          <w:p w14:paraId="618DB5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78ADF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B7AF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D3E3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88D323A" w14:textId="77777777" w:rsidTr="00617B3E">
        <w:tc>
          <w:tcPr>
            <w:tcW w:w="2013" w:type="dxa"/>
            <w:shd w:val="clear" w:color="auto" w:fill="auto"/>
            <w:tcMar>
              <w:top w:w="28" w:type="dxa"/>
              <w:left w:w="28" w:type="dxa"/>
              <w:bottom w:w="28" w:type="dxa"/>
              <w:right w:w="28" w:type="dxa"/>
            </w:tcMar>
          </w:tcPr>
          <w:p w14:paraId="7AFF9E0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B5ED9D9"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0D8292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B0B1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5BCCC1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5" w:name="_43b4535e7efc43a6182d698b505db6b9"/>
      <w:r>
        <w:rPr>
          <w:lang w:val="en-GB"/>
        </w:rPr>
        <w:t>ComplexProperty</w:t>
      </w:r>
      <w:bookmarkEnd w:id="1055"/>
    </w:p>
    <w:p w14:paraId="592AEA76" w14:textId="77777777" w:rsidR="003B5845" w:rsidRPr="00A518C2" w:rsidRDefault="003B5845" w:rsidP="003B5845">
      <w:pPr>
        <w:rPr>
          <w:lang w:val="en-GB"/>
        </w:rPr>
      </w:pPr>
      <w:r w:rsidRPr="00A518C2">
        <w:rPr>
          <w:sz w:val="18"/>
          <w:szCs w:val="18"/>
          <w:lang w:val="en-GB"/>
        </w:rPr>
        <w:t>A custom property that represents a tuple of values.</w:t>
      </w:r>
    </w:p>
    <w:p w14:paraId="5E7184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9AB7E7" w14:textId="77777777" w:rsidTr="00617B3E">
        <w:tc>
          <w:tcPr>
            <w:tcW w:w="2013" w:type="dxa"/>
            <w:shd w:val="clear" w:color="auto" w:fill="auto"/>
            <w:tcMar>
              <w:top w:w="28" w:type="dxa"/>
              <w:left w:w="28" w:type="dxa"/>
              <w:bottom w:w="28" w:type="dxa"/>
              <w:right w:w="28" w:type="dxa"/>
            </w:tcMar>
          </w:tcPr>
          <w:p w14:paraId="43EEBE6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BED48"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13C1D6CC" w14:textId="77777777" w:rsidTr="00617B3E">
        <w:tc>
          <w:tcPr>
            <w:tcW w:w="2013" w:type="dxa"/>
            <w:shd w:val="clear" w:color="auto" w:fill="auto"/>
            <w:tcMar>
              <w:top w:w="28" w:type="dxa"/>
              <w:left w:w="28" w:type="dxa"/>
              <w:bottom w:w="28" w:type="dxa"/>
              <w:right w:w="28" w:type="dxa"/>
            </w:tcMar>
          </w:tcPr>
          <w:p w14:paraId="5F8DDD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681386" w14:textId="77777777" w:rsidR="003B5845" w:rsidRPr="004A00BD" w:rsidRDefault="003B5845" w:rsidP="00617B3E">
            <w:pPr>
              <w:rPr>
                <w:sz w:val="22"/>
              </w:rPr>
            </w:pPr>
          </w:p>
        </w:tc>
      </w:tr>
      <w:tr w:rsidR="003B5845" w:rsidRPr="008359F5" w14:paraId="1876A2A6" w14:textId="77777777" w:rsidTr="00617B3E">
        <w:tc>
          <w:tcPr>
            <w:tcW w:w="2013" w:type="dxa"/>
            <w:shd w:val="clear" w:color="auto" w:fill="auto"/>
            <w:tcMar>
              <w:top w:w="28" w:type="dxa"/>
              <w:left w:w="28" w:type="dxa"/>
              <w:bottom w:w="28" w:type="dxa"/>
              <w:right w:w="28" w:type="dxa"/>
            </w:tcMar>
          </w:tcPr>
          <w:p w14:paraId="0E59FEC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906B71" w14:textId="77777777" w:rsidR="003B5845" w:rsidRPr="000437C1" w:rsidRDefault="003B5845" w:rsidP="00617B3E">
            <w:pPr>
              <w:pStyle w:val="SmallStandard"/>
            </w:pPr>
            <w:r>
              <w:t>false</w:t>
            </w:r>
          </w:p>
        </w:tc>
      </w:tr>
    </w:tbl>
    <w:p w14:paraId="1A4A70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8287A1" w14:textId="77777777" w:rsidTr="00617B3E">
        <w:tc>
          <w:tcPr>
            <w:tcW w:w="3856" w:type="dxa"/>
            <w:gridSpan w:val="3"/>
            <w:shd w:val="clear" w:color="auto" w:fill="auto"/>
          </w:tcPr>
          <w:p w14:paraId="34CCBE8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B6B4D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45380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C0A26" w14:textId="77777777" w:rsidTr="00617B3E">
        <w:tc>
          <w:tcPr>
            <w:tcW w:w="1573" w:type="dxa"/>
            <w:shd w:val="clear" w:color="auto" w:fill="auto"/>
          </w:tcPr>
          <w:p w14:paraId="399A22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9320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2FE4F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6FC5B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013C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8B07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CA55F5" w14:textId="77777777" w:rsidTr="00617B3E">
        <w:tc>
          <w:tcPr>
            <w:tcW w:w="1573" w:type="dxa"/>
            <w:shd w:val="clear" w:color="auto" w:fill="auto"/>
          </w:tcPr>
          <w:p w14:paraId="293E12E5" w14:textId="77777777" w:rsidR="003B5845" w:rsidRPr="00634625" w:rsidRDefault="003B5845" w:rsidP="00617B3E">
            <w:pPr>
              <w:pStyle w:val="SmallStandard"/>
            </w:pPr>
            <w:r>
              <w:lastRenderedPageBreak/>
              <w:t>CustomProperty</w:t>
            </w:r>
          </w:p>
        </w:tc>
        <w:tc>
          <w:tcPr>
            <w:tcW w:w="1574" w:type="dxa"/>
            <w:shd w:val="clear" w:color="auto" w:fill="auto"/>
          </w:tcPr>
          <w:p w14:paraId="4D67B2C8" w14:textId="77777777" w:rsidR="003B5845" w:rsidRPr="00132C43" w:rsidRDefault="003B5845" w:rsidP="00617B3E">
            <w:pPr>
              <w:pStyle w:val="SmallStandard"/>
            </w:pPr>
            <w:r>
              <w:t>customProperty</w:t>
            </w:r>
          </w:p>
        </w:tc>
        <w:tc>
          <w:tcPr>
            <w:tcW w:w="708" w:type="dxa"/>
            <w:shd w:val="clear" w:color="auto" w:fill="auto"/>
          </w:tcPr>
          <w:p w14:paraId="1E428976" w14:textId="77777777" w:rsidR="003B5845" w:rsidRPr="00D331EF" w:rsidRDefault="003B5845" w:rsidP="00617B3E">
            <w:pPr>
              <w:pStyle w:val="SmallStandard"/>
            </w:pPr>
            <w:r w:rsidRPr="00574783">
              <w:t>0..*</w:t>
            </w:r>
          </w:p>
        </w:tc>
        <w:tc>
          <w:tcPr>
            <w:tcW w:w="709" w:type="dxa"/>
            <w:shd w:val="clear" w:color="auto" w:fill="auto"/>
          </w:tcPr>
          <w:p w14:paraId="79A02F6F" w14:textId="77777777" w:rsidR="003B5845" w:rsidRPr="00D331EF" w:rsidRDefault="003B5845" w:rsidP="00617B3E">
            <w:pPr>
              <w:pStyle w:val="SmallStandard"/>
            </w:pPr>
            <w:r w:rsidRPr="00207506">
              <w:t>1</w:t>
            </w:r>
          </w:p>
        </w:tc>
        <w:tc>
          <w:tcPr>
            <w:tcW w:w="567" w:type="dxa"/>
            <w:shd w:val="clear" w:color="auto" w:fill="auto"/>
          </w:tcPr>
          <w:p w14:paraId="11489EAD" w14:textId="77777777" w:rsidR="003B5845" w:rsidRDefault="003B5845" w:rsidP="00617B3E">
            <w:pPr>
              <w:pStyle w:val="SmallStandard"/>
            </w:pPr>
            <w:r>
              <w:t>Y</w:t>
            </w:r>
          </w:p>
        </w:tc>
        <w:tc>
          <w:tcPr>
            <w:tcW w:w="3969" w:type="dxa"/>
            <w:shd w:val="clear" w:color="auto" w:fill="auto"/>
          </w:tcPr>
          <w:p w14:paraId="29FC1550"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bl>
    <w:p w14:paraId="5B50852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6" w:name="_31c45d4c0b1f8f5a05b47118f535f44d"/>
      <w:r>
        <w:rPr>
          <w:lang w:val="en-GB"/>
        </w:rPr>
        <w:t>CustomProperty</w:t>
      </w:r>
      <w:bookmarkEnd w:id="1056"/>
    </w:p>
    <w:p w14:paraId="3B11DBC6" w14:textId="77777777" w:rsidR="003B5845" w:rsidRPr="00A518C2" w:rsidRDefault="003B5845" w:rsidP="003B5845">
      <w:pPr>
        <w:rPr>
          <w:lang w:val="en-GB"/>
        </w:rPr>
      </w:pPr>
      <w:r w:rsidRPr="00A518C2">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37291F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4F67D6" w14:textId="77777777" w:rsidTr="00617B3E">
        <w:tc>
          <w:tcPr>
            <w:tcW w:w="2013" w:type="dxa"/>
            <w:shd w:val="clear" w:color="auto" w:fill="auto"/>
            <w:tcMar>
              <w:top w:w="28" w:type="dxa"/>
              <w:left w:w="28" w:type="dxa"/>
              <w:bottom w:w="28" w:type="dxa"/>
              <w:right w:w="28" w:type="dxa"/>
            </w:tcMar>
          </w:tcPr>
          <w:p w14:paraId="3FA1092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8353F" w14:textId="77777777" w:rsidR="003B5845" w:rsidRPr="004A00BD" w:rsidRDefault="003B5845" w:rsidP="00617B3E">
            <w:pPr>
              <w:rPr>
                <w:sz w:val="22"/>
              </w:rPr>
            </w:pPr>
          </w:p>
        </w:tc>
      </w:tr>
      <w:tr w:rsidR="003B5845" w:rsidRPr="008359F5" w14:paraId="0568351D" w14:textId="77777777" w:rsidTr="00617B3E">
        <w:tc>
          <w:tcPr>
            <w:tcW w:w="2013" w:type="dxa"/>
            <w:shd w:val="clear" w:color="auto" w:fill="auto"/>
            <w:tcMar>
              <w:top w:w="28" w:type="dxa"/>
              <w:left w:w="28" w:type="dxa"/>
              <w:bottom w:w="28" w:type="dxa"/>
              <w:right w:w="28" w:type="dxa"/>
            </w:tcMar>
          </w:tcPr>
          <w:p w14:paraId="434F4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777249" w14:textId="77777777" w:rsidR="003B5845" w:rsidRPr="004A00BD" w:rsidRDefault="003B5845" w:rsidP="00617B3E">
            <w:pPr>
              <w:rPr>
                <w:sz w:val="22"/>
              </w:rPr>
            </w:pPr>
          </w:p>
        </w:tc>
      </w:tr>
      <w:tr w:rsidR="003B5845" w:rsidRPr="008359F5" w14:paraId="72ED436C" w14:textId="77777777" w:rsidTr="00617B3E">
        <w:tc>
          <w:tcPr>
            <w:tcW w:w="2013" w:type="dxa"/>
            <w:shd w:val="clear" w:color="auto" w:fill="auto"/>
            <w:tcMar>
              <w:top w:w="28" w:type="dxa"/>
              <w:left w:w="28" w:type="dxa"/>
              <w:bottom w:w="28" w:type="dxa"/>
              <w:right w:w="28" w:type="dxa"/>
            </w:tcMar>
          </w:tcPr>
          <w:p w14:paraId="09CA3D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B1B804" w14:textId="77777777" w:rsidR="003B5845" w:rsidRPr="000437C1" w:rsidRDefault="003B5845" w:rsidP="00617B3E">
            <w:pPr>
              <w:pStyle w:val="SmallStandard"/>
            </w:pPr>
            <w:r>
              <w:t>true</w:t>
            </w:r>
          </w:p>
        </w:tc>
      </w:tr>
    </w:tbl>
    <w:p w14:paraId="13407B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4159B9" w14:textId="77777777" w:rsidTr="00617B3E">
        <w:tc>
          <w:tcPr>
            <w:tcW w:w="2013" w:type="dxa"/>
            <w:shd w:val="clear" w:color="auto" w:fill="auto"/>
            <w:tcMar>
              <w:top w:w="28" w:type="dxa"/>
              <w:left w:w="28" w:type="dxa"/>
              <w:bottom w:w="28" w:type="dxa"/>
              <w:right w:w="28" w:type="dxa"/>
            </w:tcMar>
          </w:tcPr>
          <w:p w14:paraId="2BCE9B5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2946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88081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AA9C7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9C85B" w14:textId="77777777" w:rsidTr="00617B3E">
        <w:tc>
          <w:tcPr>
            <w:tcW w:w="2013" w:type="dxa"/>
            <w:shd w:val="clear" w:color="auto" w:fill="auto"/>
            <w:tcMar>
              <w:top w:w="28" w:type="dxa"/>
              <w:left w:w="28" w:type="dxa"/>
              <w:bottom w:w="28" w:type="dxa"/>
              <w:right w:w="28" w:type="dxa"/>
            </w:tcMar>
          </w:tcPr>
          <w:p w14:paraId="291BD58A" w14:textId="77777777" w:rsidR="003B5845" w:rsidRPr="00620BBE" w:rsidRDefault="003B5845" w:rsidP="00617B3E">
            <w:pPr>
              <w:pStyle w:val="SmallStandard"/>
            </w:pPr>
            <w:r w:rsidRPr="00620BBE">
              <w:t>propertyType</w:t>
            </w:r>
          </w:p>
        </w:tc>
        <w:tc>
          <w:tcPr>
            <w:tcW w:w="1559" w:type="dxa"/>
            <w:shd w:val="clear" w:color="auto" w:fill="auto"/>
            <w:tcMar>
              <w:top w:w="28" w:type="dxa"/>
              <w:left w:w="28" w:type="dxa"/>
              <w:bottom w:w="28" w:type="dxa"/>
              <w:right w:w="28" w:type="dxa"/>
            </w:tcMar>
          </w:tcPr>
          <w:p w14:paraId="2BDBE5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126F4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44C1C1" w14:textId="77777777" w:rsidR="003B5845" w:rsidRPr="004A00BD" w:rsidRDefault="003B5845" w:rsidP="00617B3E">
            <w:pPr>
              <w:rPr>
                <w:sz w:val="22"/>
              </w:rPr>
            </w:pPr>
          </w:p>
        </w:tc>
      </w:tr>
    </w:tbl>
    <w:p w14:paraId="54180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F7791B" w14:textId="77777777" w:rsidTr="00617B3E">
        <w:tc>
          <w:tcPr>
            <w:tcW w:w="2296" w:type="dxa"/>
            <w:gridSpan w:val="2"/>
            <w:shd w:val="clear" w:color="auto" w:fill="auto"/>
          </w:tcPr>
          <w:p w14:paraId="394D0B4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B612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C1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49914E" w14:textId="77777777" w:rsidTr="00617B3E">
        <w:tc>
          <w:tcPr>
            <w:tcW w:w="1588" w:type="dxa"/>
            <w:shd w:val="clear" w:color="auto" w:fill="auto"/>
          </w:tcPr>
          <w:p w14:paraId="3EEDF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ACF2B9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C81F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EC94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2B67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1F3BE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C60C4" w14:textId="77777777" w:rsidTr="00617B3E">
        <w:tc>
          <w:tcPr>
            <w:tcW w:w="1588" w:type="dxa"/>
            <w:shd w:val="clear" w:color="auto" w:fill="auto"/>
          </w:tcPr>
          <w:p w14:paraId="2B5815AF" w14:textId="77777777" w:rsidR="003B5845" w:rsidRPr="00634625" w:rsidRDefault="003B5845" w:rsidP="00617B3E">
            <w:pPr>
              <w:pStyle w:val="SmallStandard"/>
            </w:pPr>
            <w:r>
              <w:t>ComplexProperty</w:t>
            </w:r>
          </w:p>
        </w:tc>
        <w:tc>
          <w:tcPr>
            <w:tcW w:w="708" w:type="dxa"/>
            <w:shd w:val="clear" w:color="auto" w:fill="auto"/>
          </w:tcPr>
          <w:p w14:paraId="6D44A4D3" w14:textId="77777777" w:rsidR="003B5845" w:rsidRPr="00D331EF" w:rsidRDefault="003B5845" w:rsidP="00617B3E">
            <w:pPr>
              <w:pStyle w:val="SmallStandard"/>
            </w:pPr>
            <w:r w:rsidRPr="00D01517">
              <w:t>1</w:t>
            </w:r>
          </w:p>
        </w:tc>
        <w:tc>
          <w:tcPr>
            <w:tcW w:w="1560" w:type="dxa"/>
            <w:shd w:val="clear" w:color="auto" w:fill="auto"/>
          </w:tcPr>
          <w:p w14:paraId="7D743313" w14:textId="77777777" w:rsidR="003B5845" w:rsidRPr="00132C43" w:rsidRDefault="003B5845" w:rsidP="00617B3E">
            <w:pPr>
              <w:pStyle w:val="SmallStandard"/>
            </w:pPr>
            <w:r>
              <w:t>customProperty</w:t>
            </w:r>
          </w:p>
        </w:tc>
        <w:tc>
          <w:tcPr>
            <w:tcW w:w="708" w:type="dxa"/>
            <w:shd w:val="clear" w:color="auto" w:fill="auto"/>
          </w:tcPr>
          <w:p w14:paraId="6DD86CFD" w14:textId="77777777" w:rsidR="003B5845" w:rsidRPr="00D331EF" w:rsidRDefault="003B5845" w:rsidP="00617B3E">
            <w:pPr>
              <w:pStyle w:val="SmallStandard"/>
            </w:pPr>
            <w:r w:rsidRPr="00D01517">
              <w:t>0..*</w:t>
            </w:r>
          </w:p>
        </w:tc>
        <w:tc>
          <w:tcPr>
            <w:tcW w:w="567" w:type="dxa"/>
            <w:shd w:val="clear" w:color="auto" w:fill="auto"/>
          </w:tcPr>
          <w:p w14:paraId="22DA2750" w14:textId="77777777" w:rsidR="003B5845" w:rsidRDefault="003B5845" w:rsidP="00617B3E">
            <w:pPr>
              <w:pStyle w:val="SmallStandard"/>
            </w:pPr>
            <w:r>
              <w:t>Y</w:t>
            </w:r>
          </w:p>
        </w:tc>
        <w:tc>
          <w:tcPr>
            <w:tcW w:w="3969" w:type="dxa"/>
            <w:shd w:val="clear" w:color="auto" w:fill="auto"/>
          </w:tcPr>
          <w:p w14:paraId="2622F637"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r w:rsidR="003B5845" w:rsidRPr="004A00BD" w14:paraId="3D5CD63E" w14:textId="77777777" w:rsidTr="00617B3E">
        <w:tc>
          <w:tcPr>
            <w:tcW w:w="1588" w:type="dxa"/>
            <w:shd w:val="clear" w:color="auto" w:fill="auto"/>
          </w:tcPr>
          <w:p w14:paraId="5B290F4D" w14:textId="77777777" w:rsidR="003B5845" w:rsidRPr="00634625" w:rsidRDefault="003B5845" w:rsidP="00617B3E">
            <w:pPr>
              <w:pStyle w:val="SmallStandard"/>
            </w:pPr>
            <w:r>
              <w:t>ExtendableElement</w:t>
            </w:r>
          </w:p>
        </w:tc>
        <w:tc>
          <w:tcPr>
            <w:tcW w:w="708" w:type="dxa"/>
            <w:shd w:val="clear" w:color="auto" w:fill="auto"/>
          </w:tcPr>
          <w:p w14:paraId="513CDD7B" w14:textId="77777777" w:rsidR="003B5845" w:rsidRPr="00D331EF" w:rsidRDefault="003B5845" w:rsidP="00617B3E">
            <w:pPr>
              <w:pStyle w:val="SmallStandard"/>
            </w:pPr>
            <w:r w:rsidRPr="00D01517">
              <w:t>1</w:t>
            </w:r>
          </w:p>
        </w:tc>
        <w:tc>
          <w:tcPr>
            <w:tcW w:w="1560" w:type="dxa"/>
            <w:shd w:val="clear" w:color="auto" w:fill="auto"/>
          </w:tcPr>
          <w:p w14:paraId="27098FBA" w14:textId="77777777" w:rsidR="003B5845" w:rsidRPr="00132C43" w:rsidRDefault="003B5845" w:rsidP="00617B3E">
            <w:pPr>
              <w:pStyle w:val="SmallStandard"/>
            </w:pPr>
            <w:r>
              <w:t>customProperty</w:t>
            </w:r>
          </w:p>
        </w:tc>
        <w:tc>
          <w:tcPr>
            <w:tcW w:w="708" w:type="dxa"/>
            <w:shd w:val="clear" w:color="auto" w:fill="auto"/>
          </w:tcPr>
          <w:p w14:paraId="34DB9675" w14:textId="77777777" w:rsidR="003B5845" w:rsidRPr="00D331EF" w:rsidRDefault="003B5845" w:rsidP="00617B3E">
            <w:pPr>
              <w:pStyle w:val="SmallStandard"/>
            </w:pPr>
            <w:r w:rsidRPr="00D01517">
              <w:t>0..*</w:t>
            </w:r>
          </w:p>
        </w:tc>
        <w:tc>
          <w:tcPr>
            <w:tcW w:w="567" w:type="dxa"/>
            <w:shd w:val="clear" w:color="auto" w:fill="auto"/>
          </w:tcPr>
          <w:p w14:paraId="6727CFB5" w14:textId="77777777" w:rsidR="003B5845" w:rsidRDefault="003B5845" w:rsidP="00617B3E">
            <w:pPr>
              <w:pStyle w:val="SmallStandard"/>
            </w:pPr>
            <w:r>
              <w:t>Y</w:t>
            </w:r>
          </w:p>
        </w:tc>
        <w:tc>
          <w:tcPr>
            <w:tcW w:w="3969" w:type="dxa"/>
            <w:shd w:val="clear" w:color="auto" w:fill="auto"/>
          </w:tcPr>
          <w:p w14:paraId="7D583E59" w14:textId="77777777" w:rsidR="003B5845" w:rsidRDefault="003B5845" w:rsidP="00617B3E">
            <w:pPr>
              <w:pStyle w:val="SmallStandard"/>
            </w:pPr>
            <w:r w:rsidRPr="00491287">
              <w:t xml:space="preserve">Specifies the CustomProperties of the ExtendableElement. </w:t>
            </w:r>
          </w:p>
        </w:tc>
      </w:tr>
    </w:tbl>
    <w:p w14:paraId="2D93D0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7" w:name="_726b391814f565209f90135aed7cf6ce"/>
      <w:r>
        <w:rPr>
          <w:lang w:val="en-GB"/>
        </w:rPr>
        <w:t>DateValueProperty</w:t>
      </w:r>
      <w:bookmarkEnd w:id="1057"/>
    </w:p>
    <w:p w14:paraId="1AADFA7F" w14:textId="77777777" w:rsidR="003B5845" w:rsidRPr="00A518C2" w:rsidRDefault="003B5845" w:rsidP="003B5845">
      <w:pPr>
        <w:rPr>
          <w:lang w:val="en-GB"/>
        </w:rPr>
      </w:pPr>
      <w:r w:rsidRPr="00A518C2">
        <w:rPr>
          <w:lang w:val="en-GB"/>
        </w:rPr>
        <w:t>A custom property with a date value.</w:t>
      </w:r>
    </w:p>
    <w:p w14:paraId="1F6FAB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8178F" w14:textId="77777777" w:rsidTr="00617B3E">
        <w:tc>
          <w:tcPr>
            <w:tcW w:w="2013" w:type="dxa"/>
            <w:shd w:val="clear" w:color="auto" w:fill="auto"/>
            <w:tcMar>
              <w:top w:w="28" w:type="dxa"/>
              <w:left w:w="28" w:type="dxa"/>
              <w:bottom w:w="28" w:type="dxa"/>
              <w:right w:w="28" w:type="dxa"/>
            </w:tcMar>
          </w:tcPr>
          <w:p w14:paraId="1A051E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799F1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D48296E" w14:textId="77777777" w:rsidTr="00617B3E">
        <w:tc>
          <w:tcPr>
            <w:tcW w:w="2013" w:type="dxa"/>
            <w:shd w:val="clear" w:color="auto" w:fill="auto"/>
            <w:tcMar>
              <w:top w:w="28" w:type="dxa"/>
              <w:left w:w="28" w:type="dxa"/>
              <w:bottom w:w="28" w:type="dxa"/>
              <w:right w:w="28" w:type="dxa"/>
            </w:tcMar>
          </w:tcPr>
          <w:p w14:paraId="1A0C8E4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BA547D" w14:textId="77777777" w:rsidR="003B5845" w:rsidRPr="004A00BD" w:rsidRDefault="003B5845" w:rsidP="00617B3E">
            <w:pPr>
              <w:rPr>
                <w:sz w:val="22"/>
              </w:rPr>
            </w:pPr>
          </w:p>
        </w:tc>
      </w:tr>
      <w:tr w:rsidR="003B5845" w:rsidRPr="008359F5" w14:paraId="22BCAF69" w14:textId="77777777" w:rsidTr="00617B3E">
        <w:tc>
          <w:tcPr>
            <w:tcW w:w="2013" w:type="dxa"/>
            <w:shd w:val="clear" w:color="auto" w:fill="auto"/>
            <w:tcMar>
              <w:top w:w="28" w:type="dxa"/>
              <w:left w:w="28" w:type="dxa"/>
              <w:bottom w:w="28" w:type="dxa"/>
              <w:right w:w="28" w:type="dxa"/>
            </w:tcMar>
          </w:tcPr>
          <w:p w14:paraId="546A62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40D875" w14:textId="77777777" w:rsidR="003B5845" w:rsidRPr="000437C1" w:rsidRDefault="003B5845" w:rsidP="00617B3E">
            <w:pPr>
              <w:pStyle w:val="SmallStandard"/>
            </w:pPr>
            <w:r>
              <w:t>false</w:t>
            </w:r>
          </w:p>
        </w:tc>
      </w:tr>
    </w:tbl>
    <w:p w14:paraId="3BA21D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3F1C257" w14:textId="77777777" w:rsidTr="00617B3E">
        <w:tc>
          <w:tcPr>
            <w:tcW w:w="2013" w:type="dxa"/>
            <w:shd w:val="clear" w:color="auto" w:fill="auto"/>
            <w:tcMar>
              <w:top w:w="28" w:type="dxa"/>
              <w:left w:w="28" w:type="dxa"/>
              <w:bottom w:w="28" w:type="dxa"/>
              <w:right w:w="28" w:type="dxa"/>
            </w:tcMar>
          </w:tcPr>
          <w:p w14:paraId="555BF09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2ABB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59E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76F71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972746" w14:textId="77777777" w:rsidTr="00617B3E">
        <w:tc>
          <w:tcPr>
            <w:tcW w:w="2013" w:type="dxa"/>
            <w:shd w:val="clear" w:color="auto" w:fill="auto"/>
            <w:tcMar>
              <w:top w:w="28" w:type="dxa"/>
              <w:left w:w="28" w:type="dxa"/>
              <w:bottom w:w="28" w:type="dxa"/>
              <w:right w:w="28" w:type="dxa"/>
            </w:tcMar>
          </w:tcPr>
          <w:p w14:paraId="3CB931B0"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27B3FB9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3EC885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AC286A"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01CA8E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8" w:name="_cb0fe13a2faab2283540de1d7bce2755"/>
      <w:r>
        <w:rPr>
          <w:lang w:val="en-GB"/>
        </w:rPr>
        <w:t>DoubleValueProperty</w:t>
      </w:r>
      <w:bookmarkEnd w:id="1058"/>
    </w:p>
    <w:p w14:paraId="52BD6E2D" w14:textId="77777777" w:rsidR="003B5845" w:rsidRPr="00A518C2" w:rsidRDefault="003B5845" w:rsidP="003B5845">
      <w:pPr>
        <w:rPr>
          <w:lang w:val="en-GB"/>
        </w:rPr>
      </w:pPr>
      <w:r w:rsidRPr="00A518C2">
        <w:rPr>
          <w:lang w:val="en-GB"/>
        </w:rPr>
        <w:t>A custom property with a double value.</w:t>
      </w:r>
    </w:p>
    <w:p w14:paraId="48388A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5BC572" w14:textId="77777777" w:rsidTr="00617B3E">
        <w:tc>
          <w:tcPr>
            <w:tcW w:w="2013" w:type="dxa"/>
            <w:shd w:val="clear" w:color="auto" w:fill="auto"/>
            <w:tcMar>
              <w:top w:w="28" w:type="dxa"/>
              <w:left w:w="28" w:type="dxa"/>
              <w:bottom w:w="28" w:type="dxa"/>
              <w:right w:w="28" w:type="dxa"/>
            </w:tcMar>
          </w:tcPr>
          <w:p w14:paraId="3C2C96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8AA80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05A2E01B" w14:textId="77777777" w:rsidTr="00617B3E">
        <w:tc>
          <w:tcPr>
            <w:tcW w:w="2013" w:type="dxa"/>
            <w:shd w:val="clear" w:color="auto" w:fill="auto"/>
            <w:tcMar>
              <w:top w:w="28" w:type="dxa"/>
              <w:left w:w="28" w:type="dxa"/>
              <w:bottom w:w="28" w:type="dxa"/>
              <w:right w:w="28" w:type="dxa"/>
            </w:tcMar>
          </w:tcPr>
          <w:p w14:paraId="72B257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DED51F" w14:textId="77777777" w:rsidR="003B5845" w:rsidRPr="004A00BD" w:rsidRDefault="003B5845" w:rsidP="00617B3E">
            <w:pPr>
              <w:rPr>
                <w:sz w:val="22"/>
              </w:rPr>
            </w:pPr>
          </w:p>
        </w:tc>
      </w:tr>
      <w:tr w:rsidR="003B5845" w:rsidRPr="008359F5" w14:paraId="1EDDEC1C" w14:textId="77777777" w:rsidTr="00617B3E">
        <w:tc>
          <w:tcPr>
            <w:tcW w:w="2013" w:type="dxa"/>
            <w:shd w:val="clear" w:color="auto" w:fill="auto"/>
            <w:tcMar>
              <w:top w:w="28" w:type="dxa"/>
              <w:left w:w="28" w:type="dxa"/>
              <w:bottom w:w="28" w:type="dxa"/>
              <w:right w:w="28" w:type="dxa"/>
            </w:tcMar>
          </w:tcPr>
          <w:p w14:paraId="547C17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FB34A" w14:textId="77777777" w:rsidR="003B5845" w:rsidRPr="000437C1" w:rsidRDefault="003B5845" w:rsidP="00617B3E">
            <w:pPr>
              <w:pStyle w:val="SmallStandard"/>
            </w:pPr>
            <w:r>
              <w:t>false</w:t>
            </w:r>
          </w:p>
        </w:tc>
      </w:tr>
    </w:tbl>
    <w:p w14:paraId="42B7B9E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2533160" w14:textId="77777777" w:rsidTr="00617B3E">
        <w:tc>
          <w:tcPr>
            <w:tcW w:w="2013" w:type="dxa"/>
            <w:shd w:val="clear" w:color="auto" w:fill="auto"/>
            <w:tcMar>
              <w:top w:w="28" w:type="dxa"/>
              <w:left w:w="28" w:type="dxa"/>
              <w:bottom w:w="28" w:type="dxa"/>
              <w:right w:w="28" w:type="dxa"/>
            </w:tcMar>
          </w:tcPr>
          <w:p w14:paraId="1D6485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520AC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A749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9A4C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C0526F" w14:textId="77777777" w:rsidTr="00617B3E">
        <w:tc>
          <w:tcPr>
            <w:tcW w:w="2013" w:type="dxa"/>
            <w:shd w:val="clear" w:color="auto" w:fill="auto"/>
            <w:tcMar>
              <w:top w:w="28" w:type="dxa"/>
              <w:left w:w="28" w:type="dxa"/>
              <w:bottom w:w="28" w:type="dxa"/>
              <w:right w:w="28" w:type="dxa"/>
            </w:tcMar>
          </w:tcPr>
          <w:p w14:paraId="6C99E3A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6BF44D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2C1284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31FCE9"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7427335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59" w:name="_a648ec81d59f5289fbd8274f971721e1"/>
      <w:r>
        <w:rPr>
          <w:lang w:val="en-GB"/>
        </w:rPr>
        <w:t>IntegerValueProperty</w:t>
      </w:r>
      <w:bookmarkEnd w:id="1059"/>
    </w:p>
    <w:p w14:paraId="1EEA0B65" w14:textId="77777777" w:rsidR="003B5845" w:rsidRPr="00A518C2" w:rsidRDefault="003B5845" w:rsidP="003B5845">
      <w:pPr>
        <w:rPr>
          <w:lang w:val="en-GB"/>
        </w:rPr>
      </w:pPr>
      <w:r w:rsidRPr="00A518C2">
        <w:rPr>
          <w:lang w:val="en-GB"/>
        </w:rPr>
        <w:t>A custom property with an integer value.</w:t>
      </w:r>
    </w:p>
    <w:p w14:paraId="13C3D3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D37893" w14:textId="77777777" w:rsidTr="00617B3E">
        <w:tc>
          <w:tcPr>
            <w:tcW w:w="2013" w:type="dxa"/>
            <w:shd w:val="clear" w:color="auto" w:fill="auto"/>
            <w:tcMar>
              <w:top w:w="28" w:type="dxa"/>
              <w:left w:w="28" w:type="dxa"/>
              <w:bottom w:w="28" w:type="dxa"/>
              <w:right w:w="28" w:type="dxa"/>
            </w:tcMar>
          </w:tcPr>
          <w:p w14:paraId="5A90A7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72BD4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08AC5BD" w14:textId="77777777" w:rsidTr="00617B3E">
        <w:tc>
          <w:tcPr>
            <w:tcW w:w="2013" w:type="dxa"/>
            <w:shd w:val="clear" w:color="auto" w:fill="auto"/>
            <w:tcMar>
              <w:top w:w="28" w:type="dxa"/>
              <w:left w:w="28" w:type="dxa"/>
              <w:bottom w:w="28" w:type="dxa"/>
              <w:right w:w="28" w:type="dxa"/>
            </w:tcMar>
          </w:tcPr>
          <w:p w14:paraId="31C572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D79C0E" w14:textId="77777777" w:rsidR="003B5845" w:rsidRPr="004A00BD" w:rsidRDefault="003B5845" w:rsidP="00617B3E">
            <w:pPr>
              <w:rPr>
                <w:sz w:val="22"/>
              </w:rPr>
            </w:pPr>
          </w:p>
        </w:tc>
      </w:tr>
      <w:tr w:rsidR="003B5845" w:rsidRPr="008359F5" w14:paraId="49133127" w14:textId="77777777" w:rsidTr="00617B3E">
        <w:tc>
          <w:tcPr>
            <w:tcW w:w="2013" w:type="dxa"/>
            <w:shd w:val="clear" w:color="auto" w:fill="auto"/>
            <w:tcMar>
              <w:top w:w="28" w:type="dxa"/>
              <w:left w:w="28" w:type="dxa"/>
              <w:bottom w:w="28" w:type="dxa"/>
              <w:right w:w="28" w:type="dxa"/>
            </w:tcMar>
          </w:tcPr>
          <w:p w14:paraId="56D0B8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0507131" w14:textId="77777777" w:rsidR="003B5845" w:rsidRPr="000437C1" w:rsidRDefault="003B5845" w:rsidP="00617B3E">
            <w:pPr>
              <w:pStyle w:val="SmallStandard"/>
            </w:pPr>
            <w:r>
              <w:t>false</w:t>
            </w:r>
          </w:p>
        </w:tc>
      </w:tr>
    </w:tbl>
    <w:p w14:paraId="005182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05B577" w14:textId="77777777" w:rsidTr="00617B3E">
        <w:tc>
          <w:tcPr>
            <w:tcW w:w="2013" w:type="dxa"/>
            <w:shd w:val="clear" w:color="auto" w:fill="auto"/>
            <w:tcMar>
              <w:top w:w="28" w:type="dxa"/>
              <w:left w:w="28" w:type="dxa"/>
              <w:bottom w:w="28" w:type="dxa"/>
              <w:right w:w="28" w:type="dxa"/>
            </w:tcMar>
          </w:tcPr>
          <w:p w14:paraId="52095B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C0130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4A70E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E63E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9F28B3" w14:textId="77777777" w:rsidTr="00617B3E">
        <w:tc>
          <w:tcPr>
            <w:tcW w:w="2013" w:type="dxa"/>
            <w:shd w:val="clear" w:color="auto" w:fill="auto"/>
            <w:tcMar>
              <w:top w:w="28" w:type="dxa"/>
              <w:left w:w="28" w:type="dxa"/>
              <w:bottom w:w="28" w:type="dxa"/>
              <w:right w:w="28" w:type="dxa"/>
            </w:tcMar>
          </w:tcPr>
          <w:p w14:paraId="110F7DB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1A565CAD"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7E2E1D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1F80DB"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35E93E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0" w:name="_96041a8a57b0a94b340902799544377f"/>
      <w:r>
        <w:rPr>
          <w:lang w:val="en-GB"/>
        </w:rPr>
        <w:t>LocalizedStringProperty</w:t>
      </w:r>
      <w:bookmarkEnd w:id="1060"/>
    </w:p>
    <w:p w14:paraId="500B09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88A1CE" w14:textId="77777777" w:rsidTr="00617B3E">
        <w:tc>
          <w:tcPr>
            <w:tcW w:w="2013" w:type="dxa"/>
            <w:shd w:val="clear" w:color="auto" w:fill="auto"/>
            <w:tcMar>
              <w:top w:w="28" w:type="dxa"/>
              <w:left w:w="28" w:type="dxa"/>
              <w:bottom w:w="28" w:type="dxa"/>
              <w:right w:w="28" w:type="dxa"/>
            </w:tcMar>
          </w:tcPr>
          <w:p w14:paraId="52877D4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DE7DB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28CED9" w14:textId="77777777" w:rsidTr="00617B3E">
        <w:tc>
          <w:tcPr>
            <w:tcW w:w="2013" w:type="dxa"/>
            <w:shd w:val="clear" w:color="auto" w:fill="auto"/>
            <w:tcMar>
              <w:top w:w="28" w:type="dxa"/>
              <w:left w:w="28" w:type="dxa"/>
              <w:bottom w:w="28" w:type="dxa"/>
              <w:right w:w="28" w:type="dxa"/>
            </w:tcMar>
          </w:tcPr>
          <w:p w14:paraId="40B41FA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2EE58A" w14:textId="77777777" w:rsidR="003B5845" w:rsidRPr="004A00BD" w:rsidRDefault="003B5845" w:rsidP="00617B3E">
            <w:pPr>
              <w:rPr>
                <w:sz w:val="22"/>
              </w:rPr>
            </w:pPr>
          </w:p>
        </w:tc>
      </w:tr>
      <w:tr w:rsidR="003B5845" w:rsidRPr="008359F5" w14:paraId="5EC79B7C" w14:textId="77777777" w:rsidTr="00617B3E">
        <w:tc>
          <w:tcPr>
            <w:tcW w:w="2013" w:type="dxa"/>
            <w:shd w:val="clear" w:color="auto" w:fill="auto"/>
            <w:tcMar>
              <w:top w:w="28" w:type="dxa"/>
              <w:left w:w="28" w:type="dxa"/>
              <w:bottom w:w="28" w:type="dxa"/>
              <w:right w:w="28" w:type="dxa"/>
            </w:tcMar>
          </w:tcPr>
          <w:p w14:paraId="739454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75659B" w14:textId="77777777" w:rsidR="003B5845" w:rsidRPr="000437C1" w:rsidRDefault="003B5845" w:rsidP="00617B3E">
            <w:pPr>
              <w:pStyle w:val="SmallStandard"/>
            </w:pPr>
            <w:r>
              <w:t>false</w:t>
            </w:r>
          </w:p>
        </w:tc>
      </w:tr>
    </w:tbl>
    <w:p w14:paraId="2AA4DC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130D315" w14:textId="77777777" w:rsidTr="00617B3E">
        <w:tc>
          <w:tcPr>
            <w:tcW w:w="2013" w:type="dxa"/>
            <w:shd w:val="clear" w:color="auto" w:fill="auto"/>
            <w:tcMar>
              <w:top w:w="28" w:type="dxa"/>
              <w:left w:w="28" w:type="dxa"/>
              <w:bottom w:w="28" w:type="dxa"/>
              <w:right w:w="28" w:type="dxa"/>
            </w:tcMar>
          </w:tcPr>
          <w:p w14:paraId="11A76A8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AD949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2ACB8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8D011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0DE2785" w14:textId="77777777" w:rsidTr="00617B3E">
        <w:tc>
          <w:tcPr>
            <w:tcW w:w="2013" w:type="dxa"/>
            <w:shd w:val="clear" w:color="auto" w:fill="auto"/>
            <w:tcMar>
              <w:top w:w="28" w:type="dxa"/>
              <w:left w:w="28" w:type="dxa"/>
              <w:bottom w:w="28" w:type="dxa"/>
              <w:right w:w="28" w:type="dxa"/>
            </w:tcMar>
          </w:tcPr>
          <w:p w14:paraId="691E824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278B9B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C7A0FE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1C0EA01"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59ED63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1" w:name="_7bf657b94b8e2c91c64087168091c890"/>
      <w:r>
        <w:rPr>
          <w:lang w:val="en-GB"/>
        </w:rPr>
        <w:t>NumericalValueProperty</w:t>
      </w:r>
      <w:bookmarkEnd w:id="1061"/>
    </w:p>
    <w:p w14:paraId="298D8920" w14:textId="77777777" w:rsidR="003B5845" w:rsidRDefault="003B5845" w:rsidP="003B5845">
      <w:r w:rsidRPr="00A518C2">
        <w:rPr>
          <w:sz w:val="18"/>
          <w:szCs w:val="18"/>
          <w:lang w:val="en-GB"/>
        </w:rPr>
        <w:t xml:space="preserve">A custom property with a numerical value. </w:t>
      </w:r>
      <w:r>
        <w:rPr>
          <w:sz w:val="18"/>
          <w:szCs w:val="18"/>
        </w:rPr>
        <w:t>(see KBLFRM-319)</w:t>
      </w:r>
    </w:p>
    <w:p w14:paraId="35D255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138F25" w14:textId="77777777" w:rsidTr="00617B3E">
        <w:tc>
          <w:tcPr>
            <w:tcW w:w="2013" w:type="dxa"/>
            <w:shd w:val="clear" w:color="auto" w:fill="auto"/>
            <w:tcMar>
              <w:top w:w="28" w:type="dxa"/>
              <w:left w:w="28" w:type="dxa"/>
              <w:bottom w:w="28" w:type="dxa"/>
              <w:right w:w="28" w:type="dxa"/>
            </w:tcMar>
          </w:tcPr>
          <w:p w14:paraId="61264D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92DED"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6903D27D" w14:textId="77777777" w:rsidTr="00617B3E">
        <w:tc>
          <w:tcPr>
            <w:tcW w:w="2013" w:type="dxa"/>
            <w:shd w:val="clear" w:color="auto" w:fill="auto"/>
            <w:tcMar>
              <w:top w:w="28" w:type="dxa"/>
              <w:left w:w="28" w:type="dxa"/>
              <w:bottom w:w="28" w:type="dxa"/>
              <w:right w:w="28" w:type="dxa"/>
            </w:tcMar>
          </w:tcPr>
          <w:p w14:paraId="2C678B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60BB72" w14:textId="77777777" w:rsidR="003B5845" w:rsidRPr="004A00BD" w:rsidRDefault="003B5845" w:rsidP="00617B3E">
            <w:pPr>
              <w:rPr>
                <w:sz w:val="22"/>
              </w:rPr>
            </w:pPr>
          </w:p>
        </w:tc>
      </w:tr>
      <w:tr w:rsidR="003B5845" w:rsidRPr="008359F5" w14:paraId="1EA92B0A" w14:textId="77777777" w:rsidTr="00617B3E">
        <w:tc>
          <w:tcPr>
            <w:tcW w:w="2013" w:type="dxa"/>
            <w:shd w:val="clear" w:color="auto" w:fill="auto"/>
            <w:tcMar>
              <w:top w:w="28" w:type="dxa"/>
              <w:left w:w="28" w:type="dxa"/>
              <w:bottom w:w="28" w:type="dxa"/>
              <w:right w:w="28" w:type="dxa"/>
            </w:tcMar>
          </w:tcPr>
          <w:p w14:paraId="52AEE99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41A14" w14:textId="77777777" w:rsidR="003B5845" w:rsidRPr="000437C1" w:rsidRDefault="003B5845" w:rsidP="00617B3E">
            <w:pPr>
              <w:pStyle w:val="SmallStandard"/>
            </w:pPr>
            <w:r>
              <w:t>false</w:t>
            </w:r>
          </w:p>
        </w:tc>
      </w:tr>
    </w:tbl>
    <w:p w14:paraId="5AE4D3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B70BC5" w14:textId="77777777" w:rsidTr="00617B3E">
        <w:tc>
          <w:tcPr>
            <w:tcW w:w="2013" w:type="dxa"/>
            <w:shd w:val="clear" w:color="auto" w:fill="auto"/>
            <w:tcMar>
              <w:top w:w="28" w:type="dxa"/>
              <w:left w:w="28" w:type="dxa"/>
              <w:bottom w:w="28" w:type="dxa"/>
              <w:right w:w="28" w:type="dxa"/>
            </w:tcMar>
          </w:tcPr>
          <w:p w14:paraId="179F6AD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D3B4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BA6AD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FA075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5E9CED" w14:textId="77777777" w:rsidTr="00617B3E">
        <w:tc>
          <w:tcPr>
            <w:tcW w:w="2013" w:type="dxa"/>
            <w:shd w:val="clear" w:color="auto" w:fill="auto"/>
            <w:tcMar>
              <w:top w:w="28" w:type="dxa"/>
              <w:left w:w="28" w:type="dxa"/>
              <w:bottom w:w="28" w:type="dxa"/>
              <w:right w:w="28" w:type="dxa"/>
            </w:tcMar>
          </w:tcPr>
          <w:p w14:paraId="7E4B909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3F776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8773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F22853E"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AB6FE4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2" w:name="_7262cfa56356e528993b63677465fe65"/>
      <w:r>
        <w:rPr>
          <w:lang w:val="en-GB"/>
        </w:rPr>
        <w:t>SimpleValueProperty</w:t>
      </w:r>
      <w:bookmarkEnd w:id="1062"/>
    </w:p>
    <w:p w14:paraId="1944A209" w14:textId="77777777" w:rsidR="003B5845" w:rsidRPr="00A518C2" w:rsidRDefault="003B5845" w:rsidP="003B5845">
      <w:pPr>
        <w:rPr>
          <w:lang w:val="en-GB"/>
        </w:rPr>
      </w:pPr>
      <w:r w:rsidRPr="00A518C2">
        <w:rPr>
          <w:sz w:val="18"/>
          <w:szCs w:val="18"/>
          <w:lang w:val="en-GB"/>
        </w:rPr>
        <w:t>A custom property with a simple value (string).</w:t>
      </w:r>
    </w:p>
    <w:p w14:paraId="7909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EBA2CA" w14:textId="77777777" w:rsidTr="00617B3E">
        <w:tc>
          <w:tcPr>
            <w:tcW w:w="2013" w:type="dxa"/>
            <w:shd w:val="clear" w:color="auto" w:fill="auto"/>
            <w:tcMar>
              <w:top w:w="28" w:type="dxa"/>
              <w:left w:w="28" w:type="dxa"/>
              <w:bottom w:w="28" w:type="dxa"/>
              <w:right w:w="28" w:type="dxa"/>
            </w:tcMar>
          </w:tcPr>
          <w:p w14:paraId="69D30D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FBE1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5E7BE6" w14:textId="77777777" w:rsidTr="00617B3E">
        <w:tc>
          <w:tcPr>
            <w:tcW w:w="2013" w:type="dxa"/>
            <w:shd w:val="clear" w:color="auto" w:fill="auto"/>
            <w:tcMar>
              <w:top w:w="28" w:type="dxa"/>
              <w:left w:w="28" w:type="dxa"/>
              <w:bottom w:w="28" w:type="dxa"/>
              <w:right w:w="28" w:type="dxa"/>
            </w:tcMar>
          </w:tcPr>
          <w:p w14:paraId="08D0E89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77AE17" w14:textId="77777777" w:rsidR="003B5845" w:rsidRPr="004A00BD" w:rsidRDefault="003B5845" w:rsidP="00617B3E">
            <w:pPr>
              <w:rPr>
                <w:sz w:val="22"/>
              </w:rPr>
            </w:pPr>
          </w:p>
        </w:tc>
      </w:tr>
      <w:tr w:rsidR="003B5845" w:rsidRPr="008359F5" w14:paraId="12EE455D" w14:textId="77777777" w:rsidTr="00617B3E">
        <w:tc>
          <w:tcPr>
            <w:tcW w:w="2013" w:type="dxa"/>
            <w:shd w:val="clear" w:color="auto" w:fill="auto"/>
            <w:tcMar>
              <w:top w:w="28" w:type="dxa"/>
              <w:left w:w="28" w:type="dxa"/>
              <w:bottom w:w="28" w:type="dxa"/>
              <w:right w:w="28" w:type="dxa"/>
            </w:tcMar>
          </w:tcPr>
          <w:p w14:paraId="7EC414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5AF177" w14:textId="77777777" w:rsidR="003B5845" w:rsidRPr="000437C1" w:rsidRDefault="003B5845" w:rsidP="00617B3E">
            <w:pPr>
              <w:pStyle w:val="SmallStandard"/>
            </w:pPr>
            <w:r>
              <w:t>false</w:t>
            </w:r>
          </w:p>
        </w:tc>
      </w:tr>
    </w:tbl>
    <w:p w14:paraId="59E7C0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4C9928" w14:textId="77777777" w:rsidTr="00617B3E">
        <w:tc>
          <w:tcPr>
            <w:tcW w:w="2013" w:type="dxa"/>
            <w:shd w:val="clear" w:color="auto" w:fill="auto"/>
            <w:tcMar>
              <w:top w:w="28" w:type="dxa"/>
              <w:left w:w="28" w:type="dxa"/>
              <w:bottom w:w="28" w:type="dxa"/>
              <w:right w:w="28" w:type="dxa"/>
            </w:tcMar>
          </w:tcPr>
          <w:p w14:paraId="2AC44B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8F511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26E92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CB321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741B4A" w14:textId="77777777" w:rsidTr="00617B3E">
        <w:tc>
          <w:tcPr>
            <w:tcW w:w="2013" w:type="dxa"/>
            <w:shd w:val="clear" w:color="auto" w:fill="auto"/>
            <w:tcMar>
              <w:top w:w="28" w:type="dxa"/>
              <w:left w:w="28" w:type="dxa"/>
              <w:bottom w:w="28" w:type="dxa"/>
              <w:right w:w="28" w:type="dxa"/>
            </w:tcMar>
          </w:tcPr>
          <w:p w14:paraId="329C6B5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5CF0AA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D9646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EE20FB"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6B47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3" w:name="_677640842c7c4a7849f193b2ad5bac0f"/>
      <w:r>
        <w:rPr>
          <w:lang w:val="en-GB"/>
        </w:rPr>
        <w:t>ValueRangeProperty</w:t>
      </w:r>
      <w:bookmarkEnd w:id="1063"/>
    </w:p>
    <w:p w14:paraId="4121A26E" w14:textId="77777777" w:rsidR="003B5845" w:rsidRDefault="003B5845" w:rsidP="003B5845">
      <w:r w:rsidRPr="00A518C2">
        <w:rPr>
          <w:sz w:val="18"/>
          <w:szCs w:val="18"/>
          <w:lang w:val="en-GB"/>
        </w:rPr>
        <w:t xml:space="preserve">A custom property with a value range. </w:t>
      </w:r>
      <w:r>
        <w:rPr>
          <w:sz w:val="18"/>
          <w:szCs w:val="18"/>
        </w:rPr>
        <w:t>(see KBLFRM-319)</w:t>
      </w:r>
    </w:p>
    <w:p w14:paraId="42611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881835" w14:textId="77777777" w:rsidTr="00617B3E">
        <w:tc>
          <w:tcPr>
            <w:tcW w:w="2013" w:type="dxa"/>
            <w:shd w:val="clear" w:color="auto" w:fill="auto"/>
            <w:tcMar>
              <w:top w:w="28" w:type="dxa"/>
              <w:left w:w="28" w:type="dxa"/>
              <w:bottom w:w="28" w:type="dxa"/>
              <w:right w:w="28" w:type="dxa"/>
            </w:tcMar>
          </w:tcPr>
          <w:p w14:paraId="2237C26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294D5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585016C8" w14:textId="77777777" w:rsidTr="00617B3E">
        <w:tc>
          <w:tcPr>
            <w:tcW w:w="2013" w:type="dxa"/>
            <w:shd w:val="clear" w:color="auto" w:fill="auto"/>
            <w:tcMar>
              <w:top w:w="28" w:type="dxa"/>
              <w:left w:w="28" w:type="dxa"/>
              <w:bottom w:w="28" w:type="dxa"/>
              <w:right w:w="28" w:type="dxa"/>
            </w:tcMar>
          </w:tcPr>
          <w:p w14:paraId="0F1585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BA7CBC" w14:textId="77777777" w:rsidR="003B5845" w:rsidRPr="004A00BD" w:rsidRDefault="003B5845" w:rsidP="00617B3E">
            <w:pPr>
              <w:rPr>
                <w:sz w:val="22"/>
              </w:rPr>
            </w:pPr>
          </w:p>
        </w:tc>
      </w:tr>
      <w:tr w:rsidR="003B5845" w:rsidRPr="008359F5" w14:paraId="013D5ADC" w14:textId="77777777" w:rsidTr="00617B3E">
        <w:tc>
          <w:tcPr>
            <w:tcW w:w="2013" w:type="dxa"/>
            <w:shd w:val="clear" w:color="auto" w:fill="auto"/>
            <w:tcMar>
              <w:top w:w="28" w:type="dxa"/>
              <w:left w:w="28" w:type="dxa"/>
              <w:bottom w:w="28" w:type="dxa"/>
              <w:right w:w="28" w:type="dxa"/>
            </w:tcMar>
          </w:tcPr>
          <w:p w14:paraId="1386D2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414694" w14:textId="77777777" w:rsidR="003B5845" w:rsidRPr="000437C1" w:rsidRDefault="003B5845" w:rsidP="00617B3E">
            <w:pPr>
              <w:pStyle w:val="SmallStandard"/>
            </w:pPr>
            <w:r>
              <w:t>false</w:t>
            </w:r>
          </w:p>
        </w:tc>
      </w:tr>
    </w:tbl>
    <w:p w14:paraId="29D35B2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3C044C" w14:textId="77777777" w:rsidTr="00617B3E">
        <w:tc>
          <w:tcPr>
            <w:tcW w:w="2013" w:type="dxa"/>
            <w:shd w:val="clear" w:color="auto" w:fill="auto"/>
            <w:tcMar>
              <w:top w:w="28" w:type="dxa"/>
              <w:left w:w="28" w:type="dxa"/>
              <w:bottom w:w="28" w:type="dxa"/>
              <w:right w:w="28" w:type="dxa"/>
            </w:tcMar>
          </w:tcPr>
          <w:p w14:paraId="2C5CA79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96D2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1F94A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896DA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1277BC" w14:textId="77777777" w:rsidTr="00617B3E">
        <w:tc>
          <w:tcPr>
            <w:tcW w:w="2013" w:type="dxa"/>
            <w:shd w:val="clear" w:color="auto" w:fill="auto"/>
            <w:tcMar>
              <w:top w:w="28" w:type="dxa"/>
              <w:left w:w="28" w:type="dxa"/>
              <w:bottom w:w="28" w:type="dxa"/>
              <w:right w:w="28" w:type="dxa"/>
            </w:tcMar>
          </w:tcPr>
          <w:p w14:paraId="0F7DDAA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A3A536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A9E26E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4744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6488466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064" w:name="_Toc27668622"/>
      <w:bookmarkStart w:id="1065" w:name="_Toc27730690"/>
      <w:r>
        <w:rPr>
          <w:lang w:val="en-GB"/>
        </w:rPr>
        <w:t xml:space="preserve">Module </w:t>
      </w:r>
      <w:bookmarkStart w:id="1066" w:name="_477affb588bd1d72b3387b5c825e1ac3"/>
      <w:r>
        <w:rPr>
          <w:lang w:val="en-GB"/>
        </w:rPr>
        <w:t>electrical_parts</w:t>
      </w:r>
      <w:bookmarkEnd w:id="1064"/>
      <w:bookmarkEnd w:id="1065"/>
      <w:bookmarkEnd w:id="1066"/>
    </w:p>
    <w:p w14:paraId="5B00F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7" w:name="_9b057f8ab0f6fad7bff32d5e914edc93"/>
      <w:r>
        <w:rPr>
          <w:lang w:val="en-GB"/>
        </w:rPr>
        <w:t>AbstractSlot</w:t>
      </w:r>
      <w:bookmarkEnd w:id="1067"/>
    </w:p>
    <w:p w14:paraId="4E6C63D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w:t>
      </w:r>
      <w:r w:rsidRPr="00A518C2">
        <w:rPr>
          <w:sz w:val="18"/>
          <w:szCs w:val="18"/>
          <w:lang w:val="en-GB"/>
        </w:rPr>
        <w:t xml:space="preserve"> is a geometrical place in a connector housing, which can contain / group cavities. This can be either direct, if it is </w:t>
      </w:r>
      <w:r w:rsidRPr="00A518C2">
        <w:rPr>
          <w:i/>
          <w:iCs/>
          <w:sz w:val="18"/>
          <w:szCs w:val="18"/>
          <w:lang w:val="en-GB"/>
        </w:rPr>
        <w:t>Slot</w:t>
      </w:r>
      <w:r w:rsidRPr="00A518C2">
        <w:rPr>
          <w:sz w:val="18"/>
          <w:szCs w:val="18"/>
          <w:lang w:val="en-GB"/>
        </w:rPr>
        <w:t xml:space="preserve"> and indirect if it is a </w:t>
      </w:r>
      <w:r w:rsidRPr="00A518C2">
        <w:rPr>
          <w:i/>
          <w:iCs/>
          <w:sz w:val="18"/>
          <w:szCs w:val="18"/>
          <w:lang w:val="en-GB"/>
        </w:rPr>
        <w:t>ModularSlot</w:t>
      </w:r>
      <w:r w:rsidRPr="00A518C2">
        <w:rPr>
          <w:sz w:val="18"/>
          <w:szCs w:val="18"/>
          <w:lang w:val="en-GB"/>
        </w:rPr>
        <w:t>.</w:t>
      </w:r>
    </w:p>
    <w:p w14:paraId="2F40327C"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Slot</w:t>
      </w:r>
      <w:r w:rsidRPr="00A518C2">
        <w:rPr>
          <w:sz w:val="18"/>
          <w:szCs w:val="18"/>
          <w:lang w:val="en-GB"/>
        </w:rPr>
        <w:t>, then it is an inseparable part of the connector housing, which means it is created during the manufacturing process of the connector housing.</w:t>
      </w:r>
    </w:p>
    <w:p w14:paraId="4CDD9C08"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ModularSlot</w:t>
      </w:r>
      <w:r w:rsidRPr="00A518C2">
        <w:rPr>
          <w:sz w:val="18"/>
          <w:szCs w:val="18"/>
          <w:lang w:val="en-GB"/>
        </w:rPr>
        <w:t xml:space="preserve"> it is a place where one or more other connector housing can be place during the assembly.</w:t>
      </w:r>
    </w:p>
    <w:p w14:paraId="6CB7C8B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07AA63" w14:textId="77777777" w:rsidTr="00617B3E">
        <w:tc>
          <w:tcPr>
            <w:tcW w:w="2013" w:type="dxa"/>
            <w:shd w:val="clear" w:color="auto" w:fill="auto"/>
            <w:tcMar>
              <w:top w:w="28" w:type="dxa"/>
              <w:left w:w="28" w:type="dxa"/>
              <w:bottom w:w="28" w:type="dxa"/>
              <w:right w:w="28" w:type="dxa"/>
            </w:tcMar>
          </w:tcPr>
          <w:p w14:paraId="619B8D8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0B8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01DB0A" w14:textId="77777777" w:rsidTr="00617B3E">
        <w:tc>
          <w:tcPr>
            <w:tcW w:w="2013" w:type="dxa"/>
            <w:shd w:val="clear" w:color="auto" w:fill="auto"/>
            <w:tcMar>
              <w:top w:w="28" w:type="dxa"/>
              <w:left w:w="28" w:type="dxa"/>
              <w:bottom w:w="28" w:type="dxa"/>
              <w:right w:w="28" w:type="dxa"/>
            </w:tcMar>
          </w:tcPr>
          <w:p w14:paraId="1F209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523D2E" w14:textId="77777777" w:rsidR="003B5845" w:rsidRPr="004A00BD" w:rsidRDefault="003B5845" w:rsidP="00617B3E">
            <w:pPr>
              <w:rPr>
                <w:sz w:val="22"/>
              </w:rPr>
            </w:pPr>
          </w:p>
        </w:tc>
      </w:tr>
      <w:tr w:rsidR="003B5845" w:rsidRPr="008359F5" w14:paraId="078B977F" w14:textId="77777777" w:rsidTr="00617B3E">
        <w:tc>
          <w:tcPr>
            <w:tcW w:w="2013" w:type="dxa"/>
            <w:shd w:val="clear" w:color="auto" w:fill="auto"/>
            <w:tcMar>
              <w:top w:w="28" w:type="dxa"/>
              <w:left w:w="28" w:type="dxa"/>
              <w:bottom w:w="28" w:type="dxa"/>
              <w:right w:w="28" w:type="dxa"/>
            </w:tcMar>
          </w:tcPr>
          <w:p w14:paraId="183CD3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A5FD6" w14:textId="77777777" w:rsidR="003B5845" w:rsidRPr="000437C1" w:rsidRDefault="003B5845" w:rsidP="00617B3E">
            <w:pPr>
              <w:pStyle w:val="SmallStandard"/>
            </w:pPr>
            <w:r>
              <w:t>true</w:t>
            </w:r>
          </w:p>
        </w:tc>
      </w:tr>
    </w:tbl>
    <w:p w14:paraId="113F954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5B130A" w14:textId="77777777" w:rsidTr="00617B3E">
        <w:tc>
          <w:tcPr>
            <w:tcW w:w="2013" w:type="dxa"/>
            <w:shd w:val="clear" w:color="auto" w:fill="auto"/>
            <w:tcMar>
              <w:top w:w="28" w:type="dxa"/>
              <w:left w:w="28" w:type="dxa"/>
              <w:bottom w:w="28" w:type="dxa"/>
              <w:right w:w="28" w:type="dxa"/>
            </w:tcMar>
          </w:tcPr>
          <w:p w14:paraId="4F4E190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23451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1F31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DA84B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ED1267" w14:textId="77777777" w:rsidTr="00617B3E">
        <w:tc>
          <w:tcPr>
            <w:tcW w:w="2013" w:type="dxa"/>
            <w:shd w:val="clear" w:color="auto" w:fill="auto"/>
            <w:tcMar>
              <w:top w:w="28" w:type="dxa"/>
              <w:left w:w="28" w:type="dxa"/>
              <w:bottom w:w="28" w:type="dxa"/>
              <w:right w:w="28" w:type="dxa"/>
            </w:tcMar>
          </w:tcPr>
          <w:p w14:paraId="3CF64318" w14:textId="77777777" w:rsidR="003B5845" w:rsidRPr="00620BBE" w:rsidRDefault="003B5845" w:rsidP="00617B3E">
            <w:pPr>
              <w:pStyle w:val="SmallStandard"/>
            </w:pPr>
            <w:r w:rsidRPr="00620BBE">
              <w:t>slotNumber</w:t>
            </w:r>
          </w:p>
        </w:tc>
        <w:tc>
          <w:tcPr>
            <w:tcW w:w="1559" w:type="dxa"/>
            <w:shd w:val="clear" w:color="auto" w:fill="auto"/>
            <w:tcMar>
              <w:top w:w="28" w:type="dxa"/>
              <w:left w:w="28" w:type="dxa"/>
              <w:bottom w:w="28" w:type="dxa"/>
              <w:right w:w="28" w:type="dxa"/>
            </w:tcMar>
          </w:tcPr>
          <w:p w14:paraId="4E78CF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BADFB0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84FD10" w14:textId="77777777" w:rsidR="003B5845" w:rsidRPr="004A00BD" w:rsidRDefault="003B5845" w:rsidP="00617B3E">
            <w:pPr>
              <w:jc w:val="left"/>
              <w:rPr>
                <w:sz w:val="22"/>
                <w:lang w:val="en-GB"/>
              </w:rPr>
            </w:pPr>
            <w:r w:rsidRPr="004A00BD">
              <w:rPr>
                <w:sz w:val="16"/>
                <w:szCs w:val="16"/>
                <w:lang w:val="en-GB"/>
              </w:rPr>
              <w:t>Specifies the number of the slot. This must be unique within a ConnectorHousingSpecification.</w:t>
            </w:r>
          </w:p>
        </w:tc>
      </w:tr>
    </w:tbl>
    <w:p w14:paraId="15E7A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A67C45" w14:textId="77777777" w:rsidTr="00617B3E">
        <w:tc>
          <w:tcPr>
            <w:tcW w:w="3856" w:type="dxa"/>
            <w:gridSpan w:val="3"/>
            <w:shd w:val="clear" w:color="auto" w:fill="auto"/>
          </w:tcPr>
          <w:p w14:paraId="72F4E9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AD72A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13D3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11A9BE" w14:textId="77777777" w:rsidTr="00617B3E">
        <w:tc>
          <w:tcPr>
            <w:tcW w:w="1573" w:type="dxa"/>
            <w:shd w:val="clear" w:color="auto" w:fill="auto"/>
          </w:tcPr>
          <w:p w14:paraId="2DFA2C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927D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44EA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7A00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16E88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D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3215AB" w14:textId="77777777" w:rsidTr="00617B3E">
        <w:tc>
          <w:tcPr>
            <w:tcW w:w="1573" w:type="dxa"/>
            <w:shd w:val="clear" w:color="auto" w:fill="auto"/>
          </w:tcPr>
          <w:p w14:paraId="25A9B46B" w14:textId="77777777" w:rsidR="003B5845" w:rsidRPr="00634625" w:rsidRDefault="003B5845" w:rsidP="00617B3E">
            <w:pPr>
              <w:pStyle w:val="SmallStandard"/>
            </w:pPr>
            <w:r>
              <w:lastRenderedPageBreak/>
              <w:t>Coding</w:t>
            </w:r>
          </w:p>
        </w:tc>
        <w:tc>
          <w:tcPr>
            <w:tcW w:w="1574" w:type="dxa"/>
            <w:shd w:val="clear" w:color="auto" w:fill="auto"/>
          </w:tcPr>
          <w:p w14:paraId="7A7B30E7" w14:textId="77777777" w:rsidR="003B5845" w:rsidRPr="00132C43" w:rsidRDefault="003B5845" w:rsidP="00617B3E">
            <w:pPr>
              <w:pStyle w:val="SmallStandard"/>
            </w:pPr>
            <w:r>
              <w:t>coding</w:t>
            </w:r>
          </w:p>
        </w:tc>
        <w:tc>
          <w:tcPr>
            <w:tcW w:w="708" w:type="dxa"/>
            <w:shd w:val="clear" w:color="auto" w:fill="auto"/>
          </w:tcPr>
          <w:p w14:paraId="63100B6C" w14:textId="77777777" w:rsidR="003B5845" w:rsidRPr="00D331EF" w:rsidRDefault="003B5845" w:rsidP="00617B3E">
            <w:pPr>
              <w:pStyle w:val="SmallStandard"/>
            </w:pPr>
            <w:r w:rsidRPr="00574783">
              <w:t>0..1</w:t>
            </w:r>
          </w:p>
        </w:tc>
        <w:tc>
          <w:tcPr>
            <w:tcW w:w="709" w:type="dxa"/>
            <w:shd w:val="clear" w:color="auto" w:fill="auto"/>
          </w:tcPr>
          <w:p w14:paraId="799311A9" w14:textId="77777777" w:rsidR="003B5845" w:rsidRPr="00D331EF" w:rsidRDefault="003B5845" w:rsidP="00617B3E">
            <w:pPr>
              <w:pStyle w:val="SmallStandard"/>
            </w:pPr>
            <w:r w:rsidRPr="00207506">
              <w:t>0..1</w:t>
            </w:r>
          </w:p>
        </w:tc>
        <w:tc>
          <w:tcPr>
            <w:tcW w:w="567" w:type="dxa"/>
            <w:shd w:val="clear" w:color="auto" w:fill="auto"/>
          </w:tcPr>
          <w:p w14:paraId="1A198206" w14:textId="77777777" w:rsidR="003B5845" w:rsidRDefault="003B5845" w:rsidP="00617B3E">
            <w:pPr>
              <w:pStyle w:val="SmallStandard"/>
            </w:pPr>
            <w:r>
              <w:t>Y</w:t>
            </w:r>
          </w:p>
        </w:tc>
        <w:tc>
          <w:tcPr>
            <w:tcW w:w="3969" w:type="dxa"/>
            <w:shd w:val="clear" w:color="auto" w:fill="auto"/>
          </w:tcPr>
          <w:p w14:paraId="5F9DDCF2" w14:textId="77777777" w:rsidR="003B5845" w:rsidRDefault="003B5845" w:rsidP="00617B3E">
            <w:pPr>
              <w:pStyle w:val="SmallStandard"/>
            </w:pPr>
            <w:r w:rsidRPr="00491287">
              <w:t>Defines coding of the slot that is satisfied by the Slot.</w:t>
            </w:r>
          </w:p>
        </w:tc>
      </w:tr>
      <w:tr w:rsidR="003B5845" w:rsidRPr="004A00BD" w14:paraId="66DCAA1A" w14:textId="77777777" w:rsidTr="00617B3E">
        <w:tc>
          <w:tcPr>
            <w:tcW w:w="1573" w:type="dxa"/>
            <w:shd w:val="clear" w:color="auto" w:fill="auto"/>
          </w:tcPr>
          <w:p w14:paraId="0A760E3A" w14:textId="77777777" w:rsidR="003B5845" w:rsidRPr="00634625" w:rsidRDefault="003B5845" w:rsidP="00617B3E">
            <w:pPr>
              <w:pStyle w:val="SmallStandard"/>
            </w:pPr>
            <w:r>
              <w:t>SlotSpecification</w:t>
            </w:r>
          </w:p>
        </w:tc>
        <w:tc>
          <w:tcPr>
            <w:tcW w:w="1574" w:type="dxa"/>
            <w:shd w:val="clear" w:color="auto" w:fill="auto"/>
          </w:tcPr>
          <w:p w14:paraId="6E0C7706" w14:textId="77777777" w:rsidR="003B5845" w:rsidRPr="00132C43" w:rsidRDefault="003B5845" w:rsidP="00617B3E">
            <w:pPr>
              <w:pStyle w:val="SmallStandard"/>
            </w:pPr>
            <w:r>
              <w:t>slotSpecification</w:t>
            </w:r>
          </w:p>
        </w:tc>
        <w:tc>
          <w:tcPr>
            <w:tcW w:w="708" w:type="dxa"/>
            <w:shd w:val="clear" w:color="auto" w:fill="auto"/>
          </w:tcPr>
          <w:p w14:paraId="6F3F049B" w14:textId="77777777" w:rsidR="003B5845" w:rsidRPr="00D331EF" w:rsidRDefault="003B5845" w:rsidP="00617B3E">
            <w:pPr>
              <w:pStyle w:val="SmallStandard"/>
            </w:pPr>
            <w:r w:rsidRPr="00574783">
              <w:t>0..1</w:t>
            </w:r>
          </w:p>
        </w:tc>
        <w:tc>
          <w:tcPr>
            <w:tcW w:w="709" w:type="dxa"/>
            <w:shd w:val="clear" w:color="auto" w:fill="auto"/>
          </w:tcPr>
          <w:p w14:paraId="5FA0B002" w14:textId="77777777" w:rsidR="003B5845" w:rsidRPr="00D331EF" w:rsidRDefault="003B5845" w:rsidP="00617B3E">
            <w:pPr>
              <w:pStyle w:val="SmallStandard"/>
            </w:pPr>
            <w:r w:rsidRPr="00207506">
              <w:t>0..*</w:t>
            </w:r>
          </w:p>
        </w:tc>
        <w:tc>
          <w:tcPr>
            <w:tcW w:w="567" w:type="dxa"/>
            <w:shd w:val="clear" w:color="auto" w:fill="auto"/>
          </w:tcPr>
          <w:p w14:paraId="328D26C0" w14:textId="77777777" w:rsidR="003B5845" w:rsidRPr="00D331EF" w:rsidRDefault="003B5845" w:rsidP="00617B3E">
            <w:pPr>
              <w:pStyle w:val="SmallStandard"/>
            </w:pPr>
            <w:r>
              <w:t>N</w:t>
            </w:r>
          </w:p>
        </w:tc>
        <w:tc>
          <w:tcPr>
            <w:tcW w:w="3969" w:type="dxa"/>
            <w:shd w:val="clear" w:color="auto" w:fill="auto"/>
          </w:tcPr>
          <w:p w14:paraId="6C146E69" w14:textId="77777777" w:rsidR="003B5845" w:rsidRDefault="003B5845" w:rsidP="00617B3E">
            <w:pPr>
              <w:pStyle w:val="SmallStandard"/>
            </w:pPr>
            <w:r w:rsidRPr="00491287">
              <w:t>References the SlotSpecification that is satisfied by the slot.</w:t>
            </w:r>
          </w:p>
        </w:tc>
      </w:tr>
    </w:tbl>
    <w:p w14:paraId="3A76A0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D76501" w14:textId="77777777" w:rsidTr="00617B3E">
        <w:tc>
          <w:tcPr>
            <w:tcW w:w="2296" w:type="dxa"/>
            <w:gridSpan w:val="2"/>
            <w:shd w:val="clear" w:color="auto" w:fill="auto"/>
          </w:tcPr>
          <w:p w14:paraId="73F0A9A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A932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0137E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D2836F" w14:textId="77777777" w:rsidTr="00617B3E">
        <w:tc>
          <w:tcPr>
            <w:tcW w:w="1588" w:type="dxa"/>
            <w:shd w:val="clear" w:color="auto" w:fill="auto"/>
          </w:tcPr>
          <w:p w14:paraId="704ABE9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7F726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51D3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E45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DAC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129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9C0DCE" w14:textId="77777777" w:rsidTr="00617B3E">
        <w:tc>
          <w:tcPr>
            <w:tcW w:w="1588" w:type="dxa"/>
            <w:shd w:val="clear" w:color="auto" w:fill="auto"/>
          </w:tcPr>
          <w:p w14:paraId="59091662" w14:textId="77777777" w:rsidR="003B5845" w:rsidRPr="00634625" w:rsidRDefault="003B5845" w:rsidP="00617B3E">
            <w:pPr>
              <w:pStyle w:val="SmallStandard"/>
            </w:pPr>
            <w:r>
              <w:t>ConnectorHousingSpecification</w:t>
            </w:r>
          </w:p>
        </w:tc>
        <w:tc>
          <w:tcPr>
            <w:tcW w:w="708" w:type="dxa"/>
            <w:shd w:val="clear" w:color="auto" w:fill="auto"/>
          </w:tcPr>
          <w:p w14:paraId="4CAC9E5E" w14:textId="77777777" w:rsidR="003B5845" w:rsidRPr="00D331EF" w:rsidRDefault="003B5845" w:rsidP="00617B3E">
            <w:pPr>
              <w:pStyle w:val="SmallStandard"/>
            </w:pPr>
            <w:r w:rsidRPr="00D01517">
              <w:t>1</w:t>
            </w:r>
          </w:p>
        </w:tc>
        <w:tc>
          <w:tcPr>
            <w:tcW w:w="1560" w:type="dxa"/>
            <w:shd w:val="clear" w:color="auto" w:fill="auto"/>
          </w:tcPr>
          <w:p w14:paraId="15446427" w14:textId="77777777" w:rsidR="003B5845" w:rsidRPr="00132C43" w:rsidRDefault="003B5845" w:rsidP="00617B3E">
            <w:pPr>
              <w:pStyle w:val="SmallStandard"/>
            </w:pPr>
            <w:r>
              <w:t>slot</w:t>
            </w:r>
          </w:p>
        </w:tc>
        <w:tc>
          <w:tcPr>
            <w:tcW w:w="708" w:type="dxa"/>
            <w:shd w:val="clear" w:color="auto" w:fill="auto"/>
          </w:tcPr>
          <w:p w14:paraId="7BC2E423" w14:textId="77777777" w:rsidR="003B5845" w:rsidRPr="00D331EF" w:rsidRDefault="003B5845" w:rsidP="00617B3E">
            <w:pPr>
              <w:pStyle w:val="SmallStandard"/>
            </w:pPr>
            <w:r w:rsidRPr="00D01517">
              <w:t>0..*</w:t>
            </w:r>
          </w:p>
        </w:tc>
        <w:tc>
          <w:tcPr>
            <w:tcW w:w="567" w:type="dxa"/>
            <w:shd w:val="clear" w:color="auto" w:fill="auto"/>
          </w:tcPr>
          <w:p w14:paraId="7EB706DA" w14:textId="77777777" w:rsidR="003B5845" w:rsidRDefault="003B5845" w:rsidP="00617B3E">
            <w:pPr>
              <w:pStyle w:val="SmallStandard"/>
            </w:pPr>
            <w:r>
              <w:t>Y</w:t>
            </w:r>
          </w:p>
        </w:tc>
        <w:tc>
          <w:tcPr>
            <w:tcW w:w="3969" w:type="dxa"/>
            <w:shd w:val="clear" w:color="auto" w:fill="auto"/>
          </w:tcPr>
          <w:p w14:paraId="4E8EC804" w14:textId="77777777" w:rsidR="003B5845" w:rsidRDefault="003B5845" w:rsidP="00617B3E">
            <w:pPr>
              <w:pStyle w:val="SmallStandard"/>
            </w:pPr>
            <w:r w:rsidRPr="00491287">
              <w:t xml:space="preserve">Specifies the slots forming the ConnectorHousing. </w:t>
            </w:r>
          </w:p>
        </w:tc>
      </w:tr>
      <w:tr w:rsidR="003B5845" w:rsidRPr="004A00BD" w14:paraId="02A4F967" w14:textId="77777777" w:rsidTr="00617B3E">
        <w:tc>
          <w:tcPr>
            <w:tcW w:w="1588" w:type="dxa"/>
            <w:shd w:val="clear" w:color="auto" w:fill="auto"/>
          </w:tcPr>
          <w:p w14:paraId="3BCA7532" w14:textId="77777777" w:rsidR="003B5845" w:rsidRPr="00634625" w:rsidRDefault="003B5845" w:rsidP="00617B3E">
            <w:pPr>
              <w:pStyle w:val="SmallStandard"/>
            </w:pPr>
            <w:r>
              <w:t>AbstractSlotReference</w:t>
            </w:r>
          </w:p>
        </w:tc>
        <w:tc>
          <w:tcPr>
            <w:tcW w:w="708" w:type="dxa"/>
            <w:shd w:val="clear" w:color="auto" w:fill="auto"/>
          </w:tcPr>
          <w:p w14:paraId="60FEE571" w14:textId="77777777" w:rsidR="003B5845" w:rsidRPr="00D331EF" w:rsidRDefault="003B5845" w:rsidP="00617B3E">
            <w:pPr>
              <w:pStyle w:val="SmallStandard"/>
            </w:pPr>
            <w:r w:rsidRPr="00D01517">
              <w:t>0..*</w:t>
            </w:r>
          </w:p>
        </w:tc>
        <w:tc>
          <w:tcPr>
            <w:tcW w:w="1560" w:type="dxa"/>
            <w:shd w:val="clear" w:color="auto" w:fill="auto"/>
          </w:tcPr>
          <w:p w14:paraId="2DB4F792" w14:textId="77777777" w:rsidR="003B5845" w:rsidRPr="00132C43" w:rsidRDefault="003B5845" w:rsidP="00617B3E">
            <w:pPr>
              <w:pStyle w:val="SmallStandard"/>
            </w:pPr>
            <w:r>
              <w:t>referencedSlot</w:t>
            </w:r>
          </w:p>
        </w:tc>
        <w:tc>
          <w:tcPr>
            <w:tcW w:w="708" w:type="dxa"/>
            <w:shd w:val="clear" w:color="auto" w:fill="auto"/>
          </w:tcPr>
          <w:p w14:paraId="128A5583" w14:textId="77777777" w:rsidR="003B5845" w:rsidRPr="00D331EF" w:rsidRDefault="003B5845" w:rsidP="00617B3E">
            <w:pPr>
              <w:pStyle w:val="SmallStandard"/>
            </w:pPr>
            <w:r w:rsidRPr="00D01517">
              <w:t>1</w:t>
            </w:r>
          </w:p>
        </w:tc>
        <w:tc>
          <w:tcPr>
            <w:tcW w:w="567" w:type="dxa"/>
            <w:shd w:val="clear" w:color="auto" w:fill="auto"/>
          </w:tcPr>
          <w:p w14:paraId="5FFF4247" w14:textId="77777777" w:rsidR="003B5845" w:rsidRPr="00D331EF" w:rsidRDefault="003B5845" w:rsidP="00617B3E">
            <w:pPr>
              <w:pStyle w:val="SmallStandard"/>
            </w:pPr>
            <w:r>
              <w:t>N</w:t>
            </w:r>
          </w:p>
        </w:tc>
        <w:tc>
          <w:tcPr>
            <w:tcW w:w="3969" w:type="dxa"/>
            <w:shd w:val="clear" w:color="auto" w:fill="auto"/>
          </w:tcPr>
          <w:p w14:paraId="5E9E86C4" w14:textId="77777777" w:rsidR="003B5845" w:rsidRDefault="003B5845" w:rsidP="00617B3E">
            <w:pPr>
              <w:pStyle w:val="SmallStandard"/>
            </w:pPr>
            <w:r w:rsidRPr="00491287">
              <w:t xml:space="preserve">Points to the slot referenced by the slot reference. </w:t>
            </w:r>
          </w:p>
        </w:tc>
      </w:tr>
    </w:tbl>
    <w:p w14:paraId="0E00A2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8" w:name="_82097debd0fb78d197839f04df3efdc3"/>
      <w:r>
        <w:rPr>
          <w:lang w:val="en-GB"/>
        </w:rPr>
        <w:t>AntennaSpecification</w:t>
      </w:r>
      <w:bookmarkEnd w:id="1068"/>
    </w:p>
    <w:p w14:paraId="49796ABA" w14:textId="77777777" w:rsidR="003B5845" w:rsidRPr="00A518C2" w:rsidRDefault="003B5845" w:rsidP="003B5845">
      <w:pPr>
        <w:rPr>
          <w:lang w:val="en-GB"/>
        </w:rPr>
      </w:pPr>
      <w:r w:rsidRPr="00A518C2">
        <w:rPr>
          <w:sz w:val="18"/>
          <w:szCs w:val="18"/>
          <w:lang w:val="en-GB"/>
        </w:rPr>
        <w:t>Specification of the electrological aspects of an antenna.</w:t>
      </w:r>
    </w:p>
    <w:p w14:paraId="52002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BD9C8F" w14:textId="77777777" w:rsidTr="00617B3E">
        <w:tc>
          <w:tcPr>
            <w:tcW w:w="2013" w:type="dxa"/>
            <w:shd w:val="clear" w:color="auto" w:fill="auto"/>
            <w:tcMar>
              <w:top w:w="28" w:type="dxa"/>
              <w:left w:w="28" w:type="dxa"/>
              <w:bottom w:w="28" w:type="dxa"/>
              <w:right w:w="28" w:type="dxa"/>
            </w:tcMar>
          </w:tcPr>
          <w:p w14:paraId="6C2AF1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7AF2B3"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C662D16" w14:textId="77777777" w:rsidTr="00617B3E">
        <w:tc>
          <w:tcPr>
            <w:tcW w:w="2013" w:type="dxa"/>
            <w:shd w:val="clear" w:color="auto" w:fill="auto"/>
            <w:tcMar>
              <w:top w:w="28" w:type="dxa"/>
              <w:left w:w="28" w:type="dxa"/>
              <w:bottom w:w="28" w:type="dxa"/>
              <w:right w:w="28" w:type="dxa"/>
            </w:tcMar>
          </w:tcPr>
          <w:p w14:paraId="062C0A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9B5704" w14:textId="77777777" w:rsidR="003B5845" w:rsidRPr="004A00BD" w:rsidRDefault="003B5845" w:rsidP="00617B3E">
            <w:pPr>
              <w:rPr>
                <w:sz w:val="22"/>
              </w:rPr>
            </w:pPr>
          </w:p>
        </w:tc>
      </w:tr>
      <w:tr w:rsidR="003B5845" w:rsidRPr="008359F5" w14:paraId="16AEBE5A" w14:textId="77777777" w:rsidTr="00617B3E">
        <w:tc>
          <w:tcPr>
            <w:tcW w:w="2013" w:type="dxa"/>
            <w:shd w:val="clear" w:color="auto" w:fill="auto"/>
            <w:tcMar>
              <w:top w:w="28" w:type="dxa"/>
              <w:left w:w="28" w:type="dxa"/>
              <w:bottom w:w="28" w:type="dxa"/>
              <w:right w:w="28" w:type="dxa"/>
            </w:tcMar>
          </w:tcPr>
          <w:p w14:paraId="76DC8F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8425E7" w14:textId="77777777" w:rsidR="003B5845" w:rsidRPr="000437C1" w:rsidRDefault="003B5845" w:rsidP="00617B3E">
            <w:pPr>
              <w:pStyle w:val="SmallStandard"/>
            </w:pPr>
            <w:r>
              <w:t>false</w:t>
            </w:r>
          </w:p>
        </w:tc>
      </w:tr>
    </w:tbl>
    <w:p w14:paraId="48C935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EE8BC4" w14:textId="77777777" w:rsidTr="00617B3E">
        <w:tc>
          <w:tcPr>
            <w:tcW w:w="2013" w:type="dxa"/>
            <w:shd w:val="clear" w:color="auto" w:fill="auto"/>
            <w:tcMar>
              <w:top w:w="28" w:type="dxa"/>
              <w:left w:w="28" w:type="dxa"/>
              <w:bottom w:w="28" w:type="dxa"/>
              <w:right w:w="28" w:type="dxa"/>
            </w:tcMar>
          </w:tcPr>
          <w:p w14:paraId="6A1069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9C04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6A38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3FBFB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48173D1" w14:textId="77777777" w:rsidTr="00617B3E">
        <w:tc>
          <w:tcPr>
            <w:tcW w:w="2013" w:type="dxa"/>
            <w:shd w:val="clear" w:color="auto" w:fill="auto"/>
            <w:tcMar>
              <w:top w:w="28" w:type="dxa"/>
              <w:left w:w="28" w:type="dxa"/>
              <w:bottom w:w="28" w:type="dxa"/>
              <w:right w:w="28" w:type="dxa"/>
            </w:tcMar>
          </w:tcPr>
          <w:p w14:paraId="2E74D0D8" w14:textId="77777777" w:rsidR="003B5845" w:rsidRPr="00620BBE" w:rsidRDefault="003B5845" w:rsidP="00617B3E">
            <w:pPr>
              <w:pStyle w:val="SmallStandard"/>
            </w:pPr>
            <w:r w:rsidRPr="00620BBE">
              <w:t>fMin</w:t>
            </w:r>
          </w:p>
        </w:tc>
        <w:tc>
          <w:tcPr>
            <w:tcW w:w="1559" w:type="dxa"/>
            <w:shd w:val="clear" w:color="auto" w:fill="auto"/>
            <w:tcMar>
              <w:top w:w="28" w:type="dxa"/>
              <w:left w:w="28" w:type="dxa"/>
              <w:bottom w:w="28" w:type="dxa"/>
              <w:right w:w="28" w:type="dxa"/>
            </w:tcMar>
          </w:tcPr>
          <w:p w14:paraId="527CC4D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9916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FA1EEE" w14:textId="77777777" w:rsidR="003B5845" w:rsidRPr="004A00BD" w:rsidRDefault="003B5845" w:rsidP="00617B3E">
            <w:pPr>
              <w:jc w:val="left"/>
              <w:rPr>
                <w:sz w:val="22"/>
                <w:lang w:val="en-GB"/>
              </w:rPr>
            </w:pPr>
            <w:r w:rsidRPr="004A00BD">
              <w:rPr>
                <w:sz w:val="16"/>
                <w:szCs w:val="16"/>
                <w:lang w:val="en-GB"/>
              </w:rPr>
              <w:t>Specifies the minimum operating frequency of the antenna.</w:t>
            </w:r>
          </w:p>
        </w:tc>
      </w:tr>
      <w:tr w:rsidR="003B5845" w:rsidRPr="004A00BD" w14:paraId="6B4D1B68" w14:textId="77777777" w:rsidTr="00617B3E">
        <w:tc>
          <w:tcPr>
            <w:tcW w:w="2013" w:type="dxa"/>
            <w:shd w:val="clear" w:color="auto" w:fill="auto"/>
            <w:tcMar>
              <w:top w:w="28" w:type="dxa"/>
              <w:left w:w="28" w:type="dxa"/>
              <w:bottom w:w="28" w:type="dxa"/>
              <w:right w:w="28" w:type="dxa"/>
            </w:tcMar>
          </w:tcPr>
          <w:p w14:paraId="1544ED39" w14:textId="77777777" w:rsidR="003B5845" w:rsidRPr="00620BBE" w:rsidRDefault="003B5845" w:rsidP="00617B3E">
            <w:pPr>
              <w:pStyle w:val="SmallStandard"/>
            </w:pPr>
            <w:r w:rsidRPr="00620BBE">
              <w:t>fMax</w:t>
            </w:r>
          </w:p>
        </w:tc>
        <w:tc>
          <w:tcPr>
            <w:tcW w:w="1559" w:type="dxa"/>
            <w:shd w:val="clear" w:color="auto" w:fill="auto"/>
            <w:tcMar>
              <w:top w:w="28" w:type="dxa"/>
              <w:left w:w="28" w:type="dxa"/>
              <w:bottom w:w="28" w:type="dxa"/>
              <w:right w:w="28" w:type="dxa"/>
            </w:tcMar>
          </w:tcPr>
          <w:p w14:paraId="104D647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1340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ABEA6C" w14:textId="77777777" w:rsidR="003B5845" w:rsidRPr="004A00BD" w:rsidRDefault="003B5845" w:rsidP="00617B3E">
            <w:pPr>
              <w:jc w:val="left"/>
              <w:rPr>
                <w:sz w:val="22"/>
                <w:lang w:val="en-GB"/>
              </w:rPr>
            </w:pPr>
            <w:r w:rsidRPr="004A00BD">
              <w:rPr>
                <w:sz w:val="16"/>
                <w:szCs w:val="16"/>
                <w:lang w:val="en-GB"/>
              </w:rPr>
              <w:t>Specifies the maximum operating frequency of the antenna.</w:t>
            </w:r>
          </w:p>
        </w:tc>
      </w:tr>
      <w:tr w:rsidR="003B5845" w:rsidRPr="004A00BD" w14:paraId="52BD563C" w14:textId="77777777" w:rsidTr="00617B3E">
        <w:tc>
          <w:tcPr>
            <w:tcW w:w="2013" w:type="dxa"/>
            <w:shd w:val="clear" w:color="auto" w:fill="auto"/>
            <w:tcMar>
              <w:top w:w="28" w:type="dxa"/>
              <w:left w:w="28" w:type="dxa"/>
              <w:bottom w:w="28" w:type="dxa"/>
              <w:right w:w="28" w:type="dxa"/>
            </w:tcMar>
          </w:tcPr>
          <w:p w14:paraId="08214D76"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0A551E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143E0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191EC0" w14:textId="77777777" w:rsidR="003B5845" w:rsidRPr="004A00BD" w:rsidRDefault="003B5845" w:rsidP="00617B3E">
            <w:pPr>
              <w:jc w:val="left"/>
              <w:rPr>
                <w:sz w:val="22"/>
                <w:lang w:val="en-GB"/>
              </w:rPr>
            </w:pPr>
            <w:r w:rsidRPr="004A00BD">
              <w:rPr>
                <w:sz w:val="16"/>
                <w:szCs w:val="16"/>
                <w:lang w:val="en-GB"/>
              </w:rPr>
              <w:t>Specifies the impedance of the antenna.</w:t>
            </w:r>
          </w:p>
        </w:tc>
      </w:tr>
    </w:tbl>
    <w:p w14:paraId="44A215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69" w:name="_4ab5f4f5f4973b3c520479902c520aab"/>
      <w:r>
        <w:rPr>
          <w:lang w:val="en-GB"/>
        </w:rPr>
        <w:t>BatterySpecification</w:t>
      </w:r>
      <w:bookmarkEnd w:id="1069"/>
    </w:p>
    <w:p w14:paraId="19168089" w14:textId="77777777" w:rsidR="003B5845" w:rsidRPr="00A518C2" w:rsidRDefault="003B5845" w:rsidP="003B5845">
      <w:pPr>
        <w:rPr>
          <w:lang w:val="en-GB"/>
        </w:rPr>
      </w:pPr>
      <w:r w:rsidRPr="00A518C2">
        <w:rPr>
          <w:sz w:val="18"/>
          <w:szCs w:val="18"/>
          <w:lang w:val="en-GB"/>
        </w:rPr>
        <w:t>Specification of the electrological aspects of a battery.</w:t>
      </w:r>
    </w:p>
    <w:p w14:paraId="0F4DC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186261" w14:textId="77777777" w:rsidTr="00617B3E">
        <w:tc>
          <w:tcPr>
            <w:tcW w:w="2013" w:type="dxa"/>
            <w:shd w:val="clear" w:color="auto" w:fill="auto"/>
            <w:tcMar>
              <w:top w:w="28" w:type="dxa"/>
              <w:left w:w="28" w:type="dxa"/>
              <w:bottom w:w="28" w:type="dxa"/>
              <w:right w:w="28" w:type="dxa"/>
            </w:tcMar>
          </w:tcPr>
          <w:p w14:paraId="371A6E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C1858EE"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3166AF3" w14:textId="77777777" w:rsidTr="00617B3E">
        <w:tc>
          <w:tcPr>
            <w:tcW w:w="2013" w:type="dxa"/>
            <w:shd w:val="clear" w:color="auto" w:fill="auto"/>
            <w:tcMar>
              <w:top w:w="28" w:type="dxa"/>
              <w:left w:w="28" w:type="dxa"/>
              <w:bottom w:w="28" w:type="dxa"/>
              <w:right w:w="28" w:type="dxa"/>
            </w:tcMar>
          </w:tcPr>
          <w:p w14:paraId="4B82D4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1AE029" w14:textId="77777777" w:rsidR="003B5845" w:rsidRPr="004A00BD" w:rsidRDefault="003B5845" w:rsidP="00617B3E">
            <w:pPr>
              <w:rPr>
                <w:sz w:val="22"/>
              </w:rPr>
            </w:pPr>
          </w:p>
        </w:tc>
      </w:tr>
      <w:tr w:rsidR="003B5845" w:rsidRPr="008359F5" w14:paraId="5AB7DA1A" w14:textId="77777777" w:rsidTr="00617B3E">
        <w:tc>
          <w:tcPr>
            <w:tcW w:w="2013" w:type="dxa"/>
            <w:shd w:val="clear" w:color="auto" w:fill="auto"/>
            <w:tcMar>
              <w:top w:w="28" w:type="dxa"/>
              <w:left w:w="28" w:type="dxa"/>
              <w:bottom w:w="28" w:type="dxa"/>
              <w:right w:w="28" w:type="dxa"/>
            </w:tcMar>
          </w:tcPr>
          <w:p w14:paraId="2E11AF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4E666" w14:textId="77777777" w:rsidR="003B5845" w:rsidRPr="000437C1" w:rsidRDefault="003B5845" w:rsidP="00617B3E">
            <w:pPr>
              <w:pStyle w:val="SmallStandard"/>
            </w:pPr>
            <w:r>
              <w:t>false</w:t>
            </w:r>
          </w:p>
        </w:tc>
      </w:tr>
    </w:tbl>
    <w:p w14:paraId="5A370B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717677" w14:textId="77777777" w:rsidTr="00617B3E">
        <w:tc>
          <w:tcPr>
            <w:tcW w:w="2013" w:type="dxa"/>
            <w:shd w:val="clear" w:color="auto" w:fill="auto"/>
            <w:tcMar>
              <w:top w:w="28" w:type="dxa"/>
              <w:left w:w="28" w:type="dxa"/>
              <w:bottom w:w="28" w:type="dxa"/>
              <w:right w:w="28" w:type="dxa"/>
            </w:tcMar>
          </w:tcPr>
          <w:p w14:paraId="0CCCE1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F051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72E1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24D7A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8DA0F4" w14:textId="77777777" w:rsidTr="00617B3E">
        <w:tc>
          <w:tcPr>
            <w:tcW w:w="2013" w:type="dxa"/>
            <w:shd w:val="clear" w:color="auto" w:fill="auto"/>
            <w:tcMar>
              <w:top w:w="28" w:type="dxa"/>
              <w:left w:w="28" w:type="dxa"/>
              <w:bottom w:w="28" w:type="dxa"/>
              <w:right w:w="28" w:type="dxa"/>
            </w:tcMar>
          </w:tcPr>
          <w:p w14:paraId="58DA9F0D" w14:textId="77777777" w:rsidR="003B5845" w:rsidRPr="00620BBE" w:rsidRDefault="003B5845" w:rsidP="00617B3E">
            <w:pPr>
              <w:pStyle w:val="SmallStandard"/>
            </w:pPr>
            <w:r w:rsidRPr="00620BBE">
              <w:t>u</w:t>
            </w:r>
          </w:p>
        </w:tc>
        <w:tc>
          <w:tcPr>
            <w:tcW w:w="1559" w:type="dxa"/>
            <w:shd w:val="clear" w:color="auto" w:fill="auto"/>
            <w:tcMar>
              <w:top w:w="28" w:type="dxa"/>
              <w:left w:w="28" w:type="dxa"/>
              <w:bottom w:w="28" w:type="dxa"/>
              <w:right w:w="28" w:type="dxa"/>
            </w:tcMar>
          </w:tcPr>
          <w:p w14:paraId="56149E2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04DF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93D9F" w14:textId="77777777" w:rsidR="003B5845" w:rsidRPr="004A00BD" w:rsidRDefault="003B5845" w:rsidP="00617B3E">
            <w:pPr>
              <w:jc w:val="left"/>
              <w:rPr>
                <w:sz w:val="22"/>
                <w:lang w:val="en-GB"/>
              </w:rPr>
            </w:pPr>
            <w:r w:rsidRPr="004A00BD">
              <w:rPr>
                <w:sz w:val="16"/>
                <w:szCs w:val="16"/>
                <w:lang w:val="en-GB"/>
              </w:rPr>
              <w:t>Specifies the nominal voltage of the battery.</w:t>
            </w:r>
          </w:p>
        </w:tc>
      </w:tr>
      <w:tr w:rsidR="003B5845" w:rsidRPr="004A00BD" w14:paraId="4036E253" w14:textId="77777777" w:rsidTr="00617B3E">
        <w:tc>
          <w:tcPr>
            <w:tcW w:w="2013" w:type="dxa"/>
            <w:shd w:val="clear" w:color="auto" w:fill="auto"/>
            <w:tcMar>
              <w:top w:w="28" w:type="dxa"/>
              <w:left w:w="28" w:type="dxa"/>
              <w:bottom w:w="28" w:type="dxa"/>
              <w:right w:w="28" w:type="dxa"/>
            </w:tcMar>
          </w:tcPr>
          <w:p w14:paraId="73648036" w14:textId="77777777" w:rsidR="003B5845" w:rsidRPr="00620BBE" w:rsidRDefault="003B5845" w:rsidP="00617B3E">
            <w:pPr>
              <w:pStyle w:val="SmallStandard"/>
            </w:pPr>
            <w:r w:rsidRPr="00620BBE">
              <w:t>i</w:t>
            </w:r>
          </w:p>
        </w:tc>
        <w:tc>
          <w:tcPr>
            <w:tcW w:w="1559" w:type="dxa"/>
            <w:shd w:val="clear" w:color="auto" w:fill="auto"/>
            <w:tcMar>
              <w:top w:w="28" w:type="dxa"/>
              <w:left w:w="28" w:type="dxa"/>
              <w:bottom w:w="28" w:type="dxa"/>
              <w:right w:w="28" w:type="dxa"/>
            </w:tcMar>
          </w:tcPr>
          <w:p w14:paraId="719794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F186B8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E0FC2B" w14:textId="77777777" w:rsidR="003B5845" w:rsidRPr="004A00BD" w:rsidRDefault="003B5845" w:rsidP="00617B3E">
            <w:pPr>
              <w:jc w:val="left"/>
              <w:rPr>
                <w:sz w:val="22"/>
                <w:lang w:val="en-GB"/>
              </w:rPr>
            </w:pPr>
            <w:r w:rsidRPr="004A00BD">
              <w:rPr>
                <w:sz w:val="16"/>
                <w:szCs w:val="16"/>
                <w:lang w:val="en-GB"/>
              </w:rPr>
              <w:t>Specifies the current the battery provides.</w:t>
            </w:r>
          </w:p>
        </w:tc>
      </w:tr>
      <w:tr w:rsidR="003B5845" w:rsidRPr="004A00BD" w14:paraId="007BFAAF" w14:textId="77777777" w:rsidTr="00617B3E">
        <w:tc>
          <w:tcPr>
            <w:tcW w:w="2013" w:type="dxa"/>
            <w:shd w:val="clear" w:color="auto" w:fill="auto"/>
            <w:tcMar>
              <w:top w:w="28" w:type="dxa"/>
              <w:left w:w="28" w:type="dxa"/>
              <w:bottom w:w="28" w:type="dxa"/>
              <w:right w:w="28" w:type="dxa"/>
            </w:tcMar>
          </w:tcPr>
          <w:p w14:paraId="149568CA" w14:textId="77777777" w:rsidR="003B5845" w:rsidRPr="00620BBE" w:rsidRDefault="003B5845" w:rsidP="00617B3E">
            <w:pPr>
              <w:pStyle w:val="SmallStandard"/>
            </w:pPr>
            <w:r w:rsidRPr="00620BBE">
              <w:t>iCool</w:t>
            </w:r>
          </w:p>
        </w:tc>
        <w:tc>
          <w:tcPr>
            <w:tcW w:w="1559" w:type="dxa"/>
            <w:shd w:val="clear" w:color="auto" w:fill="auto"/>
            <w:tcMar>
              <w:top w:w="28" w:type="dxa"/>
              <w:left w:w="28" w:type="dxa"/>
              <w:bottom w:w="28" w:type="dxa"/>
              <w:right w:w="28" w:type="dxa"/>
            </w:tcMar>
          </w:tcPr>
          <w:p w14:paraId="42E1D0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0F0E4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A4AC8A" w14:textId="77777777" w:rsidR="003B5845" w:rsidRPr="004A00BD" w:rsidRDefault="003B5845" w:rsidP="00617B3E">
            <w:pPr>
              <w:jc w:val="left"/>
              <w:rPr>
                <w:sz w:val="22"/>
                <w:lang w:val="en-GB"/>
              </w:rPr>
            </w:pPr>
            <w:r w:rsidRPr="004A00BD">
              <w:rPr>
                <w:sz w:val="16"/>
                <w:szCs w:val="16"/>
                <w:lang w:val="en-GB"/>
              </w:rPr>
              <w:t>Specifies the battery's current in cool state.</w:t>
            </w:r>
          </w:p>
        </w:tc>
      </w:tr>
      <w:tr w:rsidR="003B5845" w:rsidRPr="004A00BD" w14:paraId="5D049457" w14:textId="77777777" w:rsidTr="00617B3E">
        <w:tc>
          <w:tcPr>
            <w:tcW w:w="2013" w:type="dxa"/>
            <w:shd w:val="clear" w:color="auto" w:fill="auto"/>
            <w:tcMar>
              <w:top w:w="28" w:type="dxa"/>
              <w:left w:w="28" w:type="dxa"/>
              <w:bottom w:w="28" w:type="dxa"/>
              <w:right w:w="28" w:type="dxa"/>
            </w:tcMar>
          </w:tcPr>
          <w:p w14:paraId="2F4CC92B"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2FCE35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F809D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9DA661" w14:textId="77777777" w:rsidR="003B5845" w:rsidRPr="004A00BD" w:rsidRDefault="003B5845" w:rsidP="00617B3E">
            <w:pPr>
              <w:jc w:val="left"/>
              <w:rPr>
                <w:sz w:val="22"/>
                <w:lang w:val="en-GB"/>
              </w:rPr>
            </w:pPr>
            <w:r w:rsidRPr="004A00BD">
              <w:rPr>
                <w:sz w:val="16"/>
                <w:szCs w:val="16"/>
                <w:lang w:val="en-GB"/>
              </w:rPr>
              <w:t>Specifies the power capacity of the battery.</w:t>
            </w:r>
          </w:p>
        </w:tc>
      </w:tr>
    </w:tbl>
    <w:p w14:paraId="13BBB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70" w:name="_459f3e8a2227a5e8ad5a541e41cb0262"/>
      <w:r>
        <w:rPr>
          <w:lang w:val="en-GB"/>
        </w:rPr>
        <w:t>BoltTerminalSpecification</w:t>
      </w:r>
      <w:bookmarkEnd w:id="1070"/>
    </w:p>
    <w:p w14:paraId="24AFB88C" w14:textId="77777777" w:rsidR="003B5845" w:rsidRPr="00A518C2" w:rsidRDefault="003B5845" w:rsidP="003B5845">
      <w:pPr>
        <w:rPr>
          <w:lang w:val="en-GB"/>
        </w:rPr>
      </w:pPr>
      <w:r w:rsidRPr="00A518C2">
        <w:rPr>
          <w:sz w:val="18"/>
          <w:szCs w:val="18"/>
          <w:lang w:val="en-GB"/>
        </w:rPr>
        <w:t>Specification for the definition of bolt terminals. These are the counterparts to ring terminals.</w:t>
      </w:r>
    </w:p>
    <w:p w14:paraId="04479B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4723A7" w14:textId="77777777" w:rsidTr="00617B3E">
        <w:tc>
          <w:tcPr>
            <w:tcW w:w="2013" w:type="dxa"/>
            <w:shd w:val="clear" w:color="auto" w:fill="auto"/>
            <w:tcMar>
              <w:top w:w="28" w:type="dxa"/>
              <w:left w:w="28" w:type="dxa"/>
              <w:bottom w:w="28" w:type="dxa"/>
              <w:right w:w="28" w:type="dxa"/>
            </w:tcMar>
          </w:tcPr>
          <w:p w14:paraId="4A187E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CB820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2F2BB196" w14:textId="77777777" w:rsidTr="00617B3E">
        <w:tc>
          <w:tcPr>
            <w:tcW w:w="2013" w:type="dxa"/>
            <w:shd w:val="clear" w:color="auto" w:fill="auto"/>
            <w:tcMar>
              <w:top w:w="28" w:type="dxa"/>
              <w:left w:w="28" w:type="dxa"/>
              <w:bottom w:w="28" w:type="dxa"/>
              <w:right w:w="28" w:type="dxa"/>
            </w:tcMar>
          </w:tcPr>
          <w:p w14:paraId="1E2F75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BB229D" w14:textId="77777777" w:rsidR="003B5845" w:rsidRPr="004A00BD" w:rsidRDefault="003B5845" w:rsidP="00617B3E">
            <w:pPr>
              <w:rPr>
                <w:sz w:val="22"/>
              </w:rPr>
            </w:pPr>
          </w:p>
        </w:tc>
      </w:tr>
      <w:tr w:rsidR="003B5845" w:rsidRPr="008359F5" w14:paraId="59B008D5" w14:textId="77777777" w:rsidTr="00617B3E">
        <w:tc>
          <w:tcPr>
            <w:tcW w:w="2013" w:type="dxa"/>
            <w:shd w:val="clear" w:color="auto" w:fill="auto"/>
            <w:tcMar>
              <w:top w:w="28" w:type="dxa"/>
              <w:left w:w="28" w:type="dxa"/>
              <w:bottom w:w="28" w:type="dxa"/>
              <w:right w:w="28" w:type="dxa"/>
            </w:tcMar>
          </w:tcPr>
          <w:p w14:paraId="3A4885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265C4F" w14:textId="77777777" w:rsidR="003B5845" w:rsidRPr="000437C1" w:rsidRDefault="003B5845" w:rsidP="00617B3E">
            <w:pPr>
              <w:pStyle w:val="SmallStandard"/>
            </w:pPr>
            <w:r>
              <w:t>false</w:t>
            </w:r>
          </w:p>
        </w:tc>
      </w:tr>
    </w:tbl>
    <w:p w14:paraId="514FAD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DCF2FD" w14:textId="77777777" w:rsidTr="00617B3E">
        <w:tc>
          <w:tcPr>
            <w:tcW w:w="2013" w:type="dxa"/>
            <w:shd w:val="clear" w:color="auto" w:fill="auto"/>
            <w:tcMar>
              <w:top w:w="28" w:type="dxa"/>
              <w:left w:w="28" w:type="dxa"/>
              <w:bottom w:w="28" w:type="dxa"/>
              <w:right w:w="28" w:type="dxa"/>
            </w:tcMar>
          </w:tcPr>
          <w:p w14:paraId="78CC0DF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4134F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99DF6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BDC3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7F3C7" w14:textId="77777777" w:rsidTr="00617B3E">
        <w:tc>
          <w:tcPr>
            <w:tcW w:w="2013" w:type="dxa"/>
            <w:shd w:val="clear" w:color="auto" w:fill="auto"/>
            <w:tcMar>
              <w:top w:w="28" w:type="dxa"/>
              <w:left w:w="28" w:type="dxa"/>
              <w:bottom w:w="28" w:type="dxa"/>
              <w:right w:w="28" w:type="dxa"/>
            </w:tcMar>
          </w:tcPr>
          <w:p w14:paraId="5362C427"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F0BE9C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136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3A4CFB" w14:textId="77777777" w:rsidR="003B5845" w:rsidRPr="004A00BD" w:rsidRDefault="003B5845" w:rsidP="00617B3E">
            <w:pPr>
              <w:jc w:val="left"/>
              <w:rPr>
                <w:sz w:val="22"/>
                <w:lang w:val="en-GB"/>
              </w:rPr>
            </w:pPr>
            <w:r w:rsidRPr="004A00BD">
              <w:rPr>
                <w:sz w:val="16"/>
                <w:szCs w:val="16"/>
                <w:lang w:val="en-GB"/>
              </w:rPr>
              <w:t>Specifies the diameter of the bolt in a nominal way.</w:t>
            </w:r>
          </w:p>
        </w:tc>
      </w:tr>
      <w:tr w:rsidR="003B5845" w:rsidRPr="004A00BD" w14:paraId="656EFDB9" w14:textId="77777777" w:rsidTr="00617B3E">
        <w:tc>
          <w:tcPr>
            <w:tcW w:w="2013" w:type="dxa"/>
            <w:shd w:val="clear" w:color="auto" w:fill="auto"/>
            <w:tcMar>
              <w:top w:w="28" w:type="dxa"/>
              <w:left w:w="28" w:type="dxa"/>
              <w:bottom w:w="28" w:type="dxa"/>
              <w:right w:w="28" w:type="dxa"/>
            </w:tcMar>
          </w:tcPr>
          <w:p w14:paraId="6F3FF4C7"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039E6E2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FF5A6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F46FBA" w14:textId="77777777" w:rsidR="003B5845" w:rsidRPr="004A00BD" w:rsidRDefault="003B5845" w:rsidP="00617B3E">
            <w:pPr>
              <w:jc w:val="left"/>
              <w:rPr>
                <w:sz w:val="22"/>
                <w:lang w:val="en-GB"/>
              </w:rPr>
            </w:pPr>
            <w:r w:rsidRPr="004A00BD">
              <w:rPr>
                <w:sz w:val="16"/>
                <w:szCs w:val="16"/>
                <w:lang w:val="en-GB"/>
              </w:rPr>
              <w:t xml:space="preserve"> Specifies the height of the bolt (the height of the part to which ring terminals can be attached).</w:t>
            </w:r>
          </w:p>
        </w:tc>
      </w:tr>
      <w:tr w:rsidR="003B5845" w:rsidRPr="004A00BD" w14:paraId="6AA0BE70" w14:textId="77777777" w:rsidTr="00617B3E">
        <w:tc>
          <w:tcPr>
            <w:tcW w:w="2013" w:type="dxa"/>
            <w:shd w:val="clear" w:color="auto" w:fill="auto"/>
            <w:tcMar>
              <w:top w:w="28" w:type="dxa"/>
              <w:left w:w="28" w:type="dxa"/>
              <w:bottom w:w="28" w:type="dxa"/>
              <w:right w:w="28" w:type="dxa"/>
            </w:tcMar>
          </w:tcPr>
          <w:p w14:paraId="6E088329"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579CBD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2819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79AAF8" w14:textId="77777777" w:rsidR="003B5845" w:rsidRPr="004A00BD" w:rsidRDefault="003B5845" w:rsidP="00617B3E">
            <w:pPr>
              <w:jc w:val="left"/>
              <w:rPr>
                <w:sz w:val="22"/>
                <w:lang w:val="en-GB"/>
              </w:rPr>
            </w:pPr>
            <w:r w:rsidRPr="004A00BD">
              <w:rPr>
                <w:sz w:val="16"/>
                <w:szCs w:val="16"/>
                <w:lang w:val="en-GB"/>
              </w:rPr>
              <w:t>Defines the size (diameter) of the bolt in a nominal way (e.g. "M8").</w:t>
            </w:r>
          </w:p>
        </w:tc>
      </w:tr>
      <w:tr w:rsidR="003B5845" w:rsidRPr="004A00BD" w14:paraId="150E94A0" w14:textId="77777777" w:rsidTr="00617B3E">
        <w:tc>
          <w:tcPr>
            <w:tcW w:w="2013" w:type="dxa"/>
            <w:shd w:val="clear" w:color="auto" w:fill="auto"/>
            <w:tcMar>
              <w:top w:w="28" w:type="dxa"/>
              <w:left w:w="28" w:type="dxa"/>
              <w:bottom w:w="28" w:type="dxa"/>
              <w:right w:w="28" w:type="dxa"/>
            </w:tcMar>
          </w:tcPr>
          <w:p w14:paraId="33B6C06E"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05010B7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217CF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C4EEEB"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4A00BD" w14:paraId="434F9240" w14:textId="77777777" w:rsidTr="00617B3E">
        <w:tc>
          <w:tcPr>
            <w:tcW w:w="2013" w:type="dxa"/>
            <w:shd w:val="clear" w:color="auto" w:fill="auto"/>
            <w:tcMar>
              <w:top w:w="28" w:type="dxa"/>
              <w:left w:w="28" w:type="dxa"/>
              <w:bottom w:w="28" w:type="dxa"/>
              <w:right w:w="28" w:type="dxa"/>
            </w:tcMar>
          </w:tcPr>
          <w:p w14:paraId="6B687D23"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22959EB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60F623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CE02D5" w14:textId="77777777" w:rsidR="003B5845" w:rsidRPr="004A00BD" w:rsidRDefault="003B5845" w:rsidP="00617B3E">
            <w:pPr>
              <w:jc w:val="left"/>
              <w:rPr>
                <w:sz w:val="22"/>
                <w:lang w:val="en-GB"/>
              </w:rPr>
            </w:pPr>
            <w:r w:rsidRPr="004A00BD">
              <w:rPr>
                <w:sz w:val="16"/>
                <w:szCs w:val="16"/>
                <w:lang w:val="en-GB"/>
              </w:rPr>
              <w:t>Specifies if the bolt provides torsion protected or not.</w:t>
            </w:r>
          </w:p>
        </w:tc>
      </w:tr>
      <w:tr w:rsidR="003B5845" w:rsidRPr="004A00BD" w14:paraId="14E83E17" w14:textId="77777777" w:rsidTr="00617B3E">
        <w:tc>
          <w:tcPr>
            <w:tcW w:w="2013" w:type="dxa"/>
            <w:shd w:val="clear" w:color="auto" w:fill="auto"/>
            <w:tcMar>
              <w:top w:w="28" w:type="dxa"/>
              <w:left w:w="28" w:type="dxa"/>
              <w:bottom w:w="28" w:type="dxa"/>
              <w:right w:w="28" w:type="dxa"/>
            </w:tcMar>
          </w:tcPr>
          <w:p w14:paraId="5EAA782A" w14:textId="77777777" w:rsidR="003B5845" w:rsidRPr="00620BBE" w:rsidRDefault="003B5845" w:rsidP="00617B3E">
            <w:pPr>
              <w:pStyle w:val="SmallStandard"/>
            </w:pPr>
            <w:r w:rsidRPr="00620BBE">
              <w:t>maxTerminalCount</w:t>
            </w:r>
          </w:p>
        </w:tc>
        <w:tc>
          <w:tcPr>
            <w:tcW w:w="1559" w:type="dxa"/>
            <w:shd w:val="clear" w:color="auto" w:fill="auto"/>
            <w:tcMar>
              <w:top w:w="28" w:type="dxa"/>
              <w:left w:w="28" w:type="dxa"/>
              <w:bottom w:w="28" w:type="dxa"/>
              <w:right w:w="28" w:type="dxa"/>
            </w:tcMar>
          </w:tcPr>
          <w:p w14:paraId="4CD0D81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2FE0B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06324" w14:textId="77777777" w:rsidR="003B5845" w:rsidRPr="004A00BD" w:rsidRDefault="003B5845" w:rsidP="00617B3E">
            <w:pPr>
              <w:jc w:val="left"/>
              <w:rPr>
                <w:sz w:val="22"/>
                <w:lang w:val="en-GB"/>
              </w:rPr>
            </w:pPr>
            <w:r w:rsidRPr="004A00BD">
              <w:rPr>
                <w:sz w:val="16"/>
                <w:szCs w:val="16"/>
                <w:lang w:val="en-GB"/>
              </w:rPr>
              <w:t xml:space="preserve"> Defines the maximum number of (ring) terminals that can be attached to this bolt at the same time.</w:t>
            </w:r>
          </w:p>
        </w:tc>
      </w:tr>
    </w:tbl>
    <w:p w14:paraId="2CA2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1" w:name="_440d9a82993776609d7b3d91e831033f"/>
      <w:r>
        <w:rPr>
          <w:lang w:val="en-GB"/>
        </w:rPr>
        <w:t>BridgeTerminalSpecification</w:t>
      </w:r>
      <w:bookmarkEnd w:id="1071"/>
    </w:p>
    <w:p w14:paraId="78B7EFC3"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437603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DE494E" w14:textId="77777777" w:rsidTr="00617B3E">
        <w:tc>
          <w:tcPr>
            <w:tcW w:w="2013" w:type="dxa"/>
            <w:shd w:val="clear" w:color="auto" w:fill="auto"/>
            <w:tcMar>
              <w:top w:w="28" w:type="dxa"/>
              <w:left w:w="28" w:type="dxa"/>
              <w:bottom w:w="28" w:type="dxa"/>
              <w:right w:w="28" w:type="dxa"/>
            </w:tcMar>
          </w:tcPr>
          <w:p w14:paraId="2179C2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536A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53DAD42D" w14:textId="77777777" w:rsidTr="00617B3E">
        <w:tc>
          <w:tcPr>
            <w:tcW w:w="2013" w:type="dxa"/>
            <w:shd w:val="clear" w:color="auto" w:fill="auto"/>
            <w:tcMar>
              <w:top w:w="28" w:type="dxa"/>
              <w:left w:w="28" w:type="dxa"/>
              <w:bottom w:w="28" w:type="dxa"/>
              <w:right w:w="28" w:type="dxa"/>
            </w:tcMar>
          </w:tcPr>
          <w:p w14:paraId="61AF2E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A02C93" w14:textId="77777777" w:rsidR="003B5845" w:rsidRPr="004A00BD" w:rsidRDefault="003B5845" w:rsidP="00617B3E">
            <w:pPr>
              <w:rPr>
                <w:sz w:val="22"/>
              </w:rPr>
            </w:pPr>
          </w:p>
        </w:tc>
      </w:tr>
      <w:tr w:rsidR="003B5845" w:rsidRPr="008359F5" w14:paraId="29541547" w14:textId="77777777" w:rsidTr="00617B3E">
        <w:tc>
          <w:tcPr>
            <w:tcW w:w="2013" w:type="dxa"/>
            <w:shd w:val="clear" w:color="auto" w:fill="auto"/>
            <w:tcMar>
              <w:top w:w="28" w:type="dxa"/>
              <w:left w:w="28" w:type="dxa"/>
              <w:bottom w:w="28" w:type="dxa"/>
              <w:right w:w="28" w:type="dxa"/>
            </w:tcMar>
          </w:tcPr>
          <w:p w14:paraId="0D0A94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9FCFBC8" w14:textId="77777777" w:rsidR="003B5845" w:rsidRPr="000437C1" w:rsidRDefault="003B5845" w:rsidP="00617B3E">
            <w:pPr>
              <w:pStyle w:val="SmallStandard"/>
            </w:pPr>
            <w:r>
              <w:t>false</w:t>
            </w:r>
          </w:p>
        </w:tc>
      </w:tr>
    </w:tbl>
    <w:p w14:paraId="19C114A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2" w:name="_8f516f9addb021c45606d3fd0646d019"/>
      <w:r>
        <w:rPr>
          <w:lang w:val="en-GB"/>
        </w:rPr>
        <w:t>CapacitorSpecification</w:t>
      </w:r>
      <w:bookmarkEnd w:id="1072"/>
    </w:p>
    <w:p w14:paraId="1F42AFBA" w14:textId="77777777" w:rsidR="003B5845" w:rsidRPr="00A518C2" w:rsidRDefault="003B5845" w:rsidP="003B5845">
      <w:pPr>
        <w:rPr>
          <w:lang w:val="en-GB"/>
        </w:rPr>
      </w:pPr>
      <w:r w:rsidRPr="00A518C2">
        <w:rPr>
          <w:sz w:val="18"/>
          <w:szCs w:val="18"/>
          <w:lang w:val="en-GB"/>
        </w:rPr>
        <w:t xml:space="preserve">Specification of the electrological aspects of a capacitor. </w:t>
      </w:r>
    </w:p>
    <w:p w14:paraId="5C5C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F866C" w14:textId="77777777" w:rsidTr="00617B3E">
        <w:tc>
          <w:tcPr>
            <w:tcW w:w="2013" w:type="dxa"/>
            <w:shd w:val="clear" w:color="auto" w:fill="auto"/>
            <w:tcMar>
              <w:top w:w="28" w:type="dxa"/>
              <w:left w:w="28" w:type="dxa"/>
              <w:bottom w:w="28" w:type="dxa"/>
              <w:right w:w="28" w:type="dxa"/>
            </w:tcMar>
          </w:tcPr>
          <w:p w14:paraId="57C1B9C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019AE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665533" w14:textId="77777777" w:rsidTr="00617B3E">
        <w:tc>
          <w:tcPr>
            <w:tcW w:w="2013" w:type="dxa"/>
            <w:shd w:val="clear" w:color="auto" w:fill="auto"/>
            <w:tcMar>
              <w:top w:w="28" w:type="dxa"/>
              <w:left w:w="28" w:type="dxa"/>
              <w:bottom w:w="28" w:type="dxa"/>
              <w:right w:w="28" w:type="dxa"/>
            </w:tcMar>
          </w:tcPr>
          <w:p w14:paraId="28F4D1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6D7EC" w14:textId="77777777" w:rsidR="003B5845" w:rsidRPr="004A00BD" w:rsidRDefault="003B5845" w:rsidP="00617B3E">
            <w:pPr>
              <w:rPr>
                <w:sz w:val="22"/>
              </w:rPr>
            </w:pPr>
          </w:p>
        </w:tc>
      </w:tr>
      <w:tr w:rsidR="003B5845" w:rsidRPr="008359F5" w14:paraId="1547A792" w14:textId="77777777" w:rsidTr="00617B3E">
        <w:tc>
          <w:tcPr>
            <w:tcW w:w="2013" w:type="dxa"/>
            <w:shd w:val="clear" w:color="auto" w:fill="auto"/>
            <w:tcMar>
              <w:top w:w="28" w:type="dxa"/>
              <w:left w:w="28" w:type="dxa"/>
              <w:bottom w:w="28" w:type="dxa"/>
              <w:right w:w="28" w:type="dxa"/>
            </w:tcMar>
          </w:tcPr>
          <w:p w14:paraId="26DF3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F6377" w14:textId="77777777" w:rsidR="003B5845" w:rsidRPr="000437C1" w:rsidRDefault="003B5845" w:rsidP="00617B3E">
            <w:pPr>
              <w:pStyle w:val="SmallStandard"/>
            </w:pPr>
            <w:r>
              <w:t>false</w:t>
            </w:r>
          </w:p>
        </w:tc>
      </w:tr>
    </w:tbl>
    <w:p w14:paraId="78F44F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06334C" w14:textId="77777777" w:rsidTr="00617B3E">
        <w:tc>
          <w:tcPr>
            <w:tcW w:w="2013" w:type="dxa"/>
            <w:shd w:val="clear" w:color="auto" w:fill="auto"/>
            <w:tcMar>
              <w:top w:w="28" w:type="dxa"/>
              <w:left w:w="28" w:type="dxa"/>
              <w:bottom w:w="28" w:type="dxa"/>
              <w:right w:w="28" w:type="dxa"/>
            </w:tcMar>
          </w:tcPr>
          <w:p w14:paraId="4F9F80D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1DCE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77D4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8FB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7F84A18" w14:textId="77777777" w:rsidTr="00617B3E">
        <w:tc>
          <w:tcPr>
            <w:tcW w:w="2013" w:type="dxa"/>
            <w:shd w:val="clear" w:color="auto" w:fill="auto"/>
            <w:tcMar>
              <w:top w:w="28" w:type="dxa"/>
              <w:left w:w="28" w:type="dxa"/>
              <w:bottom w:w="28" w:type="dxa"/>
              <w:right w:w="28" w:type="dxa"/>
            </w:tcMar>
          </w:tcPr>
          <w:p w14:paraId="03EAB4B8"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5E239C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3BD5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D6C1F43" w14:textId="77777777" w:rsidR="003B5845" w:rsidRPr="004A00BD" w:rsidRDefault="003B5845" w:rsidP="00617B3E">
            <w:pPr>
              <w:rPr>
                <w:sz w:val="22"/>
              </w:rPr>
            </w:pPr>
          </w:p>
        </w:tc>
      </w:tr>
      <w:tr w:rsidR="003B5845" w:rsidRPr="006675E2" w14:paraId="7AE8A45C" w14:textId="77777777" w:rsidTr="00617B3E">
        <w:tc>
          <w:tcPr>
            <w:tcW w:w="2013" w:type="dxa"/>
            <w:shd w:val="clear" w:color="auto" w:fill="auto"/>
            <w:tcMar>
              <w:top w:w="28" w:type="dxa"/>
              <w:left w:w="28" w:type="dxa"/>
              <w:bottom w:w="28" w:type="dxa"/>
              <w:right w:w="28" w:type="dxa"/>
            </w:tcMar>
          </w:tcPr>
          <w:p w14:paraId="3B3F6531"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A19E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BC57E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42768" w14:textId="77777777" w:rsidR="003B5845" w:rsidRPr="004A00BD" w:rsidRDefault="003B5845" w:rsidP="00617B3E">
            <w:pPr>
              <w:rPr>
                <w:sz w:val="22"/>
              </w:rPr>
            </w:pPr>
          </w:p>
        </w:tc>
      </w:tr>
      <w:tr w:rsidR="003B5845" w:rsidRPr="004A00BD" w14:paraId="333FD80B" w14:textId="77777777" w:rsidTr="00617B3E">
        <w:tc>
          <w:tcPr>
            <w:tcW w:w="2013" w:type="dxa"/>
            <w:shd w:val="clear" w:color="auto" w:fill="auto"/>
            <w:tcMar>
              <w:top w:w="28" w:type="dxa"/>
              <w:left w:w="28" w:type="dxa"/>
              <w:bottom w:w="28" w:type="dxa"/>
              <w:right w:w="28" w:type="dxa"/>
            </w:tcMar>
          </w:tcPr>
          <w:p w14:paraId="49F6469F" w14:textId="77777777" w:rsidR="003B5845" w:rsidRPr="00620BBE" w:rsidRDefault="003B5845" w:rsidP="00617B3E">
            <w:pPr>
              <w:pStyle w:val="SmallStandard"/>
            </w:pPr>
            <w:r w:rsidRPr="00620BBE">
              <w:lastRenderedPageBreak/>
              <w:t>uMax</w:t>
            </w:r>
          </w:p>
        </w:tc>
        <w:tc>
          <w:tcPr>
            <w:tcW w:w="1559" w:type="dxa"/>
            <w:shd w:val="clear" w:color="auto" w:fill="auto"/>
            <w:tcMar>
              <w:top w:w="28" w:type="dxa"/>
              <w:left w:w="28" w:type="dxa"/>
              <w:bottom w:w="28" w:type="dxa"/>
              <w:right w:w="28" w:type="dxa"/>
            </w:tcMar>
          </w:tcPr>
          <w:p w14:paraId="08001C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75233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7DE179" w14:textId="77777777" w:rsidR="003B5845" w:rsidRPr="004A00BD" w:rsidRDefault="003B5845" w:rsidP="00617B3E">
            <w:pPr>
              <w:jc w:val="left"/>
              <w:rPr>
                <w:sz w:val="22"/>
                <w:lang w:val="en-GB"/>
              </w:rPr>
            </w:pPr>
            <w:r w:rsidRPr="004A00BD">
              <w:rPr>
                <w:sz w:val="16"/>
                <w:szCs w:val="16"/>
                <w:lang w:val="en-GB"/>
              </w:rPr>
              <w:t xml:space="preserve"> The breakdown voltage of the capacitor.</w:t>
            </w:r>
          </w:p>
        </w:tc>
      </w:tr>
    </w:tbl>
    <w:p w14:paraId="334FE5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3" w:name="_b55da9c9c2bcd4f317f98a809eb46913"/>
      <w:r>
        <w:rPr>
          <w:lang w:val="en-GB"/>
        </w:rPr>
        <w:t>Cavity</w:t>
      </w:r>
      <w:bookmarkEnd w:id="1073"/>
    </w:p>
    <w:p w14:paraId="1B31BD74" w14:textId="77777777" w:rsidR="003B5845" w:rsidRDefault="003B5845" w:rsidP="003B5845">
      <w:r w:rsidRPr="00A518C2">
        <w:rPr>
          <w:sz w:val="18"/>
          <w:szCs w:val="18"/>
          <w:lang w:val="en-GB"/>
        </w:rPr>
        <w:t xml:space="preserve">A cavity is a defined space in a connector housing for location of an electrical terminal or cavity plug or seal. </w:t>
      </w:r>
      <w:r>
        <w:rPr>
          <w:sz w:val="18"/>
          <w:szCs w:val="18"/>
        </w:rPr>
        <w:t>A cavity may also be empty.</w:t>
      </w:r>
    </w:p>
    <w:p w14:paraId="5E3DDC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AD495" w14:textId="77777777" w:rsidTr="00617B3E">
        <w:tc>
          <w:tcPr>
            <w:tcW w:w="2013" w:type="dxa"/>
            <w:shd w:val="clear" w:color="auto" w:fill="auto"/>
            <w:tcMar>
              <w:top w:w="28" w:type="dxa"/>
              <w:left w:w="28" w:type="dxa"/>
              <w:bottom w:w="28" w:type="dxa"/>
              <w:right w:w="28" w:type="dxa"/>
            </w:tcMar>
          </w:tcPr>
          <w:p w14:paraId="0633121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4AD5D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4DAD51" w14:textId="77777777" w:rsidTr="00617B3E">
        <w:tc>
          <w:tcPr>
            <w:tcW w:w="2013" w:type="dxa"/>
            <w:shd w:val="clear" w:color="auto" w:fill="auto"/>
            <w:tcMar>
              <w:top w:w="28" w:type="dxa"/>
              <w:left w:w="28" w:type="dxa"/>
              <w:bottom w:w="28" w:type="dxa"/>
              <w:right w:w="28" w:type="dxa"/>
            </w:tcMar>
          </w:tcPr>
          <w:p w14:paraId="0EB9F7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4E2E2A" w14:textId="77777777" w:rsidR="003B5845" w:rsidRPr="004A00BD" w:rsidRDefault="003B5845" w:rsidP="00617B3E">
            <w:pPr>
              <w:rPr>
                <w:sz w:val="22"/>
              </w:rPr>
            </w:pPr>
          </w:p>
        </w:tc>
      </w:tr>
      <w:tr w:rsidR="003B5845" w:rsidRPr="008359F5" w14:paraId="66559F32" w14:textId="77777777" w:rsidTr="00617B3E">
        <w:tc>
          <w:tcPr>
            <w:tcW w:w="2013" w:type="dxa"/>
            <w:shd w:val="clear" w:color="auto" w:fill="auto"/>
            <w:tcMar>
              <w:top w:w="28" w:type="dxa"/>
              <w:left w:w="28" w:type="dxa"/>
              <w:bottom w:w="28" w:type="dxa"/>
              <w:right w:w="28" w:type="dxa"/>
            </w:tcMar>
          </w:tcPr>
          <w:p w14:paraId="4FFEC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4F4D4E" w14:textId="77777777" w:rsidR="003B5845" w:rsidRPr="000437C1" w:rsidRDefault="003B5845" w:rsidP="00617B3E">
            <w:pPr>
              <w:pStyle w:val="SmallStandard"/>
            </w:pPr>
            <w:r>
              <w:t>false</w:t>
            </w:r>
          </w:p>
        </w:tc>
      </w:tr>
    </w:tbl>
    <w:p w14:paraId="7DC936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D96464" w14:textId="77777777" w:rsidTr="00617B3E">
        <w:tc>
          <w:tcPr>
            <w:tcW w:w="2013" w:type="dxa"/>
            <w:shd w:val="clear" w:color="auto" w:fill="auto"/>
            <w:tcMar>
              <w:top w:w="28" w:type="dxa"/>
              <w:left w:w="28" w:type="dxa"/>
              <w:bottom w:w="28" w:type="dxa"/>
              <w:right w:w="28" w:type="dxa"/>
            </w:tcMar>
          </w:tcPr>
          <w:p w14:paraId="2B4557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2E893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5275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7808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F63881" w14:textId="77777777" w:rsidTr="00617B3E">
        <w:tc>
          <w:tcPr>
            <w:tcW w:w="2013" w:type="dxa"/>
            <w:shd w:val="clear" w:color="auto" w:fill="auto"/>
            <w:tcMar>
              <w:top w:w="28" w:type="dxa"/>
              <w:left w:w="28" w:type="dxa"/>
              <w:bottom w:w="28" w:type="dxa"/>
              <w:right w:w="28" w:type="dxa"/>
            </w:tcMar>
          </w:tcPr>
          <w:p w14:paraId="11ED145E" w14:textId="77777777" w:rsidR="003B5845" w:rsidRPr="00620BBE" w:rsidRDefault="003B5845" w:rsidP="00617B3E">
            <w:pPr>
              <w:pStyle w:val="SmallStandard"/>
            </w:pPr>
            <w:r w:rsidRPr="00620BBE">
              <w:t>available</w:t>
            </w:r>
          </w:p>
        </w:tc>
        <w:tc>
          <w:tcPr>
            <w:tcW w:w="1559" w:type="dxa"/>
            <w:shd w:val="clear" w:color="auto" w:fill="auto"/>
            <w:tcMar>
              <w:top w:w="28" w:type="dxa"/>
              <w:left w:w="28" w:type="dxa"/>
              <w:bottom w:w="28" w:type="dxa"/>
              <w:right w:w="28" w:type="dxa"/>
            </w:tcMar>
          </w:tcPr>
          <w:p w14:paraId="4F330AE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3709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727B6E" w14:textId="77777777" w:rsidR="003B5845" w:rsidRPr="004A00BD" w:rsidRDefault="003B5845" w:rsidP="00617B3E">
            <w:pPr>
              <w:jc w:val="left"/>
              <w:rPr>
                <w:sz w:val="22"/>
                <w:lang w:val="en-GB"/>
              </w:rPr>
            </w:pPr>
            <w:r w:rsidRPr="004A00BD">
              <w:rPr>
                <w:sz w:val="16"/>
                <w:szCs w:val="16"/>
                <w:lang w:val="en-GB"/>
              </w:rPr>
              <w:t>Defines whether the cavity is available for contacting. If the cavity is not available, it means that it is completely closed.</w:t>
            </w:r>
          </w:p>
        </w:tc>
      </w:tr>
      <w:tr w:rsidR="003B5845" w:rsidRPr="004A00BD" w14:paraId="4F3C1F9A" w14:textId="77777777" w:rsidTr="00617B3E">
        <w:tc>
          <w:tcPr>
            <w:tcW w:w="2013" w:type="dxa"/>
            <w:shd w:val="clear" w:color="auto" w:fill="auto"/>
            <w:tcMar>
              <w:top w:w="28" w:type="dxa"/>
              <w:left w:w="28" w:type="dxa"/>
              <w:bottom w:w="28" w:type="dxa"/>
              <w:right w:w="28" w:type="dxa"/>
            </w:tcMar>
          </w:tcPr>
          <w:p w14:paraId="68E264FB" w14:textId="77777777" w:rsidR="003B5845" w:rsidRPr="00620BBE" w:rsidRDefault="003B5845" w:rsidP="00617B3E">
            <w:pPr>
              <w:pStyle w:val="SmallStandard"/>
            </w:pPr>
            <w:r w:rsidRPr="00620BBE">
              <w:t>cavityNumber</w:t>
            </w:r>
          </w:p>
        </w:tc>
        <w:tc>
          <w:tcPr>
            <w:tcW w:w="1559" w:type="dxa"/>
            <w:shd w:val="clear" w:color="auto" w:fill="auto"/>
            <w:tcMar>
              <w:top w:w="28" w:type="dxa"/>
              <w:left w:w="28" w:type="dxa"/>
              <w:bottom w:w="28" w:type="dxa"/>
              <w:right w:w="28" w:type="dxa"/>
            </w:tcMar>
          </w:tcPr>
          <w:p w14:paraId="5048F34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A911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D81E0" w14:textId="77777777" w:rsidR="003B5845" w:rsidRPr="004A00BD" w:rsidRDefault="003B5845" w:rsidP="00617B3E">
            <w:pPr>
              <w:jc w:val="left"/>
              <w:rPr>
                <w:sz w:val="22"/>
                <w:lang w:val="en-GB"/>
              </w:rPr>
            </w:pPr>
            <w:r w:rsidRPr="004A00BD">
              <w:rPr>
                <w:sz w:val="16"/>
                <w:szCs w:val="16"/>
                <w:lang w:val="en-GB"/>
              </w:rPr>
              <w:t xml:space="preserve">Provides an identifier for the cavity. The cavity number needs to be unique within a </w:t>
            </w:r>
            <w:r w:rsidRPr="004A00BD">
              <w:rPr>
                <w:i/>
                <w:iCs/>
                <w:sz w:val="16"/>
                <w:szCs w:val="16"/>
                <w:lang w:val="en-GB"/>
              </w:rPr>
              <w:t>Slot</w:t>
            </w:r>
            <w:r w:rsidRPr="004A00BD">
              <w:rPr>
                <w:sz w:val="16"/>
                <w:szCs w:val="16"/>
                <w:lang w:val="en-GB"/>
              </w:rPr>
              <w:t>.</w:t>
            </w:r>
          </w:p>
        </w:tc>
      </w:tr>
      <w:tr w:rsidR="003B5845" w:rsidRPr="004A00BD" w14:paraId="2606F1E7" w14:textId="77777777" w:rsidTr="00617B3E">
        <w:tc>
          <w:tcPr>
            <w:tcW w:w="2013" w:type="dxa"/>
            <w:shd w:val="clear" w:color="auto" w:fill="auto"/>
            <w:tcMar>
              <w:top w:w="28" w:type="dxa"/>
              <w:left w:w="28" w:type="dxa"/>
              <w:bottom w:w="28" w:type="dxa"/>
              <w:right w:w="28" w:type="dxa"/>
            </w:tcMar>
          </w:tcPr>
          <w:p w14:paraId="50953DBF" w14:textId="77777777" w:rsidR="003B5845" w:rsidRPr="00620BBE" w:rsidRDefault="003B5845" w:rsidP="00617B3E">
            <w:pPr>
              <w:pStyle w:val="SmallStandard"/>
            </w:pPr>
            <w:r w:rsidRPr="00620BBE">
              <w:t>hasIntegratedTerminal</w:t>
            </w:r>
          </w:p>
        </w:tc>
        <w:tc>
          <w:tcPr>
            <w:tcW w:w="1559" w:type="dxa"/>
            <w:shd w:val="clear" w:color="auto" w:fill="auto"/>
            <w:tcMar>
              <w:top w:w="28" w:type="dxa"/>
              <w:left w:w="28" w:type="dxa"/>
              <w:bottom w:w="28" w:type="dxa"/>
              <w:right w:w="28" w:type="dxa"/>
            </w:tcMar>
          </w:tcPr>
          <w:p w14:paraId="086EAA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888CEC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716A9B" w14:textId="77777777" w:rsidR="003B5845" w:rsidRPr="004A00BD" w:rsidRDefault="003B5845" w:rsidP="00617B3E">
            <w:pPr>
              <w:jc w:val="left"/>
              <w:rPr>
                <w:sz w:val="22"/>
                <w:lang w:val="en-GB"/>
              </w:rPr>
            </w:pPr>
            <w:r w:rsidRPr="004A00BD">
              <w:rPr>
                <w:sz w:val="16"/>
                <w:szCs w:val="16"/>
                <w:lang w:val="en-GB"/>
              </w:rPr>
              <w:t>Defines whether the cavity has an integrated terminal (for example an IDC cavity) or if an additional terminal is required.</w:t>
            </w:r>
          </w:p>
          <w:p w14:paraId="41138CA2" w14:textId="77777777" w:rsidR="003B5845" w:rsidRPr="004A00BD" w:rsidRDefault="003B5845" w:rsidP="00617B3E">
            <w:pPr>
              <w:jc w:val="left"/>
              <w:rPr>
                <w:sz w:val="22"/>
                <w:lang w:val="en-GB"/>
              </w:rPr>
            </w:pPr>
            <w:r w:rsidRPr="004A00BD">
              <w:rPr>
                <w:sz w:val="16"/>
                <w:szCs w:val="16"/>
                <w:lang w:val="en-GB"/>
              </w:rPr>
              <w:t xml:space="preserve">If this attribute is "true", the cavity can reference a </w:t>
            </w:r>
            <w:r w:rsidRPr="004A00BD">
              <w:rPr>
                <w:i/>
                <w:iCs/>
                <w:sz w:val="16"/>
                <w:szCs w:val="16"/>
                <w:lang w:val="en-GB"/>
              </w:rPr>
              <w:t>TerminalSpecification</w:t>
            </w:r>
            <w:r w:rsidRPr="004A00BD">
              <w:rPr>
                <w:sz w:val="16"/>
                <w:szCs w:val="16"/>
                <w:lang w:val="en-GB"/>
              </w:rPr>
              <w:t xml:space="preserve"> as </w:t>
            </w:r>
            <w:r w:rsidRPr="004A00BD">
              <w:rPr>
                <w:i/>
                <w:iCs/>
                <w:sz w:val="16"/>
                <w:szCs w:val="16"/>
                <w:lang w:val="en-GB"/>
              </w:rPr>
              <w:t>integratedTerminalSpecification</w:t>
            </w:r>
            <w:r w:rsidRPr="004A00BD">
              <w:rPr>
                <w:sz w:val="16"/>
                <w:szCs w:val="16"/>
                <w:lang w:val="en-GB"/>
              </w:rPr>
              <w:t xml:space="preserve"> in order to specify the integrated terminal.</w:t>
            </w:r>
          </w:p>
        </w:tc>
      </w:tr>
    </w:tbl>
    <w:p w14:paraId="737AF6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74A83C" w14:textId="77777777" w:rsidTr="00617B3E">
        <w:tc>
          <w:tcPr>
            <w:tcW w:w="3856" w:type="dxa"/>
            <w:gridSpan w:val="3"/>
            <w:shd w:val="clear" w:color="auto" w:fill="auto"/>
          </w:tcPr>
          <w:p w14:paraId="4F5310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B055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DD8C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0820CA4" w14:textId="77777777" w:rsidTr="00617B3E">
        <w:tc>
          <w:tcPr>
            <w:tcW w:w="1573" w:type="dxa"/>
            <w:shd w:val="clear" w:color="auto" w:fill="auto"/>
          </w:tcPr>
          <w:p w14:paraId="2B66BF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CD195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5307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8A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A28E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4094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9362F20" w14:textId="77777777" w:rsidTr="00617B3E">
        <w:tc>
          <w:tcPr>
            <w:tcW w:w="1573" w:type="dxa"/>
            <w:shd w:val="clear" w:color="auto" w:fill="auto"/>
          </w:tcPr>
          <w:p w14:paraId="282BDE8C" w14:textId="77777777" w:rsidR="003B5845" w:rsidRPr="00634625" w:rsidRDefault="003B5845" w:rsidP="00617B3E">
            <w:pPr>
              <w:pStyle w:val="SmallStandard"/>
            </w:pPr>
            <w:r>
              <w:t>TerminalSpecification</w:t>
            </w:r>
          </w:p>
        </w:tc>
        <w:tc>
          <w:tcPr>
            <w:tcW w:w="1574" w:type="dxa"/>
            <w:shd w:val="clear" w:color="auto" w:fill="auto"/>
          </w:tcPr>
          <w:p w14:paraId="36057B13" w14:textId="77777777" w:rsidR="003B5845" w:rsidRPr="00132C43" w:rsidRDefault="003B5845" w:rsidP="00617B3E">
            <w:pPr>
              <w:pStyle w:val="SmallStandard"/>
            </w:pPr>
            <w:r>
              <w:t>integratedTerminalSpecification</w:t>
            </w:r>
          </w:p>
        </w:tc>
        <w:tc>
          <w:tcPr>
            <w:tcW w:w="708" w:type="dxa"/>
            <w:shd w:val="clear" w:color="auto" w:fill="auto"/>
          </w:tcPr>
          <w:p w14:paraId="0B4F560E" w14:textId="77777777" w:rsidR="003B5845" w:rsidRPr="00D331EF" w:rsidRDefault="003B5845" w:rsidP="00617B3E">
            <w:pPr>
              <w:pStyle w:val="SmallStandard"/>
            </w:pPr>
            <w:r w:rsidRPr="00574783">
              <w:t>0..1</w:t>
            </w:r>
          </w:p>
        </w:tc>
        <w:tc>
          <w:tcPr>
            <w:tcW w:w="709" w:type="dxa"/>
            <w:shd w:val="clear" w:color="auto" w:fill="auto"/>
          </w:tcPr>
          <w:p w14:paraId="7DA51BDE" w14:textId="77777777" w:rsidR="003B5845" w:rsidRPr="004A00BD" w:rsidRDefault="003B5845" w:rsidP="00617B3E">
            <w:pPr>
              <w:rPr>
                <w:sz w:val="22"/>
              </w:rPr>
            </w:pPr>
          </w:p>
        </w:tc>
        <w:tc>
          <w:tcPr>
            <w:tcW w:w="567" w:type="dxa"/>
            <w:shd w:val="clear" w:color="auto" w:fill="auto"/>
          </w:tcPr>
          <w:p w14:paraId="422B0A1C" w14:textId="77777777" w:rsidR="003B5845" w:rsidRPr="00D331EF" w:rsidRDefault="003B5845" w:rsidP="00617B3E">
            <w:pPr>
              <w:pStyle w:val="SmallStandard"/>
            </w:pPr>
            <w:r>
              <w:t>N</w:t>
            </w:r>
          </w:p>
        </w:tc>
        <w:tc>
          <w:tcPr>
            <w:tcW w:w="3969" w:type="dxa"/>
            <w:shd w:val="clear" w:color="auto" w:fill="auto"/>
          </w:tcPr>
          <w:p w14:paraId="082FB4C2"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r w:rsidR="003B5845" w:rsidRPr="004A00BD" w14:paraId="3ED9D652" w14:textId="77777777" w:rsidTr="00617B3E">
        <w:tc>
          <w:tcPr>
            <w:tcW w:w="1573" w:type="dxa"/>
            <w:shd w:val="clear" w:color="auto" w:fill="auto"/>
          </w:tcPr>
          <w:p w14:paraId="1EBA9E64" w14:textId="77777777" w:rsidR="003B5845" w:rsidRPr="00634625" w:rsidRDefault="003B5845" w:rsidP="00617B3E">
            <w:pPr>
              <w:pStyle w:val="SmallStandard"/>
            </w:pPr>
            <w:r>
              <w:t>CavitySpecification</w:t>
            </w:r>
          </w:p>
        </w:tc>
        <w:tc>
          <w:tcPr>
            <w:tcW w:w="1574" w:type="dxa"/>
            <w:shd w:val="clear" w:color="auto" w:fill="auto"/>
          </w:tcPr>
          <w:p w14:paraId="785B2BE8" w14:textId="77777777" w:rsidR="003B5845" w:rsidRPr="00132C43" w:rsidRDefault="003B5845" w:rsidP="00617B3E">
            <w:pPr>
              <w:pStyle w:val="SmallStandard"/>
            </w:pPr>
            <w:r>
              <w:t>cavitySpecification</w:t>
            </w:r>
          </w:p>
        </w:tc>
        <w:tc>
          <w:tcPr>
            <w:tcW w:w="708" w:type="dxa"/>
            <w:shd w:val="clear" w:color="auto" w:fill="auto"/>
          </w:tcPr>
          <w:p w14:paraId="5CB04B5B" w14:textId="77777777" w:rsidR="003B5845" w:rsidRPr="00D331EF" w:rsidRDefault="003B5845" w:rsidP="00617B3E">
            <w:pPr>
              <w:pStyle w:val="SmallStandard"/>
            </w:pPr>
            <w:r w:rsidRPr="00574783">
              <w:t>0..1</w:t>
            </w:r>
          </w:p>
        </w:tc>
        <w:tc>
          <w:tcPr>
            <w:tcW w:w="709" w:type="dxa"/>
            <w:shd w:val="clear" w:color="auto" w:fill="auto"/>
          </w:tcPr>
          <w:p w14:paraId="7247C76F" w14:textId="77777777" w:rsidR="003B5845" w:rsidRPr="00D331EF" w:rsidRDefault="003B5845" w:rsidP="00617B3E">
            <w:pPr>
              <w:pStyle w:val="SmallStandard"/>
            </w:pPr>
            <w:r w:rsidRPr="00207506">
              <w:t>0..*</w:t>
            </w:r>
          </w:p>
        </w:tc>
        <w:tc>
          <w:tcPr>
            <w:tcW w:w="567" w:type="dxa"/>
            <w:shd w:val="clear" w:color="auto" w:fill="auto"/>
          </w:tcPr>
          <w:p w14:paraId="46BAE44F" w14:textId="77777777" w:rsidR="003B5845" w:rsidRPr="00D331EF" w:rsidRDefault="003B5845" w:rsidP="00617B3E">
            <w:pPr>
              <w:pStyle w:val="SmallStandard"/>
            </w:pPr>
            <w:r>
              <w:t>N</w:t>
            </w:r>
          </w:p>
        </w:tc>
        <w:tc>
          <w:tcPr>
            <w:tcW w:w="3969" w:type="dxa"/>
            <w:shd w:val="clear" w:color="auto" w:fill="auto"/>
          </w:tcPr>
          <w:p w14:paraId="0AD595A0" w14:textId="77777777" w:rsidR="003B5845" w:rsidRDefault="003B5845" w:rsidP="00617B3E">
            <w:pPr>
              <w:pStyle w:val="SmallStandard"/>
            </w:pPr>
            <w:r w:rsidRPr="00491287">
              <w:t>References the CavitySpecification that is satisfied by the cavity.</w:t>
            </w:r>
          </w:p>
        </w:tc>
      </w:tr>
    </w:tbl>
    <w:p w14:paraId="45FFCE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8A4871" w14:textId="77777777" w:rsidTr="00617B3E">
        <w:tc>
          <w:tcPr>
            <w:tcW w:w="2296" w:type="dxa"/>
            <w:gridSpan w:val="2"/>
            <w:shd w:val="clear" w:color="auto" w:fill="auto"/>
          </w:tcPr>
          <w:p w14:paraId="019A108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78D9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3C97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A54AD8" w14:textId="77777777" w:rsidTr="00617B3E">
        <w:tc>
          <w:tcPr>
            <w:tcW w:w="1588" w:type="dxa"/>
            <w:shd w:val="clear" w:color="auto" w:fill="auto"/>
          </w:tcPr>
          <w:p w14:paraId="5C09E16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21827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A764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836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CFA6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31C6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B3B76D" w14:textId="77777777" w:rsidTr="00617B3E">
        <w:tc>
          <w:tcPr>
            <w:tcW w:w="1588" w:type="dxa"/>
            <w:shd w:val="clear" w:color="auto" w:fill="auto"/>
          </w:tcPr>
          <w:p w14:paraId="1F351152" w14:textId="77777777" w:rsidR="003B5845" w:rsidRPr="00634625" w:rsidRDefault="003B5845" w:rsidP="00617B3E">
            <w:pPr>
              <w:pStyle w:val="SmallStandard"/>
            </w:pPr>
            <w:r>
              <w:t>CavityReference</w:t>
            </w:r>
          </w:p>
        </w:tc>
        <w:tc>
          <w:tcPr>
            <w:tcW w:w="708" w:type="dxa"/>
            <w:shd w:val="clear" w:color="auto" w:fill="auto"/>
          </w:tcPr>
          <w:p w14:paraId="51E629E4" w14:textId="77777777" w:rsidR="003B5845" w:rsidRPr="00D331EF" w:rsidRDefault="003B5845" w:rsidP="00617B3E">
            <w:pPr>
              <w:pStyle w:val="SmallStandard"/>
            </w:pPr>
            <w:r w:rsidRPr="00D01517">
              <w:t>0..*</w:t>
            </w:r>
          </w:p>
        </w:tc>
        <w:tc>
          <w:tcPr>
            <w:tcW w:w="1560" w:type="dxa"/>
            <w:shd w:val="clear" w:color="auto" w:fill="auto"/>
          </w:tcPr>
          <w:p w14:paraId="05E1E507" w14:textId="77777777" w:rsidR="003B5845" w:rsidRPr="00132C43" w:rsidRDefault="003B5845" w:rsidP="00617B3E">
            <w:pPr>
              <w:pStyle w:val="SmallStandard"/>
            </w:pPr>
            <w:r>
              <w:t>referencedCavity</w:t>
            </w:r>
          </w:p>
        </w:tc>
        <w:tc>
          <w:tcPr>
            <w:tcW w:w="708" w:type="dxa"/>
            <w:shd w:val="clear" w:color="auto" w:fill="auto"/>
          </w:tcPr>
          <w:p w14:paraId="461BDED0" w14:textId="77777777" w:rsidR="003B5845" w:rsidRPr="00D331EF" w:rsidRDefault="003B5845" w:rsidP="00617B3E">
            <w:pPr>
              <w:pStyle w:val="SmallStandard"/>
            </w:pPr>
            <w:r w:rsidRPr="00D01517">
              <w:t>1</w:t>
            </w:r>
          </w:p>
        </w:tc>
        <w:tc>
          <w:tcPr>
            <w:tcW w:w="567" w:type="dxa"/>
            <w:shd w:val="clear" w:color="auto" w:fill="auto"/>
          </w:tcPr>
          <w:p w14:paraId="363F9DEA" w14:textId="77777777" w:rsidR="003B5845" w:rsidRPr="00D331EF" w:rsidRDefault="003B5845" w:rsidP="00617B3E">
            <w:pPr>
              <w:pStyle w:val="SmallStandard"/>
            </w:pPr>
            <w:r>
              <w:t>N</w:t>
            </w:r>
          </w:p>
        </w:tc>
        <w:tc>
          <w:tcPr>
            <w:tcW w:w="3969" w:type="dxa"/>
            <w:shd w:val="clear" w:color="auto" w:fill="auto"/>
          </w:tcPr>
          <w:p w14:paraId="4199F75E" w14:textId="77777777" w:rsidR="003B5845" w:rsidRDefault="003B5845" w:rsidP="00617B3E">
            <w:pPr>
              <w:pStyle w:val="SmallStandard"/>
            </w:pPr>
            <w:r w:rsidRPr="00491287">
              <w:t xml:space="preserve">Points to the cavity referenced by the cavity reference. </w:t>
            </w:r>
          </w:p>
        </w:tc>
      </w:tr>
      <w:tr w:rsidR="003B5845" w:rsidRPr="004A00BD" w14:paraId="22BC3FC4" w14:textId="77777777" w:rsidTr="00617B3E">
        <w:tc>
          <w:tcPr>
            <w:tcW w:w="1588" w:type="dxa"/>
            <w:shd w:val="clear" w:color="auto" w:fill="auto"/>
          </w:tcPr>
          <w:p w14:paraId="6B90A81D" w14:textId="77777777" w:rsidR="003B5845" w:rsidRPr="00634625" w:rsidRDefault="003B5845" w:rsidP="00617B3E">
            <w:pPr>
              <w:pStyle w:val="SmallStandard"/>
            </w:pPr>
            <w:r>
              <w:t>SealedCavitiesAssignment</w:t>
            </w:r>
          </w:p>
        </w:tc>
        <w:tc>
          <w:tcPr>
            <w:tcW w:w="708" w:type="dxa"/>
            <w:shd w:val="clear" w:color="auto" w:fill="auto"/>
          </w:tcPr>
          <w:p w14:paraId="278E405F" w14:textId="77777777" w:rsidR="003B5845" w:rsidRPr="00D331EF" w:rsidRDefault="003B5845" w:rsidP="00617B3E">
            <w:pPr>
              <w:pStyle w:val="SmallStandard"/>
            </w:pPr>
            <w:r w:rsidRPr="00D01517">
              <w:t>0..*</w:t>
            </w:r>
          </w:p>
        </w:tc>
        <w:tc>
          <w:tcPr>
            <w:tcW w:w="1560" w:type="dxa"/>
            <w:shd w:val="clear" w:color="auto" w:fill="auto"/>
          </w:tcPr>
          <w:p w14:paraId="17483C47" w14:textId="77777777" w:rsidR="003B5845" w:rsidRPr="00132C43" w:rsidRDefault="003B5845" w:rsidP="00617B3E">
            <w:pPr>
              <w:pStyle w:val="SmallStandard"/>
            </w:pPr>
            <w:r>
              <w:t>sealedCavities</w:t>
            </w:r>
          </w:p>
        </w:tc>
        <w:tc>
          <w:tcPr>
            <w:tcW w:w="708" w:type="dxa"/>
            <w:shd w:val="clear" w:color="auto" w:fill="auto"/>
          </w:tcPr>
          <w:p w14:paraId="493D395F" w14:textId="77777777" w:rsidR="003B5845" w:rsidRPr="00D331EF" w:rsidRDefault="003B5845" w:rsidP="00617B3E">
            <w:pPr>
              <w:pStyle w:val="SmallStandard"/>
            </w:pPr>
            <w:r w:rsidRPr="00D01517">
              <w:t>1..*</w:t>
            </w:r>
          </w:p>
        </w:tc>
        <w:tc>
          <w:tcPr>
            <w:tcW w:w="567" w:type="dxa"/>
            <w:shd w:val="clear" w:color="auto" w:fill="auto"/>
          </w:tcPr>
          <w:p w14:paraId="4CCED996" w14:textId="77777777" w:rsidR="003B5845" w:rsidRPr="00D331EF" w:rsidRDefault="003B5845" w:rsidP="00617B3E">
            <w:pPr>
              <w:pStyle w:val="SmallStandard"/>
            </w:pPr>
            <w:r>
              <w:t>N</w:t>
            </w:r>
          </w:p>
        </w:tc>
        <w:tc>
          <w:tcPr>
            <w:tcW w:w="3969" w:type="dxa"/>
            <w:shd w:val="clear" w:color="auto" w:fill="auto"/>
          </w:tcPr>
          <w:p w14:paraId="367E34CC" w14:textId="77777777" w:rsidR="003B5845" w:rsidRPr="004A00BD" w:rsidRDefault="003B5845" w:rsidP="00617B3E">
            <w:pPr>
              <w:jc w:val="left"/>
              <w:rPr>
                <w:sz w:val="22"/>
                <w:lang w:val="en-GB"/>
              </w:rPr>
            </w:pPr>
            <w:r w:rsidRPr="004A00BD">
              <w:rPr>
                <w:sz w:val="16"/>
                <w:szCs w:val="16"/>
                <w:lang w:val="en-GB"/>
              </w:rPr>
              <w:t>Specifies the Cavities that are sealed.</w:t>
            </w:r>
          </w:p>
        </w:tc>
      </w:tr>
      <w:tr w:rsidR="003B5845" w:rsidRPr="00CC6307" w14:paraId="54072FEB" w14:textId="77777777" w:rsidTr="00617B3E">
        <w:tc>
          <w:tcPr>
            <w:tcW w:w="1588" w:type="dxa"/>
            <w:shd w:val="clear" w:color="auto" w:fill="auto"/>
          </w:tcPr>
          <w:p w14:paraId="2AE70AE3" w14:textId="77777777" w:rsidR="003B5845" w:rsidRPr="00634625" w:rsidRDefault="003B5845" w:rsidP="00617B3E">
            <w:pPr>
              <w:pStyle w:val="SmallStandard"/>
            </w:pPr>
            <w:r>
              <w:t>PinComponent</w:t>
            </w:r>
          </w:p>
        </w:tc>
        <w:tc>
          <w:tcPr>
            <w:tcW w:w="708" w:type="dxa"/>
            <w:shd w:val="clear" w:color="auto" w:fill="auto"/>
          </w:tcPr>
          <w:p w14:paraId="7C996148" w14:textId="77777777" w:rsidR="003B5845" w:rsidRPr="00D331EF" w:rsidRDefault="003B5845" w:rsidP="00617B3E">
            <w:pPr>
              <w:pStyle w:val="SmallStandard"/>
            </w:pPr>
            <w:r w:rsidRPr="00D01517">
              <w:t>0..*</w:t>
            </w:r>
          </w:p>
        </w:tc>
        <w:tc>
          <w:tcPr>
            <w:tcW w:w="1560" w:type="dxa"/>
            <w:shd w:val="clear" w:color="auto" w:fill="auto"/>
          </w:tcPr>
          <w:p w14:paraId="2335F78D" w14:textId="77777777" w:rsidR="003B5845" w:rsidRPr="00132C43" w:rsidRDefault="003B5845" w:rsidP="00617B3E">
            <w:pPr>
              <w:pStyle w:val="SmallStandard"/>
            </w:pPr>
            <w:r>
              <w:t>referencedCavity</w:t>
            </w:r>
          </w:p>
        </w:tc>
        <w:tc>
          <w:tcPr>
            <w:tcW w:w="708" w:type="dxa"/>
            <w:shd w:val="clear" w:color="auto" w:fill="auto"/>
          </w:tcPr>
          <w:p w14:paraId="6866A161" w14:textId="77777777" w:rsidR="003B5845" w:rsidRPr="00D331EF" w:rsidRDefault="003B5845" w:rsidP="00617B3E">
            <w:pPr>
              <w:pStyle w:val="SmallStandard"/>
            </w:pPr>
            <w:r w:rsidRPr="00D01517">
              <w:t>0..1</w:t>
            </w:r>
          </w:p>
        </w:tc>
        <w:tc>
          <w:tcPr>
            <w:tcW w:w="567" w:type="dxa"/>
            <w:shd w:val="clear" w:color="auto" w:fill="auto"/>
          </w:tcPr>
          <w:p w14:paraId="4449F92E" w14:textId="77777777" w:rsidR="003B5845" w:rsidRPr="00D331EF" w:rsidRDefault="003B5845" w:rsidP="00617B3E">
            <w:pPr>
              <w:pStyle w:val="SmallStandard"/>
            </w:pPr>
            <w:r>
              <w:t>N</w:t>
            </w:r>
          </w:p>
        </w:tc>
        <w:tc>
          <w:tcPr>
            <w:tcW w:w="3969" w:type="dxa"/>
            <w:shd w:val="clear" w:color="auto" w:fill="auto"/>
          </w:tcPr>
          <w:p w14:paraId="64E9259D"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5F54D1F3" w14:textId="77777777" w:rsidR="003B5845" w:rsidRDefault="003B5845" w:rsidP="00617B3E">
            <w:pPr>
              <w:pStyle w:val="SmallStandard"/>
            </w:pPr>
            <w:r w:rsidRPr="00491287">
              <w:t>(see KBLFRM-300)</w:t>
            </w:r>
          </w:p>
        </w:tc>
      </w:tr>
      <w:tr w:rsidR="003B5845" w:rsidRPr="004A00BD" w14:paraId="22B4A819" w14:textId="77777777" w:rsidTr="00617B3E">
        <w:tc>
          <w:tcPr>
            <w:tcW w:w="1588" w:type="dxa"/>
            <w:shd w:val="clear" w:color="auto" w:fill="auto"/>
          </w:tcPr>
          <w:p w14:paraId="32C61FA4" w14:textId="77777777" w:rsidR="003B5845" w:rsidRPr="00634625" w:rsidRDefault="003B5845" w:rsidP="00617B3E">
            <w:pPr>
              <w:pStyle w:val="SmallStandard"/>
            </w:pPr>
            <w:r>
              <w:t>Slot</w:t>
            </w:r>
          </w:p>
        </w:tc>
        <w:tc>
          <w:tcPr>
            <w:tcW w:w="708" w:type="dxa"/>
            <w:shd w:val="clear" w:color="auto" w:fill="auto"/>
          </w:tcPr>
          <w:p w14:paraId="75B8A52D" w14:textId="77777777" w:rsidR="003B5845" w:rsidRPr="00D331EF" w:rsidRDefault="003B5845" w:rsidP="00617B3E">
            <w:pPr>
              <w:pStyle w:val="SmallStandard"/>
            </w:pPr>
            <w:r w:rsidRPr="00D01517">
              <w:t>1</w:t>
            </w:r>
          </w:p>
        </w:tc>
        <w:tc>
          <w:tcPr>
            <w:tcW w:w="1560" w:type="dxa"/>
            <w:shd w:val="clear" w:color="auto" w:fill="auto"/>
          </w:tcPr>
          <w:p w14:paraId="47A59DF1" w14:textId="77777777" w:rsidR="003B5845" w:rsidRPr="00132C43" w:rsidRDefault="003B5845" w:rsidP="00617B3E">
            <w:pPr>
              <w:pStyle w:val="SmallStandard"/>
            </w:pPr>
            <w:r>
              <w:t>cavity</w:t>
            </w:r>
          </w:p>
        </w:tc>
        <w:tc>
          <w:tcPr>
            <w:tcW w:w="708" w:type="dxa"/>
            <w:shd w:val="clear" w:color="auto" w:fill="auto"/>
          </w:tcPr>
          <w:p w14:paraId="37A90449" w14:textId="77777777" w:rsidR="003B5845" w:rsidRPr="00D331EF" w:rsidRDefault="003B5845" w:rsidP="00617B3E">
            <w:pPr>
              <w:pStyle w:val="SmallStandard"/>
            </w:pPr>
            <w:r w:rsidRPr="00D01517">
              <w:t>1..*</w:t>
            </w:r>
          </w:p>
        </w:tc>
        <w:tc>
          <w:tcPr>
            <w:tcW w:w="567" w:type="dxa"/>
            <w:shd w:val="clear" w:color="auto" w:fill="auto"/>
          </w:tcPr>
          <w:p w14:paraId="6A164746" w14:textId="77777777" w:rsidR="003B5845" w:rsidRDefault="003B5845" w:rsidP="00617B3E">
            <w:pPr>
              <w:pStyle w:val="SmallStandard"/>
            </w:pPr>
            <w:r>
              <w:t>Y</w:t>
            </w:r>
          </w:p>
        </w:tc>
        <w:tc>
          <w:tcPr>
            <w:tcW w:w="3969" w:type="dxa"/>
            <w:shd w:val="clear" w:color="auto" w:fill="auto"/>
          </w:tcPr>
          <w:p w14:paraId="73B931B3" w14:textId="77777777" w:rsidR="003B5845" w:rsidRPr="004A00BD" w:rsidRDefault="003B5845" w:rsidP="00617B3E">
            <w:pPr>
              <w:jc w:val="left"/>
              <w:rPr>
                <w:sz w:val="22"/>
                <w:lang w:val="en-GB"/>
              </w:rPr>
            </w:pPr>
            <w:r w:rsidRPr="004A00BD">
              <w:rPr>
                <w:sz w:val="16"/>
                <w:szCs w:val="16"/>
                <w:lang w:val="en-GB"/>
              </w:rPr>
              <w:t>Specifies the Cavities forming the Slot.</w:t>
            </w:r>
          </w:p>
        </w:tc>
      </w:tr>
      <w:tr w:rsidR="003B5845" w:rsidRPr="004A00BD" w14:paraId="4A21742C" w14:textId="77777777" w:rsidTr="00617B3E">
        <w:tc>
          <w:tcPr>
            <w:tcW w:w="1588" w:type="dxa"/>
            <w:shd w:val="clear" w:color="auto" w:fill="auto"/>
          </w:tcPr>
          <w:p w14:paraId="07A19B88" w14:textId="77777777" w:rsidR="003B5845" w:rsidRPr="00634625" w:rsidRDefault="003B5845" w:rsidP="00617B3E">
            <w:pPr>
              <w:pStyle w:val="SmallStandard"/>
            </w:pPr>
            <w:r>
              <w:t>OpenCavitiesAssignment</w:t>
            </w:r>
          </w:p>
        </w:tc>
        <w:tc>
          <w:tcPr>
            <w:tcW w:w="708" w:type="dxa"/>
            <w:shd w:val="clear" w:color="auto" w:fill="auto"/>
          </w:tcPr>
          <w:p w14:paraId="5DD858B7" w14:textId="77777777" w:rsidR="003B5845" w:rsidRPr="00D331EF" w:rsidRDefault="003B5845" w:rsidP="00617B3E">
            <w:pPr>
              <w:pStyle w:val="SmallStandard"/>
            </w:pPr>
            <w:r w:rsidRPr="00D01517">
              <w:t>0..*</w:t>
            </w:r>
          </w:p>
        </w:tc>
        <w:tc>
          <w:tcPr>
            <w:tcW w:w="1560" w:type="dxa"/>
            <w:shd w:val="clear" w:color="auto" w:fill="auto"/>
          </w:tcPr>
          <w:p w14:paraId="4FD05A0B" w14:textId="77777777" w:rsidR="003B5845" w:rsidRPr="00132C43" w:rsidRDefault="003B5845" w:rsidP="00617B3E">
            <w:pPr>
              <w:pStyle w:val="SmallStandard"/>
            </w:pPr>
            <w:r>
              <w:t>openCavities</w:t>
            </w:r>
          </w:p>
        </w:tc>
        <w:tc>
          <w:tcPr>
            <w:tcW w:w="708" w:type="dxa"/>
            <w:shd w:val="clear" w:color="auto" w:fill="auto"/>
          </w:tcPr>
          <w:p w14:paraId="071B319D" w14:textId="77777777" w:rsidR="003B5845" w:rsidRPr="00D331EF" w:rsidRDefault="003B5845" w:rsidP="00617B3E">
            <w:pPr>
              <w:pStyle w:val="SmallStandard"/>
            </w:pPr>
            <w:r w:rsidRPr="00D01517">
              <w:t>1..*</w:t>
            </w:r>
          </w:p>
        </w:tc>
        <w:tc>
          <w:tcPr>
            <w:tcW w:w="567" w:type="dxa"/>
            <w:shd w:val="clear" w:color="auto" w:fill="auto"/>
          </w:tcPr>
          <w:p w14:paraId="394B10CE" w14:textId="77777777" w:rsidR="003B5845" w:rsidRPr="00D331EF" w:rsidRDefault="003B5845" w:rsidP="00617B3E">
            <w:pPr>
              <w:pStyle w:val="SmallStandard"/>
            </w:pPr>
            <w:r>
              <w:t>N</w:t>
            </w:r>
          </w:p>
        </w:tc>
        <w:tc>
          <w:tcPr>
            <w:tcW w:w="3969" w:type="dxa"/>
            <w:shd w:val="clear" w:color="auto" w:fill="auto"/>
          </w:tcPr>
          <w:p w14:paraId="0FD06E3B" w14:textId="77777777" w:rsidR="003B5845" w:rsidRPr="004A00BD" w:rsidRDefault="003B5845" w:rsidP="00617B3E">
            <w:pPr>
              <w:jc w:val="left"/>
              <w:rPr>
                <w:sz w:val="22"/>
                <w:lang w:val="en-GB"/>
              </w:rPr>
            </w:pPr>
            <w:r w:rsidRPr="004A00BD">
              <w:rPr>
                <w:sz w:val="16"/>
                <w:szCs w:val="16"/>
                <w:lang w:val="en-GB"/>
              </w:rPr>
              <w:t>Specifies the cavities that are open.</w:t>
            </w:r>
          </w:p>
        </w:tc>
      </w:tr>
      <w:tr w:rsidR="003B5845" w:rsidRPr="004A00BD" w14:paraId="07B79566" w14:textId="77777777" w:rsidTr="00617B3E">
        <w:tc>
          <w:tcPr>
            <w:tcW w:w="1588" w:type="dxa"/>
            <w:shd w:val="clear" w:color="auto" w:fill="auto"/>
          </w:tcPr>
          <w:p w14:paraId="0072924E" w14:textId="77777777" w:rsidR="003B5845" w:rsidRPr="00634625" w:rsidRDefault="003B5845" w:rsidP="00617B3E">
            <w:pPr>
              <w:pStyle w:val="SmallStandard"/>
            </w:pPr>
            <w:r>
              <w:lastRenderedPageBreak/>
              <w:t>SegmentConnectionPoint</w:t>
            </w:r>
          </w:p>
        </w:tc>
        <w:tc>
          <w:tcPr>
            <w:tcW w:w="708" w:type="dxa"/>
            <w:shd w:val="clear" w:color="auto" w:fill="auto"/>
          </w:tcPr>
          <w:p w14:paraId="46637767" w14:textId="77777777" w:rsidR="003B5845" w:rsidRPr="00D331EF" w:rsidRDefault="003B5845" w:rsidP="00617B3E">
            <w:pPr>
              <w:pStyle w:val="SmallStandard"/>
            </w:pPr>
            <w:r w:rsidRPr="00D01517">
              <w:t>0..*</w:t>
            </w:r>
          </w:p>
        </w:tc>
        <w:tc>
          <w:tcPr>
            <w:tcW w:w="1560" w:type="dxa"/>
            <w:shd w:val="clear" w:color="auto" w:fill="auto"/>
          </w:tcPr>
          <w:p w14:paraId="70E885AE" w14:textId="77777777" w:rsidR="003B5845" w:rsidRPr="00132C43" w:rsidRDefault="003B5845" w:rsidP="00617B3E">
            <w:pPr>
              <w:pStyle w:val="SmallStandard"/>
            </w:pPr>
            <w:r>
              <w:t>reachableCavities</w:t>
            </w:r>
          </w:p>
        </w:tc>
        <w:tc>
          <w:tcPr>
            <w:tcW w:w="708" w:type="dxa"/>
            <w:shd w:val="clear" w:color="auto" w:fill="auto"/>
          </w:tcPr>
          <w:p w14:paraId="235D52A8" w14:textId="77777777" w:rsidR="003B5845" w:rsidRPr="00D331EF" w:rsidRDefault="003B5845" w:rsidP="00617B3E">
            <w:pPr>
              <w:pStyle w:val="SmallStandard"/>
            </w:pPr>
            <w:r w:rsidRPr="00D01517">
              <w:t>0..*</w:t>
            </w:r>
          </w:p>
        </w:tc>
        <w:tc>
          <w:tcPr>
            <w:tcW w:w="567" w:type="dxa"/>
            <w:shd w:val="clear" w:color="auto" w:fill="auto"/>
          </w:tcPr>
          <w:p w14:paraId="4E38C6FB" w14:textId="77777777" w:rsidR="003B5845" w:rsidRPr="00D331EF" w:rsidRDefault="003B5845" w:rsidP="00617B3E">
            <w:pPr>
              <w:pStyle w:val="SmallStandard"/>
            </w:pPr>
            <w:r>
              <w:t>N</w:t>
            </w:r>
          </w:p>
        </w:tc>
        <w:tc>
          <w:tcPr>
            <w:tcW w:w="3969" w:type="dxa"/>
            <w:shd w:val="clear" w:color="auto" w:fill="auto"/>
          </w:tcPr>
          <w:p w14:paraId="73365DC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61750AF6" w14:textId="77777777" w:rsidTr="00617B3E">
        <w:tc>
          <w:tcPr>
            <w:tcW w:w="1588" w:type="dxa"/>
            <w:shd w:val="clear" w:color="auto" w:fill="auto"/>
          </w:tcPr>
          <w:p w14:paraId="28EB2D44" w14:textId="77777777" w:rsidR="003B5845" w:rsidRPr="00634625" w:rsidRDefault="003B5845" w:rsidP="00617B3E">
            <w:pPr>
              <w:pStyle w:val="SmallStandard"/>
            </w:pPr>
            <w:r>
              <w:t>CavityAddOn</w:t>
            </w:r>
          </w:p>
        </w:tc>
        <w:tc>
          <w:tcPr>
            <w:tcW w:w="708" w:type="dxa"/>
            <w:shd w:val="clear" w:color="auto" w:fill="auto"/>
          </w:tcPr>
          <w:p w14:paraId="613460EB" w14:textId="77777777" w:rsidR="003B5845" w:rsidRPr="00D331EF" w:rsidRDefault="003B5845" w:rsidP="00617B3E">
            <w:pPr>
              <w:pStyle w:val="SmallStandard"/>
            </w:pPr>
            <w:r w:rsidRPr="00D01517">
              <w:t>0..*</w:t>
            </w:r>
          </w:p>
        </w:tc>
        <w:tc>
          <w:tcPr>
            <w:tcW w:w="1560" w:type="dxa"/>
            <w:shd w:val="clear" w:color="auto" w:fill="auto"/>
          </w:tcPr>
          <w:p w14:paraId="317701B2" w14:textId="77777777" w:rsidR="003B5845" w:rsidRPr="00132C43" w:rsidRDefault="003B5845" w:rsidP="00617B3E">
            <w:pPr>
              <w:pStyle w:val="SmallStandard"/>
            </w:pPr>
            <w:r>
              <w:t>cavity</w:t>
            </w:r>
          </w:p>
        </w:tc>
        <w:tc>
          <w:tcPr>
            <w:tcW w:w="708" w:type="dxa"/>
            <w:shd w:val="clear" w:color="auto" w:fill="auto"/>
          </w:tcPr>
          <w:p w14:paraId="3D88D9D6" w14:textId="77777777" w:rsidR="003B5845" w:rsidRPr="00D331EF" w:rsidRDefault="003B5845" w:rsidP="00617B3E">
            <w:pPr>
              <w:pStyle w:val="SmallStandard"/>
            </w:pPr>
            <w:r w:rsidRPr="00D01517">
              <w:t>1</w:t>
            </w:r>
          </w:p>
        </w:tc>
        <w:tc>
          <w:tcPr>
            <w:tcW w:w="567" w:type="dxa"/>
            <w:shd w:val="clear" w:color="auto" w:fill="auto"/>
          </w:tcPr>
          <w:p w14:paraId="4619CE38" w14:textId="77777777" w:rsidR="003B5845" w:rsidRPr="00D331EF" w:rsidRDefault="003B5845" w:rsidP="00617B3E">
            <w:pPr>
              <w:pStyle w:val="SmallStandard"/>
            </w:pPr>
            <w:r>
              <w:t>N</w:t>
            </w:r>
          </w:p>
        </w:tc>
        <w:tc>
          <w:tcPr>
            <w:tcW w:w="3969" w:type="dxa"/>
            <w:shd w:val="clear" w:color="auto" w:fill="auto"/>
          </w:tcPr>
          <w:p w14:paraId="67090E43" w14:textId="77777777" w:rsidR="003B5845" w:rsidRPr="004A00BD" w:rsidRDefault="003B5845" w:rsidP="00617B3E">
            <w:pPr>
              <w:rPr>
                <w:sz w:val="22"/>
              </w:rPr>
            </w:pPr>
          </w:p>
        </w:tc>
      </w:tr>
    </w:tbl>
    <w:p w14:paraId="62326B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4" w:name="_fb0689bcf9f2562613646ff9624d1842"/>
      <w:r>
        <w:rPr>
          <w:lang w:val="en-GB"/>
        </w:rPr>
        <w:t>CavityAccessorySpecification</w:t>
      </w:r>
      <w:bookmarkEnd w:id="1074"/>
    </w:p>
    <w:p w14:paraId="434F988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w:t>
      </w:r>
      <w:r w:rsidRPr="00A518C2">
        <w:rPr>
          <w:sz w:val="18"/>
          <w:szCs w:val="18"/>
          <w:lang w:val="en-GB"/>
        </w:rPr>
        <w:t xml:space="preserve"> is a non-electrical part used in a cavity with no sealing properties (e.g. a wire fixation).</w:t>
      </w:r>
    </w:p>
    <w:p w14:paraId="5F9A3B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92F957" w14:textId="77777777" w:rsidTr="00617B3E">
        <w:tc>
          <w:tcPr>
            <w:tcW w:w="2013" w:type="dxa"/>
            <w:shd w:val="clear" w:color="auto" w:fill="auto"/>
            <w:tcMar>
              <w:top w:w="28" w:type="dxa"/>
              <w:left w:w="28" w:type="dxa"/>
              <w:bottom w:w="28" w:type="dxa"/>
              <w:right w:w="28" w:type="dxa"/>
            </w:tcMar>
          </w:tcPr>
          <w:p w14:paraId="3AF982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1FE4A3"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994B7A1" w14:textId="77777777" w:rsidTr="00617B3E">
        <w:tc>
          <w:tcPr>
            <w:tcW w:w="2013" w:type="dxa"/>
            <w:shd w:val="clear" w:color="auto" w:fill="auto"/>
            <w:tcMar>
              <w:top w:w="28" w:type="dxa"/>
              <w:left w:w="28" w:type="dxa"/>
              <w:bottom w:w="28" w:type="dxa"/>
              <w:right w:w="28" w:type="dxa"/>
            </w:tcMar>
          </w:tcPr>
          <w:p w14:paraId="147433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8F9FE11" w14:textId="77777777" w:rsidR="003B5845" w:rsidRPr="004A00BD" w:rsidRDefault="003B5845" w:rsidP="00617B3E">
            <w:pPr>
              <w:rPr>
                <w:sz w:val="22"/>
              </w:rPr>
            </w:pPr>
          </w:p>
        </w:tc>
      </w:tr>
      <w:tr w:rsidR="003B5845" w:rsidRPr="008359F5" w14:paraId="12F8471C" w14:textId="77777777" w:rsidTr="00617B3E">
        <w:tc>
          <w:tcPr>
            <w:tcW w:w="2013" w:type="dxa"/>
            <w:shd w:val="clear" w:color="auto" w:fill="auto"/>
            <w:tcMar>
              <w:top w:w="28" w:type="dxa"/>
              <w:left w:w="28" w:type="dxa"/>
              <w:bottom w:w="28" w:type="dxa"/>
              <w:right w:w="28" w:type="dxa"/>
            </w:tcMar>
          </w:tcPr>
          <w:p w14:paraId="195573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2CAD10" w14:textId="77777777" w:rsidR="003B5845" w:rsidRPr="000437C1" w:rsidRDefault="003B5845" w:rsidP="00617B3E">
            <w:pPr>
              <w:pStyle w:val="SmallStandard"/>
            </w:pPr>
            <w:r>
              <w:t>false</w:t>
            </w:r>
          </w:p>
        </w:tc>
      </w:tr>
    </w:tbl>
    <w:p w14:paraId="59CCC0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7FC339" w14:textId="77777777" w:rsidTr="00617B3E">
        <w:tc>
          <w:tcPr>
            <w:tcW w:w="2013" w:type="dxa"/>
            <w:shd w:val="clear" w:color="auto" w:fill="auto"/>
            <w:tcMar>
              <w:top w:w="28" w:type="dxa"/>
              <w:left w:w="28" w:type="dxa"/>
              <w:bottom w:w="28" w:type="dxa"/>
              <w:right w:w="28" w:type="dxa"/>
            </w:tcMar>
          </w:tcPr>
          <w:p w14:paraId="1EF787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05D67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0189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F2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8DA259" w14:textId="77777777" w:rsidTr="00617B3E">
        <w:tc>
          <w:tcPr>
            <w:tcW w:w="2013" w:type="dxa"/>
            <w:shd w:val="clear" w:color="auto" w:fill="auto"/>
            <w:tcMar>
              <w:top w:w="28" w:type="dxa"/>
              <w:left w:w="28" w:type="dxa"/>
              <w:bottom w:w="28" w:type="dxa"/>
              <w:right w:w="28" w:type="dxa"/>
            </w:tcMar>
          </w:tcPr>
          <w:p w14:paraId="4F714895"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47FA6507"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C02A2C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C2B489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accessory fits.</w:t>
            </w:r>
          </w:p>
        </w:tc>
      </w:tr>
      <w:tr w:rsidR="003B5845" w:rsidRPr="004A00BD" w14:paraId="07F90893" w14:textId="77777777" w:rsidTr="00617B3E">
        <w:tc>
          <w:tcPr>
            <w:tcW w:w="2013" w:type="dxa"/>
            <w:shd w:val="clear" w:color="auto" w:fill="auto"/>
            <w:tcMar>
              <w:top w:w="28" w:type="dxa"/>
              <w:left w:w="28" w:type="dxa"/>
              <w:bottom w:w="28" w:type="dxa"/>
              <w:right w:w="28" w:type="dxa"/>
            </w:tcMar>
          </w:tcPr>
          <w:p w14:paraId="4B9A1F13"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72A70792"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0CDA6C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913708" w14:textId="77777777" w:rsidR="003B5845" w:rsidRPr="004A00BD" w:rsidRDefault="003B5845" w:rsidP="00617B3E">
            <w:pPr>
              <w:jc w:val="left"/>
              <w:rPr>
                <w:sz w:val="22"/>
                <w:lang w:val="en-GB"/>
              </w:rPr>
            </w:pPr>
            <w:r w:rsidRPr="004A00BD">
              <w:rPr>
                <w:sz w:val="16"/>
                <w:szCs w:val="16"/>
                <w:lang w:val="en-GB"/>
              </w:rPr>
              <w:t>Specifies the wireReceptionType to which the cavity accessory fits.</w:t>
            </w:r>
          </w:p>
        </w:tc>
      </w:tr>
    </w:tbl>
    <w:p w14:paraId="77CA9A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CF44CC" w14:textId="77777777" w:rsidTr="00617B3E">
        <w:tc>
          <w:tcPr>
            <w:tcW w:w="2296" w:type="dxa"/>
            <w:gridSpan w:val="2"/>
            <w:shd w:val="clear" w:color="auto" w:fill="auto"/>
          </w:tcPr>
          <w:p w14:paraId="329B31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CC0C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0ABB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30F9DD" w14:textId="77777777" w:rsidTr="00617B3E">
        <w:tc>
          <w:tcPr>
            <w:tcW w:w="1588" w:type="dxa"/>
            <w:shd w:val="clear" w:color="auto" w:fill="auto"/>
          </w:tcPr>
          <w:p w14:paraId="4D8F3B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E2F3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96AB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374E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BE985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E64D5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A84A0A9" w14:textId="77777777" w:rsidTr="00617B3E">
        <w:tc>
          <w:tcPr>
            <w:tcW w:w="1588" w:type="dxa"/>
            <w:shd w:val="clear" w:color="auto" w:fill="auto"/>
          </w:tcPr>
          <w:p w14:paraId="7AEE5A2A" w14:textId="77777777" w:rsidR="003B5845" w:rsidRPr="00634625" w:rsidRDefault="003B5845" w:rsidP="00617B3E">
            <w:pPr>
              <w:pStyle w:val="SmallStandard"/>
            </w:pPr>
            <w:r>
              <w:t>CavityAccessoryRole</w:t>
            </w:r>
          </w:p>
        </w:tc>
        <w:tc>
          <w:tcPr>
            <w:tcW w:w="708" w:type="dxa"/>
            <w:shd w:val="clear" w:color="auto" w:fill="auto"/>
          </w:tcPr>
          <w:p w14:paraId="2505F705" w14:textId="77777777" w:rsidR="003B5845" w:rsidRPr="00D331EF" w:rsidRDefault="003B5845" w:rsidP="00617B3E">
            <w:pPr>
              <w:pStyle w:val="SmallStandard"/>
            </w:pPr>
            <w:r w:rsidRPr="00D01517">
              <w:t>0..*</w:t>
            </w:r>
          </w:p>
        </w:tc>
        <w:tc>
          <w:tcPr>
            <w:tcW w:w="1560" w:type="dxa"/>
            <w:shd w:val="clear" w:color="auto" w:fill="auto"/>
          </w:tcPr>
          <w:p w14:paraId="70E234BC" w14:textId="77777777" w:rsidR="003B5845" w:rsidRPr="00132C43" w:rsidRDefault="003B5845" w:rsidP="00617B3E">
            <w:pPr>
              <w:pStyle w:val="SmallStandard"/>
            </w:pPr>
            <w:r>
              <w:t>cavityAccessorySpecification</w:t>
            </w:r>
          </w:p>
        </w:tc>
        <w:tc>
          <w:tcPr>
            <w:tcW w:w="708" w:type="dxa"/>
            <w:shd w:val="clear" w:color="auto" w:fill="auto"/>
          </w:tcPr>
          <w:p w14:paraId="310DF9CC" w14:textId="77777777" w:rsidR="003B5845" w:rsidRPr="00D331EF" w:rsidRDefault="003B5845" w:rsidP="00617B3E">
            <w:pPr>
              <w:pStyle w:val="SmallStandard"/>
            </w:pPr>
            <w:r w:rsidRPr="00D01517">
              <w:t>1</w:t>
            </w:r>
          </w:p>
        </w:tc>
        <w:tc>
          <w:tcPr>
            <w:tcW w:w="567" w:type="dxa"/>
            <w:shd w:val="clear" w:color="auto" w:fill="auto"/>
          </w:tcPr>
          <w:p w14:paraId="0034D75D" w14:textId="77777777" w:rsidR="003B5845" w:rsidRPr="00D331EF" w:rsidRDefault="003B5845" w:rsidP="00617B3E">
            <w:pPr>
              <w:pStyle w:val="SmallStandard"/>
            </w:pPr>
            <w:r>
              <w:t>N</w:t>
            </w:r>
          </w:p>
        </w:tc>
        <w:tc>
          <w:tcPr>
            <w:tcW w:w="3969" w:type="dxa"/>
            <w:shd w:val="clear" w:color="auto" w:fill="auto"/>
          </w:tcPr>
          <w:p w14:paraId="0636AC82" w14:textId="77777777" w:rsidR="003B5845" w:rsidRPr="004A00BD" w:rsidRDefault="003B5845" w:rsidP="00617B3E">
            <w:pPr>
              <w:rPr>
                <w:sz w:val="22"/>
              </w:rPr>
            </w:pPr>
          </w:p>
        </w:tc>
      </w:tr>
    </w:tbl>
    <w:p w14:paraId="4D146C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5" w:name="_f0eb5d74beefe941490da40a5aae2fac"/>
      <w:r>
        <w:rPr>
          <w:lang w:val="en-GB"/>
        </w:rPr>
        <w:t>CavityAddOn</w:t>
      </w:r>
      <w:bookmarkEnd w:id="1075"/>
    </w:p>
    <w:p w14:paraId="239D682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Cavity</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For each </w:t>
      </w:r>
      <w:r w:rsidRPr="00A518C2">
        <w:rPr>
          <w:i/>
          <w:iCs/>
          <w:sz w:val="18"/>
          <w:szCs w:val="18"/>
          <w:lang w:val="en-GB"/>
        </w:rPr>
        <w:t>SegmentConnectionPoint</w:t>
      </w:r>
      <w:r w:rsidRPr="00A518C2">
        <w:rPr>
          <w:sz w:val="18"/>
          <w:szCs w:val="18"/>
          <w:lang w:val="en-GB"/>
        </w:rPr>
        <w:t xml:space="preserve"> there shall be no more than one add-on value per cavity and type.</w:t>
      </w:r>
    </w:p>
    <w:p w14:paraId="68B18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C79636" w14:textId="77777777" w:rsidTr="00617B3E">
        <w:tc>
          <w:tcPr>
            <w:tcW w:w="2013" w:type="dxa"/>
            <w:shd w:val="clear" w:color="auto" w:fill="auto"/>
            <w:tcMar>
              <w:top w:w="28" w:type="dxa"/>
              <w:left w:w="28" w:type="dxa"/>
              <w:bottom w:w="28" w:type="dxa"/>
              <w:right w:w="28" w:type="dxa"/>
            </w:tcMar>
          </w:tcPr>
          <w:p w14:paraId="7EC46C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7C39F0" w14:textId="77777777" w:rsidR="003B5845" w:rsidRPr="004A00BD" w:rsidRDefault="003B5845" w:rsidP="00617B3E">
            <w:pPr>
              <w:rPr>
                <w:sz w:val="22"/>
              </w:rPr>
            </w:pPr>
          </w:p>
        </w:tc>
      </w:tr>
      <w:tr w:rsidR="003B5845" w:rsidRPr="008359F5" w14:paraId="36F0FD89" w14:textId="77777777" w:rsidTr="00617B3E">
        <w:tc>
          <w:tcPr>
            <w:tcW w:w="2013" w:type="dxa"/>
            <w:shd w:val="clear" w:color="auto" w:fill="auto"/>
            <w:tcMar>
              <w:top w:w="28" w:type="dxa"/>
              <w:left w:w="28" w:type="dxa"/>
              <w:bottom w:w="28" w:type="dxa"/>
              <w:right w:w="28" w:type="dxa"/>
            </w:tcMar>
          </w:tcPr>
          <w:p w14:paraId="2BDA704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124BC0" w14:textId="77777777" w:rsidR="003B5845" w:rsidRPr="004A00BD" w:rsidRDefault="003B5845" w:rsidP="00617B3E">
            <w:pPr>
              <w:rPr>
                <w:sz w:val="22"/>
              </w:rPr>
            </w:pPr>
          </w:p>
        </w:tc>
      </w:tr>
      <w:tr w:rsidR="003B5845" w:rsidRPr="008359F5" w14:paraId="7359F04A" w14:textId="77777777" w:rsidTr="00617B3E">
        <w:tc>
          <w:tcPr>
            <w:tcW w:w="2013" w:type="dxa"/>
            <w:shd w:val="clear" w:color="auto" w:fill="auto"/>
            <w:tcMar>
              <w:top w:w="28" w:type="dxa"/>
              <w:left w:w="28" w:type="dxa"/>
              <w:bottom w:w="28" w:type="dxa"/>
              <w:right w:w="28" w:type="dxa"/>
            </w:tcMar>
          </w:tcPr>
          <w:p w14:paraId="563B43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8AA147" w14:textId="77777777" w:rsidR="003B5845" w:rsidRPr="000437C1" w:rsidRDefault="003B5845" w:rsidP="00617B3E">
            <w:pPr>
              <w:pStyle w:val="SmallStandard"/>
            </w:pPr>
            <w:r>
              <w:t>false</w:t>
            </w:r>
          </w:p>
        </w:tc>
      </w:tr>
    </w:tbl>
    <w:p w14:paraId="5C643C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3A8CC1" w14:textId="77777777" w:rsidTr="00617B3E">
        <w:tc>
          <w:tcPr>
            <w:tcW w:w="2013" w:type="dxa"/>
            <w:shd w:val="clear" w:color="auto" w:fill="auto"/>
            <w:tcMar>
              <w:top w:w="28" w:type="dxa"/>
              <w:left w:w="28" w:type="dxa"/>
              <w:bottom w:w="28" w:type="dxa"/>
              <w:right w:w="28" w:type="dxa"/>
            </w:tcMar>
          </w:tcPr>
          <w:p w14:paraId="0C6CDB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2074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32D02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0B3E3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6F07FE" w14:textId="77777777" w:rsidTr="00617B3E">
        <w:tc>
          <w:tcPr>
            <w:tcW w:w="2013" w:type="dxa"/>
            <w:shd w:val="clear" w:color="auto" w:fill="auto"/>
            <w:tcMar>
              <w:top w:w="28" w:type="dxa"/>
              <w:left w:w="28" w:type="dxa"/>
              <w:bottom w:w="28" w:type="dxa"/>
              <w:right w:w="28" w:type="dxa"/>
            </w:tcMar>
          </w:tcPr>
          <w:p w14:paraId="6136834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0358343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9D7BA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1CC99B" w14:textId="77777777" w:rsidR="003B5845" w:rsidRPr="004A00BD" w:rsidRDefault="003B5845" w:rsidP="00617B3E">
            <w:pPr>
              <w:jc w:val="left"/>
              <w:rPr>
                <w:sz w:val="22"/>
                <w:lang w:val="en-GB"/>
              </w:rPr>
            </w:pPr>
            <w:r w:rsidRPr="004A00BD">
              <w:rPr>
                <w:sz w:val="16"/>
                <w:szCs w:val="16"/>
                <w:lang w:val="en-GB"/>
              </w:rPr>
              <w:t>Specifies the wire length add on needed for the cavity.</w:t>
            </w:r>
          </w:p>
        </w:tc>
      </w:tr>
      <w:tr w:rsidR="003B5845" w:rsidRPr="004A00BD" w14:paraId="580B2B7B" w14:textId="77777777" w:rsidTr="00617B3E">
        <w:tc>
          <w:tcPr>
            <w:tcW w:w="2013" w:type="dxa"/>
            <w:shd w:val="clear" w:color="auto" w:fill="auto"/>
            <w:tcMar>
              <w:top w:w="28" w:type="dxa"/>
              <w:left w:w="28" w:type="dxa"/>
              <w:bottom w:w="28" w:type="dxa"/>
              <w:right w:w="28" w:type="dxa"/>
            </w:tcMar>
          </w:tcPr>
          <w:p w14:paraId="5192561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5FDA0BF"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1E0CAA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05794B" w14:textId="77777777" w:rsidR="003B5845" w:rsidRPr="004A00BD" w:rsidRDefault="003B5845" w:rsidP="00617B3E">
            <w:pPr>
              <w:jc w:val="left"/>
              <w:rPr>
                <w:sz w:val="22"/>
                <w:lang w:val="en-GB"/>
              </w:rPr>
            </w:pPr>
            <w:r w:rsidRPr="004A00BD">
              <w:rPr>
                <w:sz w:val="16"/>
                <w:szCs w:val="16"/>
                <w:lang w:val="en-GB"/>
              </w:rPr>
              <w:t xml:space="preserve">Defines the type of the add-on (see </w:t>
            </w:r>
            <w:r w:rsidRPr="004A00BD">
              <w:rPr>
                <w:i/>
                <w:iCs/>
                <w:sz w:val="16"/>
                <w:szCs w:val="16"/>
                <w:lang w:val="en-GB"/>
              </w:rPr>
              <w:t>CavityAddOn</w:t>
            </w:r>
            <w:r w:rsidRPr="004A00BD">
              <w:rPr>
                <w:sz w:val="16"/>
                <w:szCs w:val="16"/>
                <w:lang w:val="en-GB"/>
              </w:rPr>
              <w:t>).</w:t>
            </w:r>
          </w:p>
        </w:tc>
      </w:tr>
    </w:tbl>
    <w:p w14:paraId="3F8FE3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C9CF2C" w14:textId="77777777" w:rsidTr="00617B3E">
        <w:tc>
          <w:tcPr>
            <w:tcW w:w="3856" w:type="dxa"/>
            <w:gridSpan w:val="3"/>
            <w:shd w:val="clear" w:color="auto" w:fill="auto"/>
          </w:tcPr>
          <w:p w14:paraId="0E1698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DEECF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A3686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9239C" w14:textId="77777777" w:rsidTr="00617B3E">
        <w:tc>
          <w:tcPr>
            <w:tcW w:w="1573" w:type="dxa"/>
            <w:shd w:val="clear" w:color="auto" w:fill="auto"/>
          </w:tcPr>
          <w:p w14:paraId="011D97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3AFB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E20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202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769BA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3DF5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B0AAC" w14:textId="77777777" w:rsidTr="00617B3E">
        <w:tc>
          <w:tcPr>
            <w:tcW w:w="1573" w:type="dxa"/>
            <w:shd w:val="clear" w:color="auto" w:fill="auto"/>
          </w:tcPr>
          <w:p w14:paraId="19A7EA52" w14:textId="77777777" w:rsidR="003B5845" w:rsidRPr="00634625" w:rsidRDefault="003B5845" w:rsidP="00617B3E">
            <w:pPr>
              <w:pStyle w:val="SmallStandard"/>
            </w:pPr>
            <w:r>
              <w:t>Cavity</w:t>
            </w:r>
          </w:p>
        </w:tc>
        <w:tc>
          <w:tcPr>
            <w:tcW w:w="1574" w:type="dxa"/>
            <w:shd w:val="clear" w:color="auto" w:fill="auto"/>
          </w:tcPr>
          <w:p w14:paraId="59D50CAD" w14:textId="77777777" w:rsidR="003B5845" w:rsidRPr="00132C43" w:rsidRDefault="003B5845" w:rsidP="00617B3E">
            <w:pPr>
              <w:pStyle w:val="SmallStandard"/>
            </w:pPr>
            <w:r>
              <w:t>cavity</w:t>
            </w:r>
          </w:p>
        </w:tc>
        <w:tc>
          <w:tcPr>
            <w:tcW w:w="708" w:type="dxa"/>
            <w:shd w:val="clear" w:color="auto" w:fill="auto"/>
          </w:tcPr>
          <w:p w14:paraId="5D542E39" w14:textId="77777777" w:rsidR="003B5845" w:rsidRPr="00D331EF" w:rsidRDefault="003B5845" w:rsidP="00617B3E">
            <w:pPr>
              <w:pStyle w:val="SmallStandard"/>
            </w:pPr>
            <w:r w:rsidRPr="00574783">
              <w:t>1</w:t>
            </w:r>
          </w:p>
        </w:tc>
        <w:tc>
          <w:tcPr>
            <w:tcW w:w="709" w:type="dxa"/>
            <w:shd w:val="clear" w:color="auto" w:fill="auto"/>
          </w:tcPr>
          <w:p w14:paraId="017E37B3" w14:textId="77777777" w:rsidR="003B5845" w:rsidRPr="00D331EF" w:rsidRDefault="003B5845" w:rsidP="00617B3E">
            <w:pPr>
              <w:pStyle w:val="SmallStandard"/>
            </w:pPr>
            <w:r w:rsidRPr="00207506">
              <w:t>0..*</w:t>
            </w:r>
          </w:p>
        </w:tc>
        <w:tc>
          <w:tcPr>
            <w:tcW w:w="567" w:type="dxa"/>
            <w:shd w:val="clear" w:color="auto" w:fill="auto"/>
          </w:tcPr>
          <w:p w14:paraId="622B6C39" w14:textId="77777777" w:rsidR="003B5845" w:rsidRPr="00D331EF" w:rsidRDefault="003B5845" w:rsidP="00617B3E">
            <w:pPr>
              <w:pStyle w:val="SmallStandard"/>
            </w:pPr>
            <w:r>
              <w:t>N</w:t>
            </w:r>
          </w:p>
        </w:tc>
        <w:tc>
          <w:tcPr>
            <w:tcW w:w="3969" w:type="dxa"/>
            <w:shd w:val="clear" w:color="auto" w:fill="auto"/>
          </w:tcPr>
          <w:p w14:paraId="36E3A844" w14:textId="77777777" w:rsidR="003B5845" w:rsidRPr="004A00BD" w:rsidRDefault="003B5845" w:rsidP="00617B3E">
            <w:pPr>
              <w:rPr>
                <w:sz w:val="22"/>
              </w:rPr>
            </w:pPr>
          </w:p>
        </w:tc>
      </w:tr>
    </w:tbl>
    <w:p w14:paraId="60955D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DB2C283" w14:textId="77777777" w:rsidTr="00617B3E">
        <w:tc>
          <w:tcPr>
            <w:tcW w:w="2296" w:type="dxa"/>
            <w:gridSpan w:val="2"/>
            <w:shd w:val="clear" w:color="auto" w:fill="auto"/>
          </w:tcPr>
          <w:p w14:paraId="5D3A4C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954B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6C09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E8C4E0" w14:textId="77777777" w:rsidTr="00617B3E">
        <w:tc>
          <w:tcPr>
            <w:tcW w:w="1588" w:type="dxa"/>
            <w:shd w:val="clear" w:color="auto" w:fill="auto"/>
          </w:tcPr>
          <w:p w14:paraId="0DDCF7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13AA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A8F751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8B0C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7614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0E5BE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E5C1293" w14:textId="77777777" w:rsidTr="00617B3E">
        <w:tc>
          <w:tcPr>
            <w:tcW w:w="1588" w:type="dxa"/>
            <w:shd w:val="clear" w:color="auto" w:fill="auto"/>
          </w:tcPr>
          <w:p w14:paraId="0FD586F1" w14:textId="77777777" w:rsidR="003B5845" w:rsidRPr="00634625" w:rsidRDefault="003B5845" w:rsidP="00617B3E">
            <w:pPr>
              <w:pStyle w:val="SmallStandard"/>
            </w:pPr>
            <w:r>
              <w:t>SegmentConnectionPoint</w:t>
            </w:r>
          </w:p>
        </w:tc>
        <w:tc>
          <w:tcPr>
            <w:tcW w:w="708" w:type="dxa"/>
            <w:shd w:val="clear" w:color="auto" w:fill="auto"/>
          </w:tcPr>
          <w:p w14:paraId="0DA67C8F" w14:textId="77777777" w:rsidR="003B5845" w:rsidRPr="00D331EF" w:rsidRDefault="003B5845" w:rsidP="00617B3E">
            <w:pPr>
              <w:pStyle w:val="SmallStandard"/>
            </w:pPr>
            <w:r w:rsidRPr="00D01517">
              <w:t>1</w:t>
            </w:r>
          </w:p>
        </w:tc>
        <w:tc>
          <w:tcPr>
            <w:tcW w:w="1560" w:type="dxa"/>
            <w:shd w:val="clear" w:color="auto" w:fill="auto"/>
          </w:tcPr>
          <w:p w14:paraId="4705257C" w14:textId="77777777" w:rsidR="003B5845" w:rsidRPr="00132C43" w:rsidRDefault="003B5845" w:rsidP="00617B3E">
            <w:pPr>
              <w:pStyle w:val="SmallStandard"/>
            </w:pPr>
            <w:r>
              <w:t>cavityAddOns</w:t>
            </w:r>
          </w:p>
        </w:tc>
        <w:tc>
          <w:tcPr>
            <w:tcW w:w="708" w:type="dxa"/>
            <w:shd w:val="clear" w:color="auto" w:fill="auto"/>
          </w:tcPr>
          <w:p w14:paraId="2B7BCDFB" w14:textId="77777777" w:rsidR="003B5845" w:rsidRPr="00D331EF" w:rsidRDefault="003B5845" w:rsidP="00617B3E">
            <w:pPr>
              <w:pStyle w:val="SmallStandard"/>
            </w:pPr>
            <w:r w:rsidRPr="00D01517">
              <w:t>0..*</w:t>
            </w:r>
          </w:p>
        </w:tc>
        <w:tc>
          <w:tcPr>
            <w:tcW w:w="567" w:type="dxa"/>
            <w:shd w:val="clear" w:color="auto" w:fill="auto"/>
          </w:tcPr>
          <w:p w14:paraId="4799D80C" w14:textId="77777777" w:rsidR="003B5845" w:rsidRDefault="003B5845" w:rsidP="00617B3E">
            <w:pPr>
              <w:pStyle w:val="SmallStandard"/>
            </w:pPr>
            <w:r>
              <w:t>Y</w:t>
            </w:r>
          </w:p>
        </w:tc>
        <w:tc>
          <w:tcPr>
            <w:tcW w:w="3969" w:type="dxa"/>
            <w:shd w:val="clear" w:color="auto" w:fill="auto"/>
          </w:tcPr>
          <w:p w14:paraId="7402113C" w14:textId="77777777" w:rsidR="003B5845" w:rsidRPr="004A00BD" w:rsidRDefault="003B5845" w:rsidP="00617B3E">
            <w:pPr>
              <w:rPr>
                <w:sz w:val="22"/>
              </w:rPr>
            </w:pPr>
          </w:p>
        </w:tc>
      </w:tr>
    </w:tbl>
    <w:p w14:paraId="7D415AE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6" w:name="_d9b46730fe3d9168e9bdca9900a19824"/>
      <w:r>
        <w:rPr>
          <w:lang w:val="en-GB"/>
        </w:rPr>
        <w:t>CavityPartSpecification</w:t>
      </w:r>
      <w:bookmarkEnd w:id="1076"/>
    </w:p>
    <w:p w14:paraId="4F495763"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CavityPartSpecification</w:t>
      </w:r>
      <w:r w:rsidRPr="00A518C2">
        <w:rPr>
          <w:sz w:val="18"/>
          <w:szCs w:val="18"/>
          <w:lang w:val="en-GB"/>
        </w:rPr>
        <w:t xml:space="preserve"> is an abstract class for common properties of non-electrical parts that are used in </w:t>
      </w:r>
      <w:r w:rsidRPr="00A518C2">
        <w:rPr>
          <w:i/>
          <w:iCs/>
          <w:sz w:val="18"/>
          <w:szCs w:val="18"/>
          <w:lang w:val="en-GB"/>
        </w:rPr>
        <w:t>Cavities</w:t>
      </w:r>
      <w:r w:rsidRPr="00A518C2">
        <w:rPr>
          <w:sz w:val="18"/>
          <w:szCs w:val="18"/>
          <w:lang w:val="en-GB"/>
        </w:rPr>
        <w:t>.</w:t>
      </w:r>
    </w:p>
    <w:p w14:paraId="4BAA5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CCBCC" w14:textId="77777777" w:rsidTr="00617B3E">
        <w:tc>
          <w:tcPr>
            <w:tcW w:w="2013" w:type="dxa"/>
            <w:shd w:val="clear" w:color="auto" w:fill="auto"/>
            <w:tcMar>
              <w:top w:w="28" w:type="dxa"/>
              <w:left w:w="28" w:type="dxa"/>
              <w:bottom w:w="28" w:type="dxa"/>
              <w:right w:w="28" w:type="dxa"/>
            </w:tcMar>
          </w:tcPr>
          <w:p w14:paraId="615A7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AB67D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21DD67D" w14:textId="77777777" w:rsidTr="00617B3E">
        <w:tc>
          <w:tcPr>
            <w:tcW w:w="2013" w:type="dxa"/>
            <w:shd w:val="clear" w:color="auto" w:fill="auto"/>
            <w:tcMar>
              <w:top w:w="28" w:type="dxa"/>
              <w:left w:w="28" w:type="dxa"/>
              <w:bottom w:w="28" w:type="dxa"/>
              <w:right w:w="28" w:type="dxa"/>
            </w:tcMar>
          </w:tcPr>
          <w:p w14:paraId="5DE33FA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0CDA41" w14:textId="77777777" w:rsidR="003B5845" w:rsidRPr="004A00BD" w:rsidRDefault="003B5845" w:rsidP="00617B3E">
            <w:pPr>
              <w:rPr>
                <w:sz w:val="22"/>
              </w:rPr>
            </w:pPr>
          </w:p>
        </w:tc>
      </w:tr>
      <w:tr w:rsidR="003B5845" w:rsidRPr="008359F5" w14:paraId="7CE897FB" w14:textId="77777777" w:rsidTr="00617B3E">
        <w:tc>
          <w:tcPr>
            <w:tcW w:w="2013" w:type="dxa"/>
            <w:shd w:val="clear" w:color="auto" w:fill="auto"/>
            <w:tcMar>
              <w:top w:w="28" w:type="dxa"/>
              <w:left w:w="28" w:type="dxa"/>
              <w:bottom w:w="28" w:type="dxa"/>
              <w:right w:w="28" w:type="dxa"/>
            </w:tcMar>
          </w:tcPr>
          <w:p w14:paraId="7DBA626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5D35DF" w14:textId="77777777" w:rsidR="003B5845" w:rsidRPr="000437C1" w:rsidRDefault="003B5845" w:rsidP="00617B3E">
            <w:pPr>
              <w:pStyle w:val="SmallStandard"/>
            </w:pPr>
            <w:r>
              <w:t>true</w:t>
            </w:r>
          </w:p>
        </w:tc>
      </w:tr>
    </w:tbl>
    <w:p w14:paraId="021B6EA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E760A9" w14:textId="77777777" w:rsidTr="00617B3E">
        <w:tc>
          <w:tcPr>
            <w:tcW w:w="2013" w:type="dxa"/>
            <w:shd w:val="clear" w:color="auto" w:fill="auto"/>
            <w:tcMar>
              <w:top w:w="28" w:type="dxa"/>
              <w:left w:w="28" w:type="dxa"/>
              <w:bottom w:w="28" w:type="dxa"/>
              <w:right w:w="28" w:type="dxa"/>
            </w:tcMar>
          </w:tcPr>
          <w:p w14:paraId="717090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6543B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E2B4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25B6E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4FEA77" w14:textId="77777777" w:rsidTr="00617B3E">
        <w:tc>
          <w:tcPr>
            <w:tcW w:w="2013" w:type="dxa"/>
            <w:shd w:val="clear" w:color="auto" w:fill="auto"/>
            <w:tcMar>
              <w:top w:w="28" w:type="dxa"/>
              <w:left w:w="28" w:type="dxa"/>
              <w:bottom w:w="28" w:type="dxa"/>
              <w:right w:w="28" w:type="dxa"/>
            </w:tcMar>
          </w:tcPr>
          <w:p w14:paraId="617426EF"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0067C1C"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53D41D7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B7BD353" w14:textId="77777777" w:rsidR="003B5845" w:rsidRPr="004A00BD" w:rsidRDefault="003B5845" w:rsidP="00617B3E">
            <w:pPr>
              <w:jc w:val="left"/>
              <w:rPr>
                <w:sz w:val="22"/>
                <w:lang w:val="en-GB"/>
              </w:rPr>
            </w:pPr>
            <w:r w:rsidRPr="004A00BD">
              <w:rPr>
                <w:sz w:val="16"/>
                <w:szCs w:val="16"/>
                <w:lang w:val="en-GB"/>
              </w:rPr>
              <w:t>Specifies a valid cavity dimensions to which the cavity part fits. The dimension defines the size of the sealing area of the cavity (crimp end), not in the contacting area (box end).</w:t>
            </w:r>
          </w:p>
          <w:p w14:paraId="2866D040" w14:textId="77777777" w:rsidR="003B5845" w:rsidRPr="004A00BD" w:rsidRDefault="003B5845" w:rsidP="00617B3E">
            <w:pPr>
              <w:jc w:val="left"/>
              <w:rPr>
                <w:sz w:val="22"/>
                <w:lang w:val="en-GB"/>
              </w:rPr>
            </w:pPr>
            <w:r w:rsidRPr="004A00BD">
              <w:rPr>
                <w:sz w:val="16"/>
                <w:szCs w:val="16"/>
                <w:lang w:val="en-GB"/>
              </w:rPr>
              <w:t>Note: CavityDimension is of type Size which is defined as x &amp; y with type NumericalValue. NumericalValue can define tolerances. So, a cavity dimension is not necessarily a single fixed value.</w:t>
            </w:r>
          </w:p>
        </w:tc>
      </w:tr>
      <w:tr w:rsidR="003B5845" w:rsidRPr="004A00BD" w14:paraId="433EAD4B" w14:textId="77777777" w:rsidTr="00617B3E">
        <w:tc>
          <w:tcPr>
            <w:tcW w:w="2013" w:type="dxa"/>
            <w:shd w:val="clear" w:color="auto" w:fill="auto"/>
            <w:tcMar>
              <w:top w:w="28" w:type="dxa"/>
              <w:left w:w="28" w:type="dxa"/>
              <w:bottom w:w="28" w:type="dxa"/>
              <w:right w:w="28" w:type="dxa"/>
            </w:tcMar>
          </w:tcPr>
          <w:p w14:paraId="13E28816"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748B77F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859B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B76231" w14:textId="77777777" w:rsidR="003B5845" w:rsidRPr="004A00BD" w:rsidRDefault="003B5845" w:rsidP="00617B3E">
            <w:pPr>
              <w:jc w:val="left"/>
              <w:rPr>
                <w:sz w:val="22"/>
                <w:lang w:val="en-GB"/>
              </w:rPr>
            </w:pPr>
            <w:r w:rsidRPr="004A00BD">
              <w:rPr>
                <w:sz w:val="16"/>
                <w:szCs w:val="16"/>
                <w:lang w:val="en-GB"/>
              </w:rPr>
              <w:t>Specifies the hardness of the cavity seal.</w:t>
            </w:r>
          </w:p>
        </w:tc>
      </w:tr>
      <w:tr w:rsidR="003B5845" w:rsidRPr="004A00BD" w14:paraId="1524CBE0" w14:textId="77777777" w:rsidTr="00617B3E">
        <w:tc>
          <w:tcPr>
            <w:tcW w:w="2013" w:type="dxa"/>
            <w:shd w:val="clear" w:color="auto" w:fill="auto"/>
            <w:tcMar>
              <w:top w:w="28" w:type="dxa"/>
              <w:left w:w="28" w:type="dxa"/>
              <w:bottom w:w="28" w:type="dxa"/>
              <w:right w:w="28" w:type="dxa"/>
            </w:tcMar>
          </w:tcPr>
          <w:p w14:paraId="568AF8A0"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2C70FEEC" w14:textId="77777777" w:rsidR="003B5845" w:rsidRPr="008359F5" w:rsidRDefault="003B5845" w:rsidP="00617B3E">
            <w:pPr>
              <w:pStyle w:val="SmallStandard"/>
            </w:pPr>
            <w:r w:rsidRPr="00D21799">
              <w:t>SealingGeometry</w:t>
            </w:r>
          </w:p>
        </w:tc>
        <w:tc>
          <w:tcPr>
            <w:tcW w:w="709" w:type="dxa"/>
            <w:shd w:val="clear" w:color="auto" w:fill="auto"/>
            <w:tcMar>
              <w:top w:w="28" w:type="dxa"/>
              <w:left w:w="28" w:type="dxa"/>
              <w:bottom w:w="28" w:type="dxa"/>
              <w:right w:w="28" w:type="dxa"/>
            </w:tcMar>
          </w:tcPr>
          <w:p w14:paraId="05F073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92D324" w14:textId="77777777" w:rsidR="003B5845" w:rsidRPr="004A00BD" w:rsidRDefault="003B5845" w:rsidP="00617B3E">
            <w:pPr>
              <w:jc w:val="left"/>
              <w:rPr>
                <w:sz w:val="22"/>
                <w:lang w:val="en-GB"/>
              </w:rPr>
            </w:pPr>
            <w:r w:rsidRPr="004A00BD">
              <w:rPr>
                <w:sz w:val="16"/>
                <w:szCs w:val="16"/>
                <w:lang w:val="en-GB"/>
              </w:rPr>
              <w:t>Defines the geometry of the cavity sealing.</w:t>
            </w:r>
          </w:p>
          <w:p w14:paraId="3FBB12BA" w14:textId="77777777" w:rsidR="003B5845" w:rsidRPr="004A00BD" w:rsidRDefault="003B5845" w:rsidP="00617B3E">
            <w:pPr>
              <w:jc w:val="left"/>
              <w:rPr>
                <w:sz w:val="22"/>
                <w:lang w:val="en-GB"/>
              </w:rPr>
            </w:pPr>
            <w:r w:rsidRPr="004A00BD">
              <w:rPr>
                <w:sz w:val="16"/>
                <w:szCs w:val="16"/>
                <w:lang w:val="en-GB"/>
              </w:rPr>
              <w:t xml:space="preserve"> </w:t>
            </w:r>
          </w:p>
          <w:p w14:paraId="06CA2CC9" w14:textId="77777777" w:rsidR="003B5845" w:rsidRPr="004A00BD" w:rsidRDefault="003B5845" w:rsidP="00617B3E">
            <w:pPr>
              <w:jc w:val="left"/>
              <w:rPr>
                <w:sz w:val="22"/>
                <w:lang w:val="en-GB"/>
              </w:rPr>
            </w:pPr>
            <w:r w:rsidRPr="004A00BD">
              <w:rPr>
                <w:sz w:val="16"/>
                <w:szCs w:val="16"/>
                <w:lang w:val="en-GB"/>
              </w:rPr>
              <w:t>This attribute is defined as an OpenEnumeration.</w:t>
            </w:r>
          </w:p>
        </w:tc>
      </w:tr>
      <w:tr w:rsidR="003B5845" w:rsidRPr="004A00BD" w14:paraId="2B6B3EDB" w14:textId="77777777" w:rsidTr="00617B3E">
        <w:tc>
          <w:tcPr>
            <w:tcW w:w="2013" w:type="dxa"/>
            <w:shd w:val="clear" w:color="auto" w:fill="auto"/>
            <w:tcMar>
              <w:top w:w="28" w:type="dxa"/>
              <w:left w:w="28" w:type="dxa"/>
              <w:bottom w:w="28" w:type="dxa"/>
              <w:right w:w="28" w:type="dxa"/>
            </w:tcMar>
          </w:tcPr>
          <w:p w14:paraId="3FAE1456"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144EF76B"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347684F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1D88B77"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CavitySealSpecification. This defines as well the compatible cavities, since a plug is normally used when no terminals are present.</w:t>
            </w:r>
          </w:p>
        </w:tc>
      </w:tr>
      <w:tr w:rsidR="003B5845" w:rsidRPr="004A00BD" w14:paraId="01215EB7" w14:textId="77777777" w:rsidTr="00617B3E">
        <w:tc>
          <w:tcPr>
            <w:tcW w:w="2013" w:type="dxa"/>
            <w:shd w:val="clear" w:color="auto" w:fill="auto"/>
            <w:tcMar>
              <w:top w:w="28" w:type="dxa"/>
              <w:left w:w="28" w:type="dxa"/>
              <w:bottom w:w="28" w:type="dxa"/>
              <w:right w:w="28" w:type="dxa"/>
            </w:tcMar>
          </w:tcPr>
          <w:p w14:paraId="4C571D3E" w14:textId="77777777" w:rsidR="003B5845" w:rsidRPr="00620BBE" w:rsidRDefault="003B5845" w:rsidP="00617B3E">
            <w:pPr>
              <w:pStyle w:val="SmallStandard"/>
            </w:pPr>
            <w:r w:rsidRPr="00620BBE">
              <w:t>compatibleCavityGeometry</w:t>
            </w:r>
          </w:p>
        </w:tc>
        <w:tc>
          <w:tcPr>
            <w:tcW w:w="1559" w:type="dxa"/>
            <w:shd w:val="clear" w:color="auto" w:fill="auto"/>
            <w:tcMar>
              <w:top w:w="28" w:type="dxa"/>
              <w:left w:w="28" w:type="dxa"/>
              <w:bottom w:w="28" w:type="dxa"/>
              <w:right w:w="28" w:type="dxa"/>
            </w:tcMar>
          </w:tcPr>
          <w:p w14:paraId="4509AA84"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1EDF5F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A5A9C0C" w14:textId="77777777" w:rsidR="003B5845" w:rsidRPr="004A00BD" w:rsidRDefault="003B5845" w:rsidP="00617B3E">
            <w:pPr>
              <w:jc w:val="left"/>
              <w:rPr>
                <w:sz w:val="22"/>
                <w:lang w:val="en-GB"/>
              </w:rPr>
            </w:pPr>
            <w:r w:rsidRPr="004A00BD">
              <w:rPr>
                <w:sz w:val="16"/>
                <w:szCs w:val="16"/>
                <w:lang w:val="en-GB"/>
              </w:rPr>
              <w:t xml:space="preserve">Defines a list of </w:t>
            </w:r>
            <w:r w:rsidRPr="004A00BD">
              <w:rPr>
                <w:i/>
                <w:iCs/>
                <w:sz w:val="16"/>
                <w:szCs w:val="16"/>
                <w:lang w:val="en-GB"/>
              </w:rPr>
              <w:t>CavityGeometries</w:t>
            </w:r>
            <w:r w:rsidRPr="004A00BD">
              <w:rPr>
                <w:sz w:val="16"/>
                <w:szCs w:val="16"/>
                <w:lang w:val="en-GB"/>
              </w:rPr>
              <w:t xml:space="preserve"> that are compatible with this cavity part.</w:t>
            </w:r>
          </w:p>
        </w:tc>
      </w:tr>
    </w:tbl>
    <w:p w14:paraId="783B4A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7" w:name="_09c2bf50de09ecc2220900ad3c65ab11"/>
      <w:r>
        <w:rPr>
          <w:lang w:val="en-GB"/>
        </w:rPr>
        <w:t>CavityPlugSpecification</w:t>
      </w:r>
      <w:bookmarkEnd w:id="1077"/>
    </w:p>
    <w:p w14:paraId="15AF9167" w14:textId="77777777" w:rsidR="003B5845" w:rsidRPr="00A518C2" w:rsidRDefault="003B5845" w:rsidP="003B5845">
      <w:pPr>
        <w:rPr>
          <w:lang w:val="en-GB"/>
        </w:rPr>
      </w:pPr>
      <w:r w:rsidRPr="00A518C2">
        <w:rPr>
          <w:sz w:val="18"/>
          <w:szCs w:val="18"/>
          <w:lang w:val="en-GB"/>
        </w:rPr>
        <w:t>Specification for the definition of cavity seals. A cavity plug is a watertight non-electrical object to fill an empty cavity.</w:t>
      </w:r>
    </w:p>
    <w:p w14:paraId="0B69D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9A9E23" w14:textId="77777777" w:rsidTr="00617B3E">
        <w:tc>
          <w:tcPr>
            <w:tcW w:w="2013" w:type="dxa"/>
            <w:shd w:val="clear" w:color="auto" w:fill="auto"/>
            <w:tcMar>
              <w:top w:w="28" w:type="dxa"/>
              <w:left w:w="28" w:type="dxa"/>
              <w:bottom w:w="28" w:type="dxa"/>
              <w:right w:w="28" w:type="dxa"/>
            </w:tcMar>
          </w:tcPr>
          <w:p w14:paraId="77BABA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8F897F"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086D68F" w14:textId="77777777" w:rsidTr="00617B3E">
        <w:tc>
          <w:tcPr>
            <w:tcW w:w="2013" w:type="dxa"/>
            <w:shd w:val="clear" w:color="auto" w:fill="auto"/>
            <w:tcMar>
              <w:top w:w="28" w:type="dxa"/>
              <w:left w:w="28" w:type="dxa"/>
              <w:bottom w:w="28" w:type="dxa"/>
              <w:right w:w="28" w:type="dxa"/>
            </w:tcMar>
          </w:tcPr>
          <w:p w14:paraId="68B16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996A10" w14:textId="77777777" w:rsidR="003B5845" w:rsidRPr="004A00BD" w:rsidRDefault="003B5845" w:rsidP="00617B3E">
            <w:pPr>
              <w:rPr>
                <w:sz w:val="22"/>
              </w:rPr>
            </w:pPr>
          </w:p>
        </w:tc>
      </w:tr>
      <w:tr w:rsidR="003B5845" w:rsidRPr="008359F5" w14:paraId="7576B836" w14:textId="77777777" w:rsidTr="00617B3E">
        <w:tc>
          <w:tcPr>
            <w:tcW w:w="2013" w:type="dxa"/>
            <w:shd w:val="clear" w:color="auto" w:fill="auto"/>
            <w:tcMar>
              <w:top w:w="28" w:type="dxa"/>
              <w:left w:w="28" w:type="dxa"/>
              <w:bottom w:w="28" w:type="dxa"/>
              <w:right w:w="28" w:type="dxa"/>
            </w:tcMar>
          </w:tcPr>
          <w:p w14:paraId="3FE1F1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F70B3B" w14:textId="77777777" w:rsidR="003B5845" w:rsidRPr="000437C1" w:rsidRDefault="003B5845" w:rsidP="00617B3E">
            <w:pPr>
              <w:pStyle w:val="SmallStandard"/>
            </w:pPr>
            <w:r>
              <w:t>false</w:t>
            </w:r>
          </w:p>
        </w:tc>
      </w:tr>
    </w:tbl>
    <w:p w14:paraId="6685F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59C41E4" w14:textId="77777777" w:rsidTr="00617B3E">
        <w:tc>
          <w:tcPr>
            <w:tcW w:w="2296" w:type="dxa"/>
            <w:gridSpan w:val="2"/>
            <w:shd w:val="clear" w:color="auto" w:fill="auto"/>
          </w:tcPr>
          <w:p w14:paraId="3B8A7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0927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7F8E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D6DE5D" w14:textId="77777777" w:rsidTr="00617B3E">
        <w:tc>
          <w:tcPr>
            <w:tcW w:w="1588" w:type="dxa"/>
            <w:shd w:val="clear" w:color="auto" w:fill="auto"/>
          </w:tcPr>
          <w:p w14:paraId="6698AF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8FD70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B37D7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40A1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76E4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1D4B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BC390A" w14:textId="77777777" w:rsidTr="00617B3E">
        <w:tc>
          <w:tcPr>
            <w:tcW w:w="1588" w:type="dxa"/>
            <w:shd w:val="clear" w:color="auto" w:fill="auto"/>
          </w:tcPr>
          <w:p w14:paraId="0A1D7F4A" w14:textId="77777777" w:rsidR="003B5845" w:rsidRPr="00634625" w:rsidRDefault="003B5845" w:rsidP="00617B3E">
            <w:pPr>
              <w:pStyle w:val="SmallStandard"/>
            </w:pPr>
            <w:r>
              <w:lastRenderedPageBreak/>
              <w:t>CavityPlugRole</w:t>
            </w:r>
          </w:p>
        </w:tc>
        <w:tc>
          <w:tcPr>
            <w:tcW w:w="708" w:type="dxa"/>
            <w:shd w:val="clear" w:color="auto" w:fill="auto"/>
          </w:tcPr>
          <w:p w14:paraId="28A8E3C5" w14:textId="77777777" w:rsidR="003B5845" w:rsidRPr="00D331EF" w:rsidRDefault="003B5845" w:rsidP="00617B3E">
            <w:pPr>
              <w:pStyle w:val="SmallStandard"/>
            </w:pPr>
            <w:r w:rsidRPr="00D01517">
              <w:t>0..*</w:t>
            </w:r>
          </w:p>
        </w:tc>
        <w:tc>
          <w:tcPr>
            <w:tcW w:w="1560" w:type="dxa"/>
            <w:shd w:val="clear" w:color="auto" w:fill="auto"/>
          </w:tcPr>
          <w:p w14:paraId="7236C4A5" w14:textId="77777777" w:rsidR="003B5845" w:rsidRPr="00132C43" w:rsidRDefault="003B5845" w:rsidP="00617B3E">
            <w:pPr>
              <w:pStyle w:val="SmallStandard"/>
            </w:pPr>
            <w:r>
              <w:t>cavityPlugSpecification</w:t>
            </w:r>
          </w:p>
        </w:tc>
        <w:tc>
          <w:tcPr>
            <w:tcW w:w="708" w:type="dxa"/>
            <w:shd w:val="clear" w:color="auto" w:fill="auto"/>
          </w:tcPr>
          <w:p w14:paraId="3A22E41B" w14:textId="77777777" w:rsidR="003B5845" w:rsidRPr="00D331EF" w:rsidRDefault="003B5845" w:rsidP="00617B3E">
            <w:pPr>
              <w:pStyle w:val="SmallStandard"/>
            </w:pPr>
            <w:r w:rsidRPr="00D01517">
              <w:t>1</w:t>
            </w:r>
          </w:p>
        </w:tc>
        <w:tc>
          <w:tcPr>
            <w:tcW w:w="567" w:type="dxa"/>
            <w:shd w:val="clear" w:color="auto" w:fill="auto"/>
          </w:tcPr>
          <w:p w14:paraId="6795A484" w14:textId="77777777" w:rsidR="003B5845" w:rsidRPr="00D331EF" w:rsidRDefault="003B5845" w:rsidP="00617B3E">
            <w:pPr>
              <w:pStyle w:val="SmallStandard"/>
            </w:pPr>
            <w:r>
              <w:t>N</w:t>
            </w:r>
          </w:p>
        </w:tc>
        <w:tc>
          <w:tcPr>
            <w:tcW w:w="3969" w:type="dxa"/>
            <w:shd w:val="clear" w:color="auto" w:fill="auto"/>
          </w:tcPr>
          <w:p w14:paraId="72D54B7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7EE532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8" w:name="_55d0e10e57832ce0e8ea1b9a4768f9ec"/>
      <w:r>
        <w:rPr>
          <w:lang w:val="en-GB"/>
        </w:rPr>
        <w:t>CavitySealSpecification</w:t>
      </w:r>
      <w:bookmarkEnd w:id="1078"/>
    </w:p>
    <w:p w14:paraId="39D84B1C" w14:textId="77777777" w:rsidR="003B5845" w:rsidRPr="00A518C2" w:rsidRDefault="003B5845" w:rsidP="003B5845">
      <w:pPr>
        <w:rPr>
          <w:lang w:val="en-GB"/>
        </w:rPr>
      </w:pPr>
      <w:r w:rsidRPr="00A518C2">
        <w:rPr>
          <w:sz w:val="18"/>
          <w:szCs w:val="18"/>
          <w:lang w:val="en-GB"/>
        </w:rPr>
        <w:t xml:space="preserve">Specification for the definition of cavity seals. A </w:t>
      </w:r>
      <w:r w:rsidRPr="00A518C2">
        <w:rPr>
          <w:i/>
          <w:iCs/>
          <w:sz w:val="18"/>
          <w:szCs w:val="18"/>
          <w:lang w:val="en-GB"/>
        </w:rPr>
        <w:t>CavitySeal</w:t>
      </w:r>
      <w:r w:rsidRPr="00A518C2">
        <w:rPr>
          <w:sz w:val="18"/>
          <w:szCs w:val="18"/>
          <w:lang w:val="en-GB"/>
        </w:rPr>
        <w:t xml:space="preserve"> is a watertight non-electrical object to fill a populated Cavity.</w:t>
      </w:r>
    </w:p>
    <w:p w14:paraId="39C6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8CDD51" w14:textId="77777777" w:rsidTr="00617B3E">
        <w:tc>
          <w:tcPr>
            <w:tcW w:w="2013" w:type="dxa"/>
            <w:shd w:val="clear" w:color="auto" w:fill="auto"/>
            <w:tcMar>
              <w:top w:w="28" w:type="dxa"/>
              <w:left w:w="28" w:type="dxa"/>
              <w:bottom w:w="28" w:type="dxa"/>
              <w:right w:w="28" w:type="dxa"/>
            </w:tcMar>
          </w:tcPr>
          <w:p w14:paraId="0840F7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F71B72C"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0526D9C1" w14:textId="77777777" w:rsidTr="00617B3E">
        <w:tc>
          <w:tcPr>
            <w:tcW w:w="2013" w:type="dxa"/>
            <w:shd w:val="clear" w:color="auto" w:fill="auto"/>
            <w:tcMar>
              <w:top w:w="28" w:type="dxa"/>
              <w:left w:w="28" w:type="dxa"/>
              <w:bottom w:w="28" w:type="dxa"/>
              <w:right w:w="28" w:type="dxa"/>
            </w:tcMar>
          </w:tcPr>
          <w:p w14:paraId="1F1327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CCFA62D" w14:textId="77777777" w:rsidR="003B5845" w:rsidRPr="004A00BD" w:rsidRDefault="003B5845" w:rsidP="00617B3E">
            <w:pPr>
              <w:rPr>
                <w:sz w:val="22"/>
              </w:rPr>
            </w:pPr>
          </w:p>
        </w:tc>
      </w:tr>
      <w:tr w:rsidR="003B5845" w:rsidRPr="008359F5" w14:paraId="29D938E1" w14:textId="77777777" w:rsidTr="00617B3E">
        <w:tc>
          <w:tcPr>
            <w:tcW w:w="2013" w:type="dxa"/>
            <w:shd w:val="clear" w:color="auto" w:fill="auto"/>
            <w:tcMar>
              <w:top w:w="28" w:type="dxa"/>
              <w:left w:w="28" w:type="dxa"/>
              <w:bottom w:w="28" w:type="dxa"/>
              <w:right w:w="28" w:type="dxa"/>
            </w:tcMar>
          </w:tcPr>
          <w:p w14:paraId="3E7C66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780EB6" w14:textId="77777777" w:rsidR="003B5845" w:rsidRPr="000437C1" w:rsidRDefault="003B5845" w:rsidP="00617B3E">
            <w:pPr>
              <w:pStyle w:val="SmallStandard"/>
            </w:pPr>
            <w:r>
              <w:t>false</w:t>
            </w:r>
          </w:p>
        </w:tc>
      </w:tr>
    </w:tbl>
    <w:p w14:paraId="0D67E4A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52A332" w14:textId="77777777" w:rsidTr="00617B3E">
        <w:tc>
          <w:tcPr>
            <w:tcW w:w="2013" w:type="dxa"/>
            <w:shd w:val="clear" w:color="auto" w:fill="auto"/>
            <w:tcMar>
              <w:top w:w="28" w:type="dxa"/>
              <w:left w:w="28" w:type="dxa"/>
              <w:bottom w:w="28" w:type="dxa"/>
              <w:right w:w="28" w:type="dxa"/>
            </w:tcMar>
          </w:tcPr>
          <w:p w14:paraId="65BAEC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F21E94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2FFBE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2D06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2975EB" w14:textId="77777777" w:rsidTr="00617B3E">
        <w:tc>
          <w:tcPr>
            <w:tcW w:w="2013" w:type="dxa"/>
            <w:shd w:val="clear" w:color="auto" w:fill="auto"/>
            <w:tcMar>
              <w:top w:w="28" w:type="dxa"/>
              <w:left w:w="28" w:type="dxa"/>
              <w:bottom w:w="28" w:type="dxa"/>
              <w:right w:w="28" w:type="dxa"/>
            </w:tcMar>
          </w:tcPr>
          <w:p w14:paraId="774B8D80"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28806DA0"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1FA4B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A424A4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seal fits.</w:t>
            </w:r>
          </w:p>
        </w:tc>
      </w:tr>
      <w:tr w:rsidR="003B5845" w:rsidRPr="004A00BD" w14:paraId="32AA2081" w14:textId="77777777" w:rsidTr="00617B3E">
        <w:tc>
          <w:tcPr>
            <w:tcW w:w="2013" w:type="dxa"/>
            <w:shd w:val="clear" w:color="auto" w:fill="auto"/>
            <w:tcMar>
              <w:top w:w="28" w:type="dxa"/>
              <w:left w:w="28" w:type="dxa"/>
              <w:bottom w:w="28" w:type="dxa"/>
              <w:right w:w="28" w:type="dxa"/>
            </w:tcMar>
          </w:tcPr>
          <w:p w14:paraId="1D9D7B36"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3D8C7A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51573A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791868" w14:textId="77777777" w:rsidR="003B5845" w:rsidRPr="004A00BD" w:rsidRDefault="003B5845" w:rsidP="00617B3E">
            <w:pPr>
              <w:jc w:val="left"/>
              <w:rPr>
                <w:sz w:val="22"/>
                <w:lang w:val="en-GB"/>
              </w:rPr>
            </w:pPr>
            <w:r w:rsidRPr="004A00BD">
              <w:rPr>
                <w:sz w:val="16"/>
                <w:szCs w:val="16"/>
                <w:lang w:val="en-GB"/>
              </w:rPr>
              <w:t>Specifies the wireReceptionType to which the cavity seal fits.</w:t>
            </w:r>
          </w:p>
        </w:tc>
      </w:tr>
      <w:tr w:rsidR="003B5845" w:rsidRPr="004A00BD" w14:paraId="291D72F7" w14:textId="77777777" w:rsidTr="00617B3E">
        <w:tc>
          <w:tcPr>
            <w:tcW w:w="2013" w:type="dxa"/>
            <w:shd w:val="clear" w:color="auto" w:fill="auto"/>
            <w:tcMar>
              <w:top w:w="28" w:type="dxa"/>
              <w:left w:w="28" w:type="dxa"/>
              <w:bottom w:w="28" w:type="dxa"/>
              <w:right w:w="28" w:type="dxa"/>
            </w:tcMar>
          </w:tcPr>
          <w:p w14:paraId="43ADBCB8" w14:textId="77777777" w:rsidR="003B5845" w:rsidRPr="00620BBE" w:rsidRDefault="003B5845" w:rsidP="00617B3E">
            <w:pPr>
              <w:pStyle w:val="SmallStandard"/>
            </w:pPr>
            <w:r w:rsidRPr="00620BBE">
              <w:t>insideDiameter</w:t>
            </w:r>
          </w:p>
        </w:tc>
        <w:tc>
          <w:tcPr>
            <w:tcW w:w="1559" w:type="dxa"/>
            <w:shd w:val="clear" w:color="auto" w:fill="auto"/>
            <w:tcMar>
              <w:top w:w="28" w:type="dxa"/>
              <w:left w:w="28" w:type="dxa"/>
              <w:bottom w:w="28" w:type="dxa"/>
              <w:right w:w="28" w:type="dxa"/>
            </w:tcMar>
          </w:tcPr>
          <w:p w14:paraId="7B2DC0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2F767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DFB487" w14:textId="77777777" w:rsidR="003B5845" w:rsidRPr="004A00BD" w:rsidRDefault="003B5845" w:rsidP="00617B3E">
            <w:pPr>
              <w:jc w:val="left"/>
              <w:rPr>
                <w:sz w:val="22"/>
                <w:lang w:val="en-GB"/>
              </w:rPr>
            </w:pPr>
            <w:r w:rsidRPr="004A00BD">
              <w:rPr>
                <w:sz w:val="16"/>
                <w:szCs w:val="16"/>
                <w:lang w:val="en-GB"/>
              </w:rPr>
              <w:t>Defines the inside diameter in the relaxed state for a cavity seal.</w:t>
            </w:r>
          </w:p>
        </w:tc>
      </w:tr>
    </w:tbl>
    <w:p w14:paraId="69D031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B107E" w14:textId="77777777" w:rsidTr="00617B3E">
        <w:tc>
          <w:tcPr>
            <w:tcW w:w="2296" w:type="dxa"/>
            <w:gridSpan w:val="2"/>
            <w:shd w:val="clear" w:color="auto" w:fill="auto"/>
          </w:tcPr>
          <w:p w14:paraId="731AA2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FEA67F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A477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4AFA9D" w14:textId="77777777" w:rsidTr="00617B3E">
        <w:tc>
          <w:tcPr>
            <w:tcW w:w="1588" w:type="dxa"/>
            <w:shd w:val="clear" w:color="auto" w:fill="auto"/>
          </w:tcPr>
          <w:p w14:paraId="7A34940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1EC93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1A68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6167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7181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4674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32359C" w14:textId="77777777" w:rsidTr="00617B3E">
        <w:tc>
          <w:tcPr>
            <w:tcW w:w="1588" w:type="dxa"/>
            <w:shd w:val="clear" w:color="auto" w:fill="auto"/>
          </w:tcPr>
          <w:p w14:paraId="727D417C" w14:textId="77777777" w:rsidR="003B5845" w:rsidRPr="00634625" w:rsidRDefault="003B5845" w:rsidP="00617B3E">
            <w:pPr>
              <w:pStyle w:val="SmallStandard"/>
            </w:pPr>
            <w:r>
              <w:t>CavitySealRole</w:t>
            </w:r>
          </w:p>
        </w:tc>
        <w:tc>
          <w:tcPr>
            <w:tcW w:w="708" w:type="dxa"/>
            <w:shd w:val="clear" w:color="auto" w:fill="auto"/>
          </w:tcPr>
          <w:p w14:paraId="4A4613D4" w14:textId="77777777" w:rsidR="003B5845" w:rsidRPr="00D331EF" w:rsidRDefault="003B5845" w:rsidP="00617B3E">
            <w:pPr>
              <w:pStyle w:val="SmallStandard"/>
            </w:pPr>
            <w:r w:rsidRPr="00D01517">
              <w:t>0..*</w:t>
            </w:r>
          </w:p>
        </w:tc>
        <w:tc>
          <w:tcPr>
            <w:tcW w:w="1560" w:type="dxa"/>
            <w:shd w:val="clear" w:color="auto" w:fill="auto"/>
          </w:tcPr>
          <w:p w14:paraId="7D738780" w14:textId="77777777" w:rsidR="003B5845" w:rsidRPr="00132C43" w:rsidRDefault="003B5845" w:rsidP="00617B3E">
            <w:pPr>
              <w:pStyle w:val="SmallStandard"/>
            </w:pPr>
            <w:r>
              <w:t>cavitySealSpecification</w:t>
            </w:r>
          </w:p>
        </w:tc>
        <w:tc>
          <w:tcPr>
            <w:tcW w:w="708" w:type="dxa"/>
            <w:shd w:val="clear" w:color="auto" w:fill="auto"/>
          </w:tcPr>
          <w:p w14:paraId="54223162" w14:textId="77777777" w:rsidR="003B5845" w:rsidRPr="00D331EF" w:rsidRDefault="003B5845" w:rsidP="00617B3E">
            <w:pPr>
              <w:pStyle w:val="SmallStandard"/>
            </w:pPr>
            <w:r w:rsidRPr="00D01517">
              <w:t>1</w:t>
            </w:r>
          </w:p>
        </w:tc>
        <w:tc>
          <w:tcPr>
            <w:tcW w:w="567" w:type="dxa"/>
            <w:shd w:val="clear" w:color="auto" w:fill="auto"/>
          </w:tcPr>
          <w:p w14:paraId="3ECD6E6B" w14:textId="77777777" w:rsidR="003B5845" w:rsidRPr="00D331EF" w:rsidRDefault="003B5845" w:rsidP="00617B3E">
            <w:pPr>
              <w:pStyle w:val="SmallStandard"/>
            </w:pPr>
            <w:r>
              <w:t>N</w:t>
            </w:r>
          </w:p>
        </w:tc>
        <w:tc>
          <w:tcPr>
            <w:tcW w:w="3969" w:type="dxa"/>
            <w:shd w:val="clear" w:color="auto" w:fill="auto"/>
          </w:tcPr>
          <w:p w14:paraId="6A11D55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263F74B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79" w:name="_ecb6f67eff2838f8b2f00122be2aa674"/>
      <w:r>
        <w:rPr>
          <w:lang w:val="en-GB"/>
        </w:rPr>
        <w:t>CavitySpecification</w:t>
      </w:r>
      <w:bookmarkEnd w:id="1079"/>
    </w:p>
    <w:p w14:paraId="6B6C8E07" w14:textId="77777777" w:rsidR="003B5845" w:rsidRPr="00A518C2" w:rsidRDefault="003B5845" w:rsidP="003B5845">
      <w:pPr>
        <w:rPr>
          <w:lang w:val="en-GB"/>
        </w:rPr>
      </w:pPr>
      <w:r w:rsidRPr="00A518C2">
        <w:rPr>
          <w:sz w:val="18"/>
          <w:szCs w:val="18"/>
          <w:lang w:val="en-GB"/>
        </w:rPr>
        <w:t>Specification for the definition of cavities.</w:t>
      </w:r>
    </w:p>
    <w:p w14:paraId="3E9199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128CBA" w14:textId="77777777" w:rsidTr="00617B3E">
        <w:tc>
          <w:tcPr>
            <w:tcW w:w="2013" w:type="dxa"/>
            <w:shd w:val="clear" w:color="auto" w:fill="auto"/>
            <w:tcMar>
              <w:top w:w="28" w:type="dxa"/>
              <w:left w:w="28" w:type="dxa"/>
              <w:bottom w:w="28" w:type="dxa"/>
              <w:right w:w="28" w:type="dxa"/>
            </w:tcMar>
          </w:tcPr>
          <w:p w14:paraId="72C17A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930AD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818706D" w14:textId="77777777" w:rsidTr="00617B3E">
        <w:tc>
          <w:tcPr>
            <w:tcW w:w="2013" w:type="dxa"/>
            <w:shd w:val="clear" w:color="auto" w:fill="auto"/>
            <w:tcMar>
              <w:top w:w="28" w:type="dxa"/>
              <w:left w:w="28" w:type="dxa"/>
              <w:bottom w:w="28" w:type="dxa"/>
              <w:right w:w="28" w:type="dxa"/>
            </w:tcMar>
          </w:tcPr>
          <w:p w14:paraId="51AD9A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EC6AC" w14:textId="77777777" w:rsidR="003B5845" w:rsidRPr="004A00BD" w:rsidRDefault="003B5845" w:rsidP="00617B3E">
            <w:pPr>
              <w:rPr>
                <w:sz w:val="22"/>
              </w:rPr>
            </w:pPr>
          </w:p>
        </w:tc>
      </w:tr>
      <w:tr w:rsidR="003B5845" w:rsidRPr="008359F5" w14:paraId="7C50DA77" w14:textId="77777777" w:rsidTr="00617B3E">
        <w:tc>
          <w:tcPr>
            <w:tcW w:w="2013" w:type="dxa"/>
            <w:shd w:val="clear" w:color="auto" w:fill="auto"/>
            <w:tcMar>
              <w:top w:w="28" w:type="dxa"/>
              <w:left w:w="28" w:type="dxa"/>
              <w:bottom w:w="28" w:type="dxa"/>
              <w:right w:w="28" w:type="dxa"/>
            </w:tcMar>
          </w:tcPr>
          <w:p w14:paraId="6C9DEB6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5D88AC" w14:textId="77777777" w:rsidR="003B5845" w:rsidRPr="000437C1" w:rsidRDefault="003B5845" w:rsidP="00617B3E">
            <w:pPr>
              <w:pStyle w:val="SmallStandard"/>
            </w:pPr>
            <w:r>
              <w:t>false</w:t>
            </w:r>
          </w:p>
        </w:tc>
      </w:tr>
    </w:tbl>
    <w:p w14:paraId="44D9F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552C4D" w14:textId="77777777" w:rsidTr="00617B3E">
        <w:tc>
          <w:tcPr>
            <w:tcW w:w="2013" w:type="dxa"/>
            <w:shd w:val="clear" w:color="auto" w:fill="auto"/>
            <w:tcMar>
              <w:top w:w="28" w:type="dxa"/>
              <w:left w:w="28" w:type="dxa"/>
              <w:bottom w:w="28" w:type="dxa"/>
              <w:right w:w="28" w:type="dxa"/>
            </w:tcMar>
          </w:tcPr>
          <w:p w14:paraId="793143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F72D3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28E54F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5DAA2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DB564" w14:textId="77777777" w:rsidTr="00617B3E">
        <w:tc>
          <w:tcPr>
            <w:tcW w:w="2013" w:type="dxa"/>
            <w:shd w:val="clear" w:color="auto" w:fill="auto"/>
            <w:tcMar>
              <w:top w:w="28" w:type="dxa"/>
              <w:left w:w="28" w:type="dxa"/>
              <w:bottom w:w="28" w:type="dxa"/>
              <w:right w:w="28" w:type="dxa"/>
            </w:tcMar>
          </w:tcPr>
          <w:p w14:paraId="13915E2B"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4AD643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D83D98"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3ABFB634" w14:textId="77777777" w:rsidR="003B5845" w:rsidRPr="004A00BD" w:rsidRDefault="003B5845" w:rsidP="00617B3E">
            <w:pPr>
              <w:jc w:val="left"/>
              <w:rPr>
                <w:sz w:val="22"/>
                <w:lang w:val="en-GB"/>
              </w:rPr>
            </w:pPr>
            <w:r w:rsidRPr="004A00BD">
              <w:rPr>
                <w:sz w:val="16"/>
                <w:szCs w:val="16"/>
                <w:lang w:val="en-GB"/>
              </w:rPr>
              <w:t>Specifies the angle against two planes of the connector housing a terminal used in this cavity can be buckled.</w:t>
            </w:r>
          </w:p>
        </w:tc>
      </w:tr>
      <w:tr w:rsidR="003B5845" w:rsidRPr="004A00BD" w14:paraId="305074AC" w14:textId="77777777" w:rsidTr="00617B3E">
        <w:tc>
          <w:tcPr>
            <w:tcW w:w="2013" w:type="dxa"/>
            <w:shd w:val="clear" w:color="auto" w:fill="auto"/>
            <w:tcMar>
              <w:top w:w="28" w:type="dxa"/>
              <w:left w:w="28" w:type="dxa"/>
              <w:bottom w:w="28" w:type="dxa"/>
              <w:right w:w="28" w:type="dxa"/>
            </w:tcMar>
          </w:tcPr>
          <w:p w14:paraId="73E4A89F"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2625E02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155D3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CA6A68E"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5EB37470" w14:textId="77777777" w:rsidTr="00617B3E">
        <w:tc>
          <w:tcPr>
            <w:tcW w:w="2013" w:type="dxa"/>
            <w:shd w:val="clear" w:color="auto" w:fill="auto"/>
            <w:tcMar>
              <w:top w:w="28" w:type="dxa"/>
              <w:left w:w="28" w:type="dxa"/>
              <w:bottom w:w="28" w:type="dxa"/>
              <w:right w:w="28" w:type="dxa"/>
            </w:tcMar>
          </w:tcPr>
          <w:p w14:paraId="1998B138"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11D376CE"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78817E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EF0585" w14:textId="77777777" w:rsidR="003B5845" w:rsidRPr="004A00BD" w:rsidRDefault="003B5845" w:rsidP="00617B3E">
            <w:pPr>
              <w:jc w:val="left"/>
              <w:rPr>
                <w:sz w:val="22"/>
                <w:lang w:val="en-GB"/>
              </w:rPr>
            </w:pPr>
            <w:r w:rsidRPr="004A00BD">
              <w:rPr>
                <w:sz w:val="16"/>
                <w:szCs w:val="16"/>
                <w:lang w:val="en-GB"/>
              </w:rPr>
              <w:t>Defines the geometry of a cavity in the sealing area (crimp end).</w:t>
            </w:r>
          </w:p>
        </w:tc>
      </w:tr>
      <w:tr w:rsidR="003B5845" w:rsidRPr="004A00BD" w14:paraId="1B8E0EE2" w14:textId="77777777" w:rsidTr="00617B3E">
        <w:tc>
          <w:tcPr>
            <w:tcW w:w="2013" w:type="dxa"/>
            <w:shd w:val="clear" w:color="auto" w:fill="auto"/>
            <w:tcMar>
              <w:top w:w="28" w:type="dxa"/>
              <w:left w:w="28" w:type="dxa"/>
              <w:bottom w:w="28" w:type="dxa"/>
              <w:right w:w="28" w:type="dxa"/>
            </w:tcMar>
          </w:tcPr>
          <w:p w14:paraId="2586E493"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2FBA6D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4B3CF60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B7358B" w14:textId="77777777" w:rsidR="003B5845" w:rsidRPr="004A00BD" w:rsidRDefault="003B5845" w:rsidP="00617B3E">
            <w:pPr>
              <w:jc w:val="left"/>
              <w:rPr>
                <w:sz w:val="22"/>
                <w:lang w:val="en-GB"/>
              </w:rPr>
            </w:pPr>
            <w:r w:rsidRPr="004A00BD">
              <w:rPr>
                <w:sz w:val="16"/>
                <w:szCs w:val="16"/>
                <w:lang w:val="en-GB"/>
              </w:rPr>
              <w:t>Specifies the dimension of the cavity in the sealing area of the cavity (crimp end), not in the contacting area (box end).</w:t>
            </w:r>
          </w:p>
        </w:tc>
      </w:tr>
      <w:tr w:rsidR="003B5845" w:rsidRPr="004A00BD" w14:paraId="2E25B73C" w14:textId="77777777" w:rsidTr="00617B3E">
        <w:tc>
          <w:tcPr>
            <w:tcW w:w="2013" w:type="dxa"/>
            <w:shd w:val="clear" w:color="auto" w:fill="auto"/>
            <w:tcMar>
              <w:top w:w="28" w:type="dxa"/>
              <w:left w:w="28" w:type="dxa"/>
              <w:bottom w:w="28" w:type="dxa"/>
              <w:right w:w="28" w:type="dxa"/>
            </w:tcMar>
          </w:tcPr>
          <w:p w14:paraId="33DDB178" w14:textId="77777777" w:rsidR="003B5845" w:rsidRPr="00620BBE" w:rsidRDefault="003B5845" w:rsidP="00617B3E">
            <w:pPr>
              <w:pStyle w:val="SmallStandard"/>
            </w:pPr>
            <w:r w:rsidRPr="00620BBE">
              <w:lastRenderedPageBreak/>
              <w:t>minWireElementOutsideDiameter</w:t>
            </w:r>
          </w:p>
        </w:tc>
        <w:tc>
          <w:tcPr>
            <w:tcW w:w="1559" w:type="dxa"/>
            <w:shd w:val="clear" w:color="auto" w:fill="auto"/>
            <w:tcMar>
              <w:top w:w="28" w:type="dxa"/>
              <w:left w:w="28" w:type="dxa"/>
              <w:bottom w:w="28" w:type="dxa"/>
              <w:right w:w="28" w:type="dxa"/>
            </w:tcMar>
          </w:tcPr>
          <w:p w14:paraId="5AEE195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B4FFD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C27C41" w14:textId="77777777" w:rsidR="003B5845" w:rsidRPr="004A00BD" w:rsidRDefault="003B5845" w:rsidP="00617B3E">
            <w:pPr>
              <w:jc w:val="left"/>
              <w:rPr>
                <w:sz w:val="22"/>
                <w:lang w:val="en-GB"/>
              </w:rPr>
            </w:pPr>
            <w:r w:rsidRPr="004A00BD">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3B5845" w:rsidRPr="004A00BD" w14:paraId="5ED0E096" w14:textId="77777777" w:rsidTr="00617B3E">
        <w:tc>
          <w:tcPr>
            <w:tcW w:w="2013" w:type="dxa"/>
            <w:shd w:val="clear" w:color="auto" w:fill="auto"/>
            <w:tcMar>
              <w:top w:w="28" w:type="dxa"/>
              <w:left w:w="28" w:type="dxa"/>
              <w:bottom w:w="28" w:type="dxa"/>
              <w:right w:w="28" w:type="dxa"/>
            </w:tcMar>
          </w:tcPr>
          <w:p w14:paraId="77F348AB" w14:textId="77777777" w:rsidR="003B5845" w:rsidRPr="00620BBE" w:rsidRDefault="003B5845" w:rsidP="00617B3E">
            <w:pPr>
              <w:pStyle w:val="SmallStandard"/>
            </w:pPr>
            <w:r w:rsidRPr="00620BBE">
              <w:t>maxWireElementOutsideDiameter</w:t>
            </w:r>
          </w:p>
        </w:tc>
        <w:tc>
          <w:tcPr>
            <w:tcW w:w="1559" w:type="dxa"/>
            <w:shd w:val="clear" w:color="auto" w:fill="auto"/>
            <w:tcMar>
              <w:top w:w="28" w:type="dxa"/>
              <w:left w:w="28" w:type="dxa"/>
              <w:bottom w:w="28" w:type="dxa"/>
              <w:right w:w="28" w:type="dxa"/>
            </w:tcMar>
          </w:tcPr>
          <w:p w14:paraId="4B37BA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EAC27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65B0" w14:textId="77777777" w:rsidR="003B5845" w:rsidRPr="004A00BD" w:rsidRDefault="003B5845" w:rsidP="00617B3E">
            <w:pPr>
              <w:jc w:val="left"/>
              <w:rPr>
                <w:sz w:val="22"/>
                <w:lang w:val="en-GB"/>
              </w:rPr>
            </w:pPr>
            <w:r w:rsidRPr="004A00BD">
              <w:rPr>
                <w:sz w:val="16"/>
                <w:szCs w:val="16"/>
                <w:lang w:val="en-GB"/>
              </w:rPr>
              <w:t>Specifies the maximum diameter a wire is allowed to have to fit into the cavity.</w:t>
            </w:r>
          </w:p>
        </w:tc>
      </w:tr>
      <w:tr w:rsidR="003B5845" w:rsidRPr="004A00BD" w14:paraId="351DE809" w14:textId="77777777" w:rsidTr="00617B3E">
        <w:tc>
          <w:tcPr>
            <w:tcW w:w="2013" w:type="dxa"/>
            <w:shd w:val="clear" w:color="auto" w:fill="auto"/>
            <w:tcMar>
              <w:top w:w="28" w:type="dxa"/>
              <w:left w:w="28" w:type="dxa"/>
              <w:bottom w:w="28" w:type="dxa"/>
              <w:right w:w="28" w:type="dxa"/>
            </w:tcMar>
          </w:tcPr>
          <w:p w14:paraId="0E44B78E"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7D428CFC"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7D27AD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47A1FA" w14:textId="77777777" w:rsidR="003B5845" w:rsidRPr="004A00BD" w:rsidRDefault="003B5845" w:rsidP="00617B3E">
            <w:pPr>
              <w:jc w:val="left"/>
              <w:rPr>
                <w:sz w:val="22"/>
                <w:lang w:val="en-GB"/>
              </w:rPr>
            </w:pPr>
            <w:r w:rsidRPr="004A00BD">
              <w:rPr>
                <w:sz w:val="16"/>
                <w:szCs w:val="16"/>
                <w:lang w:val="en-GB"/>
              </w:rPr>
              <w:t>Specifies if the cavity has a primary locking and of what type it is.</w:t>
            </w:r>
          </w:p>
        </w:tc>
      </w:tr>
      <w:tr w:rsidR="003B5845" w:rsidRPr="004A00BD" w14:paraId="32164CE6" w14:textId="77777777" w:rsidTr="00617B3E">
        <w:tc>
          <w:tcPr>
            <w:tcW w:w="2013" w:type="dxa"/>
            <w:shd w:val="clear" w:color="auto" w:fill="auto"/>
            <w:tcMar>
              <w:top w:w="28" w:type="dxa"/>
              <w:left w:w="28" w:type="dxa"/>
              <w:bottom w:w="28" w:type="dxa"/>
              <w:right w:w="28" w:type="dxa"/>
            </w:tcMar>
          </w:tcPr>
          <w:p w14:paraId="575B709E"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9FC44F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EDF92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7CA6C2" w14:textId="77777777" w:rsidR="003B5845" w:rsidRPr="004A00BD" w:rsidRDefault="003B5845" w:rsidP="00617B3E">
            <w:pPr>
              <w:jc w:val="left"/>
              <w:rPr>
                <w:sz w:val="22"/>
                <w:lang w:val="en-GB"/>
              </w:rPr>
            </w:pPr>
            <w:r w:rsidRPr="004A00BD">
              <w:rPr>
                <w:sz w:val="16"/>
                <w:szCs w:val="16"/>
                <w:lang w:val="en-GB"/>
              </w:rPr>
              <w:t>Specifies if the cavity is sealable.</w:t>
            </w:r>
          </w:p>
        </w:tc>
      </w:tr>
      <w:tr w:rsidR="003B5845" w:rsidRPr="004A00BD" w14:paraId="6C85F607" w14:textId="77777777" w:rsidTr="00617B3E">
        <w:tc>
          <w:tcPr>
            <w:tcW w:w="2013" w:type="dxa"/>
            <w:shd w:val="clear" w:color="auto" w:fill="auto"/>
            <w:tcMar>
              <w:top w:w="28" w:type="dxa"/>
              <w:left w:w="28" w:type="dxa"/>
              <w:bottom w:w="28" w:type="dxa"/>
              <w:right w:w="28" w:type="dxa"/>
            </w:tcMar>
          </w:tcPr>
          <w:p w14:paraId="1C90E71A"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7DFE9839"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2B22C3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AD759D"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CavitySpecification.</w:t>
            </w:r>
          </w:p>
        </w:tc>
      </w:tr>
    </w:tbl>
    <w:p w14:paraId="6A3C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2F2F6B" w14:textId="77777777" w:rsidTr="00617B3E">
        <w:tc>
          <w:tcPr>
            <w:tcW w:w="2296" w:type="dxa"/>
            <w:gridSpan w:val="2"/>
            <w:shd w:val="clear" w:color="auto" w:fill="auto"/>
          </w:tcPr>
          <w:p w14:paraId="28D28A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014CB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CB8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DAA01" w14:textId="77777777" w:rsidTr="00617B3E">
        <w:tc>
          <w:tcPr>
            <w:tcW w:w="1588" w:type="dxa"/>
            <w:shd w:val="clear" w:color="auto" w:fill="auto"/>
          </w:tcPr>
          <w:p w14:paraId="413AD80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7ECC0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650A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4027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45FC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E797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89C7B2" w14:textId="77777777" w:rsidTr="00617B3E">
        <w:tc>
          <w:tcPr>
            <w:tcW w:w="1588" w:type="dxa"/>
            <w:shd w:val="clear" w:color="auto" w:fill="auto"/>
          </w:tcPr>
          <w:p w14:paraId="4A5FC187" w14:textId="77777777" w:rsidR="003B5845" w:rsidRPr="00634625" w:rsidRDefault="003B5845" w:rsidP="00617B3E">
            <w:pPr>
              <w:pStyle w:val="SmallStandard"/>
            </w:pPr>
            <w:r>
              <w:t>Cavity</w:t>
            </w:r>
          </w:p>
        </w:tc>
        <w:tc>
          <w:tcPr>
            <w:tcW w:w="708" w:type="dxa"/>
            <w:shd w:val="clear" w:color="auto" w:fill="auto"/>
          </w:tcPr>
          <w:p w14:paraId="569037BA" w14:textId="77777777" w:rsidR="003B5845" w:rsidRPr="00D331EF" w:rsidRDefault="003B5845" w:rsidP="00617B3E">
            <w:pPr>
              <w:pStyle w:val="SmallStandard"/>
            </w:pPr>
            <w:r w:rsidRPr="00D01517">
              <w:t>0..*</w:t>
            </w:r>
          </w:p>
        </w:tc>
        <w:tc>
          <w:tcPr>
            <w:tcW w:w="1560" w:type="dxa"/>
            <w:shd w:val="clear" w:color="auto" w:fill="auto"/>
          </w:tcPr>
          <w:p w14:paraId="75B6B2AF" w14:textId="77777777" w:rsidR="003B5845" w:rsidRPr="00132C43" w:rsidRDefault="003B5845" w:rsidP="00617B3E">
            <w:pPr>
              <w:pStyle w:val="SmallStandard"/>
            </w:pPr>
            <w:r>
              <w:t>cavitySpecification</w:t>
            </w:r>
          </w:p>
        </w:tc>
        <w:tc>
          <w:tcPr>
            <w:tcW w:w="708" w:type="dxa"/>
            <w:shd w:val="clear" w:color="auto" w:fill="auto"/>
          </w:tcPr>
          <w:p w14:paraId="7CF1D4CA" w14:textId="77777777" w:rsidR="003B5845" w:rsidRPr="00D331EF" w:rsidRDefault="003B5845" w:rsidP="00617B3E">
            <w:pPr>
              <w:pStyle w:val="SmallStandard"/>
            </w:pPr>
            <w:r w:rsidRPr="00D01517">
              <w:t>0..1</w:t>
            </w:r>
          </w:p>
        </w:tc>
        <w:tc>
          <w:tcPr>
            <w:tcW w:w="567" w:type="dxa"/>
            <w:shd w:val="clear" w:color="auto" w:fill="auto"/>
          </w:tcPr>
          <w:p w14:paraId="647D34E7" w14:textId="77777777" w:rsidR="003B5845" w:rsidRPr="00D331EF" w:rsidRDefault="003B5845" w:rsidP="00617B3E">
            <w:pPr>
              <w:pStyle w:val="SmallStandard"/>
            </w:pPr>
            <w:r>
              <w:t>N</w:t>
            </w:r>
          </w:p>
        </w:tc>
        <w:tc>
          <w:tcPr>
            <w:tcW w:w="3969" w:type="dxa"/>
            <w:shd w:val="clear" w:color="auto" w:fill="auto"/>
          </w:tcPr>
          <w:p w14:paraId="326374EF" w14:textId="77777777" w:rsidR="003B5845" w:rsidRDefault="003B5845" w:rsidP="00617B3E">
            <w:pPr>
              <w:pStyle w:val="SmallStandard"/>
            </w:pPr>
            <w:r w:rsidRPr="00491287">
              <w:t>References the CavitySpecification that is satisfied by the cavity.</w:t>
            </w:r>
          </w:p>
        </w:tc>
      </w:tr>
    </w:tbl>
    <w:p w14:paraId="3CBECD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0" w:name="_f24a8670e93601167507feeef38d4538"/>
      <w:r>
        <w:rPr>
          <w:lang w:val="en-GB"/>
        </w:rPr>
        <w:t>Coding</w:t>
      </w:r>
      <w:bookmarkEnd w:id="1080"/>
    </w:p>
    <w:p w14:paraId="7EDCDA84" w14:textId="77777777" w:rsidR="003B5845" w:rsidRPr="00A518C2" w:rsidRDefault="003B5845" w:rsidP="003B5845">
      <w:pPr>
        <w:rPr>
          <w:lang w:val="en-GB"/>
        </w:rPr>
      </w:pPr>
      <w:r w:rsidRPr="00A518C2">
        <w:rPr>
          <w:sz w:val="18"/>
          <w:szCs w:val="18"/>
          <w:lang w:val="en-GB"/>
        </w:rPr>
        <w:t>Specifies the coding of a slot or a connector housing.</w:t>
      </w:r>
    </w:p>
    <w:p w14:paraId="79B7F2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43D23F" w14:textId="77777777" w:rsidTr="00617B3E">
        <w:tc>
          <w:tcPr>
            <w:tcW w:w="2013" w:type="dxa"/>
            <w:shd w:val="clear" w:color="auto" w:fill="auto"/>
            <w:tcMar>
              <w:top w:w="28" w:type="dxa"/>
              <w:left w:w="28" w:type="dxa"/>
              <w:bottom w:w="28" w:type="dxa"/>
              <w:right w:w="28" w:type="dxa"/>
            </w:tcMar>
          </w:tcPr>
          <w:p w14:paraId="20CE3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1DB20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18FFBF" w14:textId="77777777" w:rsidTr="00617B3E">
        <w:tc>
          <w:tcPr>
            <w:tcW w:w="2013" w:type="dxa"/>
            <w:shd w:val="clear" w:color="auto" w:fill="auto"/>
            <w:tcMar>
              <w:top w:w="28" w:type="dxa"/>
              <w:left w:w="28" w:type="dxa"/>
              <w:bottom w:w="28" w:type="dxa"/>
              <w:right w:w="28" w:type="dxa"/>
            </w:tcMar>
          </w:tcPr>
          <w:p w14:paraId="43E57F9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CD9B6" w14:textId="77777777" w:rsidR="003B5845" w:rsidRPr="004A00BD" w:rsidRDefault="003B5845" w:rsidP="00617B3E">
            <w:pPr>
              <w:rPr>
                <w:sz w:val="22"/>
              </w:rPr>
            </w:pPr>
          </w:p>
        </w:tc>
      </w:tr>
      <w:tr w:rsidR="003B5845" w:rsidRPr="008359F5" w14:paraId="61E58995" w14:textId="77777777" w:rsidTr="00617B3E">
        <w:tc>
          <w:tcPr>
            <w:tcW w:w="2013" w:type="dxa"/>
            <w:shd w:val="clear" w:color="auto" w:fill="auto"/>
            <w:tcMar>
              <w:top w:w="28" w:type="dxa"/>
              <w:left w:w="28" w:type="dxa"/>
              <w:bottom w:w="28" w:type="dxa"/>
              <w:right w:w="28" w:type="dxa"/>
            </w:tcMar>
          </w:tcPr>
          <w:p w14:paraId="31181A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C527F" w14:textId="77777777" w:rsidR="003B5845" w:rsidRPr="000437C1" w:rsidRDefault="003B5845" w:rsidP="00617B3E">
            <w:pPr>
              <w:pStyle w:val="SmallStandard"/>
            </w:pPr>
            <w:r>
              <w:t>false</w:t>
            </w:r>
          </w:p>
        </w:tc>
      </w:tr>
    </w:tbl>
    <w:p w14:paraId="3DDC02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A96CD7" w14:textId="77777777" w:rsidTr="00617B3E">
        <w:tc>
          <w:tcPr>
            <w:tcW w:w="2013" w:type="dxa"/>
            <w:shd w:val="clear" w:color="auto" w:fill="auto"/>
            <w:tcMar>
              <w:top w:w="28" w:type="dxa"/>
              <w:left w:w="28" w:type="dxa"/>
              <w:bottom w:w="28" w:type="dxa"/>
              <w:right w:w="28" w:type="dxa"/>
            </w:tcMar>
          </w:tcPr>
          <w:p w14:paraId="3C664A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F1A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E525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D9CD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A752C3" w14:textId="77777777" w:rsidTr="00617B3E">
        <w:tc>
          <w:tcPr>
            <w:tcW w:w="2013" w:type="dxa"/>
            <w:shd w:val="clear" w:color="auto" w:fill="auto"/>
            <w:tcMar>
              <w:top w:w="28" w:type="dxa"/>
              <w:left w:w="28" w:type="dxa"/>
              <w:bottom w:w="28" w:type="dxa"/>
              <w:right w:w="28" w:type="dxa"/>
            </w:tcMar>
          </w:tcPr>
          <w:p w14:paraId="33C14315" w14:textId="77777777" w:rsidR="003B5845" w:rsidRPr="00620BBE" w:rsidRDefault="003B5845" w:rsidP="00617B3E">
            <w:pPr>
              <w:pStyle w:val="SmallStandard"/>
            </w:pPr>
            <w:r w:rsidRPr="00620BBE">
              <w:t>coding</w:t>
            </w:r>
          </w:p>
        </w:tc>
        <w:tc>
          <w:tcPr>
            <w:tcW w:w="1559" w:type="dxa"/>
            <w:shd w:val="clear" w:color="auto" w:fill="auto"/>
            <w:tcMar>
              <w:top w:w="28" w:type="dxa"/>
              <w:left w:w="28" w:type="dxa"/>
              <w:bottom w:w="28" w:type="dxa"/>
              <w:right w:w="28" w:type="dxa"/>
            </w:tcMar>
          </w:tcPr>
          <w:p w14:paraId="18374157" w14:textId="77777777" w:rsidR="003B5845" w:rsidRPr="008359F5" w:rsidRDefault="003B5845" w:rsidP="00617B3E">
            <w:pPr>
              <w:pStyle w:val="SmallStandard"/>
            </w:pPr>
            <w:r w:rsidRPr="00D21799">
              <w:t>CodingName</w:t>
            </w:r>
          </w:p>
        </w:tc>
        <w:tc>
          <w:tcPr>
            <w:tcW w:w="709" w:type="dxa"/>
            <w:shd w:val="clear" w:color="auto" w:fill="auto"/>
            <w:tcMar>
              <w:top w:w="28" w:type="dxa"/>
              <w:left w:w="28" w:type="dxa"/>
              <w:bottom w:w="28" w:type="dxa"/>
              <w:right w:w="28" w:type="dxa"/>
            </w:tcMar>
          </w:tcPr>
          <w:p w14:paraId="1AD26FB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1563EE" w14:textId="77777777" w:rsidR="003B5845" w:rsidRPr="004A00BD" w:rsidRDefault="003B5845" w:rsidP="00617B3E">
            <w:pPr>
              <w:jc w:val="left"/>
              <w:rPr>
                <w:sz w:val="22"/>
                <w:lang w:val="en-GB"/>
              </w:rPr>
            </w:pPr>
            <w:r w:rsidRPr="004A00BD">
              <w:rPr>
                <w:sz w:val="16"/>
                <w:szCs w:val="16"/>
                <w:lang w:val="en-GB"/>
              </w:rPr>
              <w:t>Specifies the name of the coding.</w:t>
            </w:r>
          </w:p>
        </w:tc>
      </w:tr>
    </w:tbl>
    <w:p w14:paraId="271EF0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0430F" w14:textId="77777777" w:rsidTr="00617B3E">
        <w:tc>
          <w:tcPr>
            <w:tcW w:w="2296" w:type="dxa"/>
            <w:gridSpan w:val="2"/>
            <w:shd w:val="clear" w:color="auto" w:fill="auto"/>
          </w:tcPr>
          <w:p w14:paraId="69016E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F84E6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E4D0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B1ABD" w14:textId="77777777" w:rsidTr="00617B3E">
        <w:tc>
          <w:tcPr>
            <w:tcW w:w="1588" w:type="dxa"/>
            <w:shd w:val="clear" w:color="auto" w:fill="auto"/>
          </w:tcPr>
          <w:p w14:paraId="25894EF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A672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447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ECD2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6061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98F4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098B66" w14:textId="77777777" w:rsidTr="00617B3E">
        <w:tc>
          <w:tcPr>
            <w:tcW w:w="1588" w:type="dxa"/>
            <w:shd w:val="clear" w:color="auto" w:fill="auto"/>
          </w:tcPr>
          <w:p w14:paraId="5C9DA2B2" w14:textId="77777777" w:rsidR="003B5845" w:rsidRPr="00634625" w:rsidRDefault="003B5845" w:rsidP="00617B3E">
            <w:pPr>
              <w:pStyle w:val="SmallStandard"/>
            </w:pPr>
            <w:r>
              <w:t>AbstractSlot</w:t>
            </w:r>
          </w:p>
        </w:tc>
        <w:tc>
          <w:tcPr>
            <w:tcW w:w="708" w:type="dxa"/>
            <w:shd w:val="clear" w:color="auto" w:fill="auto"/>
          </w:tcPr>
          <w:p w14:paraId="26775EEE" w14:textId="77777777" w:rsidR="003B5845" w:rsidRPr="00D331EF" w:rsidRDefault="003B5845" w:rsidP="00617B3E">
            <w:pPr>
              <w:pStyle w:val="SmallStandard"/>
            </w:pPr>
            <w:r w:rsidRPr="00D01517">
              <w:t>0..1</w:t>
            </w:r>
          </w:p>
        </w:tc>
        <w:tc>
          <w:tcPr>
            <w:tcW w:w="1560" w:type="dxa"/>
            <w:shd w:val="clear" w:color="auto" w:fill="auto"/>
          </w:tcPr>
          <w:p w14:paraId="4C81A940" w14:textId="77777777" w:rsidR="003B5845" w:rsidRPr="00132C43" w:rsidRDefault="003B5845" w:rsidP="00617B3E">
            <w:pPr>
              <w:pStyle w:val="SmallStandard"/>
            </w:pPr>
            <w:r>
              <w:t>coding</w:t>
            </w:r>
          </w:p>
        </w:tc>
        <w:tc>
          <w:tcPr>
            <w:tcW w:w="708" w:type="dxa"/>
            <w:shd w:val="clear" w:color="auto" w:fill="auto"/>
          </w:tcPr>
          <w:p w14:paraId="2546DF75" w14:textId="77777777" w:rsidR="003B5845" w:rsidRPr="00D331EF" w:rsidRDefault="003B5845" w:rsidP="00617B3E">
            <w:pPr>
              <w:pStyle w:val="SmallStandard"/>
            </w:pPr>
            <w:r w:rsidRPr="00D01517">
              <w:t>0..1</w:t>
            </w:r>
          </w:p>
        </w:tc>
        <w:tc>
          <w:tcPr>
            <w:tcW w:w="567" w:type="dxa"/>
            <w:shd w:val="clear" w:color="auto" w:fill="auto"/>
          </w:tcPr>
          <w:p w14:paraId="2AF751DD" w14:textId="77777777" w:rsidR="003B5845" w:rsidRDefault="003B5845" w:rsidP="00617B3E">
            <w:pPr>
              <w:pStyle w:val="SmallStandard"/>
            </w:pPr>
            <w:r>
              <w:t>Y</w:t>
            </w:r>
          </w:p>
        </w:tc>
        <w:tc>
          <w:tcPr>
            <w:tcW w:w="3969" w:type="dxa"/>
            <w:shd w:val="clear" w:color="auto" w:fill="auto"/>
          </w:tcPr>
          <w:p w14:paraId="6D0C5443" w14:textId="77777777" w:rsidR="003B5845" w:rsidRDefault="003B5845" w:rsidP="00617B3E">
            <w:pPr>
              <w:pStyle w:val="SmallStandard"/>
            </w:pPr>
            <w:r w:rsidRPr="00491287">
              <w:t>Defines coding of the slot that is satisfied by the Slot.</w:t>
            </w:r>
          </w:p>
        </w:tc>
      </w:tr>
      <w:tr w:rsidR="003B5845" w:rsidRPr="004A00BD" w14:paraId="6E44F8F9" w14:textId="77777777" w:rsidTr="00617B3E">
        <w:tc>
          <w:tcPr>
            <w:tcW w:w="1588" w:type="dxa"/>
            <w:shd w:val="clear" w:color="auto" w:fill="auto"/>
          </w:tcPr>
          <w:p w14:paraId="423581AD" w14:textId="77777777" w:rsidR="003B5845" w:rsidRPr="00634625" w:rsidRDefault="003B5845" w:rsidP="00617B3E">
            <w:pPr>
              <w:pStyle w:val="SmallStandard"/>
            </w:pPr>
            <w:r>
              <w:t>ConnectorHousingSpecification</w:t>
            </w:r>
          </w:p>
        </w:tc>
        <w:tc>
          <w:tcPr>
            <w:tcW w:w="708" w:type="dxa"/>
            <w:shd w:val="clear" w:color="auto" w:fill="auto"/>
          </w:tcPr>
          <w:p w14:paraId="19BC977A" w14:textId="77777777" w:rsidR="003B5845" w:rsidRPr="00D331EF" w:rsidRDefault="003B5845" w:rsidP="00617B3E">
            <w:pPr>
              <w:pStyle w:val="SmallStandard"/>
            </w:pPr>
            <w:r w:rsidRPr="00D01517">
              <w:t>0..1</w:t>
            </w:r>
          </w:p>
        </w:tc>
        <w:tc>
          <w:tcPr>
            <w:tcW w:w="1560" w:type="dxa"/>
            <w:shd w:val="clear" w:color="auto" w:fill="auto"/>
          </w:tcPr>
          <w:p w14:paraId="730BDDB0" w14:textId="77777777" w:rsidR="003B5845" w:rsidRPr="00132C43" w:rsidRDefault="003B5845" w:rsidP="00617B3E">
            <w:pPr>
              <w:pStyle w:val="SmallStandard"/>
            </w:pPr>
            <w:r>
              <w:t>coding</w:t>
            </w:r>
          </w:p>
        </w:tc>
        <w:tc>
          <w:tcPr>
            <w:tcW w:w="708" w:type="dxa"/>
            <w:shd w:val="clear" w:color="auto" w:fill="auto"/>
          </w:tcPr>
          <w:p w14:paraId="294495E3" w14:textId="77777777" w:rsidR="003B5845" w:rsidRPr="00D331EF" w:rsidRDefault="003B5845" w:rsidP="00617B3E">
            <w:pPr>
              <w:pStyle w:val="SmallStandard"/>
            </w:pPr>
            <w:r w:rsidRPr="00D01517">
              <w:t>0..1</w:t>
            </w:r>
          </w:p>
        </w:tc>
        <w:tc>
          <w:tcPr>
            <w:tcW w:w="567" w:type="dxa"/>
            <w:shd w:val="clear" w:color="auto" w:fill="auto"/>
          </w:tcPr>
          <w:p w14:paraId="4736DD23" w14:textId="77777777" w:rsidR="003B5845" w:rsidRDefault="003B5845" w:rsidP="00617B3E">
            <w:pPr>
              <w:pStyle w:val="SmallStandard"/>
            </w:pPr>
            <w:r>
              <w:t>Y</w:t>
            </w:r>
          </w:p>
        </w:tc>
        <w:tc>
          <w:tcPr>
            <w:tcW w:w="3969" w:type="dxa"/>
            <w:shd w:val="clear" w:color="auto" w:fill="auto"/>
          </w:tcPr>
          <w:p w14:paraId="1ECE5FFC" w14:textId="77777777" w:rsidR="003B5845" w:rsidRDefault="003B5845" w:rsidP="00617B3E">
            <w:pPr>
              <w:pStyle w:val="SmallStandard"/>
            </w:pPr>
            <w:r w:rsidRPr="00491287">
              <w:t xml:space="preserve">Defines coding of the connector housing that is satisfied by the connector housing. </w:t>
            </w:r>
          </w:p>
        </w:tc>
      </w:tr>
    </w:tbl>
    <w:p w14:paraId="67104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1" w:name="_da3ef0660076f8e10d1ba16fbe390338"/>
      <w:r>
        <w:rPr>
          <w:lang w:val="en-GB"/>
        </w:rPr>
        <w:t>ConductorCurrentInformation</w:t>
      </w:r>
      <w:bookmarkEnd w:id="1081"/>
    </w:p>
    <w:p w14:paraId="77337F1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ConductorCurrentInformation</w:t>
      </w:r>
      <w:r w:rsidRPr="00A518C2">
        <w:rPr>
          <w:sz w:val="18"/>
          <w:szCs w:val="18"/>
          <w:lang w:val="en-GB"/>
        </w:rPr>
        <w:t xml:space="preserve"> specifies the maximum current for which a conductor is approved. As the maximum current is dependent from the voltage and the environment temperature it is modelled as a class and not only as an attribute.</w:t>
      </w:r>
    </w:p>
    <w:p w14:paraId="0DA06A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3CA473" w14:textId="77777777" w:rsidTr="00617B3E">
        <w:tc>
          <w:tcPr>
            <w:tcW w:w="2013" w:type="dxa"/>
            <w:shd w:val="clear" w:color="auto" w:fill="auto"/>
            <w:tcMar>
              <w:top w:w="28" w:type="dxa"/>
              <w:left w:w="28" w:type="dxa"/>
              <w:bottom w:w="28" w:type="dxa"/>
              <w:right w:w="28" w:type="dxa"/>
            </w:tcMar>
          </w:tcPr>
          <w:p w14:paraId="5E31109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B55EB9D" w14:textId="77777777" w:rsidR="003B5845" w:rsidRPr="004A00BD" w:rsidRDefault="003B5845" w:rsidP="00617B3E">
            <w:pPr>
              <w:rPr>
                <w:sz w:val="22"/>
              </w:rPr>
            </w:pPr>
          </w:p>
        </w:tc>
      </w:tr>
      <w:tr w:rsidR="003B5845" w:rsidRPr="008359F5" w14:paraId="2DC950C4" w14:textId="77777777" w:rsidTr="00617B3E">
        <w:tc>
          <w:tcPr>
            <w:tcW w:w="2013" w:type="dxa"/>
            <w:shd w:val="clear" w:color="auto" w:fill="auto"/>
            <w:tcMar>
              <w:top w:w="28" w:type="dxa"/>
              <w:left w:w="28" w:type="dxa"/>
              <w:bottom w:w="28" w:type="dxa"/>
              <w:right w:w="28" w:type="dxa"/>
            </w:tcMar>
          </w:tcPr>
          <w:p w14:paraId="137DB5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A42FC4" w14:textId="77777777" w:rsidR="003B5845" w:rsidRPr="004A00BD" w:rsidRDefault="003B5845" w:rsidP="00617B3E">
            <w:pPr>
              <w:rPr>
                <w:sz w:val="22"/>
              </w:rPr>
            </w:pPr>
          </w:p>
        </w:tc>
      </w:tr>
      <w:tr w:rsidR="003B5845" w:rsidRPr="008359F5" w14:paraId="7F5D0C96" w14:textId="77777777" w:rsidTr="00617B3E">
        <w:tc>
          <w:tcPr>
            <w:tcW w:w="2013" w:type="dxa"/>
            <w:shd w:val="clear" w:color="auto" w:fill="auto"/>
            <w:tcMar>
              <w:top w:w="28" w:type="dxa"/>
              <w:left w:w="28" w:type="dxa"/>
              <w:bottom w:w="28" w:type="dxa"/>
              <w:right w:w="28" w:type="dxa"/>
            </w:tcMar>
          </w:tcPr>
          <w:p w14:paraId="1F2C2B86"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C8E6F9E" w14:textId="77777777" w:rsidR="003B5845" w:rsidRPr="000437C1" w:rsidRDefault="003B5845" w:rsidP="00617B3E">
            <w:pPr>
              <w:pStyle w:val="SmallStandard"/>
            </w:pPr>
            <w:r>
              <w:t>false</w:t>
            </w:r>
          </w:p>
        </w:tc>
      </w:tr>
    </w:tbl>
    <w:p w14:paraId="2FB8D1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0666A45" w14:textId="77777777" w:rsidTr="00617B3E">
        <w:tc>
          <w:tcPr>
            <w:tcW w:w="2013" w:type="dxa"/>
            <w:shd w:val="clear" w:color="auto" w:fill="auto"/>
            <w:tcMar>
              <w:top w:w="28" w:type="dxa"/>
              <w:left w:w="28" w:type="dxa"/>
              <w:bottom w:w="28" w:type="dxa"/>
              <w:right w:w="28" w:type="dxa"/>
            </w:tcMar>
          </w:tcPr>
          <w:p w14:paraId="6036C6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5FF8D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D917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F69942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245043" w14:textId="77777777" w:rsidTr="00617B3E">
        <w:tc>
          <w:tcPr>
            <w:tcW w:w="2013" w:type="dxa"/>
            <w:shd w:val="clear" w:color="auto" w:fill="auto"/>
            <w:tcMar>
              <w:top w:w="28" w:type="dxa"/>
              <w:left w:w="28" w:type="dxa"/>
              <w:bottom w:w="28" w:type="dxa"/>
              <w:right w:w="28" w:type="dxa"/>
            </w:tcMar>
          </w:tcPr>
          <w:p w14:paraId="2407D6CC" w14:textId="77777777" w:rsidR="003B5845" w:rsidRPr="00620BBE" w:rsidRDefault="003B5845" w:rsidP="00617B3E">
            <w:pPr>
              <w:pStyle w:val="SmallStandard"/>
            </w:pPr>
            <w:r w:rsidRPr="00620BBE">
              <w:t>maxCurrent</w:t>
            </w:r>
          </w:p>
        </w:tc>
        <w:tc>
          <w:tcPr>
            <w:tcW w:w="1559" w:type="dxa"/>
            <w:shd w:val="clear" w:color="auto" w:fill="auto"/>
            <w:tcMar>
              <w:top w:w="28" w:type="dxa"/>
              <w:left w:w="28" w:type="dxa"/>
              <w:bottom w:w="28" w:type="dxa"/>
              <w:right w:w="28" w:type="dxa"/>
            </w:tcMar>
          </w:tcPr>
          <w:p w14:paraId="5BC8222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7D32E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A7DF09" w14:textId="77777777" w:rsidR="003B5845" w:rsidRPr="004A00BD" w:rsidRDefault="003B5845" w:rsidP="00617B3E">
            <w:pPr>
              <w:jc w:val="left"/>
              <w:rPr>
                <w:sz w:val="22"/>
              </w:rPr>
            </w:pPr>
            <w:r w:rsidRPr="004A00BD">
              <w:rPr>
                <w:sz w:val="16"/>
                <w:szCs w:val="16"/>
              </w:rPr>
              <w:t>The maximum current value.</w:t>
            </w:r>
          </w:p>
        </w:tc>
      </w:tr>
      <w:tr w:rsidR="003B5845" w:rsidRPr="004A00BD" w14:paraId="270FD347" w14:textId="77777777" w:rsidTr="00617B3E">
        <w:tc>
          <w:tcPr>
            <w:tcW w:w="2013" w:type="dxa"/>
            <w:shd w:val="clear" w:color="auto" w:fill="auto"/>
            <w:tcMar>
              <w:top w:w="28" w:type="dxa"/>
              <w:left w:w="28" w:type="dxa"/>
              <w:bottom w:w="28" w:type="dxa"/>
              <w:right w:w="28" w:type="dxa"/>
            </w:tcMar>
          </w:tcPr>
          <w:p w14:paraId="6627D4B5" w14:textId="77777777" w:rsidR="003B5845" w:rsidRPr="00620BBE" w:rsidRDefault="003B5845" w:rsidP="00617B3E">
            <w:pPr>
              <w:pStyle w:val="SmallStandard"/>
            </w:pPr>
            <w:r w:rsidRPr="00620BBE">
              <w:t>environmentTemperature</w:t>
            </w:r>
          </w:p>
        </w:tc>
        <w:tc>
          <w:tcPr>
            <w:tcW w:w="1559" w:type="dxa"/>
            <w:shd w:val="clear" w:color="auto" w:fill="auto"/>
            <w:tcMar>
              <w:top w:w="28" w:type="dxa"/>
              <w:left w:w="28" w:type="dxa"/>
              <w:bottom w:w="28" w:type="dxa"/>
              <w:right w:w="28" w:type="dxa"/>
            </w:tcMar>
          </w:tcPr>
          <w:p w14:paraId="211810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4580E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6F5B57" w14:textId="77777777" w:rsidR="003B5845" w:rsidRPr="004A00BD" w:rsidRDefault="003B5845" w:rsidP="00617B3E">
            <w:pPr>
              <w:jc w:val="left"/>
              <w:rPr>
                <w:sz w:val="22"/>
                <w:lang w:val="en-GB"/>
              </w:rPr>
            </w:pPr>
            <w:r w:rsidRPr="004A00BD">
              <w:rPr>
                <w:sz w:val="16"/>
                <w:szCs w:val="16"/>
                <w:lang w:val="en-GB"/>
              </w:rPr>
              <w:t>The environment temperature for which this maximum current value is applicable.</w:t>
            </w:r>
          </w:p>
        </w:tc>
      </w:tr>
      <w:tr w:rsidR="003B5845" w:rsidRPr="004A00BD" w14:paraId="527A6777" w14:textId="77777777" w:rsidTr="00617B3E">
        <w:tc>
          <w:tcPr>
            <w:tcW w:w="2013" w:type="dxa"/>
            <w:shd w:val="clear" w:color="auto" w:fill="auto"/>
            <w:tcMar>
              <w:top w:w="28" w:type="dxa"/>
              <w:left w:w="28" w:type="dxa"/>
              <w:bottom w:w="28" w:type="dxa"/>
              <w:right w:w="28" w:type="dxa"/>
            </w:tcMar>
          </w:tcPr>
          <w:p w14:paraId="252906E3"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31F9FF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D9B37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0C72244" w14:textId="77777777" w:rsidR="003B5845" w:rsidRPr="004A00BD" w:rsidRDefault="003B5845" w:rsidP="00617B3E">
            <w:pPr>
              <w:jc w:val="left"/>
              <w:rPr>
                <w:sz w:val="22"/>
                <w:lang w:val="en-GB"/>
              </w:rPr>
            </w:pPr>
            <w:r w:rsidRPr="004A00BD">
              <w:rPr>
                <w:sz w:val="16"/>
                <w:szCs w:val="16"/>
                <w:lang w:val="en-GB"/>
              </w:rPr>
              <w:t>The voltage for which this maximum current value is applicable.</w:t>
            </w:r>
          </w:p>
        </w:tc>
      </w:tr>
    </w:tbl>
    <w:p w14:paraId="3CE015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922EFC" w14:textId="77777777" w:rsidTr="00617B3E">
        <w:tc>
          <w:tcPr>
            <w:tcW w:w="2296" w:type="dxa"/>
            <w:gridSpan w:val="2"/>
            <w:shd w:val="clear" w:color="auto" w:fill="auto"/>
          </w:tcPr>
          <w:p w14:paraId="7B973E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4F023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1520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FDE9BC" w14:textId="77777777" w:rsidTr="00617B3E">
        <w:tc>
          <w:tcPr>
            <w:tcW w:w="1588" w:type="dxa"/>
            <w:shd w:val="clear" w:color="auto" w:fill="auto"/>
          </w:tcPr>
          <w:p w14:paraId="5A2159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C7763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4071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50355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1C0B2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E48CE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03FC12" w14:textId="77777777" w:rsidTr="00617B3E">
        <w:tc>
          <w:tcPr>
            <w:tcW w:w="1588" w:type="dxa"/>
            <w:shd w:val="clear" w:color="auto" w:fill="auto"/>
          </w:tcPr>
          <w:p w14:paraId="69FCA224" w14:textId="77777777" w:rsidR="003B5845" w:rsidRPr="00634625" w:rsidRDefault="003B5845" w:rsidP="00617B3E">
            <w:pPr>
              <w:pStyle w:val="SmallStandard"/>
            </w:pPr>
            <w:r>
              <w:t>ConductorSpecification</w:t>
            </w:r>
          </w:p>
        </w:tc>
        <w:tc>
          <w:tcPr>
            <w:tcW w:w="708" w:type="dxa"/>
            <w:shd w:val="clear" w:color="auto" w:fill="auto"/>
          </w:tcPr>
          <w:p w14:paraId="1BE53EE9" w14:textId="77777777" w:rsidR="003B5845" w:rsidRPr="00D331EF" w:rsidRDefault="003B5845" w:rsidP="00617B3E">
            <w:pPr>
              <w:pStyle w:val="SmallStandard"/>
            </w:pPr>
            <w:r w:rsidRPr="00D01517">
              <w:t>1</w:t>
            </w:r>
          </w:p>
        </w:tc>
        <w:tc>
          <w:tcPr>
            <w:tcW w:w="1560" w:type="dxa"/>
            <w:shd w:val="clear" w:color="auto" w:fill="auto"/>
          </w:tcPr>
          <w:p w14:paraId="44AB1F7A" w14:textId="77777777" w:rsidR="003B5845" w:rsidRPr="00132C43" w:rsidRDefault="003B5845" w:rsidP="00617B3E">
            <w:pPr>
              <w:pStyle w:val="SmallStandard"/>
            </w:pPr>
            <w:r>
              <w:t>currentInformation</w:t>
            </w:r>
          </w:p>
        </w:tc>
        <w:tc>
          <w:tcPr>
            <w:tcW w:w="708" w:type="dxa"/>
            <w:shd w:val="clear" w:color="auto" w:fill="auto"/>
          </w:tcPr>
          <w:p w14:paraId="73E352F3" w14:textId="77777777" w:rsidR="003B5845" w:rsidRPr="00D331EF" w:rsidRDefault="003B5845" w:rsidP="00617B3E">
            <w:pPr>
              <w:pStyle w:val="SmallStandard"/>
            </w:pPr>
            <w:r w:rsidRPr="00D01517">
              <w:t>0..*</w:t>
            </w:r>
          </w:p>
        </w:tc>
        <w:tc>
          <w:tcPr>
            <w:tcW w:w="567" w:type="dxa"/>
            <w:shd w:val="clear" w:color="auto" w:fill="auto"/>
          </w:tcPr>
          <w:p w14:paraId="72F226FD" w14:textId="77777777" w:rsidR="003B5845" w:rsidRDefault="003B5845" w:rsidP="00617B3E">
            <w:pPr>
              <w:pStyle w:val="SmallStandard"/>
            </w:pPr>
            <w:r>
              <w:t>Y</w:t>
            </w:r>
          </w:p>
        </w:tc>
        <w:tc>
          <w:tcPr>
            <w:tcW w:w="3969" w:type="dxa"/>
            <w:shd w:val="clear" w:color="auto" w:fill="auto"/>
          </w:tcPr>
          <w:p w14:paraId="4ECEBBB5"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FEA3F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2" w:name="_6666aa7145e90dee578c146ab9e60603"/>
      <w:r>
        <w:rPr>
          <w:lang w:val="en-GB"/>
        </w:rPr>
        <w:t>ConductorMaterial</w:t>
      </w:r>
      <w:bookmarkEnd w:id="1082"/>
    </w:p>
    <w:p w14:paraId="0889EFF2" w14:textId="77777777" w:rsidR="003B5845" w:rsidRPr="00A518C2" w:rsidRDefault="003B5845" w:rsidP="003B5845">
      <w:pPr>
        <w:rPr>
          <w:lang w:val="en-GB"/>
        </w:rPr>
      </w:pPr>
      <w:r w:rsidRPr="00A518C2">
        <w:rPr>
          <w:i/>
          <w:iCs/>
          <w:sz w:val="18"/>
          <w:szCs w:val="18"/>
          <w:lang w:val="en-GB"/>
        </w:rPr>
        <w:t>ConductorMaterial</w:t>
      </w:r>
      <w:r w:rsidRPr="00A518C2">
        <w:rPr>
          <w:sz w:val="18"/>
          <w:szCs w:val="18"/>
          <w:lang w:val="en-GB"/>
        </w:rPr>
        <w:t xml:space="preserve"> is a helper class to specify </w:t>
      </w:r>
      <w:r w:rsidRPr="00A518C2">
        <w:rPr>
          <w:i/>
          <w:iCs/>
          <w:sz w:val="18"/>
          <w:szCs w:val="18"/>
          <w:lang w:val="en-GB"/>
        </w:rPr>
        <w:t xml:space="preserve">validConductorMaterials. </w:t>
      </w:r>
      <w:r w:rsidRPr="00A518C2">
        <w:rPr>
          <w:sz w:val="18"/>
          <w:szCs w:val="18"/>
          <w:lang w:val="en-GB"/>
        </w:rPr>
        <w:t xml:space="preserve">This is necessary, since all attributes of the type </w:t>
      </w:r>
      <w:r w:rsidRPr="00A518C2">
        <w:rPr>
          <w:i/>
          <w:iCs/>
          <w:sz w:val="18"/>
          <w:szCs w:val="18"/>
          <w:lang w:val="en-GB"/>
        </w:rPr>
        <w:t>Material</w:t>
      </w:r>
      <w:r w:rsidRPr="00A518C2">
        <w:rPr>
          <w:sz w:val="18"/>
          <w:szCs w:val="18"/>
          <w:lang w:val="en-GB"/>
        </w:rPr>
        <w:t xml:space="preserve"> have a multiplicity of * with the semantics that it always defines </w:t>
      </w:r>
      <w:r w:rsidRPr="00A518C2">
        <w:rPr>
          <w:sz w:val="18"/>
          <w:szCs w:val="18"/>
          <w:u w:val="single"/>
          <w:lang w:val="en-GB"/>
        </w:rPr>
        <w:t>one</w:t>
      </w:r>
      <w:r w:rsidRPr="00A518C2">
        <w:rPr>
          <w:sz w:val="18"/>
          <w:szCs w:val="18"/>
          <w:lang w:val="en-GB"/>
        </w:rPr>
        <w:t xml:space="preserve"> </w:t>
      </w:r>
      <w:r w:rsidRPr="00A518C2">
        <w:rPr>
          <w:i/>
          <w:iCs/>
          <w:sz w:val="18"/>
          <w:szCs w:val="18"/>
          <w:lang w:val="en-GB"/>
        </w:rPr>
        <w:t>Material</w:t>
      </w:r>
      <w:r w:rsidRPr="00A518C2">
        <w:rPr>
          <w:sz w:val="18"/>
          <w:szCs w:val="18"/>
          <w:lang w:val="en-GB"/>
        </w:rPr>
        <w:t xml:space="preserve"> with the possibility to define it in different reference systems.</w:t>
      </w:r>
    </w:p>
    <w:p w14:paraId="2EC6BB1B" w14:textId="77777777" w:rsidR="003B5845" w:rsidRPr="00A518C2" w:rsidRDefault="003B5845" w:rsidP="003B5845">
      <w:pPr>
        <w:rPr>
          <w:lang w:val="en-GB"/>
        </w:rPr>
      </w:pPr>
      <w:r w:rsidRPr="00A518C2">
        <w:rPr>
          <w:sz w:val="18"/>
          <w:szCs w:val="18"/>
          <w:lang w:val="en-GB"/>
        </w:rPr>
        <w:t xml:space="preserve">Since a wire reception can have more than one </w:t>
      </w:r>
      <w:r w:rsidRPr="00A518C2">
        <w:rPr>
          <w:i/>
          <w:iCs/>
          <w:sz w:val="18"/>
          <w:szCs w:val="18"/>
          <w:lang w:val="en-GB"/>
        </w:rPr>
        <w:t>validConductorMaterial</w:t>
      </w:r>
      <w:r w:rsidRPr="00A518C2">
        <w:rPr>
          <w:sz w:val="18"/>
          <w:szCs w:val="18"/>
          <w:lang w:val="en-GB"/>
        </w:rPr>
        <w:t xml:space="preserve"> this container class is necessary to keep the semantics clear.</w:t>
      </w:r>
    </w:p>
    <w:p w14:paraId="1904C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622710" w14:textId="77777777" w:rsidTr="00617B3E">
        <w:tc>
          <w:tcPr>
            <w:tcW w:w="2013" w:type="dxa"/>
            <w:shd w:val="clear" w:color="auto" w:fill="auto"/>
            <w:tcMar>
              <w:top w:w="28" w:type="dxa"/>
              <w:left w:w="28" w:type="dxa"/>
              <w:bottom w:w="28" w:type="dxa"/>
              <w:right w:w="28" w:type="dxa"/>
            </w:tcMar>
          </w:tcPr>
          <w:p w14:paraId="67D4E7B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C96630" w14:textId="77777777" w:rsidR="003B5845" w:rsidRPr="004A00BD" w:rsidRDefault="003B5845" w:rsidP="00617B3E">
            <w:pPr>
              <w:rPr>
                <w:sz w:val="22"/>
              </w:rPr>
            </w:pPr>
          </w:p>
        </w:tc>
      </w:tr>
      <w:tr w:rsidR="003B5845" w:rsidRPr="008359F5" w14:paraId="5C7C412F" w14:textId="77777777" w:rsidTr="00617B3E">
        <w:tc>
          <w:tcPr>
            <w:tcW w:w="2013" w:type="dxa"/>
            <w:shd w:val="clear" w:color="auto" w:fill="auto"/>
            <w:tcMar>
              <w:top w:w="28" w:type="dxa"/>
              <w:left w:w="28" w:type="dxa"/>
              <w:bottom w:w="28" w:type="dxa"/>
              <w:right w:w="28" w:type="dxa"/>
            </w:tcMar>
          </w:tcPr>
          <w:p w14:paraId="6A8172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1BCC60" w14:textId="77777777" w:rsidR="003B5845" w:rsidRPr="004A00BD" w:rsidRDefault="003B5845" w:rsidP="00617B3E">
            <w:pPr>
              <w:rPr>
                <w:sz w:val="22"/>
              </w:rPr>
            </w:pPr>
          </w:p>
        </w:tc>
      </w:tr>
      <w:tr w:rsidR="003B5845" w:rsidRPr="008359F5" w14:paraId="749707CD" w14:textId="77777777" w:rsidTr="00617B3E">
        <w:tc>
          <w:tcPr>
            <w:tcW w:w="2013" w:type="dxa"/>
            <w:shd w:val="clear" w:color="auto" w:fill="auto"/>
            <w:tcMar>
              <w:top w:w="28" w:type="dxa"/>
              <w:left w:w="28" w:type="dxa"/>
              <w:bottom w:w="28" w:type="dxa"/>
              <w:right w:w="28" w:type="dxa"/>
            </w:tcMar>
          </w:tcPr>
          <w:p w14:paraId="25DD9EC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2084E4" w14:textId="77777777" w:rsidR="003B5845" w:rsidRPr="000437C1" w:rsidRDefault="003B5845" w:rsidP="00617B3E">
            <w:pPr>
              <w:pStyle w:val="SmallStandard"/>
            </w:pPr>
            <w:r>
              <w:t>false</w:t>
            </w:r>
          </w:p>
        </w:tc>
      </w:tr>
    </w:tbl>
    <w:p w14:paraId="61132FA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BD2E025" w14:textId="77777777" w:rsidTr="00617B3E">
        <w:tc>
          <w:tcPr>
            <w:tcW w:w="2013" w:type="dxa"/>
            <w:shd w:val="clear" w:color="auto" w:fill="auto"/>
            <w:tcMar>
              <w:top w:w="28" w:type="dxa"/>
              <w:left w:w="28" w:type="dxa"/>
              <w:bottom w:w="28" w:type="dxa"/>
              <w:right w:w="28" w:type="dxa"/>
            </w:tcMar>
          </w:tcPr>
          <w:p w14:paraId="38189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8DF7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6C0FD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A88A6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C37D90B" w14:textId="77777777" w:rsidTr="00617B3E">
        <w:tc>
          <w:tcPr>
            <w:tcW w:w="2013" w:type="dxa"/>
            <w:shd w:val="clear" w:color="auto" w:fill="auto"/>
            <w:tcMar>
              <w:top w:w="28" w:type="dxa"/>
              <w:left w:w="28" w:type="dxa"/>
              <w:bottom w:w="28" w:type="dxa"/>
              <w:right w:w="28" w:type="dxa"/>
            </w:tcMar>
          </w:tcPr>
          <w:p w14:paraId="73EDCAE6"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048DC322"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4D83A04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DA8B516" w14:textId="77777777" w:rsidR="003B5845" w:rsidRPr="004A00BD" w:rsidRDefault="003B5845" w:rsidP="00617B3E">
            <w:pPr>
              <w:rPr>
                <w:sz w:val="22"/>
              </w:rPr>
            </w:pPr>
            <w:r w:rsidRPr="004A00BD">
              <w:rPr>
                <w:sz w:val="22"/>
              </w:rPr>
              <w:t>Specifies the material.</w:t>
            </w:r>
          </w:p>
        </w:tc>
      </w:tr>
    </w:tbl>
    <w:p w14:paraId="658E62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E6FD69" w14:textId="77777777" w:rsidTr="00617B3E">
        <w:tc>
          <w:tcPr>
            <w:tcW w:w="2296" w:type="dxa"/>
            <w:gridSpan w:val="2"/>
            <w:shd w:val="clear" w:color="auto" w:fill="auto"/>
          </w:tcPr>
          <w:p w14:paraId="2272EF3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50807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15CA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B0BE9B" w14:textId="77777777" w:rsidTr="00617B3E">
        <w:tc>
          <w:tcPr>
            <w:tcW w:w="1588" w:type="dxa"/>
            <w:shd w:val="clear" w:color="auto" w:fill="auto"/>
          </w:tcPr>
          <w:p w14:paraId="4A9486A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FD8E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03E7D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648B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3D2E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1D3CC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15FEE8D" w14:textId="77777777" w:rsidTr="00617B3E">
        <w:tc>
          <w:tcPr>
            <w:tcW w:w="1588" w:type="dxa"/>
            <w:shd w:val="clear" w:color="auto" w:fill="auto"/>
          </w:tcPr>
          <w:p w14:paraId="0D8D423D" w14:textId="77777777" w:rsidR="003B5845" w:rsidRPr="00634625" w:rsidRDefault="003B5845" w:rsidP="00617B3E">
            <w:pPr>
              <w:pStyle w:val="SmallStandard"/>
            </w:pPr>
            <w:r>
              <w:t>WireReceptionSpecification</w:t>
            </w:r>
          </w:p>
        </w:tc>
        <w:tc>
          <w:tcPr>
            <w:tcW w:w="708" w:type="dxa"/>
            <w:shd w:val="clear" w:color="auto" w:fill="auto"/>
          </w:tcPr>
          <w:p w14:paraId="7F32D06F" w14:textId="77777777" w:rsidR="003B5845" w:rsidRPr="00D331EF" w:rsidRDefault="003B5845" w:rsidP="00617B3E">
            <w:pPr>
              <w:pStyle w:val="SmallStandard"/>
            </w:pPr>
            <w:r w:rsidRPr="00D01517">
              <w:t>1</w:t>
            </w:r>
          </w:p>
        </w:tc>
        <w:tc>
          <w:tcPr>
            <w:tcW w:w="1560" w:type="dxa"/>
            <w:shd w:val="clear" w:color="auto" w:fill="auto"/>
          </w:tcPr>
          <w:p w14:paraId="5B732DF4" w14:textId="77777777" w:rsidR="003B5845" w:rsidRPr="00132C43" w:rsidRDefault="003B5845" w:rsidP="00617B3E">
            <w:pPr>
              <w:pStyle w:val="SmallStandard"/>
            </w:pPr>
            <w:r>
              <w:t>validConductorMaterials</w:t>
            </w:r>
          </w:p>
        </w:tc>
        <w:tc>
          <w:tcPr>
            <w:tcW w:w="708" w:type="dxa"/>
            <w:shd w:val="clear" w:color="auto" w:fill="auto"/>
          </w:tcPr>
          <w:p w14:paraId="6CB6DEC0" w14:textId="77777777" w:rsidR="003B5845" w:rsidRPr="00D331EF" w:rsidRDefault="003B5845" w:rsidP="00617B3E">
            <w:pPr>
              <w:pStyle w:val="SmallStandard"/>
            </w:pPr>
            <w:r w:rsidRPr="00D01517">
              <w:t>0..*</w:t>
            </w:r>
          </w:p>
        </w:tc>
        <w:tc>
          <w:tcPr>
            <w:tcW w:w="567" w:type="dxa"/>
            <w:shd w:val="clear" w:color="auto" w:fill="auto"/>
          </w:tcPr>
          <w:p w14:paraId="3E8C6848" w14:textId="77777777" w:rsidR="003B5845" w:rsidRDefault="003B5845" w:rsidP="00617B3E">
            <w:pPr>
              <w:pStyle w:val="SmallStandard"/>
            </w:pPr>
            <w:r>
              <w:t>Y</w:t>
            </w:r>
          </w:p>
        </w:tc>
        <w:tc>
          <w:tcPr>
            <w:tcW w:w="3969" w:type="dxa"/>
            <w:shd w:val="clear" w:color="auto" w:fill="auto"/>
          </w:tcPr>
          <w:p w14:paraId="2B8967CD"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bl>
    <w:p w14:paraId="684F713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3" w:name="_084cb5030792d5ae080d0154309b98e4"/>
      <w:r>
        <w:rPr>
          <w:lang w:val="en-GB"/>
        </w:rPr>
        <w:t>ConductorSpecification</w:t>
      </w:r>
      <w:bookmarkEnd w:id="1083"/>
    </w:p>
    <w:p w14:paraId="4AB7043A" w14:textId="77777777" w:rsidR="003B5845" w:rsidRPr="00A518C2" w:rsidRDefault="003B5845" w:rsidP="003B5845">
      <w:pPr>
        <w:rPr>
          <w:lang w:val="en-GB"/>
        </w:rPr>
      </w:pPr>
      <w:r w:rsidRPr="00A518C2">
        <w:rPr>
          <w:sz w:val="18"/>
          <w:szCs w:val="18"/>
          <w:lang w:val="en-GB"/>
        </w:rPr>
        <w:t>Specification for the definition of conducting properties of a WireElement.</w:t>
      </w:r>
    </w:p>
    <w:p w14:paraId="6A29F6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9BE6A1" w14:textId="77777777" w:rsidTr="00617B3E">
        <w:tc>
          <w:tcPr>
            <w:tcW w:w="2013" w:type="dxa"/>
            <w:shd w:val="clear" w:color="auto" w:fill="auto"/>
            <w:tcMar>
              <w:top w:w="28" w:type="dxa"/>
              <w:left w:w="28" w:type="dxa"/>
              <w:bottom w:w="28" w:type="dxa"/>
              <w:right w:w="28" w:type="dxa"/>
            </w:tcMar>
          </w:tcPr>
          <w:p w14:paraId="66D791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EEB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B02B14" w14:textId="77777777" w:rsidTr="00617B3E">
        <w:tc>
          <w:tcPr>
            <w:tcW w:w="2013" w:type="dxa"/>
            <w:shd w:val="clear" w:color="auto" w:fill="auto"/>
            <w:tcMar>
              <w:top w:w="28" w:type="dxa"/>
              <w:left w:w="28" w:type="dxa"/>
              <w:bottom w:w="28" w:type="dxa"/>
              <w:right w:w="28" w:type="dxa"/>
            </w:tcMar>
          </w:tcPr>
          <w:p w14:paraId="5AEB93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77BD91" w14:textId="77777777" w:rsidR="003B5845" w:rsidRPr="004A00BD" w:rsidRDefault="003B5845" w:rsidP="00617B3E">
            <w:pPr>
              <w:rPr>
                <w:sz w:val="22"/>
              </w:rPr>
            </w:pPr>
          </w:p>
        </w:tc>
      </w:tr>
      <w:tr w:rsidR="003B5845" w:rsidRPr="008359F5" w14:paraId="38247D4C" w14:textId="77777777" w:rsidTr="00617B3E">
        <w:tc>
          <w:tcPr>
            <w:tcW w:w="2013" w:type="dxa"/>
            <w:shd w:val="clear" w:color="auto" w:fill="auto"/>
            <w:tcMar>
              <w:top w:w="28" w:type="dxa"/>
              <w:left w:w="28" w:type="dxa"/>
              <w:bottom w:w="28" w:type="dxa"/>
              <w:right w:w="28" w:type="dxa"/>
            </w:tcMar>
          </w:tcPr>
          <w:p w14:paraId="4771A270"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D718C69" w14:textId="77777777" w:rsidR="003B5845" w:rsidRPr="000437C1" w:rsidRDefault="003B5845" w:rsidP="00617B3E">
            <w:pPr>
              <w:pStyle w:val="SmallStandard"/>
            </w:pPr>
            <w:r>
              <w:t>true</w:t>
            </w:r>
          </w:p>
        </w:tc>
      </w:tr>
    </w:tbl>
    <w:p w14:paraId="6AE7AED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932736" w14:textId="77777777" w:rsidTr="00617B3E">
        <w:tc>
          <w:tcPr>
            <w:tcW w:w="2013" w:type="dxa"/>
            <w:shd w:val="clear" w:color="auto" w:fill="auto"/>
            <w:tcMar>
              <w:top w:w="28" w:type="dxa"/>
              <w:left w:w="28" w:type="dxa"/>
              <w:bottom w:w="28" w:type="dxa"/>
              <w:right w:w="28" w:type="dxa"/>
            </w:tcMar>
          </w:tcPr>
          <w:p w14:paraId="552B4C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34781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EF2A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E3684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46D8E9" w14:textId="77777777" w:rsidTr="00617B3E">
        <w:tc>
          <w:tcPr>
            <w:tcW w:w="2013" w:type="dxa"/>
            <w:shd w:val="clear" w:color="auto" w:fill="auto"/>
            <w:tcMar>
              <w:top w:w="28" w:type="dxa"/>
              <w:left w:w="28" w:type="dxa"/>
              <w:bottom w:w="28" w:type="dxa"/>
              <w:right w:w="28" w:type="dxa"/>
            </w:tcMar>
          </w:tcPr>
          <w:p w14:paraId="34542D2B" w14:textId="77777777" w:rsidR="003B5845" w:rsidRPr="00620BBE" w:rsidRDefault="003B5845" w:rsidP="00617B3E">
            <w:pPr>
              <w:pStyle w:val="SmallStandard"/>
            </w:pPr>
            <w:r w:rsidRPr="00620BBE">
              <w:t>crossSectionArea</w:t>
            </w:r>
          </w:p>
        </w:tc>
        <w:tc>
          <w:tcPr>
            <w:tcW w:w="1559" w:type="dxa"/>
            <w:shd w:val="clear" w:color="auto" w:fill="auto"/>
            <w:tcMar>
              <w:top w:w="28" w:type="dxa"/>
              <w:left w:w="28" w:type="dxa"/>
              <w:bottom w:w="28" w:type="dxa"/>
              <w:right w:w="28" w:type="dxa"/>
            </w:tcMar>
          </w:tcPr>
          <w:p w14:paraId="1C5589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88431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82E2E2" w14:textId="77777777" w:rsidR="003B5845" w:rsidRPr="004A00BD" w:rsidRDefault="003B5845" w:rsidP="00617B3E">
            <w:pPr>
              <w:jc w:val="left"/>
              <w:rPr>
                <w:sz w:val="22"/>
                <w:lang w:val="en-GB"/>
              </w:rPr>
            </w:pPr>
            <w:r w:rsidRPr="004A00BD">
              <w:rPr>
                <w:sz w:val="16"/>
                <w:szCs w:val="16"/>
                <w:lang w:val="en-GB"/>
              </w:rPr>
              <w:t>Specifies the cross-section area of the conductor (e.g. 0,5 mm²). The cross-section area is a nominal value, which refers to the conducting properties of the conductor normalized to the properties of a full material core.</w:t>
            </w:r>
          </w:p>
        </w:tc>
      </w:tr>
      <w:tr w:rsidR="003B5845" w:rsidRPr="004A00BD" w14:paraId="37107B4A" w14:textId="77777777" w:rsidTr="00617B3E">
        <w:tc>
          <w:tcPr>
            <w:tcW w:w="2013" w:type="dxa"/>
            <w:shd w:val="clear" w:color="auto" w:fill="auto"/>
            <w:tcMar>
              <w:top w:w="28" w:type="dxa"/>
              <w:left w:w="28" w:type="dxa"/>
              <w:bottom w:w="28" w:type="dxa"/>
              <w:right w:w="28" w:type="dxa"/>
            </w:tcMar>
          </w:tcPr>
          <w:p w14:paraId="3EFC3032"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6BD1C7ED"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69EFC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ABE8D8" w14:textId="77777777" w:rsidR="003B5845" w:rsidRPr="004A00BD" w:rsidRDefault="003B5845" w:rsidP="00617B3E">
            <w:pPr>
              <w:jc w:val="left"/>
              <w:rPr>
                <w:sz w:val="22"/>
                <w:lang w:val="en-GB"/>
              </w:rPr>
            </w:pPr>
            <w:r w:rsidRPr="004A00BD">
              <w:rPr>
                <w:sz w:val="16"/>
                <w:szCs w:val="16"/>
                <w:lang w:val="en-GB"/>
              </w:rPr>
              <w:t>Specifies the mass information of the conductor. In most cases this mass information is known as copper weight and is normally specified as mass per length (e.g. gram per meter).</w:t>
            </w:r>
          </w:p>
        </w:tc>
      </w:tr>
      <w:tr w:rsidR="003B5845" w:rsidRPr="004A00BD" w14:paraId="47CB3F69" w14:textId="77777777" w:rsidTr="00617B3E">
        <w:tc>
          <w:tcPr>
            <w:tcW w:w="2013" w:type="dxa"/>
            <w:shd w:val="clear" w:color="auto" w:fill="auto"/>
            <w:tcMar>
              <w:top w:w="28" w:type="dxa"/>
              <w:left w:w="28" w:type="dxa"/>
              <w:bottom w:w="28" w:type="dxa"/>
              <w:right w:w="28" w:type="dxa"/>
            </w:tcMar>
          </w:tcPr>
          <w:p w14:paraId="0E56910A"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2A06E73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5E1778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5B47A79" w14:textId="77777777" w:rsidR="003B5845" w:rsidRPr="004A00BD" w:rsidRDefault="003B5845" w:rsidP="00617B3E">
            <w:pPr>
              <w:jc w:val="left"/>
              <w:rPr>
                <w:sz w:val="22"/>
                <w:lang w:val="en-GB"/>
              </w:rPr>
            </w:pPr>
            <w:r w:rsidRPr="004A00BD">
              <w:rPr>
                <w:sz w:val="16"/>
                <w:szCs w:val="16"/>
                <w:lang w:val="en-GB"/>
              </w:rPr>
              <w:t>Specifies the material of the conductor.</w:t>
            </w:r>
          </w:p>
        </w:tc>
      </w:tr>
      <w:tr w:rsidR="003B5845" w:rsidRPr="004A00BD" w14:paraId="01AA9CD5" w14:textId="77777777" w:rsidTr="00617B3E">
        <w:tc>
          <w:tcPr>
            <w:tcW w:w="2013" w:type="dxa"/>
            <w:shd w:val="clear" w:color="auto" w:fill="auto"/>
            <w:tcMar>
              <w:top w:w="28" w:type="dxa"/>
              <w:left w:w="28" w:type="dxa"/>
              <w:bottom w:w="28" w:type="dxa"/>
              <w:right w:w="28" w:type="dxa"/>
            </w:tcMar>
          </w:tcPr>
          <w:p w14:paraId="5B4C759C" w14:textId="77777777" w:rsidR="003B5845" w:rsidRPr="00620BBE" w:rsidRDefault="003B5845" w:rsidP="00617B3E">
            <w:pPr>
              <w:pStyle w:val="SmallStandard"/>
            </w:pPr>
            <w:r w:rsidRPr="00620BBE">
              <w:t>resistance</w:t>
            </w:r>
          </w:p>
        </w:tc>
        <w:tc>
          <w:tcPr>
            <w:tcW w:w="1559" w:type="dxa"/>
            <w:shd w:val="clear" w:color="auto" w:fill="auto"/>
            <w:tcMar>
              <w:top w:w="28" w:type="dxa"/>
              <w:left w:w="28" w:type="dxa"/>
              <w:bottom w:w="28" w:type="dxa"/>
              <w:right w:w="28" w:type="dxa"/>
            </w:tcMar>
          </w:tcPr>
          <w:p w14:paraId="1F48D3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D4F9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7A5F66" w14:textId="77777777" w:rsidR="003B5845" w:rsidRPr="004A00BD" w:rsidRDefault="003B5845" w:rsidP="00617B3E">
            <w:pPr>
              <w:jc w:val="left"/>
              <w:rPr>
                <w:sz w:val="22"/>
                <w:lang w:val="en-GB"/>
              </w:rPr>
            </w:pPr>
            <w:r w:rsidRPr="004A00BD">
              <w:rPr>
                <w:sz w:val="16"/>
                <w:szCs w:val="16"/>
                <w:lang w:val="en-GB"/>
              </w:rPr>
              <w:t>Specifies the electrical resistance of the conductor. In most cases this is specified as resistance per length (e.g. Ohm per meter).</w:t>
            </w:r>
          </w:p>
        </w:tc>
      </w:tr>
      <w:tr w:rsidR="003B5845" w:rsidRPr="004A00BD" w14:paraId="19233194" w14:textId="77777777" w:rsidTr="00617B3E">
        <w:tc>
          <w:tcPr>
            <w:tcW w:w="2013" w:type="dxa"/>
            <w:shd w:val="clear" w:color="auto" w:fill="auto"/>
            <w:tcMar>
              <w:top w:w="28" w:type="dxa"/>
              <w:left w:w="28" w:type="dxa"/>
              <w:bottom w:w="28" w:type="dxa"/>
              <w:right w:w="28" w:type="dxa"/>
            </w:tcMar>
          </w:tcPr>
          <w:p w14:paraId="094F4384" w14:textId="77777777" w:rsidR="003B5845" w:rsidRPr="00620BBE" w:rsidRDefault="003B5845" w:rsidP="00617B3E">
            <w:pPr>
              <w:pStyle w:val="SmallStandard"/>
            </w:pPr>
            <w:r w:rsidRPr="00620BBE">
              <w:t>structure</w:t>
            </w:r>
          </w:p>
        </w:tc>
        <w:tc>
          <w:tcPr>
            <w:tcW w:w="1559" w:type="dxa"/>
            <w:shd w:val="clear" w:color="auto" w:fill="auto"/>
            <w:tcMar>
              <w:top w:w="28" w:type="dxa"/>
              <w:left w:w="28" w:type="dxa"/>
              <w:bottom w:w="28" w:type="dxa"/>
              <w:right w:w="28" w:type="dxa"/>
            </w:tcMar>
          </w:tcPr>
          <w:p w14:paraId="40DDD1E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8CA8F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F1324B" w14:textId="77777777" w:rsidR="003B5845" w:rsidRPr="004A00BD" w:rsidRDefault="003B5845" w:rsidP="00617B3E">
            <w:pPr>
              <w:jc w:val="left"/>
              <w:rPr>
                <w:sz w:val="22"/>
                <w:lang w:val="en-GB"/>
              </w:rPr>
            </w:pPr>
            <w:r w:rsidRPr="004A00BD">
              <w:rPr>
                <w:sz w:val="16"/>
                <w:szCs w:val="16"/>
                <w:lang w:val="en-GB"/>
              </w:rPr>
              <w:t>Specifies the structure of the conductor (e.g. symmetrical, asymmetrical).</w:t>
            </w:r>
          </w:p>
        </w:tc>
      </w:tr>
      <w:tr w:rsidR="003B5845" w:rsidRPr="004A00BD" w14:paraId="2B9EF864" w14:textId="77777777" w:rsidTr="00617B3E">
        <w:tc>
          <w:tcPr>
            <w:tcW w:w="2013" w:type="dxa"/>
            <w:shd w:val="clear" w:color="auto" w:fill="auto"/>
            <w:tcMar>
              <w:top w:w="28" w:type="dxa"/>
              <w:left w:w="28" w:type="dxa"/>
              <w:bottom w:w="28" w:type="dxa"/>
              <w:right w:w="28" w:type="dxa"/>
            </w:tcMar>
          </w:tcPr>
          <w:p w14:paraId="7631B56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A45C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23D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03E618" w14:textId="77777777" w:rsidR="003B5845" w:rsidRPr="004A00BD" w:rsidRDefault="003B5845" w:rsidP="00617B3E">
            <w:pPr>
              <w:jc w:val="left"/>
              <w:rPr>
                <w:sz w:val="22"/>
                <w:lang w:val="en-GB"/>
              </w:rPr>
            </w:pPr>
            <w:r w:rsidRPr="004A00BD">
              <w:rPr>
                <w:sz w:val="16"/>
                <w:szCs w:val="16"/>
                <w:lang w:val="en-GB"/>
              </w:rPr>
              <w:t>Specifies the type of the conductor.</w:t>
            </w:r>
          </w:p>
        </w:tc>
      </w:tr>
      <w:tr w:rsidR="003B5845" w:rsidRPr="004A00BD" w14:paraId="60A00096" w14:textId="77777777" w:rsidTr="00617B3E">
        <w:tc>
          <w:tcPr>
            <w:tcW w:w="2013" w:type="dxa"/>
            <w:shd w:val="clear" w:color="auto" w:fill="auto"/>
            <w:tcMar>
              <w:top w:w="28" w:type="dxa"/>
              <w:left w:w="28" w:type="dxa"/>
              <w:bottom w:w="28" w:type="dxa"/>
              <w:right w:w="28" w:type="dxa"/>
            </w:tcMar>
          </w:tcPr>
          <w:p w14:paraId="0CABEDB9" w14:textId="77777777" w:rsidR="003B5845" w:rsidRPr="00620BBE" w:rsidRDefault="003B5845" w:rsidP="00617B3E">
            <w:pPr>
              <w:pStyle w:val="SmallStandard"/>
            </w:pPr>
            <w:r w:rsidRPr="00620BBE">
              <w:t>numberOfStrands</w:t>
            </w:r>
          </w:p>
        </w:tc>
        <w:tc>
          <w:tcPr>
            <w:tcW w:w="1559" w:type="dxa"/>
            <w:shd w:val="clear" w:color="auto" w:fill="auto"/>
            <w:tcMar>
              <w:top w:w="28" w:type="dxa"/>
              <w:left w:w="28" w:type="dxa"/>
              <w:bottom w:w="28" w:type="dxa"/>
              <w:right w:w="28" w:type="dxa"/>
            </w:tcMar>
          </w:tcPr>
          <w:p w14:paraId="3ACB7A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B16D0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41993A" w14:textId="77777777" w:rsidR="003B5845" w:rsidRPr="004A00BD" w:rsidRDefault="003B5845" w:rsidP="00617B3E">
            <w:pPr>
              <w:jc w:val="left"/>
              <w:rPr>
                <w:sz w:val="22"/>
                <w:lang w:val="en-GB"/>
              </w:rPr>
            </w:pPr>
            <w:r w:rsidRPr="004A00BD">
              <w:rPr>
                <w:sz w:val="16"/>
                <w:szCs w:val="16"/>
                <w:lang w:val="en-GB"/>
              </w:rPr>
              <w:t>Specifies the number of strands in one conductor. If the conductor is solid than the number of strands would be one.</w:t>
            </w:r>
          </w:p>
        </w:tc>
      </w:tr>
      <w:tr w:rsidR="003B5845" w:rsidRPr="004A00BD" w14:paraId="79B3C6B5" w14:textId="77777777" w:rsidTr="00617B3E">
        <w:tc>
          <w:tcPr>
            <w:tcW w:w="2013" w:type="dxa"/>
            <w:shd w:val="clear" w:color="auto" w:fill="auto"/>
            <w:tcMar>
              <w:top w:w="28" w:type="dxa"/>
              <w:left w:w="28" w:type="dxa"/>
              <w:bottom w:w="28" w:type="dxa"/>
              <w:right w:w="28" w:type="dxa"/>
            </w:tcMar>
          </w:tcPr>
          <w:p w14:paraId="7543755F"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37FAB98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28ABEE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E8528D" w14:textId="77777777" w:rsidR="003B5845" w:rsidRPr="004A00BD" w:rsidRDefault="003B5845" w:rsidP="00617B3E">
            <w:pPr>
              <w:jc w:val="left"/>
              <w:rPr>
                <w:sz w:val="22"/>
                <w:lang w:val="en-GB"/>
              </w:rPr>
            </w:pPr>
            <w:r w:rsidRPr="004A00BD">
              <w:rPr>
                <w:sz w:val="16"/>
                <w:szCs w:val="16"/>
                <w:lang w:val="en-GB"/>
              </w:rPr>
              <w:t>Specifies the plating material of the conductor.</w:t>
            </w:r>
          </w:p>
        </w:tc>
      </w:tr>
      <w:tr w:rsidR="003B5845" w:rsidRPr="004A00BD" w14:paraId="48E590D8" w14:textId="77777777" w:rsidTr="00617B3E">
        <w:tc>
          <w:tcPr>
            <w:tcW w:w="2013" w:type="dxa"/>
            <w:shd w:val="clear" w:color="auto" w:fill="auto"/>
            <w:tcMar>
              <w:top w:w="28" w:type="dxa"/>
              <w:left w:w="28" w:type="dxa"/>
              <w:bottom w:w="28" w:type="dxa"/>
              <w:right w:w="28" w:type="dxa"/>
            </w:tcMar>
          </w:tcPr>
          <w:p w14:paraId="00DB05A5" w14:textId="77777777" w:rsidR="003B5845" w:rsidRPr="00620BBE" w:rsidRDefault="003B5845" w:rsidP="00617B3E">
            <w:pPr>
              <w:pStyle w:val="SmallStandard"/>
            </w:pPr>
            <w:r w:rsidRPr="00620BBE">
              <w:t>strandDiameter</w:t>
            </w:r>
          </w:p>
        </w:tc>
        <w:tc>
          <w:tcPr>
            <w:tcW w:w="1559" w:type="dxa"/>
            <w:shd w:val="clear" w:color="auto" w:fill="auto"/>
            <w:tcMar>
              <w:top w:w="28" w:type="dxa"/>
              <w:left w:w="28" w:type="dxa"/>
              <w:bottom w:w="28" w:type="dxa"/>
              <w:right w:w="28" w:type="dxa"/>
            </w:tcMar>
          </w:tcPr>
          <w:p w14:paraId="6D74300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6379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342E6C" w14:textId="77777777" w:rsidR="003B5845" w:rsidRPr="004A00BD" w:rsidRDefault="003B5845" w:rsidP="00617B3E">
            <w:pPr>
              <w:jc w:val="left"/>
              <w:rPr>
                <w:sz w:val="22"/>
                <w:lang w:val="en-GB"/>
              </w:rPr>
            </w:pPr>
            <w:r w:rsidRPr="004A00BD">
              <w:rPr>
                <w:sz w:val="16"/>
                <w:szCs w:val="16"/>
                <w:lang w:val="en-GB"/>
              </w:rPr>
              <w:t>Specifies the diameter of a single strand in the conductor.</w:t>
            </w:r>
          </w:p>
        </w:tc>
      </w:tr>
      <w:tr w:rsidR="003B5845" w:rsidRPr="004A00BD" w14:paraId="45D28C52" w14:textId="77777777" w:rsidTr="00617B3E">
        <w:tc>
          <w:tcPr>
            <w:tcW w:w="2013" w:type="dxa"/>
            <w:shd w:val="clear" w:color="auto" w:fill="auto"/>
            <w:tcMar>
              <w:top w:w="28" w:type="dxa"/>
              <w:left w:w="28" w:type="dxa"/>
              <w:bottom w:w="28" w:type="dxa"/>
              <w:right w:w="28" w:type="dxa"/>
            </w:tcMar>
          </w:tcPr>
          <w:p w14:paraId="29F27D5F"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56C063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DAC81D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FEDF8A" w14:textId="77777777" w:rsidR="003B5845" w:rsidRPr="004A00BD" w:rsidRDefault="003B5845" w:rsidP="00617B3E">
            <w:pPr>
              <w:jc w:val="left"/>
              <w:rPr>
                <w:sz w:val="22"/>
                <w:lang w:val="en-GB"/>
              </w:rPr>
            </w:pPr>
            <w:r w:rsidRPr="004A00BD">
              <w:rPr>
                <w:sz w:val="16"/>
                <w:szCs w:val="16"/>
                <w:lang w:val="en-GB"/>
              </w:rPr>
              <w:t>Specifies the voltageRange for which the conductor is approved.</w:t>
            </w:r>
          </w:p>
        </w:tc>
      </w:tr>
    </w:tbl>
    <w:p w14:paraId="395E01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C42DD7" w14:textId="77777777" w:rsidTr="00617B3E">
        <w:tc>
          <w:tcPr>
            <w:tcW w:w="3856" w:type="dxa"/>
            <w:gridSpan w:val="3"/>
            <w:shd w:val="clear" w:color="auto" w:fill="auto"/>
          </w:tcPr>
          <w:p w14:paraId="6677F1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751E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1117A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BD5B1A" w14:textId="77777777" w:rsidTr="00617B3E">
        <w:tc>
          <w:tcPr>
            <w:tcW w:w="1573" w:type="dxa"/>
            <w:shd w:val="clear" w:color="auto" w:fill="auto"/>
          </w:tcPr>
          <w:p w14:paraId="551F6D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B2AA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1E3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0C865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2E116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2525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BD1B23" w14:textId="77777777" w:rsidTr="00617B3E">
        <w:tc>
          <w:tcPr>
            <w:tcW w:w="1573" w:type="dxa"/>
            <w:shd w:val="clear" w:color="auto" w:fill="auto"/>
          </w:tcPr>
          <w:p w14:paraId="3E5CAE37" w14:textId="77777777" w:rsidR="003B5845" w:rsidRPr="00634625" w:rsidRDefault="003B5845" w:rsidP="00617B3E">
            <w:pPr>
              <w:pStyle w:val="SmallStandard"/>
            </w:pPr>
            <w:r>
              <w:t>ConductorCurrentInformation</w:t>
            </w:r>
          </w:p>
        </w:tc>
        <w:tc>
          <w:tcPr>
            <w:tcW w:w="1574" w:type="dxa"/>
            <w:shd w:val="clear" w:color="auto" w:fill="auto"/>
          </w:tcPr>
          <w:p w14:paraId="04944F8C" w14:textId="77777777" w:rsidR="003B5845" w:rsidRPr="00132C43" w:rsidRDefault="003B5845" w:rsidP="00617B3E">
            <w:pPr>
              <w:pStyle w:val="SmallStandard"/>
            </w:pPr>
            <w:r>
              <w:t>currentInformation</w:t>
            </w:r>
          </w:p>
        </w:tc>
        <w:tc>
          <w:tcPr>
            <w:tcW w:w="708" w:type="dxa"/>
            <w:shd w:val="clear" w:color="auto" w:fill="auto"/>
          </w:tcPr>
          <w:p w14:paraId="48BC5FFC" w14:textId="77777777" w:rsidR="003B5845" w:rsidRPr="00D331EF" w:rsidRDefault="003B5845" w:rsidP="00617B3E">
            <w:pPr>
              <w:pStyle w:val="SmallStandard"/>
            </w:pPr>
            <w:r w:rsidRPr="00574783">
              <w:t>0..*</w:t>
            </w:r>
          </w:p>
        </w:tc>
        <w:tc>
          <w:tcPr>
            <w:tcW w:w="709" w:type="dxa"/>
            <w:shd w:val="clear" w:color="auto" w:fill="auto"/>
          </w:tcPr>
          <w:p w14:paraId="7DBB343D" w14:textId="77777777" w:rsidR="003B5845" w:rsidRPr="00D331EF" w:rsidRDefault="003B5845" w:rsidP="00617B3E">
            <w:pPr>
              <w:pStyle w:val="SmallStandard"/>
            </w:pPr>
            <w:r w:rsidRPr="00207506">
              <w:t>1</w:t>
            </w:r>
          </w:p>
        </w:tc>
        <w:tc>
          <w:tcPr>
            <w:tcW w:w="567" w:type="dxa"/>
            <w:shd w:val="clear" w:color="auto" w:fill="auto"/>
          </w:tcPr>
          <w:p w14:paraId="11D0055E" w14:textId="77777777" w:rsidR="003B5845" w:rsidRDefault="003B5845" w:rsidP="00617B3E">
            <w:pPr>
              <w:pStyle w:val="SmallStandard"/>
            </w:pPr>
            <w:r>
              <w:t>Y</w:t>
            </w:r>
          </w:p>
        </w:tc>
        <w:tc>
          <w:tcPr>
            <w:tcW w:w="3969" w:type="dxa"/>
            <w:shd w:val="clear" w:color="auto" w:fill="auto"/>
          </w:tcPr>
          <w:p w14:paraId="746AAEB4"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0C6EF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F8FA01" w14:textId="77777777" w:rsidTr="00617B3E">
        <w:tc>
          <w:tcPr>
            <w:tcW w:w="2296" w:type="dxa"/>
            <w:gridSpan w:val="2"/>
            <w:shd w:val="clear" w:color="auto" w:fill="auto"/>
          </w:tcPr>
          <w:p w14:paraId="4AD8F6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081360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0146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CD2999" w14:textId="77777777" w:rsidTr="00617B3E">
        <w:tc>
          <w:tcPr>
            <w:tcW w:w="1588" w:type="dxa"/>
            <w:shd w:val="clear" w:color="auto" w:fill="auto"/>
          </w:tcPr>
          <w:p w14:paraId="619BD55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4A12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B65B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D21F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012CC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2078F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DE36A3" w14:textId="77777777" w:rsidTr="00617B3E">
        <w:tc>
          <w:tcPr>
            <w:tcW w:w="1588" w:type="dxa"/>
            <w:shd w:val="clear" w:color="auto" w:fill="auto"/>
          </w:tcPr>
          <w:p w14:paraId="36C176D9" w14:textId="77777777" w:rsidR="003B5845" w:rsidRPr="00634625" w:rsidRDefault="003B5845" w:rsidP="00617B3E">
            <w:pPr>
              <w:pStyle w:val="SmallStandard"/>
            </w:pPr>
            <w:r>
              <w:t>InternalComponentConnection</w:t>
            </w:r>
          </w:p>
        </w:tc>
        <w:tc>
          <w:tcPr>
            <w:tcW w:w="708" w:type="dxa"/>
            <w:shd w:val="clear" w:color="auto" w:fill="auto"/>
          </w:tcPr>
          <w:p w14:paraId="36F93961" w14:textId="77777777" w:rsidR="003B5845" w:rsidRPr="00D331EF" w:rsidRDefault="003B5845" w:rsidP="00617B3E">
            <w:pPr>
              <w:pStyle w:val="SmallStandard"/>
            </w:pPr>
            <w:r w:rsidRPr="00D01517">
              <w:t>0..*</w:t>
            </w:r>
          </w:p>
        </w:tc>
        <w:tc>
          <w:tcPr>
            <w:tcW w:w="1560" w:type="dxa"/>
            <w:shd w:val="clear" w:color="auto" w:fill="auto"/>
          </w:tcPr>
          <w:p w14:paraId="121B00DA" w14:textId="77777777" w:rsidR="003B5845" w:rsidRPr="00132C43" w:rsidRDefault="003B5845" w:rsidP="00617B3E">
            <w:pPr>
              <w:pStyle w:val="SmallStandard"/>
            </w:pPr>
            <w:r>
              <w:t>conductorSpecification</w:t>
            </w:r>
          </w:p>
        </w:tc>
        <w:tc>
          <w:tcPr>
            <w:tcW w:w="708" w:type="dxa"/>
            <w:shd w:val="clear" w:color="auto" w:fill="auto"/>
          </w:tcPr>
          <w:p w14:paraId="30FC7108" w14:textId="77777777" w:rsidR="003B5845" w:rsidRPr="00D331EF" w:rsidRDefault="003B5845" w:rsidP="00617B3E">
            <w:pPr>
              <w:pStyle w:val="SmallStandard"/>
            </w:pPr>
            <w:r w:rsidRPr="00D01517">
              <w:t>0..1</w:t>
            </w:r>
          </w:p>
        </w:tc>
        <w:tc>
          <w:tcPr>
            <w:tcW w:w="567" w:type="dxa"/>
            <w:shd w:val="clear" w:color="auto" w:fill="auto"/>
          </w:tcPr>
          <w:p w14:paraId="5F88FE78" w14:textId="77777777" w:rsidR="003B5845" w:rsidRPr="00D331EF" w:rsidRDefault="003B5845" w:rsidP="00617B3E">
            <w:pPr>
              <w:pStyle w:val="SmallStandard"/>
            </w:pPr>
            <w:r>
              <w:t>N</w:t>
            </w:r>
          </w:p>
        </w:tc>
        <w:tc>
          <w:tcPr>
            <w:tcW w:w="3969" w:type="dxa"/>
            <w:shd w:val="clear" w:color="auto" w:fill="auto"/>
          </w:tcPr>
          <w:p w14:paraId="25973523" w14:textId="77777777" w:rsidR="003B5845" w:rsidRPr="004A00BD" w:rsidRDefault="003B5845" w:rsidP="00617B3E">
            <w:pPr>
              <w:rPr>
                <w:sz w:val="22"/>
              </w:rPr>
            </w:pPr>
          </w:p>
        </w:tc>
      </w:tr>
      <w:tr w:rsidR="003B5845" w:rsidRPr="004A00BD" w14:paraId="304791E4" w14:textId="77777777" w:rsidTr="00617B3E">
        <w:tc>
          <w:tcPr>
            <w:tcW w:w="1588" w:type="dxa"/>
            <w:shd w:val="clear" w:color="auto" w:fill="auto"/>
          </w:tcPr>
          <w:p w14:paraId="4BE2EA86" w14:textId="77777777" w:rsidR="003B5845" w:rsidRPr="00634625" w:rsidRDefault="003B5845" w:rsidP="00617B3E">
            <w:pPr>
              <w:pStyle w:val="SmallStandard"/>
            </w:pPr>
            <w:r>
              <w:t>TerminalPairing</w:t>
            </w:r>
          </w:p>
        </w:tc>
        <w:tc>
          <w:tcPr>
            <w:tcW w:w="708" w:type="dxa"/>
            <w:shd w:val="clear" w:color="auto" w:fill="auto"/>
          </w:tcPr>
          <w:p w14:paraId="5B4BF251" w14:textId="77777777" w:rsidR="003B5845" w:rsidRPr="00D331EF" w:rsidRDefault="003B5845" w:rsidP="00617B3E">
            <w:pPr>
              <w:pStyle w:val="SmallStandard"/>
            </w:pPr>
            <w:r w:rsidRPr="00D01517">
              <w:t>0..*</w:t>
            </w:r>
          </w:p>
        </w:tc>
        <w:tc>
          <w:tcPr>
            <w:tcW w:w="1560" w:type="dxa"/>
            <w:shd w:val="clear" w:color="auto" w:fill="auto"/>
          </w:tcPr>
          <w:p w14:paraId="0B9BECE3" w14:textId="77777777" w:rsidR="003B5845" w:rsidRPr="00132C43" w:rsidRDefault="003B5845" w:rsidP="00617B3E">
            <w:pPr>
              <w:pStyle w:val="SmallStandard"/>
            </w:pPr>
            <w:r>
              <w:t>referencedCoreSpecification</w:t>
            </w:r>
          </w:p>
        </w:tc>
        <w:tc>
          <w:tcPr>
            <w:tcW w:w="708" w:type="dxa"/>
            <w:shd w:val="clear" w:color="auto" w:fill="auto"/>
          </w:tcPr>
          <w:p w14:paraId="77DB83AC" w14:textId="77777777" w:rsidR="003B5845" w:rsidRPr="00D331EF" w:rsidRDefault="003B5845" w:rsidP="00617B3E">
            <w:pPr>
              <w:pStyle w:val="SmallStandard"/>
            </w:pPr>
            <w:r w:rsidRPr="00D01517">
              <w:t>1</w:t>
            </w:r>
          </w:p>
        </w:tc>
        <w:tc>
          <w:tcPr>
            <w:tcW w:w="567" w:type="dxa"/>
            <w:shd w:val="clear" w:color="auto" w:fill="auto"/>
          </w:tcPr>
          <w:p w14:paraId="3B575B11" w14:textId="77777777" w:rsidR="003B5845" w:rsidRPr="00D331EF" w:rsidRDefault="003B5845" w:rsidP="00617B3E">
            <w:pPr>
              <w:pStyle w:val="SmallStandard"/>
            </w:pPr>
            <w:r>
              <w:t>N</w:t>
            </w:r>
          </w:p>
        </w:tc>
        <w:tc>
          <w:tcPr>
            <w:tcW w:w="3969" w:type="dxa"/>
            <w:shd w:val="clear" w:color="auto" w:fill="auto"/>
          </w:tcPr>
          <w:p w14:paraId="214D5F2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777772E7" w14:textId="77777777" w:rsidTr="00617B3E">
        <w:tc>
          <w:tcPr>
            <w:tcW w:w="1588" w:type="dxa"/>
            <w:shd w:val="clear" w:color="auto" w:fill="auto"/>
          </w:tcPr>
          <w:p w14:paraId="44B498F1" w14:textId="77777777" w:rsidR="003B5845" w:rsidRPr="00634625" w:rsidRDefault="003B5845" w:rsidP="00617B3E">
            <w:pPr>
              <w:pStyle w:val="SmallStandard"/>
            </w:pPr>
            <w:r>
              <w:t>Signal</w:t>
            </w:r>
          </w:p>
        </w:tc>
        <w:tc>
          <w:tcPr>
            <w:tcW w:w="708" w:type="dxa"/>
            <w:shd w:val="clear" w:color="auto" w:fill="auto"/>
          </w:tcPr>
          <w:p w14:paraId="5F5C2978" w14:textId="77777777" w:rsidR="003B5845" w:rsidRPr="004A00BD" w:rsidRDefault="003B5845" w:rsidP="00617B3E">
            <w:pPr>
              <w:rPr>
                <w:sz w:val="22"/>
              </w:rPr>
            </w:pPr>
          </w:p>
        </w:tc>
        <w:tc>
          <w:tcPr>
            <w:tcW w:w="1560" w:type="dxa"/>
            <w:shd w:val="clear" w:color="auto" w:fill="auto"/>
          </w:tcPr>
          <w:p w14:paraId="6DAFCB37" w14:textId="77777777" w:rsidR="003B5845" w:rsidRPr="00132C43" w:rsidRDefault="003B5845" w:rsidP="00617B3E">
            <w:pPr>
              <w:pStyle w:val="SmallStandard"/>
            </w:pPr>
            <w:r>
              <w:t>recommendedConductorSpecification</w:t>
            </w:r>
          </w:p>
        </w:tc>
        <w:tc>
          <w:tcPr>
            <w:tcW w:w="708" w:type="dxa"/>
            <w:shd w:val="clear" w:color="auto" w:fill="auto"/>
          </w:tcPr>
          <w:p w14:paraId="0C13E908" w14:textId="77777777" w:rsidR="003B5845" w:rsidRPr="00D331EF" w:rsidRDefault="003B5845" w:rsidP="00617B3E">
            <w:pPr>
              <w:pStyle w:val="SmallStandard"/>
            </w:pPr>
            <w:r w:rsidRPr="00D01517">
              <w:t>0..1</w:t>
            </w:r>
          </w:p>
        </w:tc>
        <w:tc>
          <w:tcPr>
            <w:tcW w:w="567" w:type="dxa"/>
            <w:shd w:val="clear" w:color="auto" w:fill="auto"/>
          </w:tcPr>
          <w:p w14:paraId="72DF88AF" w14:textId="77777777" w:rsidR="003B5845" w:rsidRPr="00D331EF" w:rsidRDefault="003B5845" w:rsidP="00617B3E">
            <w:pPr>
              <w:pStyle w:val="SmallStandard"/>
            </w:pPr>
            <w:r>
              <w:t>N</w:t>
            </w:r>
          </w:p>
        </w:tc>
        <w:tc>
          <w:tcPr>
            <w:tcW w:w="3969" w:type="dxa"/>
            <w:shd w:val="clear" w:color="auto" w:fill="auto"/>
          </w:tcPr>
          <w:p w14:paraId="048B84EF"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4A00BD" w14:paraId="74C0B212" w14:textId="77777777" w:rsidTr="00617B3E">
        <w:tc>
          <w:tcPr>
            <w:tcW w:w="1588" w:type="dxa"/>
            <w:shd w:val="clear" w:color="auto" w:fill="auto"/>
          </w:tcPr>
          <w:p w14:paraId="3C7FFCF5" w14:textId="77777777" w:rsidR="003B5845" w:rsidRPr="00634625" w:rsidRDefault="003B5845" w:rsidP="00617B3E">
            <w:pPr>
              <w:pStyle w:val="SmallStandard"/>
            </w:pPr>
            <w:r>
              <w:t>WireElementSpecification</w:t>
            </w:r>
          </w:p>
        </w:tc>
        <w:tc>
          <w:tcPr>
            <w:tcW w:w="708" w:type="dxa"/>
            <w:shd w:val="clear" w:color="auto" w:fill="auto"/>
          </w:tcPr>
          <w:p w14:paraId="1518125B" w14:textId="77777777" w:rsidR="003B5845" w:rsidRPr="00D331EF" w:rsidRDefault="003B5845" w:rsidP="00617B3E">
            <w:pPr>
              <w:pStyle w:val="SmallStandard"/>
            </w:pPr>
            <w:r w:rsidRPr="00D01517">
              <w:t>0..*</w:t>
            </w:r>
          </w:p>
        </w:tc>
        <w:tc>
          <w:tcPr>
            <w:tcW w:w="1560" w:type="dxa"/>
            <w:shd w:val="clear" w:color="auto" w:fill="auto"/>
          </w:tcPr>
          <w:p w14:paraId="5784EE3F" w14:textId="77777777" w:rsidR="003B5845" w:rsidRPr="00132C43" w:rsidRDefault="003B5845" w:rsidP="00617B3E">
            <w:pPr>
              <w:pStyle w:val="SmallStandard"/>
            </w:pPr>
            <w:r>
              <w:t>conductorSpecification</w:t>
            </w:r>
          </w:p>
        </w:tc>
        <w:tc>
          <w:tcPr>
            <w:tcW w:w="708" w:type="dxa"/>
            <w:shd w:val="clear" w:color="auto" w:fill="auto"/>
          </w:tcPr>
          <w:p w14:paraId="21B4C1C7" w14:textId="77777777" w:rsidR="003B5845" w:rsidRPr="00D331EF" w:rsidRDefault="003B5845" w:rsidP="00617B3E">
            <w:pPr>
              <w:pStyle w:val="SmallStandard"/>
            </w:pPr>
            <w:r w:rsidRPr="00D01517">
              <w:t>0..1</w:t>
            </w:r>
          </w:p>
        </w:tc>
        <w:tc>
          <w:tcPr>
            <w:tcW w:w="567" w:type="dxa"/>
            <w:shd w:val="clear" w:color="auto" w:fill="auto"/>
          </w:tcPr>
          <w:p w14:paraId="2E7AAF6F" w14:textId="77777777" w:rsidR="003B5845" w:rsidRPr="00D331EF" w:rsidRDefault="003B5845" w:rsidP="00617B3E">
            <w:pPr>
              <w:pStyle w:val="SmallStandard"/>
            </w:pPr>
            <w:r>
              <w:t>N</w:t>
            </w:r>
          </w:p>
        </w:tc>
        <w:tc>
          <w:tcPr>
            <w:tcW w:w="3969" w:type="dxa"/>
            <w:shd w:val="clear" w:color="auto" w:fill="auto"/>
          </w:tcPr>
          <w:p w14:paraId="33A8FB6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bl>
    <w:p w14:paraId="1F7C43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4" w:name="_f33a4853c789da6e945384317436f22b"/>
      <w:r>
        <w:rPr>
          <w:lang w:val="en-GB"/>
        </w:rPr>
        <w:t>ConnectorHousingCapSpecification</w:t>
      </w:r>
      <w:bookmarkEnd w:id="1084"/>
    </w:p>
    <w:p w14:paraId="7D3EA1F6" w14:textId="77777777" w:rsidR="003B5845" w:rsidRPr="00A518C2" w:rsidRDefault="003B5845" w:rsidP="003B5845">
      <w:pPr>
        <w:rPr>
          <w:lang w:val="en-GB"/>
        </w:rPr>
      </w:pPr>
      <w:r w:rsidRPr="00A518C2">
        <w:rPr>
          <w:sz w:val="18"/>
          <w:szCs w:val="18"/>
          <w:lang w:val="en-GB"/>
        </w:rPr>
        <w:t>Specification for the definition of caps (backshells) of connectors. Different caps can add additional wire length addons to a connector housing.</w:t>
      </w:r>
    </w:p>
    <w:p w14:paraId="66D85C71" w14:textId="77777777" w:rsidR="003B5845" w:rsidRPr="00A518C2" w:rsidRDefault="003B5845" w:rsidP="003B5845">
      <w:pPr>
        <w:rPr>
          <w:lang w:val="en-GB"/>
        </w:rPr>
      </w:pPr>
      <w:r w:rsidRPr="00A518C2">
        <w:rPr>
          <w:sz w:val="18"/>
          <w:szCs w:val="18"/>
          <w:lang w:val="en-GB"/>
        </w:rPr>
        <w:lastRenderedPageBreak/>
        <w:t xml:space="preserve">A 'cap' which already defines the number of cavities, coding etc. is in the VEC defined by </w:t>
      </w:r>
      <w:r w:rsidRPr="00A518C2">
        <w:rPr>
          <w:i/>
          <w:iCs/>
          <w:sz w:val="18"/>
          <w:szCs w:val="18"/>
          <w:lang w:val="en-GB"/>
        </w:rPr>
        <w:t>ConnectorHousingSpecification</w:t>
      </w:r>
      <w:r w:rsidRPr="00A518C2">
        <w:rPr>
          <w:sz w:val="18"/>
          <w:szCs w:val="18"/>
          <w:lang w:val="en-GB"/>
        </w:rPr>
        <w:t xml:space="preserve"> with </w:t>
      </w:r>
      <w:r w:rsidRPr="00A518C2">
        <w:rPr>
          <w:i/>
          <w:iCs/>
          <w:sz w:val="18"/>
          <w:szCs w:val="18"/>
          <w:lang w:val="en-GB"/>
        </w:rPr>
        <w:t>ModularSlots</w:t>
      </w:r>
      <w:r w:rsidRPr="00A518C2">
        <w:rPr>
          <w:sz w:val="18"/>
          <w:szCs w:val="18"/>
          <w:lang w:val="en-GB"/>
        </w:rPr>
        <w:t xml:space="preserve"> and not by a </w:t>
      </w:r>
      <w:r w:rsidRPr="00A518C2">
        <w:rPr>
          <w:i/>
          <w:iCs/>
          <w:sz w:val="18"/>
          <w:szCs w:val="18"/>
          <w:lang w:val="en-GB"/>
        </w:rPr>
        <w:t>ConnectorHousingCapSpecification</w:t>
      </w:r>
      <w:r w:rsidRPr="00A518C2">
        <w:rPr>
          <w:sz w:val="18"/>
          <w:szCs w:val="18"/>
          <w:lang w:val="en-GB"/>
        </w:rPr>
        <w:t>.</w:t>
      </w:r>
    </w:p>
    <w:p w14:paraId="155F4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5C0620" w14:textId="77777777" w:rsidTr="00617B3E">
        <w:tc>
          <w:tcPr>
            <w:tcW w:w="2013" w:type="dxa"/>
            <w:shd w:val="clear" w:color="auto" w:fill="auto"/>
            <w:tcMar>
              <w:top w:w="28" w:type="dxa"/>
              <w:left w:w="28" w:type="dxa"/>
              <w:bottom w:w="28" w:type="dxa"/>
              <w:right w:w="28" w:type="dxa"/>
            </w:tcMar>
          </w:tcPr>
          <w:p w14:paraId="025FCA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F2E586"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B9B88E5" w14:textId="77777777" w:rsidTr="00617B3E">
        <w:tc>
          <w:tcPr>
            <w:tcW w:w="2013" w:type="dxa"/>
            <w:shd w:val="clear" w:color="auto" w:fill="auto"/>
            <w:tcMar>
              <w:top w:w="28" w:type="dxa"/>
              <w:left w:w="28" w:type="dxa"/>
              <w:bottom w:w="28" w:type="dxa"/>
              <w:right w:w="28" w:type="dxa"/>
            </w:tcMar>
          </w:tcPr>
          <w:p w14:paraId="2963A5D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DDBCA9" w14:textId="77777777" w:rsidR="003B5845" w:rsidRPr="004A00BD" w:rsidRDefault="003B5845" w:rsidP="00617B3E">
            <w:pPr>
              <w:rPr>
                <w:sz w:val="22"/>
              </w:rPr>
            </w:pPr>
          </w:p>
        </w:tc>
      </w:tr>
      <w:tr w:rsidR="003B5845" w:rsidRPr="008359F5" w14:paraId="34AEF427" w14:textId="77777777" w:rsidTr="00617B3E">
        <w:tc>
          <w:tcPr>
            <w:tcW w:w="2013" w:type="dxa"/>
            <w:shd w:val="clear" w:color="auto" w:fill="auto"/>
            <w:tcMar>
              <w:top w:w="28" w:type="dxa"/>
              <w:left w:w="28" w:type="dxa"/>
              <w:bottom w:w="28" w:type="dxa"/>
              <w:right w:w="28" w:type="dxa"/>
            </w:tcMar>
          </w:tcPr>
          <w:p w14:paraId="28DF897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87C22" w14:textId="77777777" w:rsidR="003B5845" w:rsidRPr="000437C1" w:rsidRDefault="003B5845" w:rsidP="00617B3E">
            <w:pPr>
              <w:pStyle w:val="SmallStandard"/>
            </w:pPr>
            <w:r>
              <w:t>false</w:t>
            </w:r>
          </w:p>
        </w:tc>
      </w:tr>
    </w:tbl>
    <w:p w14:paraId="36D940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0A1656" w14:textId="77777777" w:rsidTr="00617B3E">
        <w:tc>
          <w:tcPr>
            <w:tcW w:w="2013" w:type="dxa"/>
            <w:shd w:val="clear" w:color="auto" w:fill="auto"/>
            <w:tcMar>
              <w:top w:w="28" w:type="dxa"/>
              <w:left w:w="28" w:type="dxa"/>
              <w:bottom w:w="28" w:type="dxa"/>
              <w:right w:w="28" w:type="dxa"/>
            </w:tcMar>
          </w:tcPr>
          <w:p w14:paraId="4797E0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9F7F6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E6D0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D03E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78EA49" w14:textId="77777777" w:rsidTr="00617B3E">
        <w:tc>
          <w:tcPr>
            <w:tcW w:w="2013" w:type="dxa"/>
            <w:shd w:val="clear" w:color="auto" w:fill="auto"/>
            <w:tcMar>
              <w:top w:w="28" w:type="dxa"/>
              <w:left w:w="28" w:type="dxa"/>
              <w:bottom w:w="28" w:type="dxa"/>
              <w:right w:w="28" w:type="dxa"/>
            </w:tcMar>
          </w:tcPr>
          <w:p w14:paraId="5407A2C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43FD903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191ECC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35C951" w14:textId="77777777" w:rsidR="003B5845" w:rsidRPr="004A00BD" w:rsidRDefault="003B5845" w:rsidP="00617B3E">
            <w:pPr>
              <w:jc w:val="left"/>
              <w:rPr>
                <w:sz w:val="22"/>
                <w:lang w:val="en-GB"/>
              </w:rPr>
            </w:pPr>
            <w:r w:rsidRPr="004A00BD">
              <w:rPr>
                <w:sz w:val="16"/>
                <w:szCs w:val="16"/>
                <w:lang w:val="en-GB"/>
              </w:rPr>
              <w:t>Specifies the wire length add on needed for the cap.</w:t>
            </w:r>
          </w:p>
        </w:tc>
      </w:tr>
      <w:tr w:rsidR="003B5845" w:rsidRPr="004A00BD" w14:paraId="24DF4F76" w14:textId="77777777" w:rsidTr="00617B3E">
        <w:tc>
          <w:tcPr>
            <w:tcW w:w="2013" w:type="dxa"/>
            <w:shd w:val="clear" w:color="auto" w:fill="auto"/>
            <w:tcMar>
              <w:top w:w="28" w:type="dxa"/>
              <w:left w:w="28" w:type="dxa"/>
              <w:bottom w:w="28" w:type="dxa"/>
              <w:right w:w="28" w:type="dxa"/>
            </w:tcMar>
          </w:tcPr>
          <w:p w14:paraId="31C0E5C3"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03B2B40"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08F726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7B4E23"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71715BE5"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25F831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F22505" w14:textId="77777777" w:rsidTr="00617B3E">
        <w:tc>
          <w:tcPr>
            <w:tcW w:w="2296" w:type="dxa"/>
            <w:gridSpan w:val="2"/>
            <w:shd w:val="clear" w:color="auto" w:fill="auto"/>
          </w:tcPr>
          <w:p w14:paraId="3D9631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FFA1A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E8D2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034327" w14:textId="77777777" w:rsidTr="00617B3E">
        <w:tc>
          <w:tcPr>
            <w:tcW w:w="1588" w:type="dxa"/>
            <w:shd w:val="clear" w:color="auto" w:fill="auto"/>
          </w:tcPr>
          <w:p w14:paraId="748322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C3381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4BD4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2210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E1C3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1E432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EDD7F7" w14:textId="77777777" w:rsidTr="00617B3E">
        <w:tc>
          <w:tcPr>
            <w:tcW w:w="1588" w:type="dxa"/>
            <w:shd w:val="clear" w:color="auto" w:fill="auto"/>
          </w:tcPr>
          <w:p w14:paraId="2634160C" w14:textId="77777777" w:rsidR="003B5845" w:rsidRPr="00634625" w:rsidRDefault="003B5845" w:rsidP="00617B3E">
            <w:pPr>
              <w:pStyle w:val="SmallStandard"/>
            </w:pPr>
            <w:r>
              <w:t>ConnectorHousingCapRole</w:t>
            </w:r>
          </w:p>
        </w:tc>
        <w:tc>
          <w:tcPr>
            <w:tcW w:w="708" w:type="dxa"/>
            <w:shd w:val="clear" w:color="auto" w:fill="auto"/>
          </w:tcPr>
          <w:p w14:paraId="373E8CE6" w14:textId="77777777" w:rsidR="003B5845" w:rsidRPr="00D331EF" w:rsidRDefault="003B5845" w:rsidP="00617B3E">
            <w:pPr>
              <w:pStyle w:val="SmallStandard"/>
            </w:pPr>
            <w:r w:rsidRPr="00D01517">
              <w:t>0..*</w:t>
            </w:r>
          </w:p>
        </w:tc>
        <w:tc>
          <w:tcPr>
            <w:tcW w:w="1560" w:type="dxa"/>
            <w:shd w:val="clear" w:color="auto" w:fill="auto"/>
          </w:tcPr>
          <w:p w14:paraId="75B0126B" w14:textId="77777777" w:rsidR="003B5845" w:rsidRPr="00132C43" w:rsidRDefault="003B5845" w:rsidP="00617B3E">
            <w:pPr>
              <w:pStyle w:val="SmallStandard"/>
            </w:pPr>
            <w:r>
              <w:t>connectorHousingCapSpecification</w:t>
            </w:r>
          </w:p>
        </w:tc>
        <w:tc>
          <w:tcPr>
            <w:tcW w:w="708" w:type="dxa"/>
            <w:shd w:val="clear" w:color="auto" w:fill="auto"/>
          </w:tcPr>
          <w:p w14:paraId="7EBF7BEB" w14:textId="77777777" w:rsidR="003B5845" w:rsidRPr="00D331EF" w:rsidRDefault="003B5845" w:rsidP="00617B3E">
            <w:pPr>
              <w:pStyle w:val="SmallStandard"/>
            </w:pPr>
            <w:r w:rsidRPr="00D01517">
              <w:t>1</w:t>
            </w:r>
          </w:p>
        </w:tc>
        <w:tc>
          <w:tcPr>
            <w:tcW w:w="567" w:type="dxa"/>
            <w:shd w:val="clear" w:color="auto" w:fill="auto"/>
          </w:tcPr>
          <w:p w14:paraId="1301D9B0" w14:textId="77777777" w:rsidR="003B5845" w:rsidRPr="00D331EF" w:rsidRDefault="003B5845" w:rsidP="00617B3E">
            <w:pPr>
              <w:pStyle w:val="SmallStandard"/>
            </w:pPr>
            <w:r>
              <w:t>N</w:t>
            </w:r>
          </w:p>
        </w:tc>
        <w:tc>
          <w:tcPr>
            <w:tcW w:w="3969" w:type="dxa"/>
            <w:shd w:val="clear" w:color="auto" w:fill="auto"/>
          </w:tcPr>
          <w:p w14:paraId="4908FD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57831B7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5" w:name="_e4d4b3a5aad7a9c55f0459ddba43961a"/>
      <w:r>
        <w:rPr>
          <w:lang w:val="en-GB"/>
        </w:rPr>
        <w:t>ConnectorHousingSpecification</w:t>
      </w:r>
      <w:bookmarkEnd w:id="1085"/>
    </w:p>
    <w:p w14:paraId="5BC24E85" w14:textId="77777777" w:rsidR="003B5845" w:rsidRPr="00A518C2" w:rsidRDefault="003B5845" w:rsidP="003B5845">
      <w:pPr>
        <w:rPr>
          <w:lang w:val="en-GB"/>
        </w:rPr>
      </w:pPr>
      <w:r w:rsidRPr="00A518C2">
        <w:rPr>
          <w:sz w:val="18"/>
          <w:szCs w:val="18"/>
          <w:lang w:val="en-GB"/>
        </w:rPr>
        <w:t>Specification for the definition of connector housings. A connector housing consists of a one or more slots. In the means of the VEC, a connector housing can be a conventional connector housing, a contact module or a connector shell.</w:t>
      </w:r>
    </w:p>
    <w:p w14:paraId="484B2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29EDF0" w14:textId="77777777" w:rsidTr="00617B3E">
        <w:tc>
          <w:tcPr>
            <w:tcW w:w="2013" w:type="dxa"/>
            <w:shd w:val="clear" w:color="auto" w:fill="auto"/>
            <w:tcMar>
              <w:top w:w="28" w:type="dxa"/>
              <w:left w:w="28" w:type="dxa"/>
              <w:bottom w:w="28" w:type="dxa"/>
              <w:right w:w="28" w:type="dxa"/>
            </w:tcMar>
          </w:tcPr>
          <w:p w14:paraId="05748E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98560C"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6104308" w14:textId="77777777" w:rsidTr="00617B3E">
        <w:tc>
          <w:tcPr>
            <w:tcW w:w="2013" w:type="dxa"/>
            <w:shd w:val="clear" w:color="auto" w:fill="auto"/>
            <w:tcMar>
              <w:top w:w="28" w:type="dxa"/>
              <w:left w:w="28" w:type="dxa"/>
              <w:bottom w:w="28" w:type="dxa"/>
              <w:right w:w="28" w:type="dxa"/>
            </w:tcMar>
          </w:tcPr>
          <w:p w14:paraId="7199F9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0125B4" w14:textId="77777777" w:rsidR="003B5845" w:rsidRPr="004A00BD" w:rsidRDefault="003B5845" w:rsidP="00617B3E">
            <w:pPr>
              <w:rPr>
                <w:sz w:val="22"/>
              </w:rPr>
            </w:pPr>
          </w:p>
        </w:tc>
      </w:tr>
      <w:tr w:rsidR="003B5845" w:rsidRPr="008359F5" w14:paraId="65A8A582" w14:textId="77777777" w:rsidTr="00617B3E">
        <w:tc>
          <w:tcPr>
            <w:tcW w:w="2013" w:type="dxa"/>
            <w:shd w:val="clear" w:color="auto" w:fill="auto"/>
            <w:tcMar>
              <w:top w:w="28" w:type="dxa"/>
              <w:left w:w="28" w:type="dxa"/>
              <w:bottom w:w="28" w:type="dxa"/>
              <w:right w:w="28" w:type="dxa"/>
            </w:tcMar>
          </w:tcPr>
          <w:p w14:paraId="28E85F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980FF2" w14:textId="77777777" w:rsidR="003B5845" w:rsidRPr="000437C1" w:rsidRDefault="003B5845" w:rsidP="00617B3E">
            <w:pPr>
              <w:pStyle w:val="SmallStandard"/>
            </w:pPr>
            <w:r>
              <w:t>false</w:t>
            </w:r>
          </w:p>
        </w:tc>
      </w:tr>
    </w:tbl>
    <w:p w14:paraId="11E249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EE5E1" w14:textId="77777777" w:rsidTr="00617B3E">
        <w:tc>
          <w:tcPr>
            <w:tcW w:w="2013" w:type="dxa"/>
            <w:shd w:val="clear" w:color="auto" w:fill="auto"/>
            <w:tcMar>
              <w:top w:w="28" w:type="dxa"/>
              <w:left w:w="28" w:type="dxa"/>
              <w:bottom w:w="28" w:type="dxa"/>
              <w:right w:w="28" w:type="dxa"/>
            </w:tcMar>
          </w:tcPr>
          <w:p w14:paraId="313C45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0349F8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D92C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F8C18C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BBEDDE" w14:textId="77777777" w:rsidTr="00617B3E">
        <w:tc>
          <w:tcPr>
            <w:tcW w:w="2013" w:type="dxa"/>
            <w:shd w:val="clear" w:color="auto" w:fill="auto"/>
            <w:tcMar>
              <w:top w:w="28" w:type="dxa"/>
              <w:left w:w="28" w:type="dxa"/>
              <w:bottom w:w="28" w:type="dxa"/>
              <w:right w:w="28" w:type="dxa"/>
            </w:tcMar>
          </w:tcPr>
          <w:p w14:paraId="36E5B817" w14:textId="77777777" w:rsidR="003B5845" w:rsidRPr="00620BBE" w:rsidRDefault="003B5845" w:rsidP="00617B3E">
            <w:pPr>
              <w:pStyle w:val="SmallStandard"/>
            </w:pPr>
            <w:r w:rsidRPr="00620BBE">
              <w:t>averageWireLengthAddOn</w:t>
            </w:r>
          </w:p>
        </w:tc>
        <w:tc>
          <w:tcPr>
            <w:tcW w:w="1559" w:type="dxa"/>
            <w:shd w:val="clear" w:color="auto" w:fill="auto"/>
            <w:tcMar>
              <w:top w:w="28" w:type="dxa"/>
              <w:left w:w="28" w:type="dxa"/>
              <w:bottom w:w="28" w:type="dxa"/>
              <w:right w:w="28" w:type="dxa"/>
            </w:tcMar>
          </w:tcPr>
          <w:p w14:paraId="25D40B8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2CBAE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AEDCC1A" w14:textId="77777777" w:rsidR="003B5845" w:rsidRPr="004A00BD" w:rsidRDefault="003B5845" w:rsidP="00617B3E">
            <w:pPr>
              <w:jc w:val="left"/>
              <w:rPr>
                <w:sz w:val="22"/>
                <w:lang w:val="en-GB"/>
              </w:rPr>
            </w:pPr>
            <w:r w:rsidRPr="004A00BD">
              <w:rPr>
                <w:sz w:val="16"/>
                <w:szCs w:val="16"/>
                <w:lang w:val="en-GB"/>
              </w:rPr>
              <w:t>Specifies the average wire length add on for this connector.</w:t>
            </w:r>
          </w:p>
        </w:tc>
      </w:tr>
      <w:tr w:rsidR="003B5845" w:rsidRPr="004A00BD" w14:paraId="11A21BA0" w14:textId="77777777" w:rsidTr="00617B3E">
        <w:tc>
          <w:tcPr>
            <w:tcW w:w="2013" w:type="dxa"/>
            <w:shd w:val="clear" w:color="auto" w:fill="auto"/>
            <w:tcMar>
              <w:top w:w="28" w:type="dxa"/>
              <w:left w:w="28" w:type="dxa"/>
              <w:bottom w:w="28" w:type="dxa"/>
              <w:right w:w="28" w:type="dxa"/>
            </w:tcMar>
          </w:tcPr>
          <w:p w14:paraId="27A13132"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6DE912F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2188A8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A9A816"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4CDD4CEF" w14:textId="77777777" w:rsidTr="00617B3E">
        <w:tc>
          <w:tcPr>
            <w:tcW w:w="2013" w:type="dxa"/>
            <w:shd w:val="clear" w:color="auto" w:fill="auto"/>
            <w:tcMar>
              <w:top w:w="28" w:type="dxa"/>
              <w:left w:w="28" w:type="dxa"/>
              <w:bottom w:w="28" w:type="dxa"/>
              <w:right w:w="28" w:type="dxa"/>
            </w:tcMar>
          </w:tcPr>
          <w:p w14:paraId="130A957B" w14:textId="77777777" w:rsidR="003B5845" w:rsidRPr="00620BBE" w:rsidRDefault="003B5845" w:rsidP="00617B3E">
            <w:pPr>
              <w:pStyle w:val="SmallStandard"/>
            </w:pPr>
            <w:r w:rsidRPr="00620BBE">
              <w:t>coupleable</w:t>
            </w:r>
          </w:p>
        </w:tc>
        <w:tc>
          <w:tcPr>
            <w:tcW w:w="1559" w:type="dxa"/>
            <w:shd w:val="clear" w:color="auto" w:fill="auto"/>
            <w:tcMar>
              <w:top w:w="28" w:type="dxa"/>
              <w:left w:w="28" w:type="dxa"/>
              <w:bottom w:w="28" w:type="dxa"/>
              <w:right w:w="28" w:type="dxa"/>
            </w:tcMar>
          </w:tcPr>
          <w:p w14:paraId="181546A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345677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9FFDEE" w14:textId="77777777" w:rsidR="003B5845" w:rsidRPr="004A00BD" w:rsidRDefault="003B5845" w:rsidP="00617B3E">
            <w:pPr>
              <w:jc w:val="left"/>
              <w:rPr>
                <w:sz w:val="22"/>
                <w:lang w:val="en-GB"/>
              </w:rPr>
            </w:pPr>
            <w:r w:rsidRPr="004A00BD">
              <w:rPr>
                <w:sz w:val="16"/>
                <w:szCs w:val="16"/>
                <w:lang w:val="en-GB"/>
              </w:rPr>
              <w:t>Defines whether the connector is coupleable or not. Connectors that are coupleable can be used in an inline position. Connectors that are not coupleable can be connected only to an ECU or something similar.</w:t>
            </w:r>
          </w:p>
        </w:tc>
      </w:tr>
      <w:tr w:rsidR="003B5845" w:rsidRPr="004A00BD" w14:paraId="5AE03E51" w14:textId="77777777" w:rsidTr="00617B3E">
        <w:tc>
          <w:tcPr>
            <w:tcW w:w="2013" w:type="dxa"/>
            <w:shd w:val="clear" w:color="auto" w:fill="auto"/>
            <w:tcMar>
              <w:top w:w="28" w:type="dxa"/>
              <w:left w:w="28" w:type="dxa"/>
              <w:bottom w:w="28" w:type="dxa"/>
              <w:right w:w="28" w:type="dxa"/>
            </w:tcMar>
          </w:tcPr>
          <w:p w14:paraId="60DD4384" w14:textId="77777777" w:rsidR="003B5845" w:rsidRPr="00620BBE" w:rsidRDefault="003B5845" w:rsidP="00617B3E">
            <w:pPr>
              <w:pStyle w:val="SmallStandard"/>
            </w:pPr>
            <w:r w:rsidRPr="00620BBE">
              <w:t>connectorPositionAssurance</w:t>
            </w:r>
          </w:p>
        </w:tc>
        <w:tc>
          <w:tcPr>
            <w:tcW w:w="1559" w:type="dxa"/>
            <w:shd w:val="clear" w:color="auto" w:fill="auto"/>
            <w:tcMar>
              <w:top w:w="28" w:type="dxa"/>
              <w:left w:w="28" w:type="dxa"/>
              <w:bottom w:w="28" w:type="dxa"/>
              <w:right w:w="28" w:type="dxa"/>
            </w:tcMar>
          </w:tcPr>
          <w:p w14:paraId="2373FED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4052AF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4D4467" w14:textId="77777777" w:rsidR="003B5845" w:rsidRPr="004A00BD" w:rsidRDefault="003B5845" w:rsidP="00617B3E">
            <w:pPr>
              <w:jc w:val="left"/>
              <w:rPr>
                <w:sz w:val="22"/>
                <w:lang w:val="en-GB"/>
              </w:rPr>
            </w:pPr>
            <w:r w:rsidRPr="004A00BD">
              <w:rPr>
                <w:sz w:val="16"/>
                <w:szCs w:val="16"/>
                <w:lang w:val="en-GB"/>
              </w:rPr>
              <w:t xml:space="preserve">If </w:t>
            </w:r>
            <w:r w:rsidRPr="004A00BD">
              <w:rPr>
                <w:i/>
                <w:iCs/>
                <w:sz w:val="16"/>
                <w:szCs w:val="16"/>
                <w:lang w:val="en-GB"/>
              </w:rPr>
              <w:t>true</w:t>
            </w:r>
            <w:r w:rsidRPr="004A00BD">
              <w:rPr>
                <w:sz w:val="16"/>
                <w:szCs w:val="16"/>
                <w:lang w:val="en-GB"/>
              </w:rPr>
              <w:t xml:space="preserve"> the </w:t>
            </w:r>
            <w:r w:rsidRPr="004A00BD">
              <w:rPr>
                <w:i/>
                <w:iCs/>
                <w:sz w:val="16"/>
                <w:szCs w:val="16"/>
                <w:lang w:val="en-GB"/>
              </w:rPr>
              <w:t>ConnectorHousing</w:t>
            </w:r>
            <w:r w:rsidRPr="004A00BD">
              <w:rPr>
                <w:sz w:val="16"/>
                <w:szCs w:val="16"/>
                <w:lang w:val="en-GB"/>
              </w:rPr>
              <w:t xml:space="preserve"> has a connector position assurance (CPA).</w:t>
            </w:r>
          </w:p>
          <w:p w14:paraId="40460FFD" w14:textId="77777777" w:rsidR="003B5845" w:rsidRPr="004A00BD" w:rsidRDefault="003B5845" w:rsidP="00617B3E">
            <w:pPr>
              <w:jc w:val="left"/>
              <w:rPr>
                <w:sz w:val="22"/>
                <w:lang w:val="en-GB"/>
              </w:rPr>
            </w:pPr>
            <w:r w:rsidRPr="004A00BD">
              <w:rPr>
                <w:sz w:val="16"/>
                <w:szCs w:val="16"/>
                <w:lang w:val="en-GB"/>
              </w:rPr>
              <w:t>A CPA is some sort of feature of a connector, that secures the connector in its correctly assembled position with its mating part.</w:t>
            </w:r>
          </w:p>
        </w:tc>
      </w:tr>
      <w:tr w:rsidR="003B5845" w:rsidRPr="004A00BD" w14:paraId="39243099" w14:textId="77777777" w:rsidTr="00617B3E">
        <w:tc>
          <w:tcPr>
            <w:tcW w:w="2013" w:type="dxa"/>
            <w:shd w:val="clear" w:color="auto" w:fill="auto"/>
            <w:tcMar>
              <w:top w:w="28" w:type="dxa"/>
              <w:left w:w="28" w:type="dxa"/>
              <w:bottom w:w="28" w:type="dxa"/>
              <w:right w:w="28" w:type="dxa"/>
            </w:tcMar>
          </w:tcPr>
          <w:p w14:paraId="67C3885C"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3531094"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34AFF1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CDD39B7"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2DFC0A4E"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3C692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71524B" w14:textId="77777777" w:rsidTr="00617B3E">
        <w:tc>
          <w:tcPr>
            <w:tcW w:w="3856" w:type="dxa"/>
            <w:gridSpan w:val="3"/>
            <w:shd w:val="clear" w:color="auto" w:fill="auto"/>
          </w:tcPr>
          <w:p w14:paraId="28A5DC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12BC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D41D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83CB09" w14:textId="77777777" w:rsidTr="00617B3E">
        <w:tc>
          <w:tcPr>
            <w:tcW w:w="1573" w:type="dxa"/>
            <w:shd w:val="clear" w:color="auto" w:fill="auto"/>
          </w:tcPr>
          <w:p w14:paraId="516EF1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8335E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BCDAF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84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5AC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FF69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EC0CE" w14:textId="77777777" w:rsidTr="00617B3E">
        <w:tc>
          <w:tcPr>
            <w:tcW w:w="1573" w:type="dxa"/>
            <w:shd w:val="clear" w:color="auto" w:fill="auto"/>
          </w:tcPr>
          <w:p w14:paraId="7D10DCAD" w14:textId="77777777" w:rsidR="003B5845" w:rsidRPr="00634625" w:rsidRDefault="003B5845" w:rsidP="00617B3E">
            <w:pPr>
              <w:pStyle w:val="SmallStandard"/>
            </w:pPr>
            <w:r>
              <w:t>SegmentConnectionPoint</w:t>
            </w:r>
          </w:p>
        </w:tc>
        <w:tc>
          <w:tcPr>
            <w:tcW w:w="1574" w:type="dxa"/>
            <w:shd w:val="clear" w:color="auto" w:fill="auto"/>
          </w:tcPr>
          <w:p w14:paraId="0AEED2D6" w14:textId="77777777" w:rsidR="003B5845" w:rsidRPr="00132C43" w:rsidRDefault="003B5845" w:rsidP="00617B3E">
            <w:pPr>
              <w:pStyle w:val="SmallStandard"/>
            </w:pPr>
            <w:r>
              <w:t>segmentConnectionPoint</w:t>
            </w:r>
          </w:p>
        </w:tc>
        <w:tc>
          <w:tcPr>
            <w:tcW w:w="708" w:type="dxa"/>
            <w:shd w:val="clear" w:color="auto" w:fill="auto"/>
          </w:tcPr>
          <w:p w14:paraId="071B0422" w14:textId="77777777" w:rsidR="003B5845" w:rsidRPr="00D331EF" w:rsidRDefault="003B5845" w:rsidP="00617B3E">
            <w:pPr>
              <w:pStyle w:val="SmallStandard"/>
            </w:pPr>
            <w:r w:rsidRPr="00574783">
              <w:t>0..*</w:t>
            </w:r>
          </w:p>
        </w:tc>
        <w:tc>
          <w:tcPr>
            <w:tcW w:w="709" w:type="dxa"/>
            <w:shd w:val="clear" w:color="auto" w:fill="auto"/>
          </w:tcPr>
          <w:p w14:paraId="327A3C28" w14:textId="77777777" w:rsidR="003B5845" w:rsidRPr="00D331EF" w:rsidRDefault="003B5845" w:rsidP="00617B3E">
            <w:pPr>
              <w:pStyle w:val="SmallStandard"/>
            </w:pPr>
            <w:r w:rsidRPr="00207506">
              <w:t>1</w:t>
            </w:r>
          </w:p>
        </w:tc>
        <w:tc>
          <w:tcPr>
            <w:tcW w:w="567" w:type="dxa"/>
            <w:shd w:val="clear" w:color="auto" w:fill="auto"/>
          </w:tcPr>
          <w:p w14:paraId="1662A007" w14:textId="77777777" w:rsidR="003B5845" w:rsidRDefault="003B5845" w:rsidP="00617B3E">
            <w:pPr>
              <w:pStyle w:val="SmallStandard"/>
            </w:pPr>
            <w:r>
              <w:t>Y</w:t>
            </w:r>
          </w:p>
        </w:tc>
        <w:tc>
          <w:tcPr>
            <w:tcW w:w="3969" w:type="dxa"/>
            <w:shd w:val="clear" w:color="auto" w:fill="auto"/>
          </w:tcPr>
          <w:p w14:paraId="60A1E9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r w:rsidR="003B5845" w:rsidRPr="004A00BD" w14:paraId="7AB01560" w14:textId="77777777" w:rsidTr="00617B3E">
        <w:tc>
          <w:tcPr>
            <w:tcW w:w="1573" w:type="dxa"/>
            <w:shd w:val="clear" w:color="auto" w:fill="auto"/>
          </w:tcPr>
          <w:p w14:paraId="05877DB3" w14:textId="77777777" w:rsidR="003B5845" w:rsidRPr="00634625" w:rsidRDefault="003B5845" w:rsidP="00617B3E">
            <w:pPr>
              <w:pStyle w:val="SmallStandard"/>
            </w:pPr>
            <w:r>
              <w:t>AbstractSlot</w:t>
            </w:r>
          </w:p>
        </w:tc>
        <w:tc>
          <w:tcPr>
            <w:tcW w:w="1574" w:type="dxa"/>
            <w:shd w:val="clear" w:color="auto" w:fill="auto"/>
          </w:tcPr>
          <w:p w14:paraId="39EDEDDB" w14:textId="77777777" w:rsidR="003B5845" w:rsidRPr="00132C43" w:rsidRDefault="003B5845" w:rsidP="00617B3E">
            <w:pPr>
              <w:pStyle w:val="SmallStandard"/>
            </w:pPr>
            <w:r>
              <w:t>slot</w:t>
            </w:r>
          </w:p>
        </w:tc>
        <w:tc>
          <w:tcPr>
            <w:tcW w:w="708" w:type="dxa"/>
            <w:shd w:val="clear" w:color="auto" w:fill="auto"/>
          </w:tcPr>
          <w:p w14:paraId="77CABC61" w14:textId="77777777" w:rsidR="003B5845" w:rsidRPr="00D331EF" w:rsidRDefault="003B5845" w:rsidP="00617B3E">
            <w:pPr>
              <w:pStyle w:val="SmallStandard"/>
            </w:pPr>
            <w:r w:rsidRPr="00574783">
              <w:t>0..*</w:t>
            </w:r>
          </w:p>
        </w:tc>
        <w:tc>
          <w:tcPr>
            <w:tcW w:w="709" w:type="dxa"/>
            <w:shd w:val="clear" w:color="auto" w:fill="auto"/>
          </w:tcPr>
          <w:p w14:paraId="37A9BC91" w14:textId="77777777" w:rsidR="003B5845" w:rsidRPr="00D331EF" w:rsidRDefault="003B5845" w:rsidP="00617B3E">
            <w:pPr>
              <w:pStyle w:val="SmallStandard"/>
            </w:pPr>
            <w:r w:rsidRPr="00207506">
              <w:t>1</w:t>
            </w:r>
          </w:p>
        </w:tc>
        <w:tc>
          <w:tcPr>
            <w:tcW w:w="567" w:type="dxa"/>
            <w:shd w:val="clear" w:color="auto" w:fill="auto"/>
          </w:tcPr>
          <w:p w14:paraId="05B3CCBD" w14:textId="77777777" w:rsidR="003B5845" w:rsidRDefault="003B5845" w:rsidP="00617B3E">
            <w:pPr>
              <w:pStyle w:val="SmallStandard"/>
            </w:pPr>
            <w:r>
              <w:t>Y</w:t>
            </w:r>
          </w:p>
        </w:tc>
        <w:tc>
          <w:tcPr>
            <w:tcW w:w="3969" w:type="dxa"/>
            <w:shd w:val="clear" w:color="auto" w:fill="auto"/>
          </w:tcPr>
          <w:p w14:paraId="5DC21BC4" w14:textId="77777777" w:rsidR="003B5845" w:rsidRDefault="003B5845" w:rsidP="00617B3E">
            <w:pPr>
              <w:pStyle w:val="SmallStandard"/>
            </w:pPr>
            <w:r w:rsidRPr="00491287">
              <w:t xml:space="preserve">Specifies the slots forming the ConnectorHousing. </w:t>
            </w:r>
          </w:p>
        </w:tc>
      </w:tr>
      <w:tr w:rsidR="003B5845" w:rsidRPr="004A00BD" w14:paraId="3642779F" w14:textId="77777777" w:rsidTr="00617B3E">
        <w:tc>
          <w:tcPr>
            <w:tcW w:w="1573" w:type="dxa"/>
            <w:shd w:val="clear" w:color="auto" w:fill="auto"/>
          </w:tcPr>
          <w:p w14:paraId="503108A6" w14:textId="77777777" w:rsidR="003B5845" w:rsidRPr="00634625" w:rsidRDefault="003B5845" w:rsidP="00617B3E">
            <w:pPr>
              <w:pStyle w:val="SmallStandard"/>
            </w:pPr>
            <w:r>
              <w:t>Coding</w:t>
            </w:r>
          </w:p>
        </w:tc>
        <w:tc>
          <w:tcPr>
            <w:tcW w:w="1574" w:type="dxa"/>
            <w:shd w:val="clear" w:color="auto" w:fill="auto"/>
          </w:tcPr>
          <w:p w14:paraId="04259D0D" w14:textId="77777777" w:rsidR="003B5845" w:rsidRPr="00132C43" w:rsidRDefault="003B5845" w:rsidP="00617B3E">
            <w:pPr>
              <w:pStyle w:val="SmallStandard"/>
            </w:pPr>
            <w:r>
              <w:t>coding</w:t>
            </w:r>
          </w:p>
        </w:tc>
        <w:tc>
          <w:tcPr>
            <w:tcW w:w="708" w:type="dxa"/>
            <w:shd w:val="clear" w:color="auto" w:fill="auto"/>
          </w:tcPr>
          <w:p w14:paraId="3206BFE9" w14:textId="77777777" w:rsidR="003B5845" w:rsidRPr="00D331EF" w:rsidRDefault="003B5845" w:rsidP="00617B3E">
            <w:pPr>
              <w:pStyle w:val="SmallStandard"/>
            </w:pPr>
            <w:r w:rsidRPr="00574783">
              <w:t>0..1</w:t>
            </w:r>
          </w:p>
        </w:tc>
        <w:tc>
          <w:tcPr>
            <w:tcW w:w="709" w:type="dxa"/>
            <w:shd w:val="clear" w:color="auto" w:fill="auto"/>
          </w:tcPr>
          <w:p w14:paraId="47FD0C5C" w14:textId="77777777" w:rsidR="003B5845" w:rsidRPr="00D331EF" w:rsidRDefault="003B5845" w:rsidP="00617B3E">
            <w:pPr>
              <w:pStyle w:val="SmallStandard"/>
            </w:pPr>
            <w:r w:rsidRPr="00207506">
              <w:t>0..1</w:t>
            </w:r>
          </w:p>
        </w:tc>
        <w:tc>
          <w:tcPr>
            <w:tcW w:w="567" w:type="dxa"/>
            <w:shd w:val="clear" w:color="auto" w:fill="auto"/>
          </w:tcPr>
          <w:p w14:paraId="51D00089" w14:textId="77777777" w:rsidR="003B5845" w:rsidRDefault="003B5845" w:rsidP="00617B3E">
            <w:pPr>
              <w:pStyle w:val="SmallStandard"/>
            </w:pPr>
            <w:r>
              <w:t>Y</w:t>
            </w:r>
          </w:p>
        </w:tc>
        <w:tc>
          <w:tcPr>
            <w:tcW w:w="3969" w:type="dxa"/>
            <w:shd w:val="clear" w:color="auto" w:fill="auto"/>
          </w:tcPr>
          <w:p w14:paraId="33B15CD0" w14:textId="77777777" w:rsidR="003B5845" w:rsidRDefault="003B5845" w:rsidP="00617B3E">
            <w:pPr>
              <w:pStyle w:val="SmallStandard"/>
            </w:pPr>
            <w:r w:rsidRPr="00491287">
              <w:t xml:space="preserve">Defines coding of the connector housing that is satisfied by the connector housing. </w:t>
            </w:r>
          </w:p>
        </w:tc>
      </w:tr>
    </w:tbl>
    <w:p w14:paraId="2EF3E3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8504699" w14:textId="77777777" w:rsidTr="00617B3E">
        <w:tc>
          <w:tcPr>
            <w:tcW w:w="2296" w:type="dxa"/>
            <w:gridSpan w:val="2"/>
            <w:shd w:val="clear" w:color="auto" w:fill="auto"/>
          </w:tcPr>
          <w:p w14:paraId="5D65F6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B4EB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B9286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F38366" w14:textId="77777777" w:rsidTr="00617B3E">
        <w:tc>
          <w:tcPr>
            <w:tcW w:w="1588" w:type="dxa"/>
            <w:shd w:val="clear" w:color="auto" w:fill="auto"/>
          </w:tcPr>
          <w:p w14:paraId="5AB1181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F7547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707F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D527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566E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DD89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0D2973" w14:textId="77777777" w:rsidTr="00617B3E">
        <w:tc>
          <w:tcPr>
            <w:tcW w:w="1588" w:type="dxa"/>
            <w:shd w:val="clear" w:color="auto" w:fill="auto"/>
          </w:tcPr>
          <w:p w14:paraId="5704C655" w14:textId="77777777" w:rsidR="003B5845" w:rsidRPr="00634625" w:rsidRDefault="003B5845" w:rsidP="00617B3E">
            <w:pPr>
              <w:pStyle w:val="SmallStandard"/>
            </w:pPr>
            <w:r>
              <w:t>ConnectorHousingRole</w:t>
            </w:r>
          </w:p>
        </w:tc>
        <w:tc>
          <w:tcPr>
            <w:tcW w:w="708" w:type="dxa"/>
            <w:shd w:val="clear" w:color="auto" w:fill="auto"/>
          </w:tcPr>
          <w:p w14:paraId="6D398265" w14:textId="77777777" w:rsidR="003B5845" w:rsidRPr="00D331EF" w:rsidRDefault="003B5845" w:rsidP="00617B3E">
            <w:pPr>
              <w:pStyle w:val="SmallStandard"/>
            </w:pPr>
            <w:r w:rsidRPr="00D01517">
              <w:t>0..*</w:t>
            </w:r>
          </w:p>
        </w:tc>
        <w:tc>
          <w:tcPr>
            <w:tcW w:w="1560" w:type="dxa"/>
            <w:shd w:val="clear" w:color="auto" w:fill="auto"/>
          </w:tcPr>
          <w:p w14:paraId="524C3C86" w14:textId="77777777" w:rsidR="003B5845" w:rsidRPr="00132C43" w:rsidRDefault="003B5845" w:rsidP="00617B3E">
            <w:pPr>
              <w:pStyle w:val="SmallStandard"/>
            </w:pPr>
            <w:r>
              <w:t>connectorHousingSpecification</w:t>
            </w:r>
          </w:p>
        </w:tc>
        <w:tc>
          <w:tcPr>
            <w:tcW w:w="708" w:type="dxa"/>
            <w:shd w:val="clear" w:color="auto" w:fill="auto"/>
          </w:tcPr>
          <w:p w14:paraId="51BAC6CE" w14:textId="77777777" w:rsidR="003B5845" w:rsidRPr="00D331EF" w:rsidRDefault="003B5845" w:rsidP="00617B3E">
            <w:pPr>
              <w:pStyle w:val="SmallStandard"/>
            </w:pPr>
            <w:r w:rsidRPr="00D01517">
              <w:t>1</w:t>
            </w:r>
          </w:p>
        </w:tc>
        <w:tc>
          <w:tcPr>
            <w:tcW w:w="567" w:type="dxa"/>
            <w:shd w:val="clear" w:color="auto" w:fill="auto"/>
          </w:tcPr>
          <w:p w14:paraId="0569BCC8" w14:textId="77777777" w:rsidR="003B5845" w:rsidRPr="00D331EF" w:rsidRDefault="003B5845" w:rsidP="00617B3E">
            <w:pPr>
              <w:pStyle w:val="SmallStandard"/>
            </w:pPr>
            <w:r>
              <w:t>N</w:t>
            </w:r>
          </w:p>
        </w:tc>
        <w:tc>
          <w:tcPr>
            <w:tcW w:w="3969" w:type="dxa"/>
            <w:shd w:val="clear" w:color="auto" w:fill="auto"/>
          </w:tcPr>
          <w:p w14:paraId="447C065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10230F8C" w14:textId="77777777" w:rsidTr="00617B3E">
        <w:tc>
          <w:tcPr>
            <w:tcW w:w="1588" w:type="dxa"/>
            <w:shd w:val="clear" w:color="auto" w:fill="auto"/>
          </w:tcPr>
          <w:p w14:paraId="44FC10CC" w14:textId="77777777" w:rsidR="003B5845" w:rsidRPr="00634625" w:rsidRDefault="003B5845" w:rsidP="00617B3E">
            <w:pPr>
              <w:pStyle w:val="SmallStandard"/>
            </w:pPr>
            <w:r>
              <w:t>HousingComponent</w:t>
            </w:r>
          </w:p>
        </w:tc>
        <w:tc>
          <w:tcPr>
            <w:tcW w:w="708" w:type="dxa"/>
            <w:shd w:val="clear" w:color="auto" w:fill="auto"/>
          </w:tcPr>
          <w:p w14:paraId="151D2ACB" w14:textId="77777777" w:rsidR="003B5845" w:rsidRPr="00D331EF" w:rsidRDefault="003B5845" w:rsidP="00617B3E">
            <w:pPr>
              <w:pStyle w:val="SmallStandard"/>
            </w:pPr>
            <w:r w:rsidRPr="00D01517">
              <w:t>0..*</w:t>
            </w:r>
          </w:p>
        </w:tc>
        <w:tc>
          <w:tcPr>
            <w:tcW w:w="1560" w:type="dxa"/>
            <w:shd w:val="clear" w:color="auto" w:fill="auto"/>
          </w:tcPr>
          <w:p w14:paraId="1AFF6891" w14:textId="77777777" w:rsidR="003B5845" w:rsidRPr="00132C43" w:rsidRDefault="003B5845" w:rsidP="00617B3E">
            <w:pPr>
              <w:pStyle w:val="SmallStandard"/>
            </w:pPr>
            <w:r>
              <w:t>housingSpecification</w:t>
            </w:r>
          </w:p>
        </w:tc>
        <w:tc>
          <w:tcPr>
            <w:tcW w:w="708" w:type="dxa"/>
            <w:shd w:val="clear" w:color="auto" w:fill="auto"/>
          </w:tcPr>
          <w:p w14:paraId="535B4CB4" w14:textId="77777777" w:rsidR="003B5845" w:rsidRPr="00D331EF" w:rsidRDefault="003B5845" w:rsidP="00617B3E">
            <w:pPr>
              <w:pStyle w:val="SmallStandard"/>
            </w:pPr>
            <w:r w:rsidRPr="00D01517">
              <w:t>0..1</w:t>
            </w:r>
          </w:p>
        </w:tc>
        <w:tc>
          <w:tcPr>
            <w:tcW w:w="567" w:type="dxa"/>
            <w:shd w:val="clear" w:color="auto" w:fill="auto"/>
          </w:tcPr>
          <w:p w14:paraId="709A80E9" w14:textId="77777777" w:rsidR="003B5845" w:rsidRPr="00D331EF" w:rsidRDefault="003B5845" w:rsidP="00617B3E">
            <w:pPr>
              <w:pStyle w:val="SmallStandard"/>
            </w:pPr>
            <w:r>
              <w:t>N</w:t>
            </w:r>
          </w:p>
        </w:tc>
        <w:tc>
          <w:tcPr>
            <w:tcW w:w="3969" w:type="dxa"/>
            <w:shd w:val="clear" w:color="auto" w:fill="auto"/>
          </w:tcPr>
          <w:p w14:paraId="72505D95"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2C182F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6" w:name="_31b55e9adbf9cff29da91ce37fac05b0"/>
      <w:r>
        <w:rPr>
          <w:lang w:val="en-GB"/>
        </w:rPr>
        <w:t>CoreSpecification</w:t>
      </w:r>
      <w:bookmarkEnd w:id="1086"/>
    </w:p>
    <w:p w14:paraId="36E0199A" w14:textId="77777777" w:rsidR="003B5845" w:rsidRPr="00A518C2" w:rsidRDefault="003B5845" w:rsidP="003B5845">
      <w:pPr>
        <w:rPr>
          <w:lang w:val="en-GB"/>
        </w:rPr>
      </w:pPr>
      <w:r w:rsidRPr="00A518C2">
        <w:rPr>
          <w:sz w:val="18"/>
          <w:szCs w:val="18"/>
          <w:lang w:val="en-GB"/>
        </w:rPr>
        <w:t>Defines the properties of a circular conductor (core) which are specific for them.</w:t>
      </w:r>
    </w:p>
    <w:p w14:paraId="4E42FA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BB1C1C" w14:textId="77777777" w:rsidTr="00617B3E">
        <w:tc>
          <w:tcPr>
            <w:tcW w:w="2013" w:type="dxa"/>
            <w:shd w:val="clear" w:color="auto" w:fill="auto"/>
            <w:tcMar>
              <w:top w:w="28" w:type="dxa"/>
              <w:left w:w="28" w:type="dxa"/>
              <w:bottom w:w="28" w:type="dxa"/>
              <w:right w:w="28" w:type="dxa"/>
            </w:tcMar>
          </w:tcPr>
          <w:p w14:paraId="7A9DF86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4F4948"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6DC35DB4" w14:textId="77777777" w:rsidTr="00617B3E">
        <w:tc>
          <w:tcPr>
            <w:tcW w:w="2013" w:type="dxa"/>
            <w:shd w:val="clear" w:color="auto" w:fill="auto"/>
            <w:tcMar>
              <w:top w:w="28" w:type="dxa"/>
              <w:left w:w="28" w:type="dxa"/>
              <w:bottom w:w="28" w:type="dxa"/>
              <w:right w:w="28" w:type="dxa"/>
            </w:tcMar>
          </w:tcPr>
          <w:p w14:paraId="523226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FDDAE4" w14:textId="77777777" w:rsidR="003B5845" w:rsidRPr="004A00BD" w:rsidRDefault="003B5845" w:rsidP="00617B3E">
            <w:pPr>
              <w:rPr>
                <w:sz w:val="22"/>
              </w:rPr>
            </w:pPr>
          </w:p>
        </w:tc>
      </w:tr>
      <w:tr w:rsidR="003B5845" w:rsidRPr="008359F5" w14:paraId="46F5FE87" w14:textId="77777777" w:rsidTr="00617B3E">
        <w:tc>
          <w:tcPr>
            <w:tcW w:w="2013" w:type="dxa"/>
            <w:shd w:val="clear" w:color="auto" w:fill="auto"/>
            <w:tcMar>
              <w:top w:w="28" w:type="dxa"/>
              <w:left w:w="28" w:type="dxa"/>
              <w:bottom w:w="28" w:type="dxa"/>
              <w:right w:w="28" w:type="dxa"/>
            </w:tcMar>
          </w:tcPr>
          <w:p w14:paraId="7AEEAC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59393F" w14:textId="77777777" w:rsidR="003B5845" w:rsidRPr="000437C1" w:rsidRDefault="003B5845" w:rsidP="00617B3E">
            <w:pPr>
              <w:pStyle w:val="SmallStandard"/>
            </w:pPr>
            <w:r>
              <w:t>false</w:t>
            </w:r>
          </w:p>
        </w:tc>
      </w:tr>
    </w:tbl>
    <w:p w14:paraId="66325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F61EF0" w14:textId="77777777" w:rsidTr="00617B3E">
        <w:tc>
          <w:tcPr>
            <w:tcW w:w="2013" w:type="dxa"/>
            <w:shd w:val="clear" w:color="auto" w:fill="auto"/>
            <w:tcMar>
              <w:top w:w="28" w:type="dxa"/>
              <w:left w:w="28" w:type="dxa"/>
              <w:bottom w:w="28" w:type="dxa"/>
              <w:right w:w="28" w:type="dxa"/>
            </w:tcMar>
          </w:tcPr>
          <w:p w14:paraId="342609A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4D86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4075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EE1DB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82E228" w14:textId="77777777" w:rsidTr="00617B3E">
        <w:tc>
          <w:tcPr>
            <w:tcW w:w="2013" w:type="dxa"/>
            <w:shd w:val="clear" w:color="auto" w:fill="auto"/>
            <w:tcMar>
              <w:top w:w="28" w:type="dxa"/>
              <w:left w:w="28" w:type="dxa"/>
              <w:bottom w:w="28" w:type="dxa"/>
              <w:right w:w="28" w:type="dxa"/>
            </w:tcMar>
          </w:tcPr>
          <w:p w14:paraId="0C0DBEE6"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06612BA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8D3DAE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812C07" w14:textId="77777777" w:rsidR="003B5845" w:rsidRPr="004A00BD" w:rsidRDefault="003B5845" w:rsidP="00617B3E">
            <w:pPr>
              <w:jc w:val="left"/>
              <w:rPr>
                <w:sz w:val="22"/>
                <w:lang w:val="en-GB"/>
              </w:rPr>
            </w:pPr>
            <w:r w:rsidRPr="004A00BD">
              <w:rPr>
                <w:sz w:val="16"/>
                <w:szCs w:val="16"/>
                <w:lang w:val="en-GB"/>
              </w:rPr>
              <w:t>Specifies the outside diameter of the core.</w:t>
            </w:r>
          </w:p>
        </w:tc>
      </w:tr>
    </w:tbl>
    <w:p w14:paraId="782AF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7" w:name="_c3b3d835b5ae22132fabe857464c479c"/>
      <w:r>
        <w:rPr>
          <w:lang w:val="en-GB"/>
        </w:rPr>
        <w:t>DiodeSpecification</w:t>
      </w:r>
      <w:bookmarkEnd w:id="1087"/>
    </w:p>
    <w:p w14:paraId="24056826" w14:textId="77777777" w:rsidR="003B5845" w:rsidRPr="00A518C2" w:rsidRDefault="003B5845" w:rsidP="003B5845">
      <w:pPr>
        <w:rPr>
          <w:lang w:val="en-GB"/>
        </w:rPr>
      </w:pPr>
      <w:r w:rsidRPr="00A518C2">
        <w:rPr>
          <w:sz w:val="18"/>
          <w:szCs w:val="18"/>
          <w:lang w:val="en-GB"/>
        </w:rPr>
        <w:t>Specification of the electrological aspects of a diode.</w:t>
      </w:r>
    </w:p>
    <w:p w14:paraId="7E7947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D4E381" w14:textId="77777777" w:rsidTr="00617B3E">
        <w:tc>
          <w:tcPr>
            <w:tcW w:w="2013" w:type="dxa"/>
            <w:shd w:val="clear" w:color="auto" w:fill="auto"/>
            <w:tcMar>
              <w:top w:w="28" w:type="dxa"/>
              <w:left w:w="28" w:type="dxa"/>
              <w:bottom w:w="28" w:type="dxa"/>
              <w:right w:w="28" w:type="dxa"/>
            </w:tcMar>
          </w:tcPr>
          <w:p w14:paraId="0DA7C8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BD8CF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8BAC15" w14:textId="77777777" w:rsidTr="00617B3E">
        <w:tc>
          <w:tcPr>
            <w:tcW w:w="2013" w:type="dxa"/>
            <w:shd w:val="clear" w:color="auto" w:fill="auto"/>
            <w:tcMar>
              <w:top w:w="28" w:type="dxa"/>
              <w:left w:w="28" w:type="dxa"/>
              <w:bottom w:w="28" w:type="dxa"/>
              <w:right w:w="28" w:type="dxa"/>
            </w:tcMar>
          </w:tcPr>
          <w:p w14:paraId="74287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C4089F" w14:textId="77777777" w:rsidR="003B5845" w:rsidRPr="004A00BD" w:rsidRDefault="003B5845" w:rsidP="00617B3E">
            <w:pPr>
              <w:rPr>
                <w:sz w:val="22"/>
              </w:rPr>
            </w:pPr>
          </w:p>
        </w:tc>
      </w:tr>
      <w:tr w:rsidR="003B5845" w:rsidRPr="008359F5" w14:paraId="2F237470" w14:textId="77777777" w:rsidTr="00617B3E">
        <w:tc>
          <w:tcPr>
            <w:tcW w:w="2013" w:type="dxa"/>
            <w:shd w:val="clear" w:color="auto" w:fill="auto"/>
            <w:tcMar>
              <w:top w:w="28" w:type="dxa"/>
              <w:left w:w="28" w:type="dxa"/>
              <w:bottom w:w="28" w:type="dxa"/>
              <w:right w:w="28" w:type="dxa"/>
            </w:tcMar>
          </w:tcPr>
          <w:p w14:paraId="3F555F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49CBFD" w14:textId="77777777" w:rsidR="003B5845" w:rsidRPr="000437C1" w:rsidRDefault="003B5845" w:rsidP="00617B3E">
            <w:pPr>
              <w:pStyle w:val="SmallStandard"/>
            </w:pPr>
            <w:r>
              <w:t>false</w:t>
            </w:r>
          </w:p>
        </w:tc>
      </w:tr>
    </w:tbl>
    <w:p w14:paraId="7E36CA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640FE6" w14:textId="77777777" w:rsidTr="00617B3E">
        <w:tc>
          <w:tcPr>
            <w:tcW w:w="2013" w:type="dxa"/>
            <w:shd w:val="clear" w:color="auto" w:fill="auto"/>
            <w:tcMar>
              <w:top w:w="28" w:type="dxa"/>
              <w:left w:w="28" w:type="dxa"/>
              <w:bottom w:w="28" w:type="dxa"/>
              <w:right w:w="28" w:type="dxa"/>
            </w:tcMar>
          </w:tcPr>
          <w:p w14:paraId="16F4F48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54F2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F25D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01E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0F591A" w14:textId="77777777" w:rsidTr="00617B3E">
        <w:tc>
          <w:tcPr>
            <w:tcW w:w="2013" w:type="dxa"/>
            <w:shd w:val="clear" w:color="auto" w:fill="auto"/>
            <w:tcMar>
              <w:top w:w="28" w:type="dxa"/>
              <w:left w:w="28" w:type="dxa"/>
              <w:bottom w:w="28" w:type="dxa"/>
              <w:right w:w="28" w:type="dxa"/>
            </w:tcMar>
          </w:tcPr>
          <w:p w14:paraId="59C2D194" w14:textId="77777777" w:rsidR="003B5845" w:rsidRPr="00620BBE" w:rsidRDefault="003B5845" w:rsidP="00617B3E">
            <w:pPr>
              <w:pStyle w:val="SmallStandard"/>
            </w:pPr>
            <w:r w:rsidRPr="00620BBE">
              <w:t>thresholdVoltage</w:t>
            </w:r>
          </w:p>
        </w:tc>
        <w:tc>
          <w:tcPr>
            <w:tcW w:w="1559" w:type="dxa"/>
            <w:shd w:val="clear" w:color="auto" w:fill="auto"/>
            <w:tcMar>
              <w:top w:w="28" w:type="dxa"/>
              <w:left w:w="28" w:type="dxa"/>
              <w:bottom w:w="28" w:type="dxa"/>
              <w:right w:w="28" w:type="dxa"/>
            </w:tcMar>
          </w:tcPr>
          <w:p w14:paraId="21EF11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B831D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01D43" w14:textId="77777777" w:rsidR="003B5845" w:rsidRPr="004A00BD" w:rsidRDefault="003B5845" w:rsidP="00617B3E">
            <w:pPr>
              <w:rPr>
                <w:sz w:val="22"/>
                <w:lang w:val="en-GB"/>
              </w:rPr>
            </w:pPr>
            <w:r w:rsidRPr="004A00BD">
              <w:rPr>
                <w:sz w:val="22"/>
                <w:lang w:val="en-GB"/>
              </w:rPr>
              <w:t>Voltage at which the diode starts conducting in forward direction.</w:t>
            </w:r>
          </w:p>
        </w:tc>
      </w:tr>
      <w:tr w:rsidR="003B5845" w:rsidRPr="004A00BD" w14:paraId="0707C5AB" w14:textId="77777777" w:rsidTr="00617B3E">
        <w:tc>
          <w:tcPr>
            <w:tcW w:w="2013" w:type="dxa"/>
            <w:shd w:val="clear" w:color="auto" w:fill="auto"/>
            <w:tcMar>
              <w:top w:w="28" w:type="dxa"/>
              <w:left w:w="28" w:type="dxa"/>
              <w:bottom w:w="28" w:type="dxa"/>
              <w:right w:w="28" w:type="dxa"/>
            </w:tcMar>
          </w:tcPr>
          <w:p w14:paraId="66D9F20A" w14:textId="77777777" w:rsidR="003B5845" w:rsidRPr="00620BBE" w:rsidRDefault="003B5845" w:rsidP="00617B3E">
            <w:pPr>
              <w:pStyle w:val="SmallStandard"/>
            </w:pPr>
            <w:r w:rsidRPr="00620BBE">
              <w:t>breakDownVoltage</w:t>
            </w:r>
          </w:p>
        </w:tc>
        <w:tc>
          <w:tcPr>
            <w:tcW w:w="1559" w:type="dxa"/>
            <w:shd w:val="clear" w:color="auto" w:fill="auto"/>
            <w:tcMar>
              <w:top w:w="28" w:type="dxa"/>
              <w:left w:w="28" w:type="dxa"/>
              <w:bottom w:w="28" w:type="dxa"/>
              <w:right w:w="28" w:type="dxa"/>
            </w:tcMar>
          </w:tcPr>
          <w:p w14:paraId="5227614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CC572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87C5C" w14:textId="77777777" w:rsidR="003B5845" w:rsidRPr="004A00BD" w:rsidRDefault="003B5845" w:rsidP="00617B3E">
            <w:pPr>
              <w:jc w:val="left"/>
              <w:rPr>
                <w:sz w:val="22"/>
                <w:lang w:val="en-GB"/>
              </w:rPr>
            </w:pPr>
            <w:r w:rsidRPr="004A00BD">
              <w:rPr>
                <w:sz w:val="16"/>
                <w:szCs w:val="16"/>
                <w:lang w:val="en-GB"/>
              </w:rPr>
              <w:t>Voltage at which the diode starts conducting in reverse direction.</w:t>
            </w:r>
          </w:p>
        </w:tc>
      </w:tr>
      <w:tr w:rsidR="003B5845" w:rsidRPr="004A00BD" w14:paraId="436A3DCC" w14:textId="77777777" w:rsidTr="00617B3E">
        <w:tc>
          <w:tcPr>
            <w:tcW w:w="2013" w:type="dxa"/>
            <w:shd w:val="clear" w:color="auto" w:fill="auto"/>
            <w:tcMar>
              <w:top w:w="28" w:type="dxa"/>
              <w:left w:w="28" w:type="dxa"/>
              <w:bottom w:w="28" w:type="dxa"/>
              <w:right w:w="28" w:type="dxa"/>
            </w:tcMar>
          </w:tcPr>
          <w:p w14:paraId="5036E87E" w14:textId="77777777" w:rsidR="003B5845" w:rsidRPr="00620BBE" w:rsidRDefault="003B5845" w:rsidP="00617B3E">
            <w:pPr>
              <w:pStyle w:val="SmallStandard"/>
            </w:pPr>
            <w:r w:rsidRPr="00620BBE">
              <w:lastRenderedPageBreak/>
              <w:t>iMax</w:t>
            </w:r>
          </w:p>
        </w:tc>
        <w:tc>
          <w:tcPr>
            <w:tcW w:w="1559" w:type="dxa"/>
            <w:shd w:val="clear" w:color="auto" w:fill="auto"/>
            <w:tcMar>
              <w:top w:w="28" w:type="dxa"/>
              <w:left w:w="28" w:type="dxa"/>
              <w:bottom w:w="28" w:type="dxa"/>
              <w:right w:w="28" w:type="dxa"/>
            </w:tcMar>
          </w:tcPr>
          <w:p w14:paraId="65820C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9278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728523" w14:textId="77777777" w:rsidR="003B5845" w:rsidRPr="004A00BD" w:rsidRDefault="003B5845" w:rsidP="00617B3E">
            <w:pPr>
              <w:jc w:val="left"/>
              <w:rPr>
                <w:sz w:val="22"/>
                <w:lang w:val="en-GB"/>
              </w:rPr>
            </w:pPr>
            <w:r w:rsidRPr="004A00BD">
              <w:rPr>
                <w:sz w:val="16"/>
                <w:szCs w:val="16"/>
                <w:lang w:val="en-GB"/>
              </w:rPr>
              <w:t>Specifies the maximum electric current tolerated by the diode.</w:t>
            </w:r>
          </w:p>
        </w:tc>
      </w:tr>
    </w:tbl>
    <w:p w14:paraId="5DD18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9F542F" w14:textId="77777777" w:rsidTr="00617B3E">
        <w:tc>
          <w:tcPr>
            <w:tcW w:w="3856" w:type="dxa"/>
            <w:gridSpan w:val="3"/>
            <w:shd w:val="clear" w:color="auto" w:fill="auto"/>
          </w:tcPr>
          <w:p w14:paraId="4A9FB3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AB44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814E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C7DD96" w14:textId="77777777" w:rsidTr="00617B3E">
        <w:tc>
          <w:tcPr>
            <w:tcW w:w="1573" w:type="dxa"/>
            <w:shd w:val="clear" w:color="auto" w:fill="auto"/>
          </w:tcPr>
          <w:p w14:paraId="6E6D3C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FC196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C50D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370B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56E1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0B97B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4894A6" w14:textId="77777777" w:rsidTr="00617B3E">
        <w:tc>
          <w:tcPr>
            <w:tcW w:w="1573" w:type="dxa"/>
            <w:shd w:val="clear" w:color="auto" w:fill="auto"/>
          </w:tcPr>
          <w:p w14:paraId="3A8C8D5F" w14:textId="77777777" w:rsidR="003B5845" w:rsidRPr="00634625" w:rsidRDefault="003B5845" w:rsidP="00617B3E">
            <w:pPr>
              <w:pStyle w:val="SmallStandard"/>
            </w:pPr>
            <w:r>
              <w:t>PinComponent</w:t>
            </w:r>
          </w:p>
        </w:tc>
        <w:tc>
          <w:tcPr>
            <w:tcW w:w="1574" w:type="dxa"/>
            <w:shd w:val="clear" w:color="auto" w:fill="auto"/>
          </w:tcPr>
          <w:p w14:paraId="3D185319" w14:textId="77777777" w:rsidR="003B5845" w:rsidRPr="00132C43" w:rsidRDefault="003B5845" w:rsidP="00617B3E">
            <w:pPr>
              <w:pStyle w:val="SmallStandard"/>
            </w:pPr>
            <w:r>
              <w:t>anode</w:t>
            </w:r>
          </w:p>
        </w:tc>
        <w:tc>
          <w:tcPr>
            <w:tcW w:w="708" w:type="dxa"/>
            <w:shd w:val="clear" w:color="auto" w:fill="auto"/>
          </w:tcPr>
          <w:p w14:paraId="6938BAE6" w14:textId="77777777" w:rsidR="003B5845" w:rsidRPr="00D331EF" w:rsidRDefault="003B5845" w:rsidP="00617B3E">
            <w:pPr>
              <w:pStyle w:val="SmallStandard"/>
            </w:pPr>
            <w:r w:rsidRPr="00574783">
              <w:t>0..1</w:t>
            </w:r>
          </w:p>
        </w:tc>
        <w:tc>
          <w:tcPr>
            <w:tcW w:w="709" w:type="dxa"/>
            <w:shd w:val="clear" w:color="auto" w:fill="auto"/>
          </w:tcPr>
          <w:p w14:paraId="4066FB12" w14:textId="77777777" w:rsidR="003B5845" w:rsidRPr="00D331EF" w:rsidRDefault="003B5845" w:rsidP="00617B3E">
            <w:pPr>
              <w:pStyle w:val="SmallStandard"/>
            </w:pPr>
            <w:r w:rsidRPr="00207506">
              <w:t>0..*</w:t>
            </w:r>
          </w:p>
        </w:tc>
        <w:tc>
          <w:tcPr>
            <w:tcW w:w="567" w:type="dxa"/>
            <w:shd w:val="clear" w:color="auto" w:fill="auto"/>
          </w:tcPr>
          <w:p w14:paraId="49BAC27F" w14:textId="77777777" w:rsidR="003B5845" w:rsidRPr="00D331EF" w:rsidRDefault="003B5845" w:rsidP="00617B3E">
            <w:pPr>
              <w:pStyle w:val="SmallStandard"/>
            </w:pPr>
            <w:r>
              <w:t>N</w:t>
            </w:r>
          </w:p>
        </w:tc>
        <w:tc>
          <w:tcPr>
            <w:tcW w:w="3969" w:type="dxa"/>
            <w:shd w:val="clear" w:color="auto" w:fill="auto"/>
          </w:tcPr>
          <w:p w14:paraId="1CC45DA0" w14:textId="77777777" w:rsidR="003B5845" w:rsidRPr="004A00BD" w:rsidRDefault="003B5845" w:rsidP="00617B3E">
            <w:pPr>
              <w:rPr>
                <w:sz w:val="22"/>
              </w:rPr>
            </w:pPr>
          </w:p>
        </w:tc>
      </w:tr>
      <w:tr w:rsidR="003B5845" w:rsidRPr="00CC6307" w14:paraId="0B094C35" w14:textId="77777777" w:rsidTr="00617B3E">
        <w:tc>
          <w:tcPr>
            <w:tcW w:w="1573" w:type="dxa"/>
            <w:shd w:val="clear" w:color="auto" w:fill="auto"/>
          </w:tcPr>
          <w:p w14:paraId="5F7B6FC2" w14:textId="77777777" w:rsidR="003B5845" w:rsidRPr="00634625" w:rsidRDefault="003B5845" w:rsidP="00617B3E">
            <w:pPr>
              <w:pStyle w:val="SmallStandard"/>
            </w:pPr>
            <w:r>
              <w:t>PinComponent</w:t>
            </w:r>
          </w:p>
        </w:tc>
        <w:tc>
          <w:tcPr>
            <w:tcW w:w="1574" w:type="dxa"/>
            <w:shd w:val="clear" w:color="auto" w:fill="auto"/>
          </w:tcPr>
          <w:p w14:paraId="1D7B3BF2" w14:textId="77777777" w:rsidR="003B5845" w:rsidRPr="00132C43" w:rsidRDefault="003B5845" w:rsidP="00617B3E">
            <w:pPr>
              <w:pStyle w:val="SmallStandard"/>
            </w:pPr>
            <w:r>
              <w:t>cathode</w:t>
            </w:r>
          </w:p>
        </w:tc>
        <w:tc>
          <w:tcPr>
            <w:tcW w:w="708" w:type="dxa"/>
            <w:shd w:val="clear" w:color="auto" w:fill="auto"/>
          </w:tcPr>
          <w:p w14:paraId="1BB77DEB" w14:textId="77777777" w:rsidR="003B5845" w:rsidRPr="00D331EF" w:rsidRDefault="003B5845" w:rsidP="00617B3E">
            <w:pPr>
              <w:pStyle w:val="SmallStandard"/>
            </w:pPr>
            <w:r w:rsidRPr="00574783">
              <w:t>0..1</w:t>
            </w:r>
          </w:p>
        </w:tc>
        <w:tc>
          <w:tcPr>
            <w:tcW w:w="709" w:type="dxa"/>
            <w:shd w:val="clear" w:color="auto" w:fill="auto"/>
          </w:tcPr>
          <w:p w14:paraId="69667364" w14:textId="77777777" w:rsidR="003B5845" w:rsidRPr="00D331EF" w:rsidRDefault="003B5845" w:rsidP="00617B3E">
            <w:pPr>
              <w:pStyle w:val="SmallStandard"/>
            </w:pPr>
            <w:r w:rsidRPr="00207506">
              <w:t>0..*</w:t>
            </w:r>
          </w:p>
        </w:tc>
        <w:tc>
          <w:tcPr>
            <w:tcW w:w="567" w:type="dxa"/>
            <w:shd w:val="clear" w:color="auto" w:fill="auto"/>
          </w:tcPr>
          <w:p w14:paraId="1A65A70F" w14:textId="77777777" w:rsidR="003B5845" w:rsidRPr="00D331EF" w:rsidRDefault="003B5845" w:rsidP="00617B3E">
            <w:pPr>
              <w:pStyle w:val="SmallStandard"/>
            </w:pPr>
            <w:r>
              <w:t>N</w:t>
            </w:r>
          </w:p>
        </w:tc>
        <w:tc>
          <w:tcPr>
            <w:tcW w:w="3969" w:type="dxa"/>
            <w:shd w:val="clear" w:color="auto" w:fill="auto"/>
          </w:tcPr>
          <w:p w14:paraId="48C6BB39" w14:textId="77777777" w:rsidR="003B5845" w:rsidRPr="004A00BD" w:rsidRDefault="003B5845" w:rsidP="00617B3E">
            <w:pPr>
              <w:rPr>
                <w:sz w:val="22"/>
              </w:rPr>
            </w:pPr>
          </w:p>
        </w:tc>
      </w:tr>
    </w:tbl>
    <w:p w14:paraId="7EBD40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8" w:name="_a390566f730416c68ca665a6c9f06ed3"/>
      <w:r>
        <w:rPr>
          <w:lang w:val="en-GB"/>
        </w:rPr>
        <w:t>EEComponentSpecification</w:t>
      </w:r>
      <w:bookmarkEnd w:id="1088"/>
    </w:p>
    <w:p w14:paraId="3D54F883" w14:textId="77777777" w:rsidR="003B5845" w:rsidRPr="00A518C2" w:rsidRDefault="003B5845" w:rsidP="003B5845">
      <w:pPr>
        <w:rPr>
          <w:lang w:val="en-GB"/>
        </w:rPr>
      </w:pPr>
      <w:r w:rsidRPr="00A518C2">
        <w:rPr>
          <w:sz w:val="18"/>
          <w:szCs w:val="18"/>
          <w:lang w:val="en-GB"/>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7FCE89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BA71BA" w14:textId="77777777" w:rsidTr="00617B3E">
        <w:tc>
          <w:tcPr>
            <w:tcW w:w="2013" w:type="dxa"/>
            <w:shd w:val="clear" w:color="auto" w:fill="auto"/>
            <w:tcMar>
              <w:top w:w="28" w:type="dxa"/>
              <w:left w:w="28" w:type="dxa"/>
              <w:bottom w:w="28" w:type="dxa"/>
              <w:right w:w="28" w:type="dxa"/>
            </w:tcMar>
          </w:tcPr>
          <w:p w14:paraId="317F45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A1EAD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20A3C45" w14:textId="77777777" w:rsidTr="00617B3E">
        <w:tc>
          <w:tcPr>
            <w:tcW w:w="2013" w:type="dxa"/>
            <w:shd w:val="clear" w:color="auto" w:fill="auto"/>
            <w:tcMar>
              <w:top w:w="28" w:type="dxa"/>
              <w:left w:w="28" w:type="dxa"/>
              <w:bottom w:w="28" w:type="dxa"/>
              <w:right w:w="28" w:type="dxa"/>
            </w:tcMar>
          </w:tcPr>
          <w:p w14:paraId="7BA9B4B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871A57" w14:textId="77777777" w:rsidR="003B5845" w:rsidRPr="004A00BD" w:rsidRDefault="003B5845" w:rsidP="00617B3E">
            <w:pPr>
              <w:rPr>
                <w:sz w:val="22"/>
              </w:rPr>
            </w:pPr>
          </w:p>
        </w:tc>
      </w:tr>
      <w:tr w:rsidR="003B5845" w:rsidRPr="008359F5" w14:paraId="53EEB2B2" w14:textId="77777777" w:rsidTr="00617B3E">
        <w:tc>
          <w:tcPr>
            <w:tcW w:w="2013" w:type="dxa"/>
            <w:shd w:val="clear" w:color="auto" w:fill="auto"/>
            <w:tcMar>
              <w:top w:w="28" w:type="dxa"/>
              <w:left w:w="28" w:type="dxa"/>
              <w:bottom w:w="28" w:type="dxa"/>
              <w:right w:w="28" w:type="dxa"/>
            </w:tcMar>
          </w:tcPr>
          <w:p w14:paraId="4DB6F3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A9D21E" w14:textId="77777777" w:rsidR="003B5845" w:rsidRPr="000437C1" w:rsidRDefault="003B5845" w:rsidP="00617B3E">
            <w:pPr>
              <w:pStyle w:val="SmallStandard"/>
            </w:pPr>
            <w:r>
              <w:t>false</w:t>
            </w:r>
          </w:p>
        </w:tc>
      </w:tr>
    </w:tbl>
    <w:p w14:paraId="074A42C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2CF5D9A" w14:textId="77777777" w:rsidTr="00617B3E">
        <w:tc>
          <w:tcPr>
            <w:tcW w:w="2013" w:type="dxa"/>
            <w:shd w:val="clear" w:color="auto" w:fill="auto"/>
            <w:tcMar>
              <w:top w:w="28" w:type="dxa"/>
              <w:left w:w="28" w:type="dxa"/>
              <w:bottom w:w="28" w:type="dxa"/>
              <w:right w:w="28" w:type="dxa"/>
            </w:tcMar>
          </w:tcPr>
          <w:p w14:paraId="46F0F6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53FCC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9467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5715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6A4783F" w14:textId="77777777" w:rsidTr="00617B3E">
        <w:tc>
          <w:tcPr>
            <w:tcW w:w="2013" w:type="dxa"/>
            <w:shd w:val="clear" w:color="auto" w:fill="auto"/>
            <w:tcMar>
              <w:top w:w="28" w:type="dxa"/>
              <w:left w:w="28" w:type="dxa"/>
              <w:bottom w:w="28" w:type="dxa"/>
              <w:right w:w="28" w:type="dxa"/>
            </w:tcMar>
          </w:tcPr>
          <w:p w14:paraId="7846BA87" w14:textId="77777777" w:rsidR="003B5845" w:rsidRPr="00620BBE" w:rsidRDefault="003B5845" w:rsidP="00617B3E">
            <w:pPr>
              <w:pStyle w:val="SmallStandard"/>
            </w:pPr>
            <w:r w:rsidRPr="00620BBE">
              <w:t>powerConsumption</w:t>
            </w:r>
          </w:p>
        </w:tc>
        <w:tc>
          <w:tcPr>
            <w:tcW w:w="1559" w:type="dxa"/>
            <w:shd w:val="clear" w:color="auto" w:fill="auto"/>
            <w:tcMar>
              <w:top w:w="28" w:type="dxa"/>
              <w:left w:w="28" w:type="dxa"/>
              <w:bottom w:w="28" w:type="dxa"/>
              <w:right w:w="28" w:type="dxa"/>
            </w:tcMar>
          </w:tcPr>
          <w:p w14:paraId="4C6EC83A" w14:textId="77777777" w:rsidR="003B5845" w:rsidRPr="008359F5" w:rsidRDefault="003B5845" w:rsidP="00617B3E">
            <w:pPr>
              <w:pStyle w:val="SmallStandard"/>
            </w:pPr>
            <w:r w:rsidRPr="00D21799">
              <w:t>PowerConsumption</w:t>
            </w:r>
          </w:p>
        </w:tc>
        <w:tc>
          <w:tcPr>
            <w:tcW w:w="709" w:type="dxa"/>
            <w:shd w:val="clear" w:color="auto" w:fill="auto"/>
            <w:tcMar>
              <w:top w:w="28" w:type="dxa"/>
              <w:left w:w="28" w:type="dxa"/>
              <w:bottom w:w="28" w:type="dxa"/>
              <w:right w:w="28" w:type="dxa"/>
            </w:tcMar>
          </w:tcPr>
          <w:p w14:paraId="5104243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EE7FA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PowerConsumptions</w:t>
            </w:r>
            <w:r w:rsidRPr="004A00BD">
              <w:rPr>
                <w:sz w:val="16"/>
                <w:szCs w:val="16"/>
                <w:lang w:val="en-GB"/>
              </w:rPr>
              <w:t xml:space="preserve"> of this </w:t>
            </w:r>
            <w:r w:rsidRPr="004A00BD">
              <w:rPr>
                <w:i/>
                <w:iCs/>
                <w:sz w:val="16"/>
                <w:szCs w:val="16"/>
                <w:lang w:val="en-GB"/>
              </w:rPr>
              <w:t>EEComponentSpecification.</w:t>
            </w:r>
          </w:p>
        </w:tc>
      </w:tr>
    </w:tbl>
    <w:p w14:paraId="0EA5D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87DDC98" w14:textId="77777777" w:rsidTr="00617B3E">
        <w:tc>
          <w:tcPr>
            <w:tcW w:w="3856" w:type="dxa"/>
            <w:gridSpan w:val="3"/>
            <w:shd w:val="clear" w:color="auto" w:fill="auto"/>
          </w:tcPr>
          <w:p w14:paraId="0BB8B9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B4F90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C332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C5EC42C" w14:textId="77777777" w:rsidTr="00617B3E">
        <w:tc>
          <w:tcPr>
            <w:tcW w:w="1573" w:type="dxa"/>
            <w:shd w:val="clear" w:color="auto" w:fill="auto"/>
          </w:tcPr>
          <w:p w14:paraId="2F84709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DFFB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323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0DA7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ECD0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03F7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969533" w14:textId="77777777" w:rsidTr="00617B3E">
        <w:tc>
          <w:tcPr>
            <w:tcW w:w="1573" w:type="dxa"/>
            <w:shd w:val="clear" w:color="auto" w:fill="auto"/>
          </w:tcPr>
          <w:p w14:paraId="2A98719A" w14:textId="77777777" w:rsidR="003B5845" w:rsidRPr="00634625" w:rsidRDefault="003B5845" w:rsidP="00617B3E">
            <w:pPr>
              <w:pStyle w:val="SmallStandard"/>
            </w:pPr>
            <w:r>
              <w:t>InternalComponentConnection</w:t>
            </w:r>
          </w:p>
        </w:tc>
        <w:tc>
          <w:tcPr>
            <w:tcW w:w="1574" w:type="dxa"/>
            <w:shd w:val="clear" w:color="auto" w:fill="auto"/>
          </w:tcPr>
          <w:p w14:paraId="354ADB77" w14:textId="77777777" w:rsidR="003B5845" w:rsidRPr="00132C43" w:rsidRDefault="003B5845" w:rsidP="00617B3E">
            <w:pPr>
              <w:pStyle w:val="SmallStandard"/>
            </w:pPr>
            <w:r>
              <w:t>connections</w:t>
            </w:r>
          </w:p>
        </w:tc>
        <w:tc>
          <w:tcPr>
            <w:tcW w:w="708" w:type="dxa"/>
            <w:shd w:val="clear" w:color="auto" w:fill="auto"/>
          </w:tcPr>
          <w:p w14:paraId="13D238C1" w14:textId="77777777" w:rsidR="003B5845" w:rsidRPr="00D331EF" w:rsidRDefault="003B5845" w:rsidP="00617B3E">
            <w:pPr>
              <w:pStyle w:val="SmallStandard"/>
            </w:pPr>
            <w:r w:rsidRPr="00574783">
              <w:t>0..*</w:t>
            </w:r>
          </w:p>
        </w:tc>
        <w:tc>
          <w:tcPr>
            <w:tcW w:w="709" w:type="dxa"/>
            <w:shd w:val="clear" w:color="auto" w:fill="auto"/>
          </w:tcPr>
          <w:p w14:paraId="02D7F366" w14:textId="77777777" w:rsidR="003B5845" w:rsidRPr="00D331EF" w:rsidRDefault="003B5845" w:rsidP="00617B3E">
            <w:pPr>
              <w:pStyle w:val="SmallStandard"/>
            </w:pPr>
            <w:r w:rsidRPr="00207506">
              <w:t>1</w:t>
            </w:r>
          </w:p>
        </w:tc>
        <w:tc>
          <w:tcPr>
            <w:tcW w:w="567" w:type="dxa"/>
            <w:shd w:val="clear" w:color="auto" w:fill="auto"/>
          </w:tcPr>
          <w:p w14:paraId="31A134C5" w14:textId="77777777" w:rsidR="003B5845" w:rsidRDefault="003B5845" w:rsidP="00617B3E">
            <w:pPr>
              <w:pStyle w:val="SmallStandard"/>
            </w:pPr>
            <w:r>
              <w:t>Y</w:t>
            </w:r>
          </w:p>
        </w:tc>
        <w:tc>
          <w:tcPr>
            <w:tcW w:w="3969" w:type="dxa"/>
            <w:shd w:val="clear" w:color="auto" w:fill="auto"/>
          </w:tcPr>
          <w:p w14:paraId="10724390" w14:textId="77777777" w:rsidR="003B5845" w:rsidRPr="004A00BD" w:rsidRDefault="003B5845" w:rsidP="00617B3E">
            <w:pPr>
              <w:rPr>
                <w:sz w:val="22"/>
              </w:rPr>
            </w:pPr>
          </w:p>
        </w:tc>
      </w:tr>
      <w:tr w:rsidR="003B5845" w:rsidRPr="004A00BD" w14:paraId="6A7513D1" w14:textId="77777777" w:rsidTr="00617B3E">
        <w:tc>
          <w:tcPr>
            <w:tcW w:w="1573" w:type="dxa"/>
            <w:shd w:val="clear" w:color="auto" w:fill="auto"/>
          </w:tcPr>
          <w:p w14:paraId="4DE68D9C" w14:textId="77777777" w:rsidR="003B5845" w:rsidRPr="00634625" w:rsidRDefault="003B5845" w:rsidP="00617B3E">
            <w:pPr>
              <w:pStyle w:val="SmallStandard"/>
            </w:pPr>
            <w:r>
              <w:t>SwitchingState</w:t>
            </w:r>
          </w:p>
        </w:tc>
        <w:tc>
          <w:tcPr>
            <w:tcW w:w="1574" w:type="dxa"/>
            <w:shd w:val="clear" w:color="auto" w:fill="auto"/>
          </w:tcPr>
          <w:p w14:paraId="20D36979" w14:textId="77777777" w:rsidR="003B5845" w:rsidRPr="00132C43" w:rsidRDefault="003B5845" w:rsidP="00617B3E">
            <w:pPr>
              <w:pStyle w:val="SmallStandard"/>
            </w:pPr>
            <w:r>
              <w:t>states</w:t>
            </w:r>
          </w:p>
        </w:tc>
        <w:tc>
          <w:tcPr>
            <w:tcW w:w="708" w:type="dxa"/>
            <w:shd w:val="clear" w:color="auto" w:fill="auto"/>
          </w:tcPr>
          <w:p w14:paraId="69820B97" w14:textId="77777777" w:rsidR="003B5845" w:rsidRPr="00D331EF" w:rsidRDefault="003B5845" w:rsidP="00617B3E">
            <w:pPr>
              <w:pStyle w:val="SmallStandard"/>
            </w:pPr>
            <w:r w:rsidRPr="00574783">
              <w:t>0..*</w:t>
            </w:r>
          </w:p>
        </w:tc>
        <w:tc>
          <w:tcPr>
            <w:tcW w:w="709" w:type="dxa"/>
            <w:shd w:val="clear" w:color="auto" w:fill="auto"/>
          </w:tcPr>
          <w:p w14:paraId="3D038862" w14:textId="77777777" w:rsidR="003B5845" w:rsidRPr="00D331EF" w:rsidRDefault="003B5845" w:rsidP="00617B3E">
            <w:pPr>
              <w:pStyle w:val="SmallStandard"/>
            </w:pPr>
            <w:r w:rsidRPr="00207506">
              <w:t>1</w:t>
            </w:r>
          </w:p>
        </w:tc>
        <w:tc>
          <w:tcPr>
            <w:tcW w:w="567" w:type="dxa"/>
            <w:shd w:val="clear" w:color="auto" w:fill="auto"/>
          </w:tcPr>
          <w:p w14:paraId="4B93D9FD" w14:textId="77777777" w:rsidR="003B5845" w:rsidRDefault="003B5845" w:rsidP="00617B3E">
            <w:pPr>
              <w:pStyle w:val="SmallStandard"/>
            </w:pPr>
            <w:r>
              <w:t>Y</w:t>
            </w:r>
          </w:p>
        </w:tc>
        <w:tc>
          <w:tcPr>
            <w:tcW w:w="3969" w:type="dxa"/>
            <w:shd w:val="clear" w:color="auto" w:fill="auto"/>
          </w:tcPr>
          <w:p w14:paraId="021E9635"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r w:rsidR="003B5845" w:rsidRPr="004A00BD" w14:paraId="053C4C12" w14:textId="77777777" w:rsidTr="00617B3E">
        <w:tc>
          <w:tcPr>
            <w:tcW w:w="1573" w:type="dxa"/>
            <w:shd w:val="clear" w:color="auto" w:fill="auto"/>
          </w:tcPr>
          <w:p w14:paraId="28862B58" w14:textId="77777777" w:rsidR="003B5845" w:rsidRPr="00634625" w:rsidRDefault="003B5845" w:rsidP="00617B3E">
            <w:pPr>
              <w:pStyle w:val="SmallStandard"/>
            </w:pPr>
            <w:r>
              <w:t>HousingComponent</w:t>
            </w:r>
          </w:p>
        </w:tc>
        <w:tc>
          <w:tcPr>
            <w:tcW w:w="1574" w:type="dxa"/>
            <w:shd w:val="clear" w:color="auto" w:fill="auto"/>
          </w:tcPr>
          <w:p w14:paraId="3E39A776" w14:textId="77777777" w:rsidR="003B5845" w:rsidRPr="00132C43" w:rsidRDefault="003B5845" w:rsidP="00617B3E">
            <w:pPr>
              <w:pStyle w:val="SmallStandard"/>
            </w:pPr>
            <w:r>
              <w:t>housingComponent</w:t>
            </w:r>
          </w:p>
        </w:tc>
        <w:tc>
          <w:tcPr>
            <w:tcW w:w="708" w:type="dxa"/>
            <w:shd w:val="clear" w:color="auto" w:fill="auto"/>
          </w:tcPr>
          <w:p w14:paraId="44DA2133" w14:textId="77777777" w:rsidR="003B5845" w:rsidRPr="00D331EF" w:rsidRDefault="003B5845" w:rsidP="00617B3E">
            <w:pPr>
              <w:pStyle w:val="SmallStandard"/>
            </w:pPr>
            <w:r w:rsidRPr="00574783">
              <w:t>0..*</w:t>
            </w:r>
          </w:p>
        </w:tc>
        <w:tc>
          <w:tcPr>
            <w:tcW w:w="709" w:type="dxa"/>
            <w:shd w:val="clear" w:color="auto" w:fill="auto"/>
          </w:tcPr>
          <w:p w14:paraId="7F38785E" w14:textId="77777777" w:rsidR="003B5845" w:rsidRPr="00D331EF" w:rsidRDefault="003B5845" w:rsidP="00617B3E">
            <w:pPr>
              <w:pStyle w:val="SmallStandard"/>
            </w:pPr>
            <w:r w:rsidRPr="00207506">
              <w:t>1</w:t>
            </w:r>
          </w:p>
        </w:tc>
        <w:tc>
          <w:tcPr>
            <w:tcW w:w="567" w:type="dxa"/>
            <w:shd w:val="clear" w:color="auto" w:fill="auto"/>
          </w:tcPr>
          <w:p w14:paraId="346E9BFF" w14:textId="77777777" w:rsidR="003B5845" w:rsidRDefault="003B5845" w:rsidP="00617B3E">
            <w:pPr>
              <w:pStyle w:val="SmallStandard"/>
            </w:pPr>
            <w:r>
              <w:t>Y</w:t>
            </w:r>
          </w:p>
        </w:tc>
        <w:tc>
          <w:tcPr>
            <w:tcW w:w="3969" w:type="dxa"/>
            <w:shd w:val="clear" w:color="auto" w:fill="auto"/>
          </w:tcPr>
          <w:p w14:paraId="12634434" w14:textId="77777777" w:rsidR="003B5845" w:rsidRDefault="003B5845" w:rsidP="00617B3E">
            <w:pPr>
              <w:pStyle w:val="SmallStandard"/>
            </w:pPr>
            <w:r w:rsidRPr="00491287">
              <w:t xml:space="preserve">Specifies the available connector interfaces of the EEComponent. </w:t>
            </w:r>
          </w:p>
        </w:tc>
      </w:tr>
      <w:tr w:rsidR="003B5845" w:rsidRPr="004A00BD" w14:paraId="2A6C01BE" w14:textId="77777777" w:rsidTr="00617B3E">
        <w:tc>
          <w:tcPr>
            <w:tcW w:w="1573" w:type="dxa"/>
            <w:shd w:val="clear" w:color="auto" w:fill="auto"/>
          </w:tcPr>
          <w:p w14:paraId="753F0575" w14:textId="77777777" w:rsidR="003B5845" w:rsidRPr="00634625" w:rsidRDefault="003B5845" w:rsidP="00617B3E">
            <w:pPr>
              <w:pStyle w:val="SmallStandard"/>
            </w:pPr>
            <w:r>
              <w:t>ExtensionSlot</w:t>
            </w:r>
          </w:p>
        </w:tc>
        <w:tc>
          <w:tcPr>
            <w:tcW w:w="1574" w:type="dxa"/>
            <w:shd w:val="clear" w:color="auto" w:fill="auto"/>
          </w:tcPr>
          <w:p w14:paraId="0DC15F2E" w14:textId="77777777" w:rsidR="003B5845" w:rsidRPr="00132C43" w:rsidRDefault="003B5845" w:rsidP="00617B3E">
            <w:pPr>
              <w:pStyle w:val="SmallStandard"/>
            </w:pPr>
            <w:r>
              <w:t>extensionSlots</w:t>
            </w:r>
          </w:p>
        </w:tc>
        <w:tc>
          <w:tcPr>
            <w:tcW w:w="708" w:type="dxa"/>
            <w:shd w:val="clear" w:color="auto" w:fill="auto"/>
          </w:tcPr>
          <w:p w14:paraId="4E6D1CFC" w14:textId="77777777" w:rsidR="003B5845" w:rsidRPr="00D331EF" w:rsidRDefault="003B5845" w:rsidP="00617B3E">
            <w:pPr>
              <w:pStyle w:val="SmallStandard"/>
            </w:pPr>
            <w:r w:rsidRPr="00574783">
              <w:t>0..*</w:t>
            </w:r>
          </w:p>
        </w:tc>
        <w:tc>
          <w:tcPr>
            <w:tcW w:w="709" w:type="dxa"/>
            <w:shd w:val="clear" w:color="auto" w:fill="auto"/>
          </w:tcPr>
          <w:p w14:paraId="4AFDCF01" w14:textId="77777777" w:rsidR="003B5845" w:rsidRPr="00D331EF" w:rsidRDefault="003B5845" w:rsidP="00617B3E">
            <w:pPr>
              <w:pStyle w:val="SmallStandard"/>
            </w:pPr>
            <w:r w:rsidRPr="00207506">
              <w:t>1</w:t>
            </w:r>
          </w:p>
        </w:tc>
        <w:tc>
          <w:tcPr>
            <w:tcW w:w="567" w:type="dxa"/>
            <w:shd w:val="clear" w:color="auto" w:fill="auto"/>
          </w:tcPr>
          <w:p w14:paraId="05FB42F1" w14:textId="77777777" w:rsidR="003B5845" w:rsidRDefault="003B5845" w:rsidP="00617B3E">
            <w:pPr>
              <w:pStyle w:val="SmallStandard"/>
            </w:pPr>
            <w:r>
              <w:t>Y</w:t>
            </w:r>
          </w:p>
        </w:tc>
        <w:tc>
          <w:tcPr>
            <w:tcW w:w="3969" w:type="dxa"/>
            <w:shd w:val="clear" w:color="auto" w:fill="auto"/>
          </w:tcPr>
          <w:p w14:paraId="1343C868" w14:textId="77777777" w:rsidR="003B5845" w:rsidRDefault="003B5845" w:rsidP="00617B3E">
            <w:pPr>
              <w:pStyle w:val="SmallStandard"/>
            </w:pPr>
            <w:r w:rsidRPr="00491287">
              <w:t xml:space="preserve">Specifies the available ExtensionSlots of the EEComponent. </w:t>
            </w:r>
          </w:p>
        </w:tc>
      </w:tr>
    </w:tbl>
    <w:p w14:paraId="0C8BA6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344686" w14:textId="77777777" w:rsidTr="00617B3E">
        <w:tc>
          <w:tcPr>
            <w:tcW w:w="2296" w:type="dxa"/>
            <w:gridSpan w:val="2"/>
            <w:shd w:val="clear" w:color="auto" w:fill="auto"/>
          </w:tcPr>
          <w:p w14:paraId="6473B3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BF6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BFEE8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4B6F25" w14:textId="77777777" w:rsidTr="00617B3E">
        <w:tc>
          <w:tcPr>
            <w:tcW w:w="1588" w:type="dxa"/>
            <w:shd w:val="clear" w:color="auto" w:fill="auto"/>
          </w:tcPr>
          <w:p w14:paraId="398259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8B6F0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44AA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4C0A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3B62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B196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2260D7" w14:textId="77777777" w:rsidTr="00617B3E">
        <w:tc>
          <w:tcPr>
            <w:tcW w:w="1588" w:type="dxa"/>
            <w:shd w:val="clear" w:color="auto" w:fill="auto"/>
          </w:tcPr>
          <w:p w14:paraId="3DF3C4A5" w14:textId="77777777" w:rsidR="003B5845" w:rsidRPr="00634625" w:rsidRDefault="003B5845" w:rsidP="00617B3E">
            <w:pPr>
              <w:pStyle w:val="SmallStandard"/>
            </w:pPr>
            <w:r>
              <w:t>EEComponentRole</w:t>
            </w:r>
          </w:p>
        </w:tc>
        <w:tc>
          <w:tcPr>
            <w:tcW w:w="708" w:type="dxa"/>
            <w:shd w:val="clear" w:color="auto" w:fill="auto"/>
          </w:tcPr>
          <w:p w14:paraId="4BCBBE7D" w14:textId="77777777" w:rsidR="003B5845" w:rsidRPr="00D331EF" w:rsidRDefault="003B5845" w:rsidP="00617B3E">
            <w:pPr>
              <w:pStyle w:val="SmallStandard"/>
            </w:pPr>
            <w:r w:rsidRPr="00D01517">
              <w:t>0..*</w:t>
            </w:r>
          </w:p>
        </w:tc>
        <w:tc>
          <w:tcPr>
            <w:tcW w:w="1560" w:type="dxa"/>
            <w:shd w:val="clear" w:color="auto" w:fill="auto"/>
          </w:tcPr>
          <w:p w14:paraId="6257A55D" w14:textId="77777777" w:rsidR="003B5845" w:rsidRPr="00132C43" w:rsidRDefault="003B5845" w:rsidP="00617B3E">
            <w:pPr>
              <w:pStyle w:val="SmallStandard"/>
            </w:pPr>
            <w:r>
              <w:t>EEComponentSpecification</w:t>
            </w:r>
          </w:p>
        </w:tc>
        <w:tc>
          <w:tcPr>
            <w:tcW w:w="708" w:type="dxa"/>
            <w:shd w:val="clear" w:color="auto" w:fill="auto"/>
          </w:tcPr>
          <w:p w14:paraId="576FC676" w14:textId="77777777" w:rsidR="003B5845" w:rsidRPr="00D331EF" w:rsidRDefault="003B5845" w:rsidP="00617B3E">
            <w:pPr>
              <w:pStyle w:val="SmallStandard"/>
            </w:pPr>
            <w:r w:rsidRPr="00D01517">
              <w:t>1</w:t>
            </w:r>
          </w:p>
        </w:tc>
        <w:tc>
          <w:tcPr>
            <w:tcW w:w="567" w:type="dxa"/>
            <w:shd w:val="clear" w:color="auto" w:fill="auto"/>
          </w:tcPr>
          <w:p w14:paraId="761D895C" w14:textId="77777777" w:rsidR="003B5845" w:rsidRPr="00D331EF" w:rsidRDefault="003B5845" w:rsidP="00617B3E">
            <w:pPr>
              <w:pStyle w:val="SmallStandard"/>
            </w:pPr>
            <w:r>
              <w:t>N</w:t>
            </w:r>
          </w:p>
        </w:tc>
        <w:tc>
          <w:tcPr>
            <w:tcW w:w="3969" w:type="dxa"/>
            <w:shd w:val="clear" w:color="auto" w:fill="auto"/>
          </w:tcPr>
          <w:p w14:paraId="662B8F3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31E9D77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89" w:name="_6e1bd8de19eb48a2195b02c98ef427e3"/>
      <w:r>
        <w:rPr>
          <w:lang w:val="en-GB"/>
        </w:rPr>
        <w:t>ExtensionSlot</w:t>
      </w:r>
      <w:bookmarkEnd w:id="1089"/>
    </w:p>
    <w:p w14:paraId="72FCF03C"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ExtensionSlot </w:t>
      </w:r>
      <w:r w:rsidRPr="00A518C2">
        <w:rPr>
          <w:sz w:val="18"/>
          <w:szCs w:val="18"/>
          <w:lang w:val="en-GB"/>
        </w:rPr>
        <w:t>defines a slot within an EE-Component where other EE-Components can be plugged into (modular extension). This is necessary for example for modular power distributions.</w:t>
      </w:r>
    </w:p>
    <w:p w14:paraId="6C992A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1B47F0" w14:textId="77777777" w:rsidTr="00617B3E">
        <w:tc>
          <w:tcPr>
            <w:tcW w:w="2013" w:type="dxa"/>
            <w:shd w:val="clear" w:color="auto" w:fill="auto"/>
            <w:tcMar>
              <w:top w:w="28" w:type="dxa"/>
              <w:left w:w="28" w:type="dxa"/>
              <w:bottom w:w="28" w:type="dxa"/>
              <w:right w:w="28" w:type="dxa"/>
            </w:tcMar>
          </w:tcPr>
          <w:p w14:paraId="4AFF6D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223A1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FFCF63B" w14:textId="77777777" w:rsidTr="00617B3E">
        <w:tc>
          <w:tcPr>
            <w:tcW w:w="2013" w:type="dxa"/>
            <w:shd w:val="clear" w:color="auto" w:fill="auto"/>
            <w:tcMar>
              <w:top w:w="28" w:type="dxa"/>
              <w:left w:w="28" w:type="dxa"/>
              <w:bottom w:w="28" w:type="dxa"/>
              <w:right w:w="28" w:type="dxa"/>
            </w:tcMar>
          </w:tcPr>
          <w:p w14:paraId="61A3BC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7992AE" w14:textId="77777777" w:rsidR="003B5845" w:rsidRPr="004A00BD" w:rsidRDefault="003B5845" w:rsidP="00617B3E">
            <w:pPr>
              <w:rPr>
                <w:sz w:val="22"/>
              </w:rPr>
            </w:pPr>
          </w:p>
        </w:tc>
      </w:tr>
      <w:tr w:rsidR="003B5845" w:rsidRPr="008359F5" w14:paraId="5E8FC4C6" w14:textId="77777777" w:rsidTr="00617B3E">
        <w:tc>
          <w:tcPr>
            <w:tcW w:w="2013" w:type="dxa"/>
            <w:shd w:val="clear" w:color="auto" w:fill="auto"/>
            <w:tcMar>
              <w:top w:w="28" w:type="dxa"/>
              <w:left w:w="28" w:type="dxa"/>
              <w:bottom w:w="28" w:type="dxa"/>
              <w:right w:w="28" w:type="dxa"/>
            </w:tcMar>
          </w:tcPr>
          <w:p w14:paraId="767EE0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839248" w14:textId="77777777" w:rsidR="003B5845" w:rsidRPr="000437C1" w:rsidRDefault="003B5845" w:rsidP="00617B3E">
            <w:pPr>
              <w:pStyle w:val="SmallStandard"/>
            </w:pPr>
            <w:r>
              <w:t>false</w:t>
            </w:r>
          </w:p>
        </w:tc>
      </w:tr>
    </w:tbl>
    <w:p w14:paraId="4C7CBA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FBFA803" w14:textId="77777777" w:rsidTr="00617B3E">
        <w:tc>
          <w:tcPr>
            <w:tcW w:w="2013" w:type="dxa"/>
            <w:shd w:val="clear" w:color="auto" w:fill="auto"/>
            <w:tcMar>
              <w:top w:w="28" w:type="dxa"/>
              <w:left w:w="28" w:type="dxa"/>
              <w:bottom w:w="28" w:type="dxa"/>
              <w:right w:w="28" w:type="dxa"/>
            </w:tcMar>
          </w:tcPr>
          <w:p w14:paraId="67FB0B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FD811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4F05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E89990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288E66" w14:textId="77777777" w:rsidTr="00617B3E">
        <w:tc>
          <w:tcPr>
            <w:tcW w:w="2013" w:type="dxa"/>
            <w:shd w:val="clear" w:color="auto" w:fill="auto"/>
            <w:tcMar>
              <w:top w:w="28" w:type="dxa"/>
              <w:left w:w="28" w:type="dxa"/>
              <w:bottom w:w="28" w:type="dxa"/>
              <w:right w:w="28" w:type="dxa"/>
            </w:tcMar>
          </w:tcPr>
          <w:p w14:paraId="669D3D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943A9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3B73C4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90D42C" w14:textId="77777777" w:rsidR="003B5845" w:rsidRPr="004A00BD" w:rsidRDefault="003B5845" w:rsidP="00617B3E">
            <w:pPr>
              <w:jc w:val="left"/>
              <w:rPr>
                <w:sz w:val="22"/>
                <w:lang w:val="en-GB"/>
              </w:rPr>
            </w:pPr>
            <w:r w:rsidRPr="004A00BD">
              <w:rPr>
                <w:sz w:val="16"/>
                <w:szCs w:val="16"/>
                <w:lang w:val="en-GB"/>
              </w:rPr>
              <w:t>Identification of the ExtensionSlot, which must be distinct for all ExtensionSlots of an EEComponent.</w:t>
            </w:r>
          </w:p>
        </w:tc>
      </w:tr>
    </w:tbl>
    <w:p w14:paraId="30EBC6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C7B6A8" w14:textId="77777777" w:rsidTr="00617B3E">
        <w:tc>
          <w:tcPr>
            <w:tcW w:w="3856" w:type="dxa"/>
            <w:gridSpan w:val="3"/>
            <w:shd w:val="clear" w:color="auto" w:fill="auto"/>
          </w:tcPr>
          <w:p w14:paraId="603A82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B4233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855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CB2AC9" w14:textId="77777777" w:rsidTr="00617B3E">
        <w:tc>
          <w:tcPr>
            <w:tcW w:w="1573" w:type="dxa"/>
            <w:shd w:val="clear" w:color="auto" w:fill="auto"/>
          </w:tcPr>
          <w:p w14:paraId="76B72CA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39433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D527B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6280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F653D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FBF3F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69D359F" w14:textId="77777777" w:rsidTr="00617B3E">
        <w:tc>
          <w:tcPr>
            <w:tcW w:w="1573" w:type="dxa"/>
            <w:shd w:val="clear" w:color="auto" w:fill="auto"/>
          </w:tcPr>
          <w:p w14:paraId="49355BFA" w14:textId="77777777" w:rsidR="003B5845" w:rsidRPr="00634625" w:rsidRDefault="003B5845" w:rsidP="00617B3E">
            <w:pPr>
              <w:pStyle w:val="SmallStandard"/>
            </w:pPr>
            <w:r>
              <w:t>PartRelation</w:t>
            </w:r>
          </w:p>
        </w:tc>
        <w:tc>
          <w:tcPr>
            <w:tcW w:w="1574" w:type="dxa"/>
            <w:shd w:val="clear" w:color="auto" w:fill="auto"/>
          </w:tcPr>
          <w:p w14:paraId="1F166282" w14:textId="77777777" w:rsidR="003B5845" w:rsidRPr="00132C43" w:rsidRDefault="003B5845" w:rsidP="00617B3E">
            <w:pPr>
              <w:pStyle w:val="SmallStandard"/>
            </w:pPr>
            <w:r>
              <w:t>allowedInserts</w:t>
            </w:r>
          </w:p>
        </w:tc>
        <w:tc>
          <w:tcPr>
            <w:tcW w:w="708" w:type="dxa"/>
            <w:shd w:val="clear" w:color="auto" w:fill="auto"/>
          </w:tcPr>
          <w:p w14:paraId="38CDE327" w14:textId="77777777" w:rsidR="003B5845" w:rsidRPr="00D331EF" w:rsidRDefault="003B5845" w:rsidP="00617B3E">
            <w:pPr>
              <w:pStyle w:val="SmallStandard"/>
            </w:pPr>
            <w:r w:rsidRPr="00574783">
              <w:t>0..*</w:t>
            </w:r>
          </w:p>
        </w:tc>
        <w:tc>
          <w:tcPr>
            <w:tcW w:w="709" w:type="dxa"/>
            <w:shd w:val="clear" w:color="auto" w:fill="auto"/>
          </w:tcPr>
          <w:p w14:paraId="4D902569" w14:textId="77777777" w:rsidR="003B5845" w:rsidRPr="00D331EF" w:rsidRDefault="003B5845" w:rsidP="00617B3E">
            <w:pPr>
              <w:pStyle w:val="SmallStandard"/>
            </w:pPr>
            <w:r w:rsidRPr="00207506">
              <w:t>0..*</w:t>
            </w:r>
          </w:p>
        </w:tc>
        <w:tc>
          <w:tcPr>
            <w:tcW w:w="567" w:type="dxa"/>
            <w:shd w:val="clear" w:color="auto" w:fill="auto"/>
          </w:tcPr>
          <w:p w14:paraId="2DF8099C" w14:textId="77777777" w:rsidR="003B5845" w:rsidRPr="00D331EF" w:rsidRDefault="003B5845" w:rsidP="00617B3E">
            <w:pPr>
              <w:pStyle w:val="SmallStandard"/>
            </w:pPr>
            <w:r>
              <w:t>N</w:t>
            </w:r>
          </w:p>
        </w:tc>
        <w:tc>
          <w:tcPr>
            <w:tcW w:w="3969" w:type="dxa"/>
            <w:shd w:val="clear" w:color="auto" w:fill="auto"/>
          </w:tcPr>
          <w:p w14:paraId="1F955E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405E8EE8"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bl>
    <w:p w14:paraId="581ED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3B33E8" w14:textId="77777777" w:rsidTr="00617B3E">
        <w:tc>
          <w:tcPr>
            <w:tcW w:w="2296" w:type="dxa"/>
            <w:gridSpan w:val="2"/>
            <w:shd w:val="clear" w:color="auto" w:fill="auto"/>
          </w:tcPr>
          <w:p w14:paraId="325EA2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7ABC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9528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760AAB" w14:textId="77777777" w:rsidTr="00617B3E">
        <w:tc>
          <w:tcPr>
            <w:tcW w:w="1588" w:type="dxa"/>
            <w:shd w:val="clear" w:color="auto" w:fill="auto"/>
          </w:tcPr>
          <w:p w14:paraId="7143323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EAF1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37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37E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AEB9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E23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025DA8" w14:textId="77777777" w:rsidTr="00617B3E">
        <w:tc>
          <w:tcPr>
            <w:tcW w:w="1588" w:type="dxa"/>
            <w:shd w:val="clear" w:color="auto" w:fill="auto"/>
          </w:tcPr>
          <w:p w14:paraId="7B844265" w14:textId="77777777" w:rsidR="003B5845" w:rsidRPr="00634625" w:rsidRDefault="003B5845" w:rsidP="00617B3E">
            <w:pPr>
              <w:pStyle w:val="SmallStandard"/>
            </w:pPr>
            <w:r>
              <w:t>ExtensionSlotReference</w:t>
            </w:r>
          </w:p>
        </w:tc>
        <w:tc>
          <w:tcPr>
            <w:tcW w:w="708" w:type="dxa"/>
            <w:shd w:val="clear" w:color="auto" w:fill="auto"/>
          </w:tcPr>
          <w:p w14:paraId="1BF41BB3" w14:textId="77777777" w:rsidR="003B5845" w:rsidRPr="004A00BD" w:rsidRDefault="003B5845" w:rsidP="00617B3E">
            <w:pPr>
              <w:rPr>
                <w:sz w:val="22"/>
              </w:rPr>
            </w:pPr>
          </w:p>
        </w:tc>
        <w:tc>
          <w:tcPr>
            <w:tcW w:w="1560" w:type="dxa"/>
            <w:shd w:val="clear" w:color="auto" w:fill="auto"/>
          </w:tcPr>
          <w:p w14:paraId="7ED75101" w14:textId="77777777" w:rsidR="003B5845" w:rsidRPr="00132C43" w:rsidRDefault="003B5845" w:rsidP="00617B3E">
            <w:pPr>
              <w:pStyle w:val="SmallStandard"/>
            </w:pPr>
            <w:r>
              <w:t>extensionSlot</w:t>
            </w:r>
          </w:p>
        </w:tc>
        <w:tc>
          <w:tcPr>
            <w:tcW w:w="708" w:type="dxa"/>
            <w:shd w:val="clear" w:color="auto" w:fill="auto"/>
          </w:tcPr>
          <w:p w14:paraId="254B8F4C" w14:textId="77777777" w:rsidR="003B5845" w:rsidRPr="00D331EF" w:rsidRDefault="003B5845" w:rsidP="00617B3E">
            <w:pPr>
              <w:pStyle w:val="SmallStandard"/>
            </w:pPr>
            <w:r w:rsidRPr="00D01517">
              <w:t>1</w:t>
            </w:r>
          </w:p>
        </w:tc>
        <w:tc>
          <w:tcPr>
            <w:tcW w:w="567" w:type="dxa"/>
            <w:shd w:val="clear" w:color="auto" w:fill="auto"/>
          </w:tcPr>
          <w:p w14:paraId="5EC51ADE" w14:textId="77777777" w:rsidR="003B5845" w:rsidRPr="00D331EF" w:rsidRDefault="003B5845" w:rsidP="00617B3E">
            <w:pPr>
              <w:pStyle w:val="SmallStandard"/>
            </w:pPr>
            <w:r>
              <w:t>N</w:t>
            </w:r>
          </w:p>
        </w:tc>
        <w:tc>
          <w:tcPr>
            <w:tcW w:w="3969" w:type="dxa"/>
            <w:shd w:val="clear" w:color="auto" w:fill="auto"/>
          </w:tcPr>
          <w:p w14:paraId="4AA4A2B2" w14:textId="77777777" w:rsidR="003B5845" w:rsidRPr="004A00BD" w:rsidRDefault="003B5845" w:rsidP="00617B3E">
            <w:pPr>
              <w:rPr>
                <w:sz w:val="22"/>
              </w:rPr>
            </w:pPr>
          </w:p>
        </w:tc>
      </w:tr>
      <w:tr w:rsidR="003B5845" w:rsidRPr="004A00BD" w14:paraId="3EB49C0F" w14:textId="77777777" w:rsidTr="00617B3E">
        <w:tc>
          <w:tcPr>
            <w:tcW w:w="1588" w:type="dxa"/>
            <w:shd w:val="clear" w:color="auto" w:fill="auto"/>
          </w:tcPr>
          <w:p w14:paraId="5ACFCB73" w14:textId="77777777" w:rsidR="003B5845" w:rsidRPr="00634625" w:rsidRDefault="003B5845" w:rsidP="00617B3E">
            <w:pPr>
              <w:pStyle w:val="SmallStandard"/>
            </w:pPr>
            <w:r>
              <w:t>EEComponentSpecification</w:t>
            </w:r>
          </w:p>
        </w:tc>
        <w:tc>
          <w:tcPr>
            <w:tcW w:w="708" w:type="dxa"/>
            <w:shd w:val="clear" w:color="auto" w:fill="auto"/>
          </w:tcPr>
          <w:p w14:paraId="70BCD750" w14:textId="77777777" w:rsidR="003B5845" w:rsidRPr="00D331EF" w:rsidRDefault="003B5845" w:rsidP="00617B3E">
            <w:pPr>
              <w:pStyle w:val="SmallStandard"/>
            </w:pPr>
            <w:r w:rsidRPr="00D01517">
              <w:t>1</w:t>
            </w:r>
          </w:p>
        </w:tc>
        <w:tc>
          <w:tcPr>
            <w:tcW w:w="1560" w:type="dxa"/>
            <w:shd w:val="clear" w:color="auto" w:fill="auto"/>
          </w:tcPr>
          <w:p w14:paraId="179CFE6B" w14:textId="77777777" w:rsidR="003B5845" w:rsidRPr="00132C43" w:rsidRDefault="003B5845" w:rsidP="00617B3E">
            <w:pPr>
              <w:pStyle w:val="SmallStandard"/>
            </w:pPr>
            <w:r>
              <w:t>extensionSlots</w:t>
            </w:r>
          </w:p>
        </w:tc>
        <w:tc>
          <w:tcPr>
            <w:tcW w:w="708" w:type="dxa"/>
            <w:shd w:val="clear" w:color="auto" w:fill="auto"/>
          </w:tcPr>
          <w:p w14:paraId="7CD90724" w14:textId="77777777" w:rsidR="003B5845" w:rsidRPr="00D331EF" w:rsidRDefault="003B5845" w:rsidP="00617B3E">
            <w:pPr>
              <w:pStyle w:val="SmallStandard"/>
            </w:pPr>
            <w:r w:rsidRPr="00D01517">
              <w:t>0..*</w:t>
            </w:r>
          </w:p>
        </w:tc>
        <w:tc>
          <w:tcPr>
            <w:tcW w:w="567" w:type="dxa"/>
            <w:shd w:val="clear" w:color="auto" w:fill="auto"/>
          </w:tcPr>
          <w:p w14:paraId="2CF3D9BB" w14:textId="77777777" w:rsidR="003B5845" w:rsidRDefault="003B5845" w:rsidP="00617B3E">
            <w:pPr>
              <w:pStyle w:val="SmallStandard"/>
            </w:pPr>
            <w:r>
              <w:t>Y</w:t>
            </w:r>
          </w:p>
        </w:tc>
        <w:tc>
          <w:tcPr>
            <w:tcW w:w="3969" w:type="dxa"/>
            <w:shd w:val="clear" w:color="auto" w:fill="auto"/>
          </w:tcPr>
          <w:p w14:paraId="21F492E8" w14:textId="77777777" w:rsidR="003B5845" w:rsidRDefault="003B5845" w:rsidP="00617B3E">
            <w:pPr>
              <w:pStyle w:val="SmallStandard"/>
            </w:pPr>
            <w:r w:rsidRPr="00491287">
              <w:t xml:space="preserve">Specifies the available ExtensionSlots of the EEComponent. </w:t>
            </w:r>
          </w:p>
        </w:tc>
      </w:tr>
    </w:tbl>
    <w:p w14:paraId="31D3B3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0" w:name="_1352488bed95327ed99761d2cb1c72aa"/>
      <w:r>
        <w:rPr>
          <w:lang w:val="en-GB"/>
        </w:rPr>
        <w:t>FillerSpecification</w:t>
      </w:r>
      <w:bookmarkEnd w:id="1090"/>
    </w:p>
    <w:p w14:paraId="21A3D7D2" w14:textId="77777777" w:rsidR="003B5845" w:rsidRPr="00A518C2" w:rsidRDefault="003B5845" w:rsidP="003B5845">
      <w:pPr>
        <w:rPr>
          <w:lang w:val="en-GB"/>
        </w:rPr>
      </w:pPr>
      <w:r w:rsidRPr="00A518C2">
        <w:rPr>
          <w:sz w:val="18"/>
          <w:szCs w:val="18"/>
          <w:lang w:val="en-GB"/>
        </w:rPr>
        <w:t>Specification for the definition of filler elements in the wire.</w:t>
      </w:r>
    </w:p>
    <w:p w14:paraId="259B4B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1ECA68" w14:textId="77777777" w:rsidTr="00617B3E">
        <w:tc>
          <w:tcPr>
            <w:tcW w:w="2013" w:type="dxa"/>
            <w:shd w:val="clear" w:color="auto" w:fill="auto"/>
            <w:tcMar>
              <w:top w:w="28" w:type="dxa"/>
              <w:left w:w="28" w:type="dxa"/>
              <w:bottom w:w="28" w:type="dxa"/>
              <w:right w:w="28" w:type="dxa"/>
            </w:tcMar>
          </w:tcPr>
          <w:p w14:paraId="51AE96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D449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A803B46" w14:textId="77777777" w:rsidTr="00617B3E">
        <w:tc>
          <w:tcPr>
            <w:tcW w:w="2013" w:type="dxa"/>
            <w:shd w:val="clear" w:color="auto" w:fill="auto"/>
            <w:tcMar>
              <w:top w:w="28" w:type="dxa"/>
              <w:left w:w="28" w:type="dxa"/>
              <w:bottom w:w="28" w:type="dxa"/>
              <w:right w:w="28" w:type="dxa"/>
            </w:tcMar>
          </w:tcPr>
          <w:p w14:paraId="1047C8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DD2279" w14:textId="77777777" w:rsidR="003B5845" w:rsidRPr="004A00BD" w:rsidRDefault="003B5845" w:rsidP="00617B3E">
            <w:pPr>
              <w:rPr>
                <w:sz w:val="22"/>
              </w:rPr>
            </w:pPr>
          </w:p>
        </w:tc>
      </w:tr>
      <w:tr w:rsidR="003B5845" w:rsidRPr="008359F5" w14:paraId="755360CD" w14:textId="77777777" w:rsidTr="00617B3E">
        <w:tc>
          <w:tcPr>
            <w:tcW w:w="2013" w:type="dxa"/>
            <w:shd w:val="clear" w:color="auto" w:fill="auto"/>
            <w:tcMar>
              <w:top w:w="28" w:type="dxa"/>
              <w:left w:w="28" w:type="dxa"/>
              <w:bottom w:w="28" w:type="dxa"/>
              <w:right w:w="28" w:type="dxa"/>
            </w:tcMar>
          </w:tcPr>
          <w:p w14:paraId="646EB29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C518C1" w14:textId="77777777" w:rsidR="003B5845" w:rsidRPr="000437C1" w:rsidRDefault="003B5845" w:rsidP="00617B3E">
            <w:pPr>
              <w:pStyle w:val="SmallStandard"/>
            </w:pPr>
            <w:r>
              <w:t>false</w:t>
            </w:r>
          </w:p>
        </w:tc>
      </w:tr>
    </w:tbl>
    <w:p w14:paraId="1AB59D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2D7082" w14:textId="77777777" w:rsidTr="00617B3E">
        <w:tc>
          <w:tcPr>
            <w:tcW w:w="2013" w:type="dxa"/>
            <w:shd w:val="clear" w:color="auto" w:fill="auto"/>
            <w:tcMar>
              <w:top w:w="28" w:type="dxa"/>
              <w:left w:w="28" w:type="dxa"/>
              <w:bottom w:w="28" w:type="dxa"/>
              <w:right w:w="28" w:type="dxa"/>
            </w:tcMar>
          </w:tcPr>
          <w:p w14:paraId="446CAE0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5E525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A764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E7657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A8657D" w14:textId="77777777" w:rsidTr="00617B3E">
        <w:tc>
          <w:tcPr>
            <w:tcW w:w="2013" w:type="dxa"/>
            <w:shd w:val="clear" w:color="auto" w:fill="auto"/>
            <w:tcMar>
              <w:top w:w="28" w:type="dxa"/>
              <w:left w:w="28" w:type="dxa"/>
              <w:bottom w:w="28" w:type="dxa"/>
              <w:right w:w="28" w:type="dxa"/>
            </w:tcMar>
          </w:tcPr>
          <w:p w14:paraId="05420DFC"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521F3F7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13D24D3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E8E511" w14:textId="77777777" w:rsidR="003B5845" w:rsidRPr="004A00BD" w:rsidRDefault="003B5845" w:rsidP="00617B3E">
            <w:pPr>
              <w:jc w:val="left"/>
              <w:rPr>
                <w:sz w:val="22"/>
                <w:lang w:val="en-GB"/>
              </w:rPr>
            </w:pPr>
            <w:r w:rsidRPr="004A00BD">
              <w:rPr>
                <w:sz w:val="16"/>
                <w:szCs w:val="16"/>
                <w:lang w:val="en-GB"/>
              </w:rPr>
              <w:t>Specifies the material of the filler.</w:t>
            </w:r>
          </w:p>
        </w:tc>
      </w:tr>
      <w:tr w:rsidR="003B5845" w:rsidRPr="004A00BD" w14:paraId="6B03F28C" w14:textId="77777777" w:rsidTr="00617B3E">
        <w:tc>
          <w:tcPr>
            <w:tcW w:w="2013" w:type="dxa"/>
            <w:shd w:val="clear" w:color="auto" w:fill="auto"/>
            <w:tcMar>
              <w:top w:w="28" w:type="dxa"/>
              <w:left w:w="28" w:type="dxa"/>
              <w:bottom w:w="28" w:type="dxa"/>
              <w:right w:w="28" w:type="dxa"/>
            </w:tcMar>
          </w:tcPr>
          <w:p w14:paraId="214A3B9D" w14:textId="77777777" w:rsidR="003B5845" w:rsidRPr="00620BBE" w:rsidRDefault="003B5845" w:rsidP="00617B3E">
            <w:pPr>
              <w:pStyle w:val="SmallStandard"/>
            </w:pPr>
            <w:r w:rsidRPr="00620BBE">
              <w:t>diameter</w:t>
            </w:r>
          </w:p>
        </w:tc>
        <w:tc>
          <w:tcPr>
            <w:tcW w:w="1559" w:type="dxa"/>
            <w:shd w:val="clear" w:color="auto" w:fill="auto"/>
            <w:tcMar>
              <w:top w:w="28" w:type="dxa"/>
              <w:left w:w="28" w:type="dxa"/>
              <w:bottom w:w="28" w:type="dxa"/>
              <w:right w:w="28" w:type="dxa"/>
            </w:tcMar>
          </w:tcPr>
          <w:p w14:paraId="37DDA9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DB438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EE1E0F" w14:textId="77777777" w:rsidR="003B5845" w:rsidRPr="004A00BD" w:rsidRDefault="003B5845" w:rsidP="00617B3E">
            <w:pPr>
              <w:jc w:val="left"/>
              <w:rPr>
                <w:sz w:val="22"/>
                <w:lang w:val="en-GB"/>
              </w:rPr>
            </w:pPr>
            <w:r w:rsidRPr="004A00BD">
              <w:rPr>
                <w:sz w:val="16"/>
                <w:szCs w:val="16"/>
                <w:lang w:val="en-GB"/>
              </w:rPr>
              <w:t>Specifies the diameter of the filler.</w:t>
            </w:r>
          </w:p>
        </w:tc>
      </w:tr>
    </w:tbl>
    <w:p w14:paraId="117CE1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F2F629" w14:textId="77777777" w:rsidTr="00617B3E">
        <w:tc>
          <w:tcPr>
            <w:tcW w:w="2296" w:type="dxa"/>
            <w:gridSpan w:val="2"/>
            <w:shd w:val="clear" w:color="auto" w:fill="auto"/>
          </w:tcPr>
          <w:p w14:paraId="7EE54E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E03C5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BF7B8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661C4B" w14:textId="77777777" w:rsidTr="00617B3E">
        <w:tc>
          <w:tcPr>
            <w:tcW w:w="1588" w:type="dxa"/>
            <w:shd w:val="clear" w:color="auto" w:fill="auto"/>
          </w:tcPr>
          <w:p w14:paraId="18DA5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0A3BBF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3FD71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AA8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9AA3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7D71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BEBF29E" w14:textId="77777777" w:rsidTr="00617B3E">
        <w:tc>
          <w:tcPr>
            <w:tcW w:w="1588" w:type="dxa"/>
            <w:shd w:val="clear" w:color="auto" w:fill="auto"/>
          </w:tcPr>
          <w:p w14:paraId="565841BC" w14:textId="77777777" w:rsidR="003B5845" w:rsidRPr="00634625" w:rsidRDefault="003B5845" w:rsidP="00617B3E">
            <w:pPr>
              <w:pStyle w:val="SmallStandard"/>
            </w:pPr>
            <w:r>
              <w:t>WireElementSpecification</w:t>
            </w:r>
          </w:p>
        </w:tc>
        <w:tc>
          <w:tcPr>
            <w:tcW w:w="708" w:type="dxa"/>
            <w:shd w:val="clear" w:color="auto" w:fill="auto"/>
          </w:tcPr>
          <w:p w14:paraId="12DEB6FF" w14:textId="77777777" w:rsidR="003B5845" w:rsidRPr="00D331EF" w:rsidRDefault="003B5845" w:rsidP="00617B3E">
            <w:pPr>
              <w:pStyle w:val="SmallStandard"/>
            </w:pPr>
            <w:r w:rsidRPr="00D01517">
              <w:t>0..*</w:t>
            </w:r>
          </w:p>
        </w:tc>
        <w:tc>
          <w:tcPr>
            <w:tcW w:w="1560" w:type="dxa"/>
            <w:shd w:val="clear" w:color="auto" w:fill="auto"/>
          </w:tcPr>
          <w:p w14:paraId="051F051F" w14:textId="77777777" w:rsidR="003B5845" w:rsidRPr="00132C43" w:rsidRDefault="003B5845" w:rsidP="00617B3E">
            <w:pPr>
              <w:pStyle w:val="SmallStandard"/>
            </w:pPr>
            <w:r>
              <w:t>fillerSpecification</w:t>
            </w:r>
          </w:p>
        </w:tc>
        <w:tc>
          <w:tcPr>
            <w:tcW w:w="708" w:type="dxa"/>
            <w:shd w:val="clear" w:color="auto" w:fill="auto"/>
          </w:tcPr>
          <w:p w14:paraId="12141762" w14:textId="77777777" w:rsidR="003B5845" w:rsidRPr="00D331EF" w:rsidRDefault="003B5845" w:rsidP="00617B3E">
            <w:pPr>
              <w:pStyle w:val="SmallStandard"/>
            </w:pPr>
            <w:r w:rsidRPr="00D01517">
              <w:t>0..1</w:t>
            </w:r>
          </w:p>
        </w:tc>
        <w:tc>
          <w:tcPr>
            <w:tcW w:w="567" w:type="dxa"/>
            <w:shd w:val="clear" w:color="auto" w:fill="auto"/>
          </w:tcPr>
          <w:p w14:paraId="27D1C905" w14:textId="77777777" w:rsidR="003B5845" w:rsidRPr="00D331EF" w:rsidRDefault="003B5845" w:rsidP="00617B3E">
            <w:pPr>
              <w:pStyle w:val="SmallStandard"/>
            </w:pPr>
            <w:r>
              <w:t>N</w:t>
            </w:r>
          </w:p>
        </w:tc>
        <w:tc>
          <w:tcPr>
            <w:tcW w:w="3969" w:type="dxa"/>
            <w:shd w:val="clear" w:color="auto" w:fill="auto"/>
          </w:tcPr>
          <w:p w14:paraId="3619840F"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bl>
    <w:p w14:paraId="75C74F9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1" w:name="_d501ebece6c8cc806547a75b7ab12ae9"/>
      <w:r>
        <w:rPr>
          <w:lang w:val="en-GB"/>
        </w:rPr>
        <w:t>FlatCoreSpecification</w:t>
      </w:r>
      <w:bookmarkEnd w:id="1091"/>
    </w:p>
    <w:p w14:paraId="7A455CE5" w14:textId="77777777" w:rsidR="003B5845" w:rsidRPr="00A518C2" w:rsidRDefault="003B5845" w:rsidP="003B5845">
      <w:pPr>
        <w:rPr>
          <w:lang w:val="en-GB"/>
        </w:rPr>
      </w:pPr>
      <w:r w:rsidRPr="00A518C2">
        <w:rPr>
          <w:sz w:val="18"/>
          <w:szCs w:val="18"/>
          <w:lang w:val="en-GB"/>
        </w:rPr>
        <w:t>Defines the properties of a flat (rectangular) conductor which are specific for them.</w:t>
      </w:r>
    </w:p>
    <w:p w14:paraId="5209C5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D5F794" w14:textId="77777777" w:rsidTr="00617B3E">
        <w:tc>
          <w:tcPr>
            <w:tcW w:w="2013" w:type="dxa"/>
            <w:shd w:val="clear" w:color="auto" w:fill="auto"/>
            <w:tcMar>
              <w:top w:w="28" w:type="dxa"/>
              <w:left w:w="28" w:type="dxa"/>
              <w:bottom w:w="28" w:type="dxa"/>
              <w:right w:w="28" w:type="dxa"/>
            </w:tcMar>
          </w:tcPr>
          <w:p w14:paraId="5BFB4E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6D99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11C56BA0" w14:textId="77777777" w:rsidTr="00617B3E">
        <w:tc>
          <w:tcPr>
            <w:tcW w:w="2013" w:type="dxa"/>
            <w:shd w:val="clear" w:color="auto" w:fill="auto"/>
            <w:tcMar>
              <w:top w:w="28" w:type="dxa"/>
              <w:left w:w="28" w:type="dxa"/>
              <w:bottom w:w="28" w:type="dxa"/>
              <w:right w:w="28" w:type="dxa"/>
            </w:tcMar>
          </w:tcPr>
          <w:p w14:paraId="5387C9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471A37" w14:textId="77777777" w:rsidR="003B5845" w:rsidRPr="004A00BD" w:rsidRDefault="003B5845" w:rsidP="00617B3E">
            <w:pPr>
              <w:rPr>
                <w:sz w:val="22"/>
              </w:rPr>
            </w:pPr>
          </w:p>
        </w:tc>
      </w:tr>
      <w:tr w:rsidR="003B5845" w:rsidRPr="008359F5" w14:paraId="41A8BAFD" w14:textId="77777777" w:rsidTr="00617B3E">
        <w:tc>
          <w:tcPr>
            <w:tcW w:w="2013" w:type="dxa"/>
            <w:shd w:val="clear" w:color="auto" w:fill="auto"/>
            <w:tcMar>
              <w:top w:w="28" w:type="dxa"/>
              <w:left w:w="28" w:type="dxa"/>
              <w:bottom w:w="28" w:type="dxa"/>
              <w:right w:w="28" w:type="dxa"/>
            </w:tcMar>
          </w:tcPr>
          <w:p w14:paraId="5DBEA3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831AD1" w14:textId="77777777" w:rsidR="003B5845" w:rsidRPr="000437C1" w:rsidRDefault="003B5845" w:rsidP="00617B3E">
            <w:pPr>
              <w:pStyle w:val="SmallStandard"/>
            </w:pPr>
            <w:r>
              <w:t>false</w:t>
            </w:r>
          </w:p>
        </w:tc>
      </w:tr>
    </w:tbl>
    <w:p w14:paraId="011A478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F8CD" w14:textId="77777777" w:rsidTr="00617B3E">
        <w:tc>
          <w:tcPr>
            <w:tcW w:w="2013" w:type="dxa"/>
            <w:shd w:val="clear" w:color="auto" w:fill="auto"/>
            <w:tcMar>
              <w:top w:w="28" w:type="dxa"/>
              <w:left w:w="28" w:type="dxa"/>
              <w:bottom w:w="28" w:type="dxa"/>
              <w:right w:w="28" w:type="dxa"/>
            </w:tcMar>
          </w:tcPr>
          <w:p w14:paraId="683650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CE0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4B6D4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C848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1DC065" w14:textId="77777777" w:rsidTr="00617B3E">
        <w:tc>
          <w:tcPr>
            <w:tcW w:w="2013" w:type="dxa"/>
            <w:shd w:val="clear" w:color="auto" w:fill="auto"/>
            <w:tcMar>
              <w:top w:w="28" w:type="dxa"/>
              <w:left w:w="28" w:type="dxa"/>
              <w:bottom w:w="28" w:type="dxa"/>
              <w:right w:w="28" w:type="dxa"/>
            </w:tcMar>
          </w:tcPr>
          <w:p w14:paraId="5906B9AC"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720DD638"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7E021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6948E2" w14:textId="77777777" w:rsidR="003B5845" w:rsidRPr="004A00BD" w:rsidRDefault="003B5845" w:rsidP="00617B3E">
            <w:pPr>
              <w:rPr>
                <w:sz w:val="22"/>
                <w:lang w:val="en-GB"/>
              </w:rPr>
            </w:pPr>
            <w:r w:rsidRPr="004A00BD">
              <w:rPr>
                <w:sz w:val="22"/>
                <w:lang w:val="en-GB"/>
              </w:rPr>
              <w:t>Defines the size (width &amp; height) of the flat core.</w:t>
            </w:r>
          </w:p>
        </w:tc>
      </w:tr>
    </w:tbl>
    <w:p w14:paraId="166AC8A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2" w:name="_6d6e7c078f42a22449ce681facff51c5"/>
      <w:r>
        <w:rPr>
          <w:lang w:val="en-GB"/>
        </w:rPr>
        <w:t>FuseComponent</w:t>
      </w:r>
      <w:bookmarkEnd w:id="1092"/>
    </w:p>
    <w:p w14:paraId="19A12A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1B3B82" w14:textId="77777777" w:rsidTr="00617B3E">
        <w:tc>
          <w:tcPr>
            <w:tcW w:w="2013" w:type="dxa"/>
            <w:shd w:val="clear" w:color="auto" w:fill="auto"/>
            <w:tcMar>
              <w:top w:w="28" w:type="dxa"/>
              <w:left w:w="28" w:type="dxa"/>
              <w:bottom w:w="28" w:type="dxa"/>
              <w:right w:w="28" w:type="dxa"/>
            </w:tcMar>
          </w:tcPr>
          <w:p w14:paraId="56D9FDF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EFEB1C" w14:textId="77777777" w:rsidR="003B5845" w:rsidRPr="004A00BD" w:rsidRDefault="003B5845" w:rsidP="00617B3E">
            <w:pPr>
              <w:rPr>
                <w:sz w:val="22"/>
              </w:rPr>
            </w:pPr>
          </w:p>
        </w:tc>
      </w:tr>
      <w:tr w:rsidR="003B5845" w:rsidRPr="008359F5" w14:paraId="2CCB0A2E" w14:textId="77777777" w:rsidTr="00617B3E">
        <w:tc>
          <w:tcPr>
            <w:tcW w:w="2013" w:type="dxa"/>
            <w:shd w:val="clear" w:color="auto" w:fill="auto"/>
            <w:tcMar>
              <w:top w:w="28" w:type="dxa"/>
              <w:left w:w="28" w:type="dxa"/>
              <w:bottom w:w="28" w:type="dxa"/>
              <w:right w:w="28" w:type="dxa"/>
            </w:tcMar>
          </w:tcPr>
          <w:p w14:paraId="7DC6B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378A8C" w14:textId="77777777" w:rsidR="003B5845" w:rsidRPr="004A00BD" w:rsidRDefault="003B5845" w:rsidP="00617B3E">
            <w:pPr>
              <w:rPr>
                <w:sz w:val="22"/>
              </w:rPr>
            </w:pPr>
          </w:p>
        </w:tc>
      </w:tr>
      <w:tr w:rsidR="003B5845" w:rsidRPr="008359F5" w14:paraId="59EA59D0" w14:textId="77777777" w:rsidTr="00617B3E">
        <w:tc>
          <w:tcPr>
            <w:tcW w:w="2013" w:type="dxa"/>
            <w:shd w:val="clear" w:color="auto" w:fill="auto"/>
            <w:tcMar>
              <w:top w:w="28" w:type="dxa"/>
              <w:left w:w="28" w:type="dxa"/>
              <w:bottom w:w="28" w:type="dxa"/>
              <w:right w:w="28" w:type="dxa"/>
            </w:tcMar>
          </w:tcPr>
          <w:p w14:paraId="045261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62F1FD" w14:textId="77777777" w:rsidR="003B5845" w:rsidRPr="000437C1" w:rsidRDefault="003B5845" w:rsidP="00617B3E">
            <w:pPr>
              <w:pStyle w:val="SmallStandard"/>
            </w:pPr>
            <w:r>
              <w:t>false</w:t>
            </w:r>
          </w:p>
        </w:tc>
      </w:tr>
    </w:tbl>
    <w:p w14:paraId="0E8477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DFBDAF" w14:textId="77777777" w:rsidTr="00617B3E">
        <w:tc>
          <w:tcPr>
            <w:tcW w:w="2013" w:type="dxa"/>
            <w:shd w:val="clear" w:color="auto" w:fill="auto"/>
            <w:tcMar>
              <w:top w:w="28" w:type="dxa"/>
              <w:left w:w="28" w:type="dxa"/>
              <w:bottom w:w="28" w:type="dxa"/>
              <w:right w:w="28" w:type="dxa"/>
            </w:tcMar>
          </w:tcPr>
          <w:p w14:paraId="0AF3C06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28B7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92347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6B567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D0BEC4" w14:textId="77777777" w:rsidTr="00617B3E">
        <w:tc>
          <w:tcPr>
            <w:tcW w:w="2013" w:type="dxa"/>
            <w:shd w:val="clear" w:color="auto" w:fill="auto"/>
            <w:tcMar>
              <w:top w:w="28" w:type="dxa"/>
              <w:left w:w="28" w:type="dxa"/>
              <w:bottom w:w="28" w:type="dxa"/>
              <w:right w:w="28" w:type="dxa"/>
            </w:tcMar>
          </w:tcPr>
          <w:p w14:paraId="237CC8D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5322AC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A047D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FF02538" w14:textId="77777777" w:rsidR="003B5845" w:rsidRPr="004A00BD" w:rsidRDefault="003B5845" w:rsidP="00617B3E">
            <w:pPr>
              <w:jc w:val="left"/>
              <w:rPr>
                <w:sz w:val="22"/>
                <w:lang w:val="en-GB"/>
              </w:rPr>
            </w:pPr>
            <w:r w:rsidRPr="004A00BD">
              <w:rPr>
                <w:sz w:val="16"/>
                <w:szCs w:val="16"/>
                <w:lang w:val="en-GB"/>
              </w:rPr>
              <w:t>Identification of the FuseComponent, which must be distinct for all FuseComponents of an MultiFuseSpecification.</w:t>
            </w:r>
          </w:p>
        </w:tc>
      </w:tr>
    </w:tbl>
    <w:p w14:paraId="453354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53D040F" w14:textId="77777777" w:rsidTr="00617B3E">
        <w:tc>
          <w:tcPr>
            <w:tcW w:w="3856" w:type="dxa"/>
            <w:gridSpan w:val="3"/>
            <w:shd w:val="clear" w:color="auto" w:fill="auto"/>
          </w:tcPr>
          <w:p w14:paraId="5D4AD5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ADB89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3E39D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805001" w14:textId="77777777" w:rsidTr="00617B3E">
        <w:tc>
          <w:tcPr>
            <w:tcW w:w="1573" w:type="dxa"/>
            <w:shd w:val="clear" w:color="auto" w:fill="auto"/>
          </w:tcPr>
          <w:p w14:paraId="00D174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E604D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7722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7B95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244E1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D4670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53D197" w14:textId="77777777" w:rsidTr="00617B3E">
        <w:tc>
          <w:tcPr>
            <w:tcW w:w="1573" w:type="dxa"/>
            <w:shd w:val="clear" w:color="auto" w:fill="auto"/>
          </w:tcPr>
          <w:p w14:paraId="138A0A83" w14:textId="77777777" w:rsidR="003B5845" w:rsidRPr="00634625" w:rsidRDefault="003B5845" w:rsidP="00617B3E">
            <w:pPr>
              <w:pStyle w:val="SmallStandard"/>
            </w:pPr>
            <w:r>
              <w:t>PinComponent</w:t>
            </w:r>
          </w:p>
        </w:tc>
        <w:tc>
          <w:tcPr>
            <w:tcW w:w="1574" w:type="dxa"/>
            <w:shd w:val="clear" w:color="auto" w:fill="auto"/>
          </w:tcPr>
          <w:p w14:paraId="31C1F664" w14:textId="77777777" w:rsidR="003B5845" w:rsidRPr="00132C43" w:rsidRDefault="003B5845" w:rsidP="00617B3E">
            <w:pPr>
              <w:pStyle w:val="SmallStandard"/>
            </w:pPr>
            <w:r>
              <w:t>connectedPins</w:t>
            </w:r>
          </w:p>
        </w:tc>
        <w:tc>
          <w:tcPr>
            <w:tcW w:w="708" w:type="dxa"/>
            <w:shd w:val="clear" w:color="auto" w:fill="auto"/>
          </w:tcPr>
          <w:p w14:paraId="79163A02" w14:textId="77777777" w:rsidR="003B5845" w:rsidRPr="00D331EF" w:rsidRDefault="003B5845" w:rsidP="00617B3E">
            <w:pPr>
              <w:pStyle w:val="SmallStandard"/>
            </w:pPr>
            <w:r w:rsidRPr="00574783">
              <w:t>0..2</w:t>
            </w:r>
          </w:p>
        </w:tc>
        <w:tc>
          <w:tcPr>
            <w:tcW w:w="709" w:type="dxa"/>
            <w:shd w:val="clear" w:color="auto" w:fill="auto"/>
          </w:tcPr>
          <w:p w14:paraId="64BC5D34" w14:textId="77777777" w:rsidR="003B5845" w:rsidRPr="00D331EF" w:rsidRDefault="003B5845" w:rsidP="00617B3E">
            <w:pPr>
              <w:pStyle w:val="SmallStandard"/>
            </w:pPr>
            <w:r w:rsidRPr="00207506">
              <w:t>0..*</w:t>
            </w:r>
          </w:p>
        </w:tc>
        <w:tc>
          <w:tcPr>
            <w:tcW w:w="567" w:type="dxa"/>
            <w:shd w:val="clear" w:color="auto" w:fill="auto"/>
          </w:tcPr>
          <w:p w14:paraId="2950851C" w14:textId="77777777" w:rsidR="003B5845" w:rsidRPr="00D331EF" w:rsidRDefault="003B5845" w:rsidP="00617B3E">
            <w:pPr>
              <w:pStyle w:val="SmallStandard"/>
            </w:pPr>
            <w:r>
              <w:t>N</w:t>
            </w:r>
          </w:p>
        </w:tc>
        <w:tc>
          <w:tcPr>
            <w:tcW w:w="3969" w:type="dxa"/>
            <w:shd w:val="clear" w:color="auto" w:fill="auto"/>
          </w:tcPr>
          <w:p w14:paraId="110F4842" w14:textId="77777777" w:rsidR="003B5845" w:rsidRPr="004A00BD" w:rsidRDefault="003B5845" w:rsidP="00617B3E">
            <w:pPr>
              <w:rPr>
                <w:sz w:val="22"/>
              </w:rPr>
            </w:pPr>
          </w:p>
        </w:tc>
      </w:tr>
      <w:tr w:rsidR="003B5845" w:rsidRPr="00CC6307" w14:paraId="63FB8F34" w14:textId="77777777" w:rsidTr="00617B3E">
        <w:tc>
          <w:tcPr>
            <w:tcW w:w="1573" w:type="dxa"/>
            <w:shd w:val="clear" w:color="auto" w:fill="auto"/>
          </w:tcPr>
          <w:p w14:paraId="349C3784" w14:textId="77777777" w:rsidR="003B5845" w:rsidRPr="00634625" w:rsidRDefault="003B5845" w:rsidP="00617B3E">
            <w:pPr>
              <w:pStyle w:val="SmallStandard"/>
            </w:pPr>
            <w:r>
              <w:t>FuseSpecification</w:t>
            </w:r>
          </w:p>
        </w:tc>
        <w:tc>
          <w:tcPr>
            <w:tcW w:w="1574" w:type="dxa"/>
            <w:shd w:val="clear" w:color="auto" w:fill="auto"/>
          </w:tcPr>
          <w:p w14:paraId="680A9C7E" w14:textId="77777777" w:rsidR="003B5845" w:rsidRPr="00132C43" w:rsidRDefault="003B5845" w:rsidP="00617B3E">
            <w:pPr>
              <w:pStyle w:val="SmallStandard"/>
            </w:pPr>
            <w:r>
              <w:t>fuseSpecification</w:t>
            </w:r>
          </w:p>
        </w:tc>
        <w:tc>
          <w:tcPr>
            <w:tcW w:w="708" w:type="dxa"/>
            <w:shd w:val="clear" w:color="auto" w:fill="auto"/>
          </w:tcPr>
          <w:p w14:paraId="7A2269EF" w14:textId="77777777" w:rsidR="003B5845" w:rsidRPr="00D331EF" w:rsidRDefault="003B5845" w:rsidP="00617B3E">
            <w:pPr>
              <w:pStyle w:val="SmallStandard"/>
            </w:pPr>
            <w:r w:rsidRPr="00574783">
              <w:t>0..1</w:t>
            </w:r>
          </w:p>
        </w:tc>
        <w:tc>
          <w:tcPr>
            <w:tcW w:w="709" w:type="dxa"/>
            <w:shd w:val="clear" w:color="auto" w:fill="auto"/>
          </w:tcPr>
          <w:p w14:paraId="1546DFB3" w14:textId="77777777" w:rsidR="003B5845" w:rsidRPr="004A00BD" w:rsidRDefault="003B5845" w:rsidP="00617B3E">
            <w:pPr>
              <w:rPr>
                <w:sz w:val="22"/>
              </w:rPr>
            </w:pPr>
          </w:p>
        </w:tc>
        <w:tc>
          <w:tcPr>
            <w:tcW w:w="567" w:type="dxa"/>
            <w:shd w:val="clear" w:color="auto" w:fill="auto"/>
          </w:tcPr>
          <w:p w14:paraId="5B00A2D4" w14:textId="77777777" w:rsidR="003B5845" w:rsidRPr="00D331EF" w:rsidRDefault="003B5845" w:rsidP="00617B3E">
            <w:pPr>
              <w:pStyle w:val="SmallStandard"/>
            </w:pPr>
            <w:r>
              <w:t>N</w:t>
            </w:r>
          </w:p>
        </w:tc>
        <w:tc>
          <w:tcPr>
            <w:tcW w:w="3969" w:type="dxa"/>
            <w:shd w:val="clear" w:color="auto" w:fill="auto"/>
          </w:tcPr>
          <w:p w14:paraId="42737FD3" w14:textId="77777777" w:rsidR="003B5845" w:rsidRPr="004A00BD" w:rsidRDefault="003B5845" w:rsidP="00617B3E">
            <w:pPr>
              <w:rPr>
                <w:sz w:val="22"/>
              </w:rPr>
            </w:pPr>
          </w:p>
        </w:tc>
      </w:tr>
    </w:tbl>
    <w:p w14:paraId="44B197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9C93FE" w14:textId="77777777" w:rsidTr="00617B3E">
        <w:tc>
          <w:tcPr>
            <w:tcW w:w="2296" w:type="dxa"/>
            <w:gridSpan w:val="2"/>
            <w:shd w:val="clear" w:color="auto" w:fill="auto"/>
          </w:tcPr>
          <w:p w14:paraId="6C13D2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F8853C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03FA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7BA40A" w14:textId="77777777" w:rsidTr="00617B3E">
        <w:tc>
          <w:tcPr>
            <w:tcW w:w="1588" w:type="dxa"/>
            <w:shd w:val="clear" w:color="auto" w:fill="auto"/>
          </w:tcPr>
          <w:p w14:paraId="34E67E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850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C78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AD7D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5F6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685E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3B1205" w14:textId="77777777" w:rsidTr="00617B3E">
        <w:tc>
          <w:tcPr>
            <w:tcW w:w="1588" w:type="dxa"/>
            <w:shd w:val="clear" w:color="auto" w:fill="auto"/>
          </w:tcPr>
          <w:p w14:paraId="75510B84" w14:textId="77777777" w:rsidR="003B5845" w:rsidRPr="00634625" w:rsidRDefault="003B5845" w:rsidP="00617B3E">
            <w:pPr>
              <w:pStyle w:val="SmallStandard"/>
            </w:pPr>
            <w:r>
              <w:t>MultiFuseSpecification</w:t>
            </w:r>
          </w:p>
        </w:tc>
        <w:tc>
          <w:tcPr>
            <w:tcW w:w="708" w:type="dxa"/>
            <w:shd w:val="clear" w:color="auto" w:fill="auto"/>
          </w:tcPr>
          <w:p w14:paraId="4133B8C5" w14:textId="77777777" w:rsidR="003B5845" w:rsidRPr="00D331EF" w:rsidRDefault="003B5845" w:rsidP="00617B3E">
            <w:pPr>
              <w:pStyle w:val="SmallStandard"/>
            </w:pPr>
            <w:r w:rsidRPr="00D01517">
              <w:t>1</w:t>
            </w:r>
          </w:p>
        </w:tc>
        <w:tc>
          <w:tcPr>
            <w:tcW w:w="1560" w:type="dxa"/>
            <w:shd w:val="clear" w:color="auto" w:fill="auto"/>
          </w:tcPr>
          <w:p w14:paraId="7844341B" w14:textId="77777777" w:rsidR="003B5845" w:rsidRPr="00132C43" w:rsidRDefault="003B5845" w:rsidP="00617B3E">
            <w:pPr>
              <w:pStyle w:val="SmallStandard"/>
            </w:pPr>
            <w:r>
              <w:t>fuseComponents</w:t>
            </w:r>
          </w:p>
        </w:tc>
        <w:tc>
          <w:tcPr>
            <w:tcW w:w="708" w:type="dxa"/>
            <w:shd w:val="clear" w:color="auto" w:fill="auto"/>
          </w:tcPr>
          <w:p w14:paraId="6B8FE824" w14:textId="77777777" w:rsidR="003B5845" w:rsidRPr="00D331EF" w:rsidRDefault="003B5845" w:rsidP="00617B3E">
            <w:pPr>
              <w:pStyle w:val="SmallStandard"/>
            </w:pPr>
            <w:r w:rsidRPr="00D01517">
              <w:t>0..*</w:t>
            </w:r>
          </w:p>
        </w:tc>
        <w:tc>
          <w:tcPr>
            <w:tcW w:w="567" w:type="dxa"/>
            <w:shd w:val="clear" w:color="auto" w:fill="auto"/>
          </w:tcPr>
          <w:p w14:paraId="0AC9A27F" w14:textId="77777777" w:rsidR="003B5845" w:rsidRDefault="003B5845" w:rsidP="00617B3E">
            <w:pPr>
              <w:pStyle w:val="SmallStandard"/>
            </w:pPr>
            <w:r>
              <w:t>Y</w:t>
            </w:r>
          </w:p>
        </w:tc>
        <w:tc>
          <w:tcPr>
            <w:tcW w:w="3969" w:type="dxa"/>
            <w:shd w:val="clear" w:color="auto" w:fill="auto"/>
          </w:tcPr>
          <w:p w14:paraId="746B8786" w14:textId="77777777" w:rsidR="003B5845" w:rsidRPr="004A00BD" w:rsidRDefault="003B5845" w:rsidP="00617B3E">
            <w:pPr>
              <w:rPr>
                <w:sz w:val="22"/>
              </w:rPr>
            </w:pPr>
          </w:p>
        </w:tc>
      </w:tr>
    </w:tbl>
    <w:p w14:paraId="612F2A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3" w:name="_13cda56ce00016910ddbccb6ef8ae67f"/>
      <w:r>
        <w:rPr>
          <w:lang w:val="en-GB"/>
        </w:rPr>
        <w:t>FuseSpecification</w:t>
      </w:r>
      <w:bookmarkEnd w:id="1093"/>
    </w:p>
    <w:p w14:paraId="698BA949" w14:textId="77777777" w:rsidR="003B5845" w:rsidRPr="00A518C2" w:rsidRDefault="003B5845" w:rsidP="003B5845">
      <w:pPr>
        <w:rPr>
          <w:lang w:val="en-GB"/>
        </w:rPr>
      </w:pPr>
      <w:r w:rsidRPr="00A518C2">
        <w:rPr>
          <w:sz w:val="18"/>
          <w:szCs w:val="18"/>
          <w:lang w:val="en-GB"/>
        </w:rPr>
        <w:t>Specification of the electrological aspects of a fuse.</w:t>
      </w:r>
    </w:p>
    <w:p w14:paraId="2DEA4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B86E8D" w14:textId="77777777" w:rsidTr="00617B3E">
        <w:tc>
          <w:tcPr>
            <w:tcW w:w="2013" w:type="dxa"/>
            <w:shd w:val="clear" w:color="auto" w:fill="auto"/>
            <w:tcMar>
              <w:top w:w="28" w:type="dxa"/>
              <w:left w:w="28" w:type="dxa"/>
              <w:bottom w:w="28" w:type="dxa"/>
              <w:right w:w="28" w:type="dxa"/>
            </w:tcMar>
          </w:tcPr>
          <w:p w14:paraId="100A41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79C646"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0F93D154" w14:textId="77777777" w:rsidTr="00617B3E">
        <w:tc>
          <w:tcPr>
            <w:tcW w:w="2013" w:type="dxa"/>
            <w:shd w:val="clear" w:color="auto" w:fill="auto"/>
            <w:tcMar>
              <w:top w:w="28" w:type="dxa"/>
              <w:left w:w="28" w:type="dxa"/>
              <w:bottom w:w="28" w:type="dxa"/>
              <w:right w:w="28" w:type="dxa"/>
            </w:tcMar>
          </w:tcPr>
          <w:p w14:paraId="047612A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0B58A9F" w14:textId="77777777" w:rsidR="003B5845" w:rsidRPr="004A00BD" w:rsidRDefault="003B5845" w:rsidP="00617B3E">
            <w:pPr>
              <w:rPr>
                <w:sz w:val="22"/>
              </w:rPr>
            </w:pPr>
          </w:p>
        </w:tc>
      </w:tr>
      <w:tr w:rsidR="003B5845" w:rsidRPr="008359F5" w14:paraId="3E09CE46" w14:textId="77777777" w:rsidTr="00617B3E">
        <w:tc>
          <w:tcPr>
            <w:tcW w:w="2013" w:type="dxa"/>
            <w:shd w:val="clear" w:color="auto" w:fill="auto"/>
            <w:tcMar>
              <w:top w:w="28" w:type="dxa"/>
              <w:left w:w="28" w:type="dxa"/>
              <w:bottom w:w="28" w:type="dxa"/>
              <w:right w:w="28" w:type="dxa"/>
            </w:tcMar>
          </w:tcPr>
          <w:p w14:paraId="34D235A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F60C245" w14:textId="77777777" w:rsidR="003B5845" w:rsidRPr="000437C1" w:rsidRDefault="003B5845" w:rsidP="00617B3E">
            <w:pPr>
              <w:pStyle w:val="SmallStandard"/>
            </w:pPr>
            <w:r>
              <w:t>false</w:t>
            </w:r>
          </w:p>
        </w:tc>
      </w:tr>
    </w:tbl>
    <w:p w14:paraId="193B1A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6D1C4C9" w14:textId="77777777" w:rsidTr="00617B3E">
        <w:tc>
          <w:tcPr>
            <w:tcW w:w="2013" w:type="dxa"/>
            <w:shd w:val="clear" w:color="auto" w:fill="auto"/>
            <w:tcMar>
              <w:top w:w="28" w:type="dxa"/>
              <w:left w:w="28" w:type="dxa"/>
              <w:bottom w:w="28" w:type="dxa"/>
              <w:right w:w="28" w:type="dxa"/>
            </w:tcMar>
          </w:tcPr>
          <w:p w14:paraId="0B87214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51B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D5947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ADC0F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3BF01F" w14:textId="77777777" w:rsidTr="00617B3E">
        <w:tc>
          <w:tcPr>
            <w:tcW w:w="2013" w:type="dxa"/>
            <w:shd w:val="clear" w:color="auto" w:fill="auto"/>
            <w:tcMar>
              <w:top w:w="28" w:type="dxa"/>
              <w:left w:w="28" w:type="dxa"/>
              <w:bottom w:w="28" w:type="dxa"/>
              <w:right w:w="28" w:type="dxa"/>
            </w:tcMar>
          </w:tcPr>
          <w:p w14:paraId="68773E3D"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419BA7AA" w14:textId="77777777" w:rsidR="003B5845" w:rsidRPr="008359F5" w:rsidRDefault="003B5845" w:rsidP="00617B3E">
            <w:pPr>
              <w:pStyle w:val="SmallStandard"/>
            </w:pPr>
            <w:r w:rsidRPr="00D21799">
              <w:t>FuseType</w:t>
            </w:r>
          </w:p>
        </w:tc>
        <w:tc>
          <w:tcPr>
            <w:tcW w:w="709" w:type="dxa"/>
            <w:shd w:val="clear" w:color="auto" w:fill="auto"/>
            <w:tcMar>
              <w:top w:w="28" w:type="dxa"/>
              <w:left w:w="28" w:type="dxa"/>
              <w:bottom w:w="28" w:type="dxa"/>
              <w:right w:w="28" w:type="dxa"/>
            </w:tcMar>
          </w:tcPr>
          <w:p w14:paraId="0B7C081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05014D5" w14:textId="77777777" w:rsidR="003B5845" w:rsidRPr="004A00BD" w:rsidRDefault="003B5845" w:rsidP="00617B3E">
            <w:pPr>
              <w:jc w:val="left"/>
              <w:rPr>
                <w:sz w:val="22"/>
                <w:lang w:val="en-GB"/>
              </w:rPr>
            </w:pPr>
            <w:r w:rsidRPr="004A00BD">
              <w:rPr>
                <w:sz w:val="16"/>
                <w:szCs w:val="16"/>
                <w:lang w:val="en-GB"/>
              </w:rPr>
              <w:t>The geometric type of a fuse.</w:t>
            </w:r>
          </w:p>
        </w:tc>
      </w:tr>
      <w:tr w:rsidR="003B5845" w:rsidRPr="004A00BD" w14:paraId="18F41032" w14:textId="77777777" w:rsidTr="00617B3E">
        <w:tc>
          <w:tcPr>
            <w:tcW w:w="2013" w:type="dxa"/>
            <w:shd w:val="clear" w:color="auto" w:fill="auto"/>
            <w:tcMar>
              <w:top w:w="28" w:type="dxa"/>
              <w:left w:w="28" w:type="dxa"/>
              <w:bottom w:w="28" w:type="dxa"/>
              <w:right w:w="28" w:type="dxa"/>
            </w:tcMar>
          </w:tcPr>
          <w:p w14:paraId="15778658"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256990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DD835C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A9388CD" w14:textId="77777777" w:rsidR="003B5845" w:rsidRPr="004A00BD" w:rsidRDefault="003B5845" w:rsidP="00617B3E">
            <w:pPr>
              <w:jc w:val="left"/>
              <w:rPr>
                <w:sz w:val="22"/>
                <w:lang w:val="en-GB"/>
              </w:rPr>
            </w:pPr>
            <w:r w:rsidRPr="004A00BD">
              <w:rPr>
                <w:sz w:val="16"/>
                <w:szCs w:val="16"/>
                <w:lang w:val="en-GB"/>
              </w:rPr>
              <w:t>Specifies the maximum electric current tolerated by the fuse.</w:t>
            </w:r>
          </w:p>
        </w:tc>
      </w:tr>
    </w:tbl>
    <w:p w14:paraId="661DFA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11C1C0" w14:textId="77777777" w:rsidTr="00617B3E">
        <w:tc>
          <w:tcPr>
            <w:tcW w:w="2296" w:type="dxa"/>
            <w:gridSpan w:val="2"/>
            <w:shd w:val="clear" w:color="auto" w:fill="auto"/>
          </w:tcPr>
          <w:p w14:paraId="2731ED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17B1A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AAF81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662A78" w14:textId="77777777" w:rsidTr="00617B3E">
        <w:tc>
          <w:tcPr>
            <w:tcW w:w="1588" w:type="dxa"/>
            <w:shd w:val="clear" w:color="auto" w:fill="auto"/>
          </w:tcPr>
          <w:p w14:paraId="0642A72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613A3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74CD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0448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606B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0C715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0B057B" w14:textId="77777777" w:rsidTr="00617B3E">
        <w:tc>
          <w:tcPr>
            <w:tcW w:w="1588" w:type="dxa"/>
            <w:shd w:val="clear" w:color="auto" w:fill="auto"/>
          </w:tcPr>
          <w:p w14:paraId="09781916" w14:textId="77777777" w:rsidR="003B5845" w:rsidRPr="00634625" w:rsidRDefault="003B5845" w:rsidP="00617B3E">
            <w:pPr>
              <w:pStyle w:val="SmallStandard"/>
            </w:pPr>
            <w:r>
              <w:t>FuseComponent</w:t>
            </w:r>
          </w:p>
        </w:tc>
        <w:tc>
          <w:tcPr>
            <w:tcW w:w="708" w:type="dxa"/>
            <w:shd w:val="clear" w:color="auto" w:fill="auto"/>
          </w:tcPr>
          <w:p w14:paraId="5F670C26" w14:textId="77777777" w:rsidR="003B5845" w:rsidRPr="004A00BD" w:rsidRDefault="003B5845" w:rsidP="00617B3E">
            <w:pPr>
              <w:rPr>
                <w:sz w:val="22"/>
              </w:rPr>
            </w:pPr>
          </w:p>
        </w:tc>
        <w:tc>
          <w:tcPr>
            <w:tcW w:w="1560" w:type="dxa"/>
            <w:shd w:val="clear" w:color="auto" w:fill="auto"/>
          </w:tcPr>
          <w:p w14:paraId="0F49FFA0" w14:textId="77777777" w:rsidR="003B5845" w:rsidRPr="00132C43" w:rsidRDefault="003B5845" w:rsidP="00617B3E">
            <w:pPr>
              <w:pStyle w:val="SmallStandard"/>
            </w:pPr>
            <w:r>
              <w:t>fuseSpecification</w:t>
            </w:r>
          </w:p>
        </w:tc>
        <w:tc>
          <w:tcPr>
            <w:tcW w:w="708" w:type="dxa"/>
            <w:shd w:val="clear" w:color="auto" w:fill="auto"/>
          </w:tcPr>
          <w:p w14:paraId="24E04D3B" w14:textId="77777777" w:rsidR="003B5845" w:rsidRPr="00D331EF" w:rsidRDefault="003B5845" w:rsidP="00617B3E">
            <w:pPr>
              <w:pStyle w:val="SmallStandard"/>
            </w:pPr>
            <w:r w:rsidRPr="00D01517">
              <w:t>0..1</w:t>
            </w:r>
          </w:p>
        </w:tc>
        <w:tc>
          <w:tcPr>
            <w:tcW w:w="567" w:type="dxa"/>
            <w:shd w:val="clear" w:color="auto" w:fill="auto"/>
          </w:tcPr>
          <w:p w14:paraId="4BFF9B70" w14:textId="77777777" w:rsidR="003B5845" w:rsidRPr="00D331EF" w:rsidRDefault="003B5845" w:rsidP="00617B3E">
            <w:pPr>
              <w:pStyle w:val="SmallStandard"/>
            </w:pPr>
            <w:r>
              <w:t>N</w:t>
            </w:r>
          </w:p>
        </w:tc>
        <w:tc>
          <w:tcPr>
            <w:tcW w:w="3969" w:type="dxa"/>
            <w:shd w:val="clear" w:color="auto" w:fill="auto"/>
          </w:tcPr>
          <w:p w14:paraId="27FAEAB6" w14:textId="77777777" w:rsidR="003B5845" w:rsidRPr="004A00BD" w:rsidRDefault="003B5845" w:rsidP="00617B3E">
            <w:pPr>
              <w:rPr>
                <w:sz w:val="22"/>
              </w:rPr>
            </w:pPr>
          </w:p>
        </w:tc>
      </w:tr>
    </w:tbl>
    <w:p w14:paraId="21DE36D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4" w:name="_93db0b13b0d8a0a1bf711415a0352f87"/>
      <w:r>
        <w:rPr>
          <w:lang w:val="en-GB"/>
        </w:rPr>
        <w:t>GeneralTechnicalPartSpecification</w:t>
      </w:r>
      <w:bookmarkEnd w:id="1094"/>
    </w:p>
    <w:p w14:paraId="64E9E8C8" w14:textId="77777777" w:rsidR="003B5845" w:rsidRPr="00A518C2" w:rsidRDefault="003B5845" w:rsidP="003B5845">
      <w:pPr>
        <w:rPr>
          <w:lang w:val="en-GB"/>
        </w:rPr>
      </w:pPr>
      <w:r w:rsidRPr="00A518C2">
        <w:rPr>
          <w:sz w:val="18"/>
          <w:szCs w:val="18"/>
          <w:lang w:val="en-GB"/>
        </w:rPr>
        <w:t>Specification for the definition of common properties for technical parts.</w:t>
      </w:r>
    </w:p>
    <w:p w14:paraId="7C9440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5FF0E59" w14:textId="77777777" w:rsidTr="00617B3E">
        <w:tc>
          <w:tcPr>
            <w:tcW w:w="2013" w:type="dxa"/>
            <w:shd w:val="clear" w:color="auto" w:fill="auto"/>
            <w:tcMar>
              <w:top w:w="28" w:type="dxa"/>
              <w:left w:w="28" w:type="dxa"/>
              <w:bottom w:w="28" w:type="dxa"/>
              <w:right w:w="28" w:type="dxa"/>
            </w:tcMar>
          </w:tcPr>
          <w:p w14:paraId="5E74EA7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550073"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65BB404" w14:textId="77777777" w:rsidTr="00617B3E">
        <w:tc>
          <w:tcPr>
            <w:tcW w:w="2013" w:type="dxa"/>
            <w:shd w:val="clear" w:color="auto" w:fill="auto"/>
            <w:tcMar>
              <w:top w:w="28" w:type="dxa"/>
              <w:left w:w="28" w:type="dxa"/>
              <w:bottom w:w="28" w:type="dxa"/>
              <w:right w:w="28" w:type="dxa"/>
            </w:tcMar>
          </w:tcPr>
          <w:p w14:paraId="64D64C9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460C8A" w14:textId="77777777" w:rsidR="003B5845" w:rsidRPr="004A00BD" w:rsidRDefault="003B5845" w:rsidP="00617B3E">
            <w:pPr>
              <w:rPr>
                <w:sz w:val="22"/>
              </w:rPr>
            </w:pPr>
          </w:p>
        </w:tc>
      </w:tr>
      <w:tr w:rsidR="003B5845" w:rsidRPr="008359F5" w14:paraId="438B756F" w14:textId="77777777" w:rsidTr="00617B3E">
        <w:tc>
          <w:tcPr>
            <w:tcW w:w="2013" w:type="dxa"/>
            <w:shd w:val="clear" w:color="auto" w:fill="auto"/>
            <w:tcMar>
              <w:top w:w="28" w:type="dxa"/>
              <w:left w:w="28" w:type="dxa"/>
              <w:bottom w:w="28" w:type="dxa"/>
              <w:right w:w="28" w:type="dxa"/>
            </w:tcMar>
          </w:tcPr>
          <w:p w14:paraId="3715EB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07A680" w14:textId="77777777" w:rsidR="003B5845" w:rsidRPr="000437C1" w:rsidRDefault="003B5845" w:rsidP="00617B3E">
            <w:pPr>
              <w:pStyle w:val="SmallStandard"/>
            </w:pPr>
            <w:r>
              <w:t>false</w:t>
            </w:r>
          </w:p>
        </w:tc>
      </w:tr>
    </w:tbl>
    <w:p w14:paraId="582503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6BA6D8" w14:textId="77777777" w:rsidTr="00617B3E">
        <w:tc>
          <w:tcPr>
            <w:tcW w:w="2013" w:type="dxa"/>
            <w:shd w:val="clear" w:color="auto" w:fill="auto"/>
            <w:tcMar>
              <w:top w:w="28" w:type="dxa"/>
              <w:left w:w="28" w:type="dxa"/>
              <w:bottom w:w="28" w:type="dxa"/>
              <w:right w:w="28" w:type="dxa"/>
            </w:tcMar>
          </w:tcPr>
          <w:p w14:paraId="1F083A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C4E77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EFEED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AB3DB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4DE598" w14:textId="77777777" w:rsidTr="00617B3E">
        <w:tc>
          <w:tcPr>
            <w:tcW w:w="2013" w:type="dxa"/>
            <w:shd w:val="clear" w:color="auto" w:fill="auto"/>
            <w:tcMar>
              <w:top w:w="28" w:type="dxa"/>
              <w:left w:w="28" w:type="dxa"/>
              <w:bottom w:w="28" w:type="dxa"/>
              <w:right w:w="28" w:type="dxa"/>
            </w:tcMar>
          </w:tcPr>
          <w:p w14:paraId="2CEC6EA2"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55CFF3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BB89E7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A39311" w14:textId="77777777" w:rsidR="003B5845" w:rsidRPr="004A00BD" w:rsidRDefault="003B5845" w:rsidP="00617B3E">
            <w:pPr>
              <w:jc w:val="left"/>
              <w:rPr>
                <w:sz w:val="22"/>
                <w:lang w:val="en-GB"/>
              </w:rPr>
            </w:pPr>
            <w:r w:rsidRPr="004A00BD">
              <w:rPr>
                <w:sz w:val="16"/>
                <w:szCs w:val="16"/>
                <w:lang w:val="en-GB"/>
              </w:rPr>
              <w:t>Specifies the color of the part.</w:t>
            </w:r>
          </w:p>
        </w:tc>
      </w:tr>
      <w:tr w:rsidR="003B5845" w:rsidRPr="004A00BD" w14:paraId="61AF6B05" w14:textId="77777777" w:rsidTr="00617B3E">
        <w:tc>
          <w:tcPr>
            <w:tcW w:w="2013" w:type="dxa"/>
            <w:shd w:val="clear" w:color="auto" w:fill="auto"/>
            <w:tcMar>
              <w:top w:w="28" w:type="dxa"/>
              <w:left w:w="28" w:type="dxa"/>
              <w:bottom w:w="28" w:type="dxa"/>
              <w:right w:w="28" w:type="dxa"/>
            </w:tcMar>
          </w:tcPr>
          <w:p w14:paraId="216DB9B5"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097A2528"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2DF01F3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E93BFE" w14:textId="77777777" w:rsidR="003B5845" w:rsidRPr="004A00BD" w:rsidRDefault="003B5845" w:rsidP="00617B3E">
            <w:pPr>
              <w:jc w:val="left"/>
              <w:rPr>
                <w:sz w:val="22"/>
                <w:lang w:val="en-GB"/>
              </w:rPr>
            </w:pPr>
            <w:r w:rsidRPr="004A00BD">
              <w:rPr>
                <w:sz w:val="16"/>
                <w:szCs w:val="16"/>
                <w:lang w:val="en-GB"/>
              </w:rPr>
              <w:t>Specifies the mass of the part.</w:t>
            </w:r>
          </w:p>
        </w:tc>
      </w:tr>
      <w:tr w:rsidR="003B5845" w:rsidRPr="004A00BD" w14:paraId="2595C62D" w14:textId="77777777" w:rsidTr="00617B3E">
        <w:tc>
          <w:tcPr>
            <w:tcW w:w="2013" w:type="dxa"/>
            <w:shd w:val="clear" w:color="auto" w:fill="auto"/>
            <w:tcMar>
              <w:top w:w="28" w:type="dxa"/>
              <w:left w:w="28" w:type="dxa"/>
              <w:bottom w:w="28" w:type="dxa"/>
              <w:right w:w="28" w:type="dxa"/>
            </w:tcMar>
          </w:tcPr>
          <w:p w14:paraId="21A98073" w14:textId="77777777" w:rsidR="003B5845" w:rsidRPr="00620BBE" w:rsidRDefault="003B5845" w:rsidP="00617B3E">
            <w:pPr>
              <w:pStyle w:val="SmallStandard"/>
            </w:pPr>
            <w:r w:rsidRPr="00620BBE">
              <w:t>materialInformation</w:t>
            </w:r>
          </w:p>
        </w:tc>
        <w:tc>
          <w:tcPr>
            <w:tcW w:w="1559" w:type="dxa"/>
            <w:shd w:val="clear" w:color="auto" w:fill="auto"/>
            <w:tcMar>
              <w:top w:w="28" w:type="dxa"/>
              <w:left w:w="28" w:type="dxa"/>
              <w:bottom w:w="28" w:type="dxa"/>
              <w:right w:w="28" w:type="dxa"/>
            </w:tcMar>
          </w:tcPr>
          <w:p w14:paraId="7EB18940"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BEB55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386C0C" w14:textId="77777777" w:rsidR="003B5845" w:rsidRPr="004A00BD" w:rsidRDefault="003B5845" w:rsidP="00617B3E">
            <w:pPr>
              <w:jc w:val="left"/>
              <w:rPr>
                <w:sz w:val="22"/>
                <w:lang w:val="en-GB"/>
              </w:rPr>
            </w:pPr>
            <w:r w:rsidRPr="004A00BD">
              <w:rPr>
                <w:sz w:val="16"/>
                <w:szCs w:val="16"/>
                <w:lang w:val="en-GB"/>
              </w:rPr>
              <w:t>Specifies the material of a part.</w:t>
            </w:r>
          </w:p>
        </w:tc>
      </w:tr>
      <w:tr w:rsidR="003B5845" w:rsidRPr="004A00BD" w14:paraId="15C67D1B" w14:textId="77777777" w:rsidTr="00617B3E">
        <w:tc>
          <w:tcPr>
            <w:tcW w:w="2013" w:type="dxa"/>
            <w:shd w:val="clear" w:color="auto" w:fill="auto"/>
            <w:tcMar>
              <w:top w:w="28" w:type="dxa"/>
              <w:left w:w="28" w:type="dxa"/>
              <w:bottom w:w="28" w:type="dxa"/>
              <w:right w:w="28" w:type="dxa"/>
            </w:tcMar>
          </w:tcPr>
          <w:p w14:paraId="7DE08090" w14:textId="77777777" w:rsidR="003B5845" w:rsidRPr="00620BBE" w:rsidRDefault="003B5845" w:rsidP="00617B3E">
            <w:pPr>
              <w:pStyle w:val="SmallStandard"/>
            </w:pPr>
            <w:r w:rsidRPr="00620BBE">
              <w:t>robustnessProperties</w:t>
            </w:r>
          </w:p>
        </w:tc>
        <w:tc>
          <w:tcPr>
            <w:tcW w:w="1559" w:type="dxa"/>
            <w:shd w:val="clear" w:color="auto" w:fill="auto"/>
            <w:tcMar>
              <w:top w:w="28" w:type="dxa"/>
              <w:left w:w="28" w:type="dxa"/>
              <w:bottom w:w="28" w:type="dxa"/>
              <w:right w:w="28" w:type="dxa"/>
            </w:tcMar>
          </w:tcPr>
          <w:p w14:paraId="28B11ACF"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2D5E52D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9CBB34" w14:textId="77777777" w:rsidR="003B5845" w:rsidRPr="004A00BD" w:rsidRDefault="003B5845" w:rsidP="00617B3E">
            <w:pPr>
              <w:jc w:val="left"/>
              <w:rPr>
                <w:sz w:val="22"/>
                <w:lang w:val="en-GB"/>
              </w:rPr>
            </w:pPr>
            <w:r w:rsidRPr="004A00BD">
              <w:rPr>
                <w:sz w:val="16"/>
                <w:szCs w:val="16"/>
                <w:lang w:val="en-GB"/>
              </w:rPr>
              <w:t>Specifies the robustness of a part.</w:t>
            </w:r>
          </w:p>
        </w:tc>
      </w:tr>
      <w:tr w:rsidR="003B5845" w:rsidRPr="004A00BD" w14:paraId="446D8945" w14:textId="77777777" w:rsidTr="00617B3E">
        <w:tc>
          <w:tcPr>
            <w:tcW w:w="2013" w:type="dxa"/>
            <w:shd w:val="clear" w:color="auto" w:fill="auto"/>
            <w:tcMar>
              <w:top w:w="28" w:type="dxa"/>
              <w:left w:w="28" w:type="dxa"/>
              <w:bottom w:w="28" w:type="dxa"/>
              <w:right w:w="28" w:type="dxa"/>
            </w:tcMar>
          </w:tcPr>
          <w:p w14:paraId="7ABA25A9" w14:textId="77777777" w:rsidR="003B5845" w:rsidRPr="00620BBE" w:rsidRDefault="003B5845" w:rsidP="00617B3E">
            <w:pPr>
              <w:pStyle w:val="SmallStandard"/>
            </w:pPr>
            <w:r w:rsidRPr="00620BBE">
              <w:t>temperatureInformation</w:t>
            </w:r>
          </w:p>
        </w:tc>
        <w:tc>
          <w:tcPr>
            <w:tcW w:w="1559" w:type="dxa"/>
            <w:shd w:val="clear" w:color="auto" w:fill="auto"/>
            <w:tcMar>
              <w:top w:w="28" w:type="dxa"/>
              <w:left w:w="28" w:type="dxa"/>
              <w:bottom w:w="28" w:type="dxa"/>
              <w:right w:w="28" w:type="dxa"/>
            </w:tcMar>
          </w:tcPr>
          <w:p w14:paraId="5243AEB8"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0992991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807F5CC" w14:textId="77777777" w:rsidR="003B5845" w:rsidRPr="004A00BD" w:rsidRDefault="003B5845" w:rsidP="00617B3E">
            <w:pPr>
              <w:jc w:val="left"/>
              <w:rPr>
                <w:sz w:val="22"/>
                <w:lang w:val="en-GB"/>
              </w:rPr>
            </w:pPr>
            <w:r w:rsidRPr="004A00BD">
              <w:rPr>
                <w:sz w:val="16"/>
                <w:szCs w:val="16"/>
                <w:lang w:val="en-GB"/>
              </w:rPr>
              <w:t>Specifies valid temperatures for a part.</w:t>
            </w:r>
          </w:p>
        </w:tc>
      </w:tr>
      <w:tr w:rsidR="003B5845" w:rsidRPr="006675E2" w14:paraId="39D5109B" w14:textId="77777777" w:rsidTr="00617B3E">
        <w:tc>
          <w:tcPr>
            <w:tcW w:w="2013" w:type="dxa"/>
            <w:shd w:val="clear" w:color="auto" w:fill="auto"/>
            <w:tcMar>
              <w:top w:w="28" w:type="dxa"/>
              <w:left w:w="28" w:type="dxa"/>
              <w:bottom w:w="28" w:type="dxa"/>
              <w:right w:w="28" w:type="dxa"/>
            </w:tcMar>
          </w:tcPr>
          <w:p w14:paraId="39380711" w14:textId="77777777" w:rsidR="003B5845" w:rsidRPr="00620BBE" w:rsidRDefault="003B5845" w:rsidP="00617B3E">
            <w:pPr>
              <w:pStyle w:val="SmallStandard"/>
            </w:pPr>
            <w:r w:rsidRPr="00620BBE">
              <w:t>fitRate</w:t>
            </w:r>
          </w:p>
        </w:tc>
        <w:tc>
          <w:tcPr>
            <w:tcW w:w="1559" w:type="dxa"/>
            <w:shd w:val="clear" w:color="auto" w:fill="auto"/>
            <w:tcMar>
              <w:top w:w="28" w:type="dxa"/>
              <w:left w:w="28" w:type="dxa"/>
              <w:bottom w:w="28" w:type="dxa"/>
              <w:right w:w="28" w:type="dxa"/>
            </w:tcMar>
          </w:tcPr>
          <w:p w14:paraId="3573D95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865A0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DE0791" w14:textId="77777777" w:rsidR="003B5845" w:rsidRPr="004A00BD" w:rsidRDefault="003B5845" w:rsidP="00617B3E">
            <w:pPr>
              <w:jc w:val="left"/>
              <w:rPr>
                <w:sz w:val="22"/>
              </w:rPr>
            </w:pPr>
            <w:r w:rsidRPr="004A00BD">
              <w:rPr>
                <w:sz w:val="16"/>
                <w:szCs w:val="16"/>
                <w:lang w:val="en-GB"/>
              </w:rPr>
              <w:t xml:space="preserve">The Failures In Time (FIT) rate of a device is the number of failures that can be expected in one billion (109) device-hours of operation.[14] (E.g. 1000 devices for 1 million hours, or 1 million devices for 1000 hours each, or some other combination.) </w:t>
            </w:r>
            <w:r w:rsidRPr="004A00BD">
              <w:rPr>
                <w:sz w:val="16"/>
                <w:szCs w:val="16"/>
              </w:rPr>
              <w:t xml:space="preserve">(see </w:t>
            </w:r>
            <w:hyperlink r:id="rId94" w:anchor="Units" w:history="1">
              <w:r w:rsidRPr="004A00BD">
                <w:rPr>
                  <w:color w:val="0000FF"/>
                  <w:sz w:val="16"/>
                  <w:szCs w:val="16"/>
                  <w:u w:val="single"/>
                </w:rPr>
                <w:t>https://en.wikipedia.org/wiki/Failure_rate#Units</w:t>
              </w:r>
            </w:hyperlink>
            <w:r w:rsidRPr="004A00BD">
              <w:rPr>
                <w:sz w:val="16"/>
                <w:szCs w:val="16"/>
              </w:rPr>
              <w:t>)</w:t>
            </w:r>
          </w:p>
        </w:tc>
      </w:tr>
      <w:tr w:rsidR="003B5845" w:rsidRPr="004A00BD" w14:paraId="130BEFB3" w14:textId="77777777" w:rsidTr="00617B3E">
        <w:tc>
          <w:tcPr>
            <w:tcW w:w="2013" w:type="dxa"/>
            <w:shd w:val="clear" w:color="auto" w:fill="auto"/>
            <w:tcMar>
              <w:top w:w="28" w:type="dxa"/>
              <w:left w:w="28" w:type="dxa"/>
              <w:bottom w:w="28" w:type="dxa"/>
              <w:right w:w="28" w:type="dxa"/>
            </w:tcMar>
          </w:tcPr>
          <w:p w14:paraId="3DEAD65C" w14:textId="77777777" w:rsidR="003B5845" w:rsidRPr="00620BBE" w:rsidRDefault="003B5845" w:rsidP="00617B3E">
            <w:pPr>
              <w:pStyle w:val="SmallStandard"/>
            </w:pPr>
            <w:r w:rsidRPr="00620BBE">
              <w:t>unspecifiedAccessoryPermitted</w:t>
            </w:r>
          </w:p>
        </w:tc>
        <w:tc>
          <w:tcPr>
            <w:tcW w:w="1559" w:type="dxa"/>
            <w:shd w:val="clear" w:color="auto" w:fill="auto"/>
            <w:tcMar>
              <w:top w:w="28" w:type="dxa"/>
              <w:left w:w="28" w:type="dxa"/>
              <w:bottom w:w="28" w:type="dxa"/>
              <w:right w:w="28" w:type="dxa"/>
            </w:tcMar>
          </w:tcPr>
          <w:p w14:paraId="752E6F4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16FA0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279BB1D" w14:textId="77777777" w:rsidR="003B5845" w:rsidRPr="004A00BD" w:rsidRDefault="003B5845" w:rsidP="00617B3E">
            <w:pPr>
              <w:jc w:val="left"/>
              <w:rPr>
                <w:sz w:val="22"/>
                <w:lang w:val="en-GB"/>
              </w:rPr>
            </w:pPr>
            <w:r w:rsidRPr="004A00BD">
              <w:rPr>
                <w:sz w:val="16"/>
                <w:szCs w:val="16"/>
                <w:lang w:val="en-GB"/>
              </w:rPr>
              <w:t xml:space="preserve">Defines whether accessories which are not explicitly defined by a </w:t>
            </w:r>
            <w:r w:rsidRPr="004A00BD">
              <w:rPr>
                <w:i/>
                <w:iCs/>
                <w:sz w:val="16"/>
                <w:szCs w:val="16"/>
                <w:lang w:val="en-GB"/>
              </w:rPr>
              <w:t>PartRelation</w:t>
            </w:r>
            <w:r w:rsidRPr="004A00BD">
              <w:rPr>
                <w:sz w:val="16"/>
                <w:szCs w:val="16"/>
                <w:lang w:val="en-GB"/>
              </w:rPr>
              <w:t xml:space="preserve"> may be used with instances of this part. If this attribute is not specified the default value is </w:t>
            </w:r>
            <w:r w:rsidRPr="004A00BD">
              <w:rPr>
                <w:i/>
                <w:iCs/>
                <w:sz w:val="16"/>
                <w:szCs w:val="16"/>
                <w:lang w:val="en-GB"/>
              </w:rPr>
              <w:t>true.</w:t>
            </w:r>
          </w:p>
        </w:tc>
      </w:tr>
    </w:tbl>
    <w:p w14:paraId="4BF767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064228" w14:textId="77777777" w:rsidTr="00617B3E">
        <w:tc>
          <w:tcPr>
            <w:tcW w:w="3856" w:type="dxa"/>
            <w:gridSpan w:val="3"/>
            <w:shd w:val="clear" w:color="auto" w:fill="auto"/>
          </w:tcPr>
          <w:p w14:paraId="6D427A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6BA45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8C64D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5D387A" w14:textId="77777777" w:rsidTr="00617B3E">
        <w:tc>
          <w:tcPr>
            <w:tcW w:w="1573" w:type="dxa"/>
            <w:shd w:val="clear" w:color="auto" w:fill="auto"/>
          </w:tcPr>
          <w:p w14:paraId="6A24EA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4A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0FC0E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687B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452B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90000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AF0D41" w14:textId="77777777" w:rsidTr="00617B3E">
        <w:tc>
          <w:tcPr>
            <w:tcW w:w="1573" w:type="dxa"/>
            <w:shd w:val="clear" w:color="auto" w:fill="auto"/>
          </w:tcPr>
          <w:p w14:paraId="4D4C5B97" w14:textId="77777777" w:rsidR="003B5845" w:rsidRPr="00634625" w:rsidRDefault="003B5845" w:rsidP="00617B3E">
            <w:pPr>
              <w:pStyle w:val="SmallStandard"/>
            </w:pPr>
            <w:r>
              <w:t>BoundingBox</w:t>
            </w:r>
          </w:p>
        </w:tc>
        <w:tc>
          <w:tcPr>
            <w:tcW w:w="1574" w:type="dxa"/>
            <w:shd w:val="clear" w:color="auto" w:fill="auto"/>
          </w:tcPr>
          <w:p w14:paraId="05627D56" w14:textId="77777777" w:rsidR="003B5845" w:rsidRPr="00132C43" w:rsidRDefault="003B5845" w:rsidP="00617B3E">
            <w:pPr>
              <w:pStyle w:val="SmallStandard"/>
            </w:pPr>
            <w:r>
              <w:t>boundingBox</w:t>
            </w:r>
          </w:p>
        </w:tc>
        <w:tc>
          <w:tcPr>
            <w:tcW w:w="708" w:type="dxa"/>
            <w:shd w:val="clear" w:color="auto" w:fill="auto"/>
          </w:tcPr>
          <w:p w14:paraId="2E6F0FAE" w14:textId="77777777" w:rsidR="003B5845" w:rsidRPr="00D331EF" w:rsidRDefault="003B5845" w:rsidP="00617B3E">
            <w:pPr>
              <w:pStyle w:val="SmallStandard"/>
            </w:pPr>
            <w:r w:rsidRPr="00574783">
              <w:t>0..1</w:t>
            </w:r>
          </w:p>
        </w:tc>
        <w:tc>
          <w:tcPr>
            <w:tcW w:w="709" w:type="dxa"/>
            <w:shd w:val="clear" w:color="auto" w:fill="auto"/>
          </w:tcPr>
          <w:p w14:paraId="75B94BF7" w14:textId="77777777" w:rsidR="003B5845" w:rsidRPr="004A00BD" w:rsidRDefault="003B5845" w:rsidP="00617B3E">
            <w:pPr>
              <w:rPr>
                <w:sz w:val="22"/>
              </w:rPr>
            </w:pPr>
          </w:p>
        </w:tc>
        <w:tc>
          <w:tcPr>
            <w:tcW w:w="567" w:type="dxa"/>
            <w:shd w:val="clear" w:color="auto" w:fill="auto"/>
          </w:tcPr>
          <w:p w14:paraId="60A4470D" w14:textId="77777777" w:rsidR="003B5845" w:rsidRDefault="003B5845" w:rsidP="00617B3E">
            <w:pPr>
              <w:pStyle w:val="SmallStandard"/>
            </w:pPr>
            <w:r>
              <w:t>Y</w:t>
            </w:r>
          </w:p>
        </w:tc>
        <w:tc>
          <w:tcPr>
            <w:tcW w:w="3969" w:type="dxa"/>
            <w:shd w:val="clear" w:color="auto" w:fill="auto"/>
          </w:tcPr>
          <w:p w14:paraId="1946B589" w14:textId="77777777" w:rsidR="003B5845" w:rsidRPr="004A00BD" w:rsidRDefault="003B5845" w:rsidP="00617B3E">
            <w:pPr>
              <w:jc w:val="left"/>
              <w:rPr>
                <w:sz w:val="22"/>
                <w:lang w:val="en-GB"/>
              </w:rPr>
            </w:pPr>
            <w:r w:rsidRPr="004A00BD">
              <w:rPr>
                <w:sz w:val="16"/>
                <w:szCs w:val="16"/>
                <w:lang w:val="en-GB"/>
              </w:rPr>
              <w:t>Defines the bounding box of the part.</w:t>
            </w:r>
          </w:p>
        </w:tc>
      </w:tr>
      <w:tr w:rsidR="003B5845" w:rsidRPr="004A00BD" w14:paraId="1588A51F" w14:textId="77777777" w:rsidTr="00617B3E">
        <w:tc>
          <w:tcPr>
            <w:tcW w:w="1573" w:type="dxa"/>
            <w:shd w:val="clear" w:color="auto" w:fill="auto"/>
          </w:tcPr>
          <w:p w14:paraId="7E9C5133" w14:textId="77777777" w:rsidR="003B5845" w:rsidRPr="00634625" w:rsidRDefault="003B5845" w:rsidP="00617B3E">
            <w:pPr>
              <w:pStyle w:val="SmallStandard"/>
            </w:pPr>
            <w:r>
              <w:lastRenderedPageBreak/>
              <w:t>PartRelation</w:t>
            </w:r>
          </w:p>
        </w:tc>
        <w:tc>
          <w:tcPr>
            <w:tcW w:w="1574" w:type="dxa"/>
            <w:shd w:val="clear" w:color="auto" w:fill="auto"/>
          </w:tcPr>
          <w:p w14:paraId="4DE40285" w14:textId="77777777" w:rsidR="003B5845" w:rsidRPr="00132C43" w:rsidRDefault="003B5845" w:rsidP="00617B3E">
            <w:pPr>
              <w:pStyle w:val="SmallStandard"/>
            </w:pPr>
            <w:r>
              <w:t>partRelation</w:t>
            </w:r>
          </w:p>
        </w:tc>
        <w:tc>
          <w:tcPr>
            <w:tcW w:w="708" w:type="dxa"/>
            <w:shd w:val="clear" w:color="auto" w:fill="auto"/>
          </w:tcPr>
          <w:p w14:paraId="3F417EDC" w14:textId="77777777" w:rsidR="003B5845" w:rsidRPr="00D331EF" w:rsidRDefault="003B5845" w:rsidP="00617B3E">
            <w:pPr>
              <w:pStyle w:val="SmallStandard"/>
            </w:pPr>
            <w:r w:rsidRPr="00574783">
              <w:t>0..*</w:t>
            </w:r>
          </w:p>
        </w:tc>
        <w:tc>
          <w:tcPr>
            <w:tcW w:w="709" w:type="dxa"/>
            <w:shd w:val="clear" w:color="auto" w:fill="auto"/>
          </w:tcPr>
          <w:p w14:paraId="4EAC8FE5" w14:textId="77777777" w:rsidR="003B5845" w:rsidRPr="00D331EF" w:rsidRDefault="003B5845" w:rsidP="00617B3E">
            <w:pPr>
              <w:pStyle w:val="SmallStandard"/>
            </w:pPr>
            <w:r w:rsidRPr="00207506">
              <w:t>1</w:t>
            </w:r>
          </w:p>
        </w:tc>
        <w:tc>
          <w:tcPr>
            <w:tcW w:w="567" w:type="dxa"/>
            <w:shd w:val="clear" w:color="auto" w:fill="auto"/>
          </w:tcPr>
          <w:p w14:paraId="4D191317" w14:textId="77777777" w:rsidR="003B5845" w:rsidRDefault="003B5845" w:rsidP="00617B3E">
            <w:pPr>
              <w:pStyle w:val="SmallStandard"/>
            </w:pPr>
            <w:r>
              <w:t>Y</w:t>
            </w:r>
          </w:p>
        </w:tc>
        <w:tc>
          <w:tcPr>
            <w:tcW w:w="3969" w:type="dxa"/>
            <w:shd w:val="clear" w:color="auto" w:fill="auto"/>
          </w:tcPr>
          <w:p w14:paraId="55FE3D75" w14:textId="77777777" w:rsidR="003B5845" w:rsidRDefault="003B5845" w:rsidP="00617B3E">
            <w:pPr>
              <w:pStyle w:val="SmallStandard"/>
            </w:pPr>
            <w:r w:rsidRPr="00491287">
              <w:t xml:space="preserve">Specifies possible relations (accessories) of the specified part with other PartVersion (e.g. caps, clips). </w:t>
            </w:r>
          </w:p>
        </w:tc>
      </w:tr>
    </w:tbl>
    <w:p w14:paraId="363354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5" w:name="_ae66611204453eba184ef6138d30cadb"/>
      <w:r>
        <w:rPr>
          <w:lang w:val="en-GB"/>
        </w:rPr>
        <w:t>HousingComponent</w:t>
      </w:r>
      <w:bookmarkEnd w:id="1095"/>
    </w:p>
    <w:p w14:paraId="6A30375A" w14:textId="77777777" w:rsidR="003B5845" w:rsidRDefault="003B5845" w:rsidP="003B5845">
      <w:r w:rsidRPr="00A518C2">
        <w:rPr>
          <w:sz w:val="18"/>
          <w:szCs w:val="18"/>
          <w:lang w:val="en-GB"/>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56C87A1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34212C" w14:textId="77777777" w:rsidTr="00617B3E">
        <w:tc>
          <w:tcPr>
            <w:tcW w:w="2013" w:type="dxa"/>
            <w:shd w:val="clear" w:color="auto" w:fill="auto"/>
            <w:tcMar>
              <w:top w:w="28" w:type="dxa"/>
              <w:left w:w="28" w:type="dxa"/>
              <w:bottom w:w="28" w:type="dxa"/>
              <w:right w:w="28" w:type="dxa"/>
            </w:tcMar>
          </w:tcPr>
          <w:p w14:paraId="63FFE0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A537D4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1FFA58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F28940C" w14:textId="77777777" w:rsidTr="00617B3E">
        <w:tc>
          <w:tcPr>
            <w:tcW w:w="2013" w:type="dxa"/>
            <w:shd w:val="clear" w:color="auto" w:fill="auto"/>
            <w:tcMar>
              <w:top w:w="28" w:type="dxa"/>
              <w:left w:w="28" w:type="dxa"/>
              <w:bottom w:w="28" w:type="dxa"/>
              <w:right w:w="28" w:type="dxa"/>
            </w:tcMar>
          </w:tcPr>
          <w:p w14:paraId="04E971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A96230" w14:textId="77777777" w:rsidR="003B5845" w:rsidRPr="004A00BD" w:rsidRDefault="003B5845" w:rsidP="00617B3E">
            <w:pPr>
              <w:rPr>
                <w:sz w:val="22"/>
              </w:rPr>
            </w:pPr>
          </w:p>
        </w:tc>
      </w:tr>
      <w:tr w:rsidR="003B5845" w:rsidRPr="008359F5" w14:paraId="4A0CDF6D" w14:textId="77777777" w:rsidTr="00617B3E">
        <w:tc>
          <w:tcPr>
            <w:tcW w:w="2013" w:type="dxa"/>
            <w:shd w:val="clear" w:color="auto" w:fill="auto"/>
            <w:tcMar>
              <w:top w:w="28" w:type="dxa"/>
              <w:left w:w="28" w:type="dxa"/>
              <w:bottom w:w="28" w:type="dxa"/>
              <w:right w:w="28" w:type="dxa"/>
            </w:tcMar>
          </w:tcPr>
          <w:p w14:paraId="72C444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E7999C4" w14:textId="77777777" w:rsidR="003B5845" w:rsidRPr="000437C1" w:rsidRDefault="003B5845" w:rsidP="00617B3E">
            <w:pPr>
              <w:pStyle w:val="SmallStandard"/>
            </w:pPr>
            <w:r>
              <w:t>false</w:t>
            </w:r>
          </w:p>
        </w:tc>
      </w:tr>
    </w:tbl>
    <w:p w14:paraId="6AE42F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8001E76" w14:textId="77777777" w:rsidTr="00617B3E">
        <w:tc>
          <w:tcPr>
            <w:tcW w:w="2013" w:type="dxa"/>
            <w:shd w:val="clear" w:color="auto" w:fill="auto"/>
            <w:tcMar>
              <w:top w:w="28" w:type="dxa"/>
              <w:left w:w="28" w:type="dxa"/>
              <w:bottom w:w="28" w:type="dxa"/>
              <w:right w:w="28" w:type="dxa"/>
            </w:tcMar>
          </w:tcPr>
          <w:p w14:paraId="4F0849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E5F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A430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DB16A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69E25B" w14:textId="77777777" w:rsidTr="00617B3E">
        <w:tc>
          <w:tcPr>
            <w:tcW w:w="2013" w:type="dxa"/>
            <w:shd w:val="clear" w:color="auto" w:fill="auto"/>
            <w:tcMar>
              <w:top w:w="28" w:type="dxa"/>
              <w:left w:w="28" w:type="dxa"/>
              <w:bottom w:w="28" w:type="dxa"/>
              <w:right w:w="28" w:type="dxa"/>
            </w:tcMar>
          </w:tcPr>
          <w:p w14:paraId="379D9E5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4D115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90C5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CA77FC" w14:textId="77777777" w:rsidR="003B5845" w:rsidRPr="004A00BD" w:rsidRDefault="003B5845" w:rsidP="00617B3E">
            <w:pPr>
              <w:jc w:val="left"/>
              <w:rPr>
                <w:sz w:val="22"/>
                <w:lang w:val="en-GB"/>
              </w:rPr>
            </w:pPr>
            <w:r w:rsidRPr="004A00BD">
              <w:rPr>
                <w:sz w:val="16"/>
                <w:szCs w:val="16"/>
                <w:lang w:val="en-GB"/>
              </w:rPr>
              <w:t>Identification of the HousingComponent, which must be distinct for all HousingComponents of an EEComponent.</w:t>
            </w:r>
          </w:p>
        </w:tc>
      </w:tr>
      <w:tr w:rsidR="003B5845" w:rsidRPr="004A00BD" w14:paraId="14ACBF37" w14:textId="77777777" w:rsidTr="00617B3E">
        <w:tc>
          <w:tcPr>
            <w:tcW w:w="2013" w:type="dxa"/>
            <w:shd w:val="clear" w:color="auto" w:fill="auto"/>
            <w:tcMar>
              <w:top w:w="28" w:type="dxa"/>
              <w:left w:w="28" w:type="dxa"/>
              <w:bottom w:w="28" w:type="dxa"/>
              <w:right w:w="28" w:type="dxa"/>
            </w:tcMar>
          </w:tcPr>
          <w:p w14:paraId="101D6E7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4228D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C8A788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3DB098"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HousingComponent</w:t>
            </w:r>
            <w:r w:rsidRPr="004A00BD">
              <w:rPr>
                <w:sz w:val="16"/>
                <w:szCs w:val="16"/>
                <w:lang w:val="en-GB"/>
              </w:rPr>
              <w:t>.</w:t>
            </w:r>
          </w:p>
        </w:tc>
      </w:tr>
      <w:tr w:rsidR="003B5845" w:rsidRPr="004A00BD" w14:paraId="5F8919A0" w14:textId="77777777" w:rsidTr="00617B3E">
        <w:tc>
          <w:tcPr>
            <w:tcW w:w="2013" w:type="dxa"/>
            <w:shd w:val="clear" w:color="auto" w:fill="auto"/>
            <w:tcMar>
              <w:top w:w="28" w:type="dxa"/>
              <w:left w:w="28" w:type="dxa"/>
              <w:bottom w:w="28" w:type="dxa"/>
              <w:right w:w="28" w:type="dxa"/>
            </w:tcMar>
          </w:tcPr>
          <w:p w14:paraId="42306E88" w14:textId="77777777" w:rsidR="003B5845" w:rsidRPr="00620BBE" w:rsidRDefault="003B5845" w:rsidP="00617B3E">
            <w:pPr>
              <w:pStyle w:val="SmallStandard"/>
            </w:pPr>
            <w:r w:rsidRPr="00620BBE">
              <w:t>compatibleTypes</w:t>
            </w:r>
          </w:p>
        </w:tc>
        <w:tc>
          <w:tcPr>
            <w:tcW w:w="1559" w:type="dxa"/>
            <w:shd w:val="clear" w:color="auto" w:fill="auto"/>
            <w:tcMar>
              <w:top w:w="28" w:type="dxa"/>
              <w:left w:w="28" w:type="dxa"/>
              <w:bottom w:w="28" w:type="dxa"/>
              <w:right w:w="28" w:type="dxa"/>
            </w:tcMar>
          </w:tcPr>
          <w:p w14:paraId="570D312B" w14:textId="77777777" w:rsidR="003B5845" w:rsidRPr="008359F5" w:rsidRDefault="003B5845" w:rsidP="00617B3E">
            <w:pPr>
              <w:pStyle w:val="SmallStandard"/>
            </w:pPr>
            <w:r w:rsidRPr="00D21799">
              <w:t>HousingComponentType</w:t>
            </w:r>
          </w:p>
        </w:tc>
        <w:tc>
          <w:tcPr>
            <w:tcW w:w="709" w:type="dxa"/>
            <w:shd w:val="clear" w:color="auto" w:fill="auto"/>
            <w:tcMar>
              <w:top w:w="28" w:type="dxa"/>
              <w:left w:w="28" w:type="dxa"/>
              <w:bottom w:w="28" w:type="dxa"/>
              <w:right w:w="28" w:type="dxa"/>
            </w:tcMar>
          </w:tcPr>
          <w:p w14:paraId="30242FB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465072" w14:textId="77777777" w:rsidR="003B5845" w:rsidRPr="004A00BD" w:rsidRDefault="003B5845" w:rsidP="00617B3E">
            <w:pPr>
              <w:jc w:val="left"/>
              <w:rPr>
                <w:sz w:val="22"/>
                <w:lang w:val="en-GB"/>
              </w:rPr>
            </w:pPr>
            <w:r w:rsidRPr="004A00BD">
              <w:rPr>
                <w:sz w:val="16"/>
                <w:szCs w:val="16"/>
                <w:lang w:val="en-GB"/>
              </w:rPr>
              <w:t xml:space="preserve">The values of this attribute define the </w:t>
            </w:r>
            <w:r w:rsidRPr="004A00BD">
              <w:rPr>
                <w:i/>
                <w:iCs/>
                <w:sz w:val="16"/>
                <w:szCs w:val="16"/>
                <w:lang w:val="en-GB"/>
              </w:rPr>
              <w:t>HousingComponentTypes</w:t>
            </w:r>
            <w:r w:rsidRPr="004A00BD">
              <w:rPr>
                <w:sz w:val="16"/>
                <w:szCs w:val="16"/>
                <w:lang w:val="en-GB"/>
              </w:rPr>
              <w:t xml:space="preserve"> that are valid to be associated with this </w:t>
            </w:r>
            <w:r w:rsidRPr="004A00BD">
              <w:rPr>
                <w:i/>
                <w:iCs/>
                <w:sz w:val="16"/>
                <w:szCs w:val="16"/>
                <w:lang w:val="en-GB"/>
              </w:rPr>
              <w:t>HousingComponent.</w:t>
            </w:r>
            <w:r w:rsidRPr="004A00BD">
              <w:rPr>
                <w:sz w:val="16"/>
                <w:szCs w:val="16"/>
                <w:lang w:val="en-GB"/>
              </w:rPr>
              <w:t xml:space="preserve"> In other word, if this </w:t>
            </w:r>
            <w:r w:rsidRPr="004A00BD">
              <w:rPr>
                <w:i/>
                <w:iCs/>
                <w:sz w:val="16"/>
                <w:szCs w:val="16"/>
                <w:lang w:val="en-GB"/>
              </w:rPr>
              <w:t xml:space="preserve">HousingComponent </w:t>
            </w:r>
            <w:r w:rsidRPr="004A00BD">
              <w:rPr>
                <w:sz w:val="16"/>
                <w:szCs w:val="16"/>
                <w:lang w:val="en-GB"/>
              </w:rPr>
              <w:t>can</w:t>
            </w:r>
            <w:r w:rsidRPr="004A00BD">
              <w:rPr>
                <w:i/>
                <w:iCs/>
                <w:sz w:val="16"/>
                <w:szCs w:val="16"/>
                <w:lang w:val="en-GB"/>
              </w:rPr>
              <w:t xml:space="preserve"> </w:t>
            </w:r>
            <w:r w:rsidRPr="004A00BD">
              <w:rPr>
                <w:sz w:val="16"/>
                <w:szCs w:val="16"/>
                <w:lang w:val="en-GB"/>
              </w:rPr>
              <w:t xml:space="preserve">be associated with a relay, a fuse, a connector housing of a harness. The values are matching the </w:t>
            </w:r>
            <w:r w:rsidRPr="004A00BD">
              <w:rPr>
                <w:i/>
                <w:iCs/>
                <w:sz w:val="16"/>
                <w:szCs w:val="16"/>
                <w:lang w:val="en-GB"/>
              </w:rPr>
              <w:t>PrimaryPartType</w:t>
            </w:r>
            <w:r w:rsidRPr="004A00BD">
              <w:rPr>
                <w:sz w:val="16"/>
                <w:szCs w:val="16"/>
                <w:lang w:val="en-GB"/>
              </w:rPr>
              <w:t xml:space="preserve"> of the </w:t>
            </w:r>
            <w:r w:rsidRPr="004A00BD">
              <w:rPr>
                <w:i/>
                <w:iCs/>
                <w:sz w:val="16"/>
                <w:szCs w:val="16"/>
                <w:lang w:val="en-GB"/>
              </w:rPr>
              <w:t>PartVersion</w:t>
            </w:r>
            <w:r w:rsidRPr="004A00BD">
              <w:rPr>
                <w:sz w:val="16"/>
                <w:szCs w:val="16"/>
                <w:lang w:val="en-GB"/>
              </w:rPr>
              <w:t xml:space="preserve"> of the component that should be associated (plugged) into this housing component.</w:t>
            </w:r>
          </w:p>
        </w:tc>
      </w:tr>
    </w:tbl>
    <w:p w14:paraId="29A90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0ED69D" w14:textId="77777777" w:rsidTr="00617B3E">
        <w:tc>
          <w:tcPr>
            <w:tcW w:w="3856" w:type="dxa"/>
            <w:gridSpan w:val="3"/>
            <w:shd w:val="clear" w:color="auto" w:fill="auto"/>
          </w:tcPr>
          <w:p w14:paraId="542B6D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0CB12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F44B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15FB07" w14:textId="77777777" w:rsidTr="00617B3E">
        <w:tc>
          <w:tcPr>
            <w:tcW w:w="1573" w:type="dxa"/>
            <w:shd w:val="clear" w:color="auto" w:fill="auto"/>
          </w:tcPr>
          <w:p w14:paraId="3D4C3E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791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013D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4556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1A0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5C9D9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C3351D" w14:textId="77777777" w:rsidTr="00617B3E">
        <w:tc>
          <w:tcPr>
            <w:tcW w:w="1573" w:type="dxa"/>
            <w:shd w:val="clear" w:color="auto" w:fill="auto"/>
          </w:tcPr>
          <w:p w14:paraId="2B4C014E" w14:textId="77777777" w:rsidR="003B5845" w:rsidRPr="00634625" w:rsidRDefault="003B5845" w:rsidP="00617B3E">
            <w:pPr>
              <w:pStyle w:val="SmallStandard"/>
            </w:pPr>
            <w:r>
              <w:t>PinComponent</w:t>
            </w:r>
          </w:p>
        </w:tc>
        <w:tc>
          <w:tcPr>
            <w:tcW w:w="1574" w:type="dxa"/>
            <w:shd w:val="clear" w:color="auto" w:fill="auto"/>
          </w:tcPr>
          <w:p w14:paraId="1DDAC4EF" w14:textId="77777777" w:rsidR="003B5845" w:rsidRPr="00132C43" w:rsidRDefault="003B5845" w:rsidP="00617B3E">
            <w:pPr>
              <w:pStyle w:val="SmallStandard"/>
            </w:pPr>
            <w:r>
              <w:t>pinComponent</w:t>
            </w:r>
          </w:p>
        </w:tc>
        <w:tc>
          <w:tcPr>
            <w:tcW w:w="708" w:type="dxa"/>
            <w:shd w:val="clear" w:color="auto" w:fill="auto"/>
          </w:tcPr>
          <w:p w14:paraId="6CC1D61E" w14:textId="77777777" w:rsidR="003B5845" w:rsidRPr="00D331EF" w:rsidRDefault="003B5845" w:rsidP="00617B3E">
            <w:pPr>
              <w:pStyle w:val="SmallStandard"/>
            </w:pPr>
            <w:r w:rsidRPr="00574783">
              <w:t>0..*</w:t>
            </w:r>
          </w:p>
        </w:tc>
        <w:tc>
          <w:tcPr>
            <w:tcW w:w="709" w:type="dxa"/>
            <w:shd w:val="clear" w:color="auto" w:fill="auto"/>
          </w:tcPr>
          <w:p w14:paraId="6340402C" w14:textId="77777777" w:rsidR="003B5845" w:rsidRPr="00D331EF" w:rsidRDefault="003B5845" w:rsidP="00617B3E">
            <w:pPr>
              <w:pStyle w:val="SmallStandard"/>
            </w:pPr>
            <w:r w:rsidRPr="00207506">
              <w:t>1</w:t>
            </w:r>
          </w:p>
        </w:tc>
        <w:tc>
          <w:tcPr>
            <w:tcW w:w="567" w:type="dxa"/>
            <w:shd w:val="clear" w:color="auto" w:fill="auto"/>
          </w:tcPr>
          <w:p w14:paraId="32EABAD1" w14:textId="77777777" w:rsidR="003B5845" w:rsidRDefault="003B5845" w:rsidP="00617B3E">
            <w:pPr>
              <w:pStyle w:val="SmallStandard"/>
            </w:pPr>
            <w:r>
              <w:t>Y</w:t>
            </w:r>
          </w:p>
        </w:tc>
        <w:tc>
          <w:tcPr>
            <w:tcW w:w="3969" w:type="dxa"/>
            <w:shd w:val="clear" w:color="auto" w:fill="auto"/>
          </w:tcPr>
          <w:p w14:paraId="720DADCD" w14:textId="77777777" w:rsidR="003B5845" w:rsidRDefault="003B5845" w:rsidP="00617B3E">
            <w:pPr>
              <w:pStyle w:val="SmallStandard"/>
            </w:pPr>
            <w:r w:rsidRPr="00491287">
              <w:t xml:space="preserve">Specifies the PinComponents of HousingComponent. </w:t>
            </w:r>
          </w:p>
          <w:p w14:paraId="11D1956D" w14:textId="77777777" w:rsidR="003B5845" w:rsidRDefault="003B5845" w:rsidP="00617B3E">
            <w:pPr>
              <w:pStyle w:val="SmallStandard"/>
            </w:pPr>
          </w:p>
          <w:p w14:paraId="305E2521" w14:textId="77777777" w:rsidR="003B5845" w:rsidRDefault="003B5845" w:rsidP="00617B3E">
            <w:pPr>
              <w:pStyle w:val="SmallStandard"/>
            </w:pPr>
            <w:r w:rsidRPr="00491287">
              <w:t>(see KBLFRM-300)</w:t>
            </w:r>
          </w:p>
        </w:tc>
      </w:tr>
      <w:tr w:rsidR="003B5845" w:rsidRPr="004A00BD" w14:paraId="726B03B7" w14:textId="77777777" w:rsidTr="00617B3E">
        <w:tc>
          <w:tcPr>
            <w:tcW w:w="1573" w:type="dxa"/>
            <w:shd w:val="clear" w:color="auto" w:fill="auto"/>
          </w:tcPr>
          <w:p w14:paraId="29D95002" w14:textId="77777777" w:rsidR="003B5845" w:rsidRPr="00634625" w:rsidRDefault="003B5845" w:rsidP="00617B3E">
            <w:pPr>
              <w:pStyle w:val="SmallStandard"/>
            </w:pPr>
            <w:r>
              <w:t>ConnectorHousingSpecification</w:t>
            </w:r>
          </w:p>
        </w:tc>
        <w:tc>
          <w:tcPr>
            <w:tcW w:w="1574" w:type="dxa"/>
            <w:shd w:val="clear" w:color="auto" w:fill="auto"/>
          </w:tcPr>
          <w:p w14:paraId="10DF3898" w14:textId="77777777" w:rsidR="003B5845" w:rsidRPr="00132C43" w:rsidRDefault="003B5845" w:rsidP="00617B3E">
            <w:pPr>
              <w:pStyle w:val="SmallStandard"/>
            </w:pPr>
            <w:r>
              <w:t>housingSpecification</w:t>
            </w:r>
          </w:p>
        </w:tc>
        <w:tc>
          <w:tcPr>
            <w:tcW w:w="708" w:type="dxa"/>
            <w:shd w:val="clear" w:color="auto" w:fill="auto"/>
          </w:tcPr>
          <w:p w14:paraId="5E8AC6DB" w14:textId="77777777" w:rsidR="003B5845" w:rsidRPr="00D331EF" w:rsidRDefault="003B5845" w:rsidP="00617B3E">
            <w:pPr>
              <w:pStyle w:val="SmallStandard"/>
            </w:pPr>
            <w:r w:rsidRPr="00574783">
              <w:t>0..1</w:t>
            </w:r>
          </w:p>
        </w:tc>
        <w:tc>
          <w:tcPr>
            <w:tcW w:w="709" w:type="dxa"/>
            <w:shd w:val="clear" w:color="auto" w:fill="auto"/>
          </w:tcPr>
          <w:p w14:paraId="0CFB9CC6" w14:textId="77777777" w:rsidR="003B5845" w:rsidRPr="00D331EF" w:rsidRDefault="003B5845" w:rsidP="00617B3E">
            <w:pPr>
              <w:pStyle w:val="SmallStandard"/>
            </w:pPr>
            <w:r w:rsidRPr="00207506">
              <w:t>0..*</w:t>
            </w:r>
          </w:p>
        </w:tc>
        <w:tc>
          <w:tcPr>
            <w:tcW w:w="567" w:type="dxa"/>
            <w:shd w:val="clear" w:color="auto" w:fill="auto"/>
          </w:tcPr>
          <w:p w14:paraId="2BBA09E9" w14:textId="77777777" w:rsidR="003B5845" w:rsidRPr="00D331EF" w:rsidRDefault="003B5845" w:rsidP="00617B3E">
            <w:pPr>
              <w:pStyle w:val="SmallStandard"/>
            </w:pPr>
            <w:r>
              <w:t>N</w:t>
            </w:r>
          </w:p>
        </w:tc>
        <w:tc>
          <w:tcPr>
            <w:tcW w:w="3969" w:type="dxa"/>
            <w:shd w:val="clear" w:color="auto" w:fill="auto"/>
          </w:tcPr>
          <w:p w14:paraId="1B1AE90B"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0E7A7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7EB28C" w14:textId="77777777" w:rsidTr="00617B3E">
        <w:tc>
          <w:tcPr>
            <w:tcW w:w="2296" w:type="dxa"/>
            <w:gridSpan w:val="2"/>
            <w:shd w:val="clear" w:color="auto" w:fill="auto"/>
          </w:tcPr>
          <w:p w14:paraId="0A3DA33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9ABAA2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BA2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0B3F8F" w14:textId="77777777" w:rsidTr="00617B3E">
        <w:tc>
          <w:tcPr>
            <w:tcW w:w="1588" w:type="dxa"/>
            <w:shd w:val="clear" w:color="auto" w:fill="auto"/>
          </w:tcPr>
          <w:p w14:paraId="0F949C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4E16D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CF0C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222E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5B1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621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165B80" w14:textId="77777777" w:rsidTr="00617B3E">
        <w:tc>
          <w:tcPr>
            <w:tcW w:w="1588" w:type="dxa"/>
            <w:shd w:val="clear" w:color="auto" w:fill="auto"/>
          </w:tcPr>
          <w:p w14:paraId="0F91FD76" w14:textId="77777777" w:rsidR="003B5845" w:rsidRPr="00634625" w:rsidRDefault="003B5845" w:rsidP="00617B3E">
            <w:pPr>
              <w:pStyle w:val="SmallStandard"/>
            </w:pPr>
            <w:r>
              <w:t>HousingComponentReference</w:t>
            </w:r>
          </w:p>
        </w:tc>
        <w:tc>
          <w:tcPr>
            <w:tcW w:w="708" w:type="dxa"/>
            <w:shd w:val="clear" w:color="auto" w:fill="auto"/>
          </w:tcPr>
          <w:p w14:paraId="6EB5474B" w14:textId="77777777" w:rsidR="003B5845" w:rsidRPr="00D331EF" w:rsidRDefault="003B5845" w:rsidP="00617B3E">
            <w:pPr>
              <w:pStyle w:val="SmallStandard"/>
            </w:pPr>
            <w:r w:rsidRPr="00D01517">
              <w:t>0..*</w:t>
            </w:r>
          </w:p>
        </w:tc>
        <w:tc>
          <w:tcPr>
            <w:tcW w:w="1560" w:type="dxa"/>
            <w:shd w:val="clear" w:color="auto" w:fill="auto"/>
          </w:tcPr>
          <w:p w14:paraId="3B7D07A0" w14:textId="77777777" w:rsidR="003B5845" w:rsidRPr="00132C43" w:rsidRDefault="003B5845" w:rsidP="00617B3E">
            <w:pPr>
              <w:pStyle w:val="SmallStandard"/>
            </w:pPr>
            <w:r>
              <w:t>housingComponent</w:t>
            </w:r>
          </w:p>
        </w:tc>
        <w:tc>
          <w:tcPr>
            <w:tcW w:w="708" w:type="dxa"/>
            <w:shd w:val="clear" w:color="auto" w:fill="auto"/>
          </w:tcPr>
          <w:p w14:paraId="469A56DF" w14:textId="77777777" w:rsidR="003B5845" w:rsidRPr="00D331EF" w:rsidRDefault="003B5845" w:rsidP="00617B3E">
            <w:pPr>
              <w:pStyle w:val="SmallStandard"/>
            </w:pPr>
            <w:r w:rsidRPr="00D01517">
              <w:t>1</w:t>
            </w:r>
          </w:p>
        </w:tc>
        <w:tc>
          <w:tcPr>
            <w:tcW w:w="567" w:type="dxa"/>
            <w:shd w:val="clear" w:color="auto" w:fill="auto"/>
          </w:tcPr>
          <w:p w14:paraId="2A03895F" w14:textId="77777777" w:rsidR="003B5845" w:rsidRPr="00D331EF" w:rsidRDefault="003B5845" w:rsidP="00617B3E">
            <w:pPr>
              <w:pStyle w:val="SmallStandard"/>
            </w:pPr>
            <w:r>
              <w:t>N</w:t>
            </w:r>
          </w:p>
        </w:tc>
        <w:tc>
          <w:tcPr>
            <w:tcW w:w="3969" w:type="dxa"/>
            <w:shd w:val="clear" w:color="auto" w:fill="auto"/>
          </w:tcPr>
          <w:p w14:paraId="64B9CB9D" w14:textId="77777777" w:rsidR="003B5845" w:rsidRDefault="003B5845" w:rsidP="00617B3E">
            <w:pPr>
              <w:pStyle w:val="SmallStandard"/>
            </w:pPr>
            <w:r w:rsidRPr="00491287">
              <w:t xml:space="preserve">Points to the HousingComponent referenced by the HousingComponent reference. </w:t>
            </w:r>
          </w:p>
          <w:p w14:paraId="46C53887" w14:textId="77777777" w:rsidR="003B5845" w:rsidRDefault="003B5845" w:rsidP="00617B3E">
            <w:pPr>
              <w:pStyle w:val="SmallStandard"/>
            </w:pPr>
            <w:r w:rsidRPr="00491287">
              <w:t>(KBLFRM-401)</w:t>
            </w:r>
          </w:p>
        </w:tc>
      </w:tr>
      <w:tr w:rsidR="003B5845" w:rsidRPr="004A00BD" w14:paraId="472C23DC" w14:textId="77777777" w:rsidTr="00617B3E">
        <w:tc>
          <w:tcPr>
            <w:tcW w:w="1588" w:type="dxa"/>
            <w:shd w:val="clear" w:color="auto" w:fill="auto"/>
          </w:tcPr>
          <w:p w14:paraId="4FC109C7" w14:textId="77777777" w:rsidR="003B5845" w:rsidRPr="00634625" w:rsidRDefault="003B5845" w:rsidP="00617B3E">
            <w:pPr>
              <w:pStyle w:val="SmallStandard"/>
            </w:pPr>
            <w:r>
              <w:t>EEComponentSpecification</w:t>
            </w:r>
          </w:p>
        </w:tc>
        <w:tc>
          <w:tcPr>
            <w:tcW w:w="708" w:type="dxa"/>
            <w:shd w:val="clear" w:color="auto" w:fill="auto"/>
          </w:tcPr>
          <w:p w14:paraId="3BA0EDB0" w14:textId="77777777" w:rsidR="003B5845" w:rsidRPr="00D331EF" w:rsidRDefault="003B5845" w:rsidP="00617B3E">
            <w:pPr>
              <w:pStyle w:val="SmallStandard"/>
            </w:pPr>
            <w:r w:rsidRPr="00D01517">
              <w:t>1</w:t>
            </w:r>
          </w:p>
        </w:tc>
        <w:tc>
          <w:tcPr>
            <w:tcW w:w="1560" w:type="dxa"/>
            <w:shd w:val="clear" w:color="auto" w:fill="auto"/>
          </w:tcPr>
          <w:p w14:paraId="27CB3CF9" w14:textId="77777777" w:rsidR="003B5845" w:rsidRPr="00132C43" w:rsidRDefault="003B5845" w:rsidP="00617B3E">
            <w:pPr>
              <w:pStyle w:val="SmallStandard"/>
            </w:pPr>
            <w:r>
              <w:t>housingComponent</w:t>
            </w:r>
          </w:p>
        </w:tc>
        <w:tc>
          <w:tcPr>
            <w:tcW w:w="708" w:type="dxa"/>
            <w:shd w:val="clear" w:color="auto" w:fill="auto"/>
          </w:tcPr>
          <w:p w14:paraId="3AEEF399" w14:textId="77777777" w:rsidR="003B5845" w:rsidRPr="00D331EF" w:rsidRDefault="003B5845" w:rsidP="00617B3E">
            <w:pPr>
              <w:pStyle w:val="SmallStandard"/>
            </w:pPr>
            <w:r w:rsidRPr="00D01517">
              <w:t>0..*</w:t>
            </w:r>
          </w:p>
        </w:tc>
        <w:tc>
          <w:tcPr>
            <w:tcW w:w="567" w:type="dxa"/>
            <w:shd w:val="clear" w:color="auto" w:fill="auto"/>
          </w:tcPr>
          <w:p w14:paraId="7C0417EF" w14:textId="77777777" w:rsidR="003B5845" w:rsidRDefault="003B5845" w:rsidP="00617B3E">
            <w:pPr>
              <w:pStyle w:val="SmallStandard"/>
            </w:pPr>
            <w:r>
              <w:t>Y</w:t>
            </w:r>
          </w:p>
        </w:tc>
        <w:tc>
          <w:tcPr>
            <w:tcW w:w="3969" w:type="dxa"/>
            <w:shd w:val="clear" w:color="auto" w:fill="auto"/>
          </w:tcPr>
          <w:p w14:paraId="4417267B" w14:textId="77777777" w:rsidR="003B5845" w:rsidRDefault="003B5845" w:rsidP="00617B3E">
            <w:pPr>
              <w:pStyle w:val="SmallStandard"/>
            </w:pPr>
            <w:r w:rsidRPr="00491287">
              <w:t xml:space="preserve">Specifies the available connector interfaces of the EEComponent. </w:t>
            </w:r>
          </w:p>
        </w:tc>
      </w:tr>
    </w:tbl>
    <w:p w14:paraId="03688D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96" w:name="_2d0a95ef221cd77cc0c4d3045d0fea5b"/>
      <w:r>
        <w:rPr>
          <w:lang w:val="en-GB"/>
        </w:rPr>
        <w:t>InsulationSpecification</w:t>
      </w:r>
      <w:bookmarkEnd w:id="1096"/>
    </w:p>
    <w:p w14:paraId="5D02CA9F" w14:textId="77777777" w:rsidR="003B5845" w:rsidRPr="00A518C2" w:rsidRDefault="003B5845" w:rsidP="003B5845">
      <w:pPr>
        <w:rPr>
          <w:lang w:val="en-GB"/>
        </w:rPr>
      </w:pPr>
      <w:r w:rsidRPr="00A518C2">
        <w:rPr>
          <w:sz w:val="18"/>
          <w:szCs w:val="18"/>
          <w:lang w:val="en-GB"/>
        </w:rPr>
        <w:t>Specification for the definition of insulation properties of a WireElement.</w:t>
      </w:r>
    </w:p>
    <w:p w14:paraId="4F242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79B6D4" w14:textId="77777777" w:rsidTr="00617B3E">
        <w:tc>
          <w:tcPr>
            <w:tcW w:w="2013" w:type="dxa"/>
            <w:shd w:val="clear" w:color="auto" w:fill="auto"/>
            <w:tcMar>
              <w:top w:w="28" w:type="dxa"/>
              <w:left w:w="28" w:type="dxa"/>
              <w:bottom w:w="28" w:type="dxa"/>
              <w:right w:w="28" w:type="dxa"/>
            </w:tcMar>
          </w:tcPr>
          <w:p w14:paraId="37F85B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E5BC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1B1C31" w14:textId="77777777" w:rsidTr="00617B3E">
        <w:tc>
          <w:tcPr>
            <w:tcW w:w="2013" w:type="dxa"/>
            <w:shd w:val="clear" w:color="auto" w:fill="auto"/>
            <w:tcMar>
              <w:top w:w="28" w:type="dxa"/>
              <w:left w:w="28" w:type="dxa"/>
              <w:bottom w:w="28" w:type="dxa"/>
              <w:right w:w="28" w:type="dxa"/>
            </w:tcMar>
          </w:tcPr>
          <w:p w14:paraId="35679C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F3C6B6" w14:textId="77777777" w:rsidR="003B5845" w:rsidRPr="004A00BD" w:rsidRDefault="003B5845" w:rsidP="00617B3E">
            <w:pPr>
              <w:rPr>
                <w:sz w:val="22"/>
              </w:rPr>
            </w:pPr>
          </w:p>
        </w:tc>
      </w:tr>
      <w:tr w:rsidR="003B5845" w:rsidRPr="008359F5" w14:paraId="1A2E6FEA" w14:textId="77777777" w:rsidTr="00617B3E">
        <w:tc>
          <w:tcPr>
            <w:tcW w:w="2013" w:type="dxa"/>
            <w:shd w:val="clear" w:color="auto" w:fill="auto"/>
            <w:tcMar>
              <w:top w:w="28" w:type="dxa"/>
              <w:left w:w="28" w:type="dxa"/>
              <w:bottom w:w="28" w:type="dxa"/>
              <w:right w:w="28" w:type="dxa"/>
            </w:tcMar>
          </w:tcPr>
          <w:p w14:paraId="541569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46DFA76" w14:textId="77777777" w:rsidR="003B5845" w:rsidRPr="000437C1" w:rsidRDefault="003B5845" w:rsidP="00617B3E">
            <w:pPr>
              <w:pStyle w:val="SmallStandard"/>
            </w:pPr>
            <w:r>
              <w:t>false</w:t>
            </w:r>
          </w:p>
        </w:tc>
      </w:tr>
    </w:tbl>
    <w:p w14:paraId="02881E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7A3BF1" w14:textId="77777777" w:rsidTr="00617B3E">
        <w:tc>
          <w:tcPr>
            <w:tcW w:w="2013" w:type="dxa"/>
            <w:shd w:val="clear" w:color="auto" w:fill="auto"/>
            <w:tcMar>
              <w:top w:w="28" w:type="dxa"/>
              <w:left w:w="28" w:type="dxa"/>
              <w:bottom w:w="28" w:type="dxa"/>
              <w:right w:w="28" w:type="dxa"/>
            </w:tcMar>
          </w:tcPr>
          <w:p w14:paraId="3B1375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7E128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3995B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749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5B4B25" w14:textId="77777777" w:rsidTr="00617B3E">
        <w:tc>
          <w:tcPr>
            <w:tcW w:w="2013" w:type="dxa"/>
            <w:shd w:val="clear" w:color="auto" w:fill="auto"/>
            <w:tcMar>
              <w:top w:w="28" w:type="dxa"/>
              <w:left w:w="28" w:type="dxa"/>
              <w:bottom w:w="28" w:type="dxa"/>
              <w:right w:w="28" w:type="dxa"/>
            </w:tcMar>
          </w:tcPr>
          <w:p w14:paraId="025A3AA3" w14:textId="77777777" w:rsidR="003B5845" w:rsidRPr="00620BBE" w:rsidRDefault="003B5845" w:rsidP="00617B3E">
            <w:pPr>
              <w:pStyle w:val="SmallStandard"/>
            </w:pPr>
            <w:r w:rsidRPr="00620BBE">
              <w:t>baseColor</w:t>
            </w:r>
          </w:p>
        </w:tc>
        <w:tc>
          <w:tcPr>
            <w:tcW w:w="1559" w:type="dxa"/>
            <w:shd w:val="clear" w:color="auto" w:fill="auto"/>
            <w:tcMar>
              <w:top w:w="28" w:type="dxa"/>
              <w:left w:w="28" w:type="dxa"/>
              <w:bottom w:w="28" w:type="dxa"/>
              <w:right w:w="28" w:type="dxa"/>
            </w:tcMar>
          </w:tcPr>
          <w:p w14:paraId="5A88278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3461353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0447C25" w14:textId="77777777" w:rsidR="003B5845" w:rsidRPr="004A00BD" w:rsidRDefault="003B5845" w:rsidP="00617B3E">
            <w:pPr>
              <w:jc w:val="left"/>
              <w:rPr>
                <w:sz w:val="22"/>
                <w:lang w:val="en-GB"/>
              </w:rPr>
            </w:pPr>
            <w:r w:rsidRPr="004A00BD">
              <w:rPr>
                <w:sz w:val="16"/>
                <w:szCs w:val="16"/>
                <w:lang w:val="en-GB"/>
              </w:rPr>
              <w:t>Specifies the base color of the insulation.</w:t>
            </w:r>
          </w:p>
        </w:tc>
      </w:tr>
      <w:tr w:rsidR="003B5845" w:rsidRPr="004A00BD" w14:paraId="42D1AD48" w14:textId="77777777" w:rsidTr="00617B3E">
        <w:tc>
          <w:tcPr>
            <w:tcW w:w="2013" w:type="dxa"/>
            <w:shd w:val="clear" w:color="auto" w:fill="auto"/>
            <w:tcMar>
              <w:top w:w="28" w:type="dxa"/>
              <w:left w:w="28" w:type="dxa"/>
              <w:bottom w:w="28" w:type="dxa"/>
              <w:right w:w="28" w:type="dxa"/>
            </w:tcMar>
          </w:tcPr>
          <w:p w14:paraId="7F5E8AA7" w14:textId="77777777" w:rsidR="003B5845" w:rsidRPr="00620BBE" w:rsidRDefault="003B5845" w:rsidP="00617B3E">
            <w:pPr>
              <w:pStyle w:val="SmallStandard"/>
            </w:pPr>
            <w:r w:rsidRPr="00620BBE">
              <w:t>firstIdentificationColor</w:t>
            </w:r>
          </w:p>
        </w:tc>
        <w:tc>
          <w:tcPr>
            <w:tcW w:w="1559" w:type="dxa"/>
            <w:shd w:val="clear" w:color="auto" w:fill="auto"/>
            <w:tcMar>
              <w:top w:w="28" w:type="dxa"/>
              <w:left w:w="28" w:type="dxa"/>
              <w:bottom w:w="28" w:type="dxa"/>
              <w:right w:w="28" w:type="dxa"/>
            </w:tcMar>
          </w:tcPr>
          <w:p w14:paraId="68FA1C0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E133AC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C38BAA" w14:textId="77777777" w:rsidR="003B5845" w:rsidRPr="004A00BD" w:rsidRDefault="003B5845" w:rsidP="00617B3E">
            <w:pPr>
              <w:jc w:val="left"/>
              <w:rPr>
                <w:sz w:val="22"/>
                <w:lang w:val="en-GB"/>
              </w:rPr>
            </w:pPr>
            <w:r w:rsidRPr="004A00BD">
              <w:rPr>
                <w:sz w:val="16"/>
                <w:szCs w:val="16"/>
                <w:lang w:val="en-GB"/>
              </w:rPr>
              <w:t>Specifies the first identification color of the insulation.</w:t>
            </w:r>
          </w:p>
        </w:tc>
      </w:tr>
      <w:tr w:rsidR="003B5845" w:rsidRPr="004A00BD" w14:paraId="780BED74" w14:textId="77777777" w:rsidTr="00617B3E">
        <w:tc>
          <w:tcPr>
            <w:tcW w:w="2013" w:type="dxa"/>
            <w:shd w:val="clear" w:color="auto" w:fill="auto"/>
            <w:tcMar>
              <w:top w:w="28" w:type="dxa"/>
              <w:left w:w="28" w:type="dxa"/>
              <w:bottom w:w="28" w:type="dxa"/>
              <w:right w:w="28" w:type="dxa"/>
            </w:tcMar>
          </w:tcPr>
          <w:p w14:paraId="00F189AA" w14:textId="77777777" w:rsidR="003B5845" w:rsidRPr="00620BBE" w:rsidRDefault="003B5845" w:rsidP="00617B3E">
            <w:pPr>
              <w:pStyle w:val="SmallStandard"/>
            </w:pPr>
            <w:r w:rsidRPr="00620BBE">
              <w:t>secondIdentificationColor</w:t>
            </w:r>
          </w:p>
        </w:tc>
        <w:tc>
          <w:tcPr>
            <w:tcW w:w="1559" w:type="dxa"/>
            <w:shd w:val="clear" w:color="auto" w:fill="auto"/>
            <w:tcMar>
              <w:top w:w="28" w:type="dxa"/>
              <w:left w:w="28" w:type="dxa"/>
              <w:bottom w:w="28" w:type="dxa"/>
              <w:right w:w="28" w:type="dxa"/>
            </w:tcMar>
          </w:tcPr>
          <w:p w14:paraId="4D3ADE74"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674DB9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C19E250" w14:textId="77777777" w:rsidR="003B5845" w:rsidRPr="004A00BD" w:rsidRDefault="003B5845" w:rsidP="00617B3E">
            <w:pPr>
              <w:jc w:val="left"/>
              <w:rPr>
                <w:sz w:val="22"/>
                <w:lang w:val="en-GB"/>
              </w:rPr>
            </w:pPr>
            <w:r w:rsidRPr="004A00BD">
              <w:rPr>
                <w:sz w:val="16"/>
                <w:szCs w:val="16"/>
                <w:lang w:val="en-GB"/>
              </w:rPr>
              <w:t>Specifies the second identification color of the insulation.</w:t>
            </w:r>
          </w:p>
        </w:tc>
      </w:tr>
      <w:tr w:rsidR="003B5845" w:rsidRPr="004A00BD" w14:paraId="153C030F" w14:textId="77777777" w:rsidTr="00617B3E">
        <w:tc>
          <w:tcPr>
            <w:tcW w:w="2013" w:type="dxa"/>
            <w:shd w:val="clear" w:color="auto" w:fill="auto"/>
            <w:tcMar>
              <w:top w:w="28" w:type="dxa"/>
              <w:left w:w="28" w:type="dxa"/>
              <w:bottom w:w="28" w:type="dxa"/>
              <w:right w:w="28" w:type="dxa"/>
            </w:tcMar>
          </w:tcPr>
          <w:p w14:paraId="7CA16589" w14:textId="77777777" w:rsidR="003B5845" w:rsidRPr="00620BBE" w:rsidRDefault="003B5845" w:rsidP="00617B3E">
            <w:pPr>
              <w:pStyle w:val="SmallStandard"/>
            </w:pPr>
            <w:r w:rsidRPr="00620BBE">
              <w:t>labelIdentificationColor</w:t>
            </w:r>
          </w:p>
        </w:tc>
        <w:tc>
          <w:tcPr>
            <w:tcW w:w="1559" w:type="dxa"/>
            <w:shd w:val="clear" w:color="auto" w:fill="auto"/>
            <w:tcMar>
              <w:top w:w="28" w:type="dxa"/>
              <w:left w:w="28" w:type="dxa"/>
              <w:bottom w:w="28" w:type="dxa"/>
              <w:right w:w="28" w:type="dxa"/>
            </w:tcMar>
          </w:tcPr>
          <w:p w14:paraId="56C1364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4D4BFED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7D192E" w14:textId="77777777" w:rsidR="003B5845" w:rsidRPr="004A00BD" w:rsidRDefault="003B5845" w:rsidP="00617B3E">
            <w:pPr>
              <w:jc w:val="left"/>
              <w:rPr>
                <w:sz w:val="22"/>
                <w:lang w:val="en-GB"/>
              </w:rPr>
            </w:pPr>
            <w:r w:rsidRPr="004A00BD">
              <w:rPr>
                <w:sz w:val="16"/>
                <w:szCs w:val="16"/>
                <w:lang w:val="en-GB"/>
              </w:rPr>
              <w:t>Specifies the color of a label printed on the insulation of the wire.</w:t>
            </w:r>
          </w:p>
        </w:tc>
      </w:tr>
      <w:tr w:rsidR="003B5845" w:rsidRPr="004A00BD" w14:paraId="5FD2E497" w14:textId="77777777" w:rsidTr="00617B3E">
        <w:tc>
          <w:tcPr>
            <w:tcW w:w="2013" w:type="dxa"/>
            <w:shd w:val="clear" w:color="auto" w:fill="auto"/>
            <w:tcMar>
              <w:top w:w="28" w:type="dxa"/>
              <w:left w:w="28" w:type="dxa"/>
              <w:bottom w:w="28" w:type="dxa"/>
              <w:right w:w="28" w:type="dxa"/>
            </w:tcMar>
          </w:tcPr>
          <w:p w14:paraId="3A4E07FA" w14:textId="77777777" w:rsidR="003B5845" w:rsidRPr="00620BBE" w:rsidRDefault="003B5845" w:rsidP="00617B3E">
            <w:pPr>
              <w:pStyle w:val="SmallStandard"/>
            </w:pPr>
            <w:r w:rsidRPr="00620BBE">
              <w:t>labelIdentificationType</w:t>
            </w:r>
          </w:p>
        </w:tc>
        <w:tc>
          <w:tcPr>
            <w:tcW w:w="1559" w:type="dxa"/>
            <w:shd w:val="clear" w:color="auto" w:fill="auto"/>
            <w:tcMar>
              <w:top w:w="28" w:type="dxa"/>
              <w:left w:w="28" w:type="dxa"/>
              <w:bottom w:w="28" w:type="dxa"/>
              <w:right w:w="28" w:type="dxa"/>
            </w:tcMar>
          </w:tcPr>
          <w:p w14:paraId="5E94DE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1A8F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B6FF5" w14:textId="77777777" w:rsidR="003B5845" w:rsidRPr="004A00BD" w:rsidRDefault="003B5845" w:rsidP="00617B3E">
            <w:pPr>
              <w:jc w:val="left"/>
              <w:rPr>
                <w:sz w:val="22"/>
                <w:lang w:val="en-GB"/>
              </w:rPr>
            </w:pPr>
            <w:r w:rsidRPr="004A00BD">
              <w:rPr>
                <w:sz w:val="16"/>
                <w:szCs w:val="16"/>
                <w:lang w:val="en-GB"/>
              </w:rPr>
              <w:t>Specifies the type of a label printed on the insulation of the wire (e.g. alpha numerical, bar code).</w:t>
            </w:r>
          </w:p>
        </w:tc>
      </w:tr>
      <w:tr w:rsidR="003B5845" w:rsidRPr="004A00BD" w14:paraId="7BBA2109" w14:textId="77777777" w:rsidTr="00617B3E">
        <w:tc>
          <w:tcPr>
            <w:tcW w:w="2013" w:type="dxa"/>
            <w:shd w:val="clear" w:color="auto" w:fill="auto"/>
            <w:tcMar>
              <w:top w:w="28" w:type="dxa"/>
              <w:left w:w="28" w:type="dxa"/>
              <w:bottom w:w="28" w:type="dxa"/>
              <w:right w:w="28" w:type="dxa"/>
            </w:tcMar>
          </w:tcPr>
          <w:p w14:paraId="389865D9" w14:textId="77777777" w:rsidR="003B5845" w:rsidRPr="00620BBE" w:rsidRDefault="003B5845" w:rsidP="00617B3E">
            <w:pPr>
              <w:pStyle w:val="SmallStandard"/>
            </w:pPr>
            <w:r w:rsidRPr="00620BBE">
              <w:t>labelIdentificationValue</w:t>
            </w:r>
          </w:p>
        </w:tc>
        <w:tc>
          <w:tcPr>
            <w:tcW w:w="1559" w:type="dxa"/>
            <w:shd w:val="clear" w:color="auto" w:fill="auto"/>
            <w:tcMar>
              <w:top w:w="28" w:type="dxa"/>
              <w:left w:w="28" w:type="dxa"/>
              <w:bottom w:w="28" w:type="dxa"/>
              <w:right w:w="28" w:type="dxa"/>
            </w:tcMar>
          </w:tcPr>
          <w:p w14:paraId="49880C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4F90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74A3BC" w14:textId="77777777" w:rsidR="003B5845" w:rsidRPr="004A00BD" w:rsidRDefault="003B5845" w:rsidP="00617B3E">
            <w:pPr>
              <w:jc w:val="left"/>
              <w:rPr>
                <w:sz w:val="22"/>
                <w:lang w:val="en-GB"/>
              </w:rPr>
            </w:pPr>
            <w:r w:rsidRPr="004A00BD">
              <w:rPr>
                <w:sz w:val="16"/>
                <w:szCs w:val="16"/>
                <w:lang w:val="en-GB"/>
              </w:rPr>
              <w:t>Specifies the value of a label printed on the insulation of the wire.</w:t>
            </w:r>
          </w:p>
        </w:tc>
      </w:tr>
      <w:tr w:rsidR="003B5845" w:rsidRPr="004A00BD" w14:paraId="0A25272F" w14:textId="77777777" w:rsidTr="00617B3E">
        <w:tc>
          <w:tcPr>
            <w:tcW w:w="2013" w:type="dxa"/>
            <w:shd w:val="clear" w:color="auto" w:fill="auto"/>
            <w:tcMar>
              <w:top w:w="28" w:type="dxa"/>
              <w:left w:w="28" w:type="dxa"/>
              <w:bottom w:w="28" w:type="dxa"/>
              <w:right w:w="28" w:type="dxa"/>
            </w:tcMar>
          </w:tcPr>
          <w:p w14:paraId="2E9260E3"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409BBFCD"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21A056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B4ED3EE" w14:textId="77777777" w:rsidR="003B5845" w:rsidRPr="004A00BD" w:rsidRDefault="003B5845" w:rsidP="00617B3E">
            <w:pPr>
              <w:jc w:val="left"/>
              <w:rPr>
                <w:sz w:val="22"/>
                <w:lang w:val="en-GB"/>
              </w:rPr>
            </w:pPr>
            <w:r w:rsidRPr="004A00BD">
              <w:rPr>
                <w:sz w:val="16"/>
                <w:szCs w:val="16"/>
                <w:lang w:val="en-GB"/>
              </w:rPr>
              <w:t>Specifies the material of the insulation.</w:t>
            </w:r>
          </w:p>
        </w:tc>
      </w:tr>
      <w:tr w:rsidR="003B5845" w:rsidRPr="004A00BD" w14:paraId="7AEF376F" w14:textId="77777777" w:rsidTr="00617B3E">
        <w:tc>
          <w:tcPr>
            <w:tcW w:w="2013" w:type="dxa"/>
            <w:shd w:val="clear" w:color="auto" w:fill="auto"/>
            <w:tcMar>
              <w:top w:w="28" w:type="dxa"/>
              <w:left w:w="28" w:type="dxa"/>
              <w:bottom w:w="28" w:type="dxa"/>
              <w:right w:w="28" w:type="dxa"/>
            </w:tcMar>
          </w:tcPr>
          <w:p w14:paraId="4E5CE1C2"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5C4DA5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9CD00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5E44" w14:textId="77777777" w:rsidR="003B5845" w:rsidRPr="004A00BD" w:rsidRDefault="003B5845" w:rsidP="00617B3E">
            <w:pPr>
              <w:jc w:val="left"/>
              <w:rPr>
                <w:sz w:val="22"/>
                <w:lang w:val="en-GB"/>
              </w:rPr>
            </w:pPr>
            <w:r w:rsidRPr="004A00BD">
              <w:rPr>
                <w:sz w:val="16"/>
                <w:szCs w:val="16"/>
                <w:lang w:val="en-GB"/>
              </w:rPr>
              <w:t>Specifies the thickness of the insulation.</w:t>
            </w:r>
          </w:p>
        </w:tc>
      </w:tr>
    </w:tbl>
    <w:p w14:paraId="462E8A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44BC7E" w14:textId="77777777" w:rsidTr="00617B3E">
        <w:tc>
          <w:tcPr>
            <w:tcW w:w="2296" w:type="dxa"/>
            <w:gridSpan w:val="2"/>
            <w:shd w:val="clear" w:color="auto" w:fill="auto"/>
          </w:tcPr>
          <w:p w14:paraId="027B57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C958B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75D16E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8C5A0" w14:textId="77777777" w:rsidTr="00617B3E">
        <w:tc>
          <w:tcPr>
            <w:tcW w:w="1588" w:type="dxa"/>
            <w:shd w:val="clear" w:color="auto" w:fill="auto"/>
          </w:tcPr>
          <w:p w14:paraId="4CFFEB1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E9B4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D0D7C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F3AC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2A29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199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0B134" w14:textId="77777777" w:rsidTr="00617B3E">
        <w:tc>
          <w:tcPr>
            <w:tcW w:w="1588" w:type="dxa"/>
            <w:shd w:val="clear" w:color="auto" w:fill="auto"/>
          </w:tcPr>
          <w:p w14:paraId="6DC234DC" w14:textId="77777777" w:rsidR="003B5845" w:rsidRPr="00634625" w:rsidRDefault="003B5845" w:rsidP="00617B3E">
            <w:pPr>
              <w:pStyle w:val="SmallStandard"/>
            </w:pPr>
            <w:r>
              <w:t>Signal</w:t>
            </w:r>
          </w:p>
        </w:tc>
        <w:tc>
          <w:tcPr>
            <w:tcW w:w="708" w:type="dxa"/>
            <w:shd w:val="clear" w:color="auto" w:fill="auto"/>
          </w:tcPr>
          <w:p w14:paraId="4E72BC6E" w14:textId="77777777" w:rsidR="003B5845" w:rsidRPr="004A00BD" w:rsidRDefault="003B5845" w:rsidP="00617B3E">
            <w:pPr>
              <w:rPr>
                <w:sz w:val="22"/>
              </w:rPr>
            </w:pPr>
          </w:p>
        </w:tc>
        <w:tc>
          <w:tcPr>
            <w:tcW w:w="1560" w:type="dxa"/>
            <w:shd w:val="clear" w:color="auto" w:fill="auto"/>
          </w:tcPr>
          <w:p w14:paraId="22B3A001" w14:textId="77777777" w:rsidR="003B5845" w:rsidRPr="00132C43" w:rsidRDefault="003B5845" w:rsidP="00617B3E">
            <w:pPr>
              <w:pStyle w:val="SmallStandard"/>
            </w:pPr>
            <w:r>
              <w:t>recommendedInsulationSpecification</w:t>
            </w:r>
          </w:p>
        </w:tc>
        <w:tc>
          <w:tcPr>
            <w:tcW w:w="708" w:type="dxa"/>
            <w:shd w:val="clear" w:color="auto" w:fill="auto"/>
          </w:tcPr>
          <w:p w14:paraId="600E0A3F" w14:textId="77777777" w:rsidR="003B5845" w:rsidRPr="00D331EF" w:rsidRDefault="003B5845" w:rsidP="00617B3E">
            <w:pPr>
              <w:pStyle w:val="SmallStandard"/>
            </w:pPr>
            <w:r w:rsidRPr="00D01517">
              <w:t>0..1</w:t>
            </w:r>
          </w:p>
        </w:tc>
        <w:tc>
          <w:tcPr>
            <w:tcW w:w="567" w:type="dxa"/>
            <w:shd w:val="clear" w:color="auto" w:fill="auto"/>
          </w:tcPr>
          <w:p w14:paraId="15AC0275" w14:textId="77777777" w:rsidR="003B5845" w:rsidRPr="00D331EF" w:rsidRDefault="003B5845" w:rsidP="00617B3E">
            <w:pPr>
              <w:pStyle w:val="SmallStandard"/>
            </w:pPr>
            <w:r>
              <w:t>N</w:t>
            </w:r>
          </w:p>
        </w:tc>
        <w:tc>
          <w:tcPr>
            <w:tcW w:w="3969" w:type="dxa"/>
            <w:shd w:val="clear" w:color="auto" w:fill="auto"/>
          </w:tcPr>
          <w:p w14:paraId="02E707BE"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33237C8D" w14:textId="77777777" w:rsidTr="00617B3E">
        <w:tc>
          <w:tcPr>
            <w:tcW w:w="1588" w:type="dxa"/>
            <w:shd w:val="clear" w:color="auto" w:fill="auto"/>
          </w:tcPr>
          <w:p w14:paraId="253B060A" w14:textId="77777777" w:rsidR="003B5845" w:rsidRPr="00634625" w:rsidRDefault="003B5845" w:rsidP="00617B3E">
            <w:pPr>
              <w:pStyle w:val="SmallStandard"/>
            </w:pPr>
            <w:r>
              <w:t>WireElementSpecification</w:t>
            </w:r>
          </w:p>
        </w:tc>
        <w:tc>
          <w:tcPr>
            <w:tcW w:w="708" w:type="dxa"/>
            <w:shd w:val="clear" w:color="auto" w:fill="auto"/>
          </w:tcPr>
          <w:p w14:paraId="646378A2" w14:textId="77777777" w:rsidR="003B5845" w:rsidRPr="00D331EF" w:rsidRDefault="003B5845" w:rsidP="00617B3E">
            <w:pPr>
              <w:pStyle w:val="SmallStandard"/>
            </w:pPr>
            <w:r w:rsidRPr="00D01517">
              <w:t>0..*</w:t>
            </w:r>
          </w:p>
        </w:tc>
        <w:tc>
          <w:tcPr>
            <w:tcW w:w="1560" w:type="dxa"/>
            <w:shd w:val="clear" w:color="auto" w:fill="auto"/>
          </w:tcPr>
          <w:p w14:paraId="5717D83C" w14:textId="77777777" w:rsidR="003B5845" w:rsidRPr="00132C43" w:rsidRDefault="003B5845" w:rsidP="00617B3E">
            <w:pPr>
              <w:pStyle w:val="SmallStandard"/>
            </w:pPr>
            <w:r>
              <w:t>insulationSpecification</w:t>
            </w:r>
          </w:p>
        </w:tc>
        <w:tc>
          <w:tcPr>
            <w:tcW w:w="708" w:type="dxa"/>
            <w:shd w:val="clear" w:color="auto" w:fill="auto"/>
          </w:tcPr>
          <w:p w14:paraId="48CF5987" w14:textId="77777777" w:rsidR="003B5845" w:rsidRPr="00D331EF" w:rsidRDefault="003B5845" w:rsidP="00617B3E">
            <w:pPr>
              <w:pStyle w:val="SmallStandard"/>
            </w:pPr>
            <w:r w:rsidRPr="00D01517">
              <w:t>0..1</w:t>
            </w:r>
          </w:p>
        </w:tc>
        <w:tc>
          <w:tcPr>
            <w:tcW w:w="567" w:type="dxa"/>
            <w:shd w:val="clear" w:color="auto" w:fill="auto"/>
          </w:tcPr>
          <w:p w14:paraId="55AA60D1" w14:textId="77777777" w:rsidR="003B5845" w:rsidRPr="00D331EF" w:rsidRDefault="003B5845" w:rsidP="00617B3E">
            <w:pPr>
              <w:pStyle w:val="SmallStandard"/>
            </w:pPr>
            <w:r>
              <w:t>N</w:t>
            </w:r>
          </w:p>
        </w:tc>
        <w:tc>
          <w:tcPr>
            <w:tcW w:w="3969" w:type="dxa"/>
            <w:shd w:val="clear" w:color="auto" w:fill="auto"/>
          </w:tcPr>
          <w:p w14:paraId="0451046D"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736DF4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7" w:name="_467bebdf7adc3509f9cf3a401b85bfb8"/>
      <w:r>
        <w:rPr>
          <w:lang w:val="en-GB"/>
        </w:rPr>
        <w:t>InternalComponentConnection</w:t>
      </w:r>
      <w:bookmarkEnd w:id="1097"/>
    </w:p>
    <w:p w14:paraId="5C48E28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InternalComponentConnection</w:t>
      </w:r>
      <w:r w:rsidRPr="00A518C2">
        <w:rPr>
          <w:sz w:val="18"/>
          <w:szCs w:val="18"/>
          <w:lang w:val="en-GB"/>
        </w:rPr>
        <w:t xml:space="preserve"> defines a conductive connection between </w:t>
      </w:r>
      <w:r w:rsidRPr="00A518C2">
        <w:rPr>
          <w:i/>
          <w:iCs/>
          <w:sz w:val="18"/>
          <w:szCs w:val="18"/>
          <w:lang w:val="en-GB"/>
        </w:rPr>
        <w:t xml:space="preserve">PinComponents </w:t>
      </w:r>
      <w:r w:rsidRPr="00A518C2">
        <w:rPr>
          <w:sz w:val="18"/>
          <w:szCs w:val="18"/>
          <w:lang w:val="en-GB"/>
        </w:rPr>
        <w:t xml:space="preserve">within an </w:t>
      </w:r>
      <w:r w:rsidRPr="00A518C2">
        <w:rPr>
          <w:i/>
          <w:iCs/>
          <w:sz w:val="18"/>
          <w:szCs w:val="18"/>
          <w:lang w:val="en-GB"/>
        </w:rPr>
        <w:t>EEComponent</w:t>
      </w:r>
      <w:r w:rsidRPr="00A518C2">
        <w:rPr>
          <w:sz w:val="18"/>
          <w:szCs w:val="18"/>
          <w:lang w:val="en-GB"/>
        </w:rPr>
        <w:t xml:space="preserve">. Such a connection can be statically permanent or dynamically switch (e.g. by a relais). This behaviour can be defined with a </w:t>
      </w:r>
      <w:r w:rsidRPr="00A518C2">
        <w:rPr>
          <w:i/>
          <w:iCs/>
          <w:sz w:val="18"/>
          <w:szCs w:val="18"/>
          <w:lang w:val="en-GB"/>
        </w:rPr>
        <w:t>SwitchingState</w:t>
      </w:r>
      <w:r w:rsidRPr="00A518C2">
        <w:rPr>
          <w:sz w:val="18"/>
          <w:szCs w:val="18"/>
          <w:lang w:val="en-GB"/>
        </w:rPr>
        <w:t>.</w:t>
      </w:r>
    </w:p>
    <w:p w14:paraId="732853B3" w14:textId="77777777" w:rsidR="003B5845" w:rsidRPr="00A518C2" w:rsidRDefault="003B5845" w:rsidP="003B5845">
      <w:pPr>
        <w:rPr>
          <w:lang w:val="en-GB"/>
        </w:rPr>
      </w:pPr>
      <w:r w:rsidRPr="00A518C2">
        <w:rPr>
          <w:sz w:val="18"/>
          <w:szCs w:val="18"/>
          <w:lang w:val="en-GB"/>
        </w:rPr>
        <w:t xml:space="preserve">The electrical behaviour of an </w:t>
      </w:r>
      <w:r w:rsidRPr="00A518C2">
        <w:rPr>
          <w:i/>
          <w:iCs/>
          <w:sz w:val="18"/>
          <w:szCs w:val="18"/>
          <w:lang w:val="en-GB"/>
        </w:rPr>
        <w:t xml:space="preserve">InternalComponentConnection </w:t>
      </w:r>
      <w:r w:rsidRPr="00A518C2">
        <w:rPr>
          <w:sz w:val="18"/>
          <w:szCs w:val="18"/>
          <w:lang w:val="en-GB"/>
        </w:rPr>
        <w:t xml:space="preserve">can be further specified by a referenced </w:t>
      </w:r>
      <w:r w:rsidRPr="00A518C2">
        <w:rPr>
          <w:i/>
          <w:iCs/>
          <w:sz w:val="18"/>
          <w:szCs w:val="18"/>
          <w:lang w:val="en-GB"/>
        </w:rPr>
        <w:t>ConductorSpecification.</w:t>
      </w:r>
    </w:p>
    <w:p w14:paraId="6D1FEC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55F4F7" w14:textId="77777777" w:rsidTr="00617B3E">
        <w:tc>
          <w:tcPr>
            <w:tcW w:w="2013" w:type="dxa"/>
            <w:shd w:val="clear" w:color="auto" w:fill="auto"/>
            <w:tcMar>
              <w:top w:w="28" w:type="dxa"/>
              <w:left w:w="28" w:type="dxa"/>
              <w:bottom w:w="28" w:type="dxa"/>
              <w:right w:w="28" w:type="dxa"/>
            </w:tcMar>
          </w:tcPr>
          <w:p w14:paraId="7CBBB3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D5CE3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A9F88E" w14:textId="77777777" w:rsidTr="00617B3E">
        <w:tc>
          <w:tcPr>
            <w:tcW w:w="2013" w:type="dxa"/>
            <w:shd w:val="clear" w:color="auto" w:fill="auto"/>
            <w:tcMar>
              <w:top w:w="28" w:type="dxa"/>
              <w:left w:w="28" w:type="dxa"/>
              <w:bottom w:w="28" w:type="dxa"/>
              <w:right w:w="28" w:type="dxa"/>
            </w:tcMar>
          </w:tcPr>
          <w:p w14:paraId="2CA39C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C200EB" w14:textId="77777777" w:rsidR="003B5845" w:rsidRPr="004A00BD" w:rsidRDefault="003B5845" w:rsidP="00617B3E">
            <w:pPr>
              <w:rPr>
                <w:sz w:val="22"/>
              </w:rPr>
            </w:pPr>
          </w:p>
        </w:tc>
      </w:tr>
      <w:tr w:rsidR="003B5845" w:rsidRPr="008359F5" w14:paraId="1D638ED1" w14:textId="77777777" w:rsidTr="00617B3E">
        <w:tc>
          <w:tcPr>
            <w:tcW w:w="2013" w:type="dxa"/>
            <w:shd w:val="clear" w:color="auto" w:fill="auto"/>
            <w:tcMar>
              <w:top w:w="28" w:type="dxa"/>
              <w:left w:w="28" w:type="dxa"/>
              <w:bottom w:w="28" w:type="dxa"/>
              <w:right w:w="28" w:type="dxa"/>
            </w:tcMar>
          </w:tcPr>
          <w:p w14:paraId="1FB160D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DCD851" w14:textId="77777777" w:rsidR="003B5845" w:rsidRPr="000437C1" w:rsidRDefault="003B5845" w:rsidP="00617B3E">
            <w:pPr>
              <w:pStyle w:val="SmallStandard"/>
            </w:pPr>
            <w:r>
              <w:t>false</w:t>
            </w:r>
          </w:p>
        </w:tc>
      </w:tr>
    </w:tbl>
    <w:p w14:paraId="0F6AB7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8C8B08E" w14:textId="77777777" w:rsidTr="00617B3E">
        <w:tc>
          <w:tcPr>
            <w:tcW w:w="2013" w:type="dxa"/>
            <w:shd w:val="clear" w:color="auto" w:fill="auto"/>
            <w:tcMar>
              <w:top w:w="28" w:type="dxa"/>
              <w:left w:w="28" w:type="dxa"/>
              <w:bottom w:w="28" w:type="dxa"/>
              <w:right w:w="28" w:type="dxa"/>
            </w:tcMar>
          </w:tcPr>
          <w:p w14:paraId="0C05DFF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6E7B1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4480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FC940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52385" w14:textId="77777777" w:rsidTr="00617B3E">
        <w:tc>
          <w:tcPr>
            <w:tcW w:w="2013" w:type="dxa"/>
            <w:shd w:val="clear" w:color="auto" w:fill="auto"/>
            <w:tcMar>
              <w:top w:w="28" w:type="dxa"/>
              <w:left w:w="28" w:type="dxa"/>
              <w:bottom w:w="28" w:type="dxa"/>
              <w:right w:w="28" w:type="dxa"/>
            </w:tcMar>
          </w:tcPr>
          <w:p w14:paraId="762A1EC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EAFD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0254F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6837ED2" w14:textId="77777777" w:rsidR="003B5845" w:rsidRPr="004A00BD" w:rsidRDefault="003B5845" w:rsidP="00617B3E">
            <w:pPr>
              <w:jc w:val="left"/>
              <w:rPr>
                <w:sz w:val="22"/>
                <w:lang w:val="en-GB"/>
              </w:rPr>
            </w:pPr>
            <w:r w:rsidRPr="004A00BD">
              <w:rPr>
                <w:sz w:val="16"/>
                <w:szCs w:val="16"/>
                <w:lang w:val="en-GB"/>
              </w:rPr>
              <w:t xml:space="preserve">Identification of the </w:t>
            </w:r>
            <w:r w:rsidRPr="004A00BD">
              <w:rPr>
                <w:i/>
                <w:iCs/>
                <w:sz w:val="16"/>
                <w:szCs w:val="16"/>
                <w:lang w:val="en-GB"/>
              </w:rPr>
              <w:t>InternalComponentConnection</w:t>
            </w:r>
            <w:r w:rsidRPr="004A00BD">
              <w:rPr>
                <w:sz w:val="16"/>
                <w:szCs w:val="16"/>
                <w:lang w:val="en-GB"/>
              </w:rPr>
              <w:t xml:space="preserve">, which must be distinct for all </w:t>
            </w:r>
            <w:r w:rsidRPr="004A00BD">
              <w:rPr>
                <w:i/>
                <w:iCs/>
                <w:sz w:val="16"/>
                <w:szCs w:val="16"/>
                <w:lang w:val="en-GB"/>
              </w:rPr>
              <w:t>InternalComponentConnection</w:t>
            </w:r>
            <w:r w:rsidRPr="004A00BD">
              <w:rPr>
                <w:sz w:val="16"/>
                <w:szCs w:val="16"/>
                <w:lang w:val="en-GB"/>
              </w:rPr>
              <w:t xml:space="preserve"> of an </w:t>
            </w:r>
            <w:r w:rsidRPr="004A00BD">
              <w:rPr>
                <w:i/>
                <w:iCs/>
                <w:sz w:val="16"/>
                <w:szCs w:val="16"/>
                <w:lang w:val="en-GB"/>
              </w:rPr>
              <w:t>EEComponent</w:t>
            </w:r>
            <w:r w:rsidRPr="004A00BD">
              <w:rPr>
                <w:sz w:val="16"/>
                <w:szCs w:val="16"/>
                <w:lang w:val="en-GB"/>
              </w:rPr>
              <w:t>.</w:t>
            </w:r>
          </w:p>
        </w:tc>
      </w:tr>
    </w:tbl>
    <w:p w14:paraId="035068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83B9A1" w14:textId="77777777" w:rsidTr="00617B3E">
        <w:tc>
          <w:tcPr>
            <w:tcW w:w="3856" w:type="dxa"/>
            <w:gridSpan w:val="3"/>
            <w:shd w:val="clear" w:color="auto" w:fill="auto"/>
          </w:tcPr>
          <w:p w14:paraId="3EB2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C31B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F23F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7DB376" w14:textId="77777777" w:rsidTr="00617B3E">
        <w:tc>
          <w:tcPr>
            <w:tcW w:w="1573" w:type="dxa"/>
            <w:shd w:val="clear" w:color="auto" w:fill="auto"/>
          </w:tcPr>
          <w:p w14:paraId="7C75477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43119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07CA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7F2F3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6C5D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3FC53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09BFB7" w14:textId="77777777" w:rsidTr="00617B3E">
        <w:tc>
          <w:tcPr>
            <w:tcW w:w="1573" w:type="dxa"/>
            <w:shd w:val="clear" w:color="auto" w:fill="auto"/>
          </w:tcPr>
          <w:p w14:paraId="045A7F9A" w14:textId="77777777" w:rsidR="003B5845" w:rsidRPr="00634625" w:rsidRDefault="003B5845" w:rsidP="00617B3E">
            <w:pPr>
              <w:pStyle w:val="SmallStandard"/>
            </w:pPr>
            <w:r>
              <w:t>ConductorSpecification</w:t>
            </w:r>
          </w:p>
        </w:tc>
        <w:tc>
          <w:tcPr>
            <w:tcW w:w="1574" w:type="dxa"/>
            <w:shd w:val="clear" w:color="auto" w:fill="auto"/>
          </w:tcPr>
          <w:p w14:paraId="1EDDE03C" w14:textId="77777777" w:rsidR="003B5845" w:rsidRPr="00132C43" w:rsidRDefault="003B5845" w:rsidP="00617B3E">
            <w:pPr>
              <w:pStyle w:val="SmallStandard"/>
            </w:pPr>
            <w:r>
              <w:t>conductorSpecification</w:t>
            </w:r>
          </w:p>
        </w:tc>
        <w:tc>
          <w:tcPr>
            <w:tcW w:w="708" w:type="dxa"/>
            <w:shd w:val="clear" w:color="auto" w:fill="auto"/>
          </w:tcPr>
          <w:p w14:paraId="40F0147F" w14:textId="77777777" w:rsidR="003B5845" w:rsidRPr="00D331EF" w:rsidRDefault="003B5845" w:rsidP="00617B3E">
            <w:pPr>
              <w:pStyle w:val="SmallStandard"/>
            </w:pPr>
            <w:r w:rsidRPr="00574783">
              <w:t>0..1</w:t>
            </w:r>
          </w:p>
        </w:tc>
        <w:tc>
          <w:tcPr>
            <w:tcW w:w="709" w:type="dxa"/>
            <w:shd w:val="clear" w:color="auto" w:fill="auto"/>
          </w:tcPr>
          <w:p w14:paraId="554F168A" w14:textId="77777777" w:rsidR="003B5845" w:rsidRPr="00D331EF" w:rsidRDefault="003B5845" w:rsidP="00617B3E">
            <w:pPr>
              <w:pStyle w:val="SmallStandard"/>
            </w:pPr>
            <w:r w:rsidRPr="00207506">
              <w:t>0..*</w:t>
            </w:r>
          </w:p>
        </w:tc>
        <w:tc>
          <w:tcPr>
            <w:tcW w:w="567" w:type="dxa"/>
            <w:shd w:val="clear" w:color="auto" w:fill="auto"/>
          </w:tcPr>
          <w:p w14:paraId="56209422" w14:textId="77777777" w:rsidR="003B5845" w:rsidRPr="00D331EF" w:rsidRDefault="003B5845" w:rsidP="00617B3E">
            <w:pPr>
              <w:pStyle w:val="SmallStandard"/>
            </w:pPr>
            <w:r>
              <w:t>N</w:t>
            </w:r>
          </w:p>
        </w:tc>
        <w:tc>
          <w:tcPr>
            <w:tcW w:w="3969" w:type="dxa"/>
            <w:shd w:val="clear" w:color="auto" w:fill="auto"/>
          </w:tcPr>
          <w:p w14:paraId="3ADFBAB0" w14:textId="77777777" w:rsidR="003B5845" w:rsidRPr="004A00BD" w:rsidRDefault="003B5845" w:rsidP="00617B3E">
            <w:pPr>
              <w:rPr>
                <w:sz w:val="22"/>
              </w:rPr>
            </w:pPr>
          </w:p>
        </w:tc>
      </w:tr>
      <w:tr w:rsidR="003B5845" w:rsidRPr="00CC6307" w14:paraId="3590DD50" w14:textId="77777777" w:rsidTr="00617B3E">
        <w:tc>
          <w:tcPr>
            <w:tcW w:w="1573" w:type="dxa"/>
            <w:shd w:val="clear" w:color="auto" w:fill="auto"/>
          </w:tcPr>
          <w:p w14:paraId="750C97C9" w14:textId="77777777" w:rsidR="003B5845" w:rsidRPr="00634625" w:rsidRDefault="003B5845" w:rsidP="00617B3E">
            <w:pPr>
              <w:pStyle w:val="SmallStandard"/>
            </w:pPr>
            <w:r>
              <w:t>PinComponent</w:t>
            </w:r>
          </w:p>
        </w:tc>
        <w:tc>
          <w:tcPr>
            <w:tcW w:w="1574" w:type="dxa"/>
            <w:shd w:val="clear" w:color="auto" w:fill="auto"/>
          </w:tcPr>
          <w:p w14:paraId="7F27DEB8" w14:textId="77777777" w:rsidR="003B5845" w:rsidRPr="00132C43" w:rsidRDefault="003B5845" w:rsidP="00617B3E">
            <w:pPr>
              <w:pStyle w:val="SmallStandard"/>
            </w:pPr>
            <w:r>
              <w:t>pins</w:t>
            </w:r>
          </w:p>
        </w:tc>
        <w:tc>
          <w:tcPr>
            <w:tcW w:w="708" w:type="dxa"/>
            <w:shd w:val="clear" w:color="auto" w:fill="auto"/>
          </w:tcPr>
          <w:p w14:paraId="37983DD8" w14:textId="77777777" w:rsidR="003B5845" w:rsidRPr="00D331EF" w:rsidRDefault="003B5845" w:rsidP="00617B3E">
            <w:pPr>
              <w:pStyle w:val="SmallStandard"/>
            </w:pPr>
            <w:r w:rsidRPr="00574783">
              <w:t>2..*</w:t>
            </w:r>
          </w:p>
        </w:tc>
        <w:tc>
          <w:tcPr>
            <w:tcW w:w="709" w:type="dxa"/>
            <w:shd w:val="clear" w:color="auto" w:fill="auto"/>
          </w:tcPr>
          <w:p w14:paraId="66894AD4" w14:textId="77777777" w:rsidR="003B5845" w:rsidRPr="00D331EF" w:rsidRDefault="003B5845" w:rsidP="00617B3E">
            <w:pPr>
              <w:pStyle w:val="SmallStandard"/>
            </w:pPr>
            <w:r w:rsidRPr="00207506">
              <w:t>0..*</w:t>
            </w:r>
          </w:p>
        </w:tc>
        <w:tc>
          <w:tcPr>
            <w:tcW w:w="567" w:type="dxa"/>
            <w:shd w:val="clear" w:color="auto" w:fill="auto"/>
          </w:tcPr>
          <w:p w14:paraId="3C088C2B" w14:textId="77777777" w:rsidR="003B5845" w:rsidRPr="00D331EF" w:rsidRDefault="003B5845" w:rsidP="00617B3E">
            <w:pPr>
              <w:pStyle w:val="SmallStandard"/>
            </w:pPr>
            <w:r>
              <w:t>N</w:t>
            </w:r>
          </w:p>
        </w:tc>
        <w:tc>
          <w:tcPr>
            <w:tcW w:w="3969" w:type="dxa"/>
            <w:shd w:val="clear" w:color="auto" w:fill="auto"/>
          </w:tcPr>
          <w:p w14:paraId="2EF62FB4" w14:textId="77777777" w:rsidR="003B5845" w:rsidRPr="004A00BD" w:rsidRDefault="003B5845" w:rsidP="00617B3E">
            <w:pPr>
              <w:rPr>
                <w:sz w:val="22"/>
              </w:rPr>
            </w:pPr>
          </w:p>
        </w:tc>
      </w:tr>
    </w:tbl>
    <w:p w14:paraId="118726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D2553C3" w14:textId="77777777" w:rsidTr="00617B3E">
        <w:tc>
          <w:tcPr>
            <w:tcW w:w="2296" w:type="dxa"/>
            <w:gridSpan w:val="2"/>
            <w:shd w:val="clear" w:color="auto" w:fill="auto"/>
          </w:tcPr>
          <w:p w14:paraId="08DCA7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078A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05DE4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DC46B3" w14:textId="77777777" w:rsidTr="00617B3E">
        <w:tc>
          <w:tcPr>
            <w:tcW w:w="1588" w:type="dxa"/>
            <w:shd w:val="clear" w:color="auto" w:fill="auto"/>
          </w:tcPr>
          <w:p w14:paraId="0C0B21A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5F1C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E96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E25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0181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C7C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D2736F" w14:textId="77777777" w:rsidTr="00617B3E">
        <w:tc>
          <w:tcPr>
            <w:tcW w:w="1588" w:type="dxa"/>
            <w:shd w:val="clear" w:color="auto" w:fill="auto"/>
          </w:tcPr>
          <w:p w14:paraId="3390F1E2" w14:textId="77777777" w:rsidR="003B5845" w:rsidRPr="00634625" w:rsidRDefault="003B5845" w:rsidP="00617B3E">
            <w:pPr>
              <w:pStyle w:val="SmallStandard"/>
            </w:pPr>
            <w:r>
              <w:t>SwitchingState</w:t>
            </w:r>
          </w:p>
        </w:tc>
        <w:tc>
          <w:tcPr>
            <w:tcW w:w="708" w:type="dxa"/>
            <w:shd w:val="clear" w:color="auto" w:fill="auto"/>
          </w:tcPr>
          <w:p w14:paraId="5A9C2F0F" w14:textId="77777777" w:rsidR="003B5845" w:rsidRPr="00D331EF" w:rsidRDefault="003B5845" w:rsidP="00617B3E">
            <w:pPr>
              <w:pStyle w:val="SmallStandard"/>
            </w:pPr>
            <w:r w:rsidRPr="00D01517">
              <w:t>0..*</w:t>
            </w:r>
          </w:p>
        </w:tc>
        <w:tc>
          <w:tcPr>
            <w:tcW w:w="1560" w:type="dxa"/>
            <w:shd w:val="clear" w:color="auto" w:fill="auto"/>
          </w:tcPr>
          <w:p w14:paraId="34C648FD" w14:textId="77777777" w:rsidR="003B5845" w:rsidRPr="00132C43" w:rsidRDefault="003B5845" w:rsidP="00617B3E">
            <w:pPr>
              <w:pStyle w:val="SmallStandard"/>
            </w:pPr>
            <w:r>
              <w:t>switchedConnections</w:t>
            </w:r>
          </w:p>
        </w:tc>
        <w:tc>
          <w:tcPr>
            <w:tcW w:w="708" w:type="dxa"/>
            <w:shd w:val="clear" w:color="auto" w:fill="auto"/>
          </w:tcPr>
          <w:p w14:paraId="35EAD306" w14:textId="77777777" w:rsidR="003B5845" w:rsidRPr="00D331EF" w:rsidRDefault="003B5845" w:rsidP="00617B3E">
            <w:pPr>
              <w:pStyle w:val="SmallStandard"/>
            </w:pPr>
            <w:r w:rsidRPr="00D01517">
              <w:t>0..*</w:t>
            </w:r>
          </w:p>
        </w:tc>
        <w:tc>
          <w:tcPr>
            <w:tcW w:w="567" w:type="dxa"/>
            <w:shd w:val="clear" w:color="auto" w:fill="auto"/>
          </w:tcPr>
          <w:p w14:paraId="0CAE611A" w14:textId="77777777" w:rsidR="003B5845" w:rsidRPr="00D331EF" w:rsidRDefault="003B5845" w:rsidP="00617B3E">
            <w:pPr>
              <w:pStyle w:val="SmallStandard"/>
            </w:pPr>
            <w:r>
              <w:t>N</w:t>
            </w:r>
          </w:p>
        </w:tc>
        <w:tc>
          <w:tcPr>
            <w:tcW w:w="3969" w:type="dxa"/>
            <w:shd w:val="clear" w:color="auto" w:fill="auto"/>
          </w:tcPr>
          <w:p w14:paraId="18CFE6B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r w:rsidR="003B5845" w:rsidRPr="00CC6307" w14:paraId="7BE7EB09" w14:textId="77777777" w:rsidTr="00617B3E">
        <w:tc>
          <w:tcPr>
            <w:tcW w:w="1588" w:type="dxa"/>
            <w:shd w:val="clear" w:color="auto" w:fill="auto"/>
          </w:tcPr>
          <w:p w14:paraId="76A366AD" w14:textId="77777777" w:rsidR="003B5845" w:rsidRPr="00634625" w:rsidRDefault="003B5845" w:rsidP="00617B3E">
            <w:pPr>
              <w:pStyle w:val="SmallStandard"/>
            </w:pPr>
            <w:r>
              <w:t>EEComponentSpecification</w:t>
            </w:r>
          </w:p>
        </w:tc>
        <w:tc>
          <w:tcPr>
            <w:tcW w:w="708" w:type="dxa"/>
            <w:shd w:val="clear" w:color="auto" w:fill="auto"/>
          </w:tcPr>
          <w:p w14:paraId="75A6F6B4" w14:textId="77777777" w:rsidR="003B5845" w:rsidRPr="00D331EF" w:rsidRDefault="003B5845" w:rsidP="00617B3E">
            <w:pPr>
              <w:pStyle w:val="SmallStandard"/>
            </w:pPr>
            <w:r w:rsidRPr="00D01517">
              <w:t>1</w:t>
            </w:r>
          </w:p>
        </w:tc>
        <w:tc>
          <w:tcPr>
            <w:tcW w:w="1560" w:type="dxa"/>
            <w:shd w:val="clear" w:color="auto" w:fill="auto"/>
          </w:tcPr>
          <w:p w14:paraId="21533AF9" w14:textId="77777777" w:rsidR="003B5845" w:rsidRPr="00132C43" w:rsidRDefault="003B5845" w:rsidP="00617B3E">
            <w:pPr>
              <w:pStyle w:val="SmallStandard"/>
            </w:pPr>
            <w:r>
              <w:t>connections</w:t>
            </w:r>
          </w:p>
        </w:tc>
        <w:tc>
          <w:tcPr>
            <w:tcW w:w="708" w:type="dxa"/>
            <w:shd w:val="clear" w:color="auto" w:fill="auto"/>
          </w:tcPr>
          <w:p w14:paraId="110A255F" w14:textId="77777777" w:rsidR="003B5845" w:rsidRPr="00D331EF" w:rsidRDefault="003B5845" w:rsidP="00617B3E">
            <w:pPr>
              <w:pStyle w:val="SmallStandard"/>
            </w:pPr>
            <w:r w:rsidRPr="00D01517">
              <w:t>0..*</w:t>
            </w:r>
          </w:p>
        </w:tc>
        <w:tc>
          <w:tcPr>
            <w:tcW w:w="567" w:type="dxa"/>
            <w:shd w:val="clear" w:color="auto" w:fill="auto"/>
          </w:tcPr>
          <w:p w14:paraId="4D4868DB" w14:textId="77777777" w:rsidR="003B5845" w:rsidRDefault="003B5845" w:rsidP="00617B3E">
            <w:pPr>
              <w:pStyle w:val="SmallStandard"/>
            </w:pPr>
            <w:r>
              <w:t>Y</w:t>
            </w:r>
          </w:p>
        </w:tc>
        <w:tc>
          <w:tcPr>
            <w:tcW w:w="3969" w:type="dxa"/>
            <w:shd w:val="clear" w:color="auto" w:fill="auto"/>
          </w:tcPr>
          <w:p w14:paraId="6DEB6E00" w14:textId="77777777" w:rsidR="003B5845" w:rsidRPr="004A00BD" w:rsidRDefault="003B5845" w:rsidP="00617B3E">
            <w:pPr>
              <w:rPr>
                <w:sz w:val="22"/>
              </w:rPr>
            </w:pPr>
          </w:p>
        </w:tc>
      </w:tr>
    </w:tbl>
    <w:p w14:paraId="0B30AD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8" w:name="_abcdbcdee498d166735e85b24ba5b2d4"/>
      <w:r>
        <w:rPr>
          <w:lang w:val="en-GB"/>
        </w:rPr>
        <w:t>InternalTerminalConnection</w:t>
      </w:r>
      <w:bookmarkEnd w:id="1098"/>
    </w:p>
    <w:p w14:paraId="658F5DCF" w14:textId="77777777" w:rsidR="003B5845" w:rsidRDefault="003B5845" w:rsidP="003B5845">
      <w:r w:rsidRPr="00A518C2">
        <w:rPr>
          <w:sz w:val="18"/>
          <w:szCs w:val="18"/>
          <w:lang w:val="en-GB"/>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480EB0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E1D97F" w14:textId="77777777" w:rsidTr="00617B3E">
        <w:tc>
          <w:tcPr>
            <w:tcW w:w="2013" w:type="dxa"/>
            <w:shd w:val="clear" w:color="auto" w:fill="auto"/>
            <w:tcMar>
              <w:top w:w="28" w:type="dxa"/>
              <w:left w:w="28" w:type="dxa"/>
              <w:bottom w:w="28" w:type="dxa"/>
              <w:right w:w="28" w:type="dxa"/>
            </w:tcMar>
          </w:tcPr>
          <w:p w14:paraId="7684EB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4A210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A7E1C0" w14:textId="77777777" w:rsidTr="00617B3E">
        <w:tc>
          <w:tcPr>
            <w:tcW w:w="2013" w:type="dxa"/>
            <w:shd w:val="clear" w:color="auto" w:fill="auto"/>
            <w:tcMar>
              <w:top w:w="28" w:type="dxa"/>
              <w:left w:w="28" w:type="dxa"/>
              <w:bottom w:w="28" w:type="dxa"/>
              <w:right w:w="28" w:type="dxa"/>
            </w:tcMar>
          </w:tcPr>
          <w:p w14:paraId="15618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DED540" w14:textId="77777777" w:rsidR="003B5845" w:rsidRPr="004A00BD" w:rsidRDefault="003B5845" w:rsidP="00617B3E">
            <w:pPr>
              <w:rPr>
                <w:sz w:val="22"/>
              </w:rPr>
            </w:pPr>
          </w:p>
        </w:tc>
      </w:tr>
      <w:tr w:rsidR="003B5845" w:rsidRPr="008359F5" w14:paraId="07D8C86E" w14:textId="77777777" w:rsidTr="00617B3E">
        <w:tc>
          <w:tcPr>
            <w:tcW w:w="2013" w:type="dxa"/>
            <w:shd w:val="clear" w:color="auto" w:fill="auto"/>
            <w:tcMar>
              <w:top w:w="28" w:type="dxa"/>
              <w:left w:w="28" w:type="dxa"/>
              <w:bottom w:w="28" w:type="dxa"/>
              <w:right w:w="28" w:type="dxa"/>
            </w:tcMar>
          </w:tcPr>
          <w:p w14:paraId="478C53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EF14" w14:textId="77777777" w:rsidR="003B5845" w:rsidRPr="000437C1" w:rsidRDefault="003B5845" w:rsidP="00617B3E">
            <w:pPr>
              <w:pStyle w:val="SmallStandard"/>
            </w:pPr>
            <w:r>
              <w:t>false</w:t>
            </w:r>
          </w:p>
        </w:tc>
      </w:tr>
    </w:tbl>
    <w:p w14:paraId="228DE8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2C42C" w14:textId="77777777" w:rsidTr="00617B3E">
        <w:tc>
          <w:tcPr>
            <w:tcW w:w="2013" w:type="dxa"/>
            <w:shd w:val="clear" w:color="auto" w:fill="auto"/>
            <w:tcMar>
              <w:top w:w="28" w:type="dxa"/>
              <w:left w:w="28" w:type="dxa"/>
              <w:bottom w:w="28" w:type="dxa"/>
              <w:right w:w="28" w:type="dxa"/>
            </w:tcMar>
          </w:tcPr>
          <w:p w14:paraId="3923D7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F1386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21FF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50C0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761D6F" w14:textId="77777777" w:rsidTr="00617B3E">
        <w:tc>
          <w:tcPr>
            <w:tcW w:w="2013" w:type="dxa"/>
            <w:shd w:val="clear" w:color="auto" w:fill="auto"/>
            <w:tcMar>
              <w:top w:w="28" w:type="dxa"/>
              <w:left w:w="28" w:type="dxa"/>
              <w:bottom w:w="28" w:type="dxa"/>
              <w:right w:w="28" w:type="dxa"/>
            </w:tcMar>
          </w:tcPr>
          <w:p w14:paraId="0C8CB5B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3DCE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DEAFA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105B825" w14:textId="77777777" w:rsidR="003B5845" w:rsidRPr="004A00BD" w:rsidRDefault="003B5845" w:rsidP="00617B3E">
            <w:pPr>
              <w:jc w:val="left"/>
              <w:rPr>
                <w:sz w:val="22"/>
                <w:lang w:val="en-GB"/>
              </w:rPr>
            </w:pPr>
            <w:r w:rsidRPr="004A00BD">
              <w:rPr>
                <w:sz w:val="16"/>
                <w:szCs w:val="16"/>
                <w:lang w:val="en-GB"/>
              </w:rPr>
              <w:t>Specifies a unique identification of the InternalTerminalConnection. The identification is guaranteed to be unique within the TerminalSpecification (this might be for example an internal connection number).</w:t>
            </w:r>
          </w:p>
        </w:tc>
      </w:tr>
    </w:tbl>
    <w:p w14:paraId="75541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AE0D657" w14:textId="77777777" w:rsidTr="00617B3E">
        <w:tc>
          <w:tcPr>
            <w:tcW w:w="3856" w:type="dxa"/>
            <w:gridSpan w:val="3"/>
            <w:shd w:val="clear" w:color="auto" w:fill="auto"/>
          </w:tcPr>
          <w:p w14:paraId="36BB12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1BB54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96EB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07CB9" w14:textId="77777777" w:rsidTr="00617B3E">
        <w:tc>
          <w:tcPr>
            <w:tcW w:w="1573" w:type="dxa"/>
            <w:shd w:val="clear" w:color="auto" w:fill="auto"/>
          </w:tcPr>
          <w:p w14:paraId="3E8B8A4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A452C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B7A92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2E1A4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56405B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3D61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902C85" w14:textId="77777777" w:rsidTr="00617B3E">
        <w:tc>
          <w:tcPr>
            <w:tcW w:w="1573" w:type="dxa"/>
            <w:shd w:val="clear" w:color="auto" w:fill="auto"/>
          </w:tcPr>
          <w:p w14:paraId="734DC063" w14:textId="77777777" w:rsidR="003B5845" w:rsidRPr="00634625" w:rsidRDefault="003B5845" w:rsidP="00617B3E">
            <w:pPr>
              <w:pStyle w:val="SmallStandard"/>
            </w:pPr>
            <w:r>
              <w:t>WireReception</w:t>
            </w:r>
          </w:p>
        </w:tc>
        <w:tc>
          <w:tcPr>
            <w:tcW w:w="1574" w:type="dxa"/>
            <w:shd w:val="clear" w:color="auto" w:fill="auto"/>
          </w:tcPr>
          <w:p w14:paraId="08DA877C" w14:textId="77777777" w:rsidR="003B5845" w:rsidRPr="00132C43" w:rsidRDefault="003B5845" w:rsidP="00617B3E">
            <w:pPr>
              <w:pStyle w:val="SmallStandard"/>
            </w:pPr>
            <w:r>
              <w:t>wireReception</w:t>
            </w:r>
          </w:p>
        </w:tc>
        <w:tc>
          <w:tcPr>
            <w:tcW w:w="708" w:type="dxa"/>
            <w:shd w:val="clear" w:color="auto" w:fill="auto"/>
          </w:tcPr>
          <w:p w14:paraId="428C5AB7" w14:textId="77777777" w:rsidR="003B5845" w:rsidRPr="00D331EF" w:rsidRDefault="003B5845" w:rsidP="00617B3E">
            <w:pPr>
              <w:pStyle w:val="SmallStandard"/>
            </w:pPr>
            <w:r w:rsidRPr="00574783">
              <w:t>0..*</w:t>
            </w:r>
          </w:p>
        </w:tc>
        <w:tc>
          <w:tcPr>
            <w:tcW w:w="709" w:type="dxa"/>
            <w:shd w:val="clear" w:color="auto" w:fill="auto"/>
          </w:tcPr>
          <w:p w14:paraId="1D8100F0" w14:textId="77777777" w:rsidR="003B5845" w:rsidRPr="00D331EF" w:rsidRDefault="003B5845" w:rsidP="00617B3E">
            <w:pPr>
              <w:pStyle w:val="SmallStandard"/>
            </w:pPr>
            <w:r w:rsidRPr="00207506">
              <w:t>0..1</w:t>
            </w:r>
          </w:p>
        </w:tc>
        <w:tc>
          <w:tcPr>
            <w:tcW w:w="567" w:type="dxa"/>
            <w:shd w:val="clear" w:color="auto" w:fill="auto"/>
          </w:tcPr>
          <w:p w14:paraId="790DC496" w14:textId="77777777" w:rsidR="003B5845" w:rsidRPr="00D331EF" w:rsidRDefault="003B5845" w:rsidP="00617B3E">
            <w:pPr>
              <w:pStyle w:val="SmallStandard"/>
            </w:pPr>
            <w:r>
              <w:t>N</w:t>
            </w:r>
          </w:p>
        </w:tc>
        <w:tc>
          <w:tcPr>
            <w:tcW w:w="3969" w:type="dxa"/>
            <w:shd w:val="clear" w:color="auto" w:fill="auto"/>
          </w:tcPr>
          <w:p w14:paraId="203BA0AF" w14:textId="77777777" w:rsidR="003B5845" w:rsidRDefault="003B5845" w:rsidP="00617B3E">
            <w:pPr>
              <w:pStyle w:val="SmallStandard"/>
            </w:pPr>
            <w:r w:rsidRPr="00491287">
              <w:t>References the WireReceptions that participate in the InternalTerminalConnection.</w:t>
            </w:r>
          </w:p>
        </w:tc>
      </w:tr>
      <w:tr w:rsidR="003B5845" w:rsidRPr="004A00BD" w14:paraId="13A0CDB3" w14:textId="77777777" w:rsidTr="00617B3E">
        <w:tc>
          <w:tcPr>
            <w:tcW w:w="1573" w:type="dxa"/>
            <w:shd w:val="clear" w:color="auto" w:fill="auto"/>
          </w:tcPr>
          <w:p w14:paraId="7808C713" w14:textId="77777777" w:rsidR="003B5845" w:rsidRPr="00634625" w:rsidRDefault="003B5845" w:rsidP="00617B3E">
            <w:pPr>
              <w:pStyle w:val="SmallStandard"/>
            </w:pPr>
            <w:r>
              <w:t>TerminalReception</w:t>
            </w:r>
          </w:p>
        </w:tc>
        <w:tc>
          <w:tcPr>
            <w:tcW w:w="1574" w:type="dxa"/>
            <w:shd w:val="clear" w:color="auto" w:fill="auto"/>
          </w:tcPr>
          <w:p w14:paraId="03CA1F2A" w14:textId="77777777" w:rsidR="003B5845" w:rsidRPr="00132C43" w:rsidRDefault="003B5845" w:rsidP="00617B3E">
            <w:pPr>
              <w:pStyle w:val="SmallStandard"/>
            </w:pPr>
            <w:r>
              <w:t>terminalReception</w:t>
            </w:r>
          </w:p>
        </w:tc>
        <w:tc>
          <w:tcPr>
            <w:tcW w:w="708" w:type="dxa"/>
            <w:shd w:val="clear" w:color="auto" w:fill="auto"/>
          </w:tcPr>
          <w:p w14:paraId="7C1A3A16" w14:textId="77777777" w:rsidR="003B5845" w:rsidRPr="00D331EF" w:rsidRDefault="003B5845" w:rsidP="00617B3E">
            <w:pPr>
              <w:pStyle w:val="SmallStandard"/>
            </w:pPr>
            <w:r w:rsidRPr="00574783">
              <w:t>0..*</w:t>
            </w:r>
          </w:p>
        </w:tc>
        <w:tc>
          <w:tcPr>
            <w:tcW w:w="709" w:type="dxa"/>
            <w:shd w:val="clear" w:color="auto" w:fill="auto"/>
          </w:tcPr>
          <w:p w14:paraId="1533682A" w14:textId="77777777" w:rsidR="003B5845" w:rsidRPr="00D331EF" w:rsidRDefault="003B5845" w:rsidP="00617B3E">
            <w:pPr>
              <w:pStyle w:val="SmallStandard"/>
            </w:pPr>
            <w:r w:rsidRPr="00207506">
              <w:t>0..1</w:t>
            </w:r>
          </w:p>
        </w:tc>
        <w:tc>
          <w:tcPr>
            <w:tcW w:w="567" w:type="dxa"/>
            <w:shd w:val="clear" w:color="auto" w:fill="auto"/>
          </w:tcPr>
          <w:p w14:paraId="702FC4A2" w14:textId="77777777" w:rsidR="003B5845" w:rsidRPr="00D331EF" w:rsidRDefault="003B5845" w:rsidP="00617B3E">
            <w:pPr>
              <w:pStyle w:val="SmallStandard"/>
            </w:pPr>
            <w:r>
              <w:t>N</w:t>
            </w:r>
          </w:p>
        </w:tc>
        <w:tc>
          <w:tcPr>
            <w:tcW w:w="3969" w:type="dxa"/>
            <w:shd w:val="clear" w:color="auto" w:fill="auto"/>
          </w:tcPr>
          <w:p w14:paraId="73976F96" w14:textId="77777777" w:rsidR="003B5845" w:rsidRDefault="003B5845" w:rsidP="00617B3E">
            <w:pPr>
              <w:pStyle w:val="SmallStandard"/>
            </w:pPr>
            <w:r w:rsidRPr="00491287">
              <w:t>References the TerminalReceptions that participate in the InternalTerminalConnection.</w:t>
            </w:r>
          </w:p>
        </w:tc>
      </w:tr>
    </w:tbl>
    <w:p w14:paraId="1AFFF7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7E5F22A" w14:textId="77777777" w:rsidTr="00617B3E">
        <w:tc>
          <w:tcPr>
            <w:tcW w:w="2296" w:type="dxa"/>
            <w:gridSpan w:val="2"/>
            <w:shd w:val="clear" w:color="auto" w:fill="auto"/>
          </w:tcPr>
          <w:p w14:paraId="68C3578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900B9F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EB2B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1F5BB" w14:textId="77777777" w:rsidTr="00617B3E">
        <w:tc>
          <w:tcPr>
            <w:tcW w:w="1588" w:type="dxa"/>
            <w:shd w:val="clear" w:color="auto" w:fill="auto"/>
          </w:tcPr>
          <w:p w14:paraId="3B88018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AFB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ABF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475A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0636B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118F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1BD6C9" w14:textId="77777777" w:rsidTr="00617B3E">
        <w:tc>
          <w:tcPr>
            <w:tcW w:w="1588" w:type="dxa"/>
            <w:shd w:val="clear" w:color="auto" w:fill="auto"/>
          </w:tcPr>
          <w:p w14:paraId="342CDE60" w14:textId="77777777" w:rsidR="003B5845" w:rsidRPr="00634625" w:rsidRDefault="003B5845" w:rsidP="00617B3E">
            <w:pPr>
              <w:pStyle w:val="SmallStandard"/>
            </w:pPr>
            <w:r>
              <w:t>TerminalSpecification</w:t>
            </w:r>
          </w:p>
        </w:tc>
        <w:tc>
          <w:tcPr>
            <w:tcW w:w="708" w:type="dxa"/>
            <w:shd w:val="clear" w:color="auto" w:fill="auto"/>
          </w:tcPr>
          <w:p w14:paraId="385BE1BE" w14:textId="77777777" w:rsidR="003B5845" w:rsidRPr="00D331EF" w:rsidRDefault="003B5845" w:rsidP="00617B3E">
            <w:pPr>
              <w:pStyle w:val="SmallStandard"/>
            </w:pPr>
            <w:r w:rsidRPr="00D01517">
              <w:t>1</w:t>
            </w:r>
          </w:p>
        </w:tc>
        <w:tc>
          <w:tcPr>
            <w:tcW w:w="1560" w:type="dxa"/>
            <w:shd w:val="clear" w:color="auto" w:fill="auto"/>
          </w:tcPr>
          <w:p w14:paraId="37EFF9D6" w14:textId="77777777" w:rsidR="003B5845" w:rsidRPr="00132C43" w:rsidRDefault="003B5845" w:rsidP="00617B3E">
            <w:pPr>
              <w:pStyle w:val="SmallStandard"/>
            </w:pPr>
            <w:r>
              <w:t>internalTerminalConnection</w:t>
            </w:r>
          </w:p>
        </w:tc>
        <w:tc>
          <w:tcPr>
            <w:tcW w:w="708" w:type="dxa"/>
            <w:shd w:val="clear" w:color="auto" w:fill="auto"/>
          </w:tcPr>
          <w:p w14:paraId="0C5048FB" w14:textId="77777777" w:rsidR="003B5845" w:rsidRPr="00D331EF" w:rsidRDefault="003B5845" w:rsidP="00617B3E">
            <w:pPr>
              <w:pStyle w:val="SmallStandard"/>
            </w:pPr>
            <w:r w:rsidRPr="00D01517">
              <w:t>0..*</w:t>
            </w:r>
          </w:p>
        </w:tc>
        <w:tc>
          <w:tcPr>
            <w:tcW w:w="567" w:type="dxa"/>
            <w:shd w:val="clear" w:color="auto" w:fill="auto"/>
          </w:tcPr>
          <w:p w14:paraId="7F0C8E89" w14:textId="77777777" w:rsidR="003B5845" w:rsidRDefault="003B5845" w:rsidP="00617B3E">
            <w:pPr>
              <w:pStyle w:val="SmallStandard"/>
            </w:pPr>
            <w:r>
              <w:t>Y</w:t>
            </w:r>
          </w:p>
        </w:tc>
        <w:tc>
          <w:tcPr>
            <w:tcW w:w="3969" w:type="dxa"/>
            <w:shd w:val="clear" w:color="auto" w:fill="auto"/>
          </w:tcPr>
          <w:p w14:paraId="1FC5174E" w14:textId="77777777" w:rsidR="003B5845" w:rsidRDefault="003B5845" w:rsidP="00617B3E">
            <w:pPr>
              <w:pStyle w:val="SmallStandard"/>
            </w:pPr>
            <w:r w:rsidRPr="00491287">
              <w:t xml:space="preserve">Specifies the InternalTerminalConnections of the terminal. </w:t>
            </w:r>
          </w:p>
        </w:tc>
      </w:tr>
    </w:tbl>
    <w:p w14:paraId="320BD9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99" w:name="_1522d9a48a7d788d4fb2a6e5e9259ac9"/>
      <w:r>
        <w:rPr>
          <w:lang w:val="en-GB"/>
        </w:rPr>
        <w:t>ModularSlot</w:t>
      </w:r>
      <w:bookmarkEnd w:id="1099"/>
    </w:p>
    <w:p w14:paraId="0BB14B34" w14:textId="77777777" w:rsidR="003B5845" w:rsidRPr="00A518C2" w:rsidRDefault="003B5845" w:rsidP="003B5845">
      <w:pPr>
        <w:rPr>
          <w:lang w:val="en-GB"/>
        </w:rPr>
      </w:pPr>
      <w:r w:rsidRPr="00A518C2">
        <w:rPr>
          <w:sz w:val="18"/>
          <w:szCs w:val="18"/>
          <w:lang w:val="en-GB"/>
        </w:rPr>
        <w:t>A ModularSlot is a place in a connector housing where different other connector housings can be placed during the assembly (e.g. by clicking them into the connector housing).</w:t>
      </w:r>
    </w:p>
    <w:p w14:paraId="2B9EB6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91DBFE" w14:textId="77777777" w:rsidTr="00617B3E">
        <w:tc>
          <w:tcPr>
            <w:tcW w:w="2013" w:type="dxa"/>
            <w:shd w:val="clear" w:color="auto" w:fill="auto"/>
            <w:tcMar>
              <w:top w:w="28" w:type="dxa"/>
              <w:left w:w="28" w:type="dxa"/>
              <w:bottom w:w="28" w:type="dxa"/>
              <w:right w:w="28" w:type="dxa"/>
            </w:tcMar>
          </w:tcPr>
          <w:p w14:paraId="02CDFC9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35FFDA1"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301694CE" w14:textId="77777777" w:rsidTr="00617B3E">
        <w:tc>
          <w:tcPr>
            <w:tcW w:w="2013" w:type="dxa"/>
            <w:shd w:val="clear" w:color="auto" w:fill="auto"/>
            <w:tcMar>
              <w:top w:w="28" w:type="dxa"/>
              <w:left w:w="28" w:type="dxa"/>
              <w:bottom w:w="28" w:type="dxa"/>
              <w:right w:w="28" w:type="dxa"/>
            </w:tcMar>
          </w:tcPr>
          <w:p w14:paraId="6AB142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5EFCD7" w14:textId="77777777" w:rsidR="003B5845" w:rsidRPr="004A00BD" w:rsidRDefault="003B5845" w:rsidP="00617B3E">
            <w:pPr>
              <w:rPr>
                <w:sz w:val="22"/>
              </w:rPr>
            </w:pPr>
          </w:p>
        </w:tc>
      </w:tr>
      <w:tr w:rsidR="003B5845" w:rsidRPr="008359F5" w14:paraId="661B28AA" w14:textId="77777777" w:rsidTr="00617B3E">
        <w:tc>
          <w:tcPr>
            <w:tcW w:w="2013" w:type="dxa"/>
            <w:shd w:val="clear" w:color="auto" w:fill="auto"/>
            <w:tcMar>
              <w:top w:w="28" w:type="dxa"/>
              <w:left w:w="28" w:type="dxa"/>
              <w:bottom w:w="28" w:type="dxa"/>
              <w:right w:w="28" w:type="dxa"/>
            </w:tcMar>
          </w:tcPr>
          <w:p w14:paraId="6D576E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31C338" w14:textId="77777777" w:rsidR="003B5845" w:rsidRPr="000437C1" w:rsidRDefault="003B5845" w:rsidP="00617B3E">
            <w:pPr>
              <w:pStyle w:val="SmallStandard"/>
            </w:pPr>
            <w:r>
              <w:t>false</w:t>
            </w:r>
          </w:p>
        </w:tc>
      </w:tr>
    </w:tbl>
    <w:p w14:paraId="3AF3DC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C2C7D76" w14:textId="77777777" w:rsidTr="00617B3E">
        <w:tc>
          <w:tcPr>
            <w:tcW w:w="2013" w:type="dxa"/>
            <w:shd w:val="clear" w:color="auto" w:fill="auto"/>
            <w:tcMar>
              <w:top w:w="28" w:type="dxa"/>
              <w:left w:w="28" w:type="dxa"/>
              <w:bottom w:w="28" w:type="dxa"/>
              <w:right w:w="28" w:type="dxa"/>
            </w:tcMar>
          </w:tcPr>
          <w:p w14:paraId="38506D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7FD23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B13F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CB093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80352" w14:textId="77777777" w:rsidTr="00617B3E">
        <w:tc>
          <w:tcPr>
            <w:tcW w:w="2013" w:type="dxa"/>
            <w:shd w:val="clear" w:color="auto" w:fill="auto"/>
            <w:tcMar>
              <w:top w:w="28" w:type="dxa"/>
              <w:left w:w="28" w:type="dxa"/>
              <w:bottom w:w="28" w:type="dxa"/>
              <w:right w:w="28" w:type="dxa"/>
            </w:tcMar>
          </w:tcPr>
          <w:p w14:paraId="71D5D77B" w14:textId="77777777" w:rsidR="003B5845" w:rsidRPr="00620BBE" w:rsidRDefault="003B5845" w:rsidP="00617B3E">
            <w:pPr>
              <w:pStyle w:val="SmallStandard"/>
            </w:pPr>
            <w:r w:rsidRPr="00620BBE">
              <w:t>optional</w:t>
            </w:r>
          </w:p>
        </w:tc>
        <w:tc>
          <w:tcPr>
            <w:tcW w:w="1559" w:type="dxa"/>
            <w:shd w:val="clear" w:color="auto" w:fill="auto"/>
            <w:tcMar>
              <w:top w:w="28" w:type="dxa"/>
              <w:left w:w="28" w:type="dxa"/>
              <w:bottom w:w="28" w:type="dxa"/>
              <w:right w:w="28" w:type="dxa"/>
            </w:tcMar>
          </w:tcPr>
          <w:p w14:paraId="33B86BB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5082F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9B52A" w14:textId="77777777" w:rsidR="003B5845" w:rsidRPr="004A00BD" w:rsidRDefault="003B5845" w:rsidP="00617B3E">
            <w:pPr>
              <w:jc w:val="left"/>
              <w:rPr>
                <w:sz w:val="22"/>
                <w:lang w:val="en-GB"/>
              </w:rPr>
            </w:pPr>
            <w:r w:rsidRPr="004A00BD">
              <w:rPr>
                <w:sz w:val="16"/>
                <w:szCs w:val="16"/>
                <w:lang w:val="en-GB"/>
              </w:rPr>
              <w:t>Specifies whether the allocation of the ModularSlot is optional or not (can a usage of the connector housing leave this ModularSlot empty.</w:t>
            </w:r>
          </w:p>
        </w:tc>
      </w:tr>
    </w:tbl>
    <w:p w14:paraId="20242C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C1E43BD" w14:textId="77777777" w:rsidTr="00617B3E">
        <w:tc>
          <w:tcPr>
            <w:tcW w:w="3856" w:type="dxa"/>
            <w:gridSpan w:val="3"/>
            <w:shd w:val="clear" w:color="auto" w:fill="auto"/>
          </w:tcPr>
          <w:p w14:paraId="26C4FCD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25712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D73520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BD2830" w14:textId="77777777" w:rsidTr="00617B3E">
        <w:tc>
          <w:tcPr>
            <w:tcW w:w="1573" w:type="dxa"/>
            <w:shd w:val="clear" w:color="auto" w:fill="auto"/>
          </w:tcPr>
          <w:p w14:paraId="70196C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A6F9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71AF79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098BF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8AB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FD2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5FC4B38" w14:textId="77777777" w:rsidTr="00617B3E">
        <w:tc>
          <w:tcPr>
            <w:tcW w:w="1573" w:type="dxa"/>
            <w:shd w:val="clear" w:color="auto" w:fill="auto"/>
          </w:tcPr>
          <w:p w14:paraId="0ABB7802" w14:textId="77777777" w:rsidR="003B5845" w:rsidRPr="00634625" w:rsidRDefault="003B5845" w:rsidP="00617B3E">
            <w:pPr>
              <w:pStyle w:val="SmallStandard"/>
            </w:pPr>
            <w:r>
              <w:t>PartRelation</w:t>
            </w:r>
          </w:p>
        </w:tc>
        <w:tc>
          <w:tcPr>
            <w:tcW w:w="1574" w:type="dxa"/>
            <w:shd w:val="clear" w:color="auto" w:fill="auto"/>
          </w:tcPr>
          <w:p w14:paraId="54F78B8A" w14:textId="77777777" w:rsidR="003B5845" w:rsidRPr="00132C43" w:rsidRDefault="003B5845" w:rsidP="00617B3E">
            <w:pPr>
              <w:pStyle w:val="SmallStandard"/>
            </w:pPr>
            <w:r>
              <w:t>allowedInserts</w:t>
            </w:r>
          </w:p>
        </w:tc>
        <w:tc>
          <w:tcPr>
            <w:tcW w:w="708" w:type="dxa"/>
            <w:shd w:val="clear" w:color="auto" w:fill="auto"/>
          </w:tcPr>
          <w:p w14:paraId="37B10A6B" w14:textId="77777777" w:rsidR="003B5845" w:rsidRPr="00D331EF" w:rsidRDefault="003B5845" w:rsidP="00617B3E">
            <w:pPr>
              <w:pStyle w:val="SmallStandard"/>
            </w:pPr>
            <w:r w:rsidRPr="00574783">
              <w:t>0..*</w:t>
            </w:r>
          </w:p>
        </w:tc>
        <w:tc>
          <w:tcPr>
            <w:tcW w:w="709" w:type="dxa"/>
            <w:shd w:val="clear" w:color="auto" w:fill="auto"/>
          </w:tcPr>
          <w:p w14:paraId="1DE98A2F" w14:textId="77777777" w:rsidR="003B5845" w:rsidRPr="00D331EF" w:rsidRDefault="003B5845" w:rsidP="00617B3E">
            <w:pPr>
              <w:pStyle w:val="SmallStandard"/>
            </w:pPr>
            <w:r w:rsidRPr="00207506">
              <w:t>0..*</w:t>
            </w:r>
          </w:p>
        </w:tc>
        <w:tc>
          <w:tcPr>
            <w:tcW w:w="567" w:type="dxa"/>
            <w:shd w:val="clear" w:color="auto" w:fill="auto"/>
          </w:tcPr>
          <w:p w14:paraId="2366E25A" w14:textId="77777777" w:rsidR="003B5845" w:rsidRPr="00D331EF" w:rsidRDefault="003B5845" w:rsidP="00617B3E">
            <w:pPr>
              <w:pStyle w:val="SmallStandard"/>
            </w:pPr>
            <w:r>
              <w:t>N</w:t>
            </w:r>
          </w:p>
        </w:tc>
        <w:tc>
          <w:tcPr>
            <w:tcW w:w="3969" w:type="dxa"/>
            <w:shd w:val="clear" w:color="auto" w:fill="auto"/>
          </w:tcPr>
          <w:p w14:paraId="3D064FC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362FE1F5"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ADE8D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EF803F" w14:textId="77777777" w:rsidTr="00617B3E">
        <w:tc>
          <w:tcPr>
            <w:tcW w:w="2296" w:type="dxa"/>
            <w:gridSpan w:val="2"/>
            <w:shd w:val="clear" w:color="auto" w:fill="auto"/>
          </w:tcPr>
          <w:p w14:paraId="66EDA9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8489B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5A452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FDDFD5" w14:textId="77777777" w:rsidTr="00617B3E">
        <w:tc>
          <w:tcPr>
            <w:tcW w:w="1588" w:type="dxa"/>
            <w:shd w:val="clear" w:color="auto" w:fill="auto"/>
          </w:tcPr>
          <w:p w14:paraId="5E17DC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48393F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D04E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076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9D6B59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026C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E136AB" w14:textId="77777777" w:rsidTr="00617B3E">
        <w:tc>
          <w:tcPr>
            <w:tcW w:w="1588" w:type="dxa"/>
            <w:shd w:val="clear" w:color="auto" w:fill="auto"/>
          </w:tcPr>
          <w:p w14:paraId="4680B928" w14:textId="77777777" w:rsidR="003B5845" w:rsidRPr="00634625" w:rsidRDefault="003B5845" w:rsidP="00617B3E">
            <w:pPr>
              <w:pStyle w:val="SmallStandard"/>
            </w:pPr>
            <w:r>
              <w:t>ModularSlotAddOn</w:t>
            </w:r>
          </w:p>
        </w:tc>
        <w:tc>
          <w:tcPr>
            <w:tcW w:w="708" w:type="dxa"/>
            <w:shd w:val="clear" w:color="auto" w:fill="auto"/>
          </w:tcPr>
          <w:p w14:paraId="534C1802" w14:textId="77777777" w:rsidR="003B5845" w:rsidRPr="00D331EF" w:rsidRDefault="003B5845" w:rsidP="00617B3E">
            <w:pPr>
              <w:pStyle w:val="SmallStandard"/>
            </w:pPr>
            <w:r w:rsidRPr="00D01517">
              <w:t>0..*</w:t>
            </w:r>
          </w:p>
        </w:tc>
        <w:tc>
          <w:tcPr>
            <w:tcW w:w="1560" w:type="dxa"/>
            <w:shd w:val="clear" w:color="auto" w:fill="auto"/>
          </w:tcPr>
          <w:p w14:paraId="2941F4D2" w14:textId="77777777" w:rsidR="003B5845" w:rsidRPr="00132C43" w:rsidRDefault="003B5845" w:rsidP="00617B3E">
            <w:pPr>
              <w:pStyle w:val="SmallStandard"/>
            </w:pPr>
            <w:r>
              <w:t>slot</w:t>
            </w:r>
          </w:p>
        </w:tc>
        <w:tc>
          <w:tcPr>
            <w:tcW w:w="708" w:type="dxa"/>
            <w:shd w:val="clear" w:color="auto" w:fill="auto"/>
          </w:tcPr>
          <w:p w14:paraId="6259EBF0" w14:textId="77777777" w:rsidR="003B5845" w:rsidRPr="00D331EF" w:rsidRDefault="003B5845" w:rsidP="00617B3E">
            <w:pPr>
              <w:pStyle w:val="SmallStandard"/>
            </w:pPr>
            <w:r w:rsidRPr="00D01517">
              <w:t>1</w:t>
            </w:r>
          </w:p>
        </w:tc>
        <w:tc>
          <w:tcPr>
            <w:tcW w:w="567" w:type="dxa"/>
            <w:shd w:val="clear" w:color="auto" w:fill="auto"/>
          </w:tcPr>
          <w:p w14:paraId="2EBD3340" w14:textId="77777777" w:rsidR="003B5845" w:rsidRPr="00D331EF" w:rsidRDefault="003B5845" w:rsidP="00617B3E">
            <w:pPr>
              <w:pStyle w:val="SmallStandard"/>
            </w:pPr>
            <w:r>
              <w:t>N</w:t>
            </w:r>
          </w:p>
        </w:tc>
        <w:tc>
          <w:tcPr>
            <w:tcW w:w="3969" w:type="dxa"/>
            <w:shd w:val="clear" w:color="auto" w:fill="auto"/>
          </w:tcPr>
          <w:p w14:paraId="2B63E8A8" w14:textId="77777777" w:rsidR="003B5845" w:rsidRPr="004A00BD" w:rsidRDefault="003B5845" w:rsidP="00617B3E">
            <w:pPr>
              <w:rPr>
                <w:sz w:val="22"/>
              </w:rPr>
            </w:pPr>
          </w:p>
        </w:tc>
      </w:tr>
    </w:tbl>
    <w:p w14:paraId="04FB1C7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0" w:name="_a40b2ba488d1123562bd0061d2ce5eda"/>
      <w:r>
        <w:rPr>
          <w:lang w:val="en-GB"/>
        </w:rPr>
        <w:t>ModularSlotAddOn</w:t>
      </w:r>
      <w:bookmarkEnd w:id="1100"/>
    </w:p>
    <w:p w14:paraId="307F824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ModularSlot</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The addon needed to reach the cavities of the insert(s) from this point is defined by the </w:t>
      </w:r>
      <w:r w:rsidRPr="00A518C2">
        <w:rPr>
          <w:i/>
          <w:iCs/>
          <w:sz w:val="18"/>
          <w:szCs w:val="18"/>
          <w:lang w:val="en-GB"/>
        </w:rPr>
        <w:t xml:space="preserve">ConnectorHousingSpecification </w:t>
      </w:r>
      <w:r w:rsidRPr="00A518C2">
        <w:rPr>
          <w:sz w:val="18"/>
          <w:szCs w:val="18"/>
          <w:lang w:val="en-GB"/>
        </w:rPr>
        <w:t>of the insert.</w:t>
      </w:r>
    </w:p>
    <w:p w14:paraId="26B5CC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957A23" w14:textId="77777777" w:rsidTr="00617B3E">
        <w:tc>
          <w:tcPr>
            <w:tcW w:w="2013" w:type="dxa"/>
            <w:shd w:val="clear" w:color="auto" w:fill="auto"/>
            <w:tcMar>
              <w:top w:w="28" w:type="dxa"/>
              <w:left w:w="28" w:type="dxa"/>
              <w:bottom w:w="28" w:type="dxa"/>
              <w:right w:w="28" w:type="dxa"/>
            </w:tcMar>
          </w:tcPr>
          <w:p w14:paraId="2771AF9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6952AC" w14:textId="77777777" w:rsidR="003B5845" w:rsidRPr="004A00BD" w:rsidRDefault="003B5845" w:rsidP="00617B3E">
            <w:pPr>
              <w:rPr>
                <w:sz w:val="22"/>
              </w:rPr>
            </w:pPr>
          </w:p>
        </w:tc>
      </w:tr>
      <w:tr w:rsidR="003B5845" w:rsidRPr="008359F5" w14:paraId="40784201" w14:textId="77777777" w:rsidTr="00617B3E">
        <w:tc>
          <w:tcPr>
            <w:tcW w:w="2013" w:type="dxa"/>
            <w:shd w:val="clear" w:color="auto" w:fill="auto"/>
            <w:tcMar>
              <w:top w:w="28" w:type="dxa"/>
              <w:left w:w="28" w:type="dxa"/>
              <w:bottom w:w="28" w:type="dxa"/>
              <w:right w:w="28" w:type="dxa"/>
            </w:tcMar>
          </w:tcPr>
          <w:p w14:paraId="7F7B48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9A95F9" w14:textId="77777777" w:rsidR="003B5845" w:rsidRPr="004A00BD" w:rsidRDefault="003B5845" w:rsidP="00617B3E">
            <w:pPr>
              <w:rPr>
                <w:sz w:val="22"/>
              </w:rPr>
            </w:pPr>
          </w:p>
        </w:tc>
      </w:tr>
      <w:tr w:rsidR="003B5845" w:rsidRPr="008359F5" w14:paraId="1A073AF2" w14:textId="77777777" w:rsidTr="00617B3E">
        <w:tc>
          <w:tcPr>
            <w:tcW w:w="2013" w:type="dxa"/>
            <w:shd w:val="clear" w:color="auto" w:fill="auto"/>
            <w:tcMar>
              <w:top w:w="28" w:type="dxa"/>
              <w:left w:w="28" w:type="dxa"/>
              <w:bottom w:w="28" w:type="dxa"/>
              <w:right w:w="28" w:type="dxa"/>
            </w:tcMar>
          </w:tcPr>
          <w:p w14:paraId="6089045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3777D1C" w14:textId="77777777" w:rsidR="003B5845" w:rsidRPr="000437C1" w:rsidRDefault="003B5845" w:rsidP="00617B3E">
            <w:pPr>
              <w:pStyle w:val="SmallStandard"/>
            </w:pPr>
            <w:r>
              <w:t>false</w:t>
            </w:r>
          </w:p>
        </w:tc>
      </w:tr>
    </w:tbl>
    <w:p w14:paraId="226D09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85D2DD5" w14:textId="77777777" w:rsidTr="00617B3E">
        <w:tc>
          <w:tcPr>
            <w:tcW w:w="2013" w:type="dxa"/>
            <w:shd w:val="clear" w:color="auto" w:fill="auto"/>
            <w:tcMar>
              <w:top w:w="28" w:type="dxa"/>
              <w:left w:w="28" w:type="dxa"/>
              <w:bottom w:w="28" w:type="dxa"/>
              <w:right w:w="28" w:type="dxa"/>
            </w:tcMar>
          </w:tcPr>
          <w:p w14:paraId="4C2511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52F0F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30C2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DA6F0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40D8E7" w14:textId="77777777" w:rsidTr="00617B3E">
        <w:tc>
          <w:tcPr>
            <w:tcW w:w="2013" w:type="dxa"/>
            <w:shd w:val="clear" w:color="auto" w:fill="auto"/>
            <w:tcMar>
              <w:top w:w="28" w:type="dxa"/>
              <w:left w:w="28" w:type="dxa"/>
              <w:bottom w:w="28" w:type="dxa"/>
              <w:right w:w="28" w:type="dxa"/>
            </w:tcMar>
          </w:tcPr>
          <w:p w14:paraId="09B43440"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614535F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353A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019AE4F" w14:textId="77777777" w:rsidR="003B5845" w:rsidRPr="004A00BD" w:rsidRDefault="003B5845" w:rsidP="00617B3E">
            <w:pPr>
              <w:jc w:val="left"/>
              <w:rPr>
                <w:sz w:val="22"/>
                <w:lang w:val="en-GB"/>
              </w:rPr>
            </w:pPr>
            <w:r w:rsidRPr="004A00BD">
              <w:rPr>
                <w:sz w:val="16"/>
                <w:szCs w:val="16"/>
                <w:lang w:val="en-GB"/>
              </w:rPr>
              <w:t>Specifies the wire length add on needed for the modular slot.</w:t>
            </w:r>
          </w:p>
        </w:tc>
      </w:tr>
    </w:tbl>
    <w:p w14:paraId="06CDE5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D729CA" w14:textId="77777777" w:rsidTr="00617B3E">
        <w:tc>
          <w:tcPr>
            <w:tcW w:w="3856" w:type="dxa"/>
            <w:gridSpan w:val="3"/>
            <w:shd w:val="clear" w:color="auto" w:fill="auto"/>
          </w:tcPr>
          <w:p w14:paraId="23E4292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30A87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5F8EE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EB6EEE" w14:textId="77777777" w:rsidTr="00617B3E">
        <w:tc>
          <w:tcPr>
            <w:tcW w:w="1573" w:type="dxa"/>
            <w:shd w:val="clear" w:color="auto" w:fill="auto"/>
          </w:tcPr>
          <w:p w14:paraId="4E6B26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B535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5C58E2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C79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0636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6F325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0859B7" w14:textId="77777777" w:rsidTr="00617B3E">
        <w:tc>
          <w:tcPr>
            <w:tcW w:w="1573" w:type="dxa"/>
            <w:shd w:val="clear" w:color="auto" w:fill="auto"/>
          </w:tcPr>
          <w:p w14:paraId="250B57D6" w14:textId="77777777" w:rsidR="003B5845" w:rsidRPr="00634625" w:rsidRDefault="003B5845" w:rsidP="00617B3E">
            <w:pPr>
              <w:pStyle w:val="SmallStandard"/>
            </w:pPr>
            <w:r>
              <w:t>ModularSlot</w:t>
            </w:r>
          </w:p>
        </w:tc>
        <w:tc>
          <w:tcPr>
            <w:tcW w:w="1574" w:type="dxa"/>
            <w:shd w:val="clear" w:color="auto" w:fill="auto"/>
          </w:tcPr>
          <w:p w14:paraId="3F356923" w14:textId="77777777" w:rsidR="003B5845" w:rsidRPr="00132C43" w:rsidRDefault="003B5845" w:rsidP="00617B3E">
            <w:pPr>
              <w:pStyle w:val="SmallStandard"/>
            </w:pPr>
            <w:r>
              <w:t>slot</w:t>
            </w:r>
          </w:p>
        </w:tc>
        <w:tc>
          <w:tcPr>
            <w:tcW w:w="708" w:type="dxa"/>
            <w:shd w:val="clear" w:color="auto" w:fill="auto"/>
          </w:tcPr>
          <w:p w14:paraId="7F0F269F" w14:textId="77777777" w:rsidR="003B5845" w:rsidRPr="00D331EF" w:rsidRDefault="003B5845" w:rsidP="00617B3E">
            <w:pPr>
              <w:pStyle w:val="SmallStandard"/>
            </w:pPr>
            <w:r w:rsidRPr="00574783">
              <w:t>1</w:t>
            </w:r>
          </w:p>
        </w:tc>
        <w:tc>
          <w:tcPr>
            <w:tcW w:w="709" w:type="dxa"/>
            <w:shd w:val="clear" w:color="auto" w:fill="auto"/>
          </w:tcPr>
          <w:p w14:paraId="0349A9D6" w14:textId="77777777" w:rsidR="003B5845" w:rsidRPr="00D331EF" w:rsidRDefault="003B5845" w:rsidP="00617B3E">
            <w:pPr>
              <w:pStyle w:val="SmallStandard"/>
            </w:pPr>
            <w:r w:rsidRPr="00207506">
              <w:t>0..*</w:t>
            </w:r>
          </w:p>
        </w:tc>
        <w:tc>
          <w:tcPr>
            <w:tcW w:w="567" w:type="dxa"/>
            <w:shd w:val="clear" w:color="auto" w:fill="auto"/>
          </w:tcPr>
          <w:p w14:paraId="3C0524D3" w14:textId="77777777" w:rsidR="003B5845" w:rsidRPr="00D331EF" w:rsidRDefault="003B5845" w:rsidP="00617B3E">
            <w:pPr>
              <w:pStyle w:val="SmallStandard"/>
            </w:pPr>
            <w:r>
              <w:t>N</w:t>
            </w:r>
          </w:p>
        </w:tc>
        <w:tc>
          <w:tcPr>
            <w:tcW w:w="3969" w:type="dxa"/>
            <w:shd w:val="clear" w:color="auto" w:fill="auto"/>
          </w:tcPr>
          <w:p w14:paraId="2C628155" w14:textId="77777777" w:rsidR="003B5845" w:rsidRPr="004A00BD" w:rsidRDefault="003B5845" w:rsidP="00617B3E">
            <w:pPr>
              <w:rPr>
                <w:sz w:val="22"/>
              </w:rPr>
            </w:pPr>
          </w:p>
        </w:tc>
      </w:tr>
    </w:tbl>
    <w:p w14:paraId="0D66B8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9D85D1" w14:textId="77777777" w:rsidTr="00617B3E">
        <w:tc>
          <w:tcPr>
            <w:tcW w:w="2296" w:type="dxa"/>
            <w:gridSpan w:val="2"/>
            <w:shd w:val="clear" w:color="auto" w:fill="auto"/>
          </w:tcPr>
          <w:p w14:paraId="38BCB84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F687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EC5E2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F57B4E" w14:textId="77777777" w:rsidTr="00617B3E">
        <w:tc>
          <w:tcPr>
            <w:tcW w:w="1588" w:type="dxa"/>
            <w:shd w:val="clear" w:color="auto" w:fill="auto"/>
          </w:tcPr>
          <w:p w14:paraId="3E235F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E180F2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0B4F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EDEC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98C42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1AABBD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6F43AF6" w14:textId="77777777" w:rsidTr="00617B3E">
        <w:tc>
          <w:tcPr>
            <w:tcW w:w="1588" w:type="dxa"/>
            <w:shd w:val="clear" w:color="auto" w:fill="auto"/>
          </w:tcPr>
          <w:p w14:paraId="1D882267" w14:textId="77777777" w:rsidR="003B5845" w:rsidRPr="00634625" w:rsidRDefault="003B5845" w:rsidP="00617B3E">
            <w:pPr>
              <w:pStyle w:val="SmallStandard"/>
            </w:pPr>
            <w:r>
              <w:t>SegmentConnectionPoint</w:t>
            </w:r>
          </w:p>
        </w:tc>
        <w:tc>
          <w:tcPr>
            <w:tcW w:w="708" w:type="dxa"/>
            <w:shd w:val="clear" w:color="auto" w:fill="auto"/>
          </w:tcPr>
          <w:p w14:paraId="0A9C8357" w14:textId="77777777" w:rsidR="003B5845" w:rsidRPr="00D331EF" w:rsidRDefault="003B5845" w:rsidP="00617B3E">
            <w:pPr>
              <w:pStyle w:val="SmallStandard"/>
            </w:pPr>
            <w:r w:rsidRPr="00D01517">
              <w:t>1</w:t>
            </w:r>
          </w:p>
        </w:tc>
        <w:tc>
          <w:tcPr>
            <w:tcW w:w="1560" w:type="dxa"/>
            <w:shd w:val="clear" w:color="auto" w:fill="auto"/>
          </w:tcPr>
          <w:p w14:paraId="316763BE" w14:textId="77777777" w:rsidR="003B5845" w:rsidRPr="00132C43" w:rsidRDefault="003B5845" w:rsidP="00617B3E">
            <w:pPr>
              <w:pStyle w:val="SmallStandard"/>
            </w:pPr>
            <w:r>
              <w:t>ModularSlotAddOns</w:t>
            </w:r>
          </w:p>
        </w:tc>
        <w:tc>
          <w:tcPr>
            <w:tcW w:w="708" w:type="dxa"/>
            <w:shd w:val="clear" w:color="auto" w:fill="auto"/>
          </w:tcPr>
          <w:p w14:paraId="666A4045" w14:textId="77777777" w:rsidR="003B5845" w:rsidRPr="00D331EF" w:rsidRDefault="003B5845" w:rsidP="00617B3E">
            <w:pPr>
              <w:pStyle w:val="SmallStandard"/>
            </w:pPr>
            <w:r w:rsidRPr="00D01517">
              <w:t>0..*</w:t>
            </w:r>
          </w:p>
        </w:tc>
        <w:tc>
          <w:tcPr>
            <w:tcW w:w="567" w:type="dxa"/>
            <w:shd w:val="clear" w:color="auto" w:fill="auto"/>
          </w:tcPr>
          <w:p w14:paraId="15308583" w14:textId="77777777" w:rsidR="003B5845" w:rsidRDefault="003B5845" w:rsidP="00617B3E">
            <w:pPr>
              <w:pStyle w:val="SmallStandard"/>
            </w:pPr>
            <w:r>
              <w:t>Y</w:t>
            </w:r>
          </w:p>
        </w:tc>
        <w:tc>
          <w:tcPr>
            <w:tcW w:w="3969" w:type="dxa"/>
            <w:shd w:val="clear" w:color="auto" w:fill="auto"/>
          </w:tcPr>
          <w:p w14:paraId="017EC265" w14:textId="77777777" w:rsidR="003B5845" w:rsidRPr="004A00BD" w:rsidRDefault="003B5845" w:rsidP="00617B3E">
            <w:pPr>
              <w:rPr>
                <w:sz w:val="22"/>
              </w:rPr>
            </w:pPr>
          </w:p>
        </w:tc>
      </w:tr>
    </w:tbl>
    <w:p w14:paraId="1286D7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1" w:name="_90a59216d5b44a379228cc40be822238"/>
      <w:r>
        <w:rPr>
          <w:lang w:val="en-GB"/>
        </w:rPr>
        <w:t>MultiCavityPlugSpecification</w:t>
      </w:r>
      <w:bookmarkEnd w:id="1101"/>
    </w:p>
    <w:p w14:paraId="5A153A31" w14:textId="77777777" w:rsidR="003B5845" w:rsidRPr="00A518C2" w:rsidRDefault="003B5845" w:rsidP="003B5845">
      <w:pPr>
        <w:rPr>
          <w:lang w:val="en-GB"/>
        </w:rPr>
      </w:pPr>
      <w:r w:rsidRPr="00A518C2">
        <w:rPr>
          <w:sz w:val="18"/>
          <w:szCs w:val="18"/>
          <w:lang w:val="en-GB"/>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7B6647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9DA6CD" w14:textId="77777777" w:rsidTr="00617B3E">
        <w:tc>
          <w:tcPr>
            <w:tcW w:w="2013" w:type="dxa"/>
            <w:shd w:val="clear" w:color="auto" w:fill="auto"/>
            <w:tcMar>
              <w:top w:w="28" w:type="dxa"/>
              <w:left w:w="28" w:type="dxa"/>
              <w:bottom w:w="28" w:type="dxa"/>
              <w:right w:w="28" w:type="dxa"/>
            </w:tcMar>
          </w:tcPr>
          <w:p w14:paraId="1DBF16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CC59CB" w14:textId="77777777" w:rsidR="003B5845" w:rsidRPr="00620BBE" w:rsidRDefault="00944185" w:rsidP="00617B3E">
            <w:pPr>
              <w:pStyle w:val="SmallStandard"/>
            </w:pPr>
            <w:hyperlink w:anchor="_09c2bf50de09ecc2220900ad3c65ab11" w:history="1">
              <w:r w:rsidR="003B5845" w:rsidRPr="00620BBE">
                <w:rPr>
                  <w:rStyle w:val="Hyperlink"/>
                  <w:rFonts w:eastAsiaTheme="majorEastAsia"/>
                </w:rPr>
                <w:t>CavityPlugSpecification</w:t>
              </w:r>
            </w:hyperlink>
          </w:p>
        </w:tc>
      </w:tr>
      <w:tr w:rsidR="003B5845" w:rsidRPr="008359F5" w14:paraId="4D3F8195" w14:textId="77777777" w:rsidTr="00617B3E">
        <w:tc>
          <w:tcPr>
            <w:tcW w:w="2013" w:type="dxa"/>
            <w:shd w:val="clear" w:color="auto" w:fill="auto"/>
            <w:tcMar>
              <w:top w:w="28" w:type="dxa"/>
              <w:left w:w="28" w:type="dxa"/>
              <w:bottom w:w="28" w:type="dxa"/>
              <w:right w:w="28" w:type="dxa"/>
            </w:tcMar>
          </w:tcPr>
          <w:p w14:paraId="4314C9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7316D4" w14:textId="77777777" w:rsidR="003B5845" w:rsidRPr="004A00BD" w:rsidRDefault="003B5845" w:rsidP="00617B3E">
            <w:pPr>
              <w:rPr>
                <w:sz w:val="22"/>
              </w:rPr>
            </w:pPr>
          </w:p>
        </w:tc>
      </w:tr>
      <w:tr w:rsidR="003B5845" w:rsidRPr="008359F5" w14:paraId="66F55A12" w14:textId="77777777" w:rsidTr="00617B3E">
        <w:tc>
          <w:tcPr>
            <w:tcW w:w="2013" w:type="dxa"/>
            <w:shd w:val="clear" w:color="auto" w:fill="auto"/>
            <w:tcMar>
              <w:top w:w="28" w:type="dxa"/>
              <w:left w:w="28" w:type="dxa"/>
              <w:bottom w:w="28" w:type="dxa"/>
              <w:right w:w="28" w:type="dxa"/>
            </w:tcMar>
          </w:tcPr>
          <w:p w14:paraId="185AFE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DAD39E" w14:textId="77777777" w:rsidR="003B5845" w:rsidRPr="000437C1" w:rsidRDefault="003B5845" w:rsidP="00617B3E">
            <w:pPr>
              <w:pStyle w:val="SmallStandard"/>
            </w:pPr>
            <w:r>
              <w:t>false</w:t>
            </w:r>
          </w:p>
        </w:tc>
      </w:tr>
    </w:tbl>
    <w:p w14:paraId="6D8D40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FE4786" w14:textId="77777777" w:rsidTr="00617B3E">
        <w:tc>
          <w:tcPr>
            <w:tcW w:w="3856" w:type="dxa"/>
            <w:gridSpan w:val="3"/>
            <w:shd w:val="clear" w:color="auto" w:fill="auto"/>
          </w:tcPr>
          <w:p w14:paraId="5EE3DD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C1118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CB80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7D358" w14:textId="77777777" w:rsidTr="00617B3E">
        <w:tc>
          <w:tcPr>
            <w:tcW w:w="1573" w:type="dxa"/>
            <w:shd w:val="clear" w:color="auto" w:fill="auto"/>
          </w:tcPr>
          <w:p w14:paraId="5A0AD6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E5A2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8AF65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18E3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CAA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76EB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724BA" w14:textId="77777777" w:rsidTr="00617B3E">
        <w:tc>
          <w:tcPr>
            <w:tcW w:w="1573" w:type="dxa"/>
            <w:shd w:val="clear" w:color="auto" w:fill="auto"/>
          </w:tcPr>
          <w:p w14:paraId="63E395D5" w14:textId="77777777" w:rsidR="003B5845" w:rsidRPr="00634625" w:rsidRDefault="003B5845" w:rsidP="00617B3E">
            <w:pPr>
              <w:pStyle w:val="SmallStandard"/>
            </w:pPr>
            <w:r>
              <w:t>SealedCavitiesAssignment</w:t>
            </w:r>
          </w:p>
        </w:tc>
        <w:tc>
          <w:tcPr>
            <w:tcW w:w="1574" w:type="dxa"/>
            <w:shd w:val="clear" w:color="auto" w:fill="auto"/>
          </w:tcPr>
          <w:p w14:paraId="2CF7F56E" w14:textId="77777777" w:rsidR="003B5845" w:rsidRPr="00132C43" w:rsidRDefault="003B5845" w:rsidP="00617B3E">
            <w:pPr>
              <w:pStyle w:val="SmallStandard"/>
            </w:pPr>
            <w:r>
              <w:t>assignment</w:t>
            </w:r>
          </w:p>
        </w:tc>
        <w:tc>
          <w:tcPr>
            <w:tcW w:w="708" w:type="dxa"/>
            <w:shd w:val="clear" w:color="auto" w:fill="auto"/>
          </w:tcPr>
          <w:p w14:paraId="3F8F49C3" w14:textId="77777777" w:rsidR="003B5845" w:rsidRPr="00D331EF" w:rsidRDefault="003B5845" w:rsidP="00617B3E">
            <w:pPr>
              <w:pStyle w:val="SmallStandard"/>
            </w:pPr>
            <w:r w:rsidRPr="00574783">
              <w:t>0..*</w:t>
            </w:r>
          </w:p>
        </w:tc>
        <w:tc>
          <w:tcPr>
            <w:tcW w:w="709" w:type="dxa"/>
            <w:shd w:val="clear" w:color="auto" w:fill="auto"/>
          </w:tcPr>
          <w:p w14:paraId="770D9EA5" w14:textId="77777777" w:rsidR="003B5845" w:rsidRPr="00D331EF" w:rsidRDefault="003B5845" w:rsidP="00617B3E">
            <w:pPr>
              <w:pStyle w:val="SmallStandard"/>
            </w:pPr>
            <w:r w:rsidRPr="00207506">
              <w:t>1</w:t>
            </w:r>
          </w:p>
        </w:tc>
        <w:tc>
          <w:tcPr>
            <w:tcW w:w="567" w:type="dxa"/>
            <w:shd w:val="clear" w:color="auto" w:fill="auto"/>
          </w:tcPr>
          <w:p w14:paraId="608C13DB" w14:textId="77777777" w:rsidR="003B5845" w:rsidRDefault="003B5845" w:rsidP="00617B3E">
            <w:pPr>
              <w:pStyle w:val="SmallStandard"/>
            </w:pPr>
            <w:r>
              <w:t>Y</w:t>
            </w:r>
          </w:p>
        </w:tc>
        <w:tc>
          <w:tcPr>
            <w:tcW w:w="3969" w:type="dxa"/>
            <w:shd w:val="clear" w:color="auto" w:fill="auto"/>
          </w:tcPr>
          <w:p w14:paraId="78E292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3DE8CD1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2" w:name="_65461e2b1b2d97565b2d3da685ac6fe5"/>
      <w:r>
        <w:rPr>
          <w:lang w:val="en-GB"/>
        </w:rPr>
        <w:t>MultiCavitySealSpecification</w:t>
      </w:r>
      <w:bookmarkEnd w:id="1102"/>
    </w:p>
    <w:p w14:paraId="27118756" w14:textId="77777777" w:rsidR="003B5845" w:rsidRPr="00A518C2" w:rsidRDefault="003B5845" w:rsidP="003B5845">
      <w:pPr>
        <w:rPr>
          <w:lang w:val="en-GB"/>
        </w:rPr>
      </w:pPr>
      <w:r w:rsidRPr="00A518C2">
        <w:rPr>
          <w:sz w:val="18"/>
          <w:szCs w:val="18"/>
          <w:lang w:val="en-GB"/>
        </w:rPr>
        <w:t>Specification for cavity seals that apply to more than one cavity. A CavitySeal is a watertight non-electrical object to fill a populated Cavity. MultiCavitySeals are formed to fit into one connector / slot and to seal more than one cavity at once.</w:t>
      </w:r>
    </w:p>
    <w:p w14:paraId="6681B1C0" w14:textId="77777777" w:rsidR="003B5845" w:rsidRPr="00A518C2" w:rsidRDefault="003B5845" w:rsidP="003B5845">
      <w:pPr>
        <w:rPr>
          <w:lang w:val="en-GB"/>
        </w:rPr>
      </w:pPr>
      <w:r w:rsidRPr="00A518C2">
        <w:rPr>
          <w:sz w:val="18"/>
          <w:szCs w:val="18"/>
          <w:lang w:val="en-GB"/>
        </w:rPr>
        <w:t>There are existing two types of MultiCavitySeals:</w:t>
      </w:r>
    </w:p>
    <w:p w14:paraId="188D05D8"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t>In first type the MultiCavitySeal has an opening for all cavities of the connector. Each opening can be filled either with a wire (without an individual seal) or with a CavityPlug (e.g. a synthetic pin) or a MultiCavityPlug.</w:t>
      </w:r>
    </w:p>
    <w:p w14:paraId="7525E2F1"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lastRenderedPageBreak/>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49802F96" w14:textId="77777777" w:rsidR="003B5845" w:rsidRPr="00A518C2" w:rsidRDefault="003B5845" w:rsidP="003B5845">
      <w:pPr>
        <w:rPr>
          <w:lang w:val="en-GB"/>
        </w:rPr>
      </w:pPr>
      <w:r w:rsidRPr="00A518C2">
        <w:rPr>
          <w:sz w:val="18"/>
          <w:szCs w:val="18"/>
          <w:lang w:val="en-GB"/>
        </w:rPr>
        <w:t>The cavities that are left open by a MultiCavitySeal are defined with a SealedCavitiesAssignment.</w:t>
      </w:r>
    </w:p>
    <w:p w14:paraId="55AE67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2D6773" w14:textId="77777777" w:rsidTr="00617B3E">
        <w:tc>
          <w:tcPr>
            <w:tcW w:w="2013" w:type="dxa"/>
            <w:shd w:val="clear" w:color="auto" w:fill="auto"/>
            <w:tcMar>
              <w:top w:w="28" w:type="dxa"/>
              <w:left w:w="28" w:type="dxa"/>
              <w:bottom w:w="28" w:type="dxa"/>
              <w:right w:w="28" w:type="dxa"/>
            </w:tcMar>
          </w:tcPr>
          <w:p w14:paraId="1EB37A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5EC80C" w14:textId="77777777" w:rsidR="003B5845" w:rsidRPr="00620BBE" w:rsidRDefault="00944185" w:rsidP="00617B3E">
            <w:pPr>
              <w:pStyle w:val="SmallStandard"/>
            </w:pPr>
            <w:hyperlink w:anchor="_55d0e10e57832ce0e8ea1b9a4768f9ec" w:history="1">
              <w:r w:rsidR="003B5845" w:rsidRPr="00620BBE">
                <w:rPr>
                  <w:rStyle w:val="Hyperlink"/>
                  <w:rFonts w:eastAsiaTheme="majorEastAsia"/>
                </w:rPr>
                <w:t>CavitySealSpecification</w:t>
              </w:r>
            </w:hyperlink>
          </w:p>
        </w:tc>
      </w:tr>
      <w:tr w:rsidR="003B5845" w:rsidRPr="008359F5" w14:paraId="3CA62EEE" w14:textId="77777777" w:rsidTr="00617B3E">
        <w:tc>
          <w:tcPr>
            <w:tcW w:w="2013" w:type="dxa"/>
            <w:shd w:val="clear" w:color="auto" w:fill="auto"/>
            <w:tcMar>
              <w:top w:w="28" w:type="dxa"/>
              <w:left w:w="28" w:type="dxa"/>
              <w:bottom w:w="28" w:type="dxa"/>
              <w:right w:w="28" w:type="dxa"/>
            </w:tcMar>
          </w:tcPr>
          <w:p w14:paraId="31E68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E0FF11" w14:textId="77777777" w:rsidR="003B5845" w:rsidRPr="004A00BD" w:rsidRDefault="003B5845" w:rsidP="00617B3E">
            <w:pPr>
              <w:rPr>
                <w:sz w:val="22"/>
              </w:rPr>
            </w:pPr>
          </w:p>
        </w:tc>
      </w:tr>
      <w:tr w:rsidR="003B5845" w:rsidRPr="008359F5" w14:paraId="4DDF792B" w14:textId="77777777" w:rsidTr="00617B3E">
        <w:tc>
          <w:tcPr>
            <w:tcW w:w="2013" w:type="dxa"/>
            <w:shd w:val="clear" w:color="auto" w:fill="auto"/>
            <w:tcMar>
              <w:top w:w="28" w:type="dxa"/>
              <w:left w:w="28" w:type="dxa"/>
              <w:bottom w:w="28" w:type="dxa"/>
              <w:right w:w="28" w:type="dxa"/>
            </w:tcMar>
          </w:tcPr>
          <w:p w14:paraId="4E632E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05C18F" w14:textId="77777777" w:rsidR="003B5845" w:rsidRPr="000437C1" w:rsidRDefault="003B5845" w:rsidP="00617B3E">
            <w:pPr>
              <w:pStyle w:val="SmallStandard"/>
            </w:pPr>
            <w:r>
              <w:t>false</w:t>
            </w:r>
          </w:p>
        </w:tc>
      </w:tr>
    </w:tbl>
    <w:p w14:paraId="113847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23B2A4" w14:textId="77777777" w:rsidTr="00617B3E">
        <w:tc>
          <w:tcPr>
            <w:tcW w:w="3856" w:type="dxa"/>
            <w:gridSpan w:val="3"/>
            <w:shd w:val="clear" w:color="auto" w:fill="auto"/>
          </w:tcPr>
          <w:p w14:paraId="372A53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DDB3A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67B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2865BD" w14:textId="77777777" w:rsidTr="00617B3E">
        <w:tc>
          <w:tcPr>
            <w:tcW w:w="1573" w:type="dxa"/>
            <w:shd w:val="clear" w:color="auto" w:fill="auto"/>
          </w:tcPr>
          <w:p w14:paraId="638909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4BEC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CE10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293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D434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E5E9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6684AC" w14:textId="77777777" w:rsidTr="00617B3E">
        <w:tc>
          <w:tcPr>
            <w:tcW w:w="1573" w:type="dxa"/>
            <w:shd w:val="clear" w:color="auto" w:fill="auto"/>
          </w:tcPr>
          <w:p w14:paraId="18D3DB1B" w14:textId="77777777" w:rsidR="003B5845" w:rsidRPr="00634625" w:rsidRDefault="003B5845" w:rsidP="00617B3E">
            <w:pPr>
              <w:pStyle w:val="SmallStandard"/>
            </w:pPr>
            <w:r>
              <w:t>OpenCavitiesAssignment</w:t>
            </w:r>
          </w:p>
        </w:tc>
        <w:tc>
          <w:tcPr>
            <w:tcW w:w="1574" w:type="dxa"/>
            <w:shd w:val="clear" w:color="auto" w:fill="auto"/>
          </w:tcPr>
          <w:p w14:paraId="12894D50" w14:textId="77777777" w:rsidR="003B5845" w:rsidRPr="00132C43" w:rsidRDefault="003B5845" w:rsidP="00617B3E">
            <w:pPr>
              <w:pStyle w:val="SmallStandard"/>
            </w:pPr>
            <w:r>
              <w:t>assignment</w:t>
            </w:r>
          </w:p>
        </w:tc>
        <w:tc>
          <w:tcPr>
            <w:tcW w:w="708" w:type="dxa"/>
            <w:shd w:val="clear" w:color="auto" w:fill="auto"/>
          </w:tcPr>
          <w:p w14:paraId="3867B9E0" w14:textId="77777777" w:rsidR="003B5845" w:rsidRPr="00D331EF" w:rsidRDefault="003B5845" w:rsidP="00617B3E">
            <w:pPr>
              <w:pStyle w:val="SmallStandard"/>
            </w:pPr>
            <w:r w:rsidRPr="00574783">
              <w:t>0..*</w:t>
            </w:r>
          </w:p>
        </w:tc>
        <w:tc>
          <w:tcPr>
            <w:tcW w:w="709" w:type="dxa"/>
            <w:shd w:val="clear" w:color="auto" w:fill="auto"/>
          </w:tcPr>
          <w:p w14:paraId="7E52889C" w14:textId="77777777" w:rsidR="003B5845" w:rsidRPr="00D331EF" w:rsidRDefault="003B5845" w:rsidP="00617B3E">
            <w:pPr>
              <w:pStyle w:val="SmallStandard"/>
            </w:pPr>
            <w:r w:rsidRPr="00207506">
              <w:t>1</w:t>
            </w:r>
          </w:p>
        </w:tc>
        <w:tc>
          <w:tcPr>
            <w:tcW w:w="567" w:type="dxa"/>
            <w:shd w:val="clear" w:color="auto" w:fill="auto"/>
          </w:tcPr>
          <w:p w14:paraId="3F4FB864" w14:textId="77777777" w:rsidR="003B5845" w:rsidRDefault="003B5845" w:rsidP="00617B3E">
            <w:pPr>
              <w:pStyle w:val="SmallStandard"/>
            </w:pPr>
            <w:r>
              <w:t>Y</w:t>
            </w:r>
          </w:p>
        </w:tc>
        <w:tc>
          <w:tcPr>
            <w:tcW w:w="3969" w:type="dxa"/>
            <w:shd w:val="clear" w:color="auto" w:fill="auto"/>
          </w:tcPr>
          <w:p w14:paraId="7061A79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10FCA5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3" w:name="_8f102fc6d7d889c4912f71e51222aebc"/>
      <w:r>
        <w:rPr>
          <w:lang w:val="en-GB"/>
        </w:rPr>
        <w:t>MultiFuseSpecification</w:t>
      </w:r>
      <w:bookmarkEnd w:id="1103"/>
    </w:p>
    <w:p w14:paraId="476268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A2EBCC" w14:textId="77777777" w:rsidTr="00617B3E">
        <w:tc>
          <w:tcPr>
            <w:tcW w:w="2013" w:type="dxa"/>
            <w:shd w:val="clear" w:color="auto" w:fill="auto"/>
            <w:tcMar>
              <w:top w:w="28" w:type="dxa"/>
              <w:left w:w="28" w:type="dxa"/>
              <w:bottom w:w="28" w:type="dxa"/>
              <w:right w:w="28" w:type="dxa"/>
            </w:tcMar>
          </w:tcPr>
          <w:p w14:paraId="254C77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A3D159"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BB1C603" w14:textId="77777777" w:rsidTr="00617B3E">
        <w:tc>
          <w:tcPr>
            <w:tcW w:w="2013" w:type="dxa"/>
            <w:shd w:val="clear" w:color="auto" w:fill="auto"/>
            <w:tcMar>
              <w:top w:w="28" w:type="dxa"/>
              <w:left w:w="28" w:type="dxa"/>
              <w:bottom w:w="28" w:type="dxa"/>
              <w:right w:w="28" w:type="dxa"/>
            </w:tcMar>
          </w:tcPr>
          <w:p w14:paraId="793CA7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0165F9" w14:textId="77777777" w:rsidR="003B5845" w:rsidRPr="004A00BD" w:rsidRDefault="003B5845" w:rsidP="00617B3E">
            <w:pPr>
              <w:rPr>
                <w:sz w:val="22"/>
              </w:rPr>
            </w:pPr>
          </w:p>
        </w:tc>
      </w:tr>
      <w:tr w:rsidR="003B5845" w:rsidRPr="008359F5" w14:paraId="5AFAAA50" w14:textId="77777777" w:rsidTr="00617B3E">
        <w:tc>
          <w:tcPr>
            <w:tcW w:w="2013" w:type="dxa"/>
            <w:shd w:val="clear" w:color="auto" w:fill="auto"/>
            <w:tcMar>
              <w:top w:w="28" w:type="dxa"/>
              <w:left w:w="28" w:type="dxa"/>
              <w:bottom w:w="28" w:type="dxa"/>
              <w:right w:w="28" w:type="dxa"/>
            </w:tcMar>
          </w:tcPr>
          <w:p w14:paraId="6E0669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F75EC0" w14:textId="77777777" w:rsidR="003B5845" w:rsidRPr="000437C1" w:rsidRDefault="003B5845" w:rsidP="00617B3E">
            <w:pPr>
              <w:pStyle w:val="SmallStandard"/>
            </w:pPr>
            <w:r>
              <w:t>false</w:t>
            </w:r>
          </w:p>
        </w:tc>
      </w:tr>
    </w:tbl>
    <w:p w14:paraId="5D64B2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8CCCBC5" w14:textId="77777777" w:rsidTr="00617B3E">
        <w:tc>
          <w:tcPr>
            <w:tcW w:w="2013" w:type="dxa"/>
            <w:shd w:val="clear" w:color="auto" w:fill="auto"/>
            <w:tcMar>
              <w:top w:w="28" w:type="dxa"/>
              <w:left w:w="28" w:type="dxa"/>
              <w:bottom w:w="28" w:type="dxa"/>
              <w:right w:w="28" w:type="dxa"/>
            </w:tcMar>
          </w:tcPr>
          <w:p w14:paraId="7B249B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6405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3D25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DAA3D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9E5F10" w14:textId="77777777" w:rsidTr="00617B3E">
        <w:tc>
          <w:tcPr>
            <w:tcW w:w="2013" w:type="dxa"/>
            <w:shd w:val="clear" w:color="auto" w:fill="auto"/>
            <w:tcMar>
              <w:top w:w="28" w:type="dxa"/>
              <w:left w:w="28" w:type="dxa"/>
              <w:bottom w:w="28" w:type="dxa"/>
              <w:right w:w="28" w:type="dxa"/>
            </w:tcMar>
          </w:tcPr>
          <w:p w14:paraId="73B21BDB"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12E391D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5F24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FE6CBD" w14:textId="77777777" w:rsidR="003B5845" w:rsidRPr="004A00BD" w:rsidRDefault="003B5845" w:rsidP="00617B3E">
            <w:pPr>
              <w:jc w:val="left"/>
              <w:rPr>
                <w:sz w:val="22"/>
                <w:lang w:val="en-GB"/>
              </w:rPr>
            </w:pPr>
            <w:r w:rsidRPr="004A00BD">
              <w:rPr>
                <w:sz w:val="16"/>
                <w:szCs w:val="16"/>
                <w:lang w:val="en-GB"/>
              </w:rPr>
              <w:t>The type of a fuse.</w:t>
            </w:r>
          </w:p>
        </w:tc>
      </w:tr>
      <w:tr w:rsidR="003B5845" w:rsidRPr="004A00BD" w14:paraId="6F6BC54A" w14:textId="77777777" w:rsidTr="00617B3E">
        <w:tc>
          <w:tcPr>
            <w:tcW w:w="2013" w:type="dxa"/>
            <w:shd w:val="clear" w:color="auto" w:fill="auto"/>
            <w:tcMar>
              <w:top w:w="28" w:type="dxa"/>
              <w:left w:w="28" w:type="dxa"/>
              <w:bottom w:w="28" w:type="dxa"/>
              <w:right w:w="28" w:type="dxa"/>
            </w:tcMar>
          </w:tcPr>
          <w:p w14:paraId="3CB19878" w14:textId="77777777" w:rsidR="003B5845" w:rsidRPr="00620BBE" w:rsidRDefault="003B5845" w:rsidP="00617B3E">
            <w:pPr>
              <w:pStyle w:val="SmallStandard"/>
            </w:pPr>
            <w:r w:rsidRPr="00620BBE">
              <w:t>iMaxTotal</w:t>
            </w:r>
          </w:p>
        </w:tc>
        <w:tc>
          <w:tcPr>
            <w:tcW w:w="1559" w:type="dxa"/>
            <w:shd w:val="clear" w:color="auto" w:fill="auto"/>
            <w:tcMar>
              <w:top w:w="28" w:type="dxa"/>
              <w:left w:w="28" w:type="dxa"/>
              <w:bottom w:w="28" w:type="dxa"/>
              <w:right w:w="28" w:type="dxa"/>
            </w:tcMar>
          </w:tcPr>
          <w:p w14:paraId="0432FB2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2D9CC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891EB4" w14:textId="77777777" w:rsidR="003B5845" w:rsidRPr="004A00BD" w:rsidRDefault="003B5845" w:rsidP="00617B3E">
            <w:pPr>
              <w:jc w:val="left"/>
              <w:rPr>
                <w:sz w:val="22"/>
                <w:lang w:val="en-GB"/>
              </w:rPr>
            </w:pPr>
            <w:r w:rsidRPr="004A00BD">
              <w:rPr>
                <w:sz w:val="16"/>
                <w:szCs w:val="16"/>
                <w:lang w:val="en-GB"/>
              </w:rPr>
              <w:t>Specifies the maximum electric current tolerated by the multifuse in total.</w:t>
            </w:r>
          </w:p>
        </w:tc>
      </w:tr>
    </w:tbl>
    <w:p w14:paraId="147CA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D428C5" w14:textId="77777777" w:rsidTr="00617B3E">
        <w:tc>
          <w:tcPr>
            <w:tcW w:w="3856" w:type="dxa"/>
            <w:gridSpan w:val="3"/>
            <w:shd w:val="clear" w:color="auto" w:fill="auto"/>
          </w:tcPr>
          <w:p w14:paraId="0D7723A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EA042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1B21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CFCE9E" w14:textId="77777777" w:rsidTr="00617B3E">
        <w:tc>
          <w:tcPr>
            <w:tcW w:w="1573" w:type="dxa"/>
            <w:shd w:val="clear" w:color="auto" w:fill="auto"/>
          </w:tcPr>
          <w:p w14:paraId="422CBF3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B19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850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C713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5524D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7A6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291BADE" w14:textId="77777777" w:rsidTr="00617B3E">
        <w:tc>
          <w:tcPr>
            <w:tcW w:w="1573" w:type="dxa"/>
            <w:shd w:val="clear" w:color="auto" w:fill="auto"/>
          </w:tcPr>
          <w:p w14:paraId="56363227" w14:textId="77777777" w:rsidR="003B5845" w:rsidRPr="00634625" w:rsidRDefault="003B5845" w:rsidP="00617B3E">
            <w:pPr>
              <w:pStyle w:val="SmallStandard"/>
            </w:pPr>
            <w:r>
              <w:t>FuseComponent</w:t>
            </w:r>
          </w:p>
        </w:tc>
        <w:tc>
          <w:tcPr>
            <w:tcW w:w="1574" w:type="dxa"/>
            <w:shd w:val="clear" w:color="auto" w:fill="auto"/>
          </w:tcPr>
          <w:p w14:paraId="782EE931" w14:textId="77777777" w:rsidR="003B5845" w:rsidRPr="00132C43" w:rsidRDefault="003B5845" w:rsidP="00617B3E">
            <w:pPr>
              <w:pStyle w:val="SmallStandard"/>
            </w:pPr>
            <w:r>
              <w:t>fuseComponents</w:t>
            </w:r>
          </w:p>
        </w:tc>
        <w:tc>
          <w:tcPr>
            <w:tcW w:w="708" w:type="dxa"/>
            <w:shd w:val="clear" w:color="auto" w:fill="auto"/>
          </w:tcPr>
          <w:p w14:paraId="3AB4F3A3" w14:textId="77777777" w:rsidR="003B5845" w:rsidRPr="00D331EF" w:rsidRDefault="003B5845" w:rsidP="00617B3E">
            <w:pPr>
              <w:pStyle w:val="SmallStandard"/>
            </w:pPr>
            <w:r w:rsidRPr="00574783">
              <w:t>0..*</w:t>
            </w:r>
          </w:p>
        </w:tc>
        <w:tc>
          <w:tcPr>
            <w:tcW w:w="709" w:type="dxa"/>
            <w:shd w:val="clear" w:color="auto" w:fill="auto"/>
          </w:tcPr>
          <w:p w14:paraId="4AF3915A" w14:textId="77777777" w:rsidR="003B5845" w:rsidRPr="00D331EF" w:rsidRDefault="003B5845" w:rsidP="00617B3E">
            <w:pPr>
              <w:pStyle w:val="SmallStandard"/>
            </w:pPr>
            <w:r w:rsidRPr="00207506">
              <w:t>1</w:t>
            </w:r>
          </w:p>
        </w:tc>
        <w:tc>
          <w:tcPr>
            <w:tcW w:w="567" w:type="dxa"/>
            <w:shd w:val="clear" w:color="auto" w:fill="auto"/>
          </w:tcPr>
          <w:p w14:paraId="7D1BFB10" w14:textId="77777777" w:rsidR="003B5845" w:rsidRDefault="003B5845" w:rsidP="00617B3E">
            <w:pPr>
              <w:pStyle w:val="SmallStandard"/>
            </w:pPr>
            <w:r>
              <w:t>Y</w:t>
            </w:r>
          </w:p>
        </w:tc>
        <w:tc>
          <w:tcPr>
            <w:tcW w:w="3969" w:type="dxa"/>
            <w:shd w:val="clear" w:color="auto" w:fill="auto"/>
          </w:tcPr>
          <w:p w14:paraId="357B9F0E" w14:textId="77777777" w:rsidR="003B5845" w:rsidRPr="004A00BD" w:rsidRDefault="003B5845" w:rsidP="00617B3E">
            <w:pPr>
              <w:rPr>
                <w:sz w:val="22"/>
              </w:rPr>
            </w:pPr>
          </w:p>
        </w:tc>
      </w:tr>
    </w:tbl>
    <w:p w14:paraId="0BBACE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4" w:name="_c8d4533fb0fcea0aacc23f968494976c"/>
      <w:r>
        <w:rPr>
          <w:lang w:val="en-GB"/>
        </w:rPr>
        <w:t>OpenCavitiesAssignment</w:t>
      </w:r>
      <w:bookmarkEnd w:id="1104"/>
    </w:p>
    <w:p w14:paraId="1886A9BE" w14:textId="77777777" w:rsidR="003B5845" w:rsidRPr="00A518C2" w:rsidRDefault="003B5845" w:rsidP="003B5845">
      <w:pPr>
        <w:rPr>
          <w:lang w:val="en-GB"/>
        </w:rPr>
      </w:pPr>
      <w:r w:rsidRPr="00A518C2">
        <w:rPr>
          <w:sz w:val="18"/>
          <w:szCs w:val="18"/>
          <w:lang w:val="en-GB"/>
        </w:rPr>
        <w:t>An OpenCavitiesAssignment groups the cavities of ONE connector that are open in a MultiCavitySeal. If a MultiCavitySeal fits into more than one connector, than there are as many OpenCavitiesAssignments.</w:t>
      </w:r>
    </w:p>
    <w:p w14:paraId="012A9E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58F20C" w14:textId="77777777" w:rsidTr="00617B3E">
        <w:tc>
          <w:tcPr>
            <w:tcW w:w="2013" w:type="dxa"/>
            <w:shd w:val="clear" w:color="auto" w:fill="auto"/>
            <w:tcMar>
              <w:top w:w="28" w:type="dxa"/>
              <w:left w:w="28" w:type="dxa"/>
              <w:bottom w:w="28" w:type="dxa"/>
              <w:right w:w="28" w:type="dxa"/>
            </w:tcMar>
          </w:tcPr>
          <w:p w14:paraId="5B13B6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4EAD3E" w14:textId="77777777" w:rsidR="003B5845" w:rsidRPr="004A00BD" w:rsidRDefault="003B5845" w:rsidP="00617B3E">
            <w:pPr>
              <w:rPr>
                <w:sz w:val="22"/>
              </w:rPr>
            </w:pPr>
          </w:p>
        </w:tc>
      </w:tr>
      <w:tr w:rsidR="003B5845" w:rsidRPr="008359F5" w14:paraId="127E87CD" w14:textId="77777777" w:rsidTr="00617B3E">
        <w:tc>
          <w:tcPr>
            <w:tcW w:w="2013" w:type="dxa"/>
            <w:shd w:val="clear" w:color="auto" w:fill="auto"/>
            <w:tcMar>
              <w:top w:w="28" w:type="dxa"/>
              <w:left w:w="28" w:type="dxa"/>
              <w:bottom w:w="28" w:type="dxa"/>
              <w:right w:w="28" w:type="dxa"/>
            </w:tcMar>
          </w:tcPr>
          <w:p w14:paraId="2E4A9DF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9BAE66" w14:textId="77777777" w:rsidR="003B5845" w:rsidRPr="004A00BD" w:rsidRDefault="003B5845" w:rsidP="00617B3E">
            <w:pPr>
              <w:rPr>
                <w:sz w:val="22"/>
              </w:rPr>
            </w:pPr>
          </w:p>
        </w:tc>
      </w:tr>
      <w:tr w:rsidR="003B5845" w:rsidRPr="008359F5" w14:paraId="67B968E5" w14:textId="77777777" w:rsidTr="00617B3E">
        <w:tc>
          <w:tcPr>
            <w:tcW w:w="2013" w:type="dxa"/>
            <w:shd w:val="clear" w:color="auto" w:fill="auto"/>
            <w:tcMar>
              <w:top w:w="28" w:type="dxa"/>
              <w:left w:w="28" w:type="dxa"/>
              <w:bottom w:w="28" w:type="dxa"/>
              <w:right w:w="28" w:type="dxa"/>
            </w:tcMar>
          </w:tcPr>
          <w:p w14:paraId="1B2C89F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B6391A" w14:textId="77777777" w:rsidR="003B5845" w:rsidRPr="000437C1" w:rsidRDefault="003B5845" w:rsidP="00617B3E">
            <w:pPr>
              <w:pStyle w:val="SmallStandard"/>
            </w:pPr>
            <w:r>
              <w:t>false</w:t>
            </w:r>
          </w:p>
        </w:tc>
      </w:tr>
    </w:tbl>
    <w:p w14:paraId="4EF9F9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B587ECF" w14:textId="77777777" w:rsidTr="00617B3E">
        <w:tc>
          <w:tcPr>
            <w:tcW w:w="3856" w:type="dxa"/>
            <w:gridSpan w:val="3"/>
            <w:shd w:val="clear" w:color="auto" w:fill="auto"/>
          </w:tcPr>
          <w:p w14:paraId="66F2DF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80EA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A5BD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69ACE" w14:textId="77777777" w:rsidTr="00617B3E">
        <w:tc>
          <w:tcPr>
            <w:tcW w:w="1573" w:type="dxa"/>
            <w:shd w:val="clear" w:color="auto" w:fill="auto"/>
          </w:tcPr>
          <w:p w14:paraId="7D059B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AA9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7585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8CE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BB07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D8A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ADDD66" w14:textId="77777777" w:rsidTr="00617B3E">
        <w:tc>
          <w:tcPr>
            <w:tcW w:w="1573" w:type="dxa"/>
            <w:shd w:val="clear" w:color="auto" w:fill="auto"/>
          </w:tcPr>
          <w:p w14:paraId="1BBDB76A" w14:textId="77777777" w:rsidR="003B5845" w:rsidRPr="00634625" w:rsidRDefault="003B5845" w:rsidP="00617B3E">
            <w:pPr>
              <w:pStyle w:val="SmallStandard"/>
            </w:pPr>
            <w:r>
              <w:t>Cavity</w:t>
            </w:r>
          </w:p>
        </w:tc>
        <w:tc>
          <w:tcPr>
            <w:tcW w:w="1574" w:type="dxa"/>
            <w:shd w:val="clear" w:color="auto" w:fill="auto"/>
          </w:tcPr>
          <w:p w14:paraId="58322A88" w14:textId="77777777" w:rsidR="003B5845" w:rsidRPr="00132C43" w:rsidRDefault="003B5845" w:rsidP="00617B3E">
            <w:pPr>
              <w:pStyle w:val="SmallStandard"/>
            </w:pPr>
            <w:r>
              <w:t>openCavities</w:t>
            </w:r>
          </w:p>
        </w:tc>
        <w:tc>
          <w:tcPr>
            <w:tcW w:w="708" w:type="dxa"/>
            <w:shd w:val="clear" w:color="auto" w:fill="auto"/>
          </w:tcPr>
          <w:p w14:paraId="1796991F" w14:textId="77777777" w:rsidR="003B5845" w:rsidRPr="00D331EF" w:rsidRDefault="003B5845" w:rsidP="00617B3E">
            <w:pPr>
              <w:pStyle w:val="SmallStandard"/>
            </w:pPr>
            <w:r w:rsidRPr="00574783">
              <w:t>1..*</w:t>
            </w:r>
          </w:p>
        </w:tc>
        <w:tc>
          <w:tcPr>
            <w:tcW w:w="709" w:type="dxa"/>
            <w:shd w:val="clear" w:color="auto" w:fill="auto"/>
          </w:tcPr>
          <w:p w14:paraId="077CFB74" w14:textId="77777777" w:rsidR="003B5845" w:rsidRPr="00D331EF" w:rsidRDefault="003B5845" w:rsidP="00617B3E">
            <w:pPr>
              <w:pStyle w:val="SmallStandard"/>
            </w:pPr>
            <w:r w:rsidRPr="00207506">
              <w:t>0..*</w:t>
            </w:r>
          </w:p>
        </w:tc>
        <w:tc>
          <w:tcPr>
            <w:tcW w:w="567" w:type="dxa"/>
            <w:shd w:val="clear" w:color="auto" w:fill="auto"/>
          </w:tcPr>
          <w:p w14:paraId="60C745AA" w14:textId="77777777" w:rsidR="003B5845" w:rsidRPr="00D331EF" w:rsidRDefault="003B5845" w:rsidP="00617B3E">
            <w:pPr>
              <w:pStyle w:val="SmallStandard"/>
            </w:pPr>
            <w:r>
              <w:t>N</w:t>
            </w:r>
          </w:p>
        </w:tc>
        <w:tc>
          <w:tcPr>
            <w:tcW w:w="3969" w:type="dxa"/>
            <w:shd w:val="clear" w:color="auto" w:fill="auto"/>
          </w:tcPr>
          <w:p w14:paraId="57C87142" w14:textId="77777777" w:rsidR="003B5845" w:rsidRPr="004A00BD" w:rsidRDefault="003B5845" w:rsidP="00617B3E">
            <w:pPr>
              <w:jc w:val="left"/>
              <w:rPr>
                <w:sz w:val="22"/>
                <w:lang w:val="en-GB"/>
              </w:rPr>
            </w:pPr>
            <w:r w:rsidRPr="004A00BD">
              <w:rPr>
                <w:sz w:val="16"/>
                <w:szCs w:val="16"/>
                <w:lang w:val="en-GB"/>
              </w:rPr>
              <w:t>Specifies the cavities that are open.</w:t>
            </w:r>
          </w:p>
        </w:tc>
      </w:tr>
    </w:tbl>
    <w:p w14:paraId="0C1365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51054C" w14:textId="77777777" w:rsidTr="00617B3E">
        <w:tc>
          <w:tcPr>
            <w:tcW w:w="2296" w:type="dxa"/>
            <w:gridSpan w:val="2"/>
            <w:shd w:val="clear" w:color="auto" w:fill="auto"/>
          </w:tcPr>
          <w:p w14:paraId="5F2AA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362B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419D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9D0BE" w14:textId="77777777" w:rsidTr="00617B3E">
        <w:tc>
          <w:tcPr>
            <w:tcW w:w="1588" w:type="dxa"/>
            <w:shd w:val="clear" w:color="auto" w:fill="auto"/>
          </w:tcPr>
          <w:p w14:paraId="3F44E3F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EA4C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9052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BBA0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F7C8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CEC07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85D045" w14:textId="77777777" w:rsidTr="00617B3E">
        <w:tc>
          <w:tcPr>
            <w:tcW w:w="1588" w:type="dxa"/>
            <w:shd w:val="clear" w:color="auto" w:fill="auto"/>
          </w:tcPr>
          <w:p w14:paraId="0B8A087B" w14:textId="77777777" w:rsidR="003B5845" w:rsidRPr="00634625" w:rsidRDefault="003B5845" w:rsidP="00617B3E">
            <w:pPr>
              <w:pStyle w:val="SmallStandard"/>
            </w:pPr>
            <w:r>
              <w:t>MultiCavitySealSpecification</w:t>
            </w:r>
          </w:p>
        </w:tc>
        <w:tc>
          <w:tcPr>
            <w:tcW w:w="708" w:type="dxa"/>
            <w:shd w:val="clear" w:color="auto" w:fill="auto"/>
          </w:tcPr>
          <w:p w14:paraId="4974091C" w14:textId="77777777" w:rsidR="003B5845" w:rsidRPr="00D331EF" w:rsidRDefault="003B5845" w:rsidP="00617B3E">
            <w:pPr>
              <w:pStyle w:val="SmallStandard"/>
            </w:pPr>
            <w:r w:rsidRPr="00D01517">
              <w:t>1</w:t>
            </w:r>
          </w:p>
        </w:tc>
        <w:tc>
          <w:tcPr>
            <w:tcW w:w="1560" w:type="dxa"/>
            <w:shd w:val="clear" w:color="auto" w:fill="auto"/>
          </w:tcPr>
          <w:p w14:paraId="038E5A62" w14:textId="77777777" w:rsidR="003B5845" w:rsidRPr="00132C43" w:rsidRDefault="003B5845" w:rsidP="00617B3E">
            <w:pPr>
              <w:pStyle w:val="SmallStandard"/>
            </w:pPr>
            <w:r>
              <w:t>assignment</w:t>
            </w:r>
          </w:p>
        </w:tc>
        <w:tc>
          <w:tcPr>
            <w:tcW w:w="708" w:type="dxa"/>
            <w:shd w:val="clear" w:color="auto" w:fill="auto"/>
          </w:tcPr>
          <w:p w14:paraId="072E019A" w14:textId="77777777" w:rsidR="003B5845" w:rsidRPr="00D331EF" w:rsidRDefault="003B5845" w:rsidP="00617B3E">
            <w:pPr>
              <w:pStyle w:val="SmallStandard"/>
            </w:pPr>
            <w:r w:rsidRPr="00D01517">
              <w:t>0..*</w:t>
            </w:r>
          </w:p>
        </w:tc>
        <w:tc>
          <w:tcPr>
            <w:tcW w:w="567" w:type="dxa"/>
            <w:shd w:val="clear" w:color="auto" w:fill="auto"/>
          </w:tcPr>
          <w:p w14:paraId="0B001391" w14:textId="77777777" w:rsidR="003B5845" w:rsidRDefault="003B5845" w:rsidP="00617B3E">
            <w:pPr>
              <w:pStyle w:val="SmallStandard"/>
            </w:pPr>
            <w:r>
              <w:t>Y</w:t>
            </w:r>
          </w:p>
        </w:tc>
        <w:tc>
          <w:tcPr>
            <w:tcW w:w="3969" w:type="dxa"/>
            <w:shd w:val="clear" w:color="auto" w:fill="auto"/>
          </w:tcPr>
          <w:p w14:paraId="1CFB520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5893D4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5" w:name="_280236c688a31f03b50a957aa0383178"/>
      <w:r>
        <w:rPr>
          <w:lang w:val="en-GB"/>
        </w:rPr>
        <w:t>OpenWireEndTerminalSpecification</w:t>
      </w:r>
      <w:bookmarkEnd w:id="1105"/>
    </w:p>
    <w:p w14:paraId="3A3C34EC" w14:textId="77777777" w:rsidR="003B5845" w:rsidRPr="00A518C2" w:rsidRDefault="003B5845" w:rsidP="003B5845">
      <w:pPr>
        <w:rPr>
          <w:lang w:val="en-GB"/>
        </w:rPr>
      </w:pPr>
      <w:r w:rsidRPr="00A518C2">
        <w:rPr>
          <w:sz w:val="18"/>
          <w:szCs w:val="18"/>
          <w:lang w:val="en-GB"/>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32C70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63AB34" w14:textId="77777777" w:rsidTr="00617B3E">
        <w:tc>
          <w:tcPr>
            <w:tcW w:w="2013" w:type="dxa"/>
            <w:shd w:val="clear" w:color="auto" w:fill="auto"/>
            <w:tcMar>
              <w:top w:w="28" w:type="dxa"/>
              <w:left w:w="28" w:type="dxa"/>
              <w:bottom w:w="28" w:type="dxa"/>
              <w:right w:w="28" w:type="dxa"/>
            </w:tcMar>
          </w:tcPr>
          <w:p w14:paraId="1993DD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B5D2C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E584F80" w14:textId="77777777" w:rsidTr="00617B3E">
        <w:tc>
          <w:tcPr>
            <w:tcW w:w="2013" w:type="dxa"/>
            <w:shd w:val="clear" w:color="auto" w:fill="auto"/>
            <w:tcMar>
              <w:top w:w="28" w:type="dxa"/>
              <w:left w:w="28" w:type="dxa"/>
              <w:bottom w:w="28" w:type="dxa"/>
              <w:right w:w="28" w:type="dxa"/>
            </w:tcMar>
          </w:tcPr>
          <w:p w14:paraId="54ABC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5844E8" w14:textId="77777777" w:rsidR="003B5845" w:rsidRPr="004A00BD" w:rsidRDefault="003B5845" w:rsidP="00617B3E">
            <w:pPr>
              <w:rPr>
                <w:sz w:val="22"/>
              </w:rPr>
            </w:pPr>
          </w:p>
        </w:tc>
      </w:tr>
      <w:tr w:rsidR="003B5845" w:rsidRPr="008359F5" w14:paraId="1E2D171C" w14:textId="77777777" w:rsidTr="00617B3E">
        <w:tc>
          <w:tcPr>
            <w:tcW w:w="2013" w:type="dxa"/>
            <w:shd w:val="clear" w:color="auto" w:fill="auto"/>
            <w:tcMar>
              <w:top w:w="28" w:type="dxa"/>
              <w:left w:w="28" w:type="dxa"/>
              <w:bottom w:w="28" w:type="dxa"/>
              <w:right w:w="28" w:type="dxa"/>
            </w:tcMar>
          </w:tcPr>
          <w:p w14:paraId="3CEEA57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E700B" w14:textId="77777777" w:rsidR="003B5845" w:rsidRPr="000437C1" w:rsidRDefault="003B5845" w:rsidP="00617B3E">
            <w:pPr>
              <w:pStyle w:val="SmallStandard"/>
            </w:pPr>
            <w:r>
              <w:t>false</w:t>
            </w:r>
          </w:p>
        </w:tc>
      </w:tr>
    </w:tbl>
    <w:p w14:paraId="42DC611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6" w:name="_cc22b34bf00c2059cb0f8f8aa52cf41e"/>
      <w:r>
        <w:rPr>
          <w:lang w:val="en-GB"/>
        </w:rPr>
        <w:t>PartRelation</w:t>
      </w:r>
      <w:bookmarkEnd w:id="1106"/>
    </w:p>
    <w:p w14:paraId="1B8599F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PartRelation</w:t>
      </w:r>
      <w:r w:rsidRPr="00A518C2">
        <w:rPr>
          <w:sz w:val="18"/>
          <w:szCs w:val="18"/>
          <w:lang w:val="en-GB"/>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6F70F7DD" w14:textId="77777777" w:rsidR="003B5845" w:rsidRPr="00A518C2" w:rsidRDefault="003B5845" w:rsidP="003B5845">
      <w:pPr>
        <w:rPr>
          <w:lang w:val="en-GB"/>
        </w:rPr>
      </w:pPr>
      <w:r w:rsidRPr="00A518C2">
        <w:rPr>
          <w:sz w:val="18"/>
          <w:szCs w:val="18"/>
          <w:lang w:val="en-GB"/>
        </w:rPr>
        <w:t xml:space="preserve">The associated </w:t>
      </w:r>
      <w:r w:rsidRPr="00A518C2">
        <w:rPr>
          <w:i/>
          <w:iCs/>
          <w:sz w:val="18"/>
          <w:szCs w:val="18"/>
          <w:lang w:val="en-GB"/>
        </w:rPr>
        <w:t>PartRelations</w:t>
      </w:r>
      <w:r w:rsidRPr="00A518C2">
        <w:rPr>
          <w:sz w:val="18"/>
          <w:szCs w:val="18"/>
          <w:lang w:val="en-GB"/>
        </w:rPr>
        <w:t xml:space="preserve"> of a </w:t>
      </w:r>
      <w:r w:rsidRPr="00A518C2">
        <w:rPr>
          <w:i/>
          <w:iCs/>
          <w:sz w:val="18"/>
          <w:szCs w:val="18"/>
          <w:lang w:val="en-GB"/>
        </w:rPr>
        <w:t>GeneralTechnicalPartSpecification</w:t>
      </w:r>
      <w:r w:rsidRPr="00A518C2">
        <w:rPr>
          <w:sz w:val="18"/>
          <w:szCs w:val="18"/>
          <w:lang w:val="en-GB"/>
        </w:rPr>
        <w:t xml:space="preserve"> represent a configurable bill of material that can/must be ordered together with the part, when it is used. Each </w:t>
      </w:r>
      <w:r w:rsidRPr="00A518C2">
        <w:rPr>
          <w:i/>
          <w:iCs/>
          <w:sz w:val="18"/>
          <w:szCs w:val="18"/>
          <w:lang w:val="en-GB"/>
        </w:rPr>
        <w:t xml:space="preserve">PartRelation </w:t>
      </w:r>
      <w:r w:rsidRPr="00A518C2">
        <w:rPr>
          <w:sz w:val="18"/>
          <w:szCs w:val="18"/>
          <w:lang w:val="en-GB"/>
        </w:rPr>
        <w:t xml:space="preserve">represents an item / line in this bill of material. The semantic by which a </w:t>
      </w:r>
      <w:r w:rsidRPr="00A518C2">
        <w:rPr>
          <w:i/>
          <w:iCs/>
          <w:sz w:val="18"/>
          <w:szCs w:val="18"/>
          <w:lang w:val="en-GB"/>
        </w:rPr>
        <w:t xml:space="preserve">PartRelation </w:t>
      </w:r>
      <w:r w:rsidRPr="00A518C2">
        <w:rPr>
          <w:sz w:val="18"/>
          <w:szCs w:val="18"/>
          <w:lang w:val="en-GB"/>
        </w:rPr>
        <w:t xml:space="preserve">is resolved to </w:t>
      </w:r>
      <w:r w:rsidRPr="00A518C2">
        <w:rPr>
          <w:i/>
          <w:iCs/>
          <w:sz w:val="18"/>
          <w:szCs w:val="18"/>
          <w:lang w:val="en-GB"/>
        </w:rPr>
        <w:t xml:space="preserve">PartVersions </w:t>
      </w:r>
      <w:r w:rsidRPr="00A518C2">
        <w:rPr>
          <w:sz w:val="18"/>
          <w:szCs w:val="18"/>
          <w:lang w:val="en-GB"/>
        </w:rPr>
        <w:t xml:space="preserve">is defined by the </w:t>
      </w:r>
      <w:r w:rsidRPr="00A518C2">
        <w:rPr>
          <w:i/>
          <w:iCs/>
          <w:sz w:val="18"/>
          <w:szCs w:val="18"/>
          <w:lang w:val="en-GB"/>
        </w:rPr>
        <w:t xml:space="preserve">PartRelationType. </w:t>
      </w:r>
      <w:r w:rsidRPr="00A518C2">
        <w:rPr>
          <w:sz w:val="18"/>
          <w:szCs w:val="18"/>
          <w:lang w:val="en-GB"/>
        </w:rPr>
        <w:t xml:space="preserve">If multiple </w:t>
      </w:r>
      <w:r w:rsidRPr="00A518C2">
        <w:rPr>
          <w:i/>
          <w:iCs/>
          <w:sz w:val="18"/>
          <w:szCs w:val="18"/>
          <w:lang w:val="en-GB"/>
        </w:rPr>
        <w:t xml:space="preserve">PartRelations </w:t>
      </w:r>
      <w:r w:rsidRPr="00A518C2">
        <w:rPr>
          <w:sz w:val="18"/>
          <w:szCs w:val="18"/>
          <w:lang w:val="en-GB"/>
        </w:rPr>
        <w:t xml:space="preserve">resolve to the same </w:t>
      </w:r>
      <w:r w:rsidRPr="00A518C2">
        <w:rPr>
          <w:i/>
          <w:iCs/>
          <w:sz w:val="18"/>
          <w:szCs w:val="18"/>
          <w:lang w:val="en-GB"/>
        </w:rPr>
        <w:t>PartVersions</w:t>
      </w:r>
      <w:r w:rsidRPr="00A518C2">
        <w:rPr>
          <w:sz w:val="18"/>
          <w:szCs w:val="18"/>
          <w:lang w:val="en-GB"/>
        </w:rPr>
        <w:t xml:space="preserve"> the resulting bill of material is the sum of them.</w:t>
      </w:r>
    </w:p>
    <w:p w14:paraId="5BE1D6A4" w14:textId="77777777" w:rsidR="003B5845" w:rsidRPr="00A518C2" w:rsidRDefault="003B5845" w:rsidP="003B5845">
      <w:pPr>
        <w:rPr>
          <w:lang w:val="en-GB"/>
        </w:rPr>
      </w:pPr>
      <w:r w:rsidRPr="00A518C2">
        <w:rPr>
          <w:sz w:val="18"/>
          <w:szCs w:val="18"/>
          <w:lang w:val="en-GB"/>
        </w:rPr>
        <w:t xml:space="preserve">If a </w:t>
      </w:r>
      <w:r w:rsidRPr="00A518C2">
        <w:rPr>
          <w:i/>
          <w:iCs/>
          <w:sz w:val="18"/>
          <w:szCs w:val="18"/>
          <w:lang w:val="en-GB"/>
        </w:rPr>
        <w:t>PartRelation</w:t>
      </w:r>
      <w:r w:rsidRPr="00A518C2">
        <w:rPr>
          <w:sz w:val="18"/>
          <w:szCs w:val="18"/>
          <w:lang w:val="en-GB"/>
        </w:rPr>
        <w:t xml:space="preserve"> references more than one </w:t>
      </w:r>
      <w:r w:rsidRPr="00A518C2">
        <w:rPr>
          <w:i/>
          <w:iCs/>
          <w:sz w:val="18"/>
          <w:szCs w:val="18"/>
          <w:lang w:val="en-GB"/>
        </w:rPr>
        <w:t>accessoryPart</w:t>
      </w:r>
      <w:r w:rsidRPr="00A518C2">
        <w:rPr>
          <w:sz w:val="18"/>
          <w:szCs w:val="18"/>
          <w:lang w:val="en-GB"/>
        </w:rPr>
        <w:t xml:space="preserve"> the </w:t>
      </w:r>
      <w:r w:rsidRPr="00A518C2">
        <w:rPr>
          <w:i/>
          <w:iCs/>
          <w:sz w:val="18"/>
          <w:szCs w:val="18"/>
          <w:lang w:val="en-GB"/>
        </w:rPr>
        <w:t>PartRelationType</w:t>
      </w:r>
      <w:r w:rsidRPr="00A518C2">
        <w:rPr>
          <w:sz w:val="18"/>
          <w:szCs w:val="18"/>
          <w:lang w:val="en-GB"/>
        </w:rPr>
        <w:t xml:space="preserve"> defines the semantic to resolve this reference for a resulting bill of material. If the type is </w:t>
      </w:r>
      <w:r w:rsidRPr="00A518C2">
        <w:rPr>
          <w:i/>
          <w:iCs/>
          <w:sz w:val="18"/>
          <w:szCs w:val="18"/>
          <w:lang w:val="en-GB"/>
        </w:rPr>
        <w:t>Mandatory</w:t>
      </w:r>
      <w:r w:rsidRPr="00A518C2">
        <w:rPr>
          <w:sz w:val="18"/>
          <w:szCs w:val="18"/>
          <w:lang w:val="en-GB"/>
        </w:rPr>
        <w:t xml:space="preserve"> all referenced </w:t>
      </w:r>
      <w:r w:rsidRPr="00A518C2">
        <w:rPr>
          <w:i/>
          <w:iCs/>
          <w:sz w:val="18"/>
          <w:szCs w:val="18"/>
          <w:lang w:val="en-GB"/>
        </w:rPr>
        <w:t>PartVersions</w:t>
      </w:r>
      <w:r w:rsidRPr="00A518C2">
        <w:rPr>
          <w:sz w:val="18"/>
          <w:szCs w:val="18"/>
          <w:lang w:val="en-GB"/>
        </w:rPr>
        <w:t xml:space="preserve"> shall be in the resulting bill of material. If the type is </w:t>
      </w:r>
      <w:r w:rsidRPr="00A518C2">
        <w:rPr>
          <w:i/>
          <w:iCs/>
          <w:sz w:val="18"/>
          <w:szCs w:val="18"/>
          <w:lang w:val="en-GB"/>
        </w:rPr>
        <w:t>Optional</w:t>
      </w:r>
      <w:r w:rsidRPr="00A518C2">
        <w:rPr>
          <w:sz w:val="18"/>
          <w:szCs w:val="18"/>
          <w:lang w:val="en-GB"/>
        </w:rPr>
        <w:t xml:space="preserve">, the referenced </w:t>
      </w:r>
      <w:r w:rsidRPr="00A518C2">
        <w:rPr>
          <w:i/>
          <w:iCs/>
          <w:sz w:val="18"/>
          <w:szCs w:val="18"/>
          <w:lang w:val="en-GB"/>
        </w:rPr>
        <w:t xml:space="preserve">PartVersions </w:t>
      </w:r>
      <w:r w:rsidRPr="00A518C2">
        <w:rPr>
          <w:sz w:val="18"/>
          <w:szCs w:val="18"/>
          <w:lang w:val="en-GB"/>
        </w:rPr>
        <w:t xml:space="preserve">can be selected by choice into the resulting bill of material. However, the choice applies to </w:t>
      </w:r>
      <w:r w:rsidRPr="00A518C2">
        <w:rPr>
          <w:sz w:val="18"/>
          <w:szCs w:val="18"/>
          <w:u w:val="single"/>
          <w:lang w:val="en-GB"/>
        </w:rPr>
        <w:t>all</w:t>
      </w:r>
      <w:r w:rsidRPr="00A518C2">
        <w:rPr>
          <w:sz w:val="18"/>
          <w:szCs w:val="18"/>
          <w:lang w:val="en-GB"/>
        </w:rPr>
        <w:t xml:space="preserve"> </w:t>
      </w:r>
      <w:r w:rsidRPr="00A518C2">
        <w:rPr>
          <w:i/>
          <w:iCs/>
          <w:sz w:val="18"/>
          <w:szCs w:val="18"/>
          <w:lang w:val="en-GB"/>
        </w:rPr>
        <w:t>PartVersion</w:t>
      </w:r>
      <w:r w:rsidRPr="00A518C2">
        <w:rPr>
          <w:sz w:val="18"/>
          <w:szCs w:val="18"/>
          <w:lang w:val="en-GB"/>
        </w:rPr>
        <w:t xml:space="preserve">s of one </w:t>
      </w:r>
      <w:r w:rsidRPr="00A518C2">
        <w:rPr>
          <w:i/>
          <w:iCs/>
          <w:sz w:val="18"/>
          <w:szCs w:val="18"/>
          <w:lang w:val="en-GB"/>
        </w:rPr>
        <w:t xml:space="preserve">PartRelation. </w:t>
      </w:r>
      <w:r w:rsidRPr="00A518C2">
        <w:rPr>
          <w:sz w:val="18"/>
          <w:szCs w:val="18"/>
          <w:lang w:val="en-GB"/>
        </w:rPr>
        <w:t>For</w:t>
      </w:r>
      <w:r w:rsidRPr="00A518C2">
        <w:rPr>
          <w:i/>
          <w:iCs/>
          <w:sz w:val="18"/>
          <w:szCs w:val="18"/>
          <w:lang w:val="en-GB"/>
        </w:rPr>
        <w:t xml:space="preserve"> Mandatory </w:t>
      </w:r>
      <w:r w:rsidRPr="00A518C2">
        <w:rPr>
          <w:sz w:val="18"/>
          <w:szCs w:val="18"/>
          <w:lang w:val="en-GB"/>
        </w:rPr>
        <w:t xml:space="preserve">it is semantically equivalent to have </w:t>
      </w:r>
      <w:r w:rsidRPr="00A518C2">
        <w:rPr>
          <w:sz w:val="18"/>
          <w:szCs w:val="18"/>
          <w:u w:val="single"/>
          <w:lang w:val="en-GB"/>
        </w:rPr>
        <w:t>one</w:t>
      </w:r>
      <w:r w:rsidRPr="00A518C2">
        <w:rPr>
          <w:sz w:val="18"/>
          <w:szCs w:val="18"/>
          <w:lang w:val="en-GB"/>
        </w:rPr>
        <w:t xml:space="preserve"> </w:t>
      </w:r>
      <w:r w:rsidRPr="00A518C2">
        <w:rPr>
          <w:i/>
          <w:iCs/>
          <w:sz w:val="18"/>
          <w:szCs w:val="18"/>
          <w:lang w:val="en-GB"/>
        </w:rPr>
        <w:t>PartRelation</w:t>
      </w:r>
      <w:r w:rsidRPr="00A518C2">
        <w:rPr>
          <w:sz w:val="18"/>
          <w:szCs w:val="18"/>
          <w:lang w:val="en-GB"/>
        </w:rPr>
        <w:t xml:space="preserve"> referencing </w:t>
      </w:r>
      <w:r w:rsidRPr="00A518C2">
        <w:rPr>
          <w:sz w:val="18"/>
          <w:szCs w:val="18"/>
          <w:u w:val="single"/>
          <w:lang w:val="en-GB"/>
        </w:rPr>
        <w:t>N</w:t>
      </w:r>
      <w:r w:rsidRPr="00A518C2">
        <w:rPr>
          <w:sz w:val="18"/>
          <w:szCs w:val="18"/>
          <w:lang w:val="en-GB"/>
        </w:rPr>
        <w:t xml:space="preserve"> </w:t>
      </w:r>
      <w:r w:rsidRPr="00A518C2">
        <w:rPr>
          <w:i/>
          <w:iCs/>
          <w:sz w:val="18"/>
          <w:szCs w:val="18"/>
          <w:lang w:val="en-GB"/>
        </w:rPr>
        <w:t>PartVersions</w:t>
      </w:r>
      <w:r w:rsidRPr="00A518C2">
        <w:rPr>
          <w:sz w:val="18"/>
          <w:szCs w:val="18"/>
          <w:lang w:val="en-GB"/>
        </w:rPr>
        <w:t xml:space="preserve"> or to have </w:t>
      </w:r>
      <w:r w:rsidRPr="00A518C2">
        <w:rPr>
          <w:sz w:val="18"/>
          <w:szCs w:val="18"/>
          <w:u w:val="single"/>
          <w:lang w:val="en-GB"/>
        </w:rPr>
        <w:t>N</w:t>
      </w:r>
      <w:r w:rsidRPr="00A518C2">
        <w:rPr>
          <w:i/>
          <w:iCs/>
          <w:sz w:val="18"/>
          <w:szCs w:val="18"/>
          <w:lang w:val="en-GB"/>
        </w:rPr>
        <w:t xml:space="preserve"> PartRelations</w:t>
      </w:r>
      <w:r w:rsidRPr="00A518C2">
        <w:rPr>
          <w:sz w:val="18"/>
          <w:szCs w:val="18"/>
          <w:lang w:val="en-GB"/>
        </w:rPr>
        <w:t xml:space="preserve">, each referencing </w:t>
      </w:r>
      <w:r w:rsidRPr="00A518C2">
        <w:rPr>
          <w:sz w:val="18"/>
          <w:szCs w:val="18"/>
          <w:u w:val="single"/>
          <w:lang w:val="en-GB"/>
        </w:rPr>
        <w:t>one</w:t>
      </w:r>
      <w:r w:rsidRPr="00A518C2">
        <w:rPr>
          <w:sz w:val="18"/>
          <w:szCs w:val="18"/>
          <w:lang w:val="en-GB"/>
        </w:rPr>
        <w:t xml:space="preserve"> </w:t>
      </w:r>
      <w:r w:rsidRPr="00A518C2">
        <w:rPr>
          <w:i/>
          <w:iCs/>
          <w:sz w:val="18"/>
          <w:szCs w:val="18"/>
          <w:lang w:val="en-GB"/>
        </w:rPr>
        <w:t xml:space="preserve">PartVersion. </w:t>
      </w:r>
      <w:r w:rsidRPr="00A518C2">
        <w:rPr>
          <w:sz w:val="18"/>
          <w:szCs w:val="18"/>
          <w:lang w:val="en-GB"/>
        </w:rPr>
        <w:t xml:space="preserve">The </w:t>
      </w:r>
      <w:r w:rsidRPr="00A518C2">
        <w:rPr>
          <w:i/>
          <w:iCs/>
          <w:sz w:val="18"/>
          <w:szCs w:val="18"/>
          <w:lang w:val="en-GB"/>
        </w:rPr>
        <w:t>PartRelationType OneOfAll</w:t>
      </w:r>
      <w:r w:rsidRPr="00A518C2">
        <w:rPr>
          <w:sz w:val="18"/>
          <w:szCs w:val="18"/>
          <w:lang w:val="en-GB"/>
        </w:rPr>
        <w:t xml:space="preserve"> defines, that exactly </w:t>
      </w:r>
      <w:r w:rsidRPr="00A518C2">
        <w:rPr>
          <w:sz w:val="18"/>
          <w:szCs w:val="18"/>
          <w:u w:val="single"/>
          <w:lang w:val="en-GB"/>
        </w:rPr>
        <w:t>one</w:t>
      </w:r>
      <w:r w:rsidRPr="00A518C2">
        <w:rPr>
          <w:sz w:val="18"/>
          <w:szCs w:val="18"/>
          <w:lang w:val="en-GB"/>
        </w:rPr>
        <w:t xml:space="preserve"> of the referenced </w:t>
      </w:r>
      <w:r w:rsidRPr="00A518C2">
        <w:rPr>
          <w:i/>
          <w:iCs/>
          <w:sz w:val="18"/>
          <w:szCs w:val="18"/>
          <w:lang w:val="en-GB"/>
        </w:rPr>
        <w:t>PartVersions</w:t>
      </w:r>
      <w:r w:rsidRPr="00A518C2">
        <w:rPr>
          <w:sz w:val="18"/>
          <w:szCs w:val="18"/>
          <w:lang w:val="en-GB"/>
        </w:rPr>
        <w:t xml:space="preserve"> shall be chosen for the resulting bill of material.</w:t>
      </w:r>
    </w:p>
    <w:p w14:paraId="01F42713" w14:textId="77777777" w:rsidR="003B5845" w:rsidRPr="00A518C2" w:rsidRDefault="003B5845" w:rsidP="003B5845">
      <w:pPr>
        <w:rPr>
          <w:lang w:val="en-GB"/>
        </w:rPr>
      </w:pPr>
      <w:r w:rsidRPr="00A518C2">
        <w:rPr>
          <w:sz w:val="18"/>
          <w:szCs w:val="18"/>
          <w:lang w:val="en-GB"/>
        </w:rPr>
        <w:t xml:space="preserve">If the same </w:t>
      </w:r>
      <w:r w:rsidRPr="00A518C2">
        <w:rPr>
          <w:i/>
          <w:iCs/>
          <w:sz w:val="18"/>
          <w:szCs w:val="18"/>
          <w:lang w:val="en-GB"/>
        </w:rPr>
        <w:t>PartVersion</w:t>
      </w:r>
      <w:r w:rsidRPr="00A518C2">
        <w:rPr>
          <w:sz w:val="18"/>
          <w:szCs w:val="18"/>
          <w:lang w:val="en-GB"/>
        </w:rPr>
        <w:t xml:space="preserve"> is referenced multiple times, each reference counts as its own position.</w:t>
      </w:r>
    </w:p>
    <w:p w14:paraId="0E8BC10C" w14:textId="77777777" w:rsidR="003B5845" w:rsidRPr="00A518C2" w:rsidRDefault="003B5845" w:rsidP="003B5845">
      <w:pPr>
        <w:rPr>
          <w:lang w:val="en-GB"/>
        </w:rPr>
      </w:pPr>
      <w:r w:rsidRPr="00A518C2">
        <w:rPr>
          <w:b/>
          <w:bCs/>
          <w:sz w:val="18"/>
          <w:szCs w:val="18"/>
          <w:u w:val="single"/>
          <w:lang w:val="en-GB"/>
        </w:rPr>
        <w:t>Example:</w:t>
      </w:r>
      <w:r w:rsidRPr="00A518C2">
        <w:rPr>
          <w:sz w:val="18"/>
          <w:szCs w:val="18"/>
          <w:lang w:val="en-GB"/>
        </w:rPr>
        <w:t xml:space="preserve"> To express that a </w:t>
      </w:r>
      <w:r w:rsidRPr="00A518C2">
        <w:rPr>
          <w:i/>
          <w:iCs/>
          <w:sz w:val="18"/>
          <w:szCs w:val="18"/>
          <w:lang w:val="en-GB"/>
        </w:rPr>
        <w:t xml:space="preserve">PartVersion </w:t>
      </w:r>
      <w:r w:rsidRPr="00A518C2">
        <w:rPr>
          <w:sz w:val="18"/>
          <w:szCs w:val="18"/>
          <w:lang w:val="en-GB"/>
        </w:rPr>
        <w:t xml:space="preserve">shall be used at least three times and with a maximum of 6 times, three mandatory and three optional </w:t>
      </w:r>
      <w:r w:rsidRPr="00A518C2">
        <w:rPr>
          <w:i/>
          <w:iCs/>
          <w:sz w:val="18"/>
          <w:szCs w:val="18"/>
          <w:lang w:val="en-GB"/>
        </w:rPr>
        <w:t xml:space="preserve">PartRelations </w:t>
      </w:r>
      <w:r w:rsidRPr="00A518C2">
        <w:rPr>
          <w:sz w:val="18"/>
          <w:szCs w:val="18"/>
          <w:lang w:val="en-GB"/>
        </w:rPr>
        <w:t xml:space="preserve">to this </w:t>
      </w:r>
      <w:r w:rsidRPr="00A518C2">
        <w:rPr>
          <w:i/>
          <w:iCs/>
          <w:sz w:val="18"/>
          <w:szCs w:val="18"/>
          <w:lang w:val="en-GB"/>
        </w:rPr>
        <w:t xml:space="preserve">PartVersion </w:t>
      </w:r>
      <w:r w:rsidRPr="00A518C2">
        <w:rPr>
          <w:sz w:val="18"/>
          <w:szCs w:val="18"/>
          <w:lang w:val="en-GB"/>
        </w:rPr>
        <w:t>would be created.</w:t>
      </w:r>
    </w:p>
    <w:p w14:paraId="2279A53B" w14:textId="77777777" w:rsidR="003B5845" w:rsidRPr="00A518C2" w:rsidRDefault="003B5845" w:rsidP="003B5845">
      <w:pPr>
        <w:rPr>
          <w:lang w:val="en-GB"/>
        </w:rPr>
      </w:pPr>
      <w:r w:rsidRPr="00A518C2">
        <w:rPr>
          <w:sz w:val="18"/>
          <w:szCs w:val="18"/>
          <w:lang w:val="en-GB"/>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A518C2">
        <w:rPr>
          <w:i/>
          <w:iCs/>
          <w:sz w:val="18"/>
          <w:szCs w:val="18"/>
          <w:lang w:val="en-GB"/>
        </w:rPr>
        <w:t xml:space="preserve">relationType 'Custom' </w:t>
      </w:r>
      <w:r w:rsidRPr="00A518C2">
        <w:rPr>
          <w:sz w:val="18"/>
          <w:szCs w:val="18"/>
          <w:lang w:val="en-GB"/>
        </w:rPr>
        <w:t xml:space="preserve">was introduced. In this case, the relationships and constraints between all referenced </w:t>
      </w:r>
      <w:r w:rsidRPr="00A518C2">
        <w:rPr>
          <w:i/>
          <w:iCs/>
          <w:sz w:val="18"/>
          <w:szCs w:val="18"/>
          <w:lang w:val="en-GB"/>
        </w:rPr>
        <w:t>accessoryPart</w:t>
      </w:r>
      <w:r w:rsidRPr="00A518C2">
        <w:rPr>
          <w:sz w:val="18"/>
          <w:szCs w:val="18"/>
          <w:lang w:val="en-GB"/>
        </w:rPr>
        <w:t xml:space="preserve"> can</w:t>
      </w:r>
      <w:r w:rsidRPr="00A518C2">
        <w:rPr>
          <w:i/>
          <w:iCs/>
          <w:sz w:val="18"/>
          <w:szCs w:val="18"/>
          <w:lang w:val="en-GB"/>
        </w:rPr>
        <w:t xml:space="preserve"> </w:t>
      </w:r>
      <w:r w:rsidRPr="00A518C2">
        <w:rPr>
          <w:sz w:val="18"/>
          <w:szCs w:val="18"/>
          <w:lang w:val="en-GB"/>
        </w:rPr>
        <w:t xml:space="preserve">be expressed with some custom expression language in the </w:t>
      </w:r>
      <w:r w:rsidRPr="00A518C2">
        <w:rPr>
          <w:i/>
          <w:iCs/>
          <w:sz w:val="18"/>
          <w:szCs w:val="18"/>
          <w:lang w:val="en-GB"/>
        </w:rPr>
        <w:t xml:space="preserve">customRelationExpression </w:t>
      </w:r>
      <w:r w:rsidRPr="00A518C2">
        <w:rPr>
          <w:sz w:val="18"/>
          <w:szCs w:val="18"/>
          <w:lang w:val="en-GB"/>
        </w:rPr>
        <w:t xml:space="preserve">attribute. Even if it is custom, the expression shall only refer </w:t>
      </w:r>
      <w:r w:rsidRPr="00A518C2">
        <w:rPr>
          <w:sz w:val="18"/>
          <w:szCs w:val="18"/>
          <w:lang w:val="en-GB"/>
        </w:rPr>
        <w:lastRenderedPageBreak/>
        <w:t xml:space="preserve">to elements that are contained in the </w:t>
      </w:r>
      <w:r w:rsidRPr="00A518C2">
        <w:rPr>
          <w:i/>
          <w:iCs/>
          <w:sz w:val="18"/>
          <w:szCs w:val="18"/>
          <w:lang w:val="en-GB"/>
        </w:rPr>
        <w:t>accessoryPart</w:t>
      </w:r>
      <w:r w:rsidRPr="00A518C2">
        <w:rPr>
          <w:sz w:val="18"/>
          <w:szCs w:val="18"/>
          <w:lang w:val="en-GB"/>
        </w:rPr>
        <w:t xml:space="preserve"> relation and shall not influence other </w:t>
      </w:r>
      <w:r w:rsidRPr="00A518C2">
        <w:rPr>
          <w:i/>
          <w:iCs/>
          <w:sz w:val="18"/>
          <w:szCs w:val="18"/>
          <w:lang w:val="en-GB"/>
        </w:rPr>
        <w:t>PartRelations</w:t>
      </w:r>
      <w:r w:rsidRPr="00A518C2">
        <w:rPr>
          <w:sz w:val="18"/>
          <w:szCs w:val="18"/>
          <w:lang w:val="en-GB"/>
        </w:rPr>
        <w:t xml:space="preserve"> of the same </w:t>
      </w:r>
      <w:r w:rsidRPr="00A518C2">
        <w:rPr>
          <w:i/>
          <w:iCs/>
          <w:sz w:val="18"/>
          <w:szCs w:val="18"/>
          <w:lang w:val="en-GB"/>
        </w:rPr>
        <w:t>GeneralTechnicalPartSpecification</w:t>
      </w:r>
      <w:r w:rsidRPr="00A518C2">
        <w:rPr>
          <w:sz w:val="18"/>
          <w:szCs w:val="18"/>
          <w:lang w:val="en-GB"/>
        </w:rPr>
        <w:t>.</w:t>
      </w:r>
    </w:p>
    <w:p w14:paraId="2FC497EF" w14:textId="77777777" w:rsidR="003B5845" w:rsidRPr="00A518C2" w:rsidRDefault="003B5845" w:rsidP="003B5845">
      <w:pPr>
        <w:rPr>
          <w:lang w:val="en-GB"/>
        </w:rPr>
      </w:pPr>
      <w:r w:rsidRPr="00A518C2">
        <w:rPr>
          <w:sz w:val="18"/>
          <w:szCs w:val="18"/>
          <w:lang w:val="en-GB"/>
        </w:rPr>
        <w:t xml:space="preserve"> </w:t>
      </w:r>
    </w:p>
    <w:p w14:paraId="24057A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32DAEE" w14:textId="77777777" w:rsidTr="00617B3E">
        <w:tc>
          <w:tcPr>
            <w:tcW w:w="2013" w:type="dxa"/>
            <w:shd w:val="clear" w:color="auto" w:fill="auto"/>
            <w:tcMar>
              <w:top w:w="28" w:type="dxa"/>
              <w:left w:w="28" w:type="dxa"/>
              <w:bottom w:w="28" w:type="dxa"/>
              <w:right w:w="28" w:type="dxa"/>
            </w:tcMar>
          </w:tcPr>
          <w:p w14:paraId="014A8E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59DAFD" w14:textId="77777777" w:rsidR="003B5845" w:rsidRPr="004A00BD" w:rsidRDefault="003B5845" w:rsidP="00617B3E">
            <w:pPr>
              <w:rPr>
                <w:sz w:val="22"/>
              </w:rPr>
            </w:pPr>
          </w:p>
        </w:tc>
      </w:tr>
      <w:tr w:rsidR="003B5845" w:rsidRPr="008359F5" w14:paraId="74EA5DF9" w14:textId="77777777" w:rsidTr="00617B3E">
        <w:tc>
          <w:tcPr>
            <w:tcW w:w="2013" w:type="dxa"/>
            <w:shd w:val="clear" w:color="auto" w:fill="auto"/>
            <w:tcMar>
              <w:top w:w="28" w:type="dxa"/>
              <w:left w:w="28" w:type="dxa"/>
              <w:bottom w:w="28" w:type="dxa"/>
              <w:right w:w="28" w:type="dxa"/>
            </w:tcMar>
          </w:tcPr>
          <w:p w14:paraId="080592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C767EA" w14:textId="77777777" w:rsidR="003B5845" w:rsidRPr="004A00BD" w:rsidRDefault="003B5845" w:rsidP="00617B3E">
            <w:pPr>
              <w:rPr>
                <w:sz w:val="22"/>
              </w:rPr>
            </w:pPr>
          </w:p>
        </w:tc>
      </w:tr>
      <w:tr w:rsidR="003B5845" w:rsidRPr="008359F5" w14:paraId="0E6239E6" w14:textId="77777777" w:rsidTr="00617B3E">
        <w:tc>
          <w:tcPr>
            <w:tcW w:w="2013" w:type="dxa"/>
            <w:shd w:val="clear" w:color="auto" w:fill="auto"/>
            <w:tcMar>
              <w:top w:w="28" w:type="dxa"/>
              <w:left w:w="28" w:type="dxa"/>
              <w:bottom w:w="28" w:type="dxa"/>
              <w:right w:w="28" w:type="dxa"/>
            </w:tcMar>
          </w:tcPr>
          <w:p w14:paraId="5E2419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F09A75" w14:textId="77777777" w:rsidR="003B5845" w:rsidRPr="000437C1" w:rsidRDefault="003B5845" w:rsidP="00617B3E">
            <w:pPr>
              <w:pStyle w:val="SmallStandard"/>
            </w:pPr>
            <w:r>
              <w:t>false</w:t>
            </w:r>
          </w:p>
        </w:tc>
      </w:tr>
    </w:tbl>
    <w:p w14:paraId="6953D3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0FCE51" w14:textId="77777777" w:rsidTr="00617B3E">
        <w:tc>
          <w:tcPr>
            <w:tcW w:w="2013" w:type="dxa"/>
            <w:shd w:val="clear" w:color="auto" w:fill="auto"/>
            <w:tcMar>
              <w:top w:w="28" w:type="dxa"/>
              <w:left w:w="28" w:type="dxa"/>
              <w:bottom w:w="28" w:type="dxa"/>
              <w:right w:w="28" w:type="dxa"/>
            </w:tcMar>
          </w:tcPr>
          <w:p w14:paraId="4FDDBA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4B09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C199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22688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58AB12" w14:textId="77777777" w:rsidTr="00617B3E">
        <w:tc>
          <w:tcPr>
            <w:tcW w:w="2013" w:type="dxa"/>
            <w:shd w:val="clear" w:color="auto" w:fill="auto"/>
            <w:tcMar>
              <w:top w:w="28" w:type="dxa"/>
              <w:left w:w="28" w:type="dxa"/>
              <w:bottom w:w="28" w:type="dxa"/>
              <w:right w:w="28" w:type="dxa"/>
            </w:tcMar>
          </w:tcPr>
          <w:p w14:paraId="236ACEC5" w14:textId="77777777" w:rsidR="003B5845" w:rsidRPr="00620BBE" w:rsidRDefault="003B5845" w:rsidP="00617B3E">
            <w:pPr>
              <w:pStyle w:val="SmallStandard"/>
            </w:pPr>
            <w:r w:rsidRPr="00620BBE">
              <w:t>relationType</w:t>
            </w:r>
          </w:p>
        </w:tc>
        <w:tc>
          <w:tcPr>
            <w:tcW w:w="1559" w:type="dxa"/>
            <w:shd w:val="clear" w:color="auto" w:fill="auto"/>
            <w:tcMar>
              <w:top w:w="28" w:type="dxa"/>
              <w:left w:w="28" w:type="dxa"/>
              <w:bottom w:w="28" w:type="dxa"/>
              <w:right w:w="28" w:type="dxa"/>
            </w:tcMar>
          </w:tcPr>
          <w:p w14:paraId="538B3122" w14:textId="77777777" w:rsidR="003B5845" w:rsidRPr="008359F5" w:rsidRDefault="003B5845" w:rsidP="00617B3E">
            <w:pPr>
              <w:pStyle w:val="SmallStandard"/>
            </w:pPr>
            <w:r w:rsidRPr="00D21799">
              <w:t>PartRelationType</w:t>
            </w:r>
          </w:p>
        </w:tc>
        <w:tc>
          <w:tcPr>
            <w:tcW w:w="709" w:type="dxa"/>
            <w:shd w:val="clear" w:color="auto" w:fill="auto"/>
            <w:tcMar>
              <w:top w:w="28" w:type="dxa"/>
              <w:left w:w="28" w:type="dxa"/>
              <w:bottom w:w="28" w:type="dxa"/>
              <w:right w:w="28" w:type="dxa"/>
            </w:tcMar>
          </w:tcPr>
          <w:p w14:paraId="1DE8CFD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79AFC4" w14:textId="77777777" w:rsidR="003B5845" w:rsidRPr="004A00BD" w:rsidRDefault="003B5845" w:rsidP="00617B3E">
            <w:pPr>
              <w:jc w:val="left"/>
              <w:rPr>
                <w:sz w:val="22"/>
                <w:lang w:val="en-GB"/>
              </w:rPr>
            </w:pPr>
            <w:r w:rsidRPr="004A00BD">
              <w:rPr>
                <w:sz w:val="16"/>
                <w:szCs w:val="16"/>
                <w:lang w:val="en-GB"/>
              </w:rPr>
              <w:t>Specifies the type of the relation.</w:t>
            </w:r>
          </w:p>
        </w:tc>
      </w:tr>
      <w:tr w:rsidR="003B5845" w:rsidRPr="004A00BD" w14:paraId="18665A3F" w14:textId="77777777" w:rsidTr="00617B3E">
        <w:tc>
          <w:tcPr>
            <w:tcW w:w="2013" w:type="dxa"/>
            <w:shd w:val="clear" w:color="auto" w:fill="auto"/>
            <w:tcMar>
              <w:top w:w="28" w:type="dxa"/>
              <w:left w:w="28" w:type="dxa"/>
              <w:bottom w:w="28" w:type="dxa"/>
              <w:right w:w="28" w:type="dxa"/>
            </w:tcMar>
          </w:tcPr>
          <w:p w14:paraId="7EA7CC91" w14:textId="77777777" w:rsidR="003B5845" w:rsidRPr="00620BBE" w:rsidRDefault="003B5845" w:rsidP="00617B3E">
            <w:pPr>
              <w:pStyle w:val="SmallStandard"/>
            </w:pPr>
            <w:r w:rsidRPr="00620BBE">
              <w:t>customRelationExpression</w:t>
            </w:r>
          </w:p>
        </w:tc>
        <w:tc>
          <w:tcPr>
            <w:tcW w:w="1559" w:type="dxa"/>
            <w:shd w:val="clear" w:color="auto" w:fill="auto"/>
            <w:tcMar>
              <w:top w:w="28" w:type="dxa"/>
              <w:left w:w="28" w:type="dxa"/>
              <w:bottom w:w="28" w:type="dxa"/>
              <w:right w:w="28" w:type="dxa"/>
            </w:tcMar>
          </w:tcPr>
          <w:p w14:paraId="065FE09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38F6A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5C0631" w14:textId="77777777" w:rsidR="003B5845" w:rsidRPr="004A00BD" w:rsidRDefault="003B5845" w:rsidP="00617B3E">
            <w:pPr>
              <w:jc w:val="left"/>
              <w:rPr>
                <w:sz w:val="22"/>
                <w:lang w:val="en-GB"/>
              </w:rPr>
            </w:pPr>
            <w:r w:rsidRPr="004A00BD">
              <w:rPr>
                <w:sz w:val="16"/>
                <w:szCs w:val="16"/>
                <w:lang w:val="en-GB"/>
              </w:rPr>
              <w:t xml:space="preserve">Defines the relationship between the accessory parts in a proprietary expression language. This attribute shall only be used, if the </w:t>
            </w:r>
            <w:r w:rsidRPr="004A00BD">
              <w:rPr>
                <w:i/>
                <w:iCs/>
                <w:sz w:val="16"/>
                <w:szCs w:val="16"/>
                <w:lang w:val="en-GB"/>
              </w:rPr>
              <w:t>relationType = 'Custom'.</w:t>
            </w:r>
          </w:p>
        </w:tc>
      </w:tr>
    </w:tbl>
    <w:p w14:paraId="29A0F1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141E91" w14:textId="77777777" w:rsidTr="00617B3E">
        <w:tc>
          <w:tcPr>
            <w:tcW w:w="3856" w:type="dxa"/>
            <w:gridSpan w:val="3"/>
            <w:shd w:val="clear" w:color="auto" w:fill="auto"/>
          </w:tcPr>
          <w:p w14:paraId="1E5F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9AAB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A6CD0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675E85" w14:textId="77777777" w:rsidTr="00617B3E">
        <w:tc>
          <w:tcPr>
            <w:tcW w:w="1573" w:type="dxa"/>
            <w:shd w:val="clear" w:color="auto" w:fill="auto"/>
          </w:tcPr>
          <w:p w14:paraId="7DE594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70FF7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0589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682F5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EDC2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5044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9E1BD" w14:textId="77777777" w:rsidTr="00617B3E">
        <w:tc>
          <w:tcPr>
            <w:tcW w:w="1573" w:type="dxa"/>
            <w:shd w:val="clear" w:color="auto" w:fill="auto"/>
          </w:tcPr>
          <w:p w14:paraId="75A1B44F" w14:textId="77777777" w:rsidR="003B5845" w:rsidRPr="00634625" w:rsidRDefault="003B5845" w:rsidP="00617B3E">
            <w:pPr>
              <w:pStyle w:val="SmallStandard"/>
            </w:pPr>
            <w:r>
              <w:t>PartVersion</w:t>
            </w:r>
          </w:p>
        </w:tc>
        <w:tc>
          <w:tcPr>
            <w:tcW w:w="1574" w:type="dxa"/>
            <w:shd w:val="clear" w:color="auto" w:fill="auto"/>
          </w:tcPr>
          <w:p w14:paraId="578F2A0B" w14:textId="77777777" w:rsidR="003B5845" w:rsidRPr="00132C43" w:rsidRDefault="003B5845" w:rsidP="00617B3E">
            <w:pPr>
              <w:pStyle w:val="SmallStandard"/>
            </w:pPr>
            <w:r>
              <w:t>accessoryPart</w:t>
            </w:r>
          </w:p>
        </w:tc>
        <w:tc>
          <w:tcPr>
            <w:tcW w:w="708" w:type="dxa"/>
            <w:shd w:val="clear" w:color="auto" w:fill="auto"/>
          </w:tcPr>
          <w:p w14:paraId="2A4CCA3B" w14:textId="77777777" w:rsidR="003B5845" w:rsidRPr="00D331EF" w:rsidRDefault="003B5845" w:rsidP="00617B3E">
            <w:pPr>
              <w:pStyle w:val="SmallStandard"/>
            </w:pPr>
            <w:r w:rsidRPr="00574783">
              <w:t>1..*</w:t>
            </w:r>
          </w:p>
        </w:tc>
        <w:tc>
          <w:tcPr>
            <w:tcW w:w="709" w:type="dxa"/>
            <w:shd w:val="clear" w:color="auto" w:fill="auto"/>
          </w:tcPr>
          <w:p w14:paraId="5EF6F1EE" w14:textId="77777777" w:rsidR="003B5845" w:rsidRPr="00D331EF" w:rsidRDefault="003B5845" w:rsidP="00617B3E">
            <w:pPr>
              <w:pStyle w:val="SmallStandard"/>
            </w:pPr>
            <w:r w:rsidRPr="00207506">
              <w:t>0..*</w:t>
            </w:r>
          </w:p>
        </w:tc>
        <w:tc>
          <w:tcPr>
            <w:tcW w:w="567" w:type="dxa"/>
            <w:shd w:val="clear" w:color="auto" w:fill="auto"/>
          </w:tcPr>
          <w:p w14:paraId="42AC0FA7" w14:textId="77777777" w:rsidR="003B5845" w:rsidRPr="00D331EF" w:rsidRDefault="003B5845" w:rsidP="00617B3E">
            <w:pPr>
              <w:pStyle w:val="SmallStandard"/>
            </w:pPr>
            <w:r>
              <w:t>N</w:t>
            </w:r>
          </w:p>
        </w:tc>
        <w:tc>
          <w:tcPr>
            <w:tcW w:w="3969" w:type="dxa"/>
            <w:shd w:val="clear" w:color="auto" w:fill="auto"/>
          </w:tcPr>
          <w:p w14:paraId="5DE14B7D" w14:textId="77777777" w:rsidR="003B5845" w:rsidRDefault="003B5845" w:rsidP="00617B3E">
            <w:pPr>
              <w:pStyle w:val="SmallStandard"/>
            </w:pPr>
            <w:r w:rsidRPr="00491287">
              <w:t xml:space="preserve">References the PartVersions that are related by the PartRelation. </w:t>
            </w:r>
          </w:p>
        </w:tc>
      </w:tr>
    </w:tbl>
    <w:p w14:paraId="26F5D5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8B7F69" w14:textId="77777777" w:rsidTr="00617B3E">
        <w:tc>
          <w:tcPr>
            <w:tcW w:w="2296" w:type="dxa"/>
            <w:gridSpan w:val="2"/>
            <w:shd w:val="clear" w:color="auto" w:fill="auto"/>
          </w:tcPr>
          <w:p w14:paraId="4011E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9E8C5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7C5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135292" w14:textId="77777777" w:rsidTr="00617B3E">
        <w:tc>
          <w:tcPr>
            <w:tcW w:w="1588" w:type="dxa"/>
            <w:shd w:val="clear" w:color="auto" w:fill="auto"/>
          </w:tcPr>
          <w:p w14:paraId="49A3DE4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93ECE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F3B42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532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41AFE7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A124F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C84DF6" w14:textId="77777777" w:rsidTr="00617B3E">
        <w:tc>
          <w:tcPr>
            <w:tcW w:w="1588" w:type="dxa"/>
            <w:shd w:val="clear" w:color="auto" w:fill="auto"/>
          </w:tcPr>
          <w:p w14:paraId="47539224" w14:textId="77777777" w:rsidR="003B5845" w:rsidRPr="00634625" w:rsidRDefault="003B5845" w:rsidP="00617B3E">
            <w:pPr>
              <w:pStyle w:val="SmallStandard"/>
            </w:pPr>
            <w:r>
              <w:t>Slot</w:t>
            </w:r>
          </w:p>
        </w:tc>
        <w:tc>
          <w:tcPr>
            <w:tcW w:w="708" w:type="dxa"/>
            <w:shd w:val="clear" w:color="auto" w:fill="auto"/>
          </w:tcPr>
          <w:p w14:paraId="6C1A4684" w14:textId="77777777" w:rsidR="003B5845" w:rsidRPr="00D331EF" w:rsidRDefault="003B5845" w:rsidP="00617B3E">
            <w:pPr>
              <w:pStyle w:val="SmallStandard"/>
            </w:pPr>
            <w:r w:rsidRPr="00D01517">
              <w:t>0..*</w:t>
            </w:r>
          </w:p>
        </w:tc>
        <w:tc>
          <w:tcPr>
            <w:tcW w:w="1560" w:type="dxa"/>
            <w:shd w:val="clear" w:color="auto" w:fill="auto"/>
          </w:tcPr>
          <w:p w14:paraId="4710352E" w14:textId="77777777" w:rsidR="003B5845" w:rsidRPr="00132C43" w:rsidRDefault="003B5845" w:rsidP="00617B3E">
            <w:pPr>
              <w:pStyle w:val="SmallStandard"/>
            </w:pPr>
            <w:r>
              <w:t>supplementaryParts</w:t>
            </w:r>
          </w:p>
        </w:tc>
        <w:tc>
          <w:tcPr>
            <w:tcW w:w="708" w:type="dxa"/>
            <w:shd w:val="clear" w:color="auto" w:fill="auto"/>
          </w:tcPr>
          <w:p w14:paraId="53D51009" w14:textId="77777777" w:rsidR="003B5845" w:rsidRPr="00D331EF" w:rsidRDefault="003B5845" w:rsidP="00617B3E">
            <w:pPr>
              <w:pStyle w:val="SmallStandard"/>
            </w:pPr>
            <w:r w:rsidRPr="00D01517">
              <w:t>0..*</w:t>
            </w:r>
          </w:p>
        </w:tc>
        <w:tc>
          <w:tcPr>
            <w:tcW w:w="567" w:type="dxa"/>
            <w:shd w:val="clear" w:color="auto" w:fill="auto"/>
          </w:tcPr>
          <w:p w14:paraId="2FD4F972" w14:textId="77777777" w:rsidR="003B5845" w:rsidRPr="00D331EF" w:rsidRDefault="003B5845" w:rsidP="00617B3E">
            <w:pPr>
              <w:pStyle w:val="SmallStandard"/>
            </w:pPr>
            <w:r>
              <w:t>N</w:t>
            </w:r>
          </w:p>
        </w:tc>
        <w:tc>
          <w:tcPr>
            <w:tcW w:w="3969" w:type="dxa"/>
            <w:shd w:val="clear" w:color="auto" w:fill="auto"/>
          </w:tcPr>
          <w:p w14:paraId="18724B8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CC6307" w14:paraId="43CA0BD5" w14:textId="77777777" w:rsidTr="00617B3E">
        <w:tc>
          <w:tcPr>
            <w:tcW w:w="1588" w:type="dxa"/>
            <w:shd w:val="clear" w:color="auto" w:fill="auto"/>
          </w:tcPr>
          <w:p w14:paraId="6663C0FD" w14:textId="77777777" w:rsidR="003B5845" w:rsidRPr="00634625" w:rsidRDefault="003B5845" w:rsidP="00617B3E">
            <w:pPr>
              <w:pStyle w:val="SmallStandard"/>
            </w:pPr>
            <w:r>
              <w:t>ExtensionSlot</w:t>
            </w:r>
          </w:p>
        </w:tc>
        <w:tc>
          <w:tcPr>
            <w:tcW w:w="708" w:type="dxa"/>
            <w:shd w:val="clear" w:color="auto" w:fill="auto"/>
          </w:tcPr>
          <w:p w14:paraId="1BEF9609" w14:textId="77777777" w:rsidR="003B5845" w:rsidRPr="00D331EF" w:rsidRDefault="003B5845" w:rsidP="00617B3E">
            <w:pPr>
              <w:pStyle w:val="SmallStandard"/>
            </w:pPr>
            <w:r w:rsidRPr="00D01517">
              <w:t>0..*</w:t>
            </w:r>
          </w:p>
        </w:tc>
        <w:tc>
          <w:tcPr>
            <w:tcW w:w="1560" w:type="dxa"/>
            <w:shd w:val="clear" w:color="auto" w:fill="auto"/>
          </w:tcPr>
          <w:p w14:paraId="515B8EDE" w14:textId="77777777" w:rsidR="003B5845" w:rsidRPr="00132C43" w:rsidRDefault="003B5845" w:rsidP="00617B3E">
            <w:pPr>
              <w:pStyle w:val="SmallStandard"/>
            </w:pPr>
            <w:r>
              <w:t>allowedInserts</w:t>
            </w:r>
          </w:p>
        </w:tc>
        <w:tc>
          <w:tcPr>
            <w:tcW w:w="708" w:type="dxa"/>
            <w:shd w:val="clear" w:color="auto" w:fill="auto"/>
          </w:tcPr>
          <w:p w14:paraId="4084ABF2" w14:textId="77777777" w:rsidR="003B5845" w:rsidRPr="00D331EF" w:rsidRDefault="003B5845" w:rsidP="00617B3E">
            <w:pPr>
              <w:pStyle w:val="SmallStandard"/>
            </w:pPr>
            <w:r w:rsidRPr="00D01517">
              <w:t>0..*</w:t>
            </w:r>
          </w:p>
        </w:tc>
        <w:tc>
          <w:tcPr>
            <w:tcW w:w="567" w:type="dxa"/>
            <w:shd w:val="clear" w:color="auto" w:fill="auto"/>
          </w:tcPr>
          <w:p w14:paraId="3CC53FD3" w14:textId="77777777" w:rsidR="003B5845" w:rsidRPr="00D331EF" w:rsidRDefault="003B5845" w:rsidP="00617B3E">
            <w:pPr>
              <w:pStyle w:val="SmallStandard"/>
            </w:pPr>
            <w:r>
              <w:t>N</w:t>
            </w:r>
          </w:p>
        </w:tc>
        <w:tc>
          <w:tcPr>
            <w:tcW w:w="3969" w:type="dxa"/>
            <w:shd w:val="clear" w:color="auto" w:fill="auto"/>
          </w:tcPr>
          <w:p w14:paraId="762E647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6CD1B2EC"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r w:rsidR="003B5845" w:rsidRPr="004A00BD" w14:paraId="6439C43F" w14:textId="77777777" w:rsidTr="00617B3E">
        <w:tc>
          <w:tcPr>
            <w:tcW w:w="1588" w:type="dxa"/>
            <w:shd w:val="clear" w:color="auto" w:fill="auto"/>
          </w:tcPr>
          <w:p w14:paraId="3934CD36" w14:textId="77777777" w:rsidR="003B5845" w:rsidRPr="00634625" w:rsidRDefault="003B5845" w:rsidP="00617B3E">
            <w:pPr>
              <w:pStyle w:val="SmallStandard"/>
            </w:pPr>
            <w:r>
              <w:t>GeneralTechnicalPartSpecification</w:t>
            </w:r>
          </w:p>
        </w:tc>
        <w:tc>
          <w:tcPr>
            <w:tcW w:w="708" w:type="dxa"/>
            <w:shd w:val="clear" w:color="auto" w:fill="auto"/>
          </w:tcPr>
          <w:p w14:paraId="39B15A7F" w14:textId="77777777" w:rsidR="003B5845" w:rsidRPr="00D331EF" w:rsidRDefault="003B5845" w:rsidP="00617B3E">
            <w:pPr>
              <w:pStyle w:val="SmallStandard"/>
            </w:pPr>
            <w:r w:rsidRPr="00D01517">
              <w:t>1</w:t>
            </w:r>
          </w:p>
        </w:tc>
        <w:tc>
          <w:tcPr>
            <w:tcW w:w="1560" w:type="dxa"/>
            <w:shd w:val="clear" w:color="auto" w:fill="auto"/>
          </w:tcPr>
          <w:p w14:paraId="63E997B8" w14:textId="77777777" w:rsidR="003B5845" w:rsidRPr="00132C43" w:rsidRDefault="003B5845" w:rsidP="00617B3E">
            <w:pPr>
              <w:pStyle w:val="SmallStandard"/>
            </w:pPr>
            <w:r>
              <w:t>partRelation</w:t>
            </w:r>
          </w:p>
        </w:tc>
        <w:tc>
          <w:tcPr>
            <w:tcW w:w="708" w:type="dxa"/>
            <w:shd w:val="clear" w:color="auto" w:fill="auto"/>
          </w:tcPr>
          <w:p w14:paraId="136E6907" w14:textId="77777777" w:rsidR="003B5845" w:rsidRPr="00D331EF" w:rsidRDefault="003B5845" w:rsidP="00617B3E">
            <w:pPr>
              <w:pStyle w:val="SmallStandard"/>
            </w:pPr>
            <w:r w:rsidRPr="00D01517">
              <w:t>0..*</w:t>
            </w:r>
          </w:p>
        </w:tc>
        <w:tc>
          <w:tcPr>
            <w:tcW w:w="567" w:type="dxa"/>
            <w:shd w:val="clear" w:color="auto" w:fill="auto"/>
          </w:tcPr>
          <w:p w14:paraId="0DBFFCB3" w14:textId="77777777" w:rsidR="003B5845" w:rsidRDefault="003B5845" w:rsidP="00617B3E">
            <w:pPr>
              <w:pStyle w:val="SmallStandard"/>
            </w:pPr>
            <w:r>
              <w:t>Y</w:t>
            </w:r>
          </w:p>
        </w:tc>
        <w:tc>
          <w:tcPr>
            <w:tcW w:w="3969" w:type="dxa"/>
            <w:shd w:val="clear" w:color="auto" w:fill="auto"/>
          </w:tcPr>
          <w:p w14:paraId="194E19A0" w14:textId="77777777" w:rsidR="003B5845" w:rsidRDefault="003B5845" w:rsidP="00617B3E">
            <w:pPr>
              <w:pStyle w:val="SmallStandard"/>
            </w:pPr>
            <w:r w:rsidRPr="00491287">
              <w:t xml:space="preserve">Specifies possible relations (accessories) of the specified part with other PartVersion (e.g. caps, clips). </w:t>
            </w:r>
          </w:p>
        </w:tc>
      </w:tr>
      <w:tr w:rsidR="003B5845" w:rsidRPr="00CC6307" w14:paraId="1815D6D5" w14:textId="77777777" w:rsidTr="00617B3E">
        <w:tc>
          <w:tcPr>
            <w:tcW w:w="1588" w:type="dxa"/>
            <w:shd w:val="clear" w:color="auto" w:fill="auto"/>
          </w:tcPr>
          <w:p w14:paraId="172A9CC6" w14:textId="77777777" w:rsidR="003B5845" w:rsidRPr="00634625" w:rsidRDefault="003B5845" w:rsidP="00617B3E">
            <w:pPr>
              <w:pStyle w:val="SmallStandard"/>
            </w:pPr>
            <w:r>
              <w:t>ModularSlot</w:t>
            </w:r>
          </w:p>
        </w:tc>
        <w:tc>
          <w:tcPr>
            <w:tcW w:w="708" w:type="dxa"/>
            <w:shd w:val="clear" w:color="auto" w:fill="auto"/>
          </w:tcPr>
          <w:p w14:paraId="58CD2362" w14:textId="77777777" w:rsidR="003B5845" w:rsidRPr="00D331EF" w:rsidRDefault="003B5845" w:rsidP="00617B3E">
            <w:pPr>
              <w:pStyle w:val="SmallStandard"/>
            </w:pPr>
            <w:r w:rsidRPr="00D01517">
              <w:t>0..*</w:t>
            </w:r>
          </w:p>
        </w:tc>
        <w:tc>
          <w:tcPr>
            <w:tcW w:w="1560" w:type="dxa"/>
            <w:shd w:val="clear" w:color="auto" w:fill="auto"/>
          </w:tcPr>
          <w:p w14:paraId="50D33D11" w14:textId="77777777" w:rsidR="003B5845" w:rsidRPr="00132C43" w:rsidRDefault="003B5845" w:rsidP="00617B3E">
            <w:pPr>
              <w:pStyle w:val="SmallStandard"/>
            </w:pPr>
            <w:r>
              <w:t>allowedInserts</w:t>
            </w:r>
          </w:p>
        </w:tc>
        <w:tc>
          <w:tcPr>
            <w:tcW w:w="708" w:type="dxa"/>
            <w:shd w:val="clear" w:color="auto" w:fill="auto"/>
          </w:tcPr>
          <w:p w14:paraId="52DAA68B" w14:textId="77777777" w:rsidR="003B5845" w:rsidRPr="00D331EF" w:rsidRDefault="003B5845" w:rsidP="00617B3E">
            <w:pPr>
              <w:pStyle w:val="SmallStandard"/>
            </w:pPr>
            <w:r w:rsidRPr="00D01517">
              <w:t>0..*</w:t>
            </w:r>
          </w:p>
        </w:tc>
        <w:tc>
          <w:tcPr>
            <w:tcW w:w="567" w:type="dxa"/>
            <w:shd w:val="clear" w:color="auto" w:fill="auto"/>
          </w:tcPr>
          <w:p w14:paraId="2933F585" w14:textId="77777777" w:rsidR="003B5845" w:rsidRPr="00D331EF" w:rsidRDefault="003B5845" w:rsidP="00617B3E">
            <w:pPr>
              <w:pStyle w:val="SmallStandard"/>
            </w:pPr>
            <w:r>
              <w:t>N</w:t>
            </w:r>
          </w:p>
        </w:tc>
        <w:tc>
          <w:tcPr>
            <w:tcW w:w="3969" w:type="dxa"/>
            <w:shd w:val="clear" w:color="auto" w:fill="auto"/>
          </w:tcPr>
          <w:p w14:paraId="495EACA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50138659"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8DF5C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07" w:name="_ad9551321783b52912a2aa5d5f612972"/>
      <w:r>
        <w:rPr>
          <w:lang w:val="en-GB"/>
        </w:rPr>
        <w:t>PinComponent</w:t>
      </w:r>
      <w:bookmarkEnd w:id="1107"/>
    </w:p>
    <w:p w14:paraId="4BE5F023" w14:textId="77777777" w:rsidR="003B5845" w:rsidRPr="00A518C2" w:rsidRDefault="003B5845" w:rsidP="003B5845">
      <w:pPr>
        <w:rPr>
          <w:lang w:val="en-GB"/>
        </w:rPr>
      </w:pPr>
      <w:r w:rsidRPr="00A518C2">
        <w:rPr>
          <w:sz w:val="18"/>
          <w:szCs w:val="18"/>
          <w:lang w:val="en-GB"/>
        </w:rPr>
        <w:t>A PinComponent describes a pin of an EEComponent. A PinComponent is part of a HousingComponent and is defined by tree aspects.</w:t>
      </w:r>
    </w:p>
    <w:p w14:paraId="4F3A3E9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geometric position in the </w:t>
      </w:r>
      <w:r w:rsidRPr="00A518C2">
        <w:rPr>
          <w:i/>
          <w:iCs/>
          <w:lang w:val="en-GB"/>
        </w:rPr>
        <w:t>HousingComponent</w:t>
      </w:r>
      <w:r w:rsidRPr="00A518C2">
        <w:rPr>
          <w:lang w:val="en-GB"/>
        </w:rPr>
        <w:t xml:space="preserve">, which is defined by the </w:t>
      </w:r>
      <w:r w:rsidRPr="00A518C2">
        <w:rPr>
          <w:i/>
          <w:iCs/>
          <w:lang w:val="en-GB"/>
        </w:rPr>
        <w:t>referencedCavity.</w:t>
      </w:r>
    </w:p>
    <w:p w14:paraId="087FF27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physical electrical properties, which are defined by the referenced </w:t>
      </w:r>
      <w:r w:rsidRPr="00A518C2">
        <w:rPr>
          <w:i/>
          <w:iCs/>
          <w:lang w:val="en-GB"/>
        </w:rPr>
        <w:t>TerminalSpecification.</w:t>
      </w:r>
    </w:p>
    <w:p w14:paraId="2F8556E9"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electrical behaviour, which is defined configuration dependent by its </w:t>
      </w:r>
      <w:r w:rsidRPr="00A518C2">
        <w:rPr>
          <w:i/>
          <w:iCs/>
          <w:lang w:val="en-GB"/>
        </w:rPr>
        <w:t>PinComponentBehaviour.</w:t>
      </w:r>
    </w:p>
    <w:p w14:paraId="2963EB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9FC27" w14:textId="77777777" w:rsidTr="00617B3E">
        <w:tc>
          <w:tcPr>
            <w:tcW w:w="2013" w:type="dxa"/>
            <w:shd w:val="clear" w:color="auto" w:fill="auto"/>
            <w:tcMar>
              <w:top w:w="28" w:type="dxa"/>
              <w:left w:w="28" w:type="dxa"/>
              <w:bottom w:w="28" w:type="dxa"/>
              <w:right w:w="28" w:type="dxa"/>
            </w:tcMar>
          </w:tcPr>
          <w:p w14:paraId="794AC88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CA5E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2B75A9A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AD70A1" w14:textId="77777777" w:rsidTr="00617B3E">
        <w:tc>
          <w:tcPr>
            <w:tcW w:w="2013" w:type="dxa"/>
            <w:shd w:val="clear" w:color="auto" w:fill="auto"/>
            <w:tcMar>
              <w:top w:w="28" w:type="dxa"/>
              <w:left w:w="28" w:type="dxa"/>
              <w:bottom w:w="28" w:type="dxa"/>
              <w:right w:w="28" w:type="dxa"/>
            </w:tcMar>
          </w:tcPr>
          <w:p w14:paraId="204B3C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5D26FD" w14:textId="77777777" w:rsidR="003B5845" w:rsidRPr="004A00BD" w:rsidRDefault="003B5845" w:rsidP="00617B3E">
            <w:pPr>
              <w:rPr>
                <w:sz w:val="22"/>
              </w:rPr>
            </w:pPr>
          </w:p>
        </w:tc>
      </w:tr>
      <w:tr w:rsidR="003B5845" w:rsidRPr="008359F5" w14:paraId="05A746D1" w14:textId="77777777" w:rsidTr="00617B3E">
        <w:tc>
          <w:tcPr>
            <w:tcW w:w="2013" w:type="dxa"/>
            <w:shd w:val="clear" w:color="auto" w:fill="auto"/>
            <w:tcMar>
              <w:top w:w="28" w:type="dxa"/>
              <w:left w:w="28" w:type="dxa"/>
              <w:bottom w:w="28" w:type="dxa"/>
              <w:right w:w="28" w:type="dxa"/>
            </w:tcMar>
          </w:tcPr>
          <w:p w14:paraId="31C6BD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63F47E" w14:textId="77777777" w:rsidR="003B5845" w:rsidRPr="000437C1" w:rsidRDefault="003B5845" w:rsidP="00617B3E">
            <w:pPr>
              <w:pStyle w:val="SmallStandard"/>
            </w:pPr>
            <w:r>
              <w:t>false</w:t>
            </w:r>
          </w:p>
        </w:tc>
      </w:tr>
    </w:tbl>
    <w:p w14:paraId="7D54668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301BEE" w14:textId="77777777" w:rsidTr="00617B3E">
        <w:tc>
          <w:tcPr>
            <w:tcW w:w="2013" w:type="dxa"/>
            <w:shd w:val="clear" w:color="auto" w:fill="auto"/>
            <w:tcMar>
              <w:top w:w="28" w:type="dxa"/>
              <w:left w:w="28" w:type="dxa"/>
              <w:bottom w:w="28" w:type="dxa"/>
              <w:right w:w="28" w:type="dxa"/>
            </w:tcMar>
          </w:tcPr>
          <w:p w14:paraId="29ED9E5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E00E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A0D1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91171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9F6645" w14:textId="77777777" w:rsidTr="00617B3E">
        <w:tc>
          <w:tcPr>
            <w:tcW w:w="2013" w:type="dxa"/>
            <w:shd w:val="clear" w:color="auto" w:fill="auto"/>
            <w:tcMar>
              <w:top w:w="28" w:type="dxa"/>
              <w:left w:w="28" w:type="dxa"/>
              <w:bottom w:w="28" w:type="dxa"/>
              <w:right w:w="28" w:type="dxa"/>
            </w:tcMar>
          </w:tcPr>
          <w:p w14:paraId="6AAC715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4852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60AB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B9FA58F" w14:textId="77777777" w:rsidR="003B5845" w:rsidRPr="004A00BD" w:rsidRDefault="003B5845" w:rsidP="00617B3E">
            <w:pPr>
              <w:jc w:val="left"/>
              <w:rPr>
                <w:sz w:val="22"/>
                <w:lang w:val="en-GB"/>
              </w:rPr>
            </w:pPr>
            <w:r w:rsidRPr="004A00BD">
              <w:rPr>
                <w:sz w:val="16"/>
                <w:szCs w:val="16"/>
                <w:lang w:val="en-GB"/>
              </w:rPr>
              <w:t>Identification of the PinComponent, which must be distinct for all PinComponent of a HousingComponents.</w:t>
            </w:r>
          </w:p>
        </w:tc>
      </w:tr>
      <w:tr w:rsidR="003B5845" w:rsidRPr="004A00BD" w14:paraId="777E32F5" w14:textId="77777777" w:rsidTr="00617B3E">
        <w:tc>
          <w:tcPr>
            <w:tcW w:w="2013" w:type="dxa"/>
            <w:shd w:val="clear" w:color="auto" w:fill="auto"/>
            <w:tcMar>
              <w:top w:w="28" w:type="dxa"/>
              <w:left w:w="28" w:type="dxa"/>
              <w:bottom w:w="28" w:type="dxa"/>
              <w:right w:w="28" w:type="dxa"/>
            </w:tcMar>
          </w:tcPr>
          <w:p w14:paraId="1C2340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7618D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0A426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4623AFF"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w:t>
            </w:r>
            <w:r w:rsidRPr="004A00BD">
              <w:rPr>
                <w:sz w:val="16"/>
                <w:szCs w:val="16"/>
                <w:lang w:val="en-GB"/>
              </w:rPr>
              <w:t>.</w:t>
            </w:r>
          </w:p>
        </w:tc>
      </w:tr>
      <w:tr w:rsidR="003B5845" w:rsidRPr="004A00BD" w14:paraId="492E1EF0" w14:textId="77777777" w:rsidTr="00617B3E">
        <w:tc>
          <w:tcPr>
            <w:tcW w:w="2013" w:type="dxa"/>
            <w:shd w:val="clear" w:color="auto" w:fill="auto"/>
            <w:tcMar>
              <w:top w:w="28" w:type="dxa"/>
              <w:left w:w="28" w:type="dxa"/>
              <w:bottom w:w="28" w:type="dxa"/>
              <w:right w:w="28" w:type="dxa"/>
            </w:tcMar>
          </w:tcPr>
          <w:p w14:paraId="3F75D79E" w14:textId="77777777" w:rsidR="003B5845" w:rsidRPr="00620BBE" w:rsidRDefault="003B5845" w:rsidP="00617B3E">
            <w:pPr>
              <w:pStyle w:val="SmallStandard"/>
            </w:pPr>
            <w:r w:rsidRPr="00620BBE">
              <w:t>pinComponentType</w:t>
            </w:r>
          </w:p>
        </w:tc>
        <w:tc>
          <w:tcPr>
            <w:tcW w:w="1559" w:type="dxa"/>
            <w:shd w:val="clear" w:color="auto" w:fill="auto"/>
            <w:tcMar>
              <w:top w:w="28" w:type="dxa"/>
              <w:left w:w="28" w:type="dxa"/>
              <w:bottom w:w="28" w:type="dxa"/>
              <w:right w:w="28" w:type="dxa"/>
            </w:tcMar>
          </w:tcPr>
          <w:p w14:paraId="26DD908E" w14:textId="77777777" w:rsidR="003B5845" w:rsidRPr="008359F5" w:rsidRDefault="003B5845" w:rsidP="00617B3E">
            <w:pPr>
              <w:pStyle w:val="SmallStandard"/>
            </w:pPr>
            <w:r w:rsidRPr="00D21799">
              <w:t>PinComponentType</w:t>
            </w:r>
          </w:p>
        </w:tc>
        <w:tc>
          <w:tcPr>
            <w:tcW w:w="709" w:type="dxa"/>
            <w:shd w:val="clear" w:color="auto" w:fill="auto"/>
            <w:tcMar>
              <w:top w:w="28" w:type="dxa"/>
              <w:left w:w="28" w:type="dxa"/>
              <w:bottom w:w="28" w:type="dxa"/>
              <w:right w:w="28" w:type="dxa"/>
            </w:tcMar>
          </w:tcPr>
          <w:p w14:paraId="1CFF6E5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E395993" w14:textId="77777777" w:rsidR="003B5845" w:rsidRPr="004A00BD" w:rsidRDefault="003B5845" w:rsidP="00617B3E">
            <w:pPr>
              <w:jc w:val="left"/>
              <w:rPr>
                <w:sz w:val="22"/>
                <w:lang w:val="en-GB"/>
              </w:rPr>
            </w:pPr>
            <w:r w:rsidRPr="004A00BD">
              <w:rPr>
                <w:sz w:val="16"/>
                <w:szCs w:val="16"/>
                <w:lang w:val="en-GB"/>
              </w:rPr>
              <w:t xml:space="preserve">Specifies the type of a </w:t>
            </w:r>
            <w:r w:rsidRPr="004A00BD">
              <w:rPr>
                <w:i/>
                <w:iCs/>
                <w:sz w:val="16"/>
                <w:szCs w:val="16"/>
                <w:lang w:val="en-GB"/>
              </w:rPr>
              <w:t>PinComponent</w:t>
            </w:r>
            <w:r w:rsidRPr="004A00BD">
              <w:rPr>
                <w:sz w:val="16"/>
                <w:szCs w:val="16"/>
                <w:lang w:val="en-GB"/>
              </w:rPr>
              <w:t>.</w:t>
            </w:r>
          </w:p>
        </w:tc>
      </w:tr>
    </w:tbl>
    <w:p w14:paraId="0965C2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E26C80" w14:textId="77777777" w:rsidTr="00617B3E">
        <w:tc>
          <w:tcPr>
            <w:tcW w:w="3856" w:type="dxa"/>
            <w:gridSpan w:val="3"/>
            <w:shd w:val="clear" w:color="auto" w:fill="auto"/>
          </w:tcPr>
          <w:p w14:paraId="1FE045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D94BB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03BE5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ACCC29" w14:textId="77777777" w:rsidTr="00617B3E">
        <w:tc>
          <w:tcPr>
            <w:tcW w:w="1573" w:type="dxa"/>
            <w:shd w:val="clear" w:color="auto" w:fill="auto"/>
          </w:tcPr>
          <w:p w14:paraId="6D694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A6CAF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92065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0B19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CC8D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4E94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03AA8FA" w14:textId="77777777" w:rsidTr="00617B3E">
        <w:tc>
          <w:tcPr>
            <w:tcW w:w="1573" w:type="dxa"/>
            <w:shd w:val="clear" w:color="auto" w:fill="auto"/>
          </w:tcPr>
          <w:p w14:paraId="6E210EE4" w14:textId="77777777" w:rsidR="003B5845" w:rsidRPr="00634625" w:rsidRDefault="003B5845" w:rsidP="00617B3E">
            <w:pPr>
              <w:pStyle w:val="SmallStandard"/>
            </w:pPr>
            <w:r>
              <w:t>TerminalSpecification</w:t>
            </w:r>
          </w:p>
        </w:tc>
        <w:tc>
          <w:tcPr>
            <w:tcW w:w="1574" w:type="dxa"/>
            <w:shd w:val="clear" w:color="auto" w:fill="auto"/>
          </w:tcPr>
          <w:p w14:paraId="05454468" w14:textId="77777777" w:rsidR="003B5845" w:rsidRPr="00132C43" w:rsidRDefault="003B5845" w:rsidP="00617B3E">
            <w:pPr>
              <w:pStyle w:val="SmallStandard"/>
            </w:pPr>
            <w:r>
              <w:t>pinSpecification</w:t>
            </w:r>
          </w:p>
        </w:tc>
        <w:tc>
          <w:tcPr>
            <w:tcW w:w="708" w:type="dxa"/>
            <w:shd w:val="clear" w:color="auto" w:fill="auto"/>
          </w:tcPr>
          <w:p w14:paraId="4D5DFBC2" w14:textId="77777777" w:rsidR="003B5845" w:rsidRPr="00D331EF" w:rsidRDefault="003B5845" w:rsidP="00617B3E">
            <w:pPr>
              <w:pStyle w:val="SmallStandard"/>
            </w:pPr>
            <w:r w:rsidRPr="00574783">
              <w:t>0..1</w:t>
            </w:r>
          </w:p>
        </w:tc>
        <w:tc>
          <w:tcPr>
            <w:tcW w:w="709" w:type="dxa"/>
            <w:shd w:val="clear" w:color="auto" w:fill="auto"/>
          </w:tcPr>
          <w:p w14:paraId="2990213D" w14:textId="77777777" w:rsidR="003B5845" w:rsidRPr="00D331EF" w:rsidRDefault="003B5845" w:rsidP="00617B3E">
            <w:pPr>
              <w:pStyle w:val="SmallStandard"/>
            </w:pPr>
            <w:r w:rsidRPr="00207506">
              <w:t>0..*</w:t>
            </w:r>
          </w:p>
        </w:tc>
        <w:tc>
          <w:tcPr>
            <w:tcW w:w="567" w:type="dxa"/>
            <w:shd w:val="clear" w:color="auto" w:fill="auto"/>
          </w:tcPr>
          <w:p w14:paraId="1957D9E2" w14:textId="77777777" w:rsidR="003B5845" w:rsidRPr="00D331EF" w:rsidRDefault="003B5845" w:rsidP="00617B3E">
            <w:pPr>
              <w:pStyle w:val="SmallStandard"/>
            </w:pPr>
            <w:r>
              <w:t>N</w:t>
            </w:r>
          </w:p>
        </w:tc>
        <w:tc>
          <w:tcPr>
            <w:tcW w:w="3969" w:type="dxa"/>
            <w:shd w:val="clear" w:color="auto" w:fill="auto"/>
          </w:tcPr>
          <w:p w14:paraId="5A4E79D5" w14:textId="77777777" w:rsidR="003B5845" w:rsidRDefault="003B5845" w:rsidP="00617B3E">
            <w:pPr>
              <w:pStyle w:val="SmallStandard"/>
            </w:pPr>
            <w:r w:rsidRPr="00491287">
              <w:t xml:space="preserve">References the TerminalSpecification describing the electrical connectivity aspect of the PinComponent. </w:t>
            </w:r>
          </w:p>
          <w:p w14:paraId="0FA4CC34" w14:textId="77777777" w:rsidR="003B5845" w:rsidRDefault="003B5845" w:rsidP="00617B3E">
            <w:pPr>
              <w:pStyle w:val="SmallStandard"/>
            </w:pPr>
            <w:r w:rsidRPr="00491287">
              <w:t>(see KBLFRM-300)</w:t>
            </w:r>
          </w:p>
        </w:tc>
      </w:tr>
      <w:tr w:rsidR="003B5845" w:rsidRPr="00CC6307" w14:paraId="4EDC9E02" w14:textId="77777777" w:rsidTr="00617B3E">
        <w:tc>
          <w:tcPr>
            <w:tcW w:w="1573" w:type="dxa"/>
            <w:shd w:val="clear" w:color="auto" w:fill="auto"/>
          </w:tcPr>
          <w:p w14:paraId="2571609B" w14:textId="77777777" w:rsidR="003B5845" w:rsidRPr="00634625" w:rsidRDefault="003B5845" w:rsidP="00617B3E">
            <w:pPr>
              <w:pStyle w:val="SmallStandard"/>
            </w:pPr>
            <w:r>
              <w:t>Cavity</w:t>
            </w:r>
          </w:p>
        </w:tc>
        <w:tc>
          <w:tcPr>
            <w:tcW w:w="1574" w:type="dxa"/>
            <w:shd w:val="clear" w:color="auto" w:fill="auto"/>
          </w:tcPr>
          <w:p w14:paraId="0993CF5D" w14:textId="77777777" w:rsidR="003B5845" w:rsidRPr="00132C43" w:rsidRDefault="003B5845" w:rsidP="00617B3E">
            <w:pPr>
              <w:pStyle w:val="SmallStandard"/>
            </w:pPr>
            <w:r>
              <w:t>referencedCavity</w:t>
            </w:r>
          </w:p>
        </w:tc>
        <w:tc>
          <w:tcPr>
            <w:tcW w:w="708" w:type="dxa"/>
            <w:shd w:val="clear" w:color="auto" w:fill="auto"/>
          </w:tcPr>
          <w:p w14:paraId="0686C6FB" w14:textId="77777777" w:rsidR="003B5845" w:rsidRPr="00D331EF" w:rsidRDefault="003B5845" w:rsidP="00617B3E">
            <w:pPr>
              <w:pStyle w:val="SmallStandard"/>
            </w:pPr>
            <w:r w:rsidRPr="00574783">
              <w:t>0..1</w:t>
            </w:r>
          </w:p>
        </w:tc>
        <w:tc>
          <w:tcPr>
            <w:tcW w:w="709" w:type="dxa"/>
            <w:shd w:val="clear" w:color="auto" w:fill="auto"/>
          </w:tcPr>
          <w:p w14:paraId="7B8C3464" w14:textId="77777777" w:rsidR="003B5845" w:rsidRPr="00D331EF" w:rsidRDefault="003B5845" w:rsidP="00617B3E">
            <w:pPr>
              <w:pStyle w:val="SmallStandard"/>
            </w:pPr>
            <w:r w:rsidRPr="00207506">
              <w:t>0..*</w:t>
            </w:r>
          </w:p>
        </w:tc>
        <w:tc>
          <w:tcPr>
            <w:tcW w:w="567" w:type="dxa"/>
            <w:shd w:val="clear" w:color="auto" w:fill="auto"/>
          </w:tcPr>
          <w:p w14:paraId="4CC2DCC9" w14:textId="77777777" w:rsidR="003B5845" w:rsidRPr="00D331EF" w:rsidRDefault="003B5845" w:rsidP="00617B3E">
            <w:pPr>
              <w:pStyle w:val="SmallStandard"/>
            </w:pPr>
            <w:r>
              <w:t>N</w:t>
            </w:r>
          </w:p>
        </w:tc>
        <w:tc>
          <w:tcPr>
            <w:tcW w:w="3969" w:type="dxa"/>
            <w:shd w:val="clear" w:color="auto" w:fill="auto"/>
          </w:tcPr>
          <w:p w14:paraId="6A9CD99E"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1E5570FF" w14:textId="77777777" w:rsidR="003B5845" w:rsidRDefault="003B5845" w:rsidP="00617B3E">
            <w:pPr>
              <w:pStyle w:val="SmallStandard"/>
            </w:pPr>
            <w:r w:rsidRPr="00491287">
              <w:t>(see KBLFRM-300)</w:t>
            </w:r>
          </w:p>
        </w:tc>
      </w:tr>
      <w:tr w:rsidR="003B5845" w:rsidRPr="004A00BD" w14:paraId="49AC30DB" w14:textId="77777777" w:rsidTr="00617B3E">
        <w:tc>
          <w:tcPr>
            <w:tcW w:w="1573" w:type="dxa"/>
            <w:shd w:val="clear" w:color="auto" w:fill="auto"/>
          </w:tcPr>
          <w:p w14:paraId="00A6957C" w14:textId="77777777" w:rsidR="003B5845" w:rsidRPr="00634625" w:rsidRDefault="003B5845" w:rsidP="00617B3E">
            <w:pPr>
              <w:pStyle w:val="SmallStandard"/>
            </w:pPr>
            <w:r>
              <w:t>PinComponentBehavior</w:t>
            </w:r>
          </w:p>
        </w:tc>
        <w:tc>
          <w:tcPr>
            <w:tcW w:w="1574" w:type="dxa"/>
            <w:shd w:val="clear" w:color="auto" w:fill="auto"/>
          </w:tcPr>
          <w:p w14:paraId="11C178F6" w14:textId="77777777" w:rsidR="003B5845" w:rsidRPr="00132C43" w:rsidRDefault="003B5845" w:rsidP="00617B3E">
            <w:pPr>
              <w:pStyle w:val="SmallStandard"/>
            </w:pPr>
            <w:r>
              <w:t>behaviour</w:t>
            </w:r>
          </w:p>
        </w:tc>
        <w:tc>
          <w:tcPr>
            <w:tcW w:w="708" w:type="dxa"/>
            <w:shd w:val="clear" w:color="auto" w:fill="auto"/>
          </w:tcPr>
          <w:p w14:paraId="464A30B6" w14:textId="77777777" w:rsidR="003B5845" w:rsidRPr="00D331EF" w:rsidRDefault="003B5845" w:rsidP="00617B3E">
            <w:pPr>
              <w:pStyle w:val="SmallStandard"/>
            </w:pPr>
            <w:r w:rsidRPr="00574783">
              <w:t>0..*</w:t>
            </w:r>
          </w:p>
        </w:tc>
        <w:tc>
          <w:tcPr>
            <w:tcW w:w="709" w:type="dxa"/>
            <w:shd w:val="clear" w:color="auto" w:fill="auto"/>
          </w:tcPr>
          <w:p w14:paraId="273B9611" w14:textId="77777777" w:rsidR="003B5845" w:rsidRPr="00D331EF" w:rsidRDefault="003B5845" w:rsidP="00617B3E">
            <w:pPr>
              <w:pStyle w:val="SmallStandard"/>
            </w:pPr>
            <w:r w:rsidRPr="00207506">
              <w:t>1</w:t>
            </w:r>
          </w:p>
        </w:tc>
        <w:tc>
          <w:tcPr>
            <w:tcW w:w="567" w:type="dxa"/>
            <w:shd w:val="clear" w:color="auto" w:fill="auto"/>
          </w:tcPr>
          <w:p w14:paraId="33F8C12D" w14:textId="77777777" w:rsidR="003B5845" w:rsidRDefault="003B5845" w:rsidP="00617B3E">
            <w:pPr>
              <w:pStyle w:val="SmallStandard"/>
            </w:pPr>
            <w:r>
              <w:t>Y</w:t>
            </w:r>
          </w:p>
        </w:tc>
        <w:tc>
          <w:tcPr>
            <w:tcW w:w="3969" w:type="dxa"/>
            <w:shd w:val="clear" w:color="auto" w:fill="auto"/>
          </w:tcPr>
          <w:p w14:paraId="69179B42"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6DDB2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6CBD846" w14:textId="77777777" w:rsidTr="00617B3E">
        <w:tc>
          <w:tcPr>
            <w:tcW w:w="2296" w:type="dxa"/>
            <w:gridSpan w:val="2"/>
            <w:shd w:val="clear" w:color="auto" w:fill="auto"/>
          </w:tcPr>
          <w:p w14:paraId="0A9CDF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32755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CD44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F19DD4" w14:textId="77777777" w:rsidTr="00617B3E">
        <w:tc>
          <w:tcPr>
            <w:tcW w:w="1588" w:type="dxa"/>
            <w:shd w:val="clear" w:color="auto" w:fill="auto"/>
          </w:tcPr>
          <w:p w14:paraId="2534C35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37504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1076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C5F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1645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65C9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EED370" w14:textId="77777777" w:rsidTr="00617B3E">
        <w:tc>
          <w:tcPr>
            <w:tcW w:w="1588" w:type="dxa"/>
            <w:shd w:val="clear" w:color="auto" w:fill="auto"/>
          </w:tcPr>
          <w:p w14:paraId="5140C108" w14:textId="77777777" w:rsidR="003B5845" w:rsidRPr="00634625" w:rsidRDefault="003B5845" w:rsidP="00617B3E">
            <w:pPr>
              <w:pStyle w:val="SmallStandard"/>
            </w:pPr>
            <w:r>
              <w:t>DiodeSpecification</w:t>
            </w:r>
          </w:p>
        </w:tc>
        <w:tc>
          <w:tcPr>
            <w:tcW w:w="708" w:type="dxa"/>
            <w:shd w:val="clear" w:color="auto" w:fill="auto"/>
          </w:tcPr>
          <w:p w14:paraId="3C3A22DA" w14:textId="77777777" w:rsidR="003B5845" w:rsidRPr="00D331EF" w:rsidRDefault="003B5845" w:rsidP="00617B3E">
            <w:pPr>
              <w:pStyle w:val="SmallStandard"/>
            </w:pPr>
            <w:r w:rsidRPr="00D01517">
              <w:t>0..*</w:t>
            </w:r>
          </w:p>
        </w:tc>
        <w:tc>
          <w:tcPr>
            <w:tcW w:w="1560" w:type="dxa"/>
            <w:shd w:val="clear" w:color="auto" w:fill="auto"/>
          </w:tcPr>
          <w:p w14:paraId="1D57E1F5" w14:textId="77777777" w:rsidR="003B5845" w:rsidRPr="00132C43" w:rsidRDefault="003B5845" w:rsidP="00617B3E">
            <w:pPr>
              <w:pStyle w:val="SmallStandard"/>
            </w:pPr>
            <w:r>
              <w:t>anode</w:t>
            </w:r>
          </w:p>
        </w:tc>
        <w:tc>
          <w:tcPr>
            <w:tcW w:w="708" w:type="dxa"/>
            <w:shd w:val="clear" w:color="auto" w:fill="auto"/>
          </w:tcPr>
          <w:p w14:paraId="4F8448E6" w14:textId="77777777" w:rsidR="003B5845" w:rsidRPr="00D331EF" w:rsidRDefault="003B5845" w:rsidP="00617B3E">
            <w:pPr>
              <w:pStyle w:val="SmallStandard"/>
            </w:pPr>
            <w:r w:rsidRPr="00D01517">
              <w:t>0..1</w:t>
            </w:r>
          </w:p>
        </w:tc>
        <w:tc>
          <w:tcPr>
            <w:tcW w:w="567" w:type="dxa"/>
            <w:shd w:val="clear" w:color="auto" w:fill="auto"/>
          </w:tcPr>
          <w:p w14:paraId="20ED71AE" w14:textId="77777777" w:rsidR="003B5845" w:rsidRPr="00D331EF" w:rsidRDefault="003B5845" w:rsidP="00617B3E">
            <w:pPr>
              <w:pStyle w:val="SmallStandard"/>
            </w:pPr>
            <w:r>
              <w:t>N</w:t>
            </w:r>
          </w:p>
        </w:tc>
        <w:tc>
          <w:tcPr>
            <w:tcW w:w="3969" w:type="dxa"/>
            <w:shd w:val="clear" w:color="auto" w:fill="auto"/>
          </w:tcPr>
          <w:p w14:paraId="502ED6AF" w14:textId="77777777" w:rsidR="003B5845" w:rsidRPr="004A00BD" w:rsidRDefault="003B5845" w:rsidP="00617B3E">
            <w:pPr>
              <w:rPr>
                <w:sz w:val="22"/>
              </w:rPr>
            </w:pPr>
          </w:p>
        </w:tc>
      </w:tr>
      <w:tr w:rsidR="003B5845" w:rsidRPr="00CC6307" w14:paraId="14CE4E08" w14:textId="77777777" w:rsidTr="00617B3E">
        <w:tc>
          <w:tcPr>
            <w:tcW w:w="1588" w:type="dxa"/>
            <w:shd w:val="clear" w:color="auto" w:fill="auto"/>
          </w:tcPr>
          <w:p w14:paraId="78323DAF" w14:textId="77777777" w:rsidR="003B5845" w:rsidRPr="00634625" w:rsidRDefault="003B5845" w:rsidP="00617B3E">
            <w:pPr>
              <w:pStyle w:val="SmallStandard"/>
            </w:pPr>
            <w:r>
              <w:t>DiodeSpecification</w:t>
            </w:r>
          </w:p>
        </w:tc>
        <w:tc>
          <w:tcPr>
            <w:tcW w:w="708" w:type="dxa"/>
            <w:shd w:val="clear" w:color="auto" w:fill="auto"/>
          </w:tcPr>
          <w:p w14:paraId="3A756626" w14:textId="77777777" w:rsidR="003B5845" w:rsidRPr="00D331EF" w:rsidRDefault="003B5845" w:rsidP="00617B3E">
            <w:pPr>
              <w:pStyle w:val="SmallStandard"/>
            </w:pPr>
            <w:r w:rsidRPr="00D01517">
              <w:t>0..*</w:t>
            </w:r>
          </w:p>
        </w:tc>
        <w:tc>
          <w:tcPr>
            <w:tcW w:w="1560" w:type="dxa"/>
            <w:shd w:val="clear" w:color="auto" w:fill="auto"/>
          </w:tcPr>
          <w:p w14:paraId="44DC9825" w14:textId="77777777" w:rsidR="003B5845" w:rsidRPr="00132C43" w:rsidRDefault="003B5845" w:rsidP="00617B3E">
            <w:pPr>
              <w:pStyle w:val="SmallStandard"/>
            </w:pPr>
            <w:r>
              <w:t>cathode</w:t>
            </w:r>
          </w:p>
        </w:tc>
        <w:tc>
          <w:tcPr>
            <w:tcW w:w="708" w:type="dxa"/>
            <w:shd w:val="clear" w:color="auto" w:fill="auto"/>
          </w:tcPr>
          <w:p w14:paraId="5DC5A333" w14:textId="77777777" w:rsidR="003B5845" w:rsidRPr="00D331EF" w:rsidRDefault="003B5845" w:rsidP="00617B3E">
            <w:pPr>
              <w:pStyle w:val="SmallStandard"/>
            </w:pPr>
            <w:r w:rsidRPr="00D01517">
              <w:t>0..1</w:t>
            </w:r>
          </w:p>
        </w:tc>
        <w:tc>
          <w:tcPr>
            <w:tcW w:w="567" w:type="dxa"/>
            <w:shd w:val="clear" w:color="auto" w:fill="auto"/>
          </w:tcPr>
          <w:p w14:paraId="0212BA9E" w14:textId="77777777" w:rsidR="003B5845" w:rsidRPr="00D331EF" w:rsidRDefault="003B5845" w:rsidP="00617B3E">
            <w:pPr>
              <w:pStyle w:val="SmallStandard"/>
            </w:pPr>
            <w:r>
              <w:t>N</w:t>
            </w:r>
          </w:p>
        </w:tc>
        <w:tc>
          <w:tcPr>
            <w:tcW w:w="3969" w:type="dxa"/>
            <w:shd w:val="clear" w:color="auto" w:fill="auto"/>
          </w:tcPr>
          <w:p w14:paraId="238DDFC5" w14:textId="77777777" w:rsidR="003B5845" w:rsidRPr="004A00BD" w:rsidRDefault="003B5845" w:rsidP="00617B3E">
            <w:pPr>
              <w:rPr>
                <w:sz w:val="22"/>
              </w:rPr>
            </w:pPr>
          </w:p>
        </w:tc>
      </w:tr>
      <w:tr w:rsidR="003B5845" w:rsidRPr="00CC6307" w14:paraId="74770C45" w14:textId="77777777" w:rsidTr="00617B3E">
        <w:tc>
          <w:tcPr>
            <w:tcW w:w="1588" w:type="dxa"/>
            <w:shd w:val="clear" w:color="auto" w:fill="auto"/>
          </w:tcPr>
          <w:p w14:paraId="49943BA2" w14:textId="77777777" w:rsidR="003B5845" w:rsidRPr="00634625" w:rsidRDefault="003B5845" w:rsidP="00617B3E">
            <w:pPr>
              <w:pStyle w:val="SmallStandard"/>
            </w:pPr>
            <w:r>
              <w:t>InternalComponentConnection</w:t>
            </w:r>
          </w:p>
        </w:tc>
        <w:tc>
          <w:tcPr>
            <w:tcW w:w="708" w:type="dxa"/>
            <w:shd w:val="clear" w:color="auto" w:fill="auto"/>
          </w:tcPr>
          <w:p w14:paraId="56C08E91" w14:textId="77777777" w:rsidR="003B5845" w:rsidRPr="00D331EF" w:rsidRDefault="003B5845" w:rsidP="00617B3E">
            <w:pPr>
              <w:pStyle w:val="SmallStandard"/>
            </w:pPr>
            <w:r w:rsidRPr="00D01517">
              <w:t>0..*</w:t>
            </w:r>
          </w:p>
        </w:tc>
        <w:tc>
          <w:tcPr>
            <w:tcW w:w="1560" w:type="dxa"/>
            <w:shd w:val="clear" w:color="auto" w:fill="auto"/>
          </w:tcPr>
          <w:p w14:paraId="342A2CEA" w14:textId="77777777" w:rsidR="003B5845" w:rsidRPr="00132C43" w:rsidRDefault="003B5845" w:rsidP="00617B3E">
            <w:pPr>
              <w:pStyle w:val="SmallStandard"/>
            </w:pPr>
            <w:r>
              <w:t>pins</w:t>
            </w:r>
          </w:p>
        </w:tc>
        <w:tc>
          <w:tcPr>
            <w:tcW w:w="708" w:type="dxa"/>
            <w:shd w:val="clear" w:color="auto" w:fill="auto"/>
          </w:tcPr>
          <w:p w14:paraId="5109D77C" w14:textId="77777777" w:rsidR="003B5845" w:rsidRPr="00D331EF" w:rsidRDefault="003B5845" w:rsidP="00617B3E">
            <w:pPr>
              <w:pStyle w:val="SmallStandard"/>
            </w:pPr>
            <w:r w:rsidRPr="00D01517">
              <w:t>2..*</w:t>
            </w:r>
          </w:p>
        </w:tc>
        <w:tc>
          <w:tcPr>
            <w:tcW w:w="567" w:type="dxa"/>
            <w:shd w:val="clear" w:color="auto" w:fill="auto"/>
          </w:tcPr>
          <w:p w14:paraId="019C9F05" w14:textId="77777777" w:rsidR="003B5845" w:rsidRPr="00D331EF" w:rsidRDefault="003B5845" w:rsidP="00617B3E">
            <w:pPr>
              <w:pStyle w:val="SmallStandard"/>
            </w:pPr>
            <w:r>
              <w:t>N</w:t>
            </w:r>
          </w:p>
        </w:tc>
        <w:tc>
          <w:tcPr>
            <w:tcW w:w="3969" w:type="dxa"/>
            <w:shd w:val="clear" w:color="auto" w:fill="auto"/>
          </w:tcPr>
          <w:p w14:paraId="708D36AA" w14:textId="77777777" w:rsidR="003B5845" w:rsidRPr="004A00BD" w:rsidRDefault="003B5845" w:rsidP="00617B3E">
            <w:pPr>
              <w:rPr>
                <w:sz w:val="22"/>
              </w:rPr>
            </w:pPr>
          </w:p>
        </w:tc>
      </w:tr>
      <w:tr w:rsidR="003B5845" w:rsidRPr="00CC6307" w14:paraId="5CA4D0E8" w14:textId="77777777" w:rsidTr="00617B3E">
        <w:tc>
          <w:tcPr>
            <w:tcW w:w="1588" w:type="dxa"/>
            <w:shd w:val="clear" w:color="auto" w:fill="auto"/>
          </w:tcPr>
          <w:p w14:paraId="161EA9D5" w14:textId="77777777" w:rsidR="003B5845" w:rsidRPr="00634625" w:rsidRDefault="003B5845" w:rsidP="00617B3E">
            <w:pPr>
              <w:pStyle w:val="SmallStandard"/>
            </w:pPr>
            <w:r>
              <w:lastRenderedPageBreak/>
              <w:t>PinComponentReference</w:t>
            </w:r>
          </w:p>
        </w:tc>
        <w:tc>
          <w:tcPr>
            <w:tcW w:w="708" w:type="dxa"/>
            <w:shd w:val="clear" w:color="auto" w:fill="auto"/>
          </w:tcPr>
          <w:p w14:paraId="3166001C" w14:textId="77777777" w:rsidR="003B5845" w:rsidRPr="00D331EF" w:rsidRDefault="003B5845" w:rsidP="00617B3E">
            <w:pPr>
              <w:pStyle w:val="SmallStandard"/>
            </w:pPr>
            <w:r w:rsidRPr="00D01517">
              <w:t>0..*</w:t>
            </w:r>
          </w:p>
        </w:tc>
        <w:tc>
          <w:tcPr>
            <w:tcW w:w="1560" w:type="dxa"/>
            <w:shd w:val="clear" w:color="auto" w:fill="auto"/>
          </w:tcPr>
          <w:p w14:paraId="311F00B3" w14:textId="77777777" w:rsidR="003B5845" w:rsidRPr="00132C43" w:rsidRDefault="003B5845" w:rsidP="00617B3E">
            <w:pPr>
              <w:pStyle w:val="SmallStandard"/>
            </w:pPr>
            <w:r>
              <w:t>pinComponent</w:t>
            </w:r>
          </w:p>
        </w:tc>
        <w:tc>
          <w:tcPr>
            <w:tcW w:w="708" w:type="dxa"/>
            <w:shd w:val="clear" w:color="auto" w:fill="auto"/>
          </w:tcPr>
          <w:p w14:paraId="0D6A944B" w14:textId="77777777" w:rsidR="003B5845" w:rsidRPr="00D331EF" w:rsidRDefault="003B5845" w:rsidP="00617B3E">
            <w:pPr>
              <w:pStyle w:val="SmallStandard"/>
            </w:pPr>
            <w:r w:rsidRPr="00D01517">
              <w:t>1</w:t>
            </w:r>
          </w:p>
        </w:tc>
        <w:tc>
          <w:tcPr>
            <w:tcW w:w="567" w:type="dxa"/>
            <w:shd w:val="clear" w:color="auto" w:fill="auto"/>
          </w:tcPr>
          <w:p w14:paraId="4CC7BCBD" w14:textId="77777777" w:rsidR="003B5845" w:rsidRPr="00D331EF" w:rsidRDefault="003B5845" w:rsidP="00617B3E">
            <w:pPr>
              <w:pStyle w:val="SmallStandard"/>
            </w:pPr>
            <w:r>
              <w:t>N</w:t>
            </w:r>
          </w:p>
        </w:tc>
        <w:tc>
          <w:tcPr>
            <w:tcW w:w="3969" w:type="dxa"/>
            <w:shd w:val="clear" w:color="auto" w:fill="auto"/>
          </w:tcPr>
          <w:p w14:paraId="25A0810B" w14:textId="77777777" w:rsidR="003B5845" w:rsidRDefault="003B5845" w:rsidP="00617B3E">
            <w:pPr>
              <w:pStyle w:val="SmallStandard"/>
            </w:pPr>
            <w:r w:rsidRPr="00491287">
              <w:t xml:space="preserve">Points to the PinComponent referenced by the PinComponent reference. </w:t>
            </w:r>
          </w:p>
          <w:p w14:paraId="1983496E" w14:textId="77777777" w:rsidR="003B5845" w:rsidRDefault="003B5845" w:rsidP="00617B3E">
            <w:pPr>
              <w:pStyle w:val="SmallStandard"/>
            </w:pPr>
            <w:r w:rsidRPr="00491287">
              <w:t>(KBLFRM-401)</w:t>
            </w:r>
          </w:p>
        </w:tc>
      </w:tr>
      <w:tr w:rsidR="003B5845" w:rsidRPr="00CC6307" w14:paraId="74C07404" w14:textId="77777777" w:rsidTr="00617B3E">
        <w:tc>
          <w:tcPr>
            <w:tcW w:w="1588" w:type="dxa"/>
            <w:shd w:val="clear" w:color="auto" w:fill="auto"/>
          </w:tcPr>
          <w:p w14:paraId="39EF4D37" w14:textId="77777777" w:rsidR="003B5845" w:rsidRPr="00634625" w:rsidRDefault="003B5845" w:rsidP="00617B3E">
            <w:pPr>
              <w:pStyle w:val="SmallStandard"/>
            </w:pPr>
            <w:r>
              <w:t>HousingComponent</w:t>
            </w:r>
          </w:p>
        </w:tc>
        <w:tc>
          <w:tcPr>
            <w:tcW w:w="708" w:type="dxa"/>
            <w:shd w:val="clear" w:color="auto" w:fill="auto"/>
          </w:tcPr>
          <w:p w14:paraId="2C721744" w14:textId="77777777" w:rsidR="003B5845" w:rsidRPr="00D331EF" w:rsidRDefault="003B5845" w:rsidP="00617B3E">
            <w:pPr>
              <w:pStyle w:val="SmallStandard"/>
            </w:pPr>
            <w:r w:rsidRPr="00D01517">
              <w:t>1</w:t>
            </w:r>
          </w:p>
        </w:tc>
        <w:tc>
          <w:tcPr>
            <w:tcW w:w="1560" w:type="dxa"/>
            <w:shd w:val="clear" w:color="auto" w:fill="auto"/>
          </w:tcPr>
          <w:p w14:paraId="2FF34ED7" w14:textId="77777777" w:rsidR="003B5845" w:rsidRPr="00132C43" w:rsidRDefault="003B5845" w:rsidP="00617B3E">
            <w:pPr>
              <w:pStyle w:val="SmallStandard"/>
            </w:pPr>
            <w:r>
              <w:t>pinComponent</w:t>
            </w:r>
          </w:p>
        </w:tc>
        <w:tc>
          <w:tcPr>
            <w:tcW w:w="708" w:type="dxa"/>
            <w:shd w:val="clear" w:color="auto" w:fill="auto"/>
          </w:tcPr>
          <w:p w14:paraId="24245E5B" w14:textId="77777777" w:rsidR="003B5845" w:rsidRPr="00D331EF" w:rsidRDefault="003B5845" w:rsidP="00617B3E">
            <w:pPr>
              <w:pStyle w:val="SmallStandard"/>
            </w:pPr>
            <w:r w:rsidRPr="00D01517">
              <w:t>0..*</w:t>
            </w:r>
          </w:p>
        </w:tc>
        <w:tc>
          <w:tcPr>
            <w:tcW w:w="567" w:type="dxa"/>
            <w:shd w:val="clear" w:color="auto" w:fill="auto"/>
          </w:tcPr>
          <w:p w14:paraId="22449124" w14:textId="77777777" w:rsidR="003B5845" w:rsidRDefault="003B5845" w:rsidP="00617B3E">
            <w:pPr>
              <w:pStyle w:val="SmallStandard"/>
            </w:pPr>
            <w:r>
              <w:t>Y</w:t>
            </w:r>
          </w:p>
        </w:tc>
        <w:tc>
          <w:tcPr>
            <w:tcW w:w="3969" w:type="dxa"/>
            <w:shd w:val="clear" w:color="auto" w:fill="auto"/>
          </w:tcPr>
          <w:p w14:paraId="3B80E1E1" w14:textId="77777777" w:rsidR="003B5845" w:rsidRDefault="003B5845" w:rsidP="00617B3E">
            <w:pPr>
              <w:pStyle w:val="SmallStandard"/>
            </w:pPr>
            <w:r w:rsidRPr="00491287">
              <w:t xml:space="preserve">Specifies the PinComponents of HousingComponent. </w:t>
            </w:r>
          </w:p>
          <w:p w14:paraId="5A66395F" w14:textId="77777777" w:rsidR="003B5845" w:rsidRDefault="003B5845" w:rsidP="00617B3E">
            <w:pPr>
              <w:pStyle w:val="SmallStandard"/>
            </w:pPr>
          </w:p>
          <w:p w14:paraId="1EB3DA0A" w14:textId="77777777" w:rsidR="003B5845" w:rsidRDefault="003B5845" w:rsidP="00617B3E">
            <w:pPr>
              <w:pStyle w:val="SmallStandard"/>
            </w:pPr>
            <w:r w:rsidRPr="00491287">
              <w:t>(see KBLFRM-300)</w:t>
            </w:r>
          </w:p>
        </w:tc>
      </w:tr>
      <w:tr w:rsidR="003B5845" w:rsidRPr="00CC6307" w14:paraId="7881CB4E" w14:textId="77777777" w:rsidTr="00617B3E">
        <w:tc>
          <w:tcPr>
            <w:tcW w:w="1588" w:type="dxa"/>
            <w:shd w:val="clear" w:color="auto" w:fill="auto"/>
          </w:tcPr>
          <w:p w14:paraId="162FBB1C" w14:textId="77777777" w:rsidR="003B5845" w:rsidRPr="00634625" w:rsidRDefault="003B5845" w:rsidP="00617B3E">
            <w:pPr>
              <w:pStyle w:val="SmallStandard"/>
            </w:pPr>
            <w:r>
              <w:t>FuseComponent</w:t>
            </w:r>
          </w:p>
        </w:tc>
        <w:tc>
          <w:tcPr>
            <w:tcW w:w="708" w:type="dxa"/>
            <w:shd w:val="clear" w:color="auto" w:fill="auto"/>
          </w:tcPr>
          <w:p w14:paraId="4029EC2D" w14:textId="77777777" w:rsidR="003B5845" w:rsidRPr="00D331EF" w:rsidRDefault="003B5845" w:rsidP="00617B3E">
            <w:pPr>
              <w:pStyle w:val="SmallStandard"/>
            </w:pPr>
            <w:r w:rsidRPr="00D01517">
              <w:t>0..*</w:t>
            </w:r>
          </w:p>
        </w:tc>
        <w:tc>
          <w:tcPr>
            <w:tcW w:w="1560" w:type="dxa"/>
            <w:shd w:val="clear" w:color="auto" w:fill="auto"/>
          </w:tcPr>
          <w:p w14:paraId="23564D5F" w14:textId="77777777" w:rsidR="003B5845" w:rsidRPr="00132C43" w:rsidRDefault="003B5845" w:rsidP="00617B3E">
            <w:pPr>
              <w:pStyle w:val="SmallStandard"/>
            </w:pPr>
            <w:r>
              <w:t>connectedPins</w:t>
            </w:r>
          </w:p>
        </w:tc>
        <w:tc>
          <w:tcPr>
            <w:tcW w:w="708" w:type="dxa"/>
            <w:shd w:val="clear" w:color="auto" w:fill="auto"/>
          </w:tcPr>
          <w:p w14:paraId="40E2F2E1" w14:textId="77777777" w:rsidR="003B5845" w:rsidRPr="00D331EF" w:rsidRDefault="003B5845" w:rsidP="00617B3E">
            <w:pPr>
              <w:pStyle w:val="SmallStandard"/>
            </w:pPr>
            <w:r w:rsidRPr="00D01517">
              <w:t>0..2</w:t>
            </w:r>
          </w:p>
        </w:tc>
        <w:tc>
          <w:tcPr>
            <w:tcW w:w="567" w:type="dxa"/>
            <w:shd w:val="clear" w:color="auto" w:fill="auto"/>
          </w:tcPr>
          <w:p w14:paraId="5D8C7282" w14:textId="77777777" w:rsidR="003B5845" w:rsidRPr="00D331EF" w:rsidRDefault="003B5845" w:rsidP="00617B3E">
            <w:pPr>
              <w:pStyle w:val="SmallStandard"/>
            </w:pPr>
            <w:r>
              <w:t>N</w:t>
            </w:r>
          </w:p>
        </w:tc>
        <w:tc>
          <w:tcPr>
            <w:tcW w:w="3969" w:type="dxa"/>
            <w:shd w:val="clear" w:color="auto" w:fill="auto"/>
          </w:tcPr>
          <w:p w14:paraId="7011DE15" w14:textId="77777777" w:rsidR="003B5845" w:rsidRPr="004A00BD" w:rsidRDefault="003B5845" w:rsidP="00617B3E">
            <w:pPr>
              <w:rPr>
                <w:sz w:val="22"/>
              </w:rPr>
            </w:pPr>
          </w:p>
        </w:tc>
      </w:tr>
    </w:tbl>
    <w:p w14:paraId="26615C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8" w:name="_8a191b70418924137ec52dd6902e0d17"/>
      <w:r>
        <w:rPr>
          <w:lang w:val="en-GB"/>
        </w:rPr>
        <w:t>PinComponentBehavior</w:t>
      </w:r>
      <w:bookmarkEnd w:id="1108"/>
    </w:p>
    <w:p w14:paraId="0037F2F5" w14:textId="77777777" w:rsidR="003B5845" w:rsidRDefault="003B5845" w:rsidP="003B5845">
      <w:r w:rsidRPr="00A518C2">
        <w:rPr>
          <w:sz w:val="18"/>
          <w:szCs w:val="18"/>
          <w:lang w:val="en-GB"/>
        </w:rPr>
        <w:t xml:space="preserve">A </w:t>
      </w:r>
      <w:r w:rsidRPr="00A518C2">
        <w:rPr>
          <w:i/>
          <w:iCs/>
          <w:sz w:val="18"/>
          <w:szCs w:val="18"/>
          <w:lang w:val="en-GB"/>
        </w:rPr>
        <w:t>PinComponentBehavior</w:t>
      </w:r>
      <w:r w:rsidRPr="00A518C2">
        <w:rPr>
          <w:sz w:val="18"/>
          <w:szCs w:val="18"/>
          <w:lang w:val="en-GB"/>
        </w:rPr>
        <w:t xml:space="preserve"> specifies the electrical behavior of a </w:t>
      </w:r>
      <w:r w:rsidRPr="00A518C2">
        <w:rPr>
          <w:i/>
          <w:iCs/>
          <w:sz w:val="18"/>
          <w:szCs w:val="18"/>
          <w:lang w:val="en-GB"/>
        </w:rPr>
        <w:t>PinComponent.</w:t>
      </w:r>
      <w:r w:rsidRPr="00A518C2">
        <w:rPr>
          <w:sz w:val="18"/>
          <w:szCs w:val="18"/>
          <w:lang w:val="en-GB"/>
        </w:rPr>
        <w:t xml:space="preserve"> Since the behavior of a pin is configuration dependent (e.g. the software deployed on an ECU) the </w:t>
      </w:r>
      <w:r w:rsidRPr="00A518C2">
        <w:rPr>
          <w:i/>
          <w:iCs/>
          <w:sz w:val="18"/>
          <w:szCs w:val="18"/>
          <w:lang w:val="en-GB"/>
        </w:rPr>
        <w:t xml:space="preserve">PinComponentBehavior </w:t>
      </w:r>
      <w:r w:rsidRPr="00A518C2">
        <w:rPr>
          <w:sz w:val="18"/>
          <w:szCs w:val="18"/>
          <w:lang w:val="en-GB"/>
        </w:rPr>
        <w:t xml:space="preserve">inherits from </w:t>
      </w:r>
      <w:r w:rsidRPr="00A518C2">
        <w:rPr>
          <w:i/>
          <w:iCs/>
          <w:sz w:val="18"/>
          <w:szCs w:val="18"/>
          <w:lang w:val="en-GB"/>
        </w:rPr>
        <w:t>ConfigurableElement.</w:t>
      </w:r>
      <w:r w:rsidRPr="00A518C2">
        <w:rPr>
          <w:sz w:val="18"/>
          <w:szCs w:val="18"/>
          <w:lang w:val="en-GB"/>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7D704D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005D60" w14:textId="77777777" w:rsidTr="00617B3E">
        <w:tc>
          <w:tcPr>
            <w:tcW w:w="2013" w:type="dxa"/>
            <w:shd w:val="clear" w:color="auto" w:fill="auto"/>
            <w:tcMar>
              <w:top w:w="28" w:type="dxa"/>
              <w:left w:w="28" w:type="dxa"/>
              <w:bottom w:w="28" w:type="dxa"/>
              <w:right w:w="28" w:type="dxa"/>
            </w:tcMar>
          </w:tcPr>
          <w:p w14:paraId="584EF0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7C9F8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4BBC77D" w14:textId="77777777" w:rsidTr="00617B3E">
        <w:tc>
          <w:tcPr>
            <w:tcW w:w="2013" w:type="dxa"/>
            <w:shd w:val="clear" w:color="auto" w:fill="auto"/>
            <w:tcMar>
              <w:top w:w="28" w:type="dxa"/>
              <w:left w:w="28" w:type="dxa"/>
              <w:bottom w:w="28" w:type="dxa"/>
              <w:right w:w="28" w:type="dxa"/>
            </w:tcMar>
          </w:tcPr>
          <w:p w14:paraId="300AFE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C79C16" w14:textId="77777777" w:rsidR="003B5845" w:rsidRPr="004A00BD" w:rsidRDefault="003B5845" w:rsidP="00617B3E">
            <w:pPr>
              <w:rPr>
                <w:sz w:val="22"/>
              </w:rPr>
            </w:pPr>
          </w:p>
        </w:tc>
      </w:tr>
      <w:tr w:rsidR="003B5845" w:rsidRPr="008359F5" w14:paraId="013280C8" w14:textId="77777777" w:rsidTr="00617B3E">
        <w:tc>
          <w:tcPr>
            <w:tcW w:w="2013" w:type="dxa"/>
            <w:shd w:val="clear" w:color="auto" w:fill="auto"/>
            <w:tcMar>
              <w:top w:w="28" w:type="dxa"/>
              <w:left w:w="28" w:type="dxa"/>
              <w:bottom w:w="28" w:type="dxa"/>
              <w:right w:w="28" w:type="dxa"/>
            </w:tcMar>
          </w:tcPr>
          <w:p w14:paraId="62E0FB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2C7933" w14:textId="77777777" w:rsidR="003B5845" w:rsidRPr="000437C1" w:rsidRDefault="003B5845" w:rsidP="00617B3E">
            <w:pPr>
              <w:pStyle w:val="SmallStandard"/>
            </w:pPr>
            <w:r>
              <w:t>false</w:t>
            </w:r>
          </w:p>
        </w:tc>
      </w:tr>
    </w:tbl>
    <w:p w14:paraId="098337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E51505" w14:textId="77777777" w:rsidTr="00617B3E">
        <w:tc>
          <w:tcPr>
            <w:tcW w:w="2013" w:type="dxa"/>
            <w:shd w:val="clear" w:color="auto" w:fill="auto"/>
            <w:tcMar>
              <w:top w:w="28" w:type="dxa"/>
              <w:left w:w="28" w:type="dxa"/>
              <w:bottom w:w="28" w:type="dxa"/>
              <w:right w:w="28" w:type="dxa"/>
            </w:tcMar>
          </w:tcPr>
          <w:p w14:paraId="0A0151D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FADE0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7C40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A8C04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79146E" w14:textId="77777777" w:rsidTr="00617B3E">
        <w:tc>
          <w:tcPr>
            <w:tcW w:w="2013" w:type="dxa"/>
            <w:shd w:val="clear" w:color="auto" w:fill="auto"/>
            <w:tcMar>
              <w:top w:w="28" w:type="dxa"/>
              <w:left w:w="28" w:type="dxa"/>
              <w:bottom w:w="28" w:type="dxa"/>
              <w:right w:w="28" w:type="dxa"/>
            </w:tcMar>
          </w:tcPr>
          <w:p w14:paraId="6464479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1C5A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C231D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FFD41D" w14:textId="77777777" w:rsidR="003B5845" w:rsidRPr="004A00BD" w:rsidRDefault="003B5845" w:rsidP="00617B3E">
            <w:pPr>
              <w:jc w:val="left"/>
              <w:rPr>
                <w:sz w:val="22"/>
                <w:lang w:val="en-GB"/>
              </w:rPr>
            </w:pPr>
            <w:r w:rsidRPr="004A00BD">
              <w:rPr>
                <w:sz w:val="16"/>
                <w:szCs w:val="16"/>
                <w:lang w:val="en-GB"/>
              </w:rPr>
              <w:t>Identification of the PinComponentBehavior which identifies it from a user perspective, and which must be distinct for all PinComponentBehaviors of a PinComponent.</w:t>
            </w:r>
          </w:p>
        </w:tc>
      </w:tr>
      <w:tr w:rsidR="003B5845" w:rsidRPr="004A00BD" w14:paraId="52D04722" w14:textId="77777777" w:rsidTr="00617B3E">
        <w:tc>
          <w:tcPr>
            <w:tcW w:w="2013" w:type="dxa"/>
            <w:shd w:val="clear" w:color="auto" w:fill="auto"/>
            <w:tcMar>
              <w:top w:w="28" w:type="dxa"/>
              <w:left w:w="28" w:type="dxa"/>
              <w:bottom w:w="28" w:type="dxa"/>
              <w:right w:w="28" w:type="dxa"/>
            </w:tcMar>
          </w:tcPr>
          <w:p w14:paraId="3911AD22"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62BBDC7"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071C5FA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8D38FE" w14:textId="77777777" w:rsidR="003B5845" w:rsidRPr="004A00BD" w:rsidRDefault="003B5845" w:rsidP="00617B3E">
            <w:pPr>
              <w:jc w:val="left"/>
              <w:rPr>
                <w:sz w:val="22"/>
                <w:lang w:val="en-GB"/>
              </w:rPr>
            </w:pPr>
            <w:r w:rsidRPr="004A00BD">
              <w:rPr>
                <w:sz w:val="16"/>
                <w:szCs w:val="16"/>
                <w:lang w:val="en-GB"/>
              </w:rPr>
              <w:t>The direction of the signal on this pin.</w:t>
            </w:r>
          </w:p>
        </w:tc>
      </w:tr>
      <w:tr w:rsidR="003B5845" w:rsidRPr="004A00BD" w14:paraId="382FF896" w14:textId="77777777" w:rsidTr="00617B3E">
        <w:tc>
          <w:tcPr>
            <w:tcW w:w="2013" w:type="dxa"/>
            <w:shd w:val="clear" w:color="auto" w:fill="auto"/>
            <w:tcMar>
              <w:top w:w="28" w:type="dxa"/>
              <w:left w:w="28" w:type="dxa"/>
              <w:bottom w:w="28" w:type="dxa"/>
              <w:right w:w="28" w:type="dxa"/>
            </w:tcMar>
          </w:tcPr>
          <w:p w14:paraId="1B45BB8B" w14:textId="77777777" w:rsidR="003B5845" w:rsidRPr="00620BBE" w:rsidRDefault="003B5845" w:rsidP="00617B3E">
            <w:pPr>
              <w:pStyle w:val="SmallStandard"/>
            </w:pPr>
            <w:r w:rsidRPr="00620BBE">
              <w:t>pinType</w:t>
            </w:r>
          </w:p>
        </w:tc>
        <w:tc>
          <w:tcPr>
            <w:tcW w:w="1559" w:type="dxa"/>
            <w:shd w:val="clear" w:color="auto" w:fill="auto"/>
            <w:tcMar>
              <w:top w:w="28" w:type="dxa"/>
              <w:left w:w="28" w:type="dxa"/>
              <w:bottom w:w="28" w:type="dxa"/>
              <w:right w:w="28" w:type="dxa"/>
            </w:tcMar>
          </w:tcPr>
          <w:p w14:paraId="5D389551" w14:textId="77777777" w:rsidR="003B5845" w:rsidRPr="008359F5" w:rsidRDefault="003B5845" w:rsidP="00617B3E">
            <w:pPr>
              <w:pStyle w:val="SmallStandard"/>
            </w:pPr>
            <w:r w:rsidRPr="00D21799">
              <w:t>PinType</w:t>
            </w:r>
          </w:p>
        </w:tc>
        <w:tc>
          <w:tcPr>
            <w:tcW w:w="709" w:type="dxa"/>
            <w:shd w:val="clear" w:color="auto" w:fill="auto"/>
            <w:tcMar>
              <w:top w:w="28" w:type="dxa"/>
              <w:left w:w="28" w:type="dxa"/>
              <w:bottom w:w="28" w:type="dxa"/>
              <w:right w:w="28" w:type="dxa"/>
            </w:tcMar>
          </w:tcPr>
          <w:p w14:paraId="5EC52BC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2C511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PinType</w:t>
            </w:r>
            <w:r w:rsidRPr="004A00BD">
              <w:rPr>
                <w:sz w:val="16"/>
                <w:szCs w:val="16"/>
                <w:lang w:val="en-GB"/>
              </w:rPr>
              <w:t xml:space="preserve"> of the </w:t>
            </w:r>
            <w:r w:rsidRPr="004A00BD">
              <w:rPr>
                <w:i/>
                <w:iCs/>
                <w:sz w:val="16"/>
                <w:szCs w:val="16"/>
                <w:lang w:val="en-GB"/>
              </w:rPr>
              <w:t>PinComponent</w:t>
            </w:r>
            <w:r w:rsidRPr="004A00BD">
              <w:rPr>
                <w:sz w:val="16"/>
                <w:szCs w:val="16"/>
                <w:lang w:val="en-GB"/>
              </w:rPr>
              <w:t>.</w:t>
            </w:r>
          </w:p>
        </w:tc>
      </w:tr>
      <w:tr w:rsidR="003B5845" w:rsidRPr="004A00BD" w14:paraId="41783B25" w14:textId="77777777" w:rsidTr="00617B3E">
        <w:tc>
          <w:tcPr>
            <w:tcW w:w="2013" w:type="dxa"/>
            <w:shd w:val="clear" w:color="auto" w:fill="auto"/>
            <w:tcMar>
              <w:top w:w="28" w:type="dxa"/>
              <w:left w:w="28" w:type="dxa"/>
              <w:bottom w:w="28" w:type="dxa"/>
              <w:right w:w="28" w:type="dxa"/>
            </w:tcMar>
          </w:tcPr>
          <w:p w14:paraId="2360576E"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4206CEA2" w14:textId="77777777" w:rsidR="003B5845" w:rsidRPr="008359F5" w:rsidRDefault="003B5845" w:rsidP="00617B3E">
            <w:pPr>
              <w:pStyle w:val="SmallStandard"/>
            </w:pPr>
            <w:r w:rsidRPr="00D21799">
              <w:t>PinApplianceType</w:t>
            </w:r>
          </w:p>
        </w:tc>
        <w:tc>
          <w:tcPr>
            <w:tcW w:w="709" w:type="dxa"/>
            <w:shd w:val="clear" w:color="auto" w:fill="auto"/>
            <w:tcMar>
              <w:top w:w="28" w:type="dxa"/>
              <w:left w:w="28" w:type="dxa"/>
              <w:bottom w:w="28" w:type="dxa"/>
              <w:right w:w="28" w:type="dxa"/>
            </w:tcMar>
          </w:tcPr>
          <w:p w14:paraId="1A31F5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558B1" w14:textId="77777777" w:rsidR="003B5845" w:rsidRPr="004A00BD" w:rsidRDefault="003B5845" w:rsidP="00617B3E">
            <w:pPr>
              <w:jc w:val="left"/>
              <w:rPr>
                <w:sz w:val="22"/>
                <w:lang w:val="en-GB"/>
              </w:rPr>
            </w:pPr>
            <w:r w:rsidRPr="004A00BD">
              <w:rPr>
                <w:sz w:val="16"/>
                <w:szCs w:val="16"/>
                <w:lang w:val="en-GB"/>
              </w:rPr>
              <w:t>Classifies the appliance of a Pin in terms of the duration of the appliance (see PinApplianceType).</w:t>
            </w:r>
          </w:p>
        </w:tc>
      </w:tr>
      <w:tr w:rsidR="003B5845" w:rsidRPr="004A00BD" w14:paraId="7460D98A" w14:textId="77777777" w:rsidTr="00617B3E">
        <w:tc>
          <w:tcPr>
            <w:tcW w:w="2013" w:type="dxa"/>
            <w:shd w:val="clear" w:color="auto" w:fill="auto"/>
            <w:tcMar>
              <w:top w:w="28" w:type="dxa"/>
              <w:left w:w="28" w:type="dxa"/>
              <w:bottom w:w="28" w:type="dxa"/>
              <w:right w:w="28" w:type="dxa"/>
            </w:tcMar>
          </w:tcPr>
          <w:p w14:paraId="3C81C0C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8CE417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BB1D5D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0652C49"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PinComponentBehaviour</w:t>
            </w:r>
            <w:r w:rsidRPr="004A00BD">
              <w:rPr>
                <w:sz w:val="16"/>
                <w:szCs w:val="16"/>
                <w:lang w:val="en-GB"/>
              </w:rPr>
              <w:t>.</w:t>
            </w:r>
          </w:p>
        </w:tc>
      </w:tr>
    </w:tbl>
    <w:p w14:paraId="42866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5737CC" w14:textId="77777777" w:rsidTr="00617B3E">
        <w:tc>
          <w:tcPr>
            <w:tcW w:w="3856" w:type="dxa"/>
            <w:gridSpan w:val="3"/>
            <w:shd w:val="clear" w:color="auto" w:fill="auto"/>
          </w:tcPr>
          <w:p w14:paraId="3952FB1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7679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0F5C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450A4E" w14:textId="77777777" w:rsidTr="00617B3E">
        <w:tc>
          <w:tcPr>
            <w:tcW w:w="1573" w:type="dxa"/>
            <w:shd w:val="clear" w:color="auto" w:fill="auto"/>
          </w:tcPr>
          <w:p w14:paraId="6C04690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03EC6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4B5D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589BC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5C90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9231E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64200B" w14:textId="77777777" w:rsidTr="00617B3E">
        <w:tc>
          <w:tcPr>
            <w:tcW w:w="1573" w:type="dxa"/>
            <w:shd w:val="clear" w:color="auto" w:fill="auto"/>
          </w:tcPr>
          <w:p w14:paraId="5AA9188B" w14:textId="77777777" w:rsidR="003B5845" w:rsidRPr="00634625" w:rsidRDefault="003B5845" w:rsidP="00617B3E">
            <w:pPr>
              <w:pStyle w:val="SmallStandard"/>
            </w:pPr>
            <w:r>
              <w:t>PinVoltageInformation</w:t>
            </w:r>
          </w:p>
        </w:tc>
        <w:tc>
          <w:tcPr>
            <w:tcW w:w="1574" w:type="dxa"/>
            <w:shd w:val="clear" w:color="auto" w:fill="auto"/>
          </w:tcPr>
          <w:p w14:paraId="241F6DE8" w14:textId="77777777" w:rsidR="003B5845" w:rsidRPr="00132C43" w:rsidRDefault="003B5845" w:rsidP="00617B3E">
            <w:pPr>
              <w:pStyle w:val="SmallStandard"/>
            </w:pPr>
            <w:r>
              <w:t>voltageInformation</w:t>
            </w:r>
          </w:p>
        </w:tc>
        <w:tc>
          <w:tcPr>
            <w:tcW w:w="708" w:type="dxa"/>
            <w:shd w:val="clear" w:color="auto" w:fill="auto"/>
          </w:tcPr>
          <w:p w14:paraId="64C815DA" w14:textId="77777777" w:rsidR="003B5845" w:rsidRPr="00D331EF" w:rsidRDefault="003B5845" w:rsidP="00617B3E">
            <w:pPr>
              <w:pStyle w:val="SmallStandard"/>
            </w:pPr>
            <w:r w:rsidRPr="00574783">
              <w:t>0..*</w:t>
            </w:r>
          </w:p>
        </w:tc>
        <w:tc>
          <w:tcPr>
            <w:tcW w:w="709" w:type="dxa"/>
            <w:shd w:val="clear" w:color="auto" w:fill="auto"/>
          </w:tcPr>
          <w:p w14:paraId="6AFB2B5A" w14:textId="77777777" w:rsidR="003B5845" w:rsidRPr="00D331EF" w:rsidRDefault="003B5845" w:rsidP="00617B3E">
            <w:pPr>
              <w:pStyle w:val="SmallStandard"/>
            </w:pPr>
            <w:r w:rsidRPr="00207506">
              <w:t>1</w:t>
            </w:r>
          </w:p>
        </w:tc>
        <w:tc>
          <w:tcPr>
            <w:tcW w:w="567" w:type="dxa"/>
            <w:shd w:val="clear" w:color="auto" w:fill="auto"/>
          </w:tcPr>
          <w:p w14:paraId="40BB0FC2" w14:textId="77777777" w:rsidR="003B5845" w:rsidRDefault="003B5845" w:rsidP="00617B3E">
            <w:pPr>
              <w:pStyle w:val="SmallStandard"/>
            </w:pPr>
            <w:r>
              <w:t>Y</w:t>
            </w:r>
          </w:p>
        </w:tc>
        <w:tc>
          <w:tcPr>
            <w:tcW w:w="3969" w:type="dxa"/>
            <w:shd w:val="clear" w:color="auto" w:fill="auto"/>
          </w:tcPr>
          <w:p w14:paraId="63586D40"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1EB304C4" w14:textId="77777777" w:rsidTr="00617B3E">
        <w:tc>
          <w:tcPr>
            <w:tcW w:w="1573" w:type="dxa"/>
            <w:shd w:val="clear" w:color="auto" w:fill="auto"/>
          </w:tcPr>
          <w:p w14:paraId="662E2022" w14:textId="77777777" w:rsidR="003B5845" w:rsidRPr="00634625" w:rsidRDefault="003B5845" w:rsidP="00617B3E">
            <w:pPr>
              <w:pStyle w:val="SmallStandard"/>
            </w:pPr>
            <w:r>
              <w:t>Signal</w:t>
            </w:r>
          </w:p>
        </w:tc>
        <w:tc>
          <w:tcPr>
            <w:tcW w:w="1574" w:type="dxa"/>
            <w:shd w:val="clear" w:color="auto" w:fill="auto"/>
          </w:tcPr>
          <w:p w14:paraId="1293A5E6" w14:textId="77777777" w:rsidR="003B5845" w:rsidRPr="00132C43" w:rsidRDefault="003B5845" w:rsidP="00617B3E">
            <w:pPr>
              <w:pStyle w:val="SmallStandard"/>
            </w:pPr>
            <w:r>
              <w:t>signal</w:t>
            </w:r>
          </w:p>
        </w:tc>
        <w:tc>
          <w:tcPr>
            <w:tcW w:w="708" w:type="dxa"/>
            <w:shd w:val="clear" w:color="auto" w:fill="auto"/>
          </w:tcPr>
          <w:p w14:paraId="45503176" w14:textId="77777777" w:rsidR="003B5845" w:rsidRPr="00D331EF" w:rsidRDefault="003B5845" w:rsidP="00617B3E">
            <w:pPr>
              <w:pStyle w:val="SmallStandard"/>
            </w:pPr>
            <w:r w:rsidRPr="00574783">
              <w:t>0..1</w:t>
            </w:r>
          </w:p>
        </w:tc>
        <w:tc>
          <w:tcPr>
            <w:tcW w:w="709" w:type="dxa"/>
            <w:shd w:val="clear" w:color="auto" w:fill="auto"/>
          </w:tcPr>
          <w:p w14:paraId="30864B98" w14:textId="77777777" w:rsidR="003B5845" w:rsidRPr="00D331EF" w:rsidRDefault="003B5845" w:rsidP="00617B3E">
            <w:pPr>
              <w:pStyle w:val="SmallStandard"/>
            </w:pPr>
            <w:r w:rsidRPr="00207506">
              <w:t>0..*</w:t>
            </w:r>
          </w:p>
        </w:tc>
        <w:tc>
          <w:tcPr>
            <w:tcW w:w="567" w:type="dxa"/>
            <w:shd w:val="clear" w:color="auto" w:fill="auto"/>
          </w:tcPr>
          <w:p w14:paraId="2B0EC3E3" w14:textId="77777777" w:rsidR="003B5845" w:rsidRPr="00D331EF" w:rsidRDefault="003B5845" w:rsidP="00617B3E">
            <w:pPr>
              <w:pStyle w:val="SmallStandard"/>
            </w:pPr>
            <w:r>
              <w:t>N</w:t>
            </w:r>
          </w:p>
        </w:tc>
        <w:tc>
          <w:tcPr>
            <w:tcW w:w="3969" w:type="dxa"/>
            <w:shd w:val="clear" w:color="auto" w:fill="auto"/>
          </w:tcPr>
          <w:p w14:paraId="707DA1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4A00BD" w14:paraId="5FDC619A" w14:textId="77777777" w:rsidTr="00617B3E">
        <w:tc>
          <w:tcPr>
            <w:tcW w:w="1573" w:type="dxa"/>
            <w:shd w:val="clear" w:color="auto" w:fill="auto"/>
          </w:tcPr>
          <w:p w14:paraId="54CA87BA" w14:textId="77777777" w:rsidR="003B5845" w:rsidRPr="00634625" w:rsidRDefault="003B5845" w:rsidP="00617B3E">
            <w:pPr>
              <w:pStyle w:val="SmallStandard"/>
            </w:pPr>
            <w:r>
              <w:t>PinCurrentInformation</w:t>
            </w:r>
          </w:p>
        </w:tc>
        <w:tc>
          <w:tcPr>
            <w:tcW w:w="1574" w:type="dxa"/>
            <w:shd w:val="clear" w:color="auto" w:fill="auto"/>
          </w:tcPr>
          <w:p w14:paraId="78C5D112" w14:textId="77777777" w:rsidR="003B5845" w:rsidRPr="00132C43" w:rsidRDefault="003B5845" w:rsidP="00617B3E">
            <w:pPr>
              <w:pStyle w:val="SmallStandard"/>
            </w:pPr>
            <w:r>
              <w:t>currentInformation</w:t>
            </w:r>
          </w:p>
        </w:tc>
        <w:tc>
          <w:tcPr>
            <w:tcW w:w="708" w:type="dxa"/>
            <w:shd w:val="clear" w:color="auto" w:fill="auto"/>
          </w:tcPr>
          <w:p w14:paraId="57F28BF6" w14:textId="77777777" w:rsidR="003B5845" w:rsidRPr="00D331EF" w:rsidRDefault="003B5845" w:rsidP="00617B3E">
            <w:pPr>
              <w:pStyle w:val="SmallStandard"/>
            </w:pPr>
            <w:r w:rsidRPr="00574783">
              <w:t>0..*</w:t>
            </w:r>
          </w:p>
        </w:tc>
        <w:tc>
          <w:tcPr>
            <w:tcW w:w="709" w:type="dxa"/>
            <w:shd w:val="clear" w:color="auto" w:fill="auto"/>
          </w:tcPr>
          <w:p w14:paraId="0EF02FEA" w14:textId="77777777" w:rsidR="003B5845" w:rsidRPr="00D331EF" w:rsidRDefault="003B5845" w:rsidP="00617B3E">
            <w:pPr>
              <w:pStyle w:val="SmallStandard"/>
            </w:pPr>
            <w:r w:rsidRPr="00207506">
              <w:t>1</w:t>
            </w:r>
          </w:p>
        </w:tc>
        <w:tc>
          <w:tcPr>
            <w:tcW w:w="567" w:type="dxa"/>
            <w:shd w:val="clear" w:color="auto" w:fill="auto"/>
          </w:tcPr>
          <w:p w14:paraId="2F6AEBCA" w14:textId="77777777" w:rsidR="003B5845" w:rsidRDefault="003B5845" w:rsidP="00617B3E">
            <w:pPr>
              <w:pStyle w:val="SmallStandard"/>
            </w:pPr>
            <w:r>
              <w:t>Y</w:t>
            </w:r>
          </w:p>
        </w:tc>
        <w:tc>
          <w:tcPr>
            <w:tcW w:w="3969" w:type="dxa"/>
            <w:shd w:val="clear" w:color="auto" w:fill="auto"/>
          </w:tcPr>
          <w:p w14:paraId="33E47EAC"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363CA10F" w14:textId="77777777" w:rsidTr="00617B3E">
        <w:tc>
          <w:tcPr>
            <w:tcW w:w="1573" w:type="dxa"/>
            <w:shd w:val="clear" w:color="auto" w:fill="auto"/>
          </w:tcPr>
          <w:p w14:paraId="249937F9" w14:textId="77777777" w:rsidR="003B5845" w:rsidRPr="00634625" w:rsidRDefault="003B5845" w:rsidP="00617B3E">
            <w:pPr>
              <w:pStyle w:val="SmallStandard"/>
            </w:pPr>
            <w:r>
              <w:lastRenderedPageBreak/>
              <w:t>PinOpticalInformation</w:t>
            </w:r>
          </w:p>
        </w:tc>
        <w:tc>
          <w:tcPr>
            <w:tcW w:w="1574" w:type="dxa"/>
            <w:shd w:val="clear" w:color="auto" w:fill="auto"/>
          </w:tcPr>
          <w:p w14:paraId="25051BEF" w14:textId="77777777" w:rsidR="003B5845" w:rsidRPr="00132C43" w:rsidRDefault="003B5845" w:rsidP="00617B3E">
            <w:pPr>
              <w:pStyle w:val="SmallStandard"/>
            </w:pPr>
            <w:r>
              <w:t>opticalInformation</w:t>
            </w:r>
          </w:p>
        </w:tc>
        <w:tc>
          <w:tcPr>
            <w:tcW w:w="708" w:type="dxa"/>
            <w:shd w:val="clear" w:color="auto" w:fill="auto"/>
          </w:tcPr>
          <w:p w14:paraId="500D5672" w14:textId="77777777" w:rsidR="003B5845" w:rsidRPr="00D331EF" w:rsidRDefault="003B5845" w:rsidP="00617B3E">
            <w:pPr>
              <w:pStyle w:val="SmallStandard"/>
            </w:pPr>
            <w:r w:rsidRPr="00574783">
              <w:t>0..*</w:t>
            </w:r>
          </w:p>
        </w:tc>
        <w:tc>
          <w:tcPr>
            <w:tcW w:w="709" w:type="dxa"/>
            <w:shd w:val="clear" w:color="auto" w:fill="auto"/>
          </w:tcPr>
          <w:p w14:paraId="2ABA3D37" w14:textId="77777777" w:rsidR="003B5845" w:rsidRPr="00D331EF" w:rsidRDefault="003B5845" w:rsidP="00617B3E">
            <w:pPr>
              <w:pStyle w:val="SmallStandard"/>
            </w:pPr>
            <w:r w:rsidRPr="00207506">
              <w:t>1</w:t>
            </w:r>
          </w:p>
        </w:tc>
        <w:tc>
          <w:tcPr>
            <w:tcW w:w="567" w:type="dxa"/>
            <w:shd w:val="clear" w:color="auto" w:fill="auto"/>
          </w:tcPr>
          <w:p w14:paraId="45CB2CBD" w14:textId="77777777" w:rsidR="003B5845" w:rsidRDefault="003B5845" w:rsidP="00617B3E">
            <w:pPr>
              <w:pStyle w:val="SmallStandard"/>
            </w:pPr>
            <w:r>
              <w:t>Y</w:t>
            </w:r>
          </w:p>
        </w:tc>
        <w:tc>
          <w:tcPr>
            <w:tcW w:w="3969" w:type="dxa"/>
            <w:shd w:val="clear" w:color="auto" w:fill="auto"/>
          </w:tcPr>
          <w:p w14:paraId="1E802C9F"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4EFB99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34453E" w14:textId="77777777" w:rsidTr="00617B3E">
        <w:tc>
          <w:tcPr>
            <w:tcW w:w="2296" w:type="dxa"/>
            <w:gridSpan w:val="2"/>
            <w:shd w:val="clear" w:color="auto" w:fill="auto"/>
          </w:tcPr>
          <w:p w14:paraId="253741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F247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CB7D3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8D8FED" w14:textId="77777777" w:rsidTr="00617B3E">
        <w:tc>
          <w:tcPr>
            <w:tcW w:w="1588" w:type="dxa"/>
            <w:shd w:val="clear" w:color="auto" w:fill="auto"/>
          </w:tcPr>
          <w:p w14:paraId="475126A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459B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C7709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AD86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4664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A56E8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ED29A5" w14:textId="77777777" w:rsidTr="00617B3E">
        <w:tc>
          <w:tcPr>
            <w:tcW w:w="1588" w:type="dxa"/>
            <w:shd w:val="clear" w:color="auto" w:fill="auto"/>
          </w:tcPr>
          <w:p w14:paraId="4CD74626" w14:textId="77777777" w:rsidR="003B5845" w:rsidRPr="00634625" w:rsidRDefault="003B5845" w:rsidP="00617B3E">
            <w:pPr>
              <w:pStyle w:val="SmallStandard"/>
            </w:pPr>
            <w:r>
              <w:t>PinComponent</w:t>
            </w:r>
          </w:p>
        </w:tc>
        <w:tc>
          <w:tcPr>
            <w:tcW w:w="708" w:type="dxa"/>
            <w:shd w:val="clear" w:color="auto" w:fill="auto"/>
          </w:tcPr>
          <w:p w14:paraId="79AAEB7B" w14:textId="77777777" w:rsidR="003B5845" w:rsidRPr="00D331EF" w:rsidRDefault="003B5845" w:rsidP="00617B3E">
            <w:pPr>
              <w:pStyle w:val="SmallStandard"/>
            </w:pPr>
            <w:r w:rsidRPr="00D01517">
              <w:t>1</w:t>
            </w:r>
          </w:p>
        </w:tc>
        <w:tc>
          <w:tcPr>
            <w:tcW w:w="1560" w:type="dxa"/>
            <w:shd w:val="clear" w:color="auto" w:fill="auto"/>
          </w:tcPr>
          <w:p w14:paraId="2D18B90F" w14:textId="77777777" w:rsidR="003B5845" w:rsidRPr="00132C43" w:rsidRDefault="003B5845" w:rsidP="00617B3E">
            <w:pPr>
              <w:pStyle w:val="SmallStandard"/>
            </w:pPr>
            <w:r>
              <w:t>behaviour</w:t>
            </w:r>
          </w:p>
        </w:tc>
        <w:tc>
          <w:tcPr>
            <w:tcW w:w="708" w:type="dxa"/>
            <w:shd w:val="clear" w:color="auto" w:fill="auto"/>
          </w:tcPr>
          <w:p w14:paraId="2880332A" w14:textId="77777777" w:rsidR="003B5845" w:rsidRPr="00D331EF" w:rsidRDefault="003B5845" w:rsidP="00617B3E">
            <w:pPr>
              <w:pStyle w:val="SmallStandard"/>
            </w:pPr>
            <w:r w:rsidRPr="00D01517">
              <w:t>0..*</w:t>
            </w:r>
          </w:p>
        </w:tc>
        <w:tc>
          <w:tcPr>
            <w:tcW w:w="567" w:type="dxa"/>
            <w:shd w:val="clear" w:color="auto" w:fill="auto"/>
          </w:tcPr>
          <w:p w14:paraId="5937AD5F" w14:textId="77777777" w:rsidR="003B5845" w:rsidRDefault="003B5845" w:rsidP="00617B3E">
            <w:pPr>
              <w:pStyle w:val="SmallStandard"/>
            </w:pPr>
            <w:r>
              <w:t>Y</w:t>
            </w:r>
          </w:p>
        </w:tc>
        <w:tc>
          <w:tcPr>
            <w:tcW w:w="3969" w:type="dxa"/>
            <w:shd w:val="clear" w:color="auto" w:fill="auto"/>
          </w:tcPr>
          <w:p w14:paraId="4802EA8E"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4F6373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09" w:name="_8527f1b42bd21022630167a73e757e24"/>
      <w:r>
        <w:rPr>
          <w:lang w:val="en-GB"/>
        </w:rPr>
        <w:t>PinCurrentInformation</w:t>
      </w:r>
      <w:bookmarkEnd w:id="1109"/>
    </w:p>
    <w:p w14:paraId="35542B62" w14:textId="77777777" w:rsidR="003B5845" w:rsidRPr="00A518C2" w:rsidRDefault="003B5845" w:rsidP="003B5845">
      <w:pPr>
        <w:rPr>
          <w:lang w:val="en-GB"/>
        </w:rPr>
      </w:pPr>
      <w:r w:rsidRPr="00A518C2">
        <w:rPr>
          <w:sz w:val="18"/>
          <w:szCs w:val="18"/>
          <w:lang w:val="en-GB"/>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791115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51A73" w14:textId="77777777" w:rsidTr="00617B3E">
        <w:tc>
          <w:tcPr>
            <w:tcW w:w="2013" w:type="dxa"/>
            <w:shd w:val="clear" w:color="auto" w:fill="auto"/>
            <w:tcMar>
              <w:top w:w="28" w:type="dxa"/>
              <w:left w:w="28" w:type="dxa"/>
              <w:bottom w:w="28" w:type="dxa"/>
              <w:right w:w="28" w:type="dxa"/>
            </w:tcMar>
          </w:tcPr>
          <w:p w14:paraId="1F74E9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277E4C" w14:textId="77777777" w:rsidR="003B5845" w:rsidRPr="004A00BD" w:rsidRDefault="003B5845" w:rsidP="00617B3E">
            <w:pPr>
              <w:rPr>
                <w:sz w:val="22"/>
              </w:rPr>
            </w:pPr>
          </w:p>
        </w:tc>
      </w:tr>
      <w:tr w:rsidR="003B5845" w:rsidRPr="008359F5" w14:paraId="62E832F7" w14:textId="77777777" w:rsidTr="00617B3E">
        <w:tc>
          <w:tcPr>
            <w:tcW w:w="2013" w:type="dxa"/>
            <w:shd w:val="clear" w:color="auto" w:fill="auto"/>
            <w:tcMar>
              <w:top w:w="28" w:type="dxa"/>
              <w:left w:w="28" w:type="dxa"/>
              <w:bottom w:w="28" w:type="dxa"/>
              <w:right w:w="28" w:type="dxa"/>
            </w:tcMar>
          </w:tcPr>
          <w:p w14:paraId="13749C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AE25AC" w14:textId="77777777" w:rsidR="003B5845" w:rsidRPr="004A00BD" w:rsidRDefault="003B5845" w:rsidP="00617B3E">
            <w:pPr>
              <w:rPr>
                <w:sz w:val="22"/>
              </w:rPr>
            </w:pPr>
          </w:p>
        </w:tc>
      </w:tr>
      <w:tr w:rsidR="003B5845" w:rsidRPr="008359F5" w14:paraId="06801545" w14:textId="77777777" w:rsidTr="00617B3E">
        <w:tc>
          <w:tcPr>
            <w:tcW w:w="2013" w:type="dxa"/>
            <w:shd w:val="clear" w:color="auto" w:fill="auto"/>
            <w:tcMar>
              <w:top w:w="28" w:type="dxa"/>
              <w:left w:w="28" w:type="dxa"/>
              <w:bottom w:w="28" w:type="dxa"/>
              <w:right w:w="28" w:type="dxa"/>
            </w:tcMar>
          </w:tcPr>
          <w:p w14:paraId="00F814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84126F3" w14:textId="77777777" w:rsidR="003B5845" w:rsidRPr="000437C1" w:rsidRDefault="003B5845" w:rsidP="00617B3E">
            <w:pPr>
              <w:pStyle w:val="SmallStandard"/>
            </w:pPr>
            <w:r>
              <w:t>false</w:t>
            </w:r>
          </w:p>
        </w:tc>
      </w:tr>
    </w:tbl>
    <w:p w14:paraId="7ABCA0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28B05A" w14:textId="77777777" w:rsidTr="00617B3E">
        <w:tc>
          <w:tcPr>
            <w:tcW w:w="2013" w:type="dxa"/>
            <w:shd w:val="clear" w:color="auto" w:fill="auto"/>
            <w:tcMar>
              <w:top w:w="28" w:type="dxa"/>
              <w:left w:w="28" w:type="dxa"/>
              <w:bottom w:w="28" w:type="dxa"/>
              <w:right w:w="28" w:type="dxa"/>
            </w:tcMar>
          </w:tcPr>
          <w:p w14:paraId="316A1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2977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7EC6F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867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19D4F4" w14:textId="77777777" w:rsidTr="00617B3E">
        <w:tc>
          <w:tcPr>
            <w:tcW w:w="2013" w:type="dxa"/>
            <w:shd w:val="clear" w:color="auto" w:fill="auto"/>
            <w:tcMar>
              <w:top w:w="28" w:type="dxa"/>
              <w:left w:w="28" w:type="dxa"/>
              <w:bottom w:w="28" w:type="dxa"/>
              <w:right w:w="28" w:type="dxa"/>
            </w:tcMar>
          </w:tcPr>
          <w:p w14:paraId="2502224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DE98609" w14:textId="77777777" w:rsidR="003B5845" w:rsidRPr="008359F5" w:rsidRDefault="003B5845" w:rsidP="00617B3E">
            <w:pPr>
              <w:pStyle w:val="SmallStandard"/>
            </w:pPr>
            <w:r w:rsidRPr="00D21799">
              <w:t>PinCurrentType</w:t>
            </w:r>
          </w:p>
        </w:tc>
        <w:tc>
          <w:tcPr>
            <w:tcW w:w="709" w:type="dxa"/>
            <w:shd w:val="clear" w:color="auto" w:fill="auto"/>
            <w:tcMar>
              <w:top w:w="28" w:type="dxa"/>
              <w:left w:w="28" w:type="dxa"/>
              <w:bottom w:w="28" w:type="dxa"/>
              <w:right w:w="28" w:type="dxa"/>
            </w:tcMar>
          </w:tcPr>
          <w:p w14:paraId="62C7E05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F70224" w14:textId="77777777" w:rsidR="003B5845" w:rsidRPr="004A00BD" w:rsidRDefault="003B5845" w:rsidP="00617B3E">
            <w:pPr>
              <w:jc w:val="left"/>
              <w:rPr>
                <w:sz w:val="22"/>
                <w:lang w:val="en-GB"/>
              </w:rPr>
            </w:pPr>
            <w:r w:rsidRPr="004A00BD">
              <w:rPr>
                <w:sz w:val="16"/>
                <w:szCs w:val="16"/>
                <w:lang w:val="en-GB"/>
              </w:rPr>
              <w:t>Defines the type of the current.</w:t>
            </w:r>
          </w:p>
        </w:tc>
      </w:tr>
      <w:tr w:rsidR="003B5845" w:rsidRPr="004A00BD" w14:paraId="3E308779" w14:textId="77777777" w:rsidTr="00617B3E">
        <w:tc>
          <w:tcPr>
            <w:tcW w:w="2013" w:type="dxa"/>
            <w:shd w:val="clear" w:color="auto" w:fill="auto"/>
            <w:tcMar>
              <w:top w:w="28" w:type="dxa"/>
              <w:left w:w="28" w:type="dxa"/>
              <w:bottom w:w="28" w:type="dxa"/>
              <w:right w:w="28" w:type="dxa"/>
            </w:tcMar>
          </w:tcPr>
          <w:p w14:paraId="250B5F1F" w14:textId="77777777" w:rsidR="003B5845" w:rsidRPr="00620BBE" w:rsidRDefault="003B5845" w:rsidP="00617B3E">
            <w:pPr>
              <w:pStyle w:val="SmallStandard"/>
            </w:pPr>
            <w:r w:rsidRPr="00620BBE">
              <w:t>current</w:t>
            </w:r>
          </w:p>
        </w:tc>
        <w:tc>
          <w:tcPr>
            <w:tcW w:w="1559" w:type="dxa"/>
            <w:shd w:val="clear" w:color="auto" w:fill="auto"/>
            <w:tcMar>
              <w:top w:w="28" w:type="dxa"/>
              <w:left w:w="28" w:type="dxa"/>
              <w:bottom w:w="28" w:type="dxa"/>
              <w:right w:w="28" w:type="dxa"/>
            </w:tcMar>
          </w:tcPr>
          <w:p w14:paraId="404CF0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2C14E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FB4270" w14:textId="77777777" w:rsidR="003B5845" w:rsidRPr="004A00BD" w:rsidRDefault="003B5845" w:rsidP="00617B3E">
            <w:pPr>
              <w:jc w:val="left"/>
              <w:rPr>
                <w:sz w:val="22"/>
                <w:lang w:val="en-GB"/>
              </w:rPr>
            </w:pPr>
            <w:r w:rsidRPr="004A00BD">
              <w:rPr>
                <w:sz w:val="16"/>
                <w:szCs w:val="16"/>
                <w:lang w:val="en-GB"/>
              </w:rPr>
              <w:t>The current of the pin.</w:t>
            </w:r>
          </w:p>
        </w:tc>
      </w:tr>
    </w:tbl>
    <w:p w14:paraId="66C9FD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5D57125" w14:textId="77777777" w:rsidTr="00617B3E">
        <w:tc>
          <w:tcPr>
            <w:tcW w:w="3856" w:type="dxa"/>
            <w:gridSpan w:val="3"/>
            <w:shd w:val="clear" w:color="auto" w:fill="auto"/>
          </w:tcPr>
          <w:p w14:paraId="6DFDE2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AB9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D203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BFB498" w14:textId="77777777" w:rsidTr="00617B3E">
        <w:tc>
          <w:tcPr>
            <w:tcW w:w="1573" w:type="dxa"/>
            <w:shd w:val="clear" w:color="auto" w:fill="auto"/>
          </w:tcPr>
          <w:p w14:paraId="78627FE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D22E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46B78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FABB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0A90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569C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0A21B9" w14:textId="77777777" w:rsidTr="00617B3E">
        <w:tc>
          <w:tcPr>
            <w:tcW w:w="1573" w:type="dxa"/>
            <w:shd w:val="clear" w:color="auto" w:fill="auto"/>
          </w:tcPr>
          <w:p w14:paraId="2E80050F" w14:textId="77777777" w:rsidR="003B5845" w:rsidRPr="00634625" w:rsidRDefault="003B5845" w:rsidP="00617B3E">
            <w:pPr>
              <w:pStyle w:val="SmallStandard"/>
            </w:pPr>
            <w:r>
              <w:t>PinTiming</w:t>
            </w:r>
          </w:p>
        </w:tc>
        <w:tc>
          <w:tcPr>
            <w:tcW w:w="1574" w:type="dxa"/>
            <w:shd w:val="clear" w:color="auto" w:fill="auto"/>
          </w:tcPr>
          <w:p w14:paraId="004EE220" w14:textId="77777777" w:rsidR="003B5845" w:rsidRPr="00132C43" w:rsidRDefault="003B5845" w:rsidP="00617B3E">
            <w:pPr>
              <w:pStyle w:val="SmallStandard"/>
            </w:pPr>
            <w:r>
              <w:t>timing</w:t>
            </w:r>
          </w:p>
        </w:tc>
        <w:tc>
          <w:tcPr>
            <w:tcW w:w="708" w:type="dxa"/>
            <w:shd w:val="clear" w:color="auto" w:fill="auto"/>
          </w:tcPr>
          <w:p w14:paraId="6D4598A6" w14:textId="77777777" w:rsidR="003B5845" w:rsidRPr="00D331EF" w:rsidRDefault="003B5845" w:rsidP="00617B3E">
            <w:pPr>
              <w:pStyle w:val="SmallStandard"/>
            </w:pPr>
            <w:r w:rsidRPr="00574783">
              <w:t>0..*</w:t>
            </w:r>
          </w:p>
        </w:tc>
        <w:tc>
          <w:tcPr>
            <w:tcW w:w="709" w:type="dxa"/>
            <w:shd w:val="clear" w:color="auto" w:fill="auto"/>
          </w:tcPr>
          <w:p w14:paraId="21FE0CE6" w14:textId="77777777" w:rsidR="003B5845" w:rsidRPr="00D331EF" w:rsidRDefault="003B5845" w:rsidP="00617B3E">
            <w:pPr>
              <w:pStyle w:val="SmallStandard"/>
            </w:pPr>
            <w:r w:rsidRPr="00207506">
              <w:t>0..1</w:t>
            </w:r>
          </w:p>
        </w:tc>
        <w:tc>
          <w:tcPr>
            <w:tcW w:w="567" w:type="dxa"/>
            <w:shd w:val="clear" w:color="auto" w:fill="auto"/>
          </w:tcPr>
          <w:p w14:paraId="2A418755" w14:textId="77777777" w:rsidR="003B5845" w:rsidRDefault="003B5845" w:rsidP="00617B3E">
            <w:pPr>
              <w:pStyle w:val="SmallStandard"/>
            </w:pPr>
            <w:r>
              <w:t>Y</w:t>
            </w:r>
          </w:p>
        </w:tc>
        <w:tc>
          <w:tcPr>
            <w:tcW w:w="3969" w:type="dxa"/>
            <w:shd w:val="clear" w:color="auto" w:fill="auto"/>
          </w:tcPr>
          <w:p w14:paraId="2EF18F10"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bl>
    <w:p w14:paraId="13BC5F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3A6CC2" w14:textId="77777777" w:rsidTr="00617B3E">
        <w:tc>
          <w:tcPr>
            <w:tcW w:w="2296" w:type="dxa"/>
            <w:gridSpan w:val="2"/>
            <w:shd w:val="clear" w:color="auto" w:fill="auto"/>
          </w:tcPr>
          <w:p w14:paraId="3CAB21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38E3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6AB8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ABCB18" w14:textId="77777777" w:rsidTr="00617B3E">
        <w:tc>
          <w:tcPr>
            <w:tcW w:w="1588" w:type="dxa"/>
            <w:shd w:val="clear" w:color="auto" w:fill="auto"/>
          </w:tcPr>
          <w:p w14:paraId="166B07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11357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3DC0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012D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2AFF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93FF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51B1601" w14:textId="77777777" w:rsidTr="00617B3E">
        <w:tc>
          <w:tcPr>
            <w:tcW w:w="1588" w:type="dxa"/>
            <w:shd w:val="clear" w:color="auto" w:fill="auto"/>
          </w:tcPr>
          <w:p w14:paraId="5F9B34DA" w14:textId="77777777" w:rsidR="003B5845" w:rsidRPr="00634625" w:rsidRDefault="003B5845" w:rsidP="00617B3E">
            <w:pPr>
              <w:pStyle w:val="SmallStandard"/>
            </w:pPr>
            <w:r>
              <w:t>PinComponentBehavior</w:t>
            </w:r>
          </w:p>
        </w:tc>
        <w:tc>
          <w:tcPr>
            <w:tcW w:w="708" w:type="dxa"/>
            <w:shd w:val="clear" w:color="auto" w:fill="auto"/>
          </w:tcPr>
          <w:p w14:paraId="604786EE" w14:textId="77777777" w:rsidR="003B5845" w:rsidRPr="00D331EF" w:rsidRDefault="003B5845" w:rsidP="00617B3E">
            <w:pPr>
              <w:pStyle w:val="SmallStandard"/>
            </w:pPr>
            <w:r w:rsidRPr="00D01517">
              <w:t>1</w:t>
            </w:r>
          </w:p>
        </w:tc>
        <w:tc>
          <w:tcPr>
            <w:tcW w:w="1560" w:type="dxa"/>
            <w:shd w:val="clear" w:color="auto" w:fill="auto"/>
          </w:tcPr>
          <w:p w14:paraId="33103C57" w14:textId="77777777" w:rsidR="003B5845" w:rsidRPr="00132C43" w:rsidRDefault="003B5845" w:rsidP="00617B3E">
            <w:pPr>
              <w:pStyle w:val="SmallStandard"/>
            </w:pPr>
            <w:r>
              <w:t>currentInformation</w:t>
            </w:r>
          </w:p>
        </w:tc>
        <w:tc>
          <w:tcPr>
            <w:tcW w:w="708" w:type="dxa"/>
            <w:shd w:val="clear" w:color="auto" w:fill="auto"/>
          </w:tcPr>
          <w:p w14:paraId="10E7B451" w14:textId="77777777" w:rsidR="003B5845" w:rsidRPr="00D331EF" w:rsidRDefault="003B5845" w:rsidP="00617B3E">
            <w:pPr>
              <w:pStyle w:val="SmallStandard"/>
            </w:pPr>
            <w:r w:rsidRPr="00D01517">
              <w:t>0..*</w:t>
            </w:r>
          </w:p>
        </w:tc>
        <w:tc>
          <w:tcPr>
            <w:tcW w:w="567" w:type="dxa"/>
            <w:shd w:val="clear" w:color="auto" w:fill="auto"/>
          </w:tcPr>
          <w:p w14:paraId="23FD51AF" w14:textId="77777777" w:rsidR="003B5845" w:rsidRDefault="003B5845" w:rsidP="00617B3E">
            <w:pPr>
              <w:pStyle w:val="SmallStandard"/>
            </w:pPr>
            <w:r>
              <w:t>Y</w:t>
            </w:r>
          </w:p>
        </w:tc>
        <w:tc>
          <w:tcPr>
            <w:tcW w:w="3969" w:type="dxa"/>
            <w:shd w:val="clear" w:color="auto" w:fill="auto"/>
          </w:tcPr>
          <w:p w14:paraId="48335A46"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2B2817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0" w:name="_bd8fca6cf56dae2e62fd877ce8229418"/>
      <w:r>
        <w:rPr>
          <w:lang w:val="en-GB"/>
        </w:rPr>
        <w:t>PinOpticalInformation</w:t>
      </w:r>
      <w:bookmarkEnd w:id="1110"/>
    </w:p>
    <w:p w14:paraId="3C241677" w14:textId="77777777" w:rsidR="003B5845" w:rsidRPr="00A518C2" w:rsidRDefault="003B5845" w:rsidP="003B5845">
      <w:pPr>
        <w:rPr>
          <w:lang w:val="en-GB"/>
        </w:rPr>
      </w:pPr>
      <w:r w:rsidRPr="00A518C2">
        <w:rPr>
          <w:sz w:val="18"/>
          <w:szCs w:val="18"/>
          <w:lang w:val="en-GB"/>
        </w:rPr>
        <w:t>Allows the specification of optical information in a PinComponentBehavior.</w:t>
      </w:r>
    </w:p>
    <w:p w14:paraId="4F7E9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F9A3E" w14:textId="77777777" w:rsidTr="00617B3E">
        <w:tc>
          <w:tcPr>
            <w:tcW w:w="2013" w:type="dxa"/>
            <w:shd w:val="clear" w:color="auto" w:fill="auto"/>
            <w:tcMar>
              <w:top w:w="28" w:type="dxa"/>
              <w:left w:w="28" w:type="dxa"/>
              <w:bottom w:w="28" w:type="dxa"/>
              <w:right w:w="28" w:type="dxa"/>
            </w:tcMar>
          </w:tcPr>
          <w:p w14:paraId="4610A7C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00A3FB" w14:textId="77777777" w:rsidR="003B5845" w:rsidRPr="004A00BD" w:rsidRDefault="003B5845" w:rsidP="00617B3E">
            <w:pPr>
              <w:rPr>
                <w:sz w:val="22"/>
              </w:rPr>
            </w:pPr>
          </w:p>
        </w:tc>
      </w:tr>
      <w:tr w:rsidR="003B5845" w:rsidRPr="008359F5" w14:paraId="707F9C2F" w14:textId="77777777" w:rsidTr="00617B3E">
        <w:tc>
          <w:tcPr>
            <w:tcW w:w="2013" w:type="dxa"/>
            <w:shd w:val="clear" w:color="auto" w:fill="auto"/>
            <w:tcMar>
              <w:top w:w="28" w:type="dxa"/>
              <w:left w:w="28" w:type="dxa"/>
              <w:bottom w:w="28" w:type="dxa"/>
              <w:right w:w="28" w:type="dxa"/>
            </w:tcMar>
          </w:tcPr>
          <w:p w14:paraId="54ED0F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B6A74" w14:textId="77777777" w:rsidR="003B5845" w:rsidRPr="004A00BD" w:rsidRDefault="003B5845" w:rsidP="00617B3E">
            <w:pPr>
              <w:rPr>
                <w:sz w:val="22"/>
              </w:rPr>
            </w:pPr>
          </w:p>
        </w:tc>
      </w:tr>
      <w:tr w:rsidR="003B5845" w:rsidRPr="008359F5" w14:paraId="5F8A9DED" w14:textId="77777777" w:rsidTr="00617B3E">
        <w:tc>
          <w:tcPr>
            <w:tcW w:w="2013" w:type="dxa"/>
            <w:shd w:val="clear" w:color="auto" w:fill="auto"/>
            <w:tcMar>
              <w:top w:w="28" w:type="dxa"/>
              <w:left w:w="28" w:type="dxa"/>
              <w:bottom w:w="28" w:type="dxa"/>
              <w:right w:w="28" w:type="dxa"/>
            </w:tcMar>
          </w:tcPr>
          <w:p w14:paraId="6A97B22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89B7955" w14:textId="77777777" w:rsidR="003B5845" w:rsidRPr="000437C1" w:rsidRDefault="003B5845" w:rsidP="00617B3E">
            <w:pPr>
              <w:pStyle w:val="SmallStandard"/>
            </w:pPr>
            <w:r>
              <w:t>false</w:t>
            </w:r>
          </w:p>
        </w:tc>
      </w:tr>
    </w:tbl>
    <w:p w14:paraId="63D964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D2A92C0" w14:textId="77777777" w:rsidTr="00617B3E">
        <w:tc>
          <w:tcPr>
            <w:tcW w:w="2013" w:type="dxa"/>
            <w:shd w:val="clear" w:color="auto" w:fill="auto"/>
            <w:tcMar>
              <w:top w:w="28" w:type="dxa"/>
              <w:left w:w="28" w:type="dxa"/>
              <w:bottom w:w="28" w:type="dxa"/>
              <w:right w:w="28" w:type="dxa"/>
            </w:tcMar>
          </w:tcPr>
          <w:p w14:paraId="25E19BC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1D77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53D6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5BF0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651D0B" w14:textId="77777777" w:rsidTr="00617B3E">
        <w:tc>
          <w:tcPr>
            <w:tcW w:w="2013" w:type="dxa"/>
            <w:shd w:val="clear" w:color="auto" w:fill="auto"/>
            <w:tcMar>
              <w:top w:w="28" w:type="dxa"/>
              <w:left w:w="28" w:type="dxa"/>
              <w:bottom w:w="28" w:type="dxa"/>
              <w:right w:w="28" w:type="dxa"/>
            </w:tcMar>
          </w:tcPr>
          <w:p w14:paraId="054C8FD1" w14:textId="77777777" w:rsidR="003B5845" w:rsidRPr="00620BBE" w:rsidRDefault="003B5845" w:rsidP="00617B3E">
            <w:pPr>
              <w:pStyle w:val="SmallStandard"/>
            </w:pPr>
            <w:r w:rsidRPr="00620BBE">
              <w:t>frequency</w:t>
            </w:r>
          </w:p>
        </w:tc>
        <w:tc>
          <w:tcPr>
            <w:tcW w:w="1559" w:type="dxa"/>
            <w:shd w:val="clear" w:color="auto" w:fill="auto"/>
            <w:tcMar>
              <w:top w:w="28" w:type="dxa"/>
              <w:left w:w="28" w:type="dxa"/>
              <w:bottom w:w="28" w:type="dxa"/>
              <w:right w:w="28" w:type="dxa"/>
            </w:tcMar>
          </w:tcPr>
          <w:p w14:paraId="6536040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444E50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213BDCC" w14:textId="77777777" w:rsidR="003B5845" w:rsidRPr="004A00BD" w:rsidRDefault="003B5845" w:rsidP="00617B3E">
            <w:pPr>
              <w:jc w:val="left"/>
              <w:rPr>
                <w:sz w:val="22"/>
                <w:lang w:val="en-GB"/>
              </w:rPr>
            </w:pPr>
            <w:r w:rsidRPr="004A00BD">
              <w:rPr>
                <w:sz w:val="16"/>
                <w:szCs w:val="16"/>
                <w:lang w:val="en-GB"/>
              </w:rPr>
              <w:t>The frequency of the optical signal.</w:t>
            </w:r>
          </w:p>
        </w:tc>
      </w:tr>
      <w:tr w:rsidR="003B5845" w:rsidRPr="004A00BD" w14:paraId="33A107DE" w14:textId="77777777" w:rsidTr="00617B3E">
        <w:tc>
          <w:tcPr>
            <w:tcW w:w="2013" w:type="dxa"/>
            <w:shd w:val="clear" w:color="auto" w:fill="auto"/>
            <w:tcMar>
              <w:top w:w="28" w:type="dxa"/>
              <w:left w:w="28" w:type="dxa"/>
              <w:bottom w:w="28" w:type="dxa"/>
              <w:right w:w="28" w:type="dxa"/>
            </w:tcMar>
          </w:tcPr>
          <w:p w14:paraId="6417F1FB" w14:textId="77777777" w:rsidR="003B5845" w:rsidRPr="00620BBE" w:rsidRDefault="003B5845" w:rsidP="00617B3E">
            <w:pPr>
              <w:pStyle w:val="SmallStandard"/>
            </w:pPr>
            <w:r w:rsidRPr="00620BBE">
              <w:t>attenuation</w:t>
            </w:r>
          </w:p>
        </w:tc>
        <w:tc>
          <w:tcPr>
            <w:tcW w:w="1559" w:type="dxa"/>
            <w:shd w:val="clear" w:color="auto" w:fill="auto"/>
            <w:tcMar>
              <w:top w:w="28" w:type="dxa"/>
              <w:left w:w="28" w:type="dxa"/>
              <w:bottom w:w="28" w:type="dxa"/>
              <w:right w:w="28" w:type="dxa"/>
            </w:tcMar>
          </w:tcPr>
          <w:p w14:paraId="05AB12D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EFF524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0309EF" w14:textId="77777777" w:rsidR="003B5845" w:rsidRPr="004A00BD" w:rsidRDefault="003B5845" w:rsidP="00617B3E">
            <w:pPr>
              <w:jc w:val="left"/>
              <w:rPr>
                <w:sz w:val="22"/>
                <w:lang w:val="en-GB"/>
              </w:rPr>
            </w:pPr>
            <w:r w:rsidRPr="004A00BD">
              <w:rPr>
                <w:sz w:val="16"/>
                <w:szCs w:val="16"/>
                <w:lang w:val="en-GB"/>
              </w:rPr>
              <w:t>The attenuation of the optical pin at the defined frequency.</w:t>
            </w:r>
          </w:p>
        </w:tc>
      </w:tr>
    </w:tbl>
    <w:p w14:paraId="43B79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F31A6C7" w14:textId="77777777" w:rsidTr="00617B3E">
        <w:tc>
          <w:tcPr>
            <w:tcW w:w="2296" w:type="dxa"/>
            <w:gridSpan w:val="2"/>
            <w:shd w:val="clear" w:color="auto" w:fill="auto"/>
          </w:tcPr>
          <w:p w14:paraId="74D495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A82BF3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EDBB2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FBBDBF" w14:textId="77777777" w:rsidTr="00617B3E">
        <w:tc>
          <w:tcPr>
            <w:tcW w:w="1588" w:type="dxa"/>
            <w:shd w:val="clear" w:color="auto" w:fill="auto"/>
          </w:tcPr>
          <w:p w14:paraId="3ED7F1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564B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89104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4156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AC7B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0E77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1BEE5C" w14:textId="77777777" w:rsidTr="00617B3E">
        <w:tc>
          <w:tcPr>
            <w:tcW w:w="1588" w:type="dxa"/>
            <w:shd w:val="clear" w:color="auto" w:fill="auto"/>
          </w:tcPr>
          <w:p w14:paraId="31AAFCC3" w14:textId="77777777" w:rsidR="003B5845" w:rsidRPr="00634625" w:rsidRDefault="003B5845" w:rsidP="00617B3E">
            <w:pPr>
              <w:pStyle w:val="SmallStandard"/>
            </w:pPr>
            <w:r>
              <w:t>PinComponentBehavior</w:t>
            </w:r>
          </w:p>
        </w:tc>
        <w:tc>
          <w:tcPr>
            <w:tcW w:w="708" w:type="dxa"/>
            <w:shd w:val="clear" w:color="auto" w:fill="auto"/>
          </w:tcPr>
          <w:p w14:paraId="07AF9D69" w14:textId="77777777" w:rsidR="003B5845" w:rsidRPr="00D331EF" w:rsidRDefault="003B5845" w:rsidP="00617B3E">
            <w:pPr>
              <w:pStyle w:val="SmallStandard"/>
            </w:pPr>
            <w:r w:rsidRPr="00D01517">
              <w:t>1</w:t>
            </w:r>
          </w:p>
        </w:tc>
        <w:tc>
          <w:tcPr>
            <w:tcW w:w="1560" w:type="dxa"/>
            <w:shd w:val="clear" w:color="auto" w:fill="auto"/>
          </w:tcPr>
          <w:p w14:paraId="77368415" w14:textId="77777777" w:rsidR="003B5845" w:rsidRPr="00132C43" w:rsidRDefault="003B5845" w:rsidP="00617B3E">
            <w:pPr>
              <w:pStyle w:val="SmallStandard"/>
            </w:pPr>
            <w:r>
              <w:t>opticalInformation</w:t>
            </w:r>
          </w:p>
        </w:tc>
        <w:tc>
          <w:tcPr>
            <w:tcW w:w="708" w:type="dxa"/>
            <w:shd w:val="clear" w:color="auto" w:fill="auto"/>
          </w:tcPr>
          <w:p w14:paraId="017609A7" w14:textId="77777777" w:rsidR="003B5845" w:rsidRPr="00D331EF" w:rsidRDefault="003B5845" w:rsidP="00617B3E">
            <w:pPr>
              <w:pStyle w:val="SmallStandard"/>
            </w:pPr>
            <w:r w:rsidRPr="00D01517">
              <w:t>0..*</w:t>
            </w:r>
          </w:p>
        </w:tc>
        <w:tc>
          <w:tcPr>
            <w:tcW w:w="567" w:type="dxa"/>
            <w:shd w:val="clear" w:color="auto" w:fill="auto"/>
          </w:tcPr>
          <w:p w14:paraId="285CEE10" w14:textId="77777777" w:rsidR="003B5845" w:rsidRDefault="003B5845" w:rsidP="00617B3E">
            <w:pPr>
              <w:pStyle w:val="SmallStandard"/>
            </w:pPr>
            <w:r>
              <w:t>Y</w:t>
            </w:r>
          </w:p>
        </w:tc>
        <w:tc>
          <w:tcPr>
            <w:tcW w:w="3969" w:type="dxa"/>
            <w:shd w:val="clear" w:color="auto" w:fill="auto"/>
          </w:tcPr>
          <w:p w14:paraId="10259D9B"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6093ED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1" w:name="_103bdd5e89565e0af14fb99e5e34e00a"/>
      <w:r>
        <w:rPr>
          <w:lang w:val="en-GB"/>
        </w:rPr>
        <w:t>PinTiming</w:t>
      </w:r>
      <w:bookmarkEnd w:id="1111"/>
    </w:p>
    <w:p w14:paraId="26012CFE" w14:textId="77777777" w:rsidR="003B5845" w:rsidRPr="00A518C2" w:rsidRDefault="003B5845" w:rsidP="003B5845">
      <w:pPr>
        <w:rPr>
          <w:lang w:val="en-GB"/>
        </w:rPr>
      </w:pPr>
      <w:r w:rsidRPr="00A518C2">
        <w:rPr>
          <w:sz w:val="18"/>
          <w:szCs w:val="18"/>
          <w:lang w:val="en-GB"/>
        </w:rPr>
        <w:t xml:space="preserve">Specifies the timing for a </w:t>
      </w:r>
      <w:r w:rsidRPr="00A518C2">
        <w:rPr>
          <w:i/>
          <w:iCs/>
          <w:sz w:val="18"/>
          <w:szCs w:val="18"/>
          <w:lang w:val="en-GB"/>
        </w:rPr>
        <w:t xml:space="preserve">PinCurrentInformation </w:t>
      </w:r>
      <w:r w:rsidRPr="00A518C2">
        <w:rPr>
          <w:sz w:val="18"/>
          <w:szCs w:val="18"/>
          <w:lang w:val="en-GB"/>
        </w:rPr>
        <w:t xml:space="preserve">or a </w:t>
      </w:r>
      <w:r w:rsidRPr="00A518C2">
        <w:rPr>
          <w:i/>
          <w:iCs/>
          <w:sz w:val="18"/>
          <w:szCs w:val="18"/>
          <w:lang w:val="en-GB"/>
        </w:rPr>
        <w:t>PinVoltageInformation</w:t>
      </w:r>
      <w:r w:rsidRPr="00A518C2">
        <w:rPr>
          <w:sz w:val="18"/>
          <w:szCs w:val="18"/>
          <w:lang w:val="en-GB"/>
        </w:rPr>
        <w:t>.</w:t>
      </w:r>
    </w:p>
    <w:p w14:paraId="1627D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862899" w14:textId="77777777" w:rsidTr="00617B3E">
        <w:tc>
          <w:tcPr>
            <w:tcW w:w="2013" w:type="dxa"/>
            <w:shd w:val="clear" w:color="auto" w:fill="auto"/>
            <w:tcMar>
              <w:top w:w="28" w:type="dxa"/>
              <w:left w:w="28" w:type="dxa"/>
              <w:bottom w:w="28" w:type="dxa"/>
              <w:right w:w="28" w:type="dxa"/>
            </w:tcMar>
          </w:tcPr>
          <w:p w14:paraId="116672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BD70F" w14:textId="77777777" w:rsidR="003B5845" w:rsidRPr="004A00BD" w:rsidRDefault="003B5845" w:rsidP="00617B3E">
            <w:pPr>
              <w:rPr>
                <w:sz w:val="22"/>
              </w:rPr>
            </w:pPr>
          </w:p>
        </w:tc>
      </w:tr>
      <w:tr w:rsidR="003B5845" w:rsidRPr="008359F5" w14:paraId="5A23317D" w14:textId="77777777" w:rsidTr="00617B3E">
        <w:tc>
          <w:tcPr>
            <w:tcW w:w="2013" w:type="dxa"/>
            <w:shd w:val="clear" w:color="auto" w:fill="auto"/>
            <w:tcMar>
              <w:top w:w="28" w:type="dxa"/>
              <w:left w:w="28" w:type="dxa"/>
              <w:bottom w:w="28" w:type="dxa"/>
              <w:right w:w="28" w:type="dxa"/>
            </w:tcMar>
          </w:tcPr>
          <w:p w14:paraId="7FD060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1BB607" w14:textId="77777777" w:rsidR="003B5845" w:rsidRPr="004A00BD" w:rsidRDefault="003B5845" w:rsidP="00617B3E">
            <w:pPr>
              <w:rPr>
                <w:sz w:val="22"/>
              </w:rPr>
            </w:pPr>
          </w:p>
        </w:tc>
      </w:tr>
      <w:tr w:rsidR="003B5845" w:rsidRPr="008359F5" w14:paraId="58C9E578" w14:textId="77777777" w:rsidTr="00617B3E">
        <w:tc>
          <w:tcPr>
            <w:tcW w:w="2013" w:type="dxa"/>
            <w:shd w:val="clear" w:color="auto" w:fill="auto"/>
            <w:tcMar>
              <w:top w:w="28" w:type="dxa"/>
              <w:left w:w="28" w:type="dxa"/>
              <w:bottom w:w="28" w:type="dxa"/>
              <w:right w:w="28" w:type="dxa"/>
            </w:tcMar>
          </w:tcPr>
          <w:p w14:paraId="132E67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4539DE" w14:textId="77777777" w:rsidR="003B5845" w:rsidRPr="000437C1" w:rsidRDefault="003B5845" w:rsidP="00617B3E">
            <w:pPr>
              <w:pStyle w:val="SmallStandard"/>
            </w:pPr>
            <w:r>
              <w:t>false</w:t>
            </w:r>
          </w:p>
        </w:tc>
      </w:tr>
    </w:tbl>
    <w:p w14:paraId="5475151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29A780" w14:textId="77777777" w:rsidTr="00617B3E">
        <w:tc>
          <w:tcPr>
            <w:tcW w:w="2013" w:type="dxa"/>
            <w:shd w:val="clear" w:color="auto" w:fill="auto"/>
            <w:tcMar>
              <w:top w:w="28" w:type="dxa"/>
              <w:left w:w="28" w:type="dxa"/>
              <w:bottom w:w="28" w:type="dxa"/>
              <w:right w:w="28" w:type="dxa"/>
            </w:tcMar>
          </w:tcPr>
          <w:p w14:paraId="2AB808A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309F9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677B8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FA1CA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F553E2" w14:textId="77777777" w:rsidTr="00617B3E">
        <w:tc>
          <w:tcPr>
            <w:tcW w:w="2013" w:type="dxa"/>
            <w:shd w:val="clear" w:color="auto" w:fill="auto"/>
            <w:tcMar>
              <w:top w:w="28" w:type="dxa"/>
              <w:left w:w="28" w:type="dxa"/>
              <w:bottom w:w="28" w:type="dxa"/>
              <w:right w:w="28" w:type="dxa"/>
            </w:tcMar>
          </w:tcPr>
          <w:p w14:paraId="080BD73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94CC47B" w14:textId="77777777" w:rsidR="003B5845" w:rsidRPr="008359F5" w:rsidRDefault="003B5845" w:rsidP="00617B3E">
            <w:pPr>
              <w:pStyle w:val="SmallStandard"/>
            </w:pPr>
            <w:r w:rsidRPr="00D21799">
              <w:t>PinTimingType</w:t>
            </w:r>
          </w:p>
        </w:tc>
        <w:tc>
          <w:tcPr>
            <w:tcW w:w="709" w:type="dxa"/>
            <w:shd w:val="clear" w:color="auto" w:fill="auto"/>
            <w:tcMar>
              <w:top w:w="28" w:type="dxa"/>
              <w:left w:w="28" w:type="dxa"/>
              <w:bottom w:w="28" w:type="dxa"/>
              <w:right w:w="28" w:type="dxa"/>
            </w:tcMar>
          </w:tcPr>
          <w:p w14:paraId="211A78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F8F9936" w14:textId="77777777" w:rsidR="003B5845" w:rsidRPr="004A00BD" w:rsidRDefault="003B5845" w:rsidP="00617B3E">
            <w:pPr>
              <w:jc w:val="left"/>
              <w:rPr>
                <w:sz w:val="22"/>
                <w:lang w:val="en-GB"/>
              </w:rPr>
            </w:pPr>
            <w:r w:rsidRPr="004A00BD">
              <w:rPr>
                <w:sz w:val="16"/>
                <w:szCs w:val="16"/>
                <w:lang w:val="en-GB"/>
              </w:rPr>
              <w:t>Specifies the type of the timing.</w:t>
            </w:r>
          </w:p>
        </w:tc>
      </w:tr>
      <w:tr w:rsidR="003B5845" w:rsidRPr="004A00BD" w14:paraId="6C4AF179" w14:textId="77777777" w:rsidTr="00617B3E">
        <w:tc>
          <w:tcPr>
            <w:tcW w:w="2013" w:type="dxa"/>
            <w:shd w:val="clear" w:color="auto" w:fill="auto"/>
            <w:tcMar>
              <w:top w:w="28" w:type="dxa"/>
              <w:left w:w="28" w:type="dxa"/>
              <w:bottom w:w="28" w:type="dxa"/>
              <w:right w:w="28" w:type="dxa"/>
            </w:tcMar>
          </w:tcPr>
          <w:p w14:paraId="689FBF78" w14:textId="77777777" w:rsidR="003B5845" w:rsidRPr="00620BBE" w:rsidRDefault="003B5845" w:rsidP="00617B3E">
            <w:pPr>
              <w:pStyle w:val="SmallStandard"/>
            </w:pPr>
            <w:r w:rsidRPr="00620BBE">
              <w:t>time</w:t>
            </w:r>
          </w:p>
        </w:tc>
        <w:tc>
          <w:tcPr>
            <w:tcW w:w="1559" w:type="dxa"/>
            <w:shd w:val="clear" w:color="auto" w:fill="auto"/>
            <w:tcMar>
              <w:top w:w="28" w:type="dxa"/>
              <w:left w:w="28" w:type="dxa"/>
              <w:bottom w:w="28" w:type="dxa"/>
              <w:right w:w="28" w:type="dxa"/>
            </w:tcMar>
          </w:tcPr>
          <w:p w14:paraId="53814B8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23BCB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E84925" w14:textId="77777777" w:rsidR="003B5845" w:rsidRPr="004A00BD" w:rsidRDefault="003B5845" w:rsidP="00617B3E">
            <w:pPr>
              <w:jc w:val="left"/>
              <w:rPr>
                <w:sz w:val="22"/>
                <w:lang w:val="en-GB"/>
              </w:rPr>
            </w:pPr>
            <w:r w:rsidRPr="004A00BD">
              <w:rPr>
                <w:sz w:val="16"/>
                <w:szCs w:val="16"/>
                <w:lang w:val="en-GB"/>
              </w:rPr>
              <w:t>Specifies the time value of the timing.</w:t>
            </w:r>
          </w:p>
        </w:tc>
      </w:tr>
    </w:tbl>
    <w:p w14:paraId="121E91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F9F840" w14:textId="77777777" w:rsidTr="00617B3E">
        <w:tc>
          <w:tcPr>
            <w:tcW w:w="2296" w:type="dxa"/>
            <w:gridSpan w:val="2"/>
            <w:shd w:val="clear" w:color="auto" w:fill="auto"/>
          </w:tcPr>
          <w:p w14:paraId="39C03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EB6C3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8A408F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3C7ED9" w14:textId="77777777" w:rsidTr="00617B3E">
        <w:tc>
          <w:tcPr>
            <w:tcW w:w="1588" w:type="dxa"/>
            <w:shd w:val="clear" w:color="auto" w:fill="auto"/>
          </w:tcPr>
          <w:p w14:paraId="2BB5926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BD78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D775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BEBA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FCAD1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995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A565" w14:textId="77777777" w:rsidTr="00617B3E">
        <w:tc>
          <w:tcPr>
            <w:tcW w:w="1588" w:type="dxa"/>
            <w:shd w:val="clear" w:color="auto" w:fill="auto"/>
          </w:tcPr>
          <w:p w14:paraId="11DB1F21" w14:textId="77777777" w:rsidR="003B5845" w:rsidRPr="00634625" w:rsidRDefault="003B5845" w:rsidP="00617B3E">
            <w:pPr>
              <w:pStyle w:val="SmallStandard"/>
            </w:pPr>
            <w:r>
              <w:t>PinCurrentInformation</w:t>
            </w:r>
          </w:p>
        </w:tc>
        <w:tc>
          <w:tcPr>
            <w:tcW w:w="708" w:type="dxa"/>
            <w:shd w:val="clear" w:color="auto" w:fill="auto"/>
          </w:tcPr>
          <w:p w14:paraId="1E45F5BB" w14:textId="77777777" w:rsidR="003B5845" w:rsidRPr="00D331EF" w:rsidRDefault="003B5845" w:rsidP="00617B3E">
            <w:pPr>
              <w:pStyle w:val="SmallStandard"/>
            </w:pPr>
            <w:r w:rsidRPr="00D01517">
              <w:t>0..1</w:t>
            </w:r>
          </w:p>
        </w:tc>
        <w:tc>
          <w:tcPr>
            <w:tcW w:w="1560" w:type="dxa"/>
            <w:shd w:val="clear" w:color="auto" w:fill="auto"/>
          </w:tcPr>
          <w:p w14:paraId="7CF0B802" w14:textId="77777777" w:rsidR="003B5845" w:rsidRPr="00132C43" w:rsidRDefault="003B5845" w:rsidP="00617B3E">
            <w:pPr>
              <w:pStyle w:val="SmallStandard"/>
            </w:pPr>
            <w:r>
              <w:t>timing</w:t>
            </w:r>
          </w:p>
        </w:tc>
        <w:tc>
          <w:tcPr>
            <w:tcW w:w="708" w:type="dxa"/>
            <w:shd w:val="clear" w:color="auto" w:fill="auto"/>
          </w:tcPr>
          <w:p w14:paraId="39D023F5" w14:textId="77777777" w:rsidR="003B5845" w:rsidRPr="00D331EF" w:rsidRDefault="003B5845" w:rsidP="00617B3E">
            <w:pPr>
              <w:pStyle w:val="SmallStandard"/>
            </w:pPr>
            <w:r w:rsidRPr="00D01517">
              <w:t>0..*</w:t>
            </w:r>
          </w:p>
        </w:tc>
        <w:tc>
          <w:tcPr>
            <w:tcW w:w="567" w:type="dxa"/>
            <w:shd w:val="clear" w:color="auto" w:fill="auto"/>
          </w:tcPr>
          <w:p w14:paraId="010031F8" w14:textId="77777777" w:rsidR="003B5845" w:rsidRDefault="003B5845" w:rsidP="00617B3E">
            <w:pPr>
              <w:pStyle w:val="SmallStandard"/>
            </w:pPr>
            <w:r>
              <w:t>Y</w:t>
            </w:r>
          </w:p>
        </w:tc>
        <w:tc>
          <w:tcPr>
            <w:tcW w:w="3969" w:type="dxa"/>
            <w:shd w:val="clear" w:color="auto" w:fill="auto"/>
          </w:tcPr>
          <w:p w14:paraId="7F89A0E6"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r w:rsidR="003B5845" w:rsidRPr="004A00BD" w14:paraId="050CC66B" w14:textId="77777777" w:rsidTr="00617B3E">
        <w:tc>
          <w:tcPr>
            <w:tcW w:w="1588" w:type="dxa"/>
            <w:shd w:val="clear" w:color="auto" w:fill="auto"/>
          </w:tcPr>
          <w:p w14:paraId="274BF33A" w14:textId="77777777" w:rsidR="003B5845" w:rsidRPr="00634625" w:rsidRDefault="003B5845" w:rsidP="00617B3E">
            <w:pPr>
              <w:pStyle w:val="SmallStandard"/>
            </w:pPr>
            <w:r>
              <w:t>PinVoltageInformation</w:t>
            </w:r>
          </w:p>
        </w:tc>
        <w:tc>
          <w:tcPr>
            <w:tcW w:w="708" w:type="dxa"/>
            <w:shd w:val="clear" w:color="auto" w:fill="auto"/>
          </w:tcPr>
          <w:p w14:paraId="27BEC240" w14:textId="77777777" w:rsidR="003B5845" w:rsidRPr="00D331EF" w:rsidRDefault="003B5845" w:rsidP="00617B3E">
            <w:pPr>
              <w:pStyle w:val="SmallStandard"/>
            </w:pPr>
            <w:r w:rsidRPr="00D01517">
              <w:t>0..1</w:t>
            </w:r>
          </w:p>
        </w:tc>
        <w:tc>
          <w:tcPr>
            <w:tcW w:w="1560" w:type="dxa"/>
            <w:shd w:val="clear" w:color="auto" w:fill="auto"/>
          </w:tcPr>
          <w:p w14:paraId="5C2EE458" w14:textId="77777777" w:rsidR="003B5845" w:rsidRPr="00132C43" w:rsidRDefault="003B5845" w:rsidP="00617B3E">
            <w:pPr>
              <w:pStyle w:val="SmallStandard"/>
            </w:pPr>
            <w:r>
              <w:t>timing</w:t>
            </w:r>
          </w:p>
        </w:tc>
        <w:tc>
          <w:tcPr>
            <w:tcW w:w="708" w:type="dxa"/>
            <w:shd w:val="clear" w:color="auto" w:fill="auto"/>
          </w:tcPr>
          <w:p w14:paraId="0DFAEEAC" w14:textId="77777777" w:rsidR="003B5845" w:rsidRPr="00D331EF" w:rsidRDefault="003B5845" w:rsidP="00617B3E">
            <w:pPr>
              <w:pStyle w:val="SmallStandard"/>
            </w:pPr>
            <w:r w:rsidRPr="00D01517">
              <w:t>0..*</w:t>
            </w:r>
          </w:p>
        </w:tc>
        <w:tc>
          <w:tcPr>
            <w:tcW w:w="567" w:type="dxa"/>
            <w:shd w:val="clear" w:color="auto" w:fill="auto"/>
          </w:tcPr>
          <w:p w14:paraId="6EA2E2C5" w14:textId="77777777" w:rsidR="003B5845" w:rsidRDefault="003B5845" w:rsidP="00617B3E">
            <w:pPr>
              <w:pStyle w:val="SmallStandard"/>
            </w:pPr>
            <w:r>
              <w:t>Y</w:t>
            </w:r>
          </w:p>
        </w:tc>
        <w:tc>
          <w:tcPr>
            <w:tcW w:w="3969" w:type="dxa"/>
            <w:shd w:val="clear" w:color="auto" w:fill="auto"/>
          </w:tcPr>
          <w:p w14:paraId="79E298CC"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5624B7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2" w:name="_ef3eb103a4d3f6e446834dffd7a6544a"/>
      <w:r>
        <w:rPr>
          <w:lang w:val="en-GB"/>
        </w:rPr>
        <w:t>PinVoltageInformation</w:t>
      </w:r>
      <w:bookmarkEnd w:id="1112"/>
    </w:p>
    <w:p w14:paraId="59A1D33E" w14:textId="77777777" w:rsidR="003B5845" w:rsidRPr="00A518C2" w:rsidRDefault="003B5845" w:rsidP="003B5845">
      <w:pPr>
        <w:rPr>
          <w:lang w:val="en-GB"/>
        </w:rPr>
      </w:pPr>
      <w:r w:rsidRPr="00A518C2">
        <w:rPr>
          <w:sz w:val="18"/>
          <w:szCs w:val="18"/>
          <w:lang w:val="en-GB"/>
        </w:rPr>
        <w:t xml:space="preserve">Allows the definition of voltages for a pin of an </w:t>
      </w:r>
      <w:r w:rsidRPr="00A518C2">
        <w:rPr>
          <w:i/>
          <w:iCs/>
          <w:sz w:val="18"/>
          <w:szCs w:val="18"/>
          <w:lang w:val="en-GB"/>
        </w:rPr>
        <w:t>EEComponent</w:t>
      </w:r>
      <w:r w:rsidRPr="00A518C2">
        <w:rPr>
          <w:sz w:val="18"/>
          <w:szCs w:val="18"/>
          <w:lang w:val="en-GB"/>
        </w:rPr>
        <w:t xml:space="preserve">. A current can be further specified by a duration. Attributes of the type </w:t>
      </w:r>
      <w:r w:rsidRPr="00A518C2">
        <w:rPr>
          <w:i/>
          <w:iCs/>
          <w:sz w:val="18"/>
          <w:szCs w:val="18"/>
          <w:lang w:val="en-GB"/>
        </w:rPr>
        <w:t>PinVoltageInformation</w:t>
      </w:r>
      <w:r w:rsidRPr="00A518C2">
        <w:rPr>
          <w:sz w:val="18"/>
          <w:szCs w:val="18"/>
          <w:lang w:val="en-GB"/>
        </w:rPr>
        <w:t xml:space="preserve"> normally have the multiplicity [0..*]. This means that such an attribute can have </w:t>
      </w:r>
      <w:r w:rsidRPr="00A518C2">
        <w:rPr>
          <w:i/>
          <w:iCs/>
          <w:sz w:val="18"/>
          <w:szCs w:val="18"/>
          <w:lang w:val="en-GB"/>
        </w:rPr>
        <w:t>PinVoltageInformation</w:t>
      </w:r>
      <w:r w:rsidRPr="00A518C2">
        <w:rPr>
          <w:sz w:val="18"/>
          <w:szCs w:val="18"/>
          <w:lang w:val="en-GB"/>
        </w:rPr>
        <w:t xml:space="preserve"> entries for different types and durations. It must not have multiple entries for the same type and duration.</w:t>
      </w:r>
    </w:p>
    <w:p w14:paraId="3031CE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3304F0" w14:textId="77777777" w:rsidTr="00617B3E">
        <w:tc>
          <w:tcPr>
            <w:tcW w:w="2013" w:type="dxa"/>
            <w:shd w:val="clear" w:color="auto" w:fill="auto"/>
            <w:tcMar>
              <w:top w:w="28" w:type="dxa"/>
              <w:left w:w="28" w:type="dxa"/>
              <w:bottom w:w="28" w:type="dxa"/>
              <w:right w:w="28" w:type="dxa"/>
            </w:tcMar>
          </w:tcPr>
          <w:p w14:paraId="01CC3B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01414E" w14:textId="77777777" w:rsidR="003B5845" w:rsidRPr="004A00BD" w:rsidRDefault="003B5845" w:rsidP="00617B3E">
            <w:pPr>
              <w:rPr>
                <w:sz w:val="22"/>
              </w:rPr>
            </w:pPr>
          </w:p>
        </w:tc>
      </w:tr>
      <w:tr w:rsidR="003B5845" w:rsidRPr="008359F5" w14:paraId="0914F741" w14:textId="77777777" w:rsidTr="00617B3E">
        <w:tc>
          <w:tcPr>
            <w:tcW w:w="2013" w:type="dxa"/>
            <w:shd w:val="clear" w:color="auto" w:fill="auto"/>
            <w:tcMar>
              <w:top w:w="28" w:type="dxa"/>
              <w:left w:w="28" w:type="dxa"/>
              <w:bottom w:w="28" w:type="dxa"/>
              <w:right w:w="28" w:type="dxa"/>
            </w:tcMar>
          </w:tcPr>
          <w:p w14:paraId="6A512D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CF878" w14:textId="77777777" w:rsidR="003B5845" w:rsidRPr="004A00BD" w:rsidRDefault="003B5845" w:rsidP="00617B3E">
            <w:pPr>
              <w:rPr>
                <w:sz w:val="22"/>
              </w:rPr>
            </w:pPr>
          </w:p>
        </w:tc>
      </w:tr>
      <w:tr w:rsidR="003B5845" w:rsidRPr="008359F5" w14:paraId="739EA154" w14:textId="77777777" w:rsidTr="00617B3E">
        <w:tc>
          <w:tcPr>
            <w:tcW w:w="2013" w:type="dxa"/>
            <w:shd w:val="clear" w:color="auto" w:fill="auto"/>
            <w:tcMar>
              <w:top w:w="28" w:type="dxa"/>
              <w:left w:w="28" w:type="dxa"/>
              <w:bottom w:w="28" w:type="dxa"/>
              <w:right w:w="28" w:type="dxa"/>
            </w:tcMar>
          </w:tcPr>
          <w:p w14:paraId="045E1C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671BB4" w14:textId="77777777" w:rsidR="003B5845" w:rsidRPr="000437C1" w:rsidRDefault="003B5845" w:rsidP="00617B3E">
            <w:pPr>
              <w:pStyle w:val="SmallStandard"/>
            </w:pPr>
            <w:r>
              <w:t>false</w:t>
            </w:r>
          </w:p>
        </w:tc>
      </w:tr>
    </w:tbl>
    <w:p w14:paraId="27A004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107CE4" w14:textId="77777777" w:rsidTr="00617B3E">
        <w:tc>
          <w:tcPr>
            <w:tcW w:w="2013" w:type="dxa"/>
            <w:shd w:val="clear" w:color="auto" w:fill="auto"/>
            <w:tcMar>
              <w:top w:w="28" w:type="dxa"/>
              <w:left w:w="28" w:type="dxa"/>
              <w:bottom w:w="28" w:type="dxa"/>
              <w:right w:w="28" w:type="dxa"/>
            </w:tcMar>
          </w:tcPr>
          <w:p w14:paraId="40DF85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77C0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FF39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42F72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42606E" w14:textId="77777777" w:rsidTr="00617B3E">
        <w:tc>
          <w:tcPr>
            <w:tcW w:w="2013" w:type="dxa"/>
            <w:shd w:val="clear" w:color="auto" w:fill="auto"/>
            <w:tcMar>
              <w:top w:w="28" w:type="dxa"/>
              <w:left w:w="28" w:type="dxa"/>
              <w:bottom w:w="28" w:type="dxa"/>
              <w:right w:w="28" w:type="dxa"/>
            </w:tcMar>
          </w:tcPr>
          <w:p w14:paraId="66941BF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B024E6A" w14:textId="77777777" w:rsidR="003B5845" w:rsidRPr="008359F5" w:rsidRDefault="003B5845" w:rsidP="00617B3E">
            <w:pPr>
              <w:pStyle w:val="SmallStandard"/>
            </w:pPr>
            <w:r w:rsidRPr="00D21799">
              <w:t>PinVoltageType</w:t>
            </w:r>
          </w:p>
        </w:tc>
        <w:tc>
          <w:tcPr>
            <w:tcW w:w="709" w:type="dxa"/>
            <w:shd w:val="clear" w:color="auto" w:fill="auto"/>
            <w:tcMar>
              <w:top w:w="28" w:type="dxa"/>
              <w:left w:w="28" w:type="dxa"/>
              <w:bottom w:w="28" w:type="dxa"/>
              <w:right w:w="28" w:type="dxa"/>
            </w:tcMar>
          </w:tcPr>
          <w:p w14:paraId="028717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984958" w14:textId="77777777" w:rsidR="003B5845" w:rsidRPr="004A00BD" w:rsidRDefault="003B5845" w:rsidP="00617B3E">
            <w:pPr>
              <w:jc w:val="left"/>
              <w:rPr>
                <w:sz w:val="22"/>
                <w:lang w:val="en-GB"/>
              </w:rPr>
            </w:pPr>
            <w:r w:rsidRPr="004A00BD">
              <w:rPr>
                <w:sz w:val="16"/>
                <w:szCs w:val="16"/>
                <w:lang w:val="en-GB"/>
              </w:rPr>
              <w:t>Defines the type of the voltage.</w:t>
            </w:r>
          </w:p>
        </w:tc>
      </w:tr>
      <w:tr w:rsidR="003B5845" w:rsidRPr="004A00BD" w14:paraId="432AADD6" w14:textId="77777777" w:rsidTr="00617B3E">
        <w:tc>
          <w:tcPr>
            <w:tcW w:w="2013" w:type="dxa"/>
            <w:shd w:val="clear" w:color="auto" w:fill="auto"/>
            <w:tcMar>
              <w:top w:w="28" w:type="dxa"/>
              <w:left w:w="28" w:type="dxa"/>
              <w:bottom w:w="28" w:type="dxa"/>
              <w:right w:w="28" w:type="dxa"/>
            </w:tcMar>
          </w:tcPr>
          <w:p w14:paraId="117A33EE"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1826EE6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893CC9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91B9B89" w14:textId="77777777" w:rsidR="003B5845" w:rsidRPr="004A00BD" w:rsidRDefault="003B5845" w:rsidP="00617B3E">
            <w:pPr>
              <w:jc w:val="left"/>
              <w:rPr>
                <w:sz w:val="22"/>
                <w:lang w:val="en-GB"/>
              </w:rPr>
            </w:pPr>
            <w:r w:rsidRPr="004A00BD">
              <w:rPr>
                <w:sz w:val="16"/>
                <w:szCs w:val="16"/>
                <w:lang w:val="en-GB"/>
              </w:rPr>
              <w:t>The voltage of the pin.</w:t>
            </w:r>
          </w:p>
        </w:tc>
      </w:tr>
    </w:tbl>
    <w:p w14:paraId="575BC7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D739C3" w14:textId="77777777" w:rsidTr="00617B3E">
        <w:tc>
          <w:tcPr>
            <w:tcW w:w="3856" w:type="dxa"/>
            <w:gridSpan w:val="3"/>
            <w:shd w:val="clear" w:color="auto" w:fill="auto"/>
          </w:tcPr>
          <w:p w14:paraId="76F315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88F7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7E21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2E891" w14:textId="77777777" w:rsidTr="00617B3E">
        <w:tc>
          <w:tcPr>
            <w:tcW w:w="1573" w:type="dxa"/>
            <w:shd w:val="clear" w:color="auto" w:fill="auto"/>
          </w:tcPr>
          <w:p w14:paraId="1FCFABA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F920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57176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428E6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1591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8323D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ABDF35" w14:textId="77777777" w:rsidTr="00617B3E">
        <w:tc>
          <w:tcPr>
            <w:tcW w:w="1573" w:type="dxa"/>
            <w:shd w:val="clear" w:color="auto" w:fill="auto"/>
          </w:tcPr>
          <w:p w14:paraId="2AA0C716" w14:textId="77777777" w:rsidR="003B5845" w:rsidRPr="00634625" w:rsidRDefault="003B5845" w:rsidP="00617B3E">
            <w:pPr>
              <w:pStyle w:val="SmallStandard"/>
            </w:pPr>
            <w:r>
              <w:t>PinTiming</w:t>
            </w:r>
          </w:p>
        </w:tc>
        <w:tc>
          <w:tcPr>
            <w:tcW w:w="1574" w:type="dxa"/>
            <w:shd w:val="clear" w:color="auto" w:fill="auto"/>
          </w:tcPr>
          <w:p w14:paraId="75026A9C" w14:textId="77777777" w:rsidR="003B5845" w:rsidRPr="00132C43" w:rsidRDefault="003B5845" w:rsidP="00617B3E">
            <w:pPr>
              <w:pStyle w:val="SmallStandard"/>
            </w:pPr>
            <w:r>
              <w:t>timing</w:t>
            </w:r>
          </w:p>
        </w:tc>
        <w:tc>
          <w:tcPr>
            <w:tcW w:w="708" w:type="dxa"/>
            <w:shd w:val="clear" w:color="auto" w:fill="auto"/>
          </w:tcPr>
          <w:p w14:paraId="78C0D7C8" w14:textId="77777777" w:rsidR="003B5845" w:rsidRPr="00D331EF" w:rsidRDefault="003B5845" w:rsidP="00617B3E">
            <w:pPr>
              <w:pStyle w:val="SmallStandard"/>
            </w:pPr>
            <w:r w:rsidRPr="00574783">
              <w:t>0..*</w:t>
            </w:r>
          </w:p>
        </w:tc>
        <w:tc>
          <w:tcPr>
            <w:tcW w:w="709" w:type="dxa"/>
            <w:shd w:val="clear" w:color="auto" w:fill="auto"/>
          </w:tcPr>
          <w:p w14:paraId="19231044" w14:textId="77777777" w:rsidR="003B5845" w:rsidRPr="00D331EF" w:rsidRDefault="003B5845" w:rsidP="00617B3E">
            <w:pPr>
              <w:pStyle w:val="SmallStandard"/>
            </w:pPr>
            <w:r w:rsidRPr="00207506">
              <w:t>0..1</w:t>
            </w:r>
          </w:p>
        </w:tc>
        <w:tc>
          <w:tcPr>
            <w:tcW w:w="567" w:type="dxa"/>
            <w:shd w:val="clear" w:color="auto" w:fill="auto"/>
          </w:tcPr>
          <w:p w14:paraId="7133B6E0" w14:textId="77777777" w:rsidR="003B5845" w:rsidRDefault="003B5845" w:rsidP="00617B3E">
            <w:pPr>
              <w:pStyle w:val="SmallStandard"/>
            </w:pPr>
            <w:r>
              <w:t>Y</w:t>
            </w:r>
          </w:p>
        </w:tc>
        <w:tc>
          <w:tcPr>
            <w:tcW w:w="3969" w:type="dxa"/>
            <w:shd w:val="clear" w:color="auto" w:fill="auto"/>
          </w:tcPr>
          <w:p w14:paraId="67FB95BA"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119EB7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BC8FE4D" w14:textId="77777777" w:rsidTr="00617B3E">
        <w:tc>
          <w:tcPr>
            <w:tcW w:w="2296" w:type="dxa"/>
            <w:gridSpan w:val="2"/>
            <w:shd w:val="clear" w:color="auto" w:fill="auto"/>
          </w:tcPr>
          <w:p w14:paraId="10F407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C994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57B5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5DFF15" w14:textId="77777777" w:rsidTr="00617B3E">
        <w:tc>
          <w:tcPr>
            <w:tcW w:w="1588" w:type="dxa"/>
            <w:shd w:val="clear" w:color="auto" w:fill="auto"/>
          </w:tcPr>
          <w:p w14:paraId="58D0964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52123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6E7B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8D47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60E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5E9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EB916D" w14:textId="77777777" w:rsidTr="00617B3E">
        <w:tc>
          <w:tcPr>
            <w:tcW w:w="1588" w:type="dxa"/>
            <w:shd w:val="clear" w:color="auto" w:fill="auto"/>
          </w:tcPr>
          <w:p w14:paraId="2A0F9881" w14:textId="77777777" w:rsidR="003B5845" w:rsidRPr="00634625" w:rsidRDefault="003B5845" w:rsidP="00617B3E">
            <w:pPr>
              <w:pStyle w:val="SmallStandard"/>
            </w:pPr>
            <w:r>
              <w:t>PinComponentBehavior</w:t>
            </w:r>
          </w:p>
        </w:tc>
        <w:tc>
          <w:tcPr>
            <w:tcW w:w="708" w:type="dxa"/>
            <w:shd w:val="clear" w:color="auto" w:fill="auto"/>
          </w:tcPr>
          <w:p w14:paraId="335A5878" w14:textId="77777777" w:rsidR="003B5845" w:rsidRPr="00D331EF" w:rsidRDefault="003B5845" w:rsidP="00617B3E">
            <w:pPr>
              <w:pStyle w:val="SmallStandard"/>
            </w:pPr>
            <w:r w:rsidRPr="00D01517">
              <w:t>1</w:t>
            </w:r>
          </w:p>
        </w:tc>
        <w:tc>
          <w:tcPr>
            <w:tcW w:w="1560" w:type="dxa"/>
            <w:shd w:val="clear" w:color="auto" w:fill="auto"/>
          </w:tcPr>
          <w:p w14:paraId="2C00B1A3" w14:textId="77777777" w:rsidR="003B5845" w:rsidRPr="00132C43" w:rsidRDefault="003B5845" w:rsidP="00617B3E">
            <w:pPr>
              <w:pStyle w:val="SmallStandard"/>
            </w:pPr>
            <w:r>
              <w:t>voltageInformation</w:t>
            </w:r>
          </w:p>
        </w:tc>
        <w:tc>
          <w:tcPr>
            <w:tcW w:w="708" w:type="dxa"/>
            <w:shd w:val="clear" w:color="auto" w:fill="auto"/>
          </w:tcPr>
          <w:p w14:paraId="31AB7CFA" w14:textId="77777777" w:rsidR="003B5845" w:rsidRPr="00D331EF" w:rsidRDefault="003B5845" w:rsidP="00617B3E">
            <w:pPr>
              <w:pStyle w:val="SmallStandard"/>
            </w:pPr>
            <w:r w:rsidRPr="00D01517">
              <w:t>0..*</w:t>
            </w:r>
          </w:p>
        </w:tc>
        <w:tc>
          <w:tcPr>
            <w:tcW w:w="567" w:type="dxa"/>
            <w:shd w:val="clear" w:color="auto" w:fill="auto"/>
          </w:tcPr>
          <w:p w14:paraId="1AE65698" w14:textId="77777777" w:rsidR="003B5845" w:rsidRDefault="003B5845" w:rsidP="00617B3E">
            <w:pPr>
              <w:pStyle w:val="SmallStandard"/>
            </w:pPr>
            <w:r>
              <w:t>Y</w:t>
            </w:r>
          </w:p>
        </w:tc>
        <w:tc>
          <w:tcPr>
            <w:tcW w:w="3969" w:type="dxa"/>
            <w:shd w:val="clear" w:color="auto" w:fill="auto"/>
          </w:tcPr>
          <w:p w14:paraId="1194BB8C"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1536B2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3" w:name="_b1943219138bf213ee498947c0e79938"/>
      <w:r>
        <w:rPr>
          <w:lang w:val="en-GB"/>
        </w:rPr>
        <w:t>PluggableTerminalSpecification</w:t>
      </w:r>
      <w:bookmarkEnd w:id="1113"/>
    </w:p>
    <w:p w14:paraId="6E69CEC8" w14:textId="77777777" w:rsidR="003B5845" w:rsidRPr="00A518C2" w:rsidRDefault="003B5845" w:rsidP="003B5845">
      <w:pPr>
        <w:rPr>
          <w:lang w:val="en-GB"/>
        </w:rPr>
      </w:pPr>
      <w:r w:rsidRPr="00A518C2">
        <w:rPr>
          <w:sz w:val="18"/>
          <w:szCs w:val="18"/>
          <w:lang w:val="en-GB"/>
        </w:rPr>
        <w:t>Specification for the definition of pluggable terminals.</w:t>
      </w:r>
    </w:p>
    <w:p w14:paraId="6C2EAE0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BF36D9" w14:textId="77777777" w:rsidTr="00617B3E">
        <w:tc>
          <w:tcPr>
            <w:tcW w:w="2013" w:type="dxa"/>
            <w:shd w:val="clear" w:color="auto" w:fill="auto"/>
            <w:tcMar>
              <w:top w:w="28" w:type="dxa"/>
              <w:left w:w="28" w:type="dxa"/>
              <w:bottom w:w="28" w:type="dxa"/>
              <w:right w:w="28" w:type="dxa"/>
            </w:tcMar>
          </w:tcPr>
          <w:p w14:paraId="55D798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FB177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464A525A" w14:textId="77777777" w:rsidTr="00617B3E">
        <w:tc>
          <w:tcPr>
            <w:tcW w:w="2013" w:type="dxa"/>
            <w:shd w:val="clear" w:color="auto" w:fill="auto"/>
            <w:tcMar>
              <w:top w:w="28" w:type="dxa"/>
              <w:left w:w="28" w:type="dxa"/>
              <w:bottom w:w="28" w:type="dxa"/>
              <w:right w:w="28" w:type="dxa"/>
            </w:tcMar>
          </w:tcPr>
          <w:p w14:paraId="4BA7F2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19B53B" w14:textId="77777777" w:rsidR="003B5845" w:rsidRPr="004A00BD" w:rsidRDefault="003B5845" w:rsidP="00617B3E">
            <w:pPr>
              <w:rPr>
                <w:sz w:val="22"/>
              </w:rPr>
            </w:pPr>
          </w:p>
        </w:tc>
      </w:tr>
      <w:tr w:rsidR="003B5845" w:rsidRPr="008359F5" w14:paraId="599CB096" w14:textId="77777777" w:rsidTr="00617B3E">
        <w:tc>
          <w:tcPr>
            <w:tcW w:w="2013" w:type="dxa"/>
            <w:shd w:val="clear" w:color="auto" w:fill="auto"/>
            <w:tcMar>
              <w:top w:w="28" w:type="dxa"/>
              <w:left w:w="28" w:type="dxa"/>
              <w:bottom w:w="28" w:type="dxa"/>
              <w:right w:w="28" w:type="dxa"/>
            </w:tcMar>
          </w:tcPr>
          <w:p w14:paraId="2C46303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B3BE6A" w14:textId="77777777" w:rsidR="003B5845" w:rsidRPr="000437C1" w:rsidRDefault="003B5845" w:rsidP="00617B3E">
            <w:pPr>
              <w:pStyle w:val="SmallStandard"/>
            </w:pPr>
            <w:r>
              <w:t>false</w:t>
            </w:r>
          </w:p>
        </w:tc>
      </w:tr>
    </w:tbl>
    <w:p w14:paraId="6B2F60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16E55" w14:textId="77777777" w:rsidTr="00617B3E">
        <w:tc>
          <w:tcPr>
            <w:tcW w:w="2013" w:type="dxa"/>
            <w:shd w:val="clear" w:color="auto" w:fill="auto"/>
            <w:tcMar>
              <w:top w:w="28" w:type="dxa"/>
              <w:left w:w="28" w:type="dxa"/>
              <w:bottom w:w="28" w:type="dxa"/>
              <w:right w:w="28" w:type="dxa"/>
            </w:tcMar>
          </w:tcPr>
          <w:p w14:paraId="139BD1A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C74F4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3965E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074C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2C6D05" w14:textId="77777777" w:rsidTr="00617B3E">
        <w:tc>
          <w:tcPr>
            <w:tcW w:w="2013" w:type="dxa"/>
            <w:shd w:val="clear" w:color="auto" w:fill="auto"/>
            <w:tcMar>
              <w:top w:w="28" w:type="dxa"/>
              <w:left w:w="28" w:type="dxa"/>
              <w:bottom w:w="28" w:type="dxa"/>
              <w:right w:w="28" w:type="dxa"/>
            </w:tcMar>
          </w:tcPr>
          <w:p w14:paraId="03C27EEF" w14:textId="77777777" w:rsidR="003B5845" w:rsidRPr="00620BBE" w:rsidRDefault="003B5845" w:rsidP="00617B3E">
            <w:pPr>
              <w:pStyle w:val="SmallStandard"/>
            </w:pPr>
            <w:r w:rsidRPr="00620BBE">
              <w:t>terminalType</w:t>
            </w:r>
          </w:p>
        </w:tc>
        <w:tc>
          <w:tcPr>
            <w:tcW w:w="1559" w:type="dxa"/>
            <w:shd w:val="clear" w:color="auto" w:fill="auto"/>
            <w:tcMar>
              <w:top w:w="28" w:type="dxa"/>
              <w:left w:w="28" w:type="dxa"/>
              <w:bottom w:w="28" w:type="dxa"/>
              <w:right w:w="28" w:type="dxa"/>
            </w:tcMar>
          </w:tcPr>
          <w:p w14:paraId="578C584F" w14:textId="77777777" w:rsidR="003B5845" w:rsidRPr="008359F5" w:rsidRDefault="003B5845" w:rsidP="00617B3E">
            <w:pPr>
              <w:pStyle w:val="SmallStandard"/>
            </w:pPr>
            <w:r w:rsidRPr="00D21799">
              <w:t>PluggableTerminalType</w:t>
            </w:r>
          </w:p>
        </w:tc>
        <w:tc>
          <w:tcPr>
            <w:tcW w:w="709" w:type="dxa"/>
            <w:shd w:val="clear" w:color="auto" w:fill="auto"/>
            <w:tcMar>
              <w:top w:w="28" w:type="dxa"/>
              <w:left w:w="28" w:type="dxa"/>
              <w:bottom w:w="28" w:type="dxa"/>
              <w:right w:w="28" w:type="dxa"/>
            </w:tcMar>
          </w:tcPr>
          <w:p w14:paraId="3E24C5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3B815E3" w14:textId="77777777" w:rsidR="003B5845" w:rsidRPr="004A00BD" w:rsidRDefault="003B5845" w:rsidP="00617B3E">
            <w:pPr>
              <w:jc w:val="left"/>
              <w:rPr>
                <w:sz w:val="22"/>
                <w:lang w:val="en-GB"/>
              </w:rPr>
            </w:pPr>
            <w:r w:rsidRPr="004A00BD">
              <w:rPr>
                <w:sz w:val="16"/>
                <w:szCs w:val="16"/>
                <w:lang w:val="en-GB"/>
              </w:rPr>
              <w:t>Defines the type of the terminal. The type defines constraints about the numbers of wire and terminal receptions and their relations.</w:t>
            </w:r>
          </w:p>
        </w:tc>
      </w:tr>
    </w:tbl>
    <w:p w14:paraId="0B5F44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4" w:name="_21e1a001e735404a778923f59773911e"/>
      <w:r>
        <w:rPr>
          <w:lang w:val="en-GB"/>
        </w:rPr>
        <w:t>PotentialDistributorSpecification</w:t>
      </w:r>
      <w:bookmarkEnd w:id="1114"/>
    </w:p>
    <w:p w14:paraId="60D629CB" w14:textId="77777777" w:rsidR="003B5845" w:rsidRPr="00A518C2" w:rsidRDefault="003B5845" w:rsidP="003B5845">
      <w:pPr>
        <w:rPr>
          <w:lang w:val="en-GB"/>
        </w:rPr>
      </w:pPr>
      <w:r w:rsidRPr="00A518C2">
        <w:rPr>
          <w:lang w:val="en-GB"/>
        </w:rPr>
        <w:t>Specifies the properties of a potential distributor (e.g. a joint connector).</w:t>
      </w:r>
    </w:p>
    <w:p w14:paraId="130E36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59B12C" w14:textId="77777777" w:rsidTr="00617B3E">
        <w:tc>
          <w:tcPr>
            <w:tcW w:w="2013" w:type="dxa"/>
            <w:shd w:val="clear" w:color="auto" w:fill="auto"/>
            <w:tcMar>
              <w:top w:w="28" w:type="dxa"/>
              <w:left w:w="28" w:type="dxa"/>
              <w:bottom w:w="28" w:type="dxa"/>
              <w:right w:w="28" w:type="dxa"/>
            </w:tcMar>
          </w:tcPr>
          <w:p w14:paraId="235359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97530B"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1AC9E9C4" w14:textId="77777777" w:rsidTr="00617B3E">
        <w:tc>
          <w:tcPr>
            <w:tcW w:w="2013" w:type="dxa"/>
            <w:shd w:val="clear" w:color="auto" w:fill="auto"/>
            <w:tcMar>
              <w:top w:w="28" w:type="dxa"/>
              <w:left w:w="28" w:type="dxa"/>
              <w:bottom w:w="28" w:type="dxa"/>
              <w:right w:w="28" w:type="dxa"/>
            </w:tcMar>
          </w:tcPr>
          <w:p w14:paraId="3AEEDF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039DCE" w14:textId="77777777" w:rsidR="003B5845" w:rsidRPr="004A00BD" w:rsidRDefault="003B5845" w:rsidP="00617B3E">
            <w:pPr>
              <w:rPr>
                <w:sz w:val="22"/>
              </w:rPr>
            </w:pPr>
          </w:p>
        </w:tc>
      </w:tr>
      <w:tr w:rsidR="003B5845" w:rsidRPr="008359F5" w14:paraId="7A0C9C3D" w14:textId="77777777" w:rsidTr="00617B3E">
        <w:tc>
          <w:tcPr>
            <w:tcW w:w="2013" w:type="dxa"/>
            <w:shd w:val="clear" w:color="auto" w:fill="auto"/>
            <w:tcMar>
              <w:top w:w="28" w:type="dxa"/>
              <w:left w:w="28" w:type="dxa"/>
              <w:bottom w:w="28" w:type="dxa"/>
              <w:right w:w="28" w:type="dxa"/>
            </w:tcMar>
          </w:tcPr>
          <w:p w14:paraId="4F19B67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A61F4" w14:textId="77777777" w:rsidR="003B5845" w:rsidRPr="000437C1" w:rsidRDefault="003B5845" w:rsidP="00617B3E">
            <w:pPr>
              <w:pStyle w:val="SmallStandard"/>
            </w:pPr>
            <w:r>
              <w:t>false</w:t>
            </w:r>
          </w:p>
        </w:tc>
      </w:tr>
    </w:tbl>
    <w:p w14:paraId="50D2BE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E49BF6" w14:textId="77777777" w:rsidTr="00617B3E">
        <w:tc>
          <w:tcPr>
            <w:tcW w:w="2013" w:type="dxa"/>
            <w:shd w:val="clear" w:color="auto" w:fill="auto"/>
            <w:tcMar>
              <w:top w:w="28" w:type="dxa"/>
              <w:left w:w="28" w:type="dxa"/>
              <w:bottom w:w="28" w:type="dxa"/>
              <w:right w:w="28" w:type="dxa"/>
            </w:tcMar>
          </w:tcPr>
          <w:p w14:paraId="3FECCFD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EE9A9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AD55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C021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0D13B1" w14:textId="77777777" w:rsidTr="00617B3E">
        <w:tc>
          <w:tcPr>
            <w:tcW w:w="2013" w:type="dxa"/>
            <w:shd w:val="clear" w:color="auto" w:fill="auto"/>
            <w:tcMar>
              <w:top w:w="28" w:type="dxa"/>
              <w:left w:w="28" w:type="dxa"/>
              <w:bottom w:w="28" w:type="dxa"/>
              <w:right w:w="28" w:type="dxa"/>
            </w:tcMar>
          </w:tcPr>
          <w:p w14:paraId="283FF6EC" w14:textId="77777777" w:rsidR="003B5845" w:rsidRPr="00620BBE" w:rsidRDefault="003B5845" w:rsidP="00617B3E">
            <w:pPr>
              <w:pStyle w:val="SmallStandard"/>
            </w:pPr>
            <w:r w:rsidRPr="00620BBE">
              <w:lastRenderedPageBreak/>
              <w:t>screwable</w:t>
            </w:r>
          </w:p>
        </w:tc>
        <w:tc>
          <w:tcPr>
            <w:tcW w:w="1559" w:type="dxa"/>
            <w:shd w:val="clear" w:color="auto" w:fill="auto"/>
            <w:tcMar>
              <w:top w:w="28" w:type="dxa"/>
              <w:left w:w="28" w:type="dxa"/>
              <w:bottom w:w="28" w:type="dxa"/>
              <w:right w:w="28" w:type="dxa"/>
            </w:tcMar>
          </w:tcPr>
          <w:p w14:paraId="38F08B4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F1D2B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25D946"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PotentialDistributor</w:t>
            </w:r>
            <w:r w:rsidRPr="004A00BD">
              <w:rPr>
                <w:sz w:val="16"/>
                <w:szCs w:val="16"/>
                <w:lang w:val="en-GB"/>
              </w:rPr>
              <w:t xml:space="preserve"> can be screwed by itself to be fixed. This fixation is a non-electrical connection. If the </w:t>
            </w:r>
            <w:r w:rsidRPr="004A00BD">
              <w:rPr>
                <w:i/>
                <w:iCs/>
                <w:sz w:val="16"/>
                <w:szCs w:val="16"/>
                <w:lang w:val="en-GB"/>
              </w:rPr>
              <w:t>PotentialDistributor</w:t>
            </w:r>
            <w:r w:rsidRPr="004A00BD">
              <w:rPr>
                <w:sz w:val="16"/>
                <w:szCs w:val="16"/>
                <w:lang w:val="en-GB"/>
              </w:rPr>
              <w:t xml:space="preserve"> can be fixated electrical (like a ring terminal) it shall have one </w:t>
            </w:r>
            <w:r w:rsidRPr="004A00BD">
              <w:rPr>
                <w:i/>
                <w:iCs/>
                <w:sz w:val="16"/>
                <w:szCs w:val="16"/>
                <w:lang w:val="en-GB"/>
              </w:rPr>
              <w:t>PinComponent</w:t>
            </w:r>
            <w:r w:rsidRPr="004A00BD">
              <w:rPr>
                <w:sz w:val="16"/>
                <w:szCs w:val="16"/>
                <w:lang w:val="en-GB"/>
              </w:rPr>
              <w:t xml:space="preserve"> with a </w:t>
            </w:r>
            <w:r w:rsidRPr="004A00BD">
              <w:rPr>
                <w:i/>
                <w:iCs/>
                <w:sz w:val="16"/>
                <w:szCs w:val="16"/>
                <w:lang w:val="en-GB"/>
              </w:rPr>
              <w:t>RingTerminalSpecification</w:t>
            </w:r>
            <w:r w:rsidRPr="004A00BD">
              <w:rPr>
                <w:sz w:val="16"/>
                <w:szCs w:val="16"/>
                <w:lang w:val="en-GB"/>
              </w:rPr>
              <w:t>.</w:t>
            </w:r>
          </w:p>
        </w:tc>
      </w:tr>
      <w:tr w:rsidR="003B5845" w:rsidRPr="004A00BD" w14:paraId="7EF0F1F4" w14:textId="77777777" w:rsidTr="00617B3E">
        <w:tc>
          <w:tcPr>
            <w:tcW w:w="2013" w:type="dxa"/>
            <w:shd w:val="clear" w:color="auto" w:fill="auto"/>
            <w:tcMar>
              <w:top w:w="28" w:type="dxa"/>
              <w:left w:w="28" w:type="dxa"/>
              <w:bottom w:w="28" w:type="dxa"/>
              <w:right w:w="28" w:type="dxa"/>
            </w:tcMar>
          </w:tcPr>
          <w:p w14:paraId="20B94F29"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01E93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01D3E7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F14500" w14:textId="77777777" w:rsidR="003B5845" w:rsidRPr="004A00BD" w:rsidRDefault="003B5845" w:rsidP="00617B3E">
            <w:pPr>
              <w:jc w:val="left"/>
              <w:rPr>
                <w:sz w:val="22"/>
                <w:lang w:val="en-GB"/>
              </w:rPr>
            </w:pPr>
            <w:r w:rsidRPr="004A00BD">
              <w:rPr>
                <w:sz w:val="16"/>
                <w:szCs w:val="16"/>
                <w:lang w:val="en-GB"/>
              </w:rPr>
              <w:t>Specifies the diameter of the bolt for which the potential distributor is designed for.</w:t>
            </w:r>
          </w:p>
        </w:tc>
      </w:tr>
      <w:tr w:rsidR="003B5845" w:rsidRPr="004A00BD" w14:paraId="60C47EFD" w14:textId="77777777" w:rsidTr="00617B3E">
        <w:tc>
          <w:tcPr>
            <w:tcW w:w="2013" w:type="dxa"/>
            <w:shd w:val="clear" w:color="auto" w:fill="auto"/>
            <w:tcMar>
              <w:top w:w="28" w:type="dxa"/>
              <w:left w:w="28" w:type="dxa"/>
              <w:bottom w:w="28" w:type="dxa"/>
              <w:right w:w="28" w:type="dxa"/>
            </w:tcMar>
          </w:tcPr>
          <w:p w14:paraId="7C7F1FA3"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33EDB61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7040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725F73" w14:textId="77777777" w:rsidR="003B5845" w:rsidRPr="004A00BD" w:rsidRDefault="003B5845" w:rsidP="00617B3E">
            <w:pPr>
              <w:jc w:val="left"/>
              <w:rPr>
                <w:sz w:val="22"/>
                <w:lang w:val="en-GB"/>
              </w:rPr>
            </w:pPr>
            <w:r w:rsidRPr="004A00BD">
              <w:rPr>
                <w:sz w:val="16"/>
                <w:szCs w:val="16"/>
                <w:lang w:val="en-GB"/>
              </w:rPr>
              <w:t>Specifies the type of the bolt.</w:t>
            </w:r>
          </w:p>
        </w:tc>
      </w:tr>
    </w:tbl>
    <w:p w14:paraId="6D48A3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5" w:name="_a40de6be7565c3ee960e50be25af8f45"/>
      <w:r>
        <w:rPr>
          <w:lang w:val="en-GB"/>
        </w:rPr>
        <w:t>PowerConsumption</w:t>
      </w:r>
      <w:bookmarkEnd w:id="1115"/>
    </w:p>
    <w:p w14:paraId="16AD9053" w14:textId="77777777" w:rsidR="003B5845" w:rsidRPr="00A518C2" w:rsidRDefault="003B5845" w:rsidP="003B5845">
      <w:pPr>
        <w:rPr>
          <w:lang w:val="en-GB"/>
        </w:rPr>
      </w:pPr>
      <w:r w:rsidRPr="00A518C2">
        <w:rPr>
          <w:sz w:val="18"/>
          <w:szCs w:val="18"/>
          <w:lang w:val="en-GB"/>
        </w:rPr>
        <w:t xml:space="preserve">Defines the power consumption of an </w:t>
      </w:r>
      <w:r w:rsidRPr="00A518C2">
        <w:rPr>
          <w:i/>
          <w:iCs/>
          <w:sz w:val="18"/>
          <w:szCs w:val="18"/>
          <w:lang w:val="en-GB"/>
        </w:rPr>
        <w:t>EEComponent</w:t>
      </w:r>
      <w:r w:rsidRPr="00A518C2">
        <w:rPr>
          <w:sz w:val="18"/>
          <w:szCs w:val="18"/>
          <w:lang w:val="en-GB"/>
        </w:rPr>
        <w:t xml:space="preserve">. An </w:t>
      </w:r>
      <w:r w:rsidRPr="00A518C2">
        <w:rPr>
          <w:i/>
          <w:iCs/>
          <w:sz w:val="18"/>
          <w:szCs w:val="18"/>
          <w:lang w:val="en-GB"/>
        </w:rPr>
        <w:t>EEComponent</w:t>
      </w:r>
      <w:r w:rsidRPr="00A518C2">
        <w:rPr>
          <w:sz w:val="18"/>
          <w:szCs w:val="18"/>
          <w:lang w:val="en-GB"/>
        </w:rPr>
        <w:t xml:space="preserve"> can have multiple different </w:t>
      </w:r>
      <w:r w:rsidRPr="00A518C2">
        <w:rPr>
          <w:i/>
          <w:iCs/>
          <w:sz w:val="18"/>
          <w:szCs w:val="18"/>
          <w:lang w:val="en-GB"/>
        </w:rPr>
        <w:t>PowerConsumptions</w:t>
      </w:r>
      <w:r w:rsidRPr="00A518C2">
        <w:rPr>
          <w:sz w:val="18"/>
          <w:szCs w:val="18"/>
          <w:lang w:val="en-GB"/>
        </w:rPr>
        <w:t xml:space="preserve"> e.g. standby, maximum. An </w:t>
      </w:r>
      <w:r w:rsidRPr="00A518C2">
        <w:rPr>
          <w:i/>
          <w:iCs/>
          <w:sz w:val="18"/>
          <w:szCs w:val="18"/>
          <w:lang w:val="en-GB"/>
        </w:rPr>
        <w:t>EEComponent</w:t>
      </w:r>
      <w:r w:rsidRPr="00A518C2">
        <w:rPr>
          <w:sz w:val="18"/>
          <w:szCs w:val="18"/>
          <w:lang w:val="en-GB"/>
        </w:rPr>
        <w:t xml:space="preserve"> can have multiple </w:t>
      </w:r>
      <w:r w:rsidRPr="00A518C2">
        <w:rPr>
          <w:i/>
          <w:iCs/>
          <w:sz w:val="18"/>
          <w:szCs w:val="18"/>
          <w:lang w:val="en-GB"/>
        </w:rPr>
        <w:t>PowerConsumptions</w:t>
      </w:r>
      <w:r w:rsidRPr="00A518C2">
        <w:rPr>
          <w:sz w:val="18"/>
          <w:szCs w:val="18"/>
          <w:lang w:val="en-GB"/>
        </w:rPr>
        <w:t xml:space="preserve"> but must not have more than one </w:t>
      </w:r>
      <w:r w:rsidRPr="00A518C2">
        <w:rPr>
          <w:i/>
          <w:iCs/>
          <w:sz w:val="18"/>
          <w:szCs w:val="18"/>
          <w:lang w:val="en-GB"/>
        </w:rPr>
        <w:t>PowerConsumptions</w:t>
      </w:r>
      <w:r w:rsidRPr="00A518C2">
        <w:rPr>
          <w:sz w:val="18"/>
          <w:szCs w:val="18"/>
          <w:lang w:val="en-GB"/>
        </w:rPr>
        <w:t xml:space="preserve"> of the same </w:t>
      </w:r>
      <w:r w:rsidRPr="00A518C2">
        <w:rPr>
          <w:i/>
          <w:iCs/>
          <w:sz w:val="18"/>
          <w:szCs w:val="18"/>
          <w:lang w:val="en-GB"/>
        </w:rPr>
        <w:t>type</w:t>
      </w:r>
      <w:r w:rsidRPr="00A518C2">
        <w:rPr>
          <w:sz w:val="18"/>
          <w:szCs w:val="18"/>
          <w:lang w:val="en-GB"/>
        </w:rPr>
        <w:t>.</w:t>
      </w:r>
    </w:p>
    <w:p w14:paraId="1B8681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AFEB0E" w14:textId="77777777" w:rsidTr="00617B3E">
        <w:tc>
          <w:tcPr>
            <w:tcW w:w="2013" w:type="dxa"/>
            <w:shd w:val="clear" w:color="auto" w:fill="auto"/>
            <w:tcMar>
              <w:top w:w="28" w:type="dxa"/>
              <w:left w:w="28" w:type="dxa"/>
              <w:bottom w:w="28" w:type="dxa"/>
              <w:right w:w="28" w:type="dxa"/>
            </w:tcMar>
          </w:tcPr>
          <w:p w14:paraId="121FA1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7E4F2A" w14:textId="77777777" w:rsidR="003B5845" w:rsidRPr="004A00BD" w:rsidRDefault="003B5845" w:rsidP="00617B3E">
            <w:pPr>
              <w:rPr>
                <w:sz w:val="22"/>
              </w:rPr>
            </w:pPr>
          </w:p>
        </w:tc>
      </w:tr>
      <w:tr w:rsidR="003B5845" w:rsidRPr="008359F5" w14:paraId="6F763F63" w14:textId="77777777" w:rsidTr="00617B3E">
        <w:tc>
          <w:tcPr>
            <w:tcW w:w="2013" w:type="dxa"/>
            <w:shd w:val="clear" w:color="auto" w:fill="auto"/>
            <w:tcMar>
              <w:top w:w="28" w:type="dxa"/>
              <w:left w:w="28" w:type="dxa"/>
              <w:bottom w:w="28" w:type="dxa"/>
              <w:right w:w="28" w:type="dxa"/>
            </w:tcMar>
          </w:tcPr>
          <w:p w14:paraId="51D948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AD53D8" w14:textId="77777777" w:rsidR="003B5845" w:rsidRPr="004A00BD" w:rsidRDefault="003B5845" w:rsidP="00617B3E">
            <w:pPr>
              <w:rPr>
                <w:sz w:val="22"/>
              </w:rPr>
            </w:pPr>
          </w:p>
        </w:tc>
      </w:tr>
      <w:tr w:rsidR="003B5845" w:rsidRPr="008359F5" w14:paraId="431259C4" w14:textId="77777777" w:rsidTr="00617B3E">
        <w:tc>
          <w:tcPr>
            <w:tcW w:w="2013" w:type="dxa"/>
            <w:shd w:val="clear" w:color="auto" w:fill="auto"/>
            <w:tcMar>
              <w:top w:w="28" w:type="dxa"/>
              <w:left w:w="28" w:type="dxa"/>
              <w:bottom w:w="28" w:type="dxa"/>
              <w:right w:w="28" w:type="dxa"/>
            </w:tcMar>
          </w:tcPr>
          <w:p w14:paraId="266AA2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77F7A" w14:textId="77777777" w:rsidR="003B5845" w:rsidRPr="000437C1" w:rsidRDefault="003B5845" w:rsidP="00617B3E">
            <w:pPr>
              <w:pStyle w:val="SmallStandard"/>
            </w:pPr>
            <w:r>
              <w:t>false</w:t>
            </w:r>
          </w:p>
        </w:tc>
      </w:tr>
    </w:tbl>
    <w:p w14:paraId="320A84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6483CC" w14:textId="77777777" w:rsidTr="00617B3E">
        <w:tc>
          <w:tcPr>
            <w:tcW w:w="2013" w:type="dxa"/>
            <w:shd w:val="clear" w:color="auto" w:fill="auto"/>
            <w:tcMar>
              <w:top w:w="28" w:type="dxa"/>
              <w:left w:w="28" w:type="dxa"/>
              <w:bottom w:w="28" w:type="dxa"/>
              <w:right w:w="28" w:type="dxa"/>
            </w:tcMar>
          </w:tcPr>
          <w:p w14:paraId="5876DE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355C5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799E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7F7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ED9AA6E" w14:textId="77777777" w:rsidTr="00617B3E">
        <w:tc>
          <w:tcPr>
            <w:tcW w:w="2013" w:type="dxa"/>
            <w:shd w:val="clear" w:color="auto" w:fill="auto"/>
            <w:tcMar>
              <w:top w:w="28" w:type="dxa"/>
              <w:left w:w="28" w:type="dxa"/>
              <w:bottom w:w="28" w:type="dxa"/>
              <w:right w:w="28" w:type="dxa"/>
            </w:tcMar>
          </w:tcPr>
          <w:p w14:paraId="4521227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3351F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0668A3"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38E907B6" w14:textId="77777777" w:rsidR="003B5845" w:rsidRPr="004A00BD" w:rsidRDefault="003B5845" w:rsidP="00617B3E">
            <w:pPr>
              <w:jc w:val="left"/>
              <w:rPr>
                <w:sz w:val="22"/>
                <w:lang w:val="en-GB"/>
              </w:rPr>
            </w:pPr>
            <w:r w:rsidRPr="004A00BD">
              <w:rPr>
                <w:sz w:val="16"/>
                <w:szCs w:val="16"/>
                <w:lang w:val="en-GB"/>
              </w:rPr>
              <w:t xml:space="preserve">The type of a </w:t>
            </w:r>
            <w:r w:rsidRPr="004A00BD">
              <w:rPr>
                <w:i/>
                <w:iCs/>
                <w:sz w:val="16"/>
                <w:szCs w:val="16"/>
                <w:lang w:val="en-GB"/>
              </w:rPr>
              <w:t>PowerConsumption</w:t>
            </w:r>
            <w:r w:rsidRPr="004A00BD">
              <w:rPr>
                <w:sz w:val="16"/>
                <w:szCs w:val="16"/>
                <w:lang w:val="en-GB"/>
              </w:rPr>
              <w:t>. This should be an enumeration of values defined in a conformance class.</w:t>
            </w:r>
          </w:p>
        </w:tc>
      </w:tr>
      <w:tr w:rsidR="003B5845" w:rsidRPr="004A00BD" w14:paraId="73255179" w14:textId="77777777" w:rsidTr="00617B3E">
        <w:tc>
          <w:tcPr>
            <w:tcW w:w="2013" w:type="dxa"/>
            <w:shd w:val="clear" w:color="auto" w:fill="auto"/>
            <w:tcMar>
              <w:top w:w="28" w:type="dxa"/>
              <w:left w:w="28" w:type="dxa"/>
              <w:bottom w:w="28" w:type="dxa"/>
              <w:right w:w="28" w:type="dxa"/>
            </w:tcMar>
          </w:tcPr>
          <w:p w14:paraId="5F6C2B94"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3D0C30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D5C8F8"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468B9022" w14:textId="77777777" w:rsidR="003B5845" w:rsidRPr="004A00BD" w:rsidRDefault="003B5845" w:rsidP="00617B3E">
            <w:pPr>
              <w:jc w:val="left"/>
              <w:rPr>
                <w:sz w:val="22"/>
                <w:lang w:val="en-GB"/>
              </w:rPr>
            </w:pPr>
            <w:r w:rsidRPr="004A00BD">
              <w:rPr>
                <w:sz w:val="16"/>
                <w:szCs w:val="16"/>
                <w:lang w:val="en-GB"/>
              </w:rPr>
              <w:t xml:space="preserve">Specifies the power consumption for this type of </w:t>
            </w:r>
            <w:r w:rsidRPr="004A00BD">
              <w:rPr>
                <w:i/>
                <w:iCs/>
                <w:sz w:val="16"/>
                <w:szCs w:val="16"/>
                <w:lang w:val="en-GB"/>
              </w:rPr>
              <w:t>PowerConsumption</w:t>
            </w:r>
            <w:r w:rsidRPr="004A00BD">
              <w:rPr>
                <w:sz w:val="16"/>
                <w:szCs w:val="16"/>
                <w:lang w:val="en-GB"/>
              </w:rPr>
              <w:t>.</w:t>
            </w:r>
          </w:p>
        </w:tc>
      </w:tr>
    </w:tbl>
    <w:p w14:paraId="79B38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6" w:name="_4d0db4309423dddae95e33f1cfc7c698"/>
      <w:r>
        <w:rPr>
          <w:lang w:val="en-GB"/>
        </w:rPr>
        <w:t>RelaySpecification</w:t>
      </w:r>
      <w:bookmarkEnd w:id="1116"/>
    </w:p>
    <w:p w14:paraId="779F1430" w14:textId="77777777" w:rsidR="003B5845" w:rsidRPr="00A518C2" w:rsidRDefault="003B5845" w:rsidP="003B5845">
      <w:pPr>
        <w:rPr>
          <w:lang w:val="en-GB"/>
        </w:rPr>
      </w:pPr>
      <w:r w:rsidRPr="00A518C2">
        <w:rPr>
          <w:sz w:val="18"/>
          <w:szCs w:val="18"/>
          <w:lang w:val="en-GB"/>
        </w:rPr>
        <w:t>Specification of the electrological aspects of a relay.</w:t>
      </w:r>
    </w:p>
    <w:p w14:paraId="2CD677B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10D75F" w14:textId="77777777" w:rsidTr="00617B3E">
        <w:tc>
          <w:tcPr>
            <w:tcW w:w="2013" w:type="dxa"/>
            <w:shd w:val="clear" w:color="auto" w:fill="auto"/>
            <w:tcMar>
              <w:top w:w="28" w:type="dxa"/>
              <w:left w:w="28" w:type="dxa"/>
              <w:bottom w:w="28" w:type="dxa"/>
              <w:right w:w="28" w:type="dxa"/>
            </w:tcMar>
          </w:tcPr>
          <w:p w14:paraId="3ABC62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237372"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59390C7E" w14:textId="77777777" w:rsidTr="00617B3E">
        <w:tc>
          <w:tcPr>
            <w:tcW w:w="2013" w:type="dxa"/>
            <w:shd w:val="clear" w:color="auto" w:fill="auto"/>
            <w:tcMar>
              <w:top w:w="28" w:type="dxa"/>
              <w:left w:w="28" w:type="dxa"/>
              <w:bottom w:w="28" w:type="dxa"/>
              <w:right w:w="28" w:type="dxa"/>
            </w:tcMar>
          </w:tcPr>
          <w:p w14:paraId="282334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937694" w14:textId="77777777" w:rsidR="003B5845" w:rsidRPr="004A00BD" w:rsidRDefault="003B5845" w:rsidP="00617B3E">
            <w:pPr>
              <w:rPr>
                <w:sz w:val="22"/>
              </w:rPr>
            </w:pPr>
          </w:p>
        </w:tc>
      </w:tr>
      <w:tr w:rsidR="003B5845" w:rsidRPr="008359F5" w14:paraId="3A2268DD" w14:textId="77777777" w:rsidTr="00617B3E">
        <w:tc>
          <w:tcPr>
            <w:tcW w:w="2013" w:type="dxa"/>
            <w:shd w:val="clear" w:color="auto" w:fill="auto"/>
            <w:tcMar>
              <w:top w:w="28" w:type="dxa"/>
              <w:left w:w="28" w:type="dxa"/>
              <w:bottom w:w="28" w:type="dxa"/>
              <w:right w:w="28" w:type="dxa"/>
            </w:tcMar>
          </w:tcPr>
          <w:p w14:paraId="7CA119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9EFD4" w14:textId="77777777" w:rsidR="003B5845" w:rsidRPr="000437C1" w:rsidRDefault="003B5845" w:rsidP="00617B3E">
            <w:pPr>
              <w:pStyle w:val="SmallStandard"/>
            </w:pPr>
            <w:r>
              <w:t>false</w:t>
            </w:r>
          </w:p>
        </w:tc>
      </w:tr>
    </w:tbl>
    <w:p w14:paraId="551DBF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C1E3F8" w14:textId="77777777" w:rsidTr="00617B3E">
        <w:tc>
          <w:tcPr>
            <w:tcW w:w="2013" w:type="dxa"/>
            <w:shd w:val="clear" w:color="auto" w:fill="auto"/>
            <w:tcMar>
              <w:top w:w="28" w:type="dxa"/>
              <w:left w:w="28" w:type="dxa"/>
              <w:bottom w:w="28" w:type="dxa"/>
              <w:right w:w="28" w:type="dxa"/>
            </w:tcMar>
          </w:tcPr>
          <w:p w14:paraId="7151FDF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7F48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7BD6B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C6D4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497B16" w14:textId="77777777" w:rsidTr="00617B3E">
        <w:tc>
          <w:tcPr>
            <w:tcW w:w="2013" w:type="dxa"/>
            <w:shd w:val="clear" w:color="auto" w:fill="auto"/>
            <w:tcMar>
              <w:top w:w="28" w:type="dxa"/>
              <w:left w:w="28" w:type="dxa"/>
              <w:bottom w:w="28" w:type="dxa"/>
              <w:right w:w="28" w:type="dxa"/>
            </w:tcMar>
          </w:tcPr>
          <w:p w14:paraId="7F53747C"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3FA8BF9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CBF2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3368D4" w14:textId="77777777" w:rsidR="003B5845" w:rsidRPr="004A00BD" w:rsidRDefault="003B5845" w:rsidP="00617B3E">
            <w:pPr>
              <w:jc w:val="left"/>
              <w:rPr>
                <w:sz w:val="22"/>
                <w:lang w:val="en-GB"/>
              </w:rPr>
            </w:pPr>
            <w:r w:rsidRPr="004A00BD">
              <w:rPr>
                <w:sz w:val="16"/>
                <w:szCs w:val="16"/>
                <w:lang w:val="en-GB"/>
              </w:rPr>
              <w:t>Specifies the maximum current allowed for the relais.</w:t>
            </w:r>
          </w:p>
        </w:tc>
      </w:tr>
      <w:tr w:rsidR="003B5845" w:rsidRPr="004A00BD" w14:paraId="182E69DD" w14:textId="77777777" w:rsidTr="00617B3E">
        <w:tc>
          <w:tcPr>
            <w:tcW w:w="2013" w:type="dxa"/>
            <w:shd w:val="clear" w:color="auto" w:fill="auto"/>
            <w:tcMar>
              <w:top w:w="28" w:type="dxa"/>
              <w:left w:w="28" w:type="dxa"/>
              <w:bottom w:w="28" w:type="dxa"/>
              <w:right w:w="28" w:type="dxa"/>
            </w:tcMar>
          </w:tcPr>
          <w:p w14:paraId="7703CE62" w14:textId="77777777" w:rsidR="003B5845" w:rsidRPr="00620BBE" w:rsidRDefault="003B5845" w:rsidP="00617B3E">
            <w:pPr>
              <w:pStyle w:val="SmallStandard"/>
            </w:pPr>
            <w:r w:rsidRPr="00620BBE">
              <w:t>relaisType</w:t>
            </w:r>
          </w:p>
        </w:tc>
        <w:tc>
          <w:tcPr>
            <w:tcW w:w="1559" w:type="dxa"/>
            <w:shd w:val="clear" w:color="auto" w:fill="auto"/>
            <w:tcMar>
              <w:top w:w="28" w:type="dxa"/>
              <w:left w:w="28" w:type="dxa"/>
              <w:bottom w:w="28" w:type="dxa"/>
              <w:right w:w="28" w:type="dxa"/>
            </w:tcMar>
          </w:tcPr>
          <w:p w14:paraId="68118C2C" w14:textId="77777777" w:rsidR="003B5845" w:rsidRPr="008359F5" w:rsidRDefault="003B5845" w:rsidP="00617B3E">
            <w:pPr>
              <w:pStyle w:val="SmallStandard"/>
            </w:pPr>
            <w:r w:rsidRPr="00D21799">
              <w:t>RelaisType</w:t>
            </w:r>
          </w:p>
        </w:tc>
        <w:tc>
          <w:tcPr>
            <w:tcW w:w="709" w:type="dxa"/>
            <w:shd w:val="clear" w:color="auto" w:fill="auto"/>
            <w:tcMar>
              <w:top w:w="28" w:type="dxa"/>
              <w:left w:w="28" w:type="dxa"/>
              <w:bottom w:w="28" w:type="dxa"/>
              <w:right w:w="28" w:type="dxa"/>
            </w:tcMar>
          </w:tcPr>
          <w:p w14:paraId="043B568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372DA52" w14:textId="77777777" w:rsidR="003B5845" w:rsidRPr="004A00BD" w:rsidRDefault="003B5845" w:rsidP="00617B3E">
            <w:pPr>
              <w:jc w:val="left"/>
              <w:rPr>
                <w:sz w:val="22"/>
                <w:lang w:val="en-GB"/>
              </w:rPr>
            </w:pPr>
            <w:r w:rsidRPr="004A00BD">
              <w:rPr>
                <w:sz w:val="16"/>
                <w:szCs w:val="16"/>
                <w:lang w:val="en-GB"/>
              </w:rPr>
              <w:t xml:space="preserve">The type of the relay (switching behaviour). This is an OpenEnumeration, for values see </w:t>
            </w:r>
            <w:r w:rsidRPr="004A00BD">
              <w:rPr>
                <w:i/>
                <w:iCs/>
                <w:sz w:val="16"/>
                <w:szCs w:val="16"/>
                <w:lang w:val="en-GB"/>
              </w:rPr>
              <w:t>RelaisType.</w:t>
            </w:r>
          </w:p>
        </w:tc>
      </w:tr>
      <w:tr w:rsidR="003B5845" w:rsidRPr="004A00BD" w14:paraId="3E0CDF2A" w14:textId="77777777" w:rsidTr="00617B3E">
        <w:tc>
          <w:tcPr>
            <w:tcW w:w="2013" w:type="dxa"/>
            <w:shd w:val="clear" w:color="auto" w:fill="auto"/>
            <w:tcMar>
              <w:top w:w="28" w:type="dxa"/>
              <w:left w:w="28" w:type="dxa"/>
              <w:bottom w:w="28" w:type="dxa"/>
              <w:right w:w="28" w:type="dxa"/>
            </w:tcMar>
          </w:tcPr>
          <w:p w14:paraId="479FF051" w14:textId="77777777" w:rsidR="003B5845" w:rsidRPr="00620BBE" w:rsidRDefault="003B5845" w:rsidP="00617B3E">
            <w:pPr>
              <w:pStyle w:val="SmallStandard"/>
            </w:pPr>
            <w:r w:rsidRPr="00620BBE">
              <w:t>lowNoise</w:t>
            </w:r>
          </w:p>
        </w:tc>
        <w:tc>
          <w:tcPr>
            <w:tcW w:w="1559" w:type="dxa"/>
            <w:shd w:val="clear" w:color="auto" w:fill="auto"/>
            <w:tcMar>
              <w:top w:w="28" w:type="dxa"/>
              <w:left w:w="28" w:type="dxa"/>
              <w:bottom w:w="28" w:type="dxa"/>
              <w:right w:w="28" w:type="dxa"/>
            </w:tcMar>
          </w:tcPr>
          <w:p w14:paraId="5DD333A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70B0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B73F9" w14:textId="77777777" w:rsidR="003B5845" w:rsidRPr="004A00BD" w:rsidRDefault="003B5845" w:rsidP="00617B3E">
            <w:pPr>
              <w:jc w:val="left"/>
              <w:rPr>
                <w:sz w:val="22"/>
                <w:lang w:val="en-GB"/>
              </w:rPr>
            </w:pPr>
            <w:r w:rsidRPr="004A00BD">
              <w:rPr>
                <w:sz w:val="16"/>
                <w:szCs w:val="16"/>
                <w:lang w:val="en-GB"/>
              </w:rPr>
              <w:t>Defines if the relais switch with low noise / silently or not.</w:t>
            </w:r>
          </w:p>
        </w:tc>
      </w:tr>
      <w:tr w:rsidR="003B5845" w:rsidRPr="004A00BD" w14:paraId="2D87E915" w14:textId="77777777" w:rsidTr="00617B3E">
        <w:tc>
          <w:tcPr>
            <w:tcW w:w="2013" w:type="dxa"/>
            <w:shd w:val="clear" w:color="auto" w:fill="auto"/>
            <w:tcMar>
              <w:top w:w="28" w:type="dxa"/>
              <w:left w:w="28" w:type="dxa"/>
              <w:bottom w:w="28" w:type="dxa"/>
              <w:right w:w="28" w:type="dxa"/>
            </w:tcMar>
          </w:tcPr>
          <w:p w14:paraId="0EDA2195"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61470401" w14:textId="77777777" w:rsidR="003B5845" w:rsidRPr="008359F5" w:rsidRDefault="003B5845" w:rsidP="00617B3E">
            <w:pPr>
              <w:pStyle w:val="SmallStandard"/>
            </w:pPr>
            <w:r w:rsidRPr="00D21799">
              <w:t>RelaisApplianceType</w:t>
            </w:r>
          </w:p>
        </w:tc>
        <w:tc>
          <w:tcPr>
            <w:tcW w:w="709" w:type="dxa"/>
            <w:shd w:val="clear" w:color="auto" w:fill="auto"/>
            <w:tcMar>
              <w:top w:w="28" w:type="dxa"/>
              <w:left w:w="28" w:type="dxa"/>
              <w:bottom w:w="28" w:type="dxa"/>
              <w:right w:w="28" w:type="dxa"/>
            </w:tcMar>
          </w:tcPr>
          <w:p w14:paraId="7C71810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6F4A73" w14:textId="77777777" w:rsidR="003B5845" w:rsidRPr="004A00BD" w:rsidRDefault="003B5845" w:rsidP="00617B3E">
            <w:pPr>
              <w:jc w:val="left"/>
              <w:rPr>
                <w:sz w:val="22"/>
                <w:lang w:val="en-GB"/>
              </w:rPr>
            </w:pPr>
            <w:r w:rsidRPr="004A00BD">
              <w:rPr>
                <w:sz w:val="16"/>
                <w:szCs w:val="16"/>
                <w:lang w:val="en-GB"/>
              </w:rPr>
              <w:t>Specifies the appliance type of a relais.</w:t>
            </w:r>
          </w:p>
        </w:tc>
      </w:tr>
    </w:tbl>
    <w:p w14:paraId="52059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7" w:name="_89e120f7770a12b777f85916b6b0b6cf"/>
      <w:r>
        <w:rPr>
          <w:lang w:val="en-GB"/>
        </w:rPr>
        <w:t>RingTerminalSpecification</w:t>
      </w:r>
      <w:bookmarkEnd w:id="1117"/>
    </w:p>
    <w:p w14:paraId="3AEB5F24" w14:textId="77777777" w:rsidR="003B5845" w:rsidRPr="00A518C2" w:rsidRDefault="003B5845" w:rsidP="003B5845">
      <w:pPr>
        <w:rPr>
          <w:lang w:val="en-GB"/>
        </w:rPr>
      </w:pPr>
      <w:r w:rsidRPr="00A518C2">
        <w:rPr>
          <w:sz w:val="18"/>
          <w:szCs w:val="18"/>
          <w:lang w:val="en-GB"/>
        </w:rPr>
        <w:t>Specification for the definition of ring terminals. These are the counterparts to bolt terminals.</w:t>
      </w:r>
    </w:p>
    <w:p w14:paraId="72ADBA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A9D894" w14:textId="77777777" w:rsidTr="00617B3E">
        <w:tc>
          <w:tcPr>
            <w:tcW w:w="2013" w:type="dxa"/>
            <w:shd w:val="clear" w:color="auto" w:fill="auto"/>
            <w:tcMar>
              <w:top w:w="28" w:type="dxa"/>
              <w:left w:w="28" w:type="dxa"/>
              <w:bottom w:w="28" w:type="dxa"/>
              <w:right w:w="28" w:type="dxa"/>
            </w:tcMar>
          </w:tcPr>
          <w:p w14:paraId="0DD2D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F98680"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06E1EFF8" w14:textId="77777777" w:rsidTr="00617B3E">
        <w:tc>
          <w:tcPr>
            <w:tcW w:w="2013" w:type="dxa"/>
            <w:shd w:val="clear" w:color="auto" w:fill="auto"/>
            <w:tcMar>
              <w:top w:w="28" w:type="dxa"/>
              <w:left w:w="28" w:type="dxa"/>
              <w:bottom w:w="28" w:type="dxa"/>
              <w:right w:w="28" w:type="dxa"/>
            </w:tcMar>
          </w:tcPr>
          <w:p w14:paraId="34E69E2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EFA38" w14:textId="77777777" w:rsidR="003B5845" w:rsidRPr="004A00BD" w:rsidRDefault="003B5845" w:rsidP="00617B3E">
            <w:pPr>
              <w:rPr>
                <w:sz w:val="22"/>
              </w:rPr>
            </w:pPr>
          </w:p>
        </w:tc>
      </w:tr>
      <w:tr w:rsidR="003B5845" w:rsidRPr="008359F5" w14:paraId="15CA8D55" w14:textId="77777777" w:rsidTr="00617B3E">
        <w:tc>
          <w:tcPr>
            <w:tcW w:w="2013" w:type="dxa"/>
            <w:shd w:val="clear" w:color="auto" w:fill="auto"/>
            <w:tcMar>
              <w:top w:w="28" w:type="dxa"/>
              <w:left w:w="28" w:type="dxa"/>
              <w:bottom w:w="28" w:type="dxa"/>
              <w:right w:w="28" w:type="dxa"/>
            </w:tcMar>
          </w:tcPr>
          <w:p w14:paraId="24BFA4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1117CA" w14:textId="77777777" w:rsidR="003B5845" w:rsidRPr="000437C1" w:rsidRDefault="003B5845" w:rsidP="00617B3E">
            <w:pPr>
              <w:pStyle w:val="SmallStandard"/>
            </w:pPr>
            <w:r>
              <w:t>false</w:t>
            </w:r>
          </w:p>
        </w:tc>
      </w:tr>
    </w:tbl>
    <w:p w14:paraId="169CAD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2FAF33" w14:textId="77777777" w:rsidTr="00617B3E">
        <w:tc>
          <w:tcPr>
            <w:tcW w:w="2013" w:type="dxa"/>
            <w:shd w:val="clear" w:color="auto" w:fill="auto"/>
            <w:tcMar>
              <w:top w:w="28" w:type="dxa"/>
              <w:left w:w="28" w:type="dxa"/>
              <w:bottom w:w="28" w:type="dxa"/>
              <w:right w:w="28" w:type="dxa"/>
            </w:tcMar>
          </w:tcPr>
          <w:p w14:paraId="13B512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9D0A6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A58D5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2B9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782E87E" w14:textId="77777777" w:rsidTr="00617B3E">
        <w:tc>
          <w:tcPr>
            <w:tcW w:w="2013" w:type="dxa"/>
            <w:shd w:val="clear" w:color="auto" w:fill="auto"/>
            <w:tcMar>
              <w:top w:w="28" w:type="dxa"/>
              <w:left w:w="28" w:type="dxa"/>
              <w:bottom w:w="28" w:type="dxa"/>
              <w:right w:w="28" w:type="dxa"/>
            </w:tcMar>
          </w:tcPr>
          <w:p w14:paraId="21610A7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22DBA0B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B187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B12FC8" w14:textId="77777777" w:rsidR="003B5845" w:rsidRPr="004A00BD" w:rsidRDefault="003B5845" w:rsidP="00617B3E">
            <w:pPr>
              <w:jc w:val="left"/>
              <w:rPr>
                <w:sz w:val="22"/>
                <w:lang w:val="en-GB"/>
              </w:rPr>
            </w:pPr>
            <w:r w:rsidRPr="004A00BD">
              <w:rPr>
                <w:sz w:val="16"/>
                <w:szCs w:val="16"/>
                <w:lang w:val="en-GB"/>
              </w:rPr>
              <w:t>Specifies the diameter of the bolt for which the ring terminal is designed for in a numerical way.</w:t>
            </w:r>
          </w:p>
        </w:tc>
      </w:tr>
      <w:tr w:rsidR="003B5845" w:rsidRPr="004A00BD" w14:paraId="6D6023D6" w14:textId="77777777" w:rsidTr="00617B3E">
        <w:tc>
          <w:tcPr>
            <w:tcW w:w="2013" w:type="dxa"/>
            <w:shd w:val="clear" w:color="auto" w:fill="auto"/>
            <w:tcMar>
              <w:top w:w="28" w:type="dxa"/>
              <w:left w:w="28" w:type="dxa"/>
              <w:bottom w:w="28" w:type="dxa"/>
              <w:right w:w="28" w:type="dxa"/>
            </w:tcMar>
          </w:tcPr>
          <w:p w14:paraId="341E05A3"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7ECB0C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A077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096B23" w14:textId="77777777" w:rsidR="003B5845" w:rsidRPr="004A00BD" w:rsidRDefault="003B5845" w:rsidP="00617B3E">
            <w:pPr>
              <w:jc w:val="left"/>
              <w:rPr>
                <w:sz w:val="22"/>
                <w:lang w:val="en-GB"/>
              </w:rPr>
            </w:pPr>
            <w:r w:rsidRPr="004A00BD">
              <w:rPr>
                <w:sz w:val="16"/>
                <w:szCs w:val="16"/>
                <w:lang w:val="en-GB"/>
              </w:rPr>
              <w:t>Defines the size (diameter) of the bolt for which the ring terminal is designed for in a nominal way (e.g. "M8").</w:t>
            </w:r>
          </w:p>
        </w:tc>
      </w:tr>
      <w:tr w:rsidR="003B5845" w:rsidRPr="004A00BD" w14:paraId="1E26E01D" w14:textId="77777777" w:rsidTr="00617B3E">
        <w:tc>
          <w:tcPr>
            <w:tcW w:w="2013" w:type="dxa"/>
            <w:shd w:val="clear" w:color="auto" w:fill="auto"/>
            <w:tcMar>
              <w:top w:w="28" w:type="dxa"/>
              <w:left w:w="28" w:type="dxa"/>
              <w:bottom w:w="28" w:type="dxa"/>
              <w:right w:w="28" w:type="dxa"/>
            </w:tcMar>
          </w:tcPr>
          <w:p w14:paraId="1C4BA7F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1D77F69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ADCD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37C900" w14:textId="77777777" w:rsidR="003B5845" w:rsidRPr="004A00BD" w:rsidRDefault="003B5845" w:rsidP="00617B3E">
            <w:pPr>
              <w:jc w:val="left"/>
              <w:rPr>
                <w:sz w:val="22"/>
                <w:lang w:val="en-GB"/>
              </w:rPr>
            </w:pPr>
            <w:r w:rsidRPr="004A00BD">
              <w:rPr>
                <w:sz w:val="16"/>
                <w:szCs w:val="16"/>
                <w:lang w:val="en-GB"/>
              </w:rPr>
              <w:t>Specifies the thickness of the contact surface of the ring terminal.</w:t>
            </w:r>
          </w:p>
        </w:tc>
      </w:tr>
      <w:tr w:rsidR="003B5845" w:rsidRPr="004A00BD" w14:paraId="2EED7754" w14:textId="77777777" w:rsidTr="00617B3E">
        <w:tc>
          <w:tcPr>
            <w:tcW w:w="2013" w:type="dxa"/>
            <w:shd w:val="clear" w:color="auto" w:fill="auto"/>
            <w:tcMar>
              <w:top w:w="28" w:type="dxa"/>
              <w:left w:w="28" w:type="dxa"/>
              <w:bottom w:w="28" w:type="dxa"/>
              <w:right w:w="28" w:type="dxa"/>
            </w:tcMar>
          </w:tcPr>
          <w:p w14:paraId="54708D94"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7CF446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4DE1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C70A93"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6675E2" w14:paraId="36406F48" w14:textId="77777777" w:rsidTr="00617B3E">
        <w:tc>
          <w:tcPr>
            <w:tcW w:w="2013" w:type="dxa"/>
            <w:shd w:val="clear" w:color="auto" w:fill="auto"/>
            <w:tcMar>
              <w:top w:w="28" w:type="dxa"/>
              <w:left w:w="28" w:type="dxa"/>
              <w:bottom w:w="28" w:type="dxa"/>
              <w:right w:w="28" w:type="dxa"/>
            </w:tcMar>
          </w:tcPr>
          <w:p w14:paraId="6707A7C2" w14:textId="77777777" w:rsidR="003B5845" w:rsidRPr="00620BBE" w:rsidRDefault="003B5845" w:rsidP="00617B3E">
            <w:pPr>
              <w:pStyle w:val="SmallStandard"/>
            </w:pPr>
            <w:r w:rsidRPr="00620BBE">
              <w:t>outsideDimension</w:t>
            </w:r>
          </w:p>
        </w:tc>
        <w:tc>
          <w:tcPr>
            <w:tcW w:w="1559" w:type="dxa"/>
            <w:shd w:val="clear" w:color="auto" w:fill="auto"/>
            <w:tcMar>
              <w:top w:w="28" w:type="dxa"/>
              <w:left w:w="28" w:type="dxa"/>
              <w:bottom w:w="28" w:type="dxa"/>
              <w:right w:w="28" w:type="dxa"/>
            </w:tcMar>
          </w:tcPr>
          <w:p w14:paraId="2BBB99F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0D6B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4A2A5" w14:textId="77777777" w:rsidR="003B5845" w:rsidRPr="004A00BD" w:rsidRDefault="003B5845" w:rsidP="00617B3E">
            <w:pPr>
              <w:jc w:val="left"/>
              <w:rPr>
                <w:sz w:val="22"/>
              </w:rPr>
            </w:pPr>
            <w:r w:rsidRPr="004A00BD">
              <w:rPr>
                <w:sz w:val="16"/>
                <w:szCs w:val="16"/>
                <w:lang w:val="en-GB"/>
              </w:rPr>
              <w:t xml:space="preserve">Specifies the diameter of the circle around the center of the bolt which passes through the farthest outside point of the contact surface of the ring terminal. </w:t>
            </w:r>
            <w:r w:rsidRPr="004A00BD">
              <w:rPr>
                <w:sz w:val="16"/>
                <w:szCs w:val="16"/>
              </w:rPr>
              <w:t>(see KBLFRM-311)</w:t>
            </w:r>
          </w:p>
        </w:tc>
      </w:tr>
      <w:tr w:rsidR="003B5845" w:rsidRPr="006675E2" w14:paraId="758DB149" w14:textId="77777777" w:rsidTr="00617B3E">
        <w:tc>
          <w:tcPr>
            <w:tcW w:w="2013" w:type="dxa"/>
            <w:shd w:val="clear" w:color="auto" w:fill="auto"/>
            <w:tcMar>
              <w:top w:w="28" w:type="dxa"/>
              <w:left w:w="28" w:type="dxa"/>
              <w:bottom w:w="28" w:type="dxa"/>
              <w:right w:w="28" w:type="dxa"/>
            </w:tcMar>
          </w:tcPr>
          <w:p w14:paraId="60F9E0BD"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6D2FACB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01E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3A5C" w14:textId="77777777" w:rsidR="003B5845" w:rsidRPr="004A00BD" w:rsidRDefault="003B5845" w:rsidP="00617B3E">
            <w:pPr>
              <w:jc w:val="left"/>
              <w:rPr>
                <w:sz w:val="22"/>
              </w:rPr>
            </w:pPr>
            <w:r w:rsidRPr="004A00BD">
              <w:rPr>
                <w:sz w:val="16"/>
                <w:szCs w:val="16"/>
                <w:lang w:val="en-GB"/>
              </w:rPr>
              <w:t xml:space="preserve">Specifies if the ring terminal is torsion protected or not. </w:t>
            </w:r>
            <w:r w:rsidRPr="004A00BD">
              <w:rPr>
                <w:sz w:val="16"/>
                <w:szCs w:val="16"/>
              </w:rPr>
              <w:t>(see KBLFRM-311)</w:t>
            </w:r>
          </w:p>
        </w:tc>
      </w:tr>
    </w:tbl>
    <w:p w14:paraId="57D743D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8" w:name="_fc380ae03d4ae1f4ea8c5d57f0afee7b"/>
      <w:r>
        <w:rPr>
          <w:lang w:val="en-GB"/>
        </w:rPr>
        <w:t>SealedCavitiesAssignment</w:t>
      </w:r>
      <w:bookmarkEnd w:id="1118"/>
    </w:p>
    <w:p w14:paraId="78536959"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SealedCavitiesAssignment</w:t>
      </w:r>
      <w:r w:rsidRPr="00A518C2">
        <w:rPr>
          <w:sz w:val="18"/>
          <w:szCs w:val="18"/>
          <w:lang w:val="en-GB"/>
        </w:rPr>
        <w:t xml:space="preserve"> groups the cavities of ONE connector that are sealed by a MultiCavityPlug. If a MultiCavityPlug fits into more than one connector, than there are as many </w:t>
      </w:r>
      <w:r w:rsidRPr="00A518C2">
        <w:rPr>
          <w:i/>
          <w:iCs/>
          <w:sz w:val="18"/>
          <w:szCs w:val="18"/>
          <w:lang w:val="en-GB"/>
        </w:rPr>
        <w:t>SealedCavitiesAssignments</w:t>
      </w:r>
      <w:r w:rsidRPr="00A518C2">
        <w:rPr>
          <w:sz w:val="18"/>
          <w:szCs w:val="18"/>
          <w:lang w:val="en-GB"/>
        </w:rPr>
        <w:t>.</w:t>
      </w:r>
    </w:p>
    <w:p w14:paraId="32FD63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143AF8" w14:textId="77777777" w:rsidTr="00617B3E">
        <w:tc>
          <w:tcPr>
            <w:tcW w:w="2013" w:type="dxa"/>
            <w:shd w:val="clear" w:color="auto" w:fill="auto"/>
            <w:tcMar>
              <w:top w:w="28" w:type="dxa"/>
              <w:left w:w="28" w:type="dxa"/>
              <w:bottom w:w="28" w:type="dxa"/>
              <w:right w:w="28" w:type="dxa"/>
            </w:tcMar>
          </w:tcPr>
          <w:p w14:paraId="3DCD12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546E31" w14:textId="77777777" w:rsidR="003B5845" w:rsidRPr="004A00BD" w:rsidRDefault="003B5845" w:rsidP="00617B3E">
            <w:pPr>
              <w:rPr>
                <w:sz w:val="22"/>
              </w:rPr>
            </w:pPr>
          </w:p>
        </w:tc>
      </w:tr>
      <w:tr w:rsidR="003B5845" w:rsidRPr="008359F5" w14:paraId="2BE56002" w14:textId="77777777" w:rsidTr="00617B3E">
        <w:tc>
          <w:tcPr>
            <w:tcW w:w="2013" w:type="dxa"/>
            <w:shd w:val="clear" w:color="auto" w:fill="auto"/>
            <w:tcMar>
              <w:top w:w="28" w:type="dxa"/>
              <w:left w:w="28" w:type="dxa"/>
              <w:bottom w:w="28" w:type="dxa"/>
              <w:right w:w="28" w:type="dxa"/>
            </w:tcMar>
          </w:tcPr>
          <w:p w14:paraId="54272E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41584C" w14:textId="77777777" w:rsidR="003B5845" w:rsidRPr="004A00BD" w:rsidRDefault="003B5845" w:rsidP="00617B3E">
            <w:pPr>
              <w:rPr>
                <w:sz w:val="22"/>
              </w:rPr>
            </w:pPr>
          </w:p>
        </w:tc>
      </w:tr>
      <w:tr w:rsidR="003B5845" w:rsidRPr="008359F5" w14:paraId="74CA7BE8" w14:textId="77777777" w:rsidTr="00617B3E">
        <w:tc>
          <w:tcPr>
            <w:tcW w:w="2013" w:type="dxa"/>
            <w:shd w:val="clear" w:color="auto" w:fill="auto"/>
            <w:tcMar>
              <w:top w:w="28" w:type="dxa"/>
              <w:left w:w="28" w:type="dxa"/>
              <w:bottom w:w="28" w:type="dxa"/>
              <w:right w:w="28" w:type="dxa"/>
            </w:tcMar>
          </w:tcPr>
          <w:p w14:paraId="19A105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4C3CEF" w14:textId="77777777" w:rsidR="003B5845" w:rsidRPr="000437C1" w:rsidRDefault="003B5845" w:rsidP="00617B3E">
            <w:pPr>
              <w:pStyle w:val="SmallStandard"/>
            </w:pPr>
            <w:r>
              <w:t>false</w:t>
            </w:r>
          </w:p>
        </w:tc>
      </w:tr>
    </w:tbl>
    <w:p w14:paraId="17006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972F3EA" w14:textId="77777777" w:rsidTr="00617B3E">
        <w:tc>
          <w:tcPr>
            <w:tcW w:w="3856" w:type="dxa"/>
            <w:gridSpan w:val="3"/>
            <w:shd w:val="clear" w:color="auto" w:fill="auto"/>
          </w:tcPr>
          <w:p w14:paraId="047E2E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D24B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99879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1285C6" w14:textId="77777777" w:rsidTr="00617B3E">
        <w:tc>
          <w:tcPr>
            <w:tcW w:w="1573" w:type="dxa"/>
            <w:shd w:val="clear" w:color="auto" w:fill="auto"/>
          </w:tcPr>
          <w:p w14:paraId="5A04298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BA11D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BFB6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F6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7AD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8D48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8CC231" w14:textId="77777777" w:rsidTr="00617B3E">
        <w:tc>
          <w:tcPr>
            <w:tcW w:w="1573" w:type="dxa"/>
            <w:shd w:val="clear" w:color="auto" w:fill="auto"/>
          </w:tcPr>
          <w:p w14:paraId="36A2CF5A" w14:textId="77777777" w:rsidR="003B5845" w:rsidRPr="00634625" w:rsidRDefault="003B5845" w:rsidP="00617B3E">
            <w:pPr>
              <w:pStyle w:val="SmallStandard"/>
            </w:pPr>
            <w:r>
              <w:t>Cavity</w:t>
            </w:r>
          </w:p>
        </w:tc>
        <w:tc>
          <w:tcPr>
            <w:tcW w:w="1574" w:type="dxa"/>
            <w:shd w:val="clear" w:color="auto" w:fill="auto"/>
          </w:tcPr>
          <w:p w14:paraId="1EF9820B" w14:textId="77777777" w:rsidR="003B5845" w:rsidRPr="00132C43" w:rsidRDefault="003B5845" w:rsidP="00617B3E">
            <w:pPr>
              <w:pStyle w:val="SmallStandard"/>
            </w:pPr>
            <w:r>
              <w:t>sealedCavities</w:t>
            </w:r>
          </w:p>
        </w:tc>
        <w:tc>
          <w:tcPr>
            <w:tcW w:w="708" w:type="dxa"/>
            <w:shd w:val="clear" w:color="auto" w:fill="auto"/>
          </w:tcPr>
          <w:p w14:paraId="64FEAB5F" w14:textId="77777777" w:rsidR="003B5845" w:rsidRPr="00D331EF" w:rsidRDefault="003B5845" w:rsidP="00617B3E">
            <w:pPr>
              <w:pStyle w:val="SmallStandard"/>
            </w:pPr>
            <w:r w:rsidRPr="00574783">
              <w:t>1..*</w:t>
            </w:r>
          </w:p>
        </w:tc>
        <w:tc>
          <w:tcPr>
            <w:tcW w:w="709" w:type="dxa"/>
            <w:shd w:val="clear" w:color="auto" w:fill="auto"/>
          </w:tcPr>
          <w:p w14:paraId="19015160" w14:textId="77777777" w:rsidR="003B5845" w:rsidRPr="00D331EF" w:rsidRDefault="003B5845" w:rsidP="00617B3E">
            <w:pPr>
              <w:pStyle w:val="SmallStandard"/>
            </w:pPr>
            <w:r w:rsidRPr="00207506">
              <w:t>0..*</w:t>
            </w:r>
          </w:p>
        </w:tc>
        <w:tc>
          <w:tcPr>
            <w:tcW w:w="567" w:type="dxa"/>
            <w:shd w:val="clear" w:color="auto" w:fill="auto"/>
          </w:tcPr>
          <w:p w14:paraId="629B9EFF" w14:textId="77777777" w:rsidR="003B5845" w:rsidRPr="00D331EF" w:rsidRDefault="003B5845" w:rsidP="00617B3E">
            <w:pPr>
              <w:pStyle w:val="SmallStandard"/>
            </w:pPr>
            <w:r>
              <w:t>N</w:t>
            </w:r>
          </w:p>
        </w:tc>
        <w:tc>
          <w:tcPr>
            <w:tcW w:w="3969" w:type="dxa"/>
            <w:shd w:val="clear" w:color="auto" w:fill="auto"/>
          </w:tcPr>
          <w:p w14:paraId="072F95A6" w14:textId="77777777" w:rsidR="003B5845" w:rsidRPr="004A00BD" w:rsidRDefault="003B5845" w:rsidP="00617B3E">
            <w:pPr>
              <w:jc w:val="left"/>
              <w:rPr>
                <w:sz w:val="22"/>
                <w:lang w:val="en-GB"/>
              </w:rPr>
            </w:pPr>
            <w:r w:rsidRPr="004A00BD">
              <w:rPr>
                <w:sz w:val="16"/>
                <w:szCs w:val="16"/>
                <w:lang w:val="en-GB"/>
              </w:rPr>
              <w:t>Specifies the Cavities that are sealed.</w:t>
            </w:r>
          </w:p>
        </w:tc>
      </w:tr>
    </w:tbl>
    <w:p w14:paraId="7E02B7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6D2FA6A" w14:textId="77777777" w:rsidTr="00617B3E">
        <w:tc>
          <w:tcPr>
            <w:tcW w:w="2296" w:type="dxa"/>
            <w:gridSpan w:val="2"/>
            <w:shd w:val="clear" w:color="auto" w:fill="auto"/>
          </w:tcPr>
          <w:p w14:paraId="493A30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5D17C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66F5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31F8FD" w14:textId="77777777" w:rsidTr="00617B3E">
        <w:tc>
          <w:tcPr>
            <w:tcW w:w="1588" w:type="dxa"/>
            <w:shd w:val="clear" w:color="auto" w:fill="auto"/>
          </w:tcPr>
          <w:p w14:paraId="56DD8B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3AA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08DE4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7153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9A84F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EBE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E17941" w14:textId="77777777" w:rsidTr="00617B3E">
        <w:tc>
          <w:tcPr>
            <w:tcW w:w="1588" w:type="dxa"/>
            <w:shd w:val="clear" w:color="auto" w:fill="auto"/>
          </w:tcPr>
          <w:p w14:paraId="5729D993" w14:textId="77777777" w:rsidR="003B5845" w:rsidRPr="00634625" w:rsidRDefault="003B5845" w:rsidP="00617B3E">
            <w:pPr>
              <w:pStyle w:val="SmallStandard"/>
            </w:pPr>
            <w:r>
              <w:t>MultiCavityPlugSpecification</w:t>
            </w:r>
          </w:p>
        </w:tc>
        <w:tc>
          <w:tcPr>
            <w:tcW w:w="708" w:type="dxa"/>
            <w:shd w:val="clear" w:color="auto" w:fill="auto"/>
          </w:tcPr>
          <w:p w14:paraId="7B8CCA2B" w14:textId="77777777" w:rsidR="003B5845" w:rsidRPr="00D331EF" w:rsidRDefault="003B5845" w:rsidP="00617B3E">
            <w:pPr>
              <w:pStyle w:val="SmallStandard"/>
            </w:pPr>
            <w:r w:rsidRPr="00D01517">
              <w:t>1</w:t>
            </w:r>
          </w:p>
        </w:tc>
        <w:tc>
          <w:tcPr>
            <w:tcW w:w="1560" w:type="dxa"/>
            <w:shd w:val="clear" w:color="auto" w:fill="auto"/>
          </w:tcPr>
          <w:p w14:paraId="6334D7CB" w14:textId="77777777" w:rsidR="003B5845" w:rsidRPr="00132C43" w:rsidRDefault="003B5845" w:rsidP="00617B3E">
            <w:pPr>
              <w:pStyle w:val="SmallStandard"/>
            </w:pPr>
            <w:r>
              <w:t>assignment</w:t>
            </w:r>
          </w:p>
        </w:tc>
        <w:tc>
          <w:tcPr>
            <w:tcW w:w="708" w:type="dxa"/>
            <w:shd w:val="clear" w:color="auto" w:fill="auto"/>
          </w:tcPr>
          <w:p w14:paraId="7D477077" w14:textId="77777777" w:rsidR="003B5845" w:rsidRPr="00D331EF" w:rsidRDefault="003B5845" w:rsidP="00617B3E">
            <w:pPr>
              <w:pStyle w:val="SmallStandard"/>
            </w:pPr>
            <w:r w:rsidRPr="00D01517">
              <w:t>0..*</w:t>
            </w:r>
          </w:p>
        </w:tc>
        <w:tc>
          <w:tcPr>
            <w:tcW w:w="567" w:type="dxa"/>
            <w:shd w:val="clear" w:color="auto" w:fill="auto"/>
          </w:tcPr>
          <w:p w14:paraId="38B290BF" w14:textId="77777777" w:rsidR="003B5845" w:rsidRDefault="003B5845" w:rsidP="00617B3E">
            <w:pPr>
              <w:pStyle w:val="SmallStandard"/>
            </w:pPr>
            <w:r>
              <w:t>Y</w:t>
            </w:r>
          </w:p>
        </w:tc>
        <w:tc>
          <w:tcPr>
            <w:tcW w:w="3969" w:type="dxa"/>
            <w:shd w:val="clear" w:color="auto" w:fill="auto"/>
          </w:tcPr>
          <w:p w14:paraId="3567D19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66F5B1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19" w:name="_c56ed2f5309ebf2ea8ae6520bababf7d"/>
      <w:r>
        <w:rPr>
          <w:lang w:val="en-GB"/>
        </w:rPr>
        <w:t>SegmentConnectionPoint</w:t>
      </w:r>
      <w:bookmarkEnd w:id="1119"/>
    </w:p>
    <w:p w14:paraId="7A9A9084" w14:textId="77777777" w:rsidR="003B5845" w:rsidRPr="00A518C2" w:rsidRDefault="003B5845" w:rsidP="003B5845">
      <w:pPr>
        <w:rPr>
          <w:lang w:val="en-GB"/>
        </w:rPr>
      </w:pPr>
      <w:r w:rsidRPr="00A518C2">
        <w:rPr>
          <w:sz w:val="18"/>
          <w:szCs w:val="18"/>
          <w:lang w:val="en-GB"/>
        </w:rPr>
        <w:t>Specifies a point where the connector can be attached to the topology (sometimes called bundle position point or insertion point).</w:t>
      </w:r>
    </w:p>
    <w:p w14:paraId="16A7064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0913ED" w14:textId="77777777" w:rsidTr="00617B3E">
        <w:tc>
          <w:tcPr>
            <w:tcW w:w="2013" w:type="dxa"/>
            <w:shd w:val="clear" w:color="auto" w:fill="auto"/>
            <w:tcMar>
              <w:top w:w="28" w:type="dxa"/>
              <w:left w:w="28" w:type="dxa"/>
              <w:bottom w:w="28" w:type="dxa"/>
              <w:right w:w="28" w:type="dxa"/>
            </w:tcMar>
          </w:tcPr>
          <w:p w14:paraId="20A787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F7306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A2D7F3E" w14:textId="77777777" w:rsidTr="00617B3E">
        <w:tc>
          <w:tcPr>
            <w:tcW w:w="2013" w:type="dxa"/>
            <w:shd w:val="clear" w:color="auto" w:fill="auto"/>
            <w:tcMar>
              <w:top w:w="28" w:type="dxa"/>
              <w:left w:w="28" w:type="dxa"/>
              <w:bottom w:w="28" w:type="dxa"/>
              <w:right w:w="28" w:type="dxa"/>
            </w:tcMar>
          </w:tcPr>
          <w:p w14:paraId="024E0E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23B66" w14:textId="77777777" w:rsidR="003B5845" w:rsidRPr="004A00BD" w:rsidRDefault="003B5845" w:rsidP="00617B3E">
            <w:pPr>
              <w:rPr>
                <w:sz w:val="22"/>
              </w:rPr>
            </w:pPr>
          </w:p>
        </w:tc>
      </w:tr>
      <w:tr w:rsidR="003B5845" w:rsidRPr="008359F5" w14:paraId="3A3985C4" w14:textId="77777777" w:rsidTr="00617B3E">
        <w:tc>
          <w:tcPr>
            <w:tcW w:w="2013" w:type="dxa"/>
            <w:shd w:val="clear" w:color="auto" w:fill="auto"/>
            <w:tcMar>
              <w:top w:w="28" w:type="dxa"/>
              <w:left w:w="28" w:type="dxa"/>
              <w:bottom w:w="28" w:type="dxa"/>
              <w:right w:w="28" w:type="dxa"/>
            </w:tcMar>
          </w:tcPr>
          <w:p w14:paraId="2E7727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24839" w14:textId="77777777" w:rsidR="003B5845" w:rsidRPr="000437C1" w:rsidRDefault="003B5845" w:rsidP="00617B3E">
            <w:pPr>
              <w:pStyle w:val="SmallStandard"/>
            </w:pPr>
            <w:r>
              <w:t>false</w:t>
            </w:r>
          </w:p>
        </w:tc>
      </w:tr>
    </w:tbl>
    <w:p w14:paraId="4BCD843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392842" w14:textId="77777777" w:rsidTr="00617B3E">
        <w:tc>
          <w:tcPr>
            <w:tcW w:w="2013" w:type="dxa"/>
            <w:shd w:val="clear" w:color="auto" w:fill="auto"/>
            <w:tcMar>
              <w:top w:w="28" w:type="dxa"/>
              <w:left w:w="28" w:type="dxa"/>
              <w:bottom w:w="28" w:type="dxa"/>
              <w:right w:w="28" w:type="dxa"/>
            </w:tcMar>
          </w:tcPr>
          <w:p w14:paraId="2656D3A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02900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5D09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35137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1880223" w14:textId="77777777" w:rsidTr="00617B3E">
        <w:tc>
          <w:tcPr>
            <w:tcW w:w="2013" w:type="dxa"/>
            <w:shd w:val="clear" w:color="auto" w:fill="auto"/>
            <w:tcMar>
              <w:top w:w="28" w:type="dxa"/>
              <w:left w:w="28" w:type="dxa"/>
              <w:bottom w:w="28" w:type="dxa"/>
              <w:right w:w="28" w:type="dxa"/>
            </w:tcMar>
          </w:tcPr>
          <w:p w14:paraId="27CA25E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11CABB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3F375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F16A4D" w14:textId="77777777" w:rsidR="003B5845" w:rsidRPr="004A00BD" w:rsidRDefault="003B5845" w:rsidP="00617B3E">
            <w:pPr>
              <w:jc w:val="left"/>
              <w:rPr>
                <w:sz w:val="22"/>
                <w:lang w:val="en-GB"/>
              </w:rPr>
            </w:pPr>
            <w:r w:rsidRPr="004A00BD">
              <w:rPr>
                <w:sz w:val="16"/>
                <w:szCs w:val="16"/>
                <w:lang w:val="en-GB"/>
              </w:rPr>
              <w:t>Specifies a unique identification of the SegmentConnectionPoint. The identification is guaranteed to be unique within the ConnectorHousingSpecification.</w:t>
            </w:r>
          </w:p>
        </w:tc>
      </w:tr>
    </w:tbl>
    <w:p w14:paraId="49C6BD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F018B8" w14:textId="77777777" w:rsidTr="00617B3E">
        <w:tc>
          <w:tcPr>
            <w:tcW w:w="3856" w:type="dxa"/>
            <w:gridSpan w:val="3"/>
            <w:shd w:val="clear" w:color="auto" w:fill="auto"/>
          </w:tcPr>
          <w:p w14:paraId="685DC7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C40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87EF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344B823" w14:textId="77777777" w:rsidTr="00617B3E">
        <w:tc>
          <w:tcPr>
            <w:tcW w:w="1573" w:type="dxa"/>
            <w:shd w:val="clear" w:color="auto" w:fill="auto"/>
          </w:tcPr>
          <w:p w14:paraId="16F1369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EC820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9328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945F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175C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37946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B2808EB" w14:textId="77777777" w:rsidTr="00617B3E">
        <w:tc>
          <w:tcPr>
            <w:tcW w:w="1573" w:type="dxa"/>
            <w:shd w:val="clear" w:color="auto" w:fill="auto"/>
          </w:tcPr>
          <w:p w14:paraId="0E590191" w14:textId="77777777" w:rsidR="003B5845" w:rsidRPr="00634625" w:rsidRDefault="003B5845" w:rsidP="00617B3E">
            <w:pPr>
              <w:pStyle w:val="SmallStandard"/>
            </w:pPr>
            <w:r>
              <w:t>PlacementPoint</w:t>
            </w:r>
          </w:p>
        </w:tc>
        <w:tc>
          <w:tcPr>
            <w:tcW w:w="1574" w:type="dxa"/>
            <w:shd w:val="clear" w:color="auto" w:fill="auto"/>
          </w:tcPr>
          <w:p w14:paraId="079DCBE8" w14:textId="77777777" w:rsidR="003B5845" w:rsidRPr="00132C43" w:rsidRDefault="003B5845" w:rsidP="00617B3E">
            <w:pPr>
              <w:pStyle w:val="SmallStandard"/>
            </w:pPr>
            <w:r>
              <w:t>placementPoint</w:t>
            </w:r>
          </w:p>
        </w:tc>
        <w:tc>
          <w:tcPr>
            <w:tcW w:w="708" w:type="dxa"/>
            <w:shd w:val="clear" w:color="auto" w:fill="auto"/>
          </w:tcPr>
          <w:p w14:paraId="4BA4278C" w14:textId="77777777" w:rsidR="003B5845" w:rsidRPr="00D331EF" w:rsidRDefault="003B5845" w:rsidP="00617B3E">
            <w:pPr>
              <w:pStyle w:val="SmallStandard"/>
            </w:pPr>
            <w:r w:rsidRPr="00574783">
              <w:t>0..1</w:t>
            </w:r>
          </w:p>
        </w:tc>
        <w:tc>
          <w:tcPr>
            <w:tcW w:w="709" w:type="dxa"/>
            <w:shd w:val="clear" w:color="auto" w:fill="auto"/>
          </w:tcPr>
          <w:p w14:paraId="738DFC66" w14:textId="77777777" w:rsidR="003B5845" w:rsidRPr="00D331EF" w:rsidRDefault="003B5845" w:rsidP="00617B3E">
            <w:pPr>
              <w:pStyle w:val="SmallStandard"/>
            </w:pPr>
            <w:r w:rsidRPr="00207506">
              <w:t>0..*</w:t>
            </w:r>
          </w:p>
        </w:tc>
        <w:tc>
          <w:tcPr>
            <w:tcW w:w="567" w:type="dxa"/>
            <w:shd w:val="clear" w:color="auto" w:fill="auto"/>
          </w:tcPr>
          <w:p w14:paraId="2918CD64" w14:textId="77777777" w:rsidR="003B5845" w:rsidRPr="00D331EF" w:rsidRDefault="003B5845" w:rsidP="00617B3E">
            <w:pPr>
              <w:pStyle w:val="SmallStandard"/>
            </w:pPr>
            <w:r>
              <w:t>N</w:t>
            </w:r>
          </w:p>
        </w:tc>
        <w:tc>
          <w:tcPr>
            <w:tcW w:w="3969" w:type="dxa"/>
            <w:shd w:val="clear" w:color="auto" w:fill="auto"/>
          </w:tcPr>
          <w:p w14:paraId="378C4461"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CC6307" w14:paraId="4A12E3C8" w14:textId="77777777" w:rsidTr="00617B3E">
        <w:tc>
          <w:tcPr>
            <w:tcW w:w="1573" w:type="dxa"/>
            <w:shd w:val="clear" w:color="auto" w:fill="auto"/>
          </w:tcPr>
          <w:p w14:paraId="69EAE461" w14:textId="77777777" w:rsidR="003B5845" w:rsidRPr="00634625" w:rsidRDefault="003B5845" w:rsidP="00617B3E">
            <w:pPr>
              <w:pStyle w:val="SmallStandard"/>
            </w:pPr>
            <w:r>
              <w:t>CavityAddOn</w:t>
            </w:r>
          </w:p>
        </w:tc>
        <w:tc>
          <w:tcPr>
            <w:tcW w:w="1574" w:type="dxa"/>
            <w:shd w:val="clear" w:color="auto" w:fill="auto"/>
          </w:tcPr>
          <w:p w14:paraId="7348423D" w14:textId="77777777" w:rsidR="003B5845" w:rsidRPr="00132C43" w:rsidRDefault="003B5845" w:rsidP="00617B3E">
            <w:pPr>
              <w:pStyle w:val="SmallStandard"/>
            </w:pPr>
            <w:r>
              <w:t>cavityAddOns</w:t>
            </w:r>
          </w:p>
        </w:tc>
        <w:tc>
          <w:tcPr>
            <w:tcW w:w="708" w:type="dxa"/>
            <w:shd w:val="clear" w:color="auto" w:fill="auto"/>
          </w:tcPr>
          <w:p w14:paraId="362218AB" w14:textId="77777777" w:rsidR="003B5845" w:rsidRPr="00D331EF" w:rsidRDefault="003B5845" w:rsidP="00617B3E">
            <w:pPr>
              <w:pStyle w:val="SmallStandard"/>
            </w:pPr>
            <w:r w:rsidRPr="00574783">
              <w:t>0..*</w:t>
            </w:r>
          </w:p>
        </w:tc>
        <w:tc>
          <w:tcPr>
            <w:tcW w:w="709" w:type="dxa"/>
            <w:shd w:val="clear" w:color="auto" w:fill="auto"/>
          </w:tcPr>
          <w:p w14:paraId="5519315C" w14:textId="77777777" w:rsidR="003B5845" w:rsidRPr="00D331EF" w:rsidRDefault="003B5845" w:rsidP="00617B3E">
            <w:pPr>
              <w:pStyle w:val="SmallStandard"/>
            </w:pPr>
            <w:r w:rsidRPr="00207506">
              <w:t>1</w:t>
            </w:r>
          </w:p>
        </w:tc>
        <w:tc>
          <w:tcPr>
            <w:tcW w:w="567" w:type="dxa"/>
            <w:shd w:val="clear" w:color="auto" w:fill="auto"/>
          </w:tcPr>
          <w:p w14:paraId="42877D13" w14:textId="77777777" w:rsidR="003B5845" w:rsidRDefault="003B5845" w:rsidP="00617B3E">
            <w:pPr>
              <w:pStyle w:val="SmallStandard"/>
            </w:pPr>
            <w:r>
              <w:t>Y</w:t>
            </w:r>
          </w:p>
        </w:tc>
        <w:tc>
          <w:tcPr>
            <w:tcW w:w="3969" w:type="dxa"/>
            <w:shd w:val="clear" w:color="auto" w:fill="auto"/>
          </w:tcPr>
          <w:p w14:paraId="62D615E5" w14:textId="77777777" w:rsidR="003B5845" w:rsidRPr="004A00BD" w:rsidRDefault="003B5845" w:rsidP="00617B3E">
            <w:pPr>
              <w:rPr>
                <w:sz w:val="22"/>
              </w:rPr>
            </w:pPr>
          </w:p>
        </w:tc>
      </w:tr>
      <w:tr w:rsidR="003B5845" w:rsidRPr="004A00BD" w14:paraId="78DA82AF" w14:textId="77777777" w:rsidTr="00617B3E">
        <w:tc>
          <w:tcPr>
            <w:tcW w:w="1573" w:type="dxa"/>
            <w:shd w:val="clear" w:color="auto" w:fill="auto"/>
          </w:tcPr>
          <w:p w14:paraId="51B95795" w14:textId="77777777" w:rsidR="003B5845" w:rsidRPr="00634625" w:rsidRDefault="003B5845" w:rsidP="00617B3E">
            <w:pPr>
              <w:pStyle w:val="SmallStandard"/>
            </w:pPr>
            <w:r>
              <w:t>Cavity</w:t>
            </w:r>
          </w:p>
        </w:tc>
        <w:tc>
          <w:tcPr>
            <w:tcW w:w="1574" w:type="dxa"/>
            <w:shd w:val="clear" w:color="auto" w:fill="auto"/>
          </w:tcPr>
          <w:p w14:paraId="4E61C67F" w14:textId="77777777" w:rsidR="003B5845" w:rsidRPr="00132C43" w:rsidRDefault="003B5845" w:rsidP="00617B3E">
            <w:pPr>
              <w:pStyle w:val="SmallStandard"/>
            </w:pPr>
            <w:r>
              <w:t>reachableCavities</w:t>
            </w:r>
          </w:p>
        </w:tc>
        <w:tc>
          <w:tcPr>
            <w:tcW w:w="708" w:type="dxa"/>
            <w:shd w:val="clear" w:color="auto" w:fill="auto"/>
          </w:tcPr>
          <w:p w14:paraId="1808C809" w14:textId="77777777" w:rsidR="003B5845" w:rsidRPr="00D331EF" w:rsidRDefault="003B5845" w:rsidP="00617B3E">
            <w:pPr>
              <w:pStyle w:val="SmallStandard"/>
            </w:pPr>
            <w:r w:rsidRPr="00574783">
              <w:t>0..*</w:t>
            </w:r>
          </w:p>
        </w:tc>
        <w:tc>
          <w:tcPr>
            <w:tcW w:w="709" w:type="dxa"/>
            <w:shd w:val="clear" w:color="auto" w:fill="auto"/>
          </w:tcPr>
          <w:p w14:paraId="23EEC934" w14:textId="77777777" w:rsidR="003B5845" w:rsidRPr="00D331EF" w:rsidRDefault="003B5845" w:rsidP="00617B3E">
            <w:pPr>
              <w:pStyle w:val="SmallStandard"/>
            </w:pPr>
            <w:r w:rsidRPr="00207506">
              <w:t>0..*</w:t>
            </w:r>
          </w:p>
        </w:tc>
        <w:tc>
          <w:tcPr>
            <w:tcW w:w="567" w:type="dxa"/>
            <w:shd w:val="clear" w:color="auto" w:fill="auto"/>
          </w:tcPr>
          <w:p w14:paraId="1AA991C1" w14:textId="77777777" w:rsidR="003B5845" w:rsidRPr="00D331EF" w:rsidRDefault="003B5845" w:rsidP="00617B3E">
            <w:pPr>
              <w:pStyle w:val="SmallStandard"/>
            </w:pPr>
            <w:r>
              <w:t>N</w:t>
            </w:r>
          </w:p>
        </w:tc>
        <w:tc>
          <w:tcPr>
            <w:tcW w:w="3969" w:type="dxa"/>
            <w:shd w:val="clear" w:color="auto" w:fill="auto"/>
          </w:tcPr>
          <w:p w14:paraId="764965F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12F53961" w14:textId="77777777" w:rsidTr="00617B3E">
        <w:tc>
          <w:tcPr>
            <w:tcW w:w="1573" w:type="dxa"/>
            <w:shd w:val="clear" w:color="auto" w:fill="auto"/>
          </w:tcPr>
          <w:p w14:paraId="71D46370" w14:textId="77777777" w:rsidR="003B5845" w:rsidRPr="00634625" w:rsidRDefault="003B5845" w:rsidP="00617B3E">
            <w:pPr>
              <w:pStyle w:val="SmallStandard"/>
            </w:pPr>
            <w:r>
              <w:t>ModularSlotAddOn</w:t>
            </w:r>
          </w:p>
        </w:tc>
        <w:tc>
          <w:tcPr>
            <w:tcW w:w="1574" w:type="dxa"/>
            <w:shd w:val="clear" w:color="auto" w:fill="auto"/>
          </w:tcPr>
          <w:p w14:paraId="7BF7C73B" w14:textId="77777777" w:rsidR="003B5845" w:rsidRPr="00132C43" w:rsidRDefault="003B5845" w:rsidP="00617B3E">
            <w:pPr>
              <w:pStyle w:val="SmallStandard"/>
            </w:pPr>
            <w:r>
              <w:t>ModularSlotAddOns</w:t>
            </w:r>
          </w:p>
        </w:tc>
        <w:tc>
          <w:tcPr>
            <w:tcW w:w="708" w:type="dxa"/>
            <w:shd w:val="clear" w:color="auto" w:fill="auto"/>
          </w:tcPr>
          <w:p w14:paraId="6BA312E6" w14:textId="77777777" w:rsidR="003B5845" w:rsidRPr="00D331EF" w:rsidRDefault="003B5845" w:rsidP="00617B3E">
            <w:pPr>
              <w:pStyle w:val="SmallStandard"/>
            </w:pPr>
            <w:r w:rsidRPr="00574783">
              <w:t>0..*</w:t>
            </w:r>
          </w:p>
        </w:tc>
        <w:tc>
          <w:tcPr>
            <w:tcW w:w="709" w:type="dxa"/>
            <w:shd w:val="clear" w:color="auto" w:fill="auto"/>
          </w:tcPr>
          <w:p w14:paraId="6A18F41E" w14:textId="77777777" w:rsidR="003B5845" w:rsidRPr="00D331EF" w:rsidRDefault="003B5845" w:rsidP="00617B3E">
            <w:pPr>
              <w:pStyle w:val="SmallStandard"/>
            </w:pPr>
            <w:r w:rsidRPr="00207506">
              <w:t>1</w:t>
            </w:r>
          </w:p>
        </w:tc>
        <w:tc>
          <w:tcPr>
            <w:tcW w:w="567" w:type="dxa"/>
            <w:shd w:val="clear" w:color="auto" w:fill="auto"/>
          </w:tcPr>
          <w:p w14:paraId="5A5A18C2" w14:textId="77777777" w:rsidR="003B5845" w:rsidRDefault="003B5845" w:rsidP="00617B3E">
            <w:pPr>
              <w:pStyle w:val="SmallStandard"/>
            </w:pPr>
            <w:r>
              <w:t>Y</w:t>
            </w:r>
          </w:p>
        </w:tc>
        <w:tc>
          <w:tcPr>
            <w:tcW w:w="3969" w:type="dxa"/>
            <w:shd w:val="clear" w:color="auto" w:fill="auto"/>
          </w:tcPr>
          <w:p w14:paraId="4D74BFF7" w14:textId="77777777" w:rsidR="003B5845" w:rsidRPr="004A00BD" w:rsidRDefault="003B5845" w:rsidP="00617B3E">
            <w:pPr>
              <w:rPr>
                <w:sz w:val="22"/>
              </w:rPr>
            </w:pPr>
          </w:p>
        </w:tc>
      </w:tr>
    </w:tbl>
    <w:p w14:paraId="64A6FF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B6DD26" w14:textId="77777777" w:rsidTr="00617B3E">
        <w:tc>
          <w:tcPr>
            <w:tcW w:w="2296" w:type="dxa"/>
            <w:gridSpan w:val="2"/>
            <w:shd w:val="clear" w:color="auto" w:fill="auto"/>
          </w:tcPr>
          <w:p w14:paraId="759654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3217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7800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9B8397" w14:textId="77777777" w:rsidTr="00617B3E">
        <w:tc>
          <w:tcPr>
            <w:tcW w:w="1588" w:type="dxa"/>
            <w:shd w:val="clear" w:color="auto" w:fill="auto"/>
          </w:tcPr>
          <w:p w14:paraId="064EE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1AAEC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AF63A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8EDE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F3FC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1C5F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DFAC81" w14:textId="77777777" w:rsidTr="00617B3E">
        <w:tc>
          <w:tcPr>
            <w:tcW w:w="1588" w:type="dxa"/>
            <w:shd w:val="clear" w:color="auto" w:fill="auto"/>
          </w:tcPr>
          <w:p w14:paraId="6B141C68" w14:textId="77777777" w:rsidR="003B5845" w:rsidRPr="00634625" w:rsidRDefault="003B5845" w:rsidP="00617B3E">
            <w:pPr>
              <w:pStyle w:val="SmallStandard"/>
            </w:pPr>
            <w:r>
              <w:t>ConnectorHousingSpecification</w:t>
            </w:r>
          </w:p>
        </w:tc>
        <w:tc>
          <w:tcPr>
            <w:tcW w:w="708" w:type="dxa"/>
            <w:shd w:val="clear" w:color="auto" w:fill="auto"/>
          </w:tcPr>
          <w:p w14:paraId="7D92B8D7" w14:textId="77777777" w:rsidR="003B5845" w:rsidRPr="00D331EF" w:rsidRDefault="003B5845" w:rsidP="00617B3E">
            <w:pPr>
              <w:pStyle w:val="SmallStandard"/>
            </w:pPr>
            <w:r w:rsidRPr="00D01517">
              <w:t>1</w:t>
            </w:r>
          </w:p>
        </w:tc>
        <w:tc>
          <w:tcPr>
            <w:tcW w:w="1560" w:type="dxa"/>
            <w:shd w:val="clear" w:color="auto" w:fill="auto"/>
          </w:tcPr>
          <w:p w14:paraId="00CA0213" w14:textId="77777777" w:rsidR="003B5845" w:rsidRPr="00132C43" w:rsidRDefault="003B5845" w:rsidP="00617B3E">
            <w:pPr>
              <w:pStyle w:val="SmallStandard"/>
            </w:pPr>
            <w:r>
              <w:t>segmentConnectionPoint</w:t>
            </w:r>
          </w:p>
        </w:tc>
        <w:tc>
          <w:tcPr>
            <w:tcW w:w="708" w:type="dxa"/>
            <w:shd w:val="clear" w:color="auto" w:fill="auto"/>
          </w:tcPr>
          <w:p w14:paraId="60BE5104" w14:textId="77777777" w:rsidR="003B5845" w:rsidRPr="00D331EF" w:rsidRDefault="003B5845" w:rsidP="00617B3E">
            <w:pPr>
              <w:pStyle w:val="SmallStandard"/>
            </w:pPr>
            <w:r w:rsidRPr="00D01517">
              <w:t>0..*</w:t>
            </w:r>
          </w:p>
        </w:tc>
        <w:tc>
          <w:tcPr>
            <w:tcW w:w="567" w:type="dxa"/>
            <w:shd w:val="clear" w:color="auto" w:fill="auto"/>
          </w:tcPr>
          <w:p w14:paraId="0036F68D" w14:textId="77777777" w:rsidR="003B5845" w:rsidRDefault="003B5845" w:rsidP="00617B3E">
            <w:pPr>
              <w:pStyle w:val="SmallStandard"/>
            </w:pPr>
            <w:r>
              <w:t>Y</w:t>
            </w:r>
          </w:p>
        </w:tc>
        <w:tc>
          <w:tcPr>
            <w:tcW w:w="3969" w:type="dxa"/>
            <w:shd w:val="clear" w:color="auto" w:fill="auto"/>
          </w:tcPr>
          <w:p w14:paraId="579D33F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bl>
    <w:p w14:paraId="53E998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0" w:name="_d4263bd57398855aa4980ad1e76a3790"/>
      <w:r>
        <w:rPr>
          <w:lang w:val="en-GB"/>
        </w:rPr>
        <w:t>ShieldSpecification</w:t>
      </w:r>
      <w:bookmarkEnd w:id="1120"/>
    </w:p>
    <w:p w14:paraId="439D4BB6" w14:textId="77777777" w:rsidR="003B5845" w:rsidRPr="00A518C2" w:rsidRDefault="003B5845" w:rsidP="003B5845">
      <w:pPr>
        <w:rPr>
          <w:lang w:val="en-GB"/>
        </w:rPr>
      </w:pPr>
      <w:r w:rsidRPr="00A518C2">
        <w:rPr>
          <w:sz w:val="18"/>
          <w:szCs w:val="18"/>
          <w:lang w:val="en-GB"/>
        </w:rPr>
        <w:t>Specifies the properties of a shield.</w:t>
      </w:r>
    </w:p>
    <w:p w14:paraId="046E70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B73CD1" w14:textId="77777777" w:rsidTr="00617B3E">
        <w:tc>
          <w:tcPr>
            <w:tcW w:w="2013" w:type="dxa"/>
            <w:shd w:val="clear" w:color="auto" w:fill="auto"/>
            <w:tcMar>
              <w:top w:w="28" w:type="dxa"/>
              <w:left w:w="28" w:type="dxa"/>
              <w:bottom w:w="28" w:type="dxa"/>
              <w:right w:w="28" w:type="dxa"/>
            </w:tcMar>
          </w:tcPr>
          <w:p w14:paraId="1BCFF1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5FB53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729A418A" w14:textId="77777777" w:rsidTr="00617B3E">
        <w:tc>
          <w:tcPr>
            <w:tcW w:w="2013" w:type="dxa"/>
            <w:shd w:val="clear" w:color="auto" w:fill="auto"/>
            <w:tcMar>
              <w:top w:w="28" w:type="dxa"/>
              <w:left w:w="28" w:type="dxa"/>
              <w:bottom w:w="28" w:type="dxa"/>
              <w:right w:w="28" w:type="dxa"/>
            </w:tcMar>
          </w:tcPr>
          <w:p w14:paraId="65A50F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45A366" w14:textId="77777777" w:rsidR="003B5845" w:rsidRPr="004A00BD" w:rsidRDefault="003B5845" w:rsidP="00617B3E">
            <w:pPr>
              <w:rPr>
                <w:sz w:val="22"/>
              </w:rPr>
            </w:pPr>
          </w:p>
        </w:tc>
      </w:tr>
      <w:tr w:rsidR="003B5845" w:rsidRPr="008359F5" w14:paraId="4D4BF30B" w14:textId="77777777" w:rsidTr="00617B3E">
        <w:tc>
          <w:tcPr>
            <w:tcW w:w="2013" w:type="dxa"/>
            <w:shd w:val="clear" w:color="auto" w:fill="auto"/>
            <w:tcMar>
              <w:top w:w="28" w:type="dxa"/>
              <w:left w:w="28" w:type="dxa"/>
              <w:bottom w:w="28" w:type="dxa"/>
              <w:right w:w="28" w:type="dxa"/>
            </w:tcMar>
          </w:tcPr>
          <w:p w14:paraId="22D141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9C449" w14:textId="77777777" w:rsidR="003B5845" w:rsidRPr="000437C1" w:rsidRDefault="003B5845" w:rsidP="00617B3E">
            <w:pPr>
              <w:pStyle w:val="SmallStandard"/>
            </w:pPr>
            <w:r>
              <w:t>false</w:t>
            </w:r>
          </w:p>
        </w:tc>
      </w:tr>
    </w:tbl>
    <w:p w14:paraId="75B7D49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A10E863" w14:textId="77777777" w:rsidTr="00617B3E">
        <w:tc>
          <w:tcPr>
            <w:tcW w:w="2013" w:type="dxa"/>
            <w:shd w:val="clear" w:color="auto" w:fill="auto"/>
            <w:tcMar>
              <w:top w:w="28" w:type="dxa"/>
              <w:left w:w="28" w:type="dxa"/>
              <w:bottom w:w="28" w:type="dxa"/>
              <w:right w:w="28" w:type="dxa"/>
            </w:tcMar>
          </w:tcPr>
          <w:p w14:paraId="2864B99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1C4E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F5CB2D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455D1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D9023E" w14:textId="77777777" w:rsidTr="00617B3E">
        <w:tc>
          <w:tcPr>
            <w:tcW w:w="2013" w:type="dxa"/>
            <w:shd w:val="clear" w:color="auto" w:fill="auto"/>
            <w:tcMar>
              <w:top w:w="28" w:type="dxa"/>
              <w:left w:w="28" w:type="dxa"/>
              <w:bottom w:w="28" w:type="dxa"/>
              <w:right w:w="28" w:type="dxa"/>
            </w:tcMar>
          </w:tcPr>
          <w:p w14:paraId="55AFFE2C" w14:textId="77777777" w:rsidR="003B5845" w:rsidRPr="00620BBE" w:rsidRDefault="003B5845" w:rsidP="00617B3E">
            <w:pPr>
              <w:pStyle w:val="SmallStandard"/>
            </w:pPr>
            <w:r w:rsidRPr="00620BBE">
              <w:t>opticalTissueDensity</w:t>
            </w:r>
          </w:p>
        </w:tc>
        <w:tc>
          <w:tcPr>
            <w:tcW w:w="1559" w:type="dxa"/>
            <w:shd w:val="clear" w:color="auto" w:fill="auto"/>
            <w:tcMar>
              <w:top w:w="28" w:type="dxa"/>
              <w:left w:w="28" w:type="dxa"/>
              <w:bottom w:w="28" w:type="dxa"/>
              <w:right w:w="28" w:type="dxa"/>
            </w:tcMar>
          </w:tcPr>
          <w:p w14:paraId="5BB6C08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045C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6A3DB" w14:textId="77777777" w:rsidR="003B5845" w:rsidRPr="004A00BD" w:rsidRDefault="003B5845" w:rsidP="00617B3E">
            <w:pPr>
              <w:jc w:val="left"/>
              <w:rPr>
                <w:sz w:val="22"/>
                <w:lang w:val="en-GB"/>
              </w:rPr>
            </w:pPr>
            <w:r w:rsidRPr="004A00BD">
              <w:rPr>
                <w:sz w:val="16"/>
                <w:szCs w:val="16"/>
                <w:lang w:val="en-GB"/>
              </w:rPr>
              <w:t>Defines the optical tissue density of the strands of a shield. This is defined as a value in percentage.</w:t>
            </w:r>
          </w:p>
        </w:tc>
      </w:tr>
      <w:tr w:rsidR="003B5845" w:rsidRPr="006675E2" w14:paraId="468188AC" w14:textId="77777777" w:rsidTr="00617B3E">
        <w:tc>
          <w:tcPr>
            <w:tcW w:w="2013" w:type="dxa"/>
            <w:shd w:val="clear" w:color="auto" w:fill="auto"/>
            <w:tcMar>
              <w:top w:w="28" w:type="dxa"/>
              <w:left w:w="28" w:type="dxa"/>
              <w:bottom w:w="28" w:type="dxa"/>
              <w:right w:w="28" w:type="dxa"/>
            </w:tcMar>
          </w:tcPr>
          <w:p w14:paraId="3137DDC4"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4743687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0C7D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41B9CB" w14:textId="77777777" w:rsidR="003B5845" w:rsidRPr="004A00BD" w:rsidRDefault="003B5845" w:rsidP="00617B3E">
            <w:pPr>
              <w:jc w:val="left"/>
              <w:rPr>
                <w:sz w:val="22"/>
              </w:rPr>
            </w:pPr>
            <w:r w:rsidRPr="004A00BD">
              <w:rPr>
                <w:sz w:val="16"/>
                <w:szCs w:val="16"/>
                <w:lang w:val="en-GB"/>
              </w:rPr>
              <w:t xml:space="preserve">Defines the type of winding of the shield. E.g. if the shield is a sheet, it can be folded around the inner elements and along them like a cigarette paper or it can be winded around them like the taping of a harness. </w:t>
            </w:r>
            <w:r w:rsidRPr="004A00BD">
              <w:rPr>
                <w:sz w:val="16"/>
                <w:szCs w:val="16"/>
              </w:rPr>
              <w:t>Both types result in different manufacturing and EMC properties.</w:t>
            </w:r>
          </w:p>
        </w:tc>
      </w:tr>
    </w:tbl>
    <w:p w14:paraId="72651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21" w:name="_487c322fdcb64afe7403e6c4f452ee13"/>
      <w:r>
        <w:rPr>
          <w:lang w:val="en-GB"/>
        </w:rPr>
        <w:t>Slot</w:t>
      </w:r>
      <w:bookmarkEnd w:id="1121"/>
    </w:p>
    <w:p w14:paraId="2AAC566D" w14:textId="77777777" w:rsidR="003B5845" w:rsidRPr="00A518C2" w:rsidRDefault="003B5845" w:rsidP="003B5845">
      <w:pPr>
        <w:rPr>
          <w:lang w:val="en-GB"/>
        </w:rPr>
      </w:pPr>
      <w:r w:rsidRPr="00A518C2">
        <w:rPr>
          <w:sz w:val="18"/>
          <w:szCs w:val="18"/>
          <w:lang w:val="en-GB"/>
        </w:rPr>
        <w:t>A slot is a group of cavities in a connector housing with own properties. The design of a slot is described in a SlotSpecification.</w:t>
      </w:r>
    </w:p>
    <w:p w14:paraId="307C68A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6D1D0" w14:textId="77777777" w:rsidTr="00617B3E">
        <w:tc>
          <w:tcPr>
            <w:tcW w:w="2013" w:type="dxa"/>
            <w:shd w:val="clear" w:color="auto" w:fill="auto"/>
            <w:tcMar>
              <w:top w:w="28" w:type="dxa"/>
              <w:left w:w="28" w:type="dxa"/>
              <w:bottom w:w="28" w:type="dxa"/>
              <w:right w:w="28" w:type="dxa"/>
            </w:tcMar>
          </w:tcPr>
          <w:p w14:paraId="2FC73BA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47B0D0"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56E4AE4C" w14:textId="77777777" w:rsidTr="00617B3E">
        <w:tc>
          <w:tcPr>
            <w:tcW w:w="2013" w:type="dxa"/>
            <w:shd w:val="clear" w:color="auto" w:fill="auto"/>
            <w:tcMar>
              <w:top w:w="28" w:type="dxa"/>
              <w:left w:w="28" w:type="dxa"/>
              <w:bottom w:w="28" w:type="dxa"/>
              <w:right w:w="28" w:type="dxa"/>
            </w:tcMar>
          </w:tcPr>
          <w:p w14:paraId="03BBD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7ACBAE" w14:textId="77777777" w:rsidR="003B5845" w:rsidRPr="004A00BD" w:rsidRDefault="003B5845" w:rsidP="00617B3E">
            <w:pPr>
              <w:rPr>
                <w:sz w:val="22"/>
              </w:rPr>
            </w:pPr>
          </w:p>
        </w:tc>
      </w:tr>
      <w:tr w:rsidR="003B5845" w:rsidRPr="008359F5" w14:paraId="7CB725EF" w14:textId="77777777" w:rsidTr="00617B3E">
        <w:tc>
          <w:tcPr>
            <w:tcW w:w="2013" w:type="dxa"/>
            <w:shd w:val="clear" w:color="auto" w:fill="auto"/>
            <w:tcMar>
              <w:top w:w="28" w:type="dxa"/>
              <w:left w:w="28" w:type="dxa"/>
              <w:bottom w:w="28" w:type="dxa"/>
              <w:right w:w="28" w:type="dxa"/>
            </w:tcMar>
          </w:tcPr>
          <w:p w14:paraId="1DFF7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A4CC" w14:textId="77777777" w:rsidR="003B5845" w:rsidRPr="000437C1" w:rsidRDefault="003B5845" w:rsidP="00617B3E">
            <w:pPr>
              <w:pStyle w:val="SmallStandard"/>
            </w:pPr>
            <w:r>
              <w:t>false</w:t>
            </w:r>
          </w:p>
        </w:tc>
      </w:tr>
    </w:tbl>
    <w:p w14:paraId="19373D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CFC161E" w14:textId="77777777" w:rsidTr="00617B3E">
        <w:tc>
          <w:tcPr>
            <w:tcW w:w="2013" w:type="dxa"/>
            <w:shd w:val="clear" w:color="auto" w:fill="auto"/>
            <w:tcMar>
              <w:top w:w="28" w:type="dxa"/>
              <w:left w:w="28" w:type="dxa"/>
              <w:bottom w:w="28" w:type="dxa"/>
              <w:right w:w="28" w:type="dxa"/>
            </w:tcMar>
          </w:tcPr>
          <w:p w14:paraId="774060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BB19DC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FF9B9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019D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290ED0" w14:textId="77777777" w:rsidTr="00617B3E">
        <w:tc>
          <w:tcPr>
            <w:tcW w:w="2013" w:type="dxa"/>
            <w:shd w:val="clear" w:color="auto" w:fill="auto"/>
            <w:tcMar>
              <w:top w:w="28" w:type="dxa"/>
              <w:left w:w="28" w:type="dxa"/>
              <w:bottom w:w="28" w:type="dxa"/>
              <w:right w:w="28" w:type="dxa"/>
            </w:tcMar>
          </w:tcPr>
          <w:p w14:paraId="4DE96EDD"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F4EF8B1"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3A7610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7437696" w14:textId="77777777" w:rsidR="003B5845" w:rsidRPr="004A00BD" w:rsidRDefault="003B5845" w:rsidP="00617B3E">
            <w:pPr>
              <w:jc w:val="left"/>
              <w:rPr>
                <w:sz w:val="22"/>
                <w:lang w:val="en-GB"/>
              </w:rPr>
            </w:pPr>
            <w:r w:rsidRPr="004A00BD">
              <w:rPr>
                <w:sz w:val="16"/>
                <w:szCs w:val="16"/>
                <w:lang w:val="en-GB"/>
              </w:rPr>
              <w:t>Specifies the color of the slot.</w:t>
            </w:r>
          </w:p>
        </w:tc>
      </w:tr>
      <w:tr w:rsidR="003B5845" w:rsidRPr="004A00BD" w14:paraId="3BE4180B" w14:textId="77777777" w:rsidTr="00617B3E">
        <w:tc>
          <w:tcPr>
            <w:tcW w:w="2013" w:type="dxa"/>
            <w:shd w:val="clear" w:color="auto" w:fill="auto"/>
            <w:tcMar>
              <w:top w:w="28" w:type="dxa"/>
              <w:left w:w="28" w:type="dxa"/>
              <w:bottom w:w="28" w:type="dxa"/>
              <w:right w:w="28" w:type="dxa"/>
            </w:tcMar>
          </w:tcPr>
          <w:p w14:paraId="5C2A35DA"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5A60C270" w14:textId="77777777" w:rsidR="003B5845" w:rsidRPr="008359F5" w:rsidRDefault="003B5845" w:rsidP="00617B3E">
            <w:pPr>
              <w:pStyle w:val="SmallStandard"/>
            </w:pPr>
            <w:r w:rsidRPr="00D21799">
              <w:t>SlotSealingType</w:t>
            </w:r>
          </w:p>
        </w:tc>
        <w:tc>
          <w:tcPr>
            <w:tcW w:w="709" w:type="dxa"/>
            <w:shd w:val="clear" w:color="auto" w:fill="auto"/>
            <w:tcMar>
              <w:top w:w="28" w:type="dxa"/>
              <w:left w:w="28" w:type="dxa"/>
              <w:bottom w:w="28" w:type="dxa"/>
              <w:right w:w="28" w:type="dxa"/>
            </w:tcMar>
          </w:tcPr>
          <w:p w14:paraId="4D101F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87D42F" w14:textId="77777777" w:rsidR="003B5845" w:rsidRPr="004A00BD" w:rsidRDefault="003B5845" w:rsidP="00617B3E">
            <w:pPr>
              <w:jc w:val="left"/>
              <w:rPr>
                <w:sz w:val="22"/>
                <w:lang w:val="en-GB"/>
              </w:rPr>
            </w:pPr>
            <w:r w:rsidRPr="004A00BD">
              <w:rPr>
                <w:sz w:val="16"/>
                <w:szCs w:val="16"/>
                <w:lang w:val="en-GB"/>
              </w:rPr>
              <w:t xml:space="preserve">Specifies the type of the sealing of the slot, if sealed. The values are defined in an </w:t>
            </w:r>
            <w:r w:rsidRPr="004A00BD">
              <w:rPr>
                <w:i/>
                <w:iCs/>
                <w:sz w:val="16"/>
                <w:szCs w:val="16"/>
                <w:lang w:val="en-GB"/>
              </w:rPr>
              <w:t>OpenEnumeration</w:t>
            </w:r>
            <w:r w:rsidRPr="004A00BD">
              <w:rPr>
                <w:sz w:val="16"/>
                <w:szCs w:val="16"/>
                <w:lang w:val="en-GB"/>
              </w:rPr>
              <w:t>.</w:t>
            </w:r>
          </w:p>
        </w:tc>
      </w:tr>
      <w:tr w:rsidR="003B5845" w:rsidRPr="004A00BD" w14:paraId="15E10841" w14:textId="77777777" w:rsidTr="00617B3E">
        <w:tc>
          <w:tcPr>
            <w:tcW w:w="2013" w:type="dxa"/>
            <w:shd w:val="clear" w:color="auto" w:fill="auto"/>
            <w:tcMar>
              <w:top w:w="28" w:type="dxa"/>
              <w:left w:w="28" w:type="dxa"/>
              <w:bottom w:w="28" w:type="dxa"/>
              <w:right w:w="28" w:type="dxa"/>
            </w:tcMar>
          </w:tcPr>
          <w:p w14:paraId="387B3956" w14:textId="77777777" w:rsidR="003B5845" w:rsidRPr="00620BBE" w:rsidRDefault="003B5845" w:rsidP="00617B3E">
            <w:pPr>
              <w:pStyle w:val="SmallStandard"/>
            </w:pPr>
            <w:r w:rsidRPr="00620BBE">
              <w:t>permittedTerminalSupplierCompanyNames</w:t>
            </w:r>
          </w:p>
        </w:tc>
        <w:tc>
          <w:tcPr>
            <w:tcW w:w="1559" w:type="dxa"/>
            <w:shd w:val="clear" w:color="auto" w:fill="auto"/>
            <w:tcMar>
              <w:top w:w="28" w:type="dxa"/>
              <w:left w:w="28" w:type="dxa"/>
              <w:bottom w:w="28" w:type="dxa"/>
              <w:right w:w="28" w:type="dxa"/>
            </w:tcMar>
          </w:tcPr>
          <w:p w14:paraId="6A53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AF6A7B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38CC6D7" w14:textId="77777777" w:rsidR="003B5845" w:rsidRPr="004A00BD" w:rsidRDefault="003B5845" w:rsidP="00617B3E">
            <w:pPr>
              <w:jc w:val="left"/>
              <w:rPr>
                <w:sz w:val="22"/>
                <w:lang w:val="en-GB"/>
              </w:rPr>
            </w:pPr>
            <w:r w:rsidRPr="004A00BD">
              <w:rPr>
                <w:sz w:val="16"/>
                <w:szCs w:val="16"/>
                <w:lang w:val="en-GB"/>
              </w:rPr>
              <w:t>If this attribute is defined, it is only permitted to use terminals of one of the listed terminal suppliers.</w:t>
            </w:r>
          </w:p>
          <w:p w14:paraId="4AB4D1CA" w14:textId="77777777" w:rsidR="003B5845" w:rsidRPr="004A00BD" w:rsidRDefault="003B5845" w:rsidP="00617B3E">
            <w:pPr>
              <w:jc w:val="left"/>
              <w:rPr>
                <w:sz w:val="22"/>
                <w:lang w:val="en-GB"/>
              </w:rPr>
            </w:pPr>
            <w:r w:rsidRPr="004A00BD">
              <w:rPr>
                <w:sz w:val="16"/>
                <w:szCs w:val="16"/>
                <w:lang w:val="en-GB"/>
              </w:rPr>
              <w:t xml:space="preserve">The used company name shall be same as the one used as </w:t>
            </w:r>
            <w:r w:rsidRPr="004A00BD">
              <w:rPr>
                <w:i/>
                <w:iCs/>
                <w:sz w:val="16"/>
                <w:szCs w:val="16"/>
                <w:lang w:val="en-GB"/>
              </w:rPr>
              <w:t>PartVersion.companyName</w:t>
            </w:r>
            <w:r w:rsidRPr="004A00BD">
              <w:rPr>
                <w:sz w:val="16"/>
                <w:szCs w:val="16"/>
                <w:lang w:val="en-GB"/>
              </w:rPr>
              <w:t xml:space="preserve"> for part numbers of this supplier.</w:t>
            </w:r>
          </w:p>
        </w:tc>
      </w:tr>
    </w:tbl>
    <w:p w14:paraId="75065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4047BC" w14:textId="77777777" w:rsidTr="00617B3E">
        <w:tc>
          <w:tcPr>
            <w:tcW w:w="3856" w:type="dxa"/>
            <w:gridSpan w:val="3"/>
            <w:shd w:val="clear" w:color="auto" w:fill="auto"/>
          </w:tcPr>
          <w:p w14:paraId="10804E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4D65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4DA1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B3BEE" w14:textId="77777777" w:rsidTr="00617B3E">
        <w:tc>
          <w:tcPr>
            <w:tcW w:w="1573" w:type="dxa"/>
            <w:shd w:val="clear" w:color="auto" w:fill="auto"/>
          </w:tcPr>
          <w:p w14:paraId="730CC19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6CF82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78F9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1F7AF2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086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357D0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65EF34" w14:textId="77777777" w:rsidTr="00617B3E">
        <w:tc>
          <w:tcPr>
            <w:tcW w:w="1573" w:type="dxa"/>
            <w:shd w:val="clear" w:color="auto" w:fill="auto"/>
          </w:tcPr>
          <w:p w14:paraId="7006FBFD" w14:textId="77777777" w:rsidR="003B5845" w:rsidRPr="00634625" w:rsidRDefault="003B5845" w:rsidP="00617B3E">
            <w:pPr>
              <w:pStyle w:val="SmallStandard"/>
            </w:pPr>
            <w:r>
              <w:t>PartRelation</w:t>
            </w:r>
          </w:p>
        </w:tc>
        <w:tc>
          <w:tcPr>
            <w:tcW w:w="1574" w:type="dxa"/>
            <w:shd w:val="clear" w:color="auto" w:fill="auto"/>
          </w:tcPr>
          <w:p w14:paraId="56FE13A4" w14:textId="77777777" w:rsidR="003B5845" w:rsidRPr="00132C43" w:rsidRDefault="003B5845" w:rsidP="00617B3E">
            <w:pPr>
              <w:pStyle w:val="SmallStandard"/>
            </w:pPr>
            <w:r>
              <w:t>supplementaryParts</w:t>
            </w:r>
          </w:p>
        </w:tc>
        <w:tc>
          <w:tcPr>
            <w:tcW w:w="708" w:type="dxa"/>
            <w:shd w:val="clear" w:color="auto" w:fill="auto"/>
          </w:tcPr>
          <w:p w14:paraId="6C4468CC" w14:textId="77777777" w:rsidR="003B5845" w:rsidRPr="00D331EF" w:rsidRDefault="003B5845" w:rsidP="00617B3E">
            <w:pPr>
              <w:pStyle w:val="SmallStandard"/>
            </w:pPr>
            <w:r w:rsidRPr="00574783">
              <w:t>0..*</w:t>
            </w:r>
          </w:p>
        </w:tc>
        <w:tc>
          <w:tcPr>
            <w:tcW w:w="709" w:type="dxa"/>
            <w:shd w:val="clear" w:color="auto" w:fill="auto"/>
          </w:tcPr>
          <w:p w14:paraId="17753B5E" w14:textId="77777777" w:rsidR="003B5845" w:rsidRPr="00D331EF" w:rsidRDefault="003B5845" w:rsidP="00617B3E">
            <w:pPr>
              <w:pStyle w:val="SmallStandard"/>
            </w:pPr>
            <w:r w:rsidRPr="00207506">
              <w:t>0..*</w:t>
            </w:r>
          </w:p>
        </w:tc>
        <w:tc>
          <w:tcPr>
            <w:tcW w:w="567" w:type="dxa"/>
            <w:shd w:val="clear" w:color="auto" w:fill="auto"/>
          </w:tcPr>
          <w:p w14:paraId="0773564D" w14:textId="77777777" w:rsidR="003B5845" w:rsidRPr="00D331EF" w:rsidRDefault="003B5845" w:rsidP="00617B3E">
            <w:pPr>
              <w:pStyle w:val="SmallStandard"/>
            </w:pPr>
            <w:r>
              <w:t>N</w:t>
            </w:r>
          </w:p>
        </w:tc>
        <w:tc>
          <w:tcPr>
            <w:tcW w:w="3969" w:type="dxa"/>
            <w:shd w:val="clear" w:color="auto" w:fill="auto"/>
          </w:tcPr>
          <w:p w14:paraId="6EC2709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4A00BD" w14:paraId="34F50738" w14:textId="77777777" w:rsidTr="00617B3E">
        <w:tc>
          <w:tcPr>
            <w:tcW w:w="1573" w:type="dxa"/>
            <w:shd w:val="clear" w:color="auto" w:fill="auto"/>
          </w:tcPr>
          <w:p w14:paraId="45966718" w14:textId="77777777" w:rsidR="003B5845" w:rsidRPr="00634625" w:rsidRDefault="003B5845" w:rsidP="00617B3E">
            <w:pPr>
              <w:pStyle w:val="SmallStandard"/>
            </w:pPr>
            <w:r>
              <w:t>Cavity</w:t>
            </w:r>
          </w:p>
        </w:tc>
        <w:tc>
          <w:tcPr>
            <w:tcW w:w="1574" w:type="dxa"/>
            <w:shd w:val="clear" w:color="auto" w:fill="auto"/>
          </w:tcPr>
          <w:p w14:paraId="35FDEF51" w14:textId="77777777" w:rsidR="003B5845" w:rsidRPr="00132C43" w:rsidRDefault="003B5845" w:rsidP="00617B3E">
            <w:pPr>
              <w:pStyle w:val="SmallStandard"/>
            </w:pPr>
            <w:r>
              <w:t>cavity</w:t>
            </w:r>
          </w:p>
        </w:tc>
        <w:tc>
          <w:tcPr>
            <w:tcW w:w="708" w:type="dxa"/>
            <w:shd w:val="clear" w:color="auto" w:fill="auto"/>
          </w:tcPr>
          <w:p w14:paraId="69D2C9F8" w14:textId="77777777" w:rsidR="003B5845" w:rsidRPr="00D331EF" w:rsidRDefault="003B5845" w:rsidP="00617B3E">
            <w:pPr>
              <w:pStyle w:val="SmallStandard"/>
            </w:pPr>
            <w:r w:rsidRPr="00574783">
              <w:t>1..*</w:t>
            </w:r>
          </w:p>
        </w:tc>
        <w:tc>
          <w:tcPr>
            <w:tcW w:w="709" w:type="dxa"/>
            <w:shd w:val="clear" w:color="auto" w:fill="auto"/>
          </w:tcPr>
          <w:p w14:paraId="569B1D3D" w14:textId="77777777" w:rsidR="003B5845" w:rsidRPr="00D331EF" w:rsidRDefault="003B5845" w:rsidP="00617B3E">
            <w:pPr>
              <w:pStyle w:val="SmallStandard"/>
            </w:pPr>
            <w:r w:rsidRPr="00207506">
              <w:t>1</w:t>
            </w:r>
          </w:p>
        </w:tc>
        <w:tc>
          <w:tcPr>
            <w:tcW w:w="567" w:type="dxa"/>
            <w:shd w:val="clear" w:color="auto" w:fill="auto"/>
          </w:tcPr>
          <w:p w14:paraId="17BD8774" w14:textId="77777777" w:rsidR="003B5845" w:rsidRDefault="003B5845" w:rsidP="00617B3E">
            <w:pPr>
              <w:pStyle w:val="SmallStandard"/>
            </w:pPr>
            <w:r>
              <w:t>Y</w:t>
            </w:r>
          </w:p>
        </w:tc>
        <w:tc>
          <w:tcPr>
            <w:tcW w:w="3969" w:type="dxa"/>
            <w:shd w:val="clear" w:color="auto" w:fill="auto"/>
          </w:tcPr>
          <w:p w14:paraId="5D021BE5" w14:textId="77777777" w:rsidR="003B5845" w:rsidRPr="004A00BD" w:rsidRDefault="003B5845" w:rsidP="00617B3E">
            <w:pPr>
              <w:jc w:val="left"/>
              <w:rPr>
                <w:sz w:val="22"/>
                <w:lang w:val="en-GB"/>
              </w:rPr>
            </w:pPr>
            <w:r w:rsidRPr="004A00BD">
              <w:rPr>
                <w:sz w:val="16"/>
                <w:szCs w:val="16"/>
                <w:lang w:val="en-GB"/>
              </w:rPr>
              <w:t>Specifies the Cavities forming the Slot.</w:t>
            </w:r>
          </w:p>
        </w:tc>
      </w:tr>
    </w:tbl>
    <w:p w14:paraId="3722BF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2" w:name="_bd2360b87fe44554320b139e6443e6f9"/>
      <w:r>
        <w:rPr>
          <w:lang w:val="en-GB"/>
        </w:rPr>
        <w:t>SlotLayout</w:t>
      </w:r>
      <w:bookmarkEnd w:id="1122"/>
    </w:p>
    <w:p w14:paraId="4B2591E9" w14:textId="77777777" w:rsidR="003B5845" w:rsidRPr="00A518C2" w:rsidRDefault="003B5845" w:rsidP="003B5845">
      <w:pPr>
        <w:rPr>
          <w:lang w:val="en-GB"/>
        </w:rPr>
      </w:pPr>
      <w:r w:rsidRPr="00A518C2">
        <w:rPr>
          <w:sz w:val="18"/>
          <w:szCs w:val="18"/>
          <w:lang w:val="en-GB"/>
        </w:rPr>
        <w:t>For regularly laid out slots the slot layout describes the positions of the cavities</w:t>
      </w:r>
    </w:p>
    <w:p w14:paraId="7B5B81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54EE15" w14:textId="77777777" w:rsidTr="00617B3E">
        <w:tc>
          <w:tcPr>
            <w:tcW w:w="2013" w:type="dxa"/>
            <w:shd w:val="clear" w:color="auto" w:fill="auto"/>
            <w:tcMar>
              <w:top w:w="28" w:type="dxa"/>
              <w:left w:w="28" w:type="dxa"/>
              <w:bottom w:w="28" w:type="dxa"/>
              <w:right w:w="28" w:type="dxa"/>
            </w:tcMar>
          </w:tcPr>
          <w:p w14:paraId="0081B8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34E06" w14:textId="77777777" w:rsidR="003B5845" w:rsidRPr="004A00BD" w:rsidRDefault="003B5845" w:rsidP="00617B3E">
            <w:pPr>
              <w:rPr>
                <w:sz w:val="22"/>
              </w:rPr>
            </w:pPr>
          </w:p>
        </w:tc>
      </w:tr>
      <w:tr w:rsidR="003B5845" w:rsidRPr="008359F5" w14:paraId="578083C6" w14:textId="77777777" w:rsidTr="00617B3E">
        <w:tc>
          <w:tcPr>
            <w:tcW w:w="2013" w:type="dxa"/>
            <w:shd w:val="clear" w:color="auto" w:fill="auto"/>
            <w:tcMar>
              <w:top w:w="28" w:type="dxa"/>
              <w:left w:w="28" w:type="dxa"/>
              <w:bottom w:w="28" w:type="dxa"/>
              <w:right w:w="28" w:type="dxa"/>
            </w:tcMar>
          </w:tcPr>
          <w:p w14:paraId="203E7FE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BE4C44" w14:textId="77777777" w:rsidR="003B5845" w:rsidRPr="004A00BD" w:rsidRDefault="003B5845" w:rsidP="00617B3E">
            <w:pPr>
              <w:rPr>
                <w:sz w:val="22"/>
              </w:rPr>
            </w:pPr>
          </w:p>
        </w:tc>
      </w:tr>
      <w:tr w:rsidR="003B5845" w:rsidRPr="008359F5" w14:paraId="5C0CB64E" w14:textId="77777777" w:rsidTr="00617B3E">
        <w:tc>
          <w:tcPr>
            <w:tcW w:w="2013" w:type="dxa"/>
            <w:shd w:val="clear" w:color="auto" w:fill="auto"/>
            <w:tcMar>
              <w:top w:w="28" w:type="dxa"/>
              <w:left w:w="28" w:type="dxa"/>
              <w:bottom w:w="28" w:type="dxa"/>
              <w:right w:w="28" w:type="dxa"/>
            </w:tcMar>
          </w:tcPr>
          <w:p w14:paraId="784C3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101BF" w14:textId="77777777" w:rsidR="003B5845" w:rsidRPr="000437C1" w:rsidRDefault="003B5845" w:rsidP="00617B3E">
            <w:pPr>
              <w:pStyle w:val="SmallStandard"/>
            </w:pPr>
            <w:r>
              <w:t>false</w:t>
            </w:r>
          </w:p>
        </w:tc>
      </w:tr>
    </w:tbl>
    <w:p w14:paraId="6EBAB7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0F620E" w14:textId="77777777" w:rsidTr="00617B3E">
        <w:tc>
          <w:tcPr>
            <w:tcW w:w="2013" w:type="dxa"/>
            <w:shd w:val="clear" w:color="auto" w:fill="auto"/>
            <w:tcMar>
              <w:top w:w="28" w:type="dxa"/>
              <w:left w:w="28" w:type="dxa"/>
              <w:bottom w:w="28" w:type="dxa"/>
              <w:right w:w="28" w:type="dxa"/>
            </w:tcMar>
          </w:tcPr>
          <w:p w14:paraId="0C2B5C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9B446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9D06B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17F49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01EC8F" w14:textId="77777777" w:rsidTr="00617B3E">
        <w:tc>
          <w:tcPr>
            <w:tcW w:w="2013" w:type="dxa"/>
            <w:shd w:val="clear" w:color="auto" w:fill="auto"/>
            <w:tcMar>
              <w:top w:w="28" w:type="dxa"/>
              <w:left w:w="28" w:type="dxa"/>
              <w:bottom w:w="28" w:type="dxa"/>
              <w:right w:w="28" w:type="dxa"/>
            </w:tcMar>
          </w:tcPr>
          <w:p w14:paraId="3F319013" w14:textId="77777777" w:rsidR="003B5845" w:rsidRPr="00620BBE" w:rsidRDefault="003B5845" w:rsidP="00617B3E">
            <w:pPr>
              <w:pStyle w:val="SmallStandard"/>
            </w:pPr>
            <w:r w:rsidRPr="00620BBE">
              <w:t>gridX</w:t>
            </w:r>
          </w:p>
        </w:tc>
        <w:tc>
          <w:tcPr>
            <w:tcW w:w="1559" w:type="dxa"/>
            <w:shd w:val="clear" w:color="auto" w:fill="auto"/>
            <w:tcMar>
              <w:top w:w="28" w:type="dxa"/>
              <w:left w:w="28" w:type="dxa"/>
              <w:bottom w:w="28" w:type="dxa"/>
              <w:right w:w="28" w:type="dxa"/>
            </w:tcMar>
          </w:tcPr>
          <w:p w14:paraId="6B70EC5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6278B5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1A4CD3" w14:textId="77777777" w:rsidR="003B5845" w:rsidRPr="004A00BD" w:rsidRDefault="003B5845" w:rsidP="00617B3E">
            <w:pPr>
              <w:jc w:val="left"/>
              <w:rPr>
                <w:sz w:val="22"/>
                <w:lang w:val="en-GB"/>
              </w:rPr>
            </w:pPr>
            <w:r w:rsidRPr="004A00BD">
              <w:rPr>
                <w:sz w:val="16"/>
                <w:szCs w:val="16"/>
                <w:lang w:val="en-GB"/>
              </w:rPr>
              <w:t>The horizontal distance between the center points of two cavities.</w:t>
            </w:r>
          </w:p>
        </w:tc>
      </w:tr>
      <w:tr w:rsidR="003B5845" w:rsidRPr="004A00BD" w14:paraId="57102885" w14:textId="77777777" w:rsidTr="00617B3E">
        <w:tc>
          <w:tcPr>
            <w:tcW w:w="2013" w:type="dxa"/>
            <w:shd w:val="clear" w:color="auto" w:fill="auto"/>
            <w:tcMar>
              <w:top w:w="28" w:type="dxa"/>
              <w:left w:w="28" w:type="dxa"/>
              <w:bottom w:w="28" w:type="dxa"/>
              <w:right w:w="28" w:type="dxa"/>
            </w:tcMar>
          </w:tcPr>
          <w:p w14:paraId="06DCDC61" w14:textId="77777777" w:rsidR="003B5845" w:rsidRPr="00620BBE" w:rsidRDefault="003B5845" w:rsidP="00617B3E">
            <w:pPr>
              <w:pStyle w:val="SmallStandard"/>
            </w:pPr>
            <w:r w:rsidRPr="00620BBE">
              <w:t>gridY</w:t>
            </w:r>
          </w:p>
        </w:tc>
        <w:tc>
          <w:tcPr>
            <w:tcW w:w="1559" w:type="dxa"/>
            <w:shd w:val="clear" w:color="auto" w:fill="auto"/>
            <w:tcMar>
              <w:top w:w="28" w:type="dxa"/>
              <w:left w:w="28" w:type="dxa"/>
              <w:bottom w:w="28" w:type="dxa"/>
              <w:right w:w="28" w:type="dxa"/>
            </w:tcMar>
          </w:tcPr>
          <w:p w14:paraId="61FF32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63115F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553E3" w14:textId="77777777" w:rsidR="003B5845" w:rsidRPr="004A00BD" w:rsidRDefault="003B5845" w:rsidP="00617B3E">
            <w:pPr>
              <w:jc w:val="left"/>
              <w:rPr>
                <w:sz w:val="22"/>
                <w:lang w:val="en-GB"/>
              </w:rPr>
            </w:pPr>
            <w:r w:rsidRPr="004A00BD">
              <w:rPr>
                <w:sz w:val="16"/>
                <w:szCs w:val="16"/>
                <w:lang w:val="en-GB"/>
              </w:rPr>
              <w:t>The vertical distance between the center points of two cavities.</w:t>
            </w:r>
          </w:p>
        </w:tc>
      </w:tr>
      <w:tr w:rsidR="003B5845" w:rsidRPr="004A00BD" w14:paraId="167CB37C" w14:textId="77777777" w:rsidTr="00617B3E">
        <w:tc>
          <w:tcPr>
            <w:tcW w:w="2013" w:type="dxa"/>
            <w:shd w:val="clear" w:color="auto" w:fill="auto"/>
            <w:tcMar>
              <w:top w:w="28" w:type="dxa"/>
              <w:left w:w="28" w:type="dxa"/>
              <w:bottom w:w="28" w:type="dxa"/>
              <w:right w:w="28" w:type="dxa"/>
            </w:tcMar>
          </w:tcPr>
          <w:p w14:paraId="21EF564D" w14:textId="77777777" w:rsidR="003B5845" w:rsidRPr="00620BBE" w:rsidRDefault="003B5845" w:rsidP="00617B3E">
            <w:pPr>
              <w:pStyle w:val="SmallStandard"/>
            </w:pPr>
            <w:r w:rsidRPr="00620BBE">
              <w:t>rowCount</w:t>
            </w:r>
          </w:p>
        </w:tc>
        <w:tc>
          <w:tcPr>
            <w:tcW w:w="1559" w:type="dxa"/>
            <w:shd w:val="clear" w:color="auto" w:fill="auto"/>
            <w:tcMar>
              <w:top w:w="28" w:type="dxa"/>
              <w:left w:w="28" w:type="dxa"/>
              <w:bottom w:w="28" w:type="dxa"/>
              <w:right w:w="28" w:type="dxa"/>
            </w:tcMar>
          </w:tcPr>
          <w:p w14:paraId="75CE9598"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114DEF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E2BD15" w14:textId="77777777" w:rsidR="003B5845" w:rsidRPr="004A00BD" w:rsidRDefault="003B5845" w:rsidP="00617B3E">
            <w:pPr>
              <w:jc w:val="left"/>
              <w:rPr>
                <w:sz w:val="22"/>
                <w:lang w:val="en-GB"/>
              </w:rPr>
            </w:pPr>
            <w:r w:rsidRPr="004A00BD">
              <w:rPr>
                <w:sz w:val="16"/>
                <w:szCs w:val="16"/>
                <w:lang w:val="en-GB"/>
              </w:rPr>
              <w:t>The number of cavity rows of the slot.</w:t>
            </w:r>
          </w:p>
        </w:tc>
      </w:tr>
    </w:tbl>
    <w:p w14:paraId="48FE62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062615" w14:textId="77777777" w:rsidTr="00617B3E">
        <w:tc>
          <w:tcPr>
            <w:tcW w:w="2296" w:type="dxa"/>
            <w:gridSpan w:val="2"/>
            <w:shd w:val="clear" w:color="auto" w:fill="auto"/>
          </w:tcPr>
          <w:p w14:paraId="6211F8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81278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D66C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B85991" w14:textId="77777777" w:rsidTr="00617B3E">
        <w:tc>
          <w:tcPr>
            <w:tcW w:w="1588" w:type="dxa"/>
            <w:shd w:val="clear" w:color="auto" w:fill="auto"/>
          </w:tcPr>
          <w:p w14:paraId="0AEFD87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50D34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C5460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1C0C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2200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8C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88C70E" w14:textId="77777777" w:rsidTr="00617B3E">
        <w:tc>
          <w:tcPr>
            <w:tcW w:w="1588" w:type="dxa"/>
            <w:shd w:val="clear" w:color="auto" w:fill="auto"/>
          </w:tcPr>
          <w:p w14:paraId="5150C327" w14:textId="77777777" w:rsidR="003B5845" w:rsidRPr="00634625" w:rsidRDefault="003B5845" w:rsidP="00617B3E">
            <w:pPr>
              <w:pStyle w:val="SmallStandard"/>
            </w:pPr>
            <w:r>
              <w:lastRenderedPageBreak/>
              <w:t>SlotSpecification</w:t>
            </w:r>
          </w:p>
        </w:tc>
        <w:tc>
          <w:tcPr>
            <w:tcW w:w="708" w:type="dxa"/>
            <w:shd w:val="clear" w:color="auto" w:fill="auto"/>
          </w:tcPr>
          <w:p w14:paraId="225B80D8" w14:textId="77777777" w:rsidR="003B5845" w:rsidRPr="00D331EF" w:rsidRDefault="003B5845" w:rsidP="00617B3E">
            <w:pPr>
              <w:pStyle w:val="SmallStandard"/>
            </w:pPr>
            <w:r w:rsidRPr="00D01517">
              <w:t>1</w:t>
            </w:r>
          </w:p>
        </w:tc>
        <w:tc>
          <w:tcPr>
            <w:tcW w:w="1560" w:type="dxa"/>
            <w:shd w:val="clear" w:color="auto" w:fill="auto"/>
          </w:tcPr>
          <w:p w14:paraId="2B6A917F" w14:textId="77777777" w:rsidR="003B5845" w:rsidRPr="00132C43" w:rsidRDefault="003B5845" w:rsidP="00617B3E">
            <w:pPr>
              <w:pStyle w:val="SmallStandard"/>
            </w:pPr>
            <w:r>
              <w:t>slotLayout</w:t>
            </w:r>
          </w:p>
        </w:tc>
        <w:tc>
          <w:tcPr>
            <w:tcW w:w="708" w:type="dxa"/>
            <w:shd w:val="clear" w:color="auto" w:fill="auto"/>
          </w:tcPr>
          <w:p w14:paraId="325C835D" w14:textId="77777777" w:rsidR="003B5845" w:rsidRPr="00D331EF" w:rsidRDefault="003B5845" w:rsidP="00617B3E">
            <w:pPr>
              <w:pStyle w:val="SmallStandard"/>
            </w:pPr>
            <w:r w:rsidRPr="00D01517">
              <w:t>0..1</w:t>
            </w:r>
          </w:p>
        </w:tc>
        <w:tc>
          <w:tcPr>
            <w:tcW w:w="567" w:type="dxa"/>
            <w:shd w:val="clear" w:color="auto" w:fill="auto"/>
          </w:tcPr>
          <w:p w14:paraId="2228528A" w14:textId="77777777" w:rsidR="003B5845" w:rsidRDefault="003B5845" w:rsidP="00617B3E">
            <w:pPr>
              <w:pStyle w:val="SmallStandard"/>
            </w:pPr>
            <w:r>
              <w:t>Y</w:t>
            </w:r>
          </w:p>
        </w:tc>
        <w:tc>
          <w:tcPr>
            <w:tcW w:w="3969" w:type="dxa"/>
            <w:shd w:val="clear" w:color="auto" w:fill="auto"/>
          </w:tcPr>
          <w:p w14:paraId="7FF3441B"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444938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3" w:name="_6120003d944221520c69e12cc70e8cc9"/>
      <w:r>
        <w:rPr>
          <w:lang w:val="en-GB"/>
        </w:rPr>
        <w:t>SlotSpecification</w:t>
      </w:r>
      <w:bookmarkEnd w:id="1123"/>
    </w:p>
    <w:p w14:paraId="481047D2" w14:textId="77777777" w:rsidR="003B5845" w:rsidRPr="00A518C2" w:rsidRDefault="003B5845" w:rsidP="003B5845">
      <w:pPr>
        <w:rPr>
          <w:lang w:val="en-GB"/>
        </w:rPr>
      </w:pPr>
      <w:r w:rsidRPr="00A518C2">
        <w:rPr>
          <w:sz w:val="18"/>
          <w:szCs w:val="18"/>
          <w:lang w:val="en-GB"/>
        </w:rPr>
        <w:t>Specification for the definition of slots.</w:t>
      </w:r>
    </w:p>
    <w:p w14:paraId="33A0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C409F6" w14:textId="77777777" w:rsidTr="00617B3E">
        <w:tc>
          <w:tcPr>
            <w:tcW w:w="2013" w:type="dxa"/>
            <w:shd w:val="clear" w:color="auto" w:fill="auto"/>
            <w:tcMar>
              <w:top w:w="28" w:type="dxa"/>
              <w:left w:w="28" w:type="dxa"/>
              <w:bottom w:w="28" w:type="dxa"/>
              <w:right w:w="28" w:type="dxa"/>
            </w:tcMar>
          </w:tcPr>
          <w:p w14:paraId="2375AB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2F545B"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58D8A1" w14:textId="77777777" w:rsidTr="00617B3E">
        <w:tc>
          <w:tcPr>
            <w:tcW w:w="2013" w:type="dxa"/>
            <w:shd w:val="clear" w:color="auto" w:fill="auto"/>
            <w:tcMar>
              <w:top w:w="28" w:type="dxa"/>
              <w:left w:w="28" w:type="dxa"/>
              <w:bottom w:w="28" w:type="dxa"/>
              <w:right w:w="28" w:type="dxa"/>
            </w:tcMar>
          </w:tcPr>
          <w:p w14:paraId="39BF19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451C3A" w14:textId="77777777" w:rsidR="003B5845" w:rsidRPr="004A00BD" w:rsidRDefault="003B5845" w:rsidP="00617B3E">
            <w:pPr>
              <w:rPr>
                <w:sz w:val="22"/>
              </w:rPr>
            </w:pPr>
          </w:p>
        </w:tc>
      </w:tr>
      <w:tr w:rsidR="003B5845" w:rsidRPr="008359F5" w14:paraId="40453B49" w14:textId="77777777" w:rsidTr="00617B3E">
        <w:tc>
          <w:tcPr>
            <w:tcW w:w="2013" w:type="dxa"/>
            <w:shd w:val="clear" w:color="auto" w:fill="auto"/>
            <w:tcMar>
              <w:top w:w="28" w:type="dxa"/>
              <w:left w:w="28" w:type="dxa"/>
              <w:bottom w:w="28" w:type="dxa"/>
              <w:right w:w="28" w:type="dxa"/>
            </w:tcMar>
          </w:tcPr>
          <w:p w14:paraId="147B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26317C" w14:textId="77777777" w:rsidR="003B5845" w:rsidRPr="000437C1" w:rsidRDefault="003B5845" w:rsidP="00617B3E">
            <w:pPr>
              <w:pStyle w:val="SmallStandard"/>
            </w:pPr>
            <w:r>
              <w:t>false</w:t>
            </w:r>
          </w:p>
        </w:tc>
      </w:tr>
    </w:tbl>
    <w:p w14:paraId="3B0046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875054" w14:textId="77777777" w:rsidTr="00617B3E">
        <w:tc>
          <w:tcPr>
            <w:tcW w:w="2013" w:type="dxa"/>
            <w:shd w:val="clear" w:color="auto" w:fill="auto"/>
            <w:tcMar>
              <w:top w:w="28" w:type="dxa"/>
              <w:left w:w="28" w:type="dxa"/>
              <w:bottom w:w="28" w:type="dxa"/>
              <w:right w:w="28" w:type="dxa"/>
            </w:tcMar>
          </w:tcPr>
          <w:p w14:paraId="1490D9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073D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CBCD1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8702E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2C8953" w14:textId="77777777" w:rsidTr="00617B3E">
        <w:tc>
          <w:tcPr>
            <w:tcW w:w="2013" w:type="dxa"/>
            <w:shd w:val="clear" w:color="auto" w:fill="auto"/>
            <w:tcMar>
              <w:top w:w="28" w:type="dxa"/>
              <w:left w:w="28" w:type="dxa"/>
              <w:bottom w:w="28" w:type="dxa"/>
              <w:right w:w="28" w:type="dxa"/>
            </w:tcMar>
          </w:tcPr>
          <w:p w14:paraId="71217C61" w14:textId="77777777" w:rsidR="003B5845" w:rsidRPr="00620BBE" w:rsidRDefault="003B5845" w:rsidP="00617B3E">
            <w:pPr>
              <w:pStyle w:val="SmallStandard"/>
            </w:pPr>
            <w:r w:rsidRPr="00620BBE">
              <w:t>emvProtectionRequired</w:t>
            </w:r>
          </w:p>
        </w:tc>
        <w:tc>
          <w:tcPr>
            <w:tcW w:w="1559" w:type="dxa"/>
            <w:shd w:val="clear" w:color="auto" w:fill="auto"/>
            <w:tcMar>
              <w:top w:w="28" w:type="dxa"/>
              <w:left w:w="28" w:type="dxa"/>
              <w:bottom w:w="28" w:type="dxa"/>
              <w:right w:w="28" w:type="dxa"/>
            </w:tcMar>
          </w:tcPr>
          <w:p w14:paraId="2CAD9B96"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B3697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531A81" w14:textId="77777777" w:rsidR="003B5845" w:rsidRPr="004A00BD" w:rsidRDefault="003B5845" w:rsidP="00617B3E">
            <w:pPr>
              <w:jc w:val="left"/>
              <w:rPr>
                <w:sz w:val="22"/>
                <w:lang w:val="en-GB"/>
              </w:rPr>
            </w:pPr>
            <w:r w:rsidRPr="004A00BD">
              <w:rPr>
                <w:sz w:val="16"/>
                <w:szCs w:val="16"/>
                <w:lang w:val="en-GB"/>
              </w:rPr>
              <w:t>Specifies whether the slot needs EMV protection.</w:t>
            </w:r>
          </w:p>
        </w:tc>
      </w:tr>
      <w:tr w:rsidR="003B5845" w:rsidRPr="004A00BD" w14:paraId="396760E9" w14:textId="77777777" w:rsidTr="00617B3E">
        <w:tc>
          <w:tcPr>
            <w:tcW w:w="2013" w:type="dxa"/>
            <w:shd w:val="clear" w:color="auto" w:fill="auto"/>
            <w:tcMar>
              <w:top w:w="28" w:type="dxa"/>
              <w:left w:w="28" w:type="dxa"/>
              <w:bottom w:w="28" w:type="dxa"/>
              <w:right w:w="28" w:type="dxa"/>
            </w:tcMar>
          </w:tcPr>
          <w:p w14:paraId="129D136A"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2EFE9051" w14:textId="77777777" w:rsidR="003B5845" w:rsidRPr="008359F5" w:rsidRDefault="003B5845" w:rsidP="00617B3E">
            <w:pPr>
              <w:pStyle w:val="SmallStandard"/>
            </w:pPr>
            <w:r w:rsidRPr="00D21799">
              <w:t>SlotGender</w:t>
            </w:r>
          </w:p>
        </w:tc>
        <w:tc>
          <w:tcPr>
            <w:tcW w:w="709" w:type="dxa"/>
            <w:shd w:val="clear" w:color="auto" w:fill="auto"/>
            <w:tcMar>
              <w:top w:w="28" w:type="dxa"/>
              <w:left w:w="28" w:type="dxa"/>
              <w:bottom w:w="28" w:type="dxa"/>
              <w:right w:w="28" w:type="dxa"/>
            </w:tcMar>
          </w:tcPr>
          <w:p w14:paraId="76F33F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E57286" w14:textId="77777777" w:rsidR="003B5845" w:rsidRPr="004A00BD" w:rsidRDefault="003B5845" w:rsidP="00617B3E">
            <w:pPr>
              <w:jc w:val="left"/>
              <w:rPr>
                <w:sz w:val="22"/>
                <w:lang w:val="en-GB"/>
              </w:rPr>
            </w:pPr>
            <w:r w:rsidRPr="004A00BD">
              <w:rPr>
                <w:sz w:val="16"/>
                <w:szCs w:val="16"/>
                <w:lang w:val="en-GB"/>
              </w:rPr>
              <w:t>Specifies the gender of the slot. Valid values are defined in an open enumeration.</w:t>
            </w:r>
          </w:p>
        </w:tc>
      </w:tr>
      <w:tr w:rsidR="003B5845" w:rsidRPr="004A00BD" w14:paraId="09CEB107" w14:textId="77777777" w:rsidTr="00617B3E">
        <w:tc>
          <w:tcPr>
            <w:tcW w:w="2013" w:type="dxa"/>
            <w:shd w:val="clear" w:color="auto" w:fill="auto"/>
            <w:tcMar>
              <w:top w:w="28" w:type="dxa"/>
              <w:left w:w="28" w:type="dxa"/>
              <w:bottom w:w="28" w:type="dxa"/>
              <w:right w:w="28" w:type="dxa"/>
            </w:tcMar>
          </w:tcPr>
          <w:p w14:paraId="4DFDA994" w14:textId="77777777" w:rsidR="003B5845" w:rsidRPr="00620BBE" w:rsidRDefault="003B5845" w:rsidP="00617B3E">
            <w:pPr>
              <w:pStyle w:val="SmallStandard"/>
            </w:pPr>
            <w:r w:rsidRPr="00620BBE">
              <w:t>layoutType</w:t>
            </w:r>
          </w:p>
        </w:tc>
        <w:tc>
          <w:tcPr>
            <w:tcW w:w="1559" w:type="dxa"/>
            <w:shd w:val="clear" w:color="auto" w:fill="auto"/>
            <w:tcMar>
              <w:top w:w="28" w:type="dxa"/>
              <w:left w:w="28" w:type="dxa"/>
              <w:bottom w:w="28" w:type="dxa"/>
              <w:right w:w="28" w:type="dxa"/>
            </w:tcMar>
          </w:tcPr>
          <w:p w14:paraId="175F71E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3A25E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1B9FCF" w14:textId="77777777" w:rsidR="003B5845" w:rsidRPr="004A00BD" w:rsidRDefault="003B5845" w:rsidP="00617B3E">
            <w:pPr>
              <w:jc w:val="left"/>
              <w:rPr>
                <w:sz w:val="22"/>
                <w:lang w:val="en-GB"/>
              </w:rPr>
            </w:pPr>
            <w:r w:rsidRPr="004A00BD">
              <w:rPr>
                <w:sz w:val="16"/>
                <w:szCs w:val="16"/>
                <w:lang w:val="en-GB"/>
              </w:rPr>
              <w:t>Specifies the slot's layout type.</w:t>
            </w:r>
          </w:p>
        </w:tc>
      </w:tr>
      <w:tr w:rsidR="003B5845" w:rsidRPr="004A00BD" w14:paraId="6D57958C" w14:textId="77777777" w:rsidTr="00617B3E">
        <w:tc>
          <w:tcPr>
            <w:tcW w:w="2013" w:type="dxa"/>
            <w:shd w:val="clear" w:color="auto" w:fill="auto"/>
            <w:tcMar>
              <w:top w:w="28" w:type="dxa"/>
              <w:left w:w="28" w:type="dxa"/>
              <w:bottom w:w="28" w:type="dxa"/>
              <w:right w:w="28" w:type="dxa"/>
            </w:tcMar>
          </w:tcPr>
          <w:p w14:paraId="596A1170" w14:textId="77777777" w:rsidR="003B5845" w:rsidRPr="00620BBE" w:rsidRDefault="003B5845" w:rsidP="00617B3E">
            <w:pPr>
              <w:pStyle w:val="SmallStandard"/>
            </w:pPr>
            <w:r w:rsidRPr="00620BBE">
              <w:t>secondaryLocking</w:t>
            </w:r>
          </w:p>
        </w:tc>
        <w:tc>
          <w:tcPr>
            <w:tcW w:w="1559" w:type="dxa"/>
            <w:shd w:val="clear" w:color="auto" w:fill="auto"/>
            <w:tcMar>
              <w:top w:w="28" w:type="dxa"/>
              <w:left w:w="28" w:type="dxa"/>
              <w:bottom w:w="28" w:type="dxa"/>
              <w:right w:w="28" w:type="dxa"/>
            </w:tcMar>
          </w:tcPr>
          <w:p w14:paraId="552BE2D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FAADE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0E0AA" w14:textId="77777777" w:rsidR="003B5845" w:rsidRPr="004A00BD" w:rsidRDefault="003B5845" w:rsidP="00617B3E">
            <w:pPr>
              <w:jc w:val="left"/>
              <w:rPr>
                <w:sz w:val="22"/>
                <w:lang w:val="en-GB"/>
              </w:rPr>
            </w:pPr>
            <w:r w:rsidRPr="004A00BD">
              <w:rPr>
                <w:sz w:val="16"/>
                <w:szCs w:val="16"/>
                <w:lang w:val="en-GB"/>
              </w:rPr>
              <w:t>Specifies whether the slot supports secondary locking.</w:t>
            </w:r>
          </w:p>
        </w:tc>
      </w:tr>
      <w:tr w:rsidR="003B5845" w:rsidRPr="004A00BD" w14:paraId="058D1860" w14:textId="77777777" w:rsidTr="00617B3E">
        <w:tc>
          <w:tcPr>
            <w:tcW w:w="2013" w:type="dxa"/>
            <w:shd w:val="clear" w:color="auto" w:fill="auto"/>
            <w:tcMar>
              <w:top w:w="28" w:type="dxa"/>
              <w:left w:w="28" w:type="dxa"/>
              <w:bottom w:w="28" w:type="dxa"/>
              <w:right w:w="28" w:type="dxa"/>
            </w:tcMar>
          </w:tcPr>
          <w:p w14:paraId="54111A1D" w14:textId="77777777" w:rsidR="003B5845" w:rsidRPr="00620BBE" w:rsidRDefault="003B5845" w:rsidP="00617B3E">
            <w:pPr>
              <w:pStyle w:val="SmallStandard"/>
            </w:pPr>
            <w:r w:rsidRPr="00620BBE">
              <w:t>numberOfCavities</w:t>
            </w:r>
          </w:p>
        </w:tc>
        <w:tc>
          <w:tcPr>
            <w:tcW w:w="1559" w:type="dxa"/>
            <w:shd w:val="clear" w:color="auto" w:fill="auto"/>
            <w:tcMar>
              <w:top w:w="28" w:type="dxa"/>
              <w:left w:w="28" w:type="dxa"/>
              <w:bottom w:w="28" w:type="dxa"/>
              <w:right w:w="28" w:type="dxa"/>
            </w:tcMar>
          </w:tcPr>
          <w:p w14:paraId="2F23A6EC"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5C7842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258C88" w14:textId="77777777" w:rsidR="003B5845" w:rsidRPr="004A00BD" w:rsidRDefault="003B5845" w:rsidP="00617B3E">
            <w:pPr>
              <w:jc w:val="left"/>
              <w:rPr>
                <w:sz w:val="22"/>
                <w:lang w:val="en-GB"/>
              </w:rPr>
            </w:pPr>
            <w:r w:rsidRPr="004A00BD">
              <w:rPr>
                <w:sz w:val="16"/>
                <w:szCs w:val="16"/>
                <w:lang w:val="en-GB"/>
              </w:rPr>
              <w:t>The possible number of cavities in the layout defined by the SlotSpecification. This includes all cavities in the layout. The actual Slot can define specific cavities in the layout as "not available".</w:t>
            </w:r>
          </w:p>
        </w:tc>
      </w:tr>
    </w:tbl>
    <w:p w14:paraId="10ECBB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DCAA14" w14:textId="77777777" w:rsidTr="00617B3E">
        <w:tc>
          <w:tcPr>
            <w:tcW w:w="3856" w:type="dxa"/>
            <w:gridSpan w:val="3"/>
            <w:shd w:val="clear" w:color="auto" w:fill="auto"/>
          </w:tcPr>
          <w:p w14:paraId="64E684B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A7D9A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AB40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7324E2" w14:textId="77777777" w:rsidTr="00617B3E">
        <w:tc>
          <w:tcPr>
            <w:tcW w:w="1573" w:type="dxa"/>
            <w:shd w:val="clear" w:color="auto" w:fill="auto"/>
          </w:tcPr>
          <w:p w14:paraId="57757F7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A77C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54A26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6E7C0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C95D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17F0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238D9E" w14:textId="77777777" w:rsidTr="00617B3E">
        <w:tc>
          <w:tcPr>
            <w:tcW w:w="1573" w:type="dxa"/>
            <w:shd w:val="clear" w:color="auto" w:fill="auto"/>
          </w:tcPr>
          <w:p w14:paraId="005AFB00" w14:textId="77777777" w:rsidR="003B5845" w:rsidRPr="00634625" w:rsidRDefault="003B5845" w:rsidP="00617B3E">
            <w:pPr>
              <w:pStyle w:val="SmallStandard"/>
            </w:pPr>
            <w:r>
              <w:t>SlotLayout</w:t>
            </w:r>
          </w:p>
        </w:tc>
        <w:tc>
          <w:tcPr>
            <w:tcW w:w="1574" w:type="dxa"/>
            <w:shd w:val="clear" w:color="auto" w:fill="auto"/>
          </w:tcPr>
          <w:p w14:paraId="3D5BDD15" w14:textId="77777777" w:rsidR="003B5845" w:rsidRPr="00132C43" w:rsidRDefault="003B5845" w:rsidP="00617B3E">
            <w:pPr>
              <w:pStyle w:val="SmallStandard"/>
            </w:pPr>
            <w:r>
              <w:t>slotLayout</w:t>
            </w:r>
          </w:p>
        </w:tc>
        <w:tc>
          <w:tcPr>
            <w:tcW w:w="708" w:type="dxa"/>
            <w:shd w:val="clear" w:color="auto" w:fill="auto"/>
          </w:tcPr>
          <w:p w14:paraId="083D3D4F" w14:textId="77777777" w:rsidR="003B5845" w:rsidRPr="00D331EF" w:rsidRDefault="003B5845" w:rsidP="00617B3E">
            <w:pPr>
              <w:pStyle w:val="SmallStandard"/>
            </w:pPr>
            <w:r w:rsidRPr="00574783">
              <w:t>0..1</w:t>
            </w:r>
          </w:p>
        </w:tc>
        <w:tc>
          <w:tcPr>
            <w:tcW w:w="709" w:type="dxa"/>
            <w:shd w:val="clear" w:color="auto" w:fill="auto"/>
          </w:tcPr>
          <w:p w14:paraId="3065B6EC" w14:textId="77777777" w:rsidR="003B5845" w:rsidRPr="00D331EF" w:rsidRDefault="003B5845" w:rsidP="00617B3E">
            <w:pPr>
              <w:pStyle w:val="SmallStandard"/>
            </w:pPr>
            <w:r w:rsidRPr="00207506">
              <w:t>1</w:t>
            </w:r>
          </w:p>
        </w:tc>
        <w:tc>
          <w:tcPr>
            <w:tcW w:w="567" w:type="dxa"/>
            <w:shd w:val="clear" w:color="auto" w:fill="auto"/>
          </w:tcPr>
          <w:p w14:paraId="4927508E" w14:textId="77777777" w:rsidR="003B5845" w:rsidRDefault="003B5845" w:rsidP="00617B3E">
            <w:pPr>
              <w:pStyle w:val="SmallStandard"/>
            </w:pPr>
            <w:r>
              <w:t>Y</w:t>
            </w:r>
          </w:p>
        </w:tc>
        <w:tc>
          <w:tcPr>
            <w:tcW w:w="3969" w:type="dxa"/>
            <w:shd w:val="clear" w:color="auto" w:fill="auto"/>
          </w:tcPr>
          <w:p w14:paraId="044A22BE"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0DFCC1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F84D9E" w14:textId="77777777" w:rsidTr="00617B3E">
        <w:tc>
          <w:tcPr>
            <w:tcW w:w="2296" w:type="dxa"/>
            <w:gridSpan w:val="2"/>
            <w:shd w:val="clear" w:color="auto" w:fill="auto"/>
          </w:tcPr>
          <w:p w14:paraId="34A6F2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C49F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922894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50708D" w14:textId="77777777" w:rsidTr="00617B3E">
        <w:tc>
          <w:tcPr>
            <w:tcW w:w="1588" w:type="dxa"/>
            <w:shd w:val="clear" w:color="auto" w:fill="auto"/>
          </w:tcPr>
          <w:p w14:paraId="4CC679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2CE19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5D7A1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63E27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4BC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F684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7C22ED" w14:textId="77777777" w:rsidTr="00617B3E">
        <w:tc>
          <w:tcPr>
            <w:tcW w:w="1588" w:type="dxa"/>
            <w:shd w:val="clear" w:color="auto" w:fill="auto"/>
          </w:tcPr>
          <w:p w14:paraId="29FABC26" w14:textId="77777777" w:rsidR="003B5845" w:rsidRPr="00634625" w:rsidRDefault="003B5845" w:rsidP="00617B3E">
            <w:pPr>
              <w:pStyle w:val="SmallStandard"/>
            </w:pPr>
            <w:r>
              <w:t>AbstractSlot</w:t>
            </w:r>
          </w:p>
        </w:tc>
        <w:tc>
          <w:tcPr>
            <w:tcW w:w="708" w:type="dxa"/>
            <w:shd w:val="clear" w:color="auto" w:fill="auto"/>
          </w:tcPr>
          <w:p w14:paraId="1310B913" w14:textId="77777777" w:rsidR="003B5845" w:rsidRPr="00D331EF" w:rsidRDefault="003B5845" w:rsidP="00617B3E">
            <w:pPr>
              <w:pStyle w:val="SmallStandard"/>
            </w:pPr>
            <w:r w:rsidRPr="00D01517">
              <w:t>0..*</w:t>
            </w:r>
          </w:p>
        </w:tc>
        <w:tc>
          <w:tcPr>
            <w:tcW w:w="1560" w:type="dxa"/>
            <w:shd w:val="clear" w:color="auto" w:fill="auto"/>
          </w:tcPr>
          <w:p w14:paraId="0398DB62" w14:textId="77777777" w:rsidR="003B5845" w:rsidRPr="00132C43" w:rsidRDefault="003B5845" w:rsidP="00617B3E">
            <w:pPr>
              <w:pStyle w:val="SmallStandard"/>
            </w:pPr>
            <w:r>
              <w:t>slotSpecification</w:t>
            </w:r>
          </w:p>
        </w:tc>
        <w:tc>
          <w:tcPr>
            <w:tcW w:w="708" w:type="dxa"/>
            <w:shd w:val="clear" w:color="auto" w:fill="auto"/>
          </w:tcPr>
          <w:p w14:paraId="1A24EB09" w14:textId="77777777" w:rsidR="003B5845" w:rsidRPr="00D331EF" w:rsidRDefault="003B5845" w:rsidP="00617B3E">
            <w:pPr>
              <w:pStyle w:val="SmallStandard"/>
            </w:pPr>
            <w:r w:rsidRPr="00D01517">
              <w:t>0..1</w:t>
            </w:r>
          </w:p>
        </w:tc>
        <w:tc>
          <w:tcPr>
            <w:tcW w:w="567" w:type="dxa"/>
            <w:shd w:val="clear" w:color="auto" w:fill="auto"/>
          </w:tcPr>
          <w:p w14:paraId="15598719" w14:textId="77777777" w:rsidR="003B5845" w:rsidRPr="00D331EF" w:rsidRDefault="003B5845" w:rsidP="00617B3E">
            <w:pPr>
              <w:pStyle w:val="SmallStandard"/>
            </w:pPr>
            <w:r>
              <w:t>N</w:t>
            </w:r>
          </w:p>
        </w:tc>
        <w:tc>
          <w:tcPr>
            <w:tcW w:w="3969" w:type="dxa"/>
            <w:shd w:val="clear" w:color="auto" w:fill="auto"/>
          </w:tcPr>
          <w:p w14:paraId="26A080DB" w14:textId="77777777" w:rsidR="003B5845" w:rsidRDefault="003B5845" w:rsidP="00617B3E">
            <w:pPr>
              <w:pStyle w:val="SmallStandard"/>
            </w:pPr>
            <w:r w:rsidRPr="00491287">
              <w:t>References the SlotSpecification that is satisfied by the slot.</w:t>
            </w:r>
          </w:p>
        </w:tc>
      </w:tr>
    </w:tbl>
    <w:p w14:paraId="1354E85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4" w:name="_9aa24c96ced319d7abc1851794465ad4"/>
      <w:r>
        <w:rPr>
          <w:lang w:val="en-GB"/>
        </w:rPr>
        <w:t>SpliceTerminalSpecification</w:t>
      </w:r>
      <w:bookmarkEnd w:id="1124"/>
    </w:p>
    <w:p w14:paraId="3B623064" w14:textId="77777777" w:rsidR="003B5845" w:rsidRPr="00A518C2" w:rsidRDefault="003B5845" w:rsidP="003B5845">
      <w:pPr>
        <w:rPr>
          <w:lang w:val="en-GB"/>
        </w:rPr>
      </w:pPr>
      <w:r w:rsidRPr="00A518C2">
        <w:rPr>
          <w:sz w:val="18"/>
          <w:szCs w:val="18"/>
          <w:lang w:val="en-GB"/>
        </w:rPr>
        <w:t>Specification for the definition of splice terminals.</w:t>
      </w:r>
    </w:p>
    <w:p w14:paraId="40E73D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AC2B20" w14:textId="77777777" w:rsidTr="00617B3E">
        <w:tc>
          <w:tcPr>
            <w:tcW w:w="2013" w:type="dxa"/>
            <w:shd w:val="clear" w:color="auto" w:fill="auto"/>
            <w:tcMar>
              <w:top w:w="28" w:type="dxa"/>
              <w:left w:w="28" w:type="dxa"/>
              <w:bottom w:w="28" w:type="dxa"/>
              <w:right w:w="28" w:type="dxa"/>
            </w:tcMar>
          </w:tcPr>
          <w:p w14:paraId="0231202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ABD236"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7E17D1E" w14:textId="77777777" w:rsidTr="00617B3E">
        <w:tc>
          <w:tcPr>
            <w:tcW w:w="2013" w:type="dxa"/>
            <w:shd w:val="clear" w:color="auto" w:fill="auto"/>
            <w:tcMar>
              <w:top w:w="28" w:type="dxa"/>
              <w:left w:w="28" w:type="dxa"/>
              <w:bottom w:w="28" w:type="dxa"/>
              <w:right w:w="28" w:type="dxa"/>
            </w:tcMar>
          </w:tcPr>
          <w:p w14:paraId="12FF3C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BBE8DE" w14:textId="77777777" w:rsidR="003B5845" w:rsidRPr="004A00BD" w:rsidRDefault="003B5845" w:rsidP="00617B3E">
            <w:pPr>
              <w:rPr>
                <w:sz w:val="22"/>
              </w:rPr>
            </w:pPr>
          </w:p>
        </w:tc>
      </w:tr>
      <w:tr w:rsidR="003B5845" w:rsidRPr="008359F5" w14:paraId="1EB38148" w14:textId="77777777" w:rsidTr="00617B3E">
        <w:tc>
          <w:tcPr>
            <w:tcW w:w="2013" w:type="dxa"/>
            <w:shd w:val="clear" w:color="auto" w:fill="auto"/>
            <w:tcMar>
              <w:top w:w="28" w:type="dxa"/>
              <w:left w:w="28" w:type="dxa"/>
              <w:bottom w:w="28" w:type="dxa"/>
              <w:right w:w="28" w:type="dxa"/>
            </w:tcMar>
          </w:tcPr>
          <w:p w14:paraId="4089B40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CC38FF" w14:textId="77777777" w:rsidR="003B5845" w:rsidRPr="000437C1" w:rsidRDefault="003B5845" w:rsidP="00617B3E">
            <w:pPr>
              <w:pStyle w:val="SmallStandard"/>
            </w:pPr>
            <w:r>
              <w:t>false</w:t>
            </w:r>
          </w:p>
        </w:tc>
      </w:tr>
    </w:tbl>
    <w:p w14:paraId="677357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5" w:name="_2c3d5c43c4bbf6c34a3a1af5282dc8cd"/>
      <w:r>
        <w:rPr>
          <w:lang w:val="en-GB"/>
        </w:rPr>
        <w:t>SwitchingState</w:t>
      </w:r>
      <w:bookmarkEnd w:id="1125"/>
    </w:p>
    <w:p w14:paraId="4EEA503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SwitchingState</w:t>
      </w:r>
      <w:r w:rsidRPr="00A518C2">
        <w:rPr>
          <w:sz w:val="18"/>
          <w:szCs w:val="18"/>
          <w:lang w:val="en-GB"/>
        </w:rPr>
        <w:t xml:space="preserve"> defines a certain static state of an </w:t>
      </w:r>
      <w:r w:rsidRPr="00A518C2">
        <w:rPr>
          <w:i/>
          <w:iCs/>
          <w:sz w:val="18"/>
          <w:szCs w:val="18"/>
          <w:lang w:val="en-GB"/>
        </w:rPr>
        <w:t>EEComponent</w:t>
      </w:r>
      <w:r w:rsidRPr="00A518C2">
        <w:rPr>
          <w:sz w:val="18"/>
          <w:szCs w:val="18"/>
          <w:lang w:val="en-GB"/>
        </w:rPr>
        <w:t>. Under which conditions or when such a state applies, should be described in an external description model.</w:t>
      </w:r>
    </w:p>
    <w:p w14:paraId="0E141CE2"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SwitchingState</w:t>
      </w:r>
      <w:r w:rsidRPr="00A518C2">
        <w:rPr>
          <w:sz w:val="18"/>
          <w:szCs w:val="18"/>
          <w:lang w:val="en-GB"/>
        </w:rPr>
        <w:t xml:space="preserve"> references a collection of </w:t>
      </w:r>
      <w:r w:rsidRPr="00A518C2">
        <w:rPr>
          <w:i/>
          <w:iCs/>
          <w:sz w:val="18"/>
          <w:szCs w:val="18"/>
          <w:lang w:val="en-GB"/>
        </w:rPr>
        <w:t>InternalComponentConnections</w:t>
      </w:r>
      <w:r w:rsidRPr="00A518C2">
        <w:rPr>
          <w:sz w:val="18"/>
          <w:szCs w:val="18"/>
          <w:lang w:val="en-GB"/>
        </w:rPr>
        <w:t>, with the semantic that these connections exist (and only these connections) when the switching state is active.</w:t>
      </w:r>
    </w:p>
    <w:p w14:paraId="34A4C7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537B46" w14:textId="77777777" w:rsidTr="00617B3E">
        <w:tc>
          <w:tcPr>
            <w:tcW w:w="2013" w:type="dxa"/>
            <w:shd w:val="clear" w:color="auto" w:fill="auto"/>
            <w:tcMar>
              <w:top w:w="28" w:type="dxa"/>
              <w:left w:w="28" w:type="dxa"/>
              <w:bottom w:w="28" w:type="dxa"/>
              <w:right w:w="28" w:type="dxa"/>
            </w:tcMar>
          </w:tcPr>
          <w:p w14:paraId="309376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3E551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5F0A0DB" w14:textId="77777777" w:rsidTr="00617B3E">
        <w:tc>
          <w:tcPr>
            <w:tcW w:w="2013" w:type="dxa"/>
            <w:shd w:val="clear" w:color="auto" w:fill="auto"/>
            <w:tcMar>
              <w:top w:w="28" w:type="dxa"/>
              <w:left w:w="28" w:type="dxa"/>
              <w:bottom w:w="28" w:type="dxa"/>
              <w:right w:w="28" w:type="dxa"/>
            </w:tcMar>
          </w:tcPr>
          <w:p w14:paraId="4BACE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69F534" w14:textId="77777777" w:rsidR="003B5845" w:rsidRPr="004A00BD" w:rsidRDefault="003B5845" w:rsidP="00617B3E">
            <w:pPr>
              <w:rPr>
                <w:sz w:val="22"/>
              </w:rPr>
            </w:pPr>
          </w:p>
        </w:tc>
      </w:tr>
      <w:tr w:rsidR="003B5845" w:rsidRPr="008359F5" w14:paraId="2C1E12F2" w14:textId="77777777" w:rsidTr="00617B3E">
        <w:tc>
          <w:tcPr>
            <w:tcW w:w="2013" w:type="dxa"/>
            <w:shd w:val="clear" w:color="auto" w:fill="auto"/>
            <w:tcMar>
              <w:top w:w="28" w:type="dxa"/>
              <w:left w:w="28" w:type="dxa"/>
              <w:bottom w:w="28" w:type="dxa"/>
              <w:right w:w="28" w:type="dxa"/>
            </w:tcMar>
          </w:tcPr>
          <w:p w14:paraId="2B57F1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C5D8E1" w14:textId="77777777" w:rsidR="003B5845" w:rsidRPr="000437C1" w:rsidRDefault="003B5845" w:rsidP="00617B3E">
            <w:pPr>
              <w:pStyle w:val="SmallStandard"/>
            </w:pPr>
            <w:r>
              <w:t>false</w:t>
            </w:r>
          </w:p>
        </w:tc>
      </w:tr>
    </w:tbl>
    <w:p w14:paraId="18C9944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900B01" w14:textId="77777777" w:rsidTr="00617B3E">
        <w:tc>
          <w:tcPr>
            <w:tcW w:w="2013" w:type="dxa"/>
            <w:shd w:val="clear" w:color="auto" w:fill="auto"/>
            <w:tcMar>
              <w:top w:w="28" w:type="dxa"/>
              <w:left w:w="28" w:type="dxa"/>
              <w:bottom w:w="28" w:type="dxa"/>
              <w:right w:w="28" w:type="dxa"/>
            </w:tcMar>
          </w:tcPr>
          <w:p w14:paraId="084A0A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7E34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BDD5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BA2E5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06E667" w14:textId="77777777" w:rsidTr="00617B3E">
        <w:tc>
          <w:tcPr>
            <w:tcW w:w="2013" w:type="dxa"/>
            <w:shd w:val="clear" w:color="auto" w:fill="auto"/>
            <w:tcMar>
              <w:top w:w="28" w:type="dxa"/>
              <w:left w:w="28" w:type="dxa"/>
              <w:bottom w:w="28" w:type="dxa"/>
              <w:right w:w="28" w:type="dxa"/>
            </w:tcMar>
          </w:tcPr>
          <w:p w14:paraId="620311E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AD3DF3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D27B9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FF2A4F" w14:textId="77777777" w:rsidR="003B5845" w:rsidRPr="004A00BD" w:rsidRDefault="003B5845" w:rsidP="00617B3E">
            <w:pPr>
              <w:jc w:val="left"/>
              <w:rPr>
                <w:sz w:val="22"/>
                <w:lang w:val="en-GB"/>
              </w:rPr>
            </w:pPr>
            <w:r w:rsidRPr="004A00BD">
              <w:rPr>
                <w:sz w:val="16"/>
                <w:szCs w:val="16"/>
                <w:lang w:val="en-GB"/>
              </w:rPr>
              <w:t>Identification of the SwitchingState, which must be distinct for all SwitchingStates of an EEComponent.</w:t>
            </w:r>
          </w:p>
        </w:tc>
      </w:tr>
    </w:tbl>
    <w:p w14:paraId="2AC1BE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FD7FEB" w14:textId="77777777" w:rsidTr="00617B3E">
        <w:tc>
          <w:tcPr>
            <w:tcW w:w="3856" w:type="dxa"/>
            <w:gridSpan w:val="3"/>
            <w:shd w:val="clear" w:color="auto" w:fill="auto"/>
          </w:tcPr>
          <w:p w14:paraId="65BFDAF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C3F07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90D8D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41725" w14:textId="77777777" w:rsidTr="00617B3E">
        <w:tc>
          <w:tcPr>
            <w:tcW w:w="1573" w:type="dxa"/>
            <w:shd w:val="clear" w:color="auto" w:fill="auto"/>
          </w:tcPr>
          <w:p w14:paraId="63213E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6F3B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3E51F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DB4D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2770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1189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ABEFEC" w14:textId="77777777" w:rsidTr="00617B3E">
        <w:tc>
          <w:tcPr>
            <w:tcW w:w="1573" w:type="dxa"/>
            <w:shd w:val="clear" w:color="auto" w:fill="auto"/>
          </w:tcPr>
          <w:p w14:paraId="0858B113" w14:textId="77777777" w:rsidR="003B5845" w:rsidRPr="00634625" w:rsidRDefault="003B5845" w:rsidP="00617B3E">
            <w:pPr>
              <w:pStyle w:val="SmallStandard"/>
            </w:pPr>
            <w:r>
              <w:t>InternalComponentConnection</w:t>
            </w:r>
          </w:p>
        </w:tc>
        <w:tc>
          <w:tcPr>
            <w:tcW w:w="1574" w:type="dxa"/>
            <w:shd w:val="clear" w:color="auto" w:fill="auto"/>
          </w:tcPr>
          <w:p w14:paraId="4D8DD615" w14:textId="77777777" w:rsidR="003B5845" w:rsidRPr="00132C43" w:rsidRDefault="003B5845" w:rsidP="00617B3E">
            <w:pPr>
              <w:pStyle w:val="SmallStandard"/>
            </w:pPr>
            <w:r>
              <w:t>switchedConnections</w:t>
            </w:r>
          </w:p>
        </w:tc>
        <w:tc>
          <w:tcPr>
            <w:tcW w:w="708" w:type="dxa"/>
            <w:shd w:val="clear" w:color="auto" w:fill="auto"/>
          </w:tcPr>
          <w:p w14:paraId="555AB599" w14:textId="77777777" w:rsidR="003B5845" w:rsidRPr="00D331EF" w:rsidRDefault="003B5845" w:rsidP="00617B3E">
            <w:pPr>
              <w:pStyle w:val="SmallStandard"/>
            </w:pPr>
            <w:r w:rsidRPr="00574783">
              <w:t>0..*</w:t>
            </w:r>
          </w:p>
        </w:tc>
        <w:tc>
          <w:tcPr>
            <w:tcW w:w="709" w:type="dxa"/>
            <w:shd w:val="clear" w:color="auto" w:fill="auto"/>
          </w:tcPr>
          <w:p w14:paraId="13F5A3D9" w14:textId="77777777" w:rsidR="003B5845" w:rsidRPr="00D331EF" w:rsidRDefault="003B5845" w:rsidP="00617B3E">
            <w:pPr>
              <w:pStyle w:val="SmallStandard"/>
            </w:pPr>
            <w:r w:rsidRPr="00207506">
              <w:t>0..*</w:t>
            </w:r>
          </w:p>
        </w:tc>
        <w:tc>
          <w:tcPr>
            <w:tcW w:w="567" w:type="dxa"/>
            <w:shd w:val="clear" w:color="auto" w:fill="auto"/>
          </w:tcPr>
          <w:p w14:paraId="519B7992" w14:textId="77777777" w:rsidR="003B5845" w:rsidRPr="00D331EF" w:rsidRDefault="003B5845" w:rsidP="00617B3E">
            <w:pPr>
              <w:pStyle w:val="SmallStandard"/>
            </w:pPr>
            <w:r>
              <w:t>N</w:t>
            </w:r>
          </w:p>
        </w:tc>
        <w:tc>
          <w:tcPr>
            <w:tcW w:w="3969" w:type="dxa"/>
            <w:shd w:val="clear" w:color="auto" w:fill="auto"/>
          </w:tcPr>
          <w:p w14:paraId="5493C9A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bl>
    <w:p w14:paraId="13200B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ED3A59" w14:textId="77777777" w:rsidTr="00617B3E">
        <w:tc>
          <w:tcPr>
            <w:tcW w:w="2296" w:type="dxa"/>
            <w:gridSpan w:val="2"/>
            <w:shd w:val="clear" w:color="auto" w:fill="auto"/>
          </w:tcPr>
          <w:p w14:paraId="4F7638B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BD3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96EC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064B4F" w14:textId="77777777" w:rsidTr="00617B3E">
        <w:tc>
          <w:tcPr>
            <w:tcW w:w="1588" w:type="dxa"/>
            <w:shd w:val="clear" w:color="auto" w:fill="auto"/>
          </w:tcPr>
          <w:p w14:paraId="33E467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6003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6E91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C09B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1027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B56C3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0ACC6D" w14:textId="77777777" w:rsidTr="00617B3E">
        <w:tc>
          <w:tcPr>
            <w:tcW w:w="1588" w:type="dxa"/>
            <w:shd w:val="clear" w:color="auto" w:fill="auto"/>
          </w:tcPr>
          <w:p w14:paraId="6783E5CC" w14:textId="77777777" w:rsidR="003B5845" w:rsidRPr="00634625" w:rsidRDefault="003B5845" w:rsidP="00617B3E">
            <w:pPr>
              <w:pStyle w:val="SmallStandard"/>
            </w:pPr>
            <w:r>
              <w:t>EEComponentSpecification</w:t>
            </w:r>
          </w:p>
        </w:tc>
        <w:tc>
          <w:tcPr>
            <w:tcW w:w="708" w:type="dxa"/>
            <w:shd w:val="clear" w:color="auto" w:fill="auto"/>
          </w:tcPr>
          <w:p w14:paraId="4A13A39E" w14:textId="77777777" w:rsidR="003B5845" w:rsidRPr="00D331EF" w:rsidRDefault="003B5845" w:rsidP="00617B3E">
            <w:pPr>
              <w:pStyle w:val="SmallStandard"/>
            </w:pPr>
            <w:r w:rsidRPr="00D01517">
              <w:t>1</w:t>
            </w:r>
          </w:p>
        </w:tc>
        <w:tc>
          <w:tcPr>
            <w:tcW w:w="1560" w:type="dxa"/>
            <w:shd w:val="clear" w:color="auto" w:fill="auto"/>
          </w:tcPr>
          <w:p w14:paraId="6E78BC70" w14:textId="77777777" w:rsidR="003B5845" w:rsidRPr="00132C43" w:rsidRDefault="003B5845" w:rsidP="00617B3E">
            <w:pPr>
              <w:pStyle w:val="SmallStandard"/>
            </w:pPr>
            <w:r>
              <w:t>states</w:t>
            </w:r>
          </w:p>
        </w:tc>
        <w:tc>
          <w:tcPr>
            <w:tcW w:w="708" w:type="dxa"/>
            <w:shd w:val="clear" w:color="auto" w:fill="auto"/>
          </w:tcPr>
          <w:p w14:paraId="28E1FEF0" w14:textId="77777777" w:rsidR="003B5845" w:rsidRPr="00D331EF" w:rsidRDefault="003B5845" w:rsidP="00617B3E">
            <w:pPr>
              <w:pStyle w:val="SmallStandard"/>
            </w:pPr>
            <w:r w:rsidRPr="00D01517">
              <w:t>0..*</w:t>
            </w:r>
          </w:p>
        </w:tc>
        <w:tc>
          <w:tcPr>
            <w:tcW w:w="567" w:type="dxa"/>
            <w:shd w:val="clear" w:color="auto" w:fill="auto"/>
          </w:tcPr>
          <w:p w14:paraId="00FE068C" w14:textId="77777777" w:rsidR="003B5845" w:rsidRDefault="003B5845" w:rsidP="00617B3E">
            <w:pPr>
              <w:pStyle w:val="SmallStandard"/>
            </w:pPr>
            <w:r>
              <w:t>Y</w:t>
            </w:r>
          </w:p>
        </w:tc>
        <w:tc>
          <w:tcPr>
            <w:tcW w:w="3969" w:type="dxa"/>
            <w:shd w:val="clear" w:color="auto" w:fill="auto"/>
          </w:tcPr>
          <w:p w14:paraId="2C4DD5AB"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bl>
    <w:p w14:paraId="565145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6" w:name="_472075cf564e96b4b8affc4ff03381a0"/>
      <w:r>
        <w:rPr>
          <w:lang w:val="en-GB"/>
        </w:rPr>
        <w:t>TerminalCurrentInformation</w:t>
      </w:r>
      <w:bookmarkEnd w:id="1126"/>
    </w:p>
    <w:p w14:paraId="06E91359" w14:textId="77777777" w:rsidR="003B5845" w:rsidRPr="00A518C2" w:rsidRDefault="003B5845" w:rsidP="003B5845">
      <w:pPr>
        <w:rPr>
          <w:lang w:val="en-GB"/>
        </w:rPr>
      </w:pPr>
      <w:r w:rsidRPr="00A518C2">
        <w:rPr>
          <w:sz w:val="18"/>
          <w:szCs w:val="18"/>
          <w:lang w:val="en-GB"/>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3697F9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F5ED5" w14:textId="77777777" w:rsidTr="00617B3E">
        <w:tc>
          <w:tcPr>
            <w:tcW w:w="2013" w:type="dxa"/>
            <w:shd w:val="clear" w:color="auto" w:fill="auto"/>
            <w:tcMar>
              <w:top w:w="28" w:type="dxa"/>
              <w:left w:w="28" w:type="dxa"/>
              <w:bottom w:w="28" w:type="dxa"/>
              <w:right w:w="28" w:type="dxa"/>
            </w:tcMar>
          </w:tcPr>
          <w:p w14:paraId="7F45B8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0B599F0" w14:textId="77777777" w:rsidR="003B5845" w:rsidRPr="004A00BD" w:rsidRDefault="003B5845" w:rsidP="00617B3E">
            <w:pPr>
              <w:rPr>
                <w:sz w:val="22"/>
              </w:rPr>
            </w:pPr>
          </w:p>
        </w:tc>
      </w:tr>
      <w:tr w:rsidR="003B5845" w:rsidRPr="008359F5" w14:paraId="56669E45" w14:textId="77777777" w:rsidTr="00617B3E">
        <w:tc>
          <w:tcPr>
            <w:tcW w:w="2013" w:type="dxa"/>
            <w:shd w:val="clear" w:color="auto" w:fill="auto"/>
            <w:tcMar>
              <w:top w:w="28" w:type="dxa"/>
              <w:left w:w="28" w:type="dxa"/>
              <w:bottom w:w="28" w:type="dxa"/>
              <w:right w:w="28" w:type="dxa"/>
            </w:tcMar>
          </w:tcPr>
          <w:p w14:paraId="3145F8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601DDD" w14:textId="77777777" w:rsidR="003B5845" w:rsidRPr="004A00BD" w:rsidRDefault="003B5845" w:rsidP="00617B3E">
            <w:pPr>
              <w:rPr>
                <w:sz w:val="22"/>
              </w:rPr>
            </w:pPr>
          </w:p>
        </w:tc>
      </w:tr>
      <w:tr w:rsidR="003B5845" w:rsidRPr="008359F5" w14:paraId="0B64A01B" w14:textId="77777777" w:rsidTr="00617B3E">
        <w:tc>
          <w:tcPr>
            <w:tcW w:w="2013" w:type="dxa"/>
            <w:shd w:val="clear" w:color="auto" w:fill="auto"/>
            <w:tcMar>
              <w:top w:w="28" w:type="dxa"/>
              <w:left w:w="28" w:type="dxa"/>
              <w:bottom w:w="28" w:type="dxa"/>
              <w:right w:w="28" w:type="dxa"/>
            </w:tcMar>
          </w:tcPr>
          <w:p w14:paraId="39D2A7F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837677" w14:textId="77777777" w:rsidR="003B5845" w:rsidRPr="000437C1" w:rsidRDefault="003B5845" w:rsidP="00617B3E">
            <w:pPr>
              <w:pStyle w:val="SmallStandard"/>
            </w:pPr>
            <w:r>
              <w:t>false</w:t>
            </w:r>
          </w:p>
        </w:tc>
      </w:tr>
    </w:tbl>
    <w:p w14:paraId="2E5EDC5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3421B3" w14:textId="77777777" w:rsidTr="00617B3E">
        <w:tc>
          <w:tcPr>
            <w:tcW w:w="2013" w:type="dxa"/>
            <w:shd w:val="clear" w:color="auto" w:fill="auto"/>
            <w:tcMar>
              <w:top w:w="28" w:type="dxa"/>
              <w:left w:w="28" w:type="dxa"/>
              <w:bottom w:w="28" w:type="dxa"/>
              <w:right w:w="28" w:type="dxa"/>
            </w:tcMar>
          </w:tcPr>
          <w:p w14:paraId="0838AA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E7A07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03681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BE28E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229838" w14:textId="77777777" w:rsidTr="00617B3E">
        <w:tc>
          <w:tcPr>
            <w:tcW w:w="2013" w:type="dxa"/>
            <w:shd w:val="clear" w:color="auto" w:fill="auto"/>
            <w:tcMar>
              <w:top w:w="28" w:type="dxa"/>
              <w:left w:w="28" w:type="dxa"/>
              <w:bottom w:w="28" w:type="dxa"/>
              <w:right w:w="28" w:type="dxa"/>
            </w:tcMar>
          </w:tcPr>
          <w:p w14:paraId="36FDAC91" w14:textId="77777777" w:rsidR="003B5845" w:rsidRPr="00620BBE" w:rsidRDefault="003B5845" w:rsidP="00617B3E">
            <w:pPr>
              <w:pStyle w:val="SmallStandard"/>
            </w:pPr>
            <w:r w:rsidRPr="00620BBE">
              <w:t>currentRange</w:t>
            </w:r>
          </w:p>
        </w:tc>
        <w:tc>
          <w:tcPr>
            <w:tcW w:w="1559" w:type="dxa"/>
            <w:shd w:val="clear" w:color="auto" w:fill="auto"/>
            <w:tcMar>
              <w:top w:w="28" w:type="dxa"/>
              <w:left w:w="28" w:type="dxa"/>
              <w:bottom w:w="28" w:type="dxa"/>
              <w:right w:w="28" w:type="dxa"/>
            </w:tcMar>
          </w:tcPr>
          <w:p w14:paraId="3CD1F6AA"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DF0B6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8C443C" w14:textId="77777777" w:rsidR="003B5845" w:rsidRPr="004A00BD" w:rsidRDefault="003B5845" w:rsidP="00617B3E">
            <w:pPr>
              <w:jc w:val="left"/>
              <w:rPr>
                <w:sz w:val="22"/>
                <w:lang w:val="en-GB"/>
              </w:rPr>
            </w:pPr>
            <w:r w:rsidRPr="004A00BD">
              <w:rPr>
                <w:sz w:val="16"/>
                <w:szCs w:val="16"/>
                <w:lang w:val="en-GB"/>
              </w:rPr>
              <w:t>Specifies the valid current range for the terminal. It is defined as a value range, because there are terminals where minimum current is needed to avoid corrosion.</w:t>
            </w:r>
          </w:p>
        </w:tc>
      </w:tr>
      <w:tr w:rsidR="003B5845" w:rsidRPr="004A00BD" w14:paraId="5AB5FEC2" w14:textId="77777777" w:rsidTr="00617B3E">
        <w:tc>
          <w:tcPr>
            <w:tcW w:w="2013" w:type="dxa"/>
            <w:shd w:val="clear" w:color="auto" w:fill="auto"/>
            <w:tcMar>
              <w:top w:w="28" w:type="dxa"/>
              <w:left w:w="28" w:type="dxa"/>
              <w:bottom w:w="28" w:type="dxa"/>
              <w:right w:w="28" w:type="dxa"/>
            </w:tcMar>
          </w:tcPr>
          <w:p w14:paraId="1036A83D"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BE0E46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A839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B6F3DB" w14:textId="77777777" w:rsidR="003B5845" w:rsidRPr="004A00BD" w:rsidRDefault="003B5845" w:rsidP="00617B3E">
            <w:pPr>
              <w:jc w:val="left"/>
              <w:rPr>
                <w:sz w:val="22"/>
                <w:lang w:val="en-GB"/>
              </w:rPr>
            </w:pPr>
            <w:r w:rsidRPr="004A00BD">
              <w:rPr>
                <w:sz w:val="16"/>
                <w:szCs w:val="16"/>
                <w:lang w:val="en-GB"/>
              </w:rPr>
              <w:t>Specifies the nominalVoltage for which the CurrentRangeInformation is valid.</w:t>
            </w:r>
          </w:p>
        </w:tc>
      </w:tr>
      <w:tr w:rsidR="003B5845" w:rsidRPr="004A00BD" w14:paraId="470D64FF" w14:textId="77777777" w:rsidTr="00617B3E">
        <w:tc>
          <w:tcPr>
            <w:tcW w:w="2013" w:type="dxa"/>
            <w:shd w:val="clear" w:color="auto" w:fill="auto"/>
            <w:tcMar>
              <w:top w:w="28" w:type="dxa"/>
              <w:left w:w="28" w:type="dxa"/>
              <w:bottom w:w="28" w:type="dxa"/>
              <w:right w:w="28" w:type="dxa"/>
            </w:tcMar>
          </w:tcPr>
          <w:p w14:paraId="12FB4F64"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4E216C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5C59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8D10DDB" w14:textId="77777777" w:rsidR="003B5845" w:rsidRPr="004A00BD" w:rsidRDefault="003B5845" w:rsidP="00617B3E">
            <w:pPr>
              <w:jc w:val="left"/>
              <w:rPr>
                <w:sz w:val="22"/>
                <w:lang w:val="en-GB"/>
              </w:rPr>
            </w:pPr>
            <w:r w:rsidRPr="004A00BD">
              <w:rPr>
                <w:sz w:val="16"/>
                <w:szCs w:val="16"/>
                <w:lang w:val="en-GB"/>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67E86D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2E6AF" w14:textId="77777777" w:rsidTr="00617B3E">
        <w:tc>
          <w:tcPr>
            <w:tcW w:w="2296" w:type="dxa"/>
            <w:gridSpan w:val="2"/>
            <w:shd w:val="clear" w:color="auto" w:fill="auto"/>
          </w:tcPr>
          <w:p w14:paraId="5AC4FE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54633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6F0AE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1146CF1" w14:textId="77777777" w:rsidTr="00617B3E">
        <w:tc>
          <w:tcPr>
            <w:tcW w:w="1588" w:type="dxa"/>
            <w:shd w:val="clear" w:color="auto" w:fill="auto"/>
          </w:tcPr>
          <w:p w14:paraId="4758B7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1824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8A26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05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9912D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75D2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00F5BE" w14:textId="77777777" w:rsidTr="00617B3E">
        <w:tc>
          <w:tcPr>
            <w:tcW w:w="1588" w:type="dxa"/>
            <w:shd w:val="clear" w:color="auto" w:fill="auto"/>
          </w:tcPr>
          <w:p w14:paraId="77A418A3" w14:textId="77777777" w:rsidR="003B5845" w:rsidRPr="00634625" w:rsidRDefault="003B5845" w:rsidP="00617B3E">
            <w:pPr>
              <w:pStyle w:val="SmallStandard"/>
            </w:pPr>
            <w:r>
              <w:t>TerminalSpecification</w:t>
            </w:r>
          </w:p>
        </w:tc>
        <w:tc>
          <w:tcPr>
            <w:tcW w:w="708" w:type="dxa"/>
            <w:shd w:val="clear" w:color="auto" w:fill="auto"/>
          </w:tcPr>
          <w:p w14:paraId="6D52232B" w14:textId="77777777" w:rsidR="003B5845" w:rsidRPr="00D331EF" w:rsidRDefault="003B5845" w:rsidP="00617B3E">
            <w:pPr>
              <w:pStyle w:val="SmallStandard"/>
            </w:pPr>
            <w:r w:rsidRPr="00D01517">
              <w:t>1</w:t>
            </w:r>
          </w:p>
        </w:tc>
        <w:tc>
          <w:tcPr>
            <w:tcW w:w="1560" w:type="dxa"/>
            <w:shd w:val="clear" w:color="auto" w:fill="auto"/>
          </w:tcPr>
          <w:p w14:paraId="031C0F80" w14:textId="77777777" w:rsidR="003B5845" w:rsidRPr="00132C43" w:rsidRDefault="003B5845" w:rsidP="00617B3E">
            <w:pPr>
              <w:pStyle w:val="SmallStandard"/>
            </w:pPr>
            <w:r>
              <w:t>currentInformation</w:t>
            </w:r>
          </w:p>
        </w:tc>
        <w:tc>
          <w:tcPr>
            <w:tcW w:w="708" w:type="dxa"/>
            <w:shd w:val="clear" w:color="auto" w:fill="auto"/>
          </w:tcPr>
          <w:p w14:paraId="668B641C" w14:textId="77777777" w:rsidR="003B5845" w:rsidRPr="00D331EF" w:rsidRDefault="003B5845" w:rsidP="00617B3E">
            <w:pPr>
              <w:pStyle w:val="SmallStandard"/>
            </w:pPr>
            <w:r w:rsidRPr="00D01517">
              <w:t>0..*</w:t>
            </w:r>
          </w:p>
        </w:tc>
        <w:tc>
          <w:tcPr>
            <w:tcW w:w="567" w:type="dxa"/>
            <w:shd w:val="clear" w:color="auto" w:fill="auto"/>
          </w:tcPr>
          <w:p w14:paraId="0C8C7260" w14:textId="77777777" w:rsidR="003B5845" w:rsidRDefault="003B5845" w:rsidP="00617B3E">
            <w:pPr>
              <w:pStyle w:val="SmallStandard"/>
            </w:pPr>
            <w:r>
              <w:t>Y</w:t>
            </w:r>
          </w:p>
        </w:tc>
        <w:tc>
          <w:tcPr>
            <w:tcW w:w="3969" w:type="dxa"/>
            <w:shd w:val="clear" w:color="auto" w:fill="auto"/>
          </w:tcPr>
          <w:p w14:paraId="030C7C1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bl>
    <w:p w14:paraId="6CE031C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7" w:name="_2d714780d0a7180cc0d785a3c5af379a"/>
      <w:r>
        <w:rPr>
          <w:lang w:val="en-GB"/>
        </w:rPr>
        <w:t>TerminalReception</w:t>
      </w:r>
      <w:bookmarkEnd w:id="1127"/>
    </w:p>
    <w:p w14:paraId="6FE248CD" w14:textId="77777777" w:rsidR="003B5845" w:rsidRPr="00A518C2" w:rsidRDefault="003B5845" w:rsidP="003B5845">
      <w:pPr>
        <w:rPr>
          <w:lang w:val="en-GB"/>
        </w:rPr>
      </w:pPr>
      <w:r w:rsidRPr="00A518C2">
        <w:rPr>
          <w:sz w:val="18"/>
          <w:szCs w:val="18"/>
          <w:lang w:val="en-GB"/>
        </w:rPr>
        <w:t>A TerminalReception is the area of a terminal where the contacting with another terminal (e.g. between a connector housing and a control unit) takes place. Normally the terminal reception is placed in a cavity of a connector housing.</w:t>
      </w:r>
    </w:p>
    <w:p w14:paraId="570FD296" w14:textId="77777777" w:rsidR="003B5845" w:rsidRPr="00A518C2" w:rsidRDefault="003B5845" w:rsidP="003B5845">
      <w:pPr>
        <w:rPr>
          <w:lang w:val="en-GB"/>
        </w:rPr>
      </w:pPr>
      <w:r w:rsidRPr="00A518C2">
        <w:rPr>
          <w:sz w:val="18"/>
          <w:szCs w:val="18"/>
          <w:lang w:val="en-GB"/>
        </w:rPr>
        <w:t>This class represents such an area on the terminal.</w:t>
      </w:r>
    </w:p>
    <w:p w14:paraId="150EB6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FE7DD7" w14:textId="77777777" w:rsidTr="00617B3E">
        <w:tc>
          <w:tcPr>
            <w:tcW w:w="2013" w:type="dxa"/>
            <w:shd w:val="clear" w:color="auto" w:fill="auto"/>
            <w:tcMar>
              <w:top w:w="28" w:type="dxa"/>
              <w:left w:w="28" w:type="dxa"/>
              <w:bottom w:w="28" w:type="dxa"/>
              <w:right w:w="28" w:type="dxa"/>
            </w:tcMar>
          </w:tcPr>
          <w:p w14:paraId="708BCA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D64AC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EF11169" w14:textId="77777777" w:rsidTr="00617B3E">
        <w:tc>
          <w:tcPr>
            <w:tcW w:w="2013" w:type="dxa"/>
            <w:shd w:val="clear" w:color="auto" w:fill="auto"/>
            <w:tcMar>
              <w:top w:w="28" w:type="dxa"/>
              <w:left w:w="28" w:type="dxa"/>
              <w:bottom w:w="28" w:type="dxa"/>
              <w:right w:w="28" w:type="dxa"/>
            </w:tcMar>
          </w:tcPr>
          <w:p w14:paraId="1E2E95F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C3D18E5" w14:textId="77777777" w:rsidR="003B5845" w:rsidRPr="004A00BD" w:rsidRDefault="003B5845" w:rsidP="00617B3E">
            <w:pPr>
              <w:rPr>
                <w:sz w:val="22"/>
              </w:rPr>
            </w:pPr>
          </w:p>
        </w:tc>
      </w:tr>
      <w:tr w:rsidR="003B5845" w:rsidRPr="008359F5" w14:paraId="67EAAC0C" w14:textId="77777777" w:rsidTr="00617B3E">
        <w:tc>
          <w:tcPr>
            <w:tcW w:w="2013" w:type="dxa"/>
            <w:shd w:val="clear" w:color="auto" w:fill="auto"/>
            <w:tcMar>
              <w:top w:w="28" w:type="dxa"/>
              <w:left w:w="28" w:type="dxa"/>
              <w:bottom w:w="28" w:type="dxa"/>
              <w:right w:w="28" w:type="dxa"/>
            </w:tcMar>
          </w:tcPr>
          <w:p w14:paraId="1135CBA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D38037" w14:textId="77777777" w:rsidR="003B5845" w:rsidRPr="000437C1" w:rsidRDefault="003B5845" w:rsidP="00617B3E">
            <w:pPr>
              <w:pStyle w:val="SmallStandard"/>
            </w:pPr>
            <w:r>
              <w:t>false</w:t>
            </w:r>
          </w:p>
        </w:tc>
      </w:tr>
    </w:tbl>
    <w:p w14:paraId="30D742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132574" w14:textId="77777777" w:rsidTr="00617B3E">
        <w:tc>
          <w:tcPr>
            <w:tcW w:w="2013" w:type="dxa"/>
            <w:shd w:val="clear" w:color="auto" w:fill="auto"/>
            <w:tcMar>
              <w:top w:w="28" w:type="dxa"/>
              <w:left w:w="28" w:type="dxa"/>
              <w:bottom w:w="28" w:type="dxa"/>
              <w:right w:w="28" w:type="dxa"/>
            </w:tcMar>
          </w:tcPr>
          <w:p w14:paraId="4D0D79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F0D97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AD2E4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9F4B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BC88A9" w14:textId="77777777" w:rsidTr="00617B3E">
        <w:tc>
          <w:tcPr>
            <w:tcW w:w="2013" w:type="dxa"/>
            <w:shd w:val="clear" w:color="auto" w:fill="auto"/>
            <w:tcMar>
              <w:top w:w="28" w:type="dxa"/>
              <w:left w:w="28" w:type="dxa"/>
              <w:bottom w:w="28" w:type="dxa"/>
              <w:right w:w="28" w:type="dxa"/>
            </w:tcMar>
          </w:tcPr>
          <w:p w14:paraId="7A90D0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0A9CD0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2C8E6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5F7948" w14:textId="77777777" w:rsidR="003B5845" w:rsidRPr="004A00BD" w:rsidRDefault="003B5845" w:rsidP="00617B3E">
            <w:pPr>
              <w:jc w:val="left"/>
              <w:rPr>
                <w:sz w:val="22"/>
                <w:lang w:val="en-GB"/>
              </w:rPr>
            </w:pPr>
            <w:r w:rsidRPr="004A00BD">
              <w:rPr>
                <w:sz w:val="16"/>
                <w:szCs w:val="16"/>
                <w:lang w:val="en-GB"/>
              </w:rPr>
              <w:t>Specifies a unique identification of the TerminalReception. The identification is guaranteed to be unique within the TerminalSpecification (this might be for example a reception number).</w:t>
            </w:r>
          </w:p>
        </w:tc>
      </w:tr>
      <w:tr w:rsidR="003B5845" w:rsidRPr="004A00BD" w14:paraId="0F93A34B" w14:textId="77777777" w:rsidTr="00617B3E">
        <w:tc>
          <w:tcPr>
            <w:tcW w:w="2013" w:type="dxa"/>
            <w:shd w:val="clear" w:color="auto" w:fill="auto"/>
            <w:tcMar>
              <w:top w:w="28" w:type="dxa"/>
              <w:left w:w="28" w:type="dxa"/>
              <w:bottom w:w="28" w:type="dxa"/>
              <w:right w:w="28" w:type="dxa"/>
            </w:tcMar>
          </w:tcPr>
          <w:p w14:paraId="69D39C80"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7627C3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94246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46997" w14:textId="77777777" w:rsidR="003B5845" w:rsidRPr="004A00BD" w:rsidRDefault="003B5845" w:rsidP="00617B3E">
            <w:pPr>
              <w:jc w:val="left"/>
              <w:rPr>
                <w:sz w:val="22"/>
                <w:lang w:val="en-GB"/>
              </w:rPr>
            </w:pPr>
            <w:r w:rsidRPr="004A00BD">
              <w:rPr>
                <w:sz w:val="16"/>
                <w:szCs w:val="16"/>
                <w:lang w:val="en-GB"/>
              </w:rPr>
              <w:t>Specifies the gender of the TerminalReception. The gender is included in the TerminalReception class in order to be able to refer the same TerminalReceptionSpecification gender independent.</w:t>
            </w:r>
          </w:p>
        </w:tc>
      </w:tr>
    </w:tbl>
    <w:p w14:paraId="2DEC3B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76104F" w14:textId="77777777" w:rsidTr="00617B3E">
        <w:tc>
          <w:tcPr>
            <w:tcW w:w="3856" w:type="dxa"/>
            <w:gridSpan w:val="3"/>
            <w:shd w:val="clear" w:color="auto" w:fill="auto"/>
          </w:tcPr>
          <w:p w14:paraId="5AA534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D773D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2A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5DC203" w14:textId="77777777" w:rsidTr="00617B3E">
        <w:tc>
          <w:tcPr>
            <w:tcW w:w="1573" w:type="dxa"/>
            <w:shd w:val="clear" w:color="auto" w:fill="auto"/>
          </w:tcPr>
          <w:p w14:paraId="065C483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4A611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97A64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6C12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00AB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ADC4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9145BC" w14:textId="77777777" w:rsidTr="00617B3E">
        <w:tc>
          <w:tcPr>
            <w:tcW w:w="1573" w:type="dxa"/>
            <w:shd w:val="clear" w:color="auto" w:fill="auto"/>
          </w:tcPr>
          <w:p w14:paraId="14E8BF4A" w14:textId="77777777" w:rsidR="003B5845" w:rsidRPr="00634625" w:rsidRDefault="003B5845" w:rsidP="00617B3E">
            <w:pPr>
              <w:pStyle w:val="SmallStandard"/>
            </w:pPr>
            <w:r>
              <w:t>TerminalReceptionSpecification</w:t>
            </w:r>
          </w:p>
        </w:tc>
        <w:tc>
          <w:tcPr>
            <w:tcW w:w="1574" w:type="dxa"/>
            <w:shd w:val="clear" w:color="auto" w:fill="auto"/>
          </w:tcPr>
          <w:p w14:paraId="3FFF3753" w14:textId="77777777" w:rsidR="003B5845" w:rsidRPr="00132C43" w:rsidRDefault="003B5845" w:rsidP="00617B3E">
            <w:pPr>
              <w:pStyle w:val="SmallStandard"/>
            </w:pPr>
            <w:r>
              <w:t>terminalReceptionSpecification</w:t>
            </w:r>
          </w:p>
        </w:tc>
        <w:tc>
          <w:tcPr>
            <w:tcW w:w="708" w:type="dxa"/>
            <w:shd w:val="clear" w:color="auto" w:fill="auto"/>
          </w:tcPr>
          <w:p w14:paraId="3CFA42E5" w14:textId="77777777" w:rsidR="003B5845" w:rsidRPr="00D331EF" w:rsidRDefault="003B5845" w:rsidP="00617B3E">
            <w:pPr>
              <w:pStyle w:val="SmallStandard"/>
            </w:pPr>
            <w:r w:rsidRPr="00574783">
              <w:t>0..1</w:t>
            </w:r>
          </w:p>
        </w:tc>
        <w:tc>
          <w:tcPr>
            <w:tcW w:w="709" w:type="dxa"/>
            <w:shd w:val="clear" w:color="auto" w:fill="auto"/>
          </w:tcPr>
          <w:p w14:paraId="67E51990" w14:textId="77777777" w:rsidR="003B5845" w:rsidRPr="00D331EF" w:rsidRDefault="003B5845" w:rsidP="00617B3E">
            <w:pPr>
              <w:pStyle w:val="SmallStandard"/>
            </w:pPr>
            <w:r w:rsidRPr="00207506">
              <w:t>0..*</w:t>
            </w:r>
          </w:p>
        </w:tc>
        <w:tc>
          <w:tcPr>
            <w:tcW w:w="567" w:type="dxa"/>
            <w:shd w:val="clear" w:color="auto" w:fill="auto"/>
          </w:tcPr>
          <w:p w14:paraId="5B12A95D" w14:textId="77777777" w:rsidR="003B5845" w:rsidRPr="00D331EF" w:rsidRDefault="003B5845" w:rsidP="00617B3E">
            <w:pPr>
              <w:pStyle w:val="SmallStandard"/>
            </w:pPr>
            <w:r>
              <w:t>N</w:t>
            </w:r>
          </w:p>
        </w:tc>
        <w:tc>
          <w:tcPr>
            <w:tcW w:w="3969" w:type="dxa"/>
            <w:shd w:val="clear" w:color="auto" w:fill="auto"/>
          </w:tcPr>
          <w:p w14:paraId="75F83EE1" w14:textId="77777777" w:rsidR="003B5845" w:rsidRDefault="003B5845" w:rsidP="00617B3E">
            <w:pPr>
              <w:pStyle w:val="SmallStandard"/>
            </w:pPr>
            <w:r w:rsidRPr="00491287">
              <w:t>References the TerminalReceptionSpecification that specifies the TerminalReception.</w:t>
            </w:r>
          </w:p>
        </w:tc>
      </w:tr>
    </w:tbl>
    <w:p w14:paraId="132D0A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494EC1" w14:textId="77777777" w:rsidTr="00617B3E">
        <w:tc>
          <w:tcPr>
            <w:tcW w:w="2296" w:type="dxa"/>
            <w:gridSpan w:val="2"/>
            <w:shd w:val="clear" w:color="auto" w:fill="auto"/>
          </w:tcPr>
          <w:p w14:paraId="420600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51B8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917A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A3AD7D" w14:textId="77777777" w:rsidTr="00617B3E">
        <w:tc>
          <w:tcPr>
            <w:tcW w:w="1588" w:type="dxa"/>
            <w:shd w:val="clear" w:color="auto" w:fill="auto"/>
          </w:tcPr>
          <w:p w14:paraId="765F3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DEAA1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41D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2356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B075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8EBA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79FA0" w14:textId="77777777" w:rsidTr="00617B3E">
        <w:tc>
          <w:tcPr>
            <w:tcW w:w="1588" w:type="dxa"/>
            <w:shd w:val="clear" w:color="auto" w:fill="auto"/>
          </w:tcPr>
          <w:p w14:paraId="04438242" w14:textId="77777777" w:rsidR="003B5845" w:rsidRPr="00634625" w:rsidRDefault="003B5845" w:rsidP="00617B3E">
            <w:pPr>
              <w:pStyle w:val="SmallStandard"/>
            </w:pPr>
            <w:r>
              <w:t>TerminalReceptionReference</w:t>
            </w:r>
          </w:p>
        </w:tc>
        <w:tc>
          <w:tcPr>
            <w:tcW w:w="708" w:type="dxa"/>
            <w:shd w:val="clear" w:color="auto" w:fill="auto"/>
          </w:tcPr>
          <w:p w14:paraId="2CE8DC65" w14:textId="77777777" w:rsidR="003B5845" w:rsidRPr="00D331EF" w:rsidRDefault="003B5845" w:rsidP="00617B3E">
            <w:pPr>
              <w:pStyle w:val="SmallStandard"/>
            </w:pPr>
            <w:r w:rsidRPr="00D01517">
              <w:t>0..*</w:t>
            </w:r>
          </w:p>
        </w:tc>
        <w:tc>
          <w:tcPr>
            <w:tcW w:w="1560" w:type="dxa"/>
            <w:shd w:val="clear" w:color="auto" w:fill="auto"/>
          </w:tcPr>
          <w:p w14:paraId="7C5BCDED" w14:textId="77777777" w:rsidR="003B5845" w:rsidRPr="00132C43" w:rsidRDefault="003B5845" w:rsidP="00617B3E">
            <w:pPr>
              <w:pStyle w:val="SmallStandard"/>
            </w:pPr>
            <w:r>
              <w:t>terminalReception</w:t>
            </w:r>
          </w:p>
        </w:tc>
        <w:tc>
          <w:tcPr>
            <w:tcW w:w="708" w:type="dxa"/>
            <w:shd w:val="clear" w:color="auto" w:fill="auto"/>
          </w:tcPr>
          <w:p w14:paraId="68F808FD" w14:textId="77777777" w:rsidR="003B5845" w:rsidRPr="00D331EF" w:rsidRDefault="003B5845" w:rsidP="00617B3E">
            <w:pPr>
              <w:pStyle w:val="SmallStandard"/>
            </w:pPr>
            <w:r w:rsidRPr="00D01517">
              <w:t>1</w:t>
            </w:r>
          </w:p>
        </w:tc>
        <w:tc>
          <w:tcPr>
            <w:tcW w:w="567" w:type="dxa"/>
            <w:shd w:val="clear" w:color="auto" w:fill="auto"/>
          </w:tcPr>
          <w:p w14:paraId="0E7DB08C" w14:textId="77777777" w:rsidR="003B5845" w:rsidRPr="00D331EF" w:rsidRDefault="003B5845" w:rsidP="00617B3E">
            <w:pPr>
              <w:pStyle w:val="SmallStandard"/>
            </w:pPr>
            <w:r>
              <w:t>N</w:t>
            </w:r>
          </w:p>
        </w:tc>
        <w:tc>
          <w:tcPr>
            <w:tcW w:w="3969" w:type="dxa"/>
            <w:shd w:val="clear" w:color="auto" w:fill="auto"/>
          </w:tcPr>
          <w:p w14:paraId="06EAAE2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r w:rsidR="003B5845" w:rsidRPr="004A00BD" w14:paraId="47A84FDA" w14:textId="77777777" w:rsidTr="00617B3E">
        <w:tc>
          <w:tcPr>
            <w:tcW w:w="1588" w:type="dxa"/>
            <w:shd w:val="clear" w:color="auto" w:fill="auto"/>
          </w:tcPr>
          <w:p w14:paraId="2F23A354" w14:textId="77777777" w:rsidR="003B5845" w:rsidRPr="00634625" w:rsidRDefault="003B5845" w:rsidP="00617B3E">
            <w:pPr>
              <w:pStyle w:val="SmallStandard"/>
            </w:pPr>
            <w:r>
              <w:t>InternalTerminalConnection</w:t>
            </w:r>
          </w:p>
        </w:tc>
        <w:tc>
          <w:tcPr>
            <w:tcW w:w="708" w:type="dxa"/>
            <w:shd w:val="clear" w:color="auto" w:fill="auto"/>
          </w:tcPr>
          <w:p w14:paraId="053D9E11" w14:textId="77777777" w:rsidR="003B5845" w:rsidRPr="00D331EF" w:rsidRDefault="003B5845" w:rsidP="00617B3E">
            <w:pPr>
              <w:pStyle w:val="SmallStandard"/>
            </w:pPr>
            <w:r w:rsidRPr="00D01517">
              <w:t>0..1</w:t>
            </w:r>
          </w:p>
        </w:tc>
        <w:tc>
          <w:tcPr>
            <w:tcW w:w="1560" w:type="dxa"/>
            <w:shd w:val="clear" w:color="auto" w:fill="auto"/>
          </w:tcPr>
          <w:p w14:paraId="27E5AFC5" w14:textId="77777777" w:rsidR="003B5845" w:rsidRPr="00132C43" w:rsidRDefault="003B5845" w:rsidP="00617B3E">
            <w:pPr>
              <w:pStyle w:val="SmallStandard"/>
            </w:pPr>
            <w:r>
              <w:t>terminalReception</w:t>
            </w:r>
          </w:p>
        </w:tc>
        <w:tc>
          <w:tcPr>
            <w:tcW w:w="708" w:type="dxa"/>
            <w:shd w:val="clear" w:color="auto" w:fill="auto"/>
          </w:tcPr>
          <w:p w14:paraId="3194D7E2" w14:textId="77777777" w:rsidR="003B5845" w:rsidRPr="00D331EF" w:rsidRDefault="003B5845" w:rsidP="00617B3E">
            <w:pPr>
              <w:pStyle w:val="SmallStandard"/>
            </w:pPr>
            <w:r w:rsidRPr="00D01517">
              <w:t>0..*</w:t>
            </w:r>
          </w:p>
        </w:tc>
        <w:tc>
          <w:tcPr>
            <w:tcW w:w="567" w:type="dxa"/>
            <w:shd w:val="clear" w:color="auto" w:fill="auto"/>
          </w:tcPr>
          <w:p w14:paraId="362ABF3C" w14:textId="77777777" w:rsidR="003B5845" w:rsidRPr="00D331EF" w:rsidRDefault="003B5845" w:rsidP="00617B3E">
            <w:pPr>
              <w:pStyle w:val="SmallStandard"/>
            </w:pPr>
            <w:r>
              <w:t>N</w:t>
            </w:r>
          </w:p>
        </w:tc>
        <w:tc>
          <w:tcPr>
            <w:tcW w:w="3969" w:type="dxa"/>
            <w:shd w:val="clear" w:color="auto" w:fill="auto"/>
          </w:tcPr>
          <w:p w14:paraId="20F73B3D" w14:textId="77777777" w:rsidR="003B5845" w:rsidRDefault="003B5845" w:rsidP="00617B3E">
            <w:pPr>
              <w:pStyle w:val="SmallStandard"/>
            </w:pPr>
            <w:r w:rsidRPr="00491287">
              <w:t>References the TerminalReceptions that participate in the InternalTerminalConnection.</w:t>
            </w:r>
          </w:p>
        </w:tc>
      </w:tr>
      <w:tr w:rsidR="003B5845" w:rsidRPr="004A00BD" w14:paraId="25953B44" w14:textId="77777777" w:rsidTr="00617B3E">
        <w:tc>
          <w:tcPr>
            <w:tcW w:w="1588" w:type="dxa"/>
            <w:shd w:val="clear" w:color="auto" w:fill="auto"/>
          </w:tcPr>
          <w:p w14:paraId="1F0C3CFB" w14:textId="77777777" w:rsidR="003B5845" w:rsidRPr="00634625" w:rsidRDefault="003B5845" w:rsidP="00617B3E">
            <w:pPr>
              <w:pStyle w:val="SmallStandard"/>
            </w:pPr>
            <w:r>
              <w:t>TerminalSpecification</w:t>
            </w:r>
          </w:p>
        </w:tc>
        <w:tc>
          <w:tcPr>
            <w:tcW w:w="708" w:type="dxa"/>
            <w:shd w:val="clear" w:color="auto" w:fill="auto"/>
          </w:tcPr>
          <w:p w14:paraId="338C3A68" w14:textId="77777777" w:rsidR="003B5845" w:rsidRPr="00D331EF" w:rsidRDefault="003B5845" w:rsidP="00617B3E">
            <w:pPr>
              <w:pStyle w:val="SmallStandard"/>
            </w:pPr>
            <w:r w:rsidRPr="00D01517">
              <w:t>1</w:t>
            </w:r>
          </w:p>
        </w:tc>
        <w:tc>
          <w:tcPr>
            <w:tcW w:w="1560" w:type="dxa"/>
            <w:shd w:val="clear" w:color="auto" w:fill="auto"/>
          </w:tcPr>
          <w:p w14:paraId="25A97DBA" w14:textId="77777777" w:rsidR="003B5845" w:rsidRPr="00132C43" w:rsidRDefault="003B5845" w:rsidP="00617B3E">
            <w:pPr>
              <w:pStyle w:val="SmallStandard"/>
            </w:pPr>
            <w:r>
              <w:t>terminalReception</w:t>
            </w:r>
          </w:p>
        </w:tc>
        <w:tc>
          <w:tcPr>
            <w:tcW w:w="708" w:type="dxa"/>
            <w:shd w:val="clear" w:color="auto" w:fill="auto"/>
          </w:tcPr>
          <w:p w14:paraId="72490928" w14:textId="77777777" w:rsidR="003B5845" w:rsidRPr="00D331EF" w:rsidRDefault="003B5845" w:rsidP="00617B3E">
            <w:pPr>
              <w:pStyle w:val="SmallStandard"/>
            </w:pPr>
            <w:r w:rsidRPr="00D01517">
              <w:t>0..*</w:t>
            </w:r>
          </w:p>
        </w:tc>
        <w:tc>
          <w:tcPr>
            <w:tcW w:w="567" w:type="dxa"/>
            <w:shd w:val="clear" w:color="auto" w:fill="auto"/>
          </w:tcPr>
          <w:p w14:paraId="76F13365" w14:textId="77777777" w:rsidR="003B5845" w:rsidRDefault="003B5845" w:rsidP="00617B3E">
            <w:pPr>
              <w:pStyle w:val="SmallStandard"/>
            </w:pPr>
            <w:r>
              <w:t>Y</w:t>
            </w:r>
          </w:p>
        </w:tc>
        <w:tc>
          <w:tcPr>
            <w:tcW w:w="3969" w:type="dxa"/>
            <w:shd w:val="clear" w:color="auto" w:fill="auto"/>
          </w:tcPr>
          <w:p w14:paraId="1E4DB13D" w14:textId="77777777" w:rsidR="003B5845" w:rsidRDefault="003B5845" w:rsidP="00617B3E">
            <w:pPr>
              <w:pStyle w:val="SmallStandard"/>
            </w:pPr>
            <w:r w:rsidRPr="00491287">
              <w:t>Specifies the TerminalReceptions of the terminal described by the TerminalSpecification.</w:t>
            </w:r>
          </w:p>
        </w:tc>
      </w:tr>
    </w:tbl>
    <w:p w14:paraId="690F6B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8" w:name="_184e50f7f1277ce53468d04cd2cbd8cd"/>
      <w:r>
        <w:rPr>
          <w:lang w:val="en-GB"/>
        </w:rPr>
        <w:t>TerminalReceptionSpecification</w:t>
      </w:r>
      <w:bookmarkEnd w:id="1128"/>
    </w:p>
    <w:p w14:paraId="0FA892D6" w14:textId="77777777" w:rsidR="003B5845" w:rsidRPr="00A518C2" w:rsidRDefault="003B5845" w:rsidP="003B5845">
      <w:pPr>
        <w:rPr>
          <w:lang w:val="en-GB"/>
        </w:rPr>
      </w:pPr>
      <w:r w:rsidRPr="00A518C2">
        <w:rPr>
          <w:sz w:val="18"/>
          <w:szCs w:val="18"/>
          <w:lang w:val="en-GB"/>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5115E8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51BAD0" w14:textId="77777777" w:rsidTr="00617B3E">
        <w:tc>
          <w:tcPr>
            <w:tcW w:w="2013" w:type="dxa"/>
            <w:shd w:val="clear" w:color="auto" w:fill="auto"/>
            <w:tcMar>
              <w:top w:w="28" w:type="dxa"/>
              <w:left w:w="28" w:type="dxa"/>
              <w:bottom w:w="28" w:type="dxa"/>
              <w:right w:w="28" w:type="dxa"/>
            </w:tcMar>
          </w:tcPr>
          <w:p w14:paraId="5072DE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C381A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B3E37EA" w14:textId="77777777" w:rsidTr="00617B3E">
        <w:tc>
          <w:tcPr>
            <w:tcW w:w="2013" w:type="dxa"/>
            <w:shd w:val="clear" w:color="auto" w:fill="auto"/>
            <w:tcMar>
              <w:top w:w="28" w:type="dxa"/>
              <w:left w:w="28" w:type="dxa"/>
              <w:bottom w:w="28" w:type="dxa"/>
              <w:right w:w="28" w:type="dxa"/>
            </w:tcMar>
          </w:tcPr>
          <w:p w14:paraId="6E787A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026DE2" w14:textId="77777777" w:rsidR="003B5845" w:rsidRPr="004A00BD" w:rsidRDefault="003B5845" w:rsidP="00617B3E">
            <w:pPr>
              <w:rPr>
                <w:sz w:val="22"/>
              </w:rPr>
            </w:pPr>
          </w:p>
        </w:tc>
      </w:tr>
      <w:tr w:rsidR="003B5845" w:rsidRPr="008359F5" w14:paraId="62B37495" w14:textId="77777777" w:rsidTr="00617B3E">
        <w:tc>
          <w:tcPr>
            <w:tcW w:w="2013" w:type="dxa"/>
            <w:shd w:val="clear" w:color="auto" w:fill="auto"/>
            <w:tcMar>
              <w:top w:w="28" w:type="dxa"/>
              <w:left w:w="28" w:type="dxa"/>
              <w:bottom w:w="28" w:type="dxa"/>
              <w:right w:w="28" w:type="dxa"/>
            </w:tcMar>
          </w:tcPr>
          <w:p w14:paraId="5CF3EA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474DF9E" w14:textId="77777777" w:rsidR="003B5845" w:rsidRPr="000437C1" w:rsidRDefault="003B5845" w:rsidP="00617B3E">
            <w:pPr>
              <w:pStyle w:val="SmallStandard"/>
            </w:pPr>
            <w:r>
              <w:t>false</w:t>
            </w:r>
          </w:p>
        </w:tc>
      </w:tr>
    </w:tbl>
    <w:p w14:paraId="198C5D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F12B91" w14:textId="77777777" w:rsidTr="00617B3E">
        <w:tc>
          <w:tcPr>
            <w:tcW w:w="2013" w:type="dxa"/>
            <w:shd w:val="clear" w:color="auto" w:fill="auto"/>
            <w:tcMar>
              <w:top w:w="28" w:type="dxa"/>
              <w:left w:w="28" w:type="dxa"/>
              <w:bottom w:w="28" w:type="dxa"/>
              <w:right w:w="28" w:type="dxa"/>
            </w:tcMar>
          </w:tcPr>
          <w:p w14:paraId="38E095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ACF0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41393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1C3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13046E" w14:textId="77777777" w:rsidTr="00617B3E">
        <w:tc>
          <w:tcPr>
            <w:tcW w:w="2013" w:type="dxa"/>
            <w:shd w:val="clear" w:color="auto" w:fill="auto"/>
            <w:tcMar>
              <w:top w:w="28" w:type="dxa"/>
              <w:left w:w="28" w:type="dxa"/>
              <w:bottom w:w="28" w:type="dxa"/>
              <w:right w:w="28" w:type="dxa"/>
            </w:tcMar>
          </w:tcPr>
          <w:p w14:paraId="012120A3"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6EEDC1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21A37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BF75B2"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6C163C77" w14:textId="77777777" w:rsidTr="00617B3E">
        <w:tc>
          <w:tcPr>
            <w:tcW w:w="2013" w:type="dxa"/>
            <w:shd w:val="clear" w:color="auto" w:fill="auto"/>
            <w:tcMar>
              <w:top w:w="28" w:type="dxa"/>
              <w:left w:w="28" w:type="dxa"/>
              <w:bottom w:w="28" w:type="dxa"/>
              <w:right w:w="28" w:type="dxa"/>
            </w:tcMar>
          </w:tcPr>
          <w:p w14:paraId="529DD6D6"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0C47B8B8"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68630A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0641C6" w14:textId="77777777" w:rsidR="003B5845" w:rsidRPr="004A00BD" w:rsidRDefault="003B5845" w:rsidP="00617B3E">
            <w:pPr>
              <w:jc w:val="left"/>
              <w:rPr>
                <w:sz w:val="22"/>
                <w:lang w:val="en-GB"/>
              </w:rPr>
            </w:pPr>
            <w:r w:rsidRPr="004A00BD">
              <w:rPr>
                <w:sz w:val="16"/>
                <w:szCs w:val="16"/>
                <w:lang w:val="en-GB"/>
              </w:rPr>
              <w:t>Specifies the plating material of the terminal reception.</w:t>
            </w:r>
          </w:p>
        </w:tc>
      </w:tr>
      <w:tr w:rsidR="003B5845" w:rsidRPr="004A00BD" w14:paraId="5A98C67F" w14:textId="77777777" w:rsidTr="00617B3E">
        <w:tc>
          <w:tcPr>
            <w:tcW w:w="2013" w:type="dxa"/>
            <w:shd w:val="clear" w:color="auto" w:fill="auto"/>
            <w:tcMar>
              <w:top w:w="28" w:type="dxa"/>
              <w:left w:w="28" w:type="dxa"/>
              <w:bottom w:w="28" w:type="dxa"/>
              <w:right w:w="28" w:type="dxa"/>
            </w:tcMar>
          </w:tcPr>
          <w:p w14:paraId="2C1AA4E2"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15342B20"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0D6726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4AEDFC" w14:textId="77777777" w:rsidR="003B5845" w:rsidRPr="004A00BD" w:rsidRDefault="003B5845" w:rsidP="00617B3E">
            <w:pPr>
              <w:jc w:val="left"/>
              <w:rPr>
                <w:sz w:val="22"/>
                <w:lang w:val="en-GB"/>
              </w:rPr>
            </w:pPr>
            <w:r w:rsidRPr="004A00BD">
              <w:rPr>
                <w:sz w:val="16"/>
                <w:szCs w:val="16"/>
                <w:lang w:val="en-GB"/>
              </w:rPr>
              <w:t>Specifies if the terminal reception has a primary locking and of what type it is.</w:t>
            </w:r>
          </w:p>
        </w:tc>
      </w:tr>
      <w:tr w:rsidR="003B5845" w:rsidRPr="006675E2" w14:paraId="4AD9B38B" w14:textId="77777777" w:rsidTr="00617B3E">
        <w:tc>
          <w:tcPr>
            <w:tcW w:w="2013" w:type="dxa"/>
            <w:shd w:val="clear" w:color="auto" w:fill="auto"/>
            <w:tcMar>
              <w:top w:w="28" w:type="dxa"/>
              <w:left w:w="28" w:type="dxa"/>
              <w:bottom w:w="28" w:type="dxa"/>
              <w:right w:w="28" w:type="dxa"/>
            </w:tcMar>
          </w:tcPr>
          <w:p w14:paraId="3203C9D5" w14:textId="77777777" w:rsidR="003B5845" w:rsidRPr="00620BBE" w:rsidRDefault="003B5845" w:rsidP="00617B3E">
            <w:pPr>
              <w:pStyle w:val="SmallStandard"/>
            </w:pPr>
            <w:r w:rsidRPr="00620BBE">
              <w:t>pullOutForce</w:t>
            </w:r>
          </w:p>
        </w:tc>
        <w:tc>
          <w:tcPr>
            <w:tcW w:w="1559" w:type="dxa"/>
            <w:shd w:val="clear" w:color="auto" w:fill="auto"/>
            <w:tcMar>
              <w:top w:w="28" w:type="dxa"/>
              <w:left w:w="28" w:type="dxa"/>
              <w:bottom w:w="28" w:type="dxa"/>
              <w:right w:w="28" w:type="dxa"/>
            </w:tcMar>
          </w:tcPr>
          <w:p w14:paraId="5662C6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6567F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57EADB" w14:textId="77777777" w:rsidR="003B5845" w:rsidRPr="004A00BD" w:rsidRDefault="003B5845" w:rsidP="00617B3E">
            <w:pPr>
              <w:jc w:val="left"/>
              <w:rPr>
                <w:sz w:val="22"/>
              </w:rPr>
            </w:pPr>
            <w:r w:rsidRPr="004A00BD">
              <w:rPr>
                <w:sz w:val="16"/>
                <w:szCs w:val="16"/>
                <w:lang w:val="en-GB"/>
              </w:rPr>
              <w:t xml:space="preserve">The force until the terminal is pulled out of the housing (normally a not intended case). </w:t>
            </w:r>
            <w:r w:rsidRPr="004A00BD">
              <w:rPr>
                <w:sz w:val="16"/>
                <w:szCs w:val="16"/>
              </w:rPr>
              <w:t>KBLFRM-366</w:t>
            </w:r>
          </w:p>
        </w:tc>
      </w:tr>
    </w:tbl>
    <w:p w14:paraId="1CC9A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539280" w14:textId="77777777" w:rsidTr="00617B3E">
        <w:tc>
          <w:tcPr>
            <w:tcW w:w="3856" w:type="dxa"/>
            <w:gridSpan w:val="3"/>
            <w:shd w:val="clear" w:color="auto" w:fill="auto"/>
          </w:tcPr>
          <w:p w14:paraId="7F69EA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68FF3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13E5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B69F0" w14:textId="77777777" w:rsidTr="00617B3E">
        <w:tc>
          <w:tcPr>
            <w:tcW w:w="1573" w:type="dxa"/>
            <w:shd w:val="clear" w:color="auto" w:fill="auto"/>
          </w:tcPr>
          <w:p w14:paraId="7F2837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BE4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BB0B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BBD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1F8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EA22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122F2E" w14:textId="77777777" w:rsidTr="00617B3E">
        <w:tc>
          <w:tcPr>
            <w:tcW w:w="1573" w:type="dxa"/>
            <w:shd w:val="clear" w:color="auto" w:fill="auto"/>
          </w:tcPr>
          <w:p w14:paraId="085BEE63" w14:textId="77777777" w:rsidR="003B5845" w:rsidRPr="00634625" w:rsidRDefault="003B5845" w:rsidP="00617B3E">
            <w:pPr>
              <w:pStyle w:val="SmallStandard"/>
            </w:pPr>
            <w:r>
              <w:t>TerminalType</w:t>
            </w:r>
          </w:p>
        </w:tc>
        <w:tc>
          <w:tcPr>
            <w:tcW w:w="1574" w:type="dxa"/>
            <w:shd w:val="clear" w:color="auto" w:fill="auto"/>
          </w:tcPr>
          <w:p w14:paraId="49D50968" w14:textId="77777777" w:rsidR="003B5845" w:rsidRPr="00132C43" w:rsidRDefault="003B5845" w:rsidP="00617B3E">
            <w:pPr>
              <w:pStyle w:val="SmallStandard"/>
            </w:pPr>
            <w:r>
              <w:t>terminalType</w:t>
            </w:r>
          </w:p>
        </w:tc>
        <w:tc>
          <w:tcPr>
            <w:tcW w:w="708" w:type="dxa"/>
            <w:shd w:val="clear" w:color="auto" w:fill="auto"/>
          </w:tcPr>
          <w:p w14:paraId="0CD6B287" w14:textId="77777777" w:rsidR="003B5845" w:rsidRPr="00D331EF" w:rsidRDefault="003B5845" w:rsidP="00617B3E">
            <w:pPr>
              <w:pStyle w:val="SmallStandard"/>
            </w:pPr>
            <w:r w:rsidRPr="00574783">
              <w:t>0..1</w:t>
            </w:r>
          </w:p>
        </w:tc>
        <w:tc>
          <w:tcPr>
            <w:tcW w:w="709" w:type="dxa"/>
            <w:shd w:val="clear" w:color="auto" w:fill="auto"/>
          </w:tcPr>
          <w:p w14:paraId="238B8D0F" w14:textId="77777777" w:rsidR="003B5845" w:rsidRPr="00D331EF" w:rsidRDefault="003B5845" w:rsidP="00617B3E">
            <w:pPr>
              <w:pStyle w:val="SmallStandard"/>
            </w:pPr>
            <w:r w:rsidRPr="00207506">
              <w:t>0..1</w:t>
            </w:r>
          </w:p>
        </w:tc>
        <w:tc>
          <w:tcPr>
            <w:tcW w:w="567" w:type="dxa"/>
            <w:shd w:val="clear" w:color="auto" w:fill="auto"/>
          </w:tcPr>
          <w:p w14:paraId="3BAF2BC7" w14:textId="77777777" w:rsidR="003B5845" w:rsidRDefault="003B5845" w:rsidP="00617B3E">
            <w:pPr>
              <w:pStyle w:val="SmallStandard"/>
            </w:pPr>
            <w:r>
              <w:t>Y</w:t>
            </w:r>
          </w:p>
        </w:tc>
        <w:tc>
          <w:tcPr>
            <w:tcW w:w="3969" w:type="dxa"/>
            <w:shd w:val="clear" w:color="auto" w:fill="auto"/>
          </w:tcPr>
          <w:p w14:paraId="4A2F350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24A89E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D9101" w14:textId="77777777" w:rsidTr="00617B3E">
        <w:tc>
          <w:tcPr>
            <w:tcW w:w="2296" w:type="dxa"/>
            <w:gridSpan w:val="2"/>
            <w:shd w:val="clear" w:color="auto" w:fill="auto"/>
          </w:tcPr>
          <w:p w14:paraId="73E1D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3259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B9662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7157D0" w14:textId="77777777" w:rsidTr="00617B3E">
        <w:tc>
          <w:tcPr>
            <w:tcW w:w="1588" w:type="dxa"/>
            <w:shd w:val="clear" w:color="auto" w:fill="auto"/>
          </w:tcPr>
          <w:p w14:paraId="0BF090E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F2E67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F940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5ED0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83A0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B7B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0B26FE" w14:textId="77777777" w:rsidTr="00617B3E">
        <w:tc>
          <w:tcPr>
            <w:tcW w:w="1588" w:type="dxa"/>
            <w:shd w:val="clear" w:color="auto" w:fill="auto"/>
          </w:tcPr>
          <w:p w14:paraId="214283A2" w14:textId="77777777" w:rsidR="003B5845" w:rsidRPr="00634625" w:rsidRDefault="003B5845" w:rsidP="00617B3E">
            <w:pPr>
              <w:pStyle w:val="SmallStandard"/>
            </w:pPr>
            <w:r>
              <w:t>TerminalReception</w:t>
            </w:r>
          </w:p>
        </w:tc>
        <w:tc>
          <w:tcPr>
            <w:tcW w:w="708" w:type="dxa"/>
            <w:shd w:val="clear" w:color="auto" w:fill="auto"/>
          </w:tcPr>
          <w:p w14:paraId="0FC092C1" w14:textId="77777777" w:rsidR="003B5845" w:rsidRPr="00D331EF" w:rsidRDefault="003B5845" w:rsidP="00617B3E">
            <w:pPr>
              <w:pStyle w:val="SmallStandard"/>
            </w:pPr>
            <w:r w:rsidRPr="00D01517">
              <w:t>0..*</w:t>
            </w:r>
          </w:p>
        </w:tc>
        <w:tc>
          <w:tcPr>
            <w:tcW w:w="1560" w:type="dxa"/>
            <w:shd w:val="clear" w:color="auto" w:fill="auto"/>
          </w:tcPr>
          <w:p w14:paraId="69CAB2BA" w14:textId="77777777" w:rsidR="003B5845" w:rsidRPr="00132C43" w:rsidRDefault="003B5845" w:rsidP="00617B3E">
            <w:pPr>
              <w:pStyle w:val="SmallStandard"/>
            </w:pPr>
            <w:r>
              <w:t>terminalReceptionSpecification</w:t>
            </w:r>
          </w:p>
        </w:tc>
        <w:tc>
          <w:tcPr>
            <w:tcW w:w="708" w:type="dxa"/>
            <w:shd w:val="clear" w:color="auto" w:fill="auto"/>
          </w:tcPr>
          <w:p w14:paraId="203787C0" w14:textId="77777777" w:rsidR="003B5845" w:rsidRPr="00D331EF" w:rsidRDefault="003B5845" w:rsidP="00617B3E">
            <w:pPr>
              <w:pStyle w:val="SmallStandard"/>
            </w:pPr>
            <w:r w:rsidRPr="00D01517">
              <w:t>0..1</w:t>
            </w:r>
          </w:p>
        </w:tc>
        <w:tc>
          <w:tcPr>
            <w:tcW w:w="567" w:type="dxa"/>
            <w:shd w:val="clear" w:color="auto" w:fill="auto"/>
          </w:tcPr>
          <w:p w14:paraId="0D5FA619" w14:textId="77777777" w:rsidR="003B5845" w:rsidRPr="00D331EF" w:rsidRDefault="003B5845" w:rsidP="00617B3E">
            <w:pPr>
              <w:pStyle w:val="SmallStandard"/>
            </w:pPr>
            <w:r>
              <w:t>N</w:t>
            </w:r>
          </w:p>
        </w:tc>
        <w:tc>
          <w:tcPr>
            <w:tcW w:w="3969" w:type="dxa"/>
            <w:shd w:val="clear" w:color="auto" w:fill="auto"/>
          </w:tcPr>
          <w:p w14:paraId="2973BC4A" w14:textId="77777777" w:rsidR="003B5845" w:rsidRDefault="003B5845" w:rsidP="00617B3E">
            <w:pPr>
              <w:pStyle w:val="SmallStandard"/>
            </w:pPr>
            <w:r w:rsidRPr="00491287">
              <w:t>References the TerminalReceptionSpecification that specifies the TerminalReception.</w:t>
            </w:r>
          </w:p>
        </w:tc>
      </w:tr>
    </w:tbl>
    <w:p w14:paraId="3EE3BC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29" w:name="_305477fdff22f88c4e046ebc091349f3"/>
      <w:r>
        <w:rPr>
          <w:lang w:val="en-GB"/>
        </w:rPr>
        <w:t>TerminalSpecification</w:t>
      </w:r>
      <w:bookmarkEnd w:id="1129"/>
    </w:p>
    <w:p w14:paraId="41BEDAD6" w14:textId="77777777" w:rsidR="003B5845" w:rsidRPr="00A518C2" w:rsidRDefault="003B5845" w:rsidP="003B5845">
      <w:pPr>
        <w:rPr>
          <w:lang w:val="en-GB"/>
        </w:rPr>
      </w:pPr>
      <w:r w:rsidRPr="00A518C2">
        <w:rPr>
          <w:sz w:val="18"/>
          <w:szCs w:val="18"/>
          <w:lang w:val="en-GB"/>
        </w:rPr>
        <w:t>Specification for the definition of terminals. A terminal can own multiple WireReceptions &amp; TerminalReceptions.</w:t>
      </w:r>
    </w:p>
    <w:p w14:paraId="51DE18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DD9984" w14:textId="77777777" w:rsidTr="00617B3E">
        <w:tc>
          <w:tcPr>
            <w:tcW w:w="2013" w:type="dxa"/>
            <w:shd w:val="clear" w:color="auto" w:fill="auto"/>
            <w:tcMar>
              <w:top w:w="28" w:type="dxa"/>
              <w:left w:w="28" w:type="dxa"/>
              <w:bottom w:w="28" w:type="dxa"/>
              <w:right w:w="28" w:type="dxa"/>
            </w:tcMar>
          </w:tcPr>
          <w:p w14:paraId="505B57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B413D68"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063F0E3" w14:textId="77777777" w:rsidTr="00617B3E">
        <w:tc>
          <w:tcPr>
            <w:tcW w:w="2013" w:type="dxa"/>
            <w:shd w:val="clear" w:color="auto" w:fill="auto"/>
            <w:tcMar>
              <w:top w:w="28" w:type="dxa"/>
              <w:left w:w="28" w:type="dxa"/>
              <w:bottom w:w="28" w:type="dxa"/>
              <w:right w:w="28" w:type="dxa"/>
            </w:tcMar>
          </w:tcPr>
          <w:p w14:paraId="00575B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6CBB8D" w14:textId="77777777" w:rsidR="003B5845" w:rsidRPr="004A00BD" w:rsidRDefault="003B5845" w:rsidP="00617B3E">
            <w:pPr>
              <w:rPr>
                <w:sz w:val="22"/>
              </w:rPr>
            </w:pPr>
          </w:p>
        </w:tc>
      </w:tr>
      <w:tr w:rsidR="003B5845" w:rsidRPr="008359F5" w14:paraId="431D3B5F" w14:textId="77777777" w:rsidTr="00617B3E">
        <w:tc>
          <w:tcPr>
            <w:tcW w:w="2013" w:type="dxa"/>
            <w:shd w:val="clear" w:color="auto" w:fill="auto"/>
            <w:tcMar>
              <w:top w:w="28" w:type="dxa"/>
              <w:left w:w="28" w:type="dxa"/>
              <w:bottom w:w="28" w:type="dxa"/>
              <w:right w:w="28" w:type="dxa"/>
            </w:tcMar>
          </w:tcPr>
          <w:p w14:paraId="651CDC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34AEA9" w14:textId="77777777" w:rsidR="003B5845" w:rsidRPr="000437C1" w:rsidRDefault="003B5845" w:rsidP="00617B3E">
            <w:pPr>
              <w:pStyle w:val="SmallStandard"/>
            </w:pPr>
            <w:r>
              <w:t>false</w:t>
            </w:r>
          </w:p>
        </w:tc>
      </w:tr>
    </w:tbl>
    <w:p w14:paraId="537B8B4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15F26EF" w14:textId="77777777" w:rsidTr="00617B3E">
        <w:tc>
          <w:tcPr>
            <w:tcW w:w="2013" w:type="dxa"/>
            <w:shd w:val="clear" w:color="auto" w:fill="auto"/>
            <w:tcMar>
              <w:top w:w="28" w:type="dxa"/>
              <w:left w:w="28" w:type="dxa"/>
              <w:bottom w:w="28" w:type="dxa"/>
              <w:right w:w="28" w:type="dxa"/>
            </w:tcMar>
          </w:tcPr>
          <w:p w14:paraId="459AB5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45F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7FE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B5D95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29E24F" w14:textId="77777777" w:rsidTr="00617B3E">
        <w:tc>
          <w:tcPr>
            <w:tcW w:w="2013" w:type="dxa"/>
            <w:shd w:val="clear" w:color="auto" w:fill="auto"/>
            <w:tcMar>
              <w:top w:w="28" w:type="dxa"/>
              <w:left w:w="28" w:type="dxa"/>
              <w:bottom w:w="28" w:type="dxa"/>
              <w:right w:w="28" w:type="dxa"/>
            </w:tcMar>
          </w:tcPr>
          <w:p w14:paraId="2A657A3D"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120F40B8"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E327C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CDFB2E"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6390F850" w14:textId="77777777" w:rsidTr="00617B3E">
        <w:tc>
          <w:tcPr>
            <w:tcW w:w="2013" w:type="dxa"/>
            <w:shd w:val="clear" w:color="auto" w:fill="auto"/>
            <w:tcMar>
              <w:top w:w="28" w:type="dxa"/>
              <w:left w:w="28" w:type="dxa"/>
              <w:bottom w:w="28" w:type="dxa"/>
              <w:right w:w="28" w:type="dxa"/>
            </w:tcMar>
          </w:tcPr>
          <w:p w14:paraId="3FDBDF4B"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71121DFB" w14:textId="77777777" w:rsidR="003B5845" w:rsidRPr="008359F5" w:rsidRDefault="003B5845" w:rsidP="00617B3E">
            <w:pPr>
              <w:pStyle w:val="SmallStandard"/>
            </w:pPr>
            <w:r w:rsidRPr="00D21799">
              <w:t>TerminalSealingType</w:t>
            </w:r>
          </w:p>
        </w:tc>
        <w:tc>
          <w:tcPr>
            <w:tcW w:w="709" w:type="dxa"/>
            <w:shd w:val="clear" w:color="auto" w:fill="auto"/>
            <w:tcMar>
              <w:top w:w="28" w:type="dxa"/>
              <w:left w:w="28" w:type="dxa"/>
              <w:bottom w:w="28" w:type="dxa"/>
              <w:right w:w="28" w:type="dxa"/>
            </w:tcMar>
          </w:tcPr>
          <w:p w14:paraId="5F1508F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04C89D"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SealingType</w:t>
            </w:r>
            <w:r w:rsidRPr="004A00BD">
              <w:rPr>
                <w:sz w:val="16"/>
                <w:szCs w:val="16"/>
                <w:lang w:val="en-GB"/>
              </w:rPr>
              <w:t xml:space="preserve"> of the Terminal. This type always refers to the sealing of the terminal itself. However, even a terminal which is not sealable can be used in sealed locations with additional measures (e.g. on the slot).</w:t>
            </w:r>
          </w:p>
        </w:tc>
      </w:tr>
    </w:tbl>
    <w:p w14:paraId="4B9307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1DEA0E" w14:textId="77777777" w:rsidTr="00617B3E">
        <w:tc>
          <w:tcPr>
            <w:tcW w:w="3856" w:type="dxa"/>
            <w:gridSpan w:val="3"/>
            <w:shd w:val="clear" w:color="auto" w:fill="auto"/>
          </w:tcPr>
          <w:p w14:paraId="62987A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B02B2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74C1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BF6284" w14:textId="77777777" w:rsidTr="00617B3E">
        <w:tc>
          <w:tcPr>
            <w:tcW w:w="1573" w:type="dxa"/>
            <w:shd w:val="clear" w:color="auto" w:fill="auto"/>
          </w:tcPr>
          <w:p w14:paraId="17A903F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A0AB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6BF7F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1524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38B8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05489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AA669C" w14:textId="77777777" w:rsidTr="00617B3E">
        <w:tc>
          <w:tcPr>
            <w:tcW w:w="1573" w:type="dxa"/>
            <w:shd w:val="clear" w:color="auto" w:fill="auto"/>
          </w:tcPr>
          <w:p w14:paraId="49330D43" w14:textId="77777777" w:rsidR="003B5845" w:rsidRPr="00634625" w:rsidRDefault="003B5845" w:rsidP="00617B3E">
            <w:pPr>
              <w:pStyle w:val="SmallStandard"/>
            </w:pPr>
            <w:r>
              <w:t>WireReception</w:t>
            </w:r>
          </w:p>
        </w:tc>
        <w:tc>
          <w:tcPr>
            <w:tcW w:w="1574" w:type="dxa"/>
            <w:shd w:val="clear" w:color="auto" w:fill="auto"/>
          </w:tcPr>
          <w:p w14:paraId="46909CBB" w14:textId="77777777" w:rsidR="003B5845" w:rsidRPr="00132C43" w:rsidRDefault="003B5845" w:rsidP="00617B3E">
            <w:pPr>
              <w:pStyle w:val="SmallStandard"/>
            </w:pPr>
            <w:r>
              <w:t>wireReception</w:t>
            </w:r>
          </w:p>
        </w:tc>
        <w:tc>
          <w:tcPr>
            <w:tcW w:w="708" w:type="dxa"/>
            <w:shd w:val="clear" w:color="auto" w:fill="auto"/>
          </w:tcPr>
          <w:p w14:paraId="34D98BA0" w14:textId="77777777" w:rsidR="003B5845" w:rsidRPr="00D331EF" w:rsidRDefault="003B5845" w:rsidP="00617B3E">
            <w:pPr>
              <w:pStyle w:val="SmallStandard"/>
            </w:pPr>
            <w:r w:rsidRPr="00574783">
              <w:t>0..*</w:t>
            </w:r>
          </w:p>
        </w:tc>
        <w:tc>
          <w:tcPr>
            <w:tcW w:w="709" w:type="dxa"/>
            <w:shd w:val="clear" w:color="auto" w:fill="auto"/>
          </w:tcPr>
          <w:p w14:paraId="18CE3CDD" w14:textId="77777777" w:rsidR="003B5845" w:rsidRPr="00D331EF" w:rsidRDefault="003B5845" w:rsidP="00617B3E">
            <w:pPr>
              <w:pStyle w:val="SmallStandard"/>
            </w:pPr>
            <w:r w:rsidRPr="00207506">
              <w:t>1</w:t>
            </w:r>
          </w:p>
        </w:tc>
        <w:tc>
          <w:tcPr>
            <w:tcW w:w="567" w:type="dxa"/>
            <w:shd w:val="clear" w:color="auto" w:fill="auto"/>
          </w:tcPr>
          <w:p w14:paraId="3B01A58E" w14:textId="77777777" w:rsidR="003B5845" w:rsidRDefault="003B5845" w:rsidP="00617B3E">
            <w:pPr>
              <w:pStyle w:val="SmallStandard"/>
            </w:pPr>
            <w:r>
              <w:t>Y</w:t>
            </w:r>
          </w:p>
        </w:tc>
        <w:tc>
          <w:tcPr>
            <w:tcW w:w="3969" w:type="dxa"/>
            <w:shd w:val="clear" w:color="auto" w:fill="auto"/>
          </w:tcPr>
          <w:p w14:paraId="49390610" w14:textId="77777777" w:rsidR="003B5845" w:rsidRDefault="003B5845" w:rsidP="00617B3E">
            <w:pPr>
              <w:pStyle w:val="SmallStandard"/>
            </w:pPr>
            <w:r w:rsidRPr="00491287">
              <w:t>Specifies the WireReceptions of the terminal described by the TerminalSpecification.</w:t>
            </w:r>
          </w:p>
        </w:tc>
      </w:tr>
      <w:tr w:rsidR="003B5845" w:rsidRPr="004A00BD" w14:paraId="09803656" w14:textId="77777777" w:rsidTr="00617B3E">
        <w:tc>
          <w:tcPr>
            <w:tcW w:w="1573" w:type="dxa"/>
            <w:shd w:val="clear" w:color="auto" w:fill="auto"/>
          </w:tcPr>
          <w:p w14:paraId="432F3D7F" w14:textId="77777777" w:rsidR="003B5845" w:rsidRPr="00634625" w:rsidRDefault="003B5845" w:rsidP="00617B3E">
            <w:pPr>
              <w:pStyle w:val="SmallStandard"/>
            </w:pPr>
            <w:r>
              <w:t>InternalTerminalConnection</w:t>
            </w:r>
          </w:p>
        </w:tc>
        <w:tc>
          <w:tcPr>
            <w:tcW w:w="1574" w:type="dxa"/>
            <w:shd w:val="clear" w:color="auto" w:fill="auto"/>
          </w:tcPr>
          <w:p w14:paraId="06570E47" w14:textId="77777777" w:rsidR="003B5845" w:rsidRPr="00132C43" w:rsidRDefault="003B5845" w:rsidP="00617B3E">
            <w:pPr>
              <w:pStyle w:val="SmallStandard"/>
            </w:pPr>
            <w:r>
              <w:t>internalTerminalConnection</w:t>
            </w:r>
          </w:p>
        </w:tc>
        <w:tc>
          <w:tcPr>
            <w:tcW w:w="708" w:type="dxa"/>
            <w:shd w:val="clear" w:color="auto" w:fill="auto"/>
          </w:tcPr>
          <w:p w14:paraId="54CB64CD" w14:textId="77777777" w:rsidR="003B5845" w:rsidRPr="00D331EF" w:rsidRDefault="003B5845" w:rsidP="00617B3E">
            <w:pPr>
              <w:pStyle w:val="SmallStandard"/>
            </w:pPr>
            <w:r w:rsidRPr="00574783">
              <w:t>0..*</w:t>
            </w:r>
          </w:p>
        </w:tc>
        <w:tc>
          <w:tcPr>
            <w:tcW w:w="709" w:type="dxa"/>
            <w:shd w:val="clear" w:color="auto" w:fill="auto"/>
          </w:tcPr>
          <w:p w14:paraId="19E6F05B" w14:textId="77777777" w:rsidR="003B5845" w:rsidRPr="00D331EF" w:rsidRDefault="003B5845" w:rsidP="00617B3E">
            <w:pPr>
              <w:pStyle w:val="SmallStandard"/>
            </w:pPr>
            <w:r w:rsidRPr="00207506">
              <w:t>1</w:t>
            </w:r>
          </w:p>
        </w:tc>
        <w:tc>
          <w:tcPr>
            <w:tcW w:w="567" w:type="dxa"/>
            <w:shd w:val="clear" w:color="auto" w:fill="auto"/>
          </w:tcPr>
          <w:p w14:paraId="4B9F8B67" w14:textId="77777777" w:rsidR="003B5845" w:rsidRDefault="003B5845" w:rsidP="00617B3E">
            <w:pPr>
              <w:pStyle w:val="SmallStandard"/>
            </w:pPr>
            <w:r>
              <w:t>Y</w:t>
            </w:r>
          </w:p>
        </w:tc>
        <w:tc>
          <w:tcPr>
            <w:tcW w:w="3969" w:type="dxa"/>
            <w:shd w:val="clear" w:color="auto" w:fill="auto"/>
          </w:tcPr>
          <w:p w14:paraId="42B3DF09" w14:textId="77777777" w:rsidR="003B5845" w:rsidRDefault="003B5845" w:rsidP="00617B3E">
            <w:pPr>
              <w:pStyle w:val="SmallStandard"/>
            </w:pPr>
            <w:r w:rsidRPr="00491287">
              <w:t xml:space="preserve">Specifies the InternalTerminalConnections of the terminal. </w:t>
            </w:r>
          </w:p>
        </w:tc>
      </w:tr>
      <w:tr w:rsidR="003B5845" w:rsidRPr="004A00BD" w14:paraId="1D592858" w14:textId="77777777" w:rsidTr="00617B3E">
        <w:tc>
          <w:tcPr>
            <w:tcW w:w="1573" w:type="dxa"/>
            <w:shd w:val="clear" w:color="auto" w:fill="auto"/>
          </w:tcPr>
          <w:p w14:paraId="16B14175" w14:textId="77777777" w:rsidR="003B5845" w:rsidRPr="00634625" w:rsidRDefault="003B5845" w:rsidP="00617B3E">
            <w:pPr>
              <w:pStyle w:val="SmallStandard"/>
            </w:pPr>
            <w:r>
              <w:t>TerminalCurrentInformation</w:t>
            </w:r>
          </w:p>
        </w:tc>
        <w:tc>
          <w:tcPr>
            <w:tcW w:w="1574" w:type="dxa"/>
            <w:shd w:val="clear" w:color="auto" w:fill="auto"/>
          </w:tcPr>
          <w:p w14:paraId="2928F288" w14:textId="77777777" w:rsidR="003B5845" w:rsidRPr="00132C43" w:rsidRDefault="003B5845" w:rsidP="00617B3E">
            <w:pPr>
              <w:pStyle w:val="SmallStandard"/>
            </w:pPr>
            <w:r>
              <w:t>currentInformation</w:t>
            </w:r>
          </w:p>
        </w:tc>
        <w:tc>
          <w:tcPr>
            <w:tcW w:w="708" w:type="dxa"/>
            <w:shd w:val="clear" w:color="auto" w:fill="auto"/>
          </w:tcPr>
          <w:p w14:paraId="22ED1AC2" w14:textId="77777777" w:rsidR="003B5845" w:rsidRPr="00D331EF" w:rsidRDefault="003B5845" w:rsidP="00617B3E">
            <w:pPr>
              <w:pStyle w:val="SmallStandard"/>
            </w:pPr>
            <w:r w:rsidRPr="00574783">
              <w:t>0..*</w:t>
            </w:r>
          </w:p>
        </w:tc>
        <w:tc>
          <w:tcPr>
            <w:tcW w:w="709" w:type="dxa"/>
            <w:shd w:val="clear" w:color="auto" w:fill="auto"/>
          </w:tcPr>
          <w:p w14:paraId="7D2845A9" w14:textId="77777777" w:rsidR="003B5845" w:rsidRPr="00D331EF" w:rsidRDefault="003B5845" w:rsidP="00617B3E">
            <w:pPr>
              <w:pStyle w:val="SmallStandard"/>
            </w:pPr>
            <w:r w:rsidRPr="00207506">
              <w:t>1</w:t>
            </w:r>
          </w:p>
        </w:tc>
        <w:tc>
          <w:tcPr>
            <w:tcW w:w="567" w:type="dxa"/>
            <w:shd w:val="clear" w:color="auto" w:fill="auto"/>
          </w:tcPr>
          <w:p w14:paraId="0D0565A6" w14:textId="77777777" w:rsidR="003B5845" w:rsidRDefault="003B5845" w:rsidP="00617B3E">
            <w:pPr>
              <w:pStyle w:val="SmallStandard"/>
            </w:pPr>
            <w:r>
              <w:t>Y</w:t>
            </w:r>
          </w:p>
        </w:tc>
        <w:tc>
          <w:tcPr>
            <w:tcW w:w="3969" w:type="dxa"/>
            <w:shd w:val="clear" w:color="auto" w:fill="auto"/>
          </w:tcPr>
          <w:p w14:paraId="2319518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r w:rsidR="003B5845" w:rsidRPr="004A00BD" w14:paraId="7B221895" w14:textId="77777777" w:rsidTr="00617B3E">
        <w:tc>
          <w:tcPr>
            <w:tcW w:w="1573" w:type="dxa"/>
            <w:shd w:val="clear" w:color="auto" w:fill="auto"/>
          </w:tcPr>
          <w:p w14:paraId="006D8752" w14:textId="77777777" w:rsidR="003B5845" w:rsidRPr="00634625" w:rsidRDefault="003B5845" w:rsidP="00617B3E">
            <w:pPr>
              <w:pStyle w:val="SmallStandard"/>
            </w:pPr>
            <w:r>
              <w:t>TerminalReception</w:t>
            </w:r>
          </w:p>
        </w:tc>
        <w:tc>
          <w:tcPr>
            <w:tcW w:w="1574" w:type="dxa"/>
            <w:shd w:val="clear" w:color="auto" w:fill="auto"/>
          </w:tcPr>
          <w:p w14:paraId="04ED15FB" w14:textId="77777777" w:rsidR="003B5845" w:rsidRPr="00132C43" w:rsidRDefault="003B5845" w:rsidP="00617B3E">
            <w:pPr>
              <w:pStyle w:val="SmallStandard"/>
            </w:pPr>
            <w:r>
              <w:t>terminalReception</w:t>
            </w:r>
          </w:p>
        </w:tc>
        <w:tc>
          <w:tcPr>
            <w:tcW w:w="708" w:type="dxa"/>
            <w:shd w:val="clear" w:color="auto" w:fill="auto"/>
          </w:tcPr>
          <w:p w14:paraId="1670F2B6" w14:textId="77777777" w:rsidR="003B5845" w:rsidRPr="00D331EF" w:rsidRDefault="003B5845" w:rsidP="00617B3E">
            <w:pPr>
              <w:pStyle w:val="SmallStandard"/>
            </w:pPr>
            <w:r w:rsidRPr="00574783">
              <w:t>0..*</w:t>
            </w:r>
          </w:p>
        </w:tc>
        <w:tc>
          <w:tcPr>
            <w:tcW w:w="709" w:type="dxa"/>
            <w:shd w:val="clear" w:color="auto" w:fill="auto"/>
          </w:tcPr>
          <w:p w14:paraId="061BFBC2" w14:textId="77777777" w:rsidR="003B5845" w:rsidRPr="00D331EF" w:rsidRDefault="003B5845" w:rsidP="00617B3E">
            <w:pPr>
              <w:pStyle w:val="SmallStandard"/>
            </w:pPr>
            <w:r w:rsidRPr="00207506">
              <w:t>1</w:t>
            </w:r>
          </w:p>
        </w:tc>
        <w:tc>
          <w:tcPr>
            <w:tcW w:w="567" w:type="dxa"/>
            <w:shd w:val="clear" w:color="auto" w:fill="auto"/>
          </w:tcPr>
          <w:p w14:paraId="7A95E831" w14:textId="77777777" w:rsidR="003B5845" w:rsidRDefault="003B5845" w:rsidP="00617B3E">
            <w:pPr>
              <w:pStyle w:val="SmallStandard"/>
            </w:pPr>
            <w:r>
              <w:t>Y</w:t>
            </w:r>
          </w:p>
        </w:tc>
        <w:tc>
          <w:tcPr>
            <w:tcW w:w="3969" w:type="dxa"/>
            <w:shd w:val="clear" w:color="auto" w:fill="auto"/>
          </w:tcPr>
          <w:p w14:paraId="63F9A454" w14:textId="77777777" w:rsidR="003B5845" w:rsidRDefault="003B5845" w:rsidP="00617B3E">
            <w:pPr>
              <w:pStyle w:val="SmallStandard"/>
            </w:pPr>
            <w:r w:rsidRPr="00491287">
              <w:t>Specifies the TerminalReceptions of the terminal described by the TerminalSpecification.</w:t>
            </w:r>
          </w:p>
        </w:tc>
      </w:tr>
    </w:tbl>
    <w:p w14:paraId="661605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C721BB" w14:textId="77777777" w:rsidTr="00617B3E">
        <w:tc>
          <w:tcPr>
            <w:tcW w:w="2296" w:type="dxa"/>
            <w:gridSpan w:val="2"/>
            <w:shd w:val="clear" w:color="auto" w:fill="auto"/>
          </w:tcPr>
          <w:p w14:paraId="75E9D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6BC00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55D9F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5703A2" w14:textId="77777777" w:rsidTr="00617B3E">
        <w:tc>
          <w:tcPr>
            <w:tcW w:w="1588" w:type="dxa"/>
            <w:shd w:val="clear" w:color="auto" w:fill="auto"/>
          </w:tcPr>
          <w:p w14:paraId="4965E2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4B39F8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FB55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17AB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12D5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87230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8B2F18" w14:textId="77777777" w:rsidTr="00617B3E">
        <w:tc>
          <w:tcPr>
            <w:tcW w:w="1588" w:type="dxa"/>
            <w:shd w:val="clear" w:color="auto" w:fill="auto"/>
          </w:tcPr>
          <w:p w14:paraId="463313A7" w14:textId="77777777" w:rsidR="003B5845" w:rsidRPr="00634625" w:rsidRDefault="003B5845" w:rsidP="00617B3E">
            <w:pPr>
              <w:pStyle w:val="SmallStandard"/>
            </w:pPr>
            <w:r>
              <w:t>PinComponent</w:t>
            </w:r>
          </w:p>
        </w:tc>
        <w:tc>
          <w:tcPr>
            <w:tcW w:w="708" w:type="dxa"/>
            <w:shd w:val="clear" w:color="auto" w:fill="auto"/>
          </w:tcPr>
          <w:p w14:paraId="3085C82F" w14:textId="77777777" w:rsidR="003B5845" w:rsidRPr="00D331EF" w:rsidRDefault="003B5845" w:rsidP="00617B3E">
            <w:pPr>
              <w:pStyle w:val="SmallStandard"/>
            </w:pPr>
            <w:r w:rsidRPr="00D01517">
              <w:t>0..*</w:t>
            </w:r>
          </w:p>
        </w:tc>
        <w:tc>
          <w:tcPr>
            <w:tcW w:w="1560" w:type="dxa"/>
            <w:shd w:val="clear" w:color="auto" w:fill="auto"/>
          </w:tcPr>
          <w:p w14:paraId="175D76BD" w14:textId="77777777" w:rsidR="003B5845" w:rsidRPr="00132C43" w:rsidRDefault="003B5845" w:rsidP="00617B3E">
            <w:pPr>
              <w:pStyle w:val="SmallStandard"/>
            </w:pPr>
            <w:r>
              <w:t>pinSpecification</w:t>
            </w:r>
          </w:p>
        </w:tc>
        <w:tc>
          <w:tcPr>
            <w:tcW w:w="708" w:type="dxa"/>
            <w:shd w:val="clear" w:color="auto" w:fill="auto"/>
          </w:tcPr>
          <w:p w14:paraId="77A0E4F5" w14:textId="77777777" w:rsidR="003B5845" w:rsidRPr="00D331EF" w:rsidRDefault="003B5845" w:rsidP="00617B3E">
            <w:pPr>
              <w:pStyle w:val="SmallStandard"/>
            </w:pPr>
            <w:r w:rsidRPr="00D01517">
              <w:t>0..1</w:t>
            </w:r>
          </w:p>
        </w:tc>
        <w:tc>
          <w:tcPr>
            <w:tcW w:w="567" w:type="dxa"/>
            <w:shd w:val="clear" w:color="auto" w:fill="auto"/>
          </w:tcPr>
          <w:p w14:paraId="727C82F6" w14:textId="77777777" w:rsidR="003B5845" w:rsidRPr="00D331EF" w:rsidRDefault="003B5845" w:rsidP="00617B3E">
            <w:pPr>
              <w:pStyle w:val="SmallStandard"/>
            </w:pPr>
            <w:r>
              <w:t>N</w:t>
            </w:r>
          </w:p>
        </w:tc>
        <w:tc>
          <w:tcPr>
            <w:tcW w:w="3969" w:type="dxa"/>
            <w:shd w:val="clear" w:color="auto" w:fill="auto"/>
          </w:tcPr>
          <w:p w14:paraId="2DB9103A" w14:textId="77777777" w:rsidR="003B5845" w:rsidRDefault="003B5845" w:rsidP="00617B3E">
            <w:pPr>
              <w:pStyle w:val="SmallStandard"/>
            </w:pPr>
            <w:r w:rsidRPr="00491287">
              <w:t xml:space="preserve">References the TerminalSpecification describing the electrical connectivity aspect of the PinComponent. </w:t>
            </w:r>
          </w:p>
          <w:p w14:paraId="2FB05A76" w14:textId="77777777" w:rsidR="003B5845" w:rsidRDefault="003B5845" w:rsidP="00617B3E">
            <w:pPr>
              <w:pStyle w:val="SmallStandard"/>
            </w:pPr>
            <w:r w:rsidRPr="00491287">
              <w:t>(see KBLFRM-300)</w:t>
            </w:r>
          </w:p>
        </w:tc>
      </w:tr>
      <w:tr w:rsidR="003B5845" w:rsidRPr="004A00BD" w14:paraId="787C262B" w14:textId="77777777" w:rsidTr="00617B3E">
        <w:tc>
          <w:tcPr>
            <w:tcW w:w="1588" w:type="dxa"/>
            <w:shd w:val="clear" w:color="auto" w:fill="auto"/>
          </w:tcPr>
          <w:p w14:paraId="459A7779" w14:textId="77777777" w:rsidR="003B5845" w:rsidRPr="00634625" w:rsidRDefault="003B5845" w:rsidP="00617B3E">
            <w:pPr>
              <w:pStyle w:val="SmallStandard"/>
            </w:pPr>
            <w:r>
              <w:t>TerminalRole</w:t>
            </w:r>
          </w:p>
        </w:tc>
        <w:tc>
          <w:tcPr>
            <w:tcW w:w="708" w:type="dxa"/>
            <w:shd w:val="clear" w:color="auto" w:fill="auto"/>
          </w:tcPr>
          <w:p w14:paraId="51E628EF" w14:textId="77777777" w:rsidR="003B5845" w:rsidRPr="00D331EF" w:rsidRDefault="003B5845" w:rsidP="00617B3E">
            <w:pPr>
              <w:pStyle w:val="SmallStandard"/>
            </w:pPr>
            <w:r w:rsidRPr="00D01517">
              <w:t>0..*</w:t>
            </w:r>
          </w:p>
        </w:tc>
        <w:tc>
          <w:tcPr>
            <w:tcW w:w="1560" w:type="dxa"/>
            <w:shd w:val="clear" w:color="auto" w:fill="auto"/>
          </w:tcPr>
          <w:p w14:paraId="05BD39B6" w14:textId="77777777" w:rsidR="003B5845" w:rsidRPr="00132C43" w:rsidRDefault="003B5845" w:rsidP="00617B3E">
            <w:pPr>
              <w:pStyle w:val="SmallStandard"/>
            </w:pPr>
            <w:r>
              <w:t>terminalSpecification</w:t>
            </w:r>
          </w:p>
        </w:tc>
        <w:tc>
          <w:tcPr>
            <w:tcW w:w="708" w:type="dxa"/>
            <w:shd w:val="clear" w:color="auto" w:fill="auto"/>
          </w:tcPr>
          <w:p w14:paraId="475BA946" w14:textId="77777777" w:rsidR="003B5845" w:rsidRPr="00D331EF" w:rsidRDefault="003B5845" w:rsidP="00617B3E">
            <w:pPr>
              <w:pStyle w:val="SmallStandard"/>
            </w:pPr>
            <w:r w:rsidRPr="00D01517">
              <w:t>1</w:t>
            </w:r>
          </w:p>
        </w:tc>
        <w:tc>
          <w:tcPr>
            <w:tcW w:w="567" w:type="dxa"/>
            <w:shd w:val="clear" w:color="auto" w:fill="auto"/>
          </w:tcPr>
          <w:p w14:paraId="2279B813" w14:textId="77777777" w:rsidR="003B5845" w:rsidRPr="00D331EF" w:rsidRDefault="003B5845" w:rsidP="00617B3E">
            <w:pPr>
              <w:pStyle w:val="SmallStandard"/>
            </w:pPr>
            <w:r>
              <w:t>N</w:t>
            </w:r>
          </w:p>
        </w:tc>
        <w:tc>
          <w:tcPr>
            <w:tcW w:w="3969" w:type="dxa"/>
            <w:shd w:val="clear" w:color="auto" w:fill="auto"/>
          </w:tcPr>
          <w:p w14:paraId="32977BFB"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4A00BD" w14:paraId="21932027" w14:textId="77777777" w:rsidTr="00617B3E">
        <w:tc>
          <w:tcPr>
            <w:tcW w:w="1588" w:type="dxa"/>
            <w:shd w:val="clear" w:color="auto" w:fill="auto"/>
          </w:tcPr>
          <w:p w14:paraId="4DD14598" w14:textId="77777777" w:rsidR="003B5845" w:rsidRPr="00634625" w:rsidRDefault="003B5845" w:rsidP="00617B3E">
            <w:pPr>
              <w:pStyle w:val="SmallStandard"/>
            </w:pPr>
            <w:r>
              <w:t>Cavity</w:t>
            </w:r>
          </w:p>
        </w:tc>
        <w:tc>
          <w:tcPr>
            <w:tcW w:w="708" w:type="dxa"/>
            <w:shd w:val="clear" w:color="auto" w:fill="auto"/>
          </w:tcPr>
          <w:p w14:paraId="7067A95D" w14:textId="77777777" w:rsidR="003B5845" w:rsidRPr="004A00BD" w:rsidRDefault="003B5845" w:rsidP="00617B3E">
            <w:pPr>
              <w:rPr>
                <w:sz w:val="22"/>
              </w:rPr>
            </w:pPr>
          </w:p>
        </w:tc>
        <w:tc>
          <w:tcPr>
            <w:tcW w:w="1560" w:type="dxa"/>
            <w:shd w:val="clear" w:color="auto" w:fill="auto"/>
          </w:tcPr>
          <w:p w14:paraId="53D94A1F" w14:textId="77777777" w:rsidR="003B5845" w:rsidRPr="00132C43" w:rsidRDefault="003B5845" w:rsidP="00617B3E">
            <w:pPr>
              <w:pStyle w:val="SmallStandard"/>
            </w:pPr>
            <w:r>
              <w:t>integratedTerminalSpecification</w:t>
            </w:r>
          </w:p>
        </w:tc>
        <w:tc>
          <w:tcPr>
            <w:tcW w:w="708" w:type="dxa"/>
            <w:shd w:val="clear" w:color="auto" w:fill="auto"/>
          </w:tcPr>
          <w:p w14:paraId="51FD727C" w14:textId="77777777" w:rsidR="003B5845" w:rsidRPr="00D331EF" w:rsidRDefault="003B5845" w:rsidP="00617B3E">
            <w:pPr>
              <w:pStyle w:val="SmallStandard"/>
            </w:pPr>
            <w:r w:rsidRPr="00D01517">
              <w:t>0..1</w:t>
            </w:r>
          </w:p>
        </w:tc>
        <w:tc>
          <w:tcPr>
            <w:tcW w:w="567" w:type="dxa"/>
            <w:shd w:val="clear" w:color="auto" w:fill="auto"/>
          </w:tcPr>
          <w:p w14:paraId="031DD61E" w14:textId="77777777" w:rsidR="003B5845" w:rsidRPr="00D331EF" w:rsidRDefault="003B5845" w:rsidP="00617B3E">
            <w:pPr>
              <w:pStyle w:val="SmallStandard"/>
            </w:pPr>
            <w:r>
              <w:t>N</w:t>
            </w:r>
          </w:p>
        </w:tc>
        <w:tc>
          <w:tcPr>
            <w:tcW w:w="3969" w:type="dxa"/>
            <w:shd w:val="clear" w:color="auto" w:fill="auto"/>
          </w:tcPr>
          <w:p w14:paraId="2AABF2EC"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bl>
    <w:p w14:paraId="24454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0" w:name="_b23e738c0e8b0d0740bc3f140ad87137"/>
      <w:r>
        <w:rPr>
          <w:lang w:val="en-GB"/>
        </w:rPr>
        <w:t>TerminalType</w:t>
      </w:r>
      <w:bookmarkEnd w:id="1130"/>
    </w:p>
    <w:p w14:paraId="12090CAB" w14:textId="77777777" w:rsidR="003B5845" w:rsidRPr="00A518C2" w:rsidRDefault="003B5845" w:rsidP="003B5845">
      <w:pPr>
        <w:rPr>
          <w:lang w:val="en-GB"/>
        </w:rPr>
      </w:pPr>
      <w:r w:rsidRPr="00A518C2">
        <w:rPr>
          <w:sz w:val="18"/>
          <w:szCs w:val="18"/>
          <w:lang w:val="en-GB"/>
        </w:rPr>
        <w:t>Defines the type (system) of a terminal. The type is specified by a combination of a name for the system and an optional nominalSize.</w:t>
      </w:r>
    </w:p>
    <w:p w14:paraId="0037C40E" w14:textId="77777777" w:rsidR="003B5845" w:rsidRPr="00A518C2" w:rsidRDefault="003B5845" w:rsidP="003B5845">
      <w:pPr>
        <w:rPr>
          <w:lang w:val="en-GB"/>
        </w:rPr>
      </w:pPr>
      <w:r w:rsidRPr="00A518C2">
        <w:rPr>
          <w:sz w:val="18"/>
          <w:szCs w:val="18"/>
          <w:lang w:val="en-GB"/>
        </w:rPr>
        <w:t>In some processes the terminal type is referred as cavity system, because the system of cavities, terminals, seals, plugs and other cavity accessories must match / be compatible.</w:t>
      </w:r>
    </w:p>
    <w:p w14:paraId="76690EF2" w14:textId="77777777" w:rsidR="003B5845" w:rsidRPr="00A518C2" w:rsidRDefault="003B5845" w:rsidP="003B5845">
      <w:pPr>
        <w:rPr>
          <w:lang w:val="en-GB"/>
        </w:rPr>
      </w:pPr>
      <w:r w:rsidRPr="00A518C2">
        <w:rPr>
          <w:sz w:val="18"/>
          <w:szCs w:val="18"/>
          <w:lang w:val="en-GB"/>
        </w:rPr>
        <w:t xml:space="preserve">However, since a terminal has only one since type and a cavity can be compatible to more than one it is named </w:t>
      </w:r>
      <w:r w:rsidRPr="00A518C2">
        <w:rPr>
          <w:i/>
          <w:iCs/>
          <w:sz w:val="18"/>
          <w:szCs w:val="18"/>
          <w:lang w:val="en-GB"/>
        </w:rPr>
        <w:t>TerminalType</w:t>
      </w:r>
      <w:r w:rsidRPr="00A518C2">
        <w:rPr>
          <w:sz w:val="18"/>
          <w:szCs w:val="18"/>
          <w:lang w:val="en-GB"/>
        </w:rPr>
        <w:t xml:space="preserve"> in the VEC.</w:t>
      </w:r>
    </w:p>
    <w:p w14:paraId="376F4D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2B8A61E" w14:textId="77777777" w:rsidTr="00617B3E">
        <w:tc>
          <w:tcPr>
            <w:tcW w:w="2013" w:type="dxa"/>
            <w:shd w:val="clear" w:color="auto" w:fill="auto"/>
            <w:tcMar>
              <w:top w:w="28" w:type="dxa"/>
              <w:left w:w="28" w:type="dxa"/>
              <w:bottom w:w="28" w:type="dxa"/>
              <w:right w:w="28" w:type="dxa"/>
            </w:tcMar>
          </w:tcPr>
          <w:p w14:paraId="43EFC75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ECC8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82D887D" w14:textId="77777777" w:rsidTr="00617B3E">
        <w:tc>
          <w:tcPr>
            <w:tcW w:w="2013" w:type="dxa"/>
            <w:shd w:val="clear" w:color="auto" w:fill="auto"/>
            <w:tcMar>
              <w:top w:w="28" w:type="dxa"/>
              <w:left w:w="28" w:type="dxa"/>
              <w:bottom w:w="28" w:type="dxa"/>
              <w:right w:w="28" w:type="dxa"/>
            </w:tcMar>
          </w:tcPr>
          <w:p w14:paraId="50C98F4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8ABACF" w14:textId="77777777" w:rsidR="003B5845" w:rsidRPr="004A00BD" w:rsidRDefault="003B5845" w:rsidP="00617B3E">
            <w:pPr>
              <w:rPr>
                <w:sz w:val="22"/>
              </w:rPr>
            </w:pPr>
          </w:p>
        </w:tc>
      </w:tr>
      <w:tr w:rsidR="003B5845" w:rsidRPr="008359F5" w14:paraId="0AEC5044" w14:textId="77777777" w:rsidTr="00617B3E">
        <w:tc>
          <w:tcPr>
            <w:tcW w:w="2013" w:type="dxa"/>
            <w:shd w:val="clear" w:color="auto" w:fill="auto"/>
            <w:tcMar>
              <w:top w:w="28" w:type="dxa"/>
              <w:left w:w="28" w:type="dxa"/>
              <w:bottom w:w="28" w:type="dxa"/>
              <w:right w:w="28" w:type="dxa"/>
            </w:tcMar>
          </w:tcPr>
          <w:p w14:paraId="35DA15D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42782" w14:textId="77777777" w:rsidR="003B5845" w:rsidRPr="000437C1" w:rsidRDefault="003B5845" w:rsidP="00617B3E">
            <w:pPr>
              <w:pStyle w:val="SmallStandard"/>
            </w:pPr>
            <w:r>
              <w:t>false</w:t>
            </w:r>
          </w:p>
        </w:tc>
      </w:tr>
    </w:tbl>
    <w:p w14:paraId="26CFF0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A573C" w14:textId="77777777" w:rsidTr="00617B3E">
        <w:tc>
          <w:tcPr>
            <w:tcW w:w="2013" w:type="dxa"/>
            <w:shd w:val="clear" w:color="auto" w:fill="auto"/>
            <w:tcMar>
              <w:top w:w="28" w:type="dxa"/>
              <w:left w:w="28" w:type="dxa"/>
              <w:bottom w:w="28" w:type="dxa"/>
              <w:right w:w="28" w:type="dxa"/>
            </w:tcMar>
          </w:tcPr>
          <w:p w14:paraId="1244C0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AC229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B6F6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0E4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E0208C" w14:textId="77777777" w:rsidTr="00617B3E">
        <w:tc>
          <w:tcPr>
            <w:tcW w:w="2013" w:type="dxa"/>
            <w:shd w:val="clear" w:color="auto" w:fill="auto"/>
            <w:tcMar>
              <w:top w:w="28" w:type="dxa"/>
              <w:left w:w="28" w:type="dxa"/>
              <w:bottom w:w="28" w:type="dxa"/>
              <w:right w:w="28" w:type="dxa"/>
            </w:tcMar>
          </w:tcPr>
          <w:p w14:paraId="599162C0" w14:textId="77777777" w:rsidR="003B5845" w:rsidRPr="00620BBE" w:rsidRDefault="003B5845" w:rsidP="00617B3E">
            <w:pPr>
              <w:pStyle w:val="SmallStandard"/>
            </w:pPr>
            <w:r w:rsidRPr="00620BBE">
              <w:t>name</w:t>
            </w:r>
          </w:p>
        </w:tc>
        <w:tc>
          <w:tcPr>
            <w:tcW w:w="1559" w:type="dxa"/>
            <w:shd w:val="clear" w:color="auto" w:fill="auto"/>
            <w:tcMar>
              <w:top w:w="28" w:type="dxa"/>
              <w:left w:w="28" w:type="dxa"/>
              <w:bottom w:w="28" w:type="dxa"/>
              <w:right w:w="28" w:type="dxa"/>
            </w:tcMar>
          </w:tcPr>
          <w:p w14:paraId="3986444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F7350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CBA65CD" w14:textId="77777777" w:rsidR="003B5845" w:rsidRPr="004A00BD" w:rsidRDefault="003B5845" w:rsidP="00617B3E">
            <w:pPr>
              <w:jc w:val="left"/>
              <w:rPr>
                <w:sz w:val="22"/>
                <w:lang w:val="en-GB"/>
              </w:rPr>
            </w:pPr>
            <w:r w:rsidRPr="004A00BD">
              <w:rPr>
                <w:sz w:val="16"/>
                <w:szCs w:val="16"/>
                <w:lang w:val="en-GB"/>
              </w:rPr>
              <w:t>Specifies the type of the cavity (e.g. MQS, DFK, ...).</w:t>
            </w:r>
          </w:p>
        </w:tc>
      </w:tr>
      <w:tr w:rsidR="003B5845" w:rsidRPr="006675E2" w14:paraId="34B62B5F" w14:textId="77777777" w:rsidTr="00617B3E">
        <w:tc>
          <w:tcPr>
            <w:tcW w:w="2013" w:type="dxa"/>
            <w:shd w:val="clear" w:color="auto" w:fill="auto"/>
            <w:tcMar>
              <w:top w:w="28" w:type="dxa"/>
              <w:left w:w="28" w:type="dxa"/>
              <w:bottom w:w="28" w:type="dxa"/>
              <w:right w:w="28" w:type="dxa"/>
            </w:tcMar>
          </w:tcPr>
          <w:p w14:paraId="724D61B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1DAB896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C3AE2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CF7AA" w14:textId="77777777" w:rsidR="003B5845" w:rsidRPr="004A00BD" w:rsidRDefault="003B5845" w:rsidP="00617B3E">
            <w:pPr>
              <w:jc w:val="left"/>
              <w:rPr>
                <w:sz w:val="22"/>
              </w:rPr>
            </w:pPr>
            <w:r w:rsidRPr="004A00BD">
              <w:rPr>
                <w:sz w:val="16"/>
                <w:szCs w:val="16"/>
                <w:lang w:val="en-GB"/>
              </w:rPr>
              <w:t xml:space="preserve">Specifies the nominal size of terminals that fit into the cavity. </w:t>
            </w:r>
            <w:r w:rsidRPr="004A00BD">
              <w:rPr>
                <w:sz w:val="16"/>
                <w:szCs w:val="16"/>
              </w:rPr>
              <w:t>(e.g. 2x4).</w:t>
            </w:r>
          </w:p>
        </w:tc>
      </w:tr>
    </w:tbl>
    <w:p w14:paraId="4BAAA3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0230B9" w14:textId="77777777" w:rsidTr="00617B3E">
        <w:tc>
          <w:tcPr>
            <w:tcW w:w="2296" w:type="dxa"/>
            <w:gridSpan w:val="2"/>
            <w:shd w:val="clear" w:color="auto" w:fill="auto"/>
          </w:tcPr>
          <w:p w14:paraId="6C52CE0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B65A7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B8D6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BE6F09" w14:textId="77777777" w:rsidTr="00617B3E">
        <w:tc>
          <w:tcPr>
            <w:tcW w:w="1588" w:type="dxa"/>
            <w:shd w:val="clear" w:color="auto" w:fill="auto"/>
          </w:tcPr>
          <w:p w14:paraId="5E1400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63F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64BD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B403F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804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B2B4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12FD67" w14:textId="77777777" w:rsidTr="00617B3E">
        <w:tc>
          <w:tcPr>
            <w:tcW w:w="1588" w:type="dxa"/>
            <w:shd w:val="clear" w:color="auto" w:fill="auto"/>
          </w:tcPr>
          <w:p w14:paraId="26B693E6" w14:textId="77777777" w:rsidR="003B5845" w:rsidRPr="00634625" w:rsidRDefault="003B5845" w:rsidP="00617B3E">
            <w:pPr>
              <w:pStyle w:val="SmallStandard"/>
            </w:pPr>
            <w:r>
              <w:t>TerminalReceptionSpecification</w:t>
            </w:r>
          </w:p>
        </w:tc>
        <w:tc>
          <w:tcPr>
            <w:tcW w:w="708" w:type="dxa"/>
            <w:shd w:val="clear" w:color="auto" w:fill="auto"/>
          </w:tcPr>
          <w:p w14:paraId="45549A0C" w14:textId="77777777" w:rsidR="003B5845" w:rsidRPr="00D331EF" w:rsidRDefault="003B5845" w:rsidP="00617B3E">
            <w:pPr>
              <w:pStyle w:val="SmallStandard"/>
            </w:pPr>
            <w:r w:rsidRPr="00D01517">
              <w:t>0..1</w:t>
            </w:r>
          </w:p>
        </w:tc>
        <w:tc>
          <w:tcPr>
            <w:tcW w:w="1560" w:type="dxa"/>
            <w:shd w:val="clear" w:color="auto" w:fill="auto"/>
          </w:tcPr>
          <w:p w14:paraId="59A6A0BD" w14:textId="77777777" w:rsidR="003B5845" w:rsidRPr="00132C43" w:rsidRDefault="003B5845" w:rsidP="00617B3E">
            <w:pPr>
              <w:pStyle w:val="SmallStandard"/>
            </w:pPr>
            <w:r>
              <w:t>terminalType</w:t>
            </w:r>
          </w:p>
        </w:tc>
        <w:tc>
          <w:tcPr>
            <w:tcW w:w="708" w:type="dxa"/>
            <w:shd w:val="clear" w:color="auto" w:fill="auto"/>
          </w:tcPr>
          <w:p w14:paraId="68715F74" w14:textId="77777777" w:rsidR="003B5845" w:rsidRPr="00D331EF" w:rsidRDefault="003B5845" w:rsidP="00617B3E">
            <w:pPr>
              <w:pStyle w:val="SmallStandard"/>
            </w:pPr>
            <w:r w:rsidRPr="00D01517">
              <w:t>0..1</w:t>
            </w:r>
          </w:p>
        </w:tc>
        <w:tc>
          <w:tcPr>
            <w:tcW w:w="567" w:type="dxa"/>
            <w:shd w:val="clear" w:color="auto" w:fill="auto"/>
          </w:tcPr>
          <w:p w14:paraId="6067DB73" w14:textId="77777777" w:rsidR="003B5845" w:rsidRDefault="003B5845" w:rsidP="00617B3E">
            <w:pPr>
              <w:pStyle w:val="SmallStandard"/>
            </w:pPr>
            <w:r>
              <w:t>Y</w:t>
            </w:r>
          </w:p>
        </w:tc>
        <w:tc>
          <w:tcPr>
            <w:tcW w:w="3969" w:type="dxa"/>
            <w:shd w:val="clear" w:color="auto" w:fill="auto"/>
          </w:tcPr>
          <w:p w14:paraId="0B5AC3B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57901B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31" w:name="_8c0457348e28ede297c651f94170cb49"/>
      <w:r>
        <w:rPr>
          <w:lang w:val="en-GB"/>
        </w:rPr>
        <w:t>WireElement</w:t>
      </w:r>
      <w:bookmarkEnd w:id="1131"/>
    </w:p>
    <w:p w14:paraId="4E7DE6D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WireElement </w:t>
      </w:r>
      <w:r w:rsidRPr="00A518C2">
        <w:rPr>
          <w:sz w:val="18"/>
          <w:szCs w:val="18"/>
          <w:lang w:val="en-GB"/>
        </w:rPr>
        <w:t xml:space="preserve">specifies a </w:t>
      </w:r>
      <w:r w:rsidRPr="00A518C2">
        <w:rPr>
          <w:i/>
          <w:iCs/>
          <w:sz w:val="18"/>
          <w:szCs w:val="18"/>
          <w:lang w:val="en-GB"/>
        </w:rPr>
        <w:t>WireElementSpecification</w:t>
      </w:r>
      <w:r w:rsidRPr="00A518C2">
        <w:rPr>
          <w:sz w:val="18"/>
          <w:szCs w:val="18"/>
          <w:lang w:val="en-GB"/>
        </w:rPr>
        <w:t xml:space="preserve"> in the context of a </w:t>
      </w:r>
      <w:r w:rsidRPr="00A518C2">
        <w:rPr>
          <w:i/>
          <w:iCs/>
          <w:sz w:val="18"/>
          <w:szCs w:val="18"/>
          <w:lang w:val="en-GB"/>
        </w:rPr>
        <w:t>WireSpecification</w:t>
      </w:r>
      <w:r w:rsidRPr="00A518C2">
        <w:rPr>
          <w:sz w:val="18"/>
          <w:szCs w:val="18"/>
          <w:lang w:val="en-GB"/>
        </w:rPr>
        <w:t xml:space="preserve">. This is necessary to define a unique </w:t>
      </w:r>
      <w:r w:rsidRPr="00A518C2">
        <w:rPr>
          <w:i/>
          <w:iCs/>
          <w:sz w:val="18"/>
          <w:szCs w:val="18"/>
          <w:lang w:val="en-GB"/>
        </w:rPr>
        <w:t>identification</w:t>
      </w:r>
      <w:r w:rsidRPr="00A518C2">
        <w:rPr>
          <w:sz w:val="18"/>
          <w:szCs w:val="18"/>
          <w:lang w:val="en-GB"/>
        </w:rPr>
        <w:t xml:space="preserve"> of a </w:t>
      </w:r>
      <w:r w:rsidRPr="00A518C2">
        <w:rPr>
          <w:i/>
          <w:iCs/>
          <w:sz w:val="18"/>
          <w:szCs w:val="18"/>
          <w:lang w:val="en-GB"/>
        </w:rPr>
        <w:t xml:space="preserve">WireElementSpecification </w:t>
      </w:r>
      <w:r w:rsidRPr="00A518C2">
        <w:rPr>
          <w:sz w:val="18"/>
          <w:szCs w:val="18"/>
          <w:lang w:val="en-GB"/>
        </w:rPr>
        <w:t xml:space="preserve">in the context of a </w:t>
      </w:r>
      <w:r w:rsidRPr="00A518C2">
        <w:rPr>
          <w:i/>
          <w:iCs/>
          <w:sz w:val="18"/>
          <w:szCs w:val="18"/>
          <w:lang w:val="en-GB"/>
        </w:rPr>
        <w:t xml:space="preserve">WireSpecification. </w:t>
      </w:r>
      <w:r w:rsidRPr="00A518C2">
        <w:rPr>
          <w:sz w:val="18"/>
          <w:szCs w:val="18"/>
          <w:lang w:val="en-GB"/>
        </w:rPr>
        <w:t xml:space="preserve">Additionally, the </w:t>
      </w:r>
      <w:r w:rsidRPr="00A518C2">
        <w:rPr>
          <w:i/>
          <w:iCs/>
          <w:sz w:val="18"/>
          <w:szCs w:val="18"/>
          <w:lang w:val="en-GB"/>
        </w:rPr>
        <w:t>WireElement</w:t>
      </w:r>
      <w:r w:rsidRPr="00A518C2">
        <w:rPr>
          <w:sz w:val="18"/>
          <w:szCs w:val="18"/>
          <w:lang w:val="en-GB"/>
        </w:rPr>
        <w:t xml:space="preserve"> serves as anchor for the instancing of a wire (</w:t>
      </w:r>
      <w:r w:rsidRPr="00A518C2">
        <w:rPr>
          <w:i/>
          <w:iCs/>
          <w:sz w:val="18"/>
          <w:szCs w:val="18"/>
          <w:lang w:val="en-GB"/>
        </w:rPr>
        <w:t>WireElementReference</w:t>
      </w:r>
      <w:r w:rsidRPr="00A518C2">
        <w:rPr>
          <w:sz w:val="18"/>
          <w:szCs w:val="18"/>
          <w:lang w:val="en-GB"/>
        </w:rPr>
        <w:t xml:space="preserve">) as the </w:t>
      </w:r>
      <w:r w:rsidRPr="00A518C2">
        <w:rPr>
          <w:i/>
          <w:iCs/>
          <w:sz w:val="18"/>
          <w:szCs w:val="18"/>
          <w:lang w:val="en-GB"/>
        </w:rPr>
        <w:t xml:space="preserve">WireElementSpecifications </w:t>
      </w:r>
      <w:r w:rsidRPr="00A518C2">
        <w:rPr>
          <w:sz w:val="18"/>
          <w:szCs w:val="18"/>
          <w:lang w:val="en-GB"/>
        </w:rPr>
        <w:t xml:space="preserve">are not uniquely related to a </w:t>
      </w:r>
      <w:r w:rsidRPr="00A518C2">
        <w:rPr>
          <w:i/>
          <w:iCs/>
          <w:sz w:val="18"/>
          <w:szCs w:val="18"/>
          <w:lang w:val="en-GB"/>
        </w:rPr>
        <w:t>WireSpecification</w:t>
      </w:r>
      <w:r w:rsidRPr="00A518C2">
        <w:rPr>
          <w:sz w:val="18"/>
          <w:szCs w:val="18"/>
          <w:lang w:val="en-GB"/>
        </w:rPr>
        <w:t xml:space="preserve"> for reasons of reusability.</w:t>
      </w:r>
    </w:p>
    <w:p w14:paraId="4F0D67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95C375" w14:textId="77777777" w:rsidTr="00617B3E">
        <w:tc>
          <w:tcPr>
            <w:tcW w:w="2013" w:type="dxa"/>
            <w:shd w:val="clear" w:color="auto" w:fill="auto"/>
            <w:tcMar>
              <w:top w:w="28" w:type="dxa"/>
              <w:left w:w="28" w:type="dxa"/>
              <w:bottom w:w="28" w:type="dxa"/>
              <w:right w:w="28" w:type="dxa"/>
            </w:tcMar>
          </w:tcPr>
          <w:p w14:paraId="5054D9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6FBC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201331" w14:textId="77777777" w:rsidTr="00617B3E">
        <w:tc>
          <w:tcPr>
            <w:tcW w:w="2013" w:type="dxa"/>
            <w:shd w:val="clear" w:color="auto" w:fill="auto"/>
            <w:tcMar>
              <w:top w:w="28" w:type="dxa"/>
              <w:left w:w="28" w:type="dxa"/>
              <w:bottom w:w="28" w:type="dxa"/>
              <w:right w:w="28" w:type="dxa"/>
            </w:tcMar>
          </w:tcPr>
          <w:p w14:paraId="687821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B8FF1E" w14:textId="77777777" w:rsidR="003B5845" w:rsidRPr="004A00BD" w:rsidRDefault="003B5845" w:rsidP="00617B3E">
            <w:pPr>
              <w:rPr>
                <w:sz w:val="22"/>
              </w:rPr>
            </w:pPr>
          </w:p>
        </w:tc>
      </w:tr>
      <w:tr w:rsidR="003B5845" w:rsidRPr="008359F5" w14:paraId="2B8DDDC2" w14:textId="77777777" w:rsidTr="00617B3E">
        <w:tc>
          <w:tcPr>
            <w:tcW w:w="2013" w:type="dxa"/>
            <w:shd w:val="clear" w:color="auto" w:fill="auto"/>
            <w:tcMar>
              <w:top w:w="28" w:type="dxa"/>
              <w:left w:w="28" w:type="dxa"/>
              <w:bottom w:w="28" w:type="dxa"/>
              <w:right w:w="28" w:type="dxa"/>
            </w:tcMar>
          </w:tcPr>
          <w:p w14:paraId="288D0A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E6350C" w14:textId="77777777" w:rsidR="003B5845" w:rsidRPr="000437C1" w:rsidRDefault="003B5845" w:rsidP="00617B3E">
            <w:pPr>
              <w:pStyle w:val="SmallStandard"/>
            </w:pPr>
            <w:r>
              <w:t>false</w:t>
            </w:r>
          </w:p>
        </w:tc>
      </w:tr>
    </w:tbl>
    <w:p w14:paraId="7C8131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8F4143" w14:textId="77777777" w:rsidTr="00617B3E">
        <w:tc>
          <w:tcPr>
            <w:tcW w:w="2013" w:type="dxa"/>
            <w:shd w:val="clear" w:color="auto" w:fill="auto"/>
            <w:tcMar>
              <w:top w:w="28" w:type="dxa"/>
              <w:left w:w="28" w:type="dxa"/>
              <w:bottom w:w="28" w:type="dxa"/>
              <w:right w:w="28" w:type="dxa"/>
            </w:tcMar>
          </w:tcPr>
          <w:p w14:paraId="03549C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0C1E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BEC73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2005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F3465F" w14:textId="77777777" w:rsidTr="00617B3E">
        <w:tc>
          <w:tcPr>
            <w:tcW w:w="2013" w:type="dxa"/>
            <w:shd w:val="clear" w:color="auto" w:fill="auto"/>
            <w:tcMar>
              <w:top w:w="28" w:type="dxa"/>
              <w:left w:w="28" w:type="dxa"/>
              <w:bottom w:w="28" w:type="dxa"/>
              <w:right w:w="28" w:type="dxa"/>
            </w:tcMar>
          </w:tcPr>
          <w:p w14:paraId="4EC7991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A488A4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EDA2D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68D75F6" w14:textId="77777777" w:rsidR="003B5845" w:rsidRPr="004A00BD" w:rsidRDefault="003B5845" w:rsidP="00617B3E">
            <w:pPr>
              <w:jc w:val="left"/>
              <w:rPr>
                <w:sz w:val="22"/>
                <w:lang w:val="en-GB"/>
              </w:rPr>
            </w:pPr>
            <w:r w:rsidRPr="004A00BD">
              <w:rPr>
                <w:sz w:val="16"/>
                <w:szCs w:val="16"/>
                <w:lang w:val="en-GB"/>
              </w:rPr>
              <w:t>The identification of the WireElement. The identification is guaranteed to be unique within a wire and immutable. The identification is guaranteed to be the same for the same WireElement over different VEC documents.</w:t>
            </w:r>
          </w:p>
        </w:tc>
      </w:tr>
    </w:tbl>
    <w:p w14:paraId="0EDF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534F64" w14:textId="77777777" w:rsidTr="00617B3E">
        <w:tc>
          <w:tcPr>
            <w:tcW w:w="3856" w:type="dxa"/>
            <w:gridSpan w:val="3"/>
            <w:shd w:val="clear" w:color="auto" w:fill="auto"/>
          </w:tcPr>
          <w:p w14:paraId="2AD1FC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DCF2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6185B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B56EF4" w14:textId="77777777" w:rsidTr="00617B3E">
        <w:tc>
          <w:tcPr>
            <w:tcW w:w="1573" w:type="dxa"/>
            <w:shd w:val="clear" w:color="auto" w:fill="auto"/>
          </w:tcPr>
          <w:p w14:paraId="421972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54ECF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707D8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8D34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205D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5B8DAF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B657F" w14:textId="77777777" w:rsidTr="00617B3E">
        <w:tc>
          <w:tcPr>
            <w:tcW w:w="1573" w:type="dxa"/>
            <w:shd w:val="clear" w:color="auto" w:fill="auto"/>
          </w:tcPr>
          <w:p w14:paraId="5E6E6114" w14:textId="77777777" w:rsidR="003B5845" w:rsidRPr="00634625" w:rsidRDefault="003B5845" w:rsidP="00617B3E">
            <w:pPr>
              <w:pStyle w:val="SmallStandard"/>
            </w:pPr>
            <w:r>
              <w:t>WireElementSpecification</w:t>
            </w:r>
          </w:p>
        </w:tc>
        <w:tc>
          <w:tcPr>
            <w:tcW w:w="1574" w:type="dxa"/>
            <w:shd w:val="clear" w:color="auto" w:fill="auto"/>
          </w:tcPr>
          <w:p w14:paraId="4B8F1F52" w14:textId="77777777" w:rsidR="003B5845" w:rsidRPr="00132C43" w:rsidRDefault="003B5845" w:rsidP="00617B3E">
            <w:pPr>
              <w:pStyle w:val="SmallStandard"/>
            </w:pPr>
            <w:r>
              <w:t>wireElementSpecification</w:t>
            </w:r>
          </w:p>
        </w:tc>
        <w:tc>
          <w:tcPr>
            <w:tcW w:w="708" w:type="dxa"/>
            <w:shd w:val="clear" w:color="auto" w:fill="auto"/>
          </w:tcPr>
          <w:p w14:paraId="4CB16B93" w14:textId="77777777" w:rsidR="003B5845" w:rsidRPr="00D331EF" w:rsidRDefault="003B5845" w:rsidP="00617B3E">
            <w:pPr>
              <w:pStyle w:val="SmallStandard"/>
            </w:pPr>
            <w:r w:rsidRPr="00574783">
              <w:t>1</w:t>
            </w:r>
          </w:p>
        </w:tc>
        <w:tc>
          <w:tcPr>
            <w:tcW w:w="709" w:type="dxa"/>
            <w:shd w:val="clear" w:color="auto" w:fill="auto"/>
          </w:tcPr>
          <w:p w14:paraId="4D78B7A0" w14:textId="77777777" w:rsidR="003B5845" w:rsidRPr="00D331EF" w:rsidRDefault="003B5845" w:rsidP="00617B3E">
            <w:pPr>
              <w:pStyle w:val="SmallStandard"/>
            </w:pPr>
            <w:r w:rsidRPr="00207506">
              <w:t>0..*</w:t>
            </w:r>
          </w:p>
        </w:tc>
        <w:tc>
          <w:tcPr>
            <w:tcW w:w="567" w:type="dxa"/>
            <w:shd w:val="clear" w:color="auto" w:fill="auto"/>
          </w:tcPr>
          <w:p w14:paraId="2B294B12" w14:textId="77777777" w:rsidR="003B5845" w:rsidRPr="00D331EF" w:rsidRDefault="003B5845" w:rsidP="00617B3E">
            <w:pPr>
              <w:pStyle w:val="SmallStandard"/>
            </w:pPr>
            <w:r>
              <w:t>N</w:t>
            </w:r>
          </w:p>
        </w:tc>
        <w:tc>
          <w:tcPr>
            <w:tcW w:w="3969" w:type="dxa"/>
            <w:shd w:val="clear" w:color="auto" w:fill="auto"/>
          </w:tcPr>
          <w:p w14:paraId="6A31B220"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bl>
    <w:p w14:paraId="71C173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492A8E" w14:textId="77777777" w:rsidTr="00617B3E">
        <w:tc>
          <w:tcPr>
            <w:tcW w:w="2296" w:type="dxa"/>
            <w:gridSpan w:val="2"/>
            <w:shd w:val="clear" w:color="auto" w:fill="auto"/>
          </w:tcPr>
          <w:p w14:paraId="258768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6B3DC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2346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AF394C" w14:textId="77777777" w:rsidTr="00617B3E">
        <w:tc>
          <w:tcPr>
            <w:tcW w:w="1588" w:type="dxa"/>
            <w:shd w:val="clear" w:color="auto" w:fill="auto"/>
          </w:tcPr>
          <w:p w14:paraId="5AF278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04D9E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C295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315D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E4BC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1B7D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2D215E" w14:textId="77777777" w:rsidTr="00617B3E">
        <w:tc>
          <w:tcPr>
            <w:tcW w:w="1588" w:type="dxa"/>
            <w:shd w:val="clear" w:color="auto" w:fill="auto"/>
          </w:tcPr>
          <w:p w14:paraId="2C35C7BE" w14:textId="77777777" w:rsidR="003B5845" w:rsidRPr="00634625" w:rsidRDefault="003B5845" w:rsidP="00617B3E">
            <w:pPr>
              <w:pStyle w:val="SmallStandard"/>
            </w:pPr>
            <w:r>
              <w:t>WireElementReference</w:t>
            </w:r>
          </w:p>
        </w:tc>
        <w:tc>
          <w:tcPr>
            <w:tcW w:w="708" w:type="dxa"/>
            <w:shd w:val="clear" w:color="auto" w:fill="auto"/>
          </w:tcPr>
          <w:p w14:paraId="263C812B" w14:textId="77777777" w:rsidR="003B5845" w:rsidRPr="00D331EF" w:rsidRDefault="003B5845" w:rsidP="00617B3E">
            <w:pPr>
              <w:pStyle w:val="SmallStandard"/>
            </w:pPr>
            <w:r w:rsidRPr="00D01517">
              <w:t>0..*</w:t>
            </w:r>
          </w:p>
        </w:tc>
        <w:tc>
          <w:tcPr>
            <w:tcW w:w="1560" w:type="dxa"/>
            <w:shd w:val="clear" w:color="auto" w:fill="auto"/>
          </w:tcPr>
          <w:p w14:paraId="7A340A7C" w14:textId="77777777" w:rsidR="003B5845" w:rsidRPr="00132C43" w:rsidRDefault="003B5845" w:rsidP="00617B3E">
            <w:pPr>
              <w:pStyle w:val="SmallStandard"/>
            </w:pPr>
            <w:r>
              <w:t>referencedWireElement</w:t>
            </w:r>
          </w:p>
        </w:tc>
        <w:tc>
          <w:tcPr>
            <w:tcW w:w="708" w:type="dxa"/>
            <w:shd w:val="clear" w:color="auto" w:fill="auto"/>
          </w:tcPr>
          <w:p w14:paraId="39833C45" w14:textId="77777777" w:rsidR="003B5845" w:rsidRPr="00D331EF" w:rsidRDefault="003B5845" w:rsidP="00617B3E">
            <w:pPr>
              <w:pStyle w:val="SmallStandard"/>
            </w:pPr>
            <w:r w:rsidRPr="00D01517">
              <w:t>1</w:t>
            </w:r>
          </w:p>
        </w:tc>
        <w:tc>
          <w:tcPr>
            <w:tcW w:w="567" w:type="dxa"/>
            <w:shd w:val="clear" w:color="auto" w:fill="auto"/>
          </w:tcPr>
          <w:p w14:paraId="7AABFB67" w14:textId="77777777" w:rsidR="003B5845" w:rsidRPr="00D331EF" w:rsidRDefault="003B5845" w:rsidP="00617B3E">
            <w:pPr>
              <w:pStyle w:val="SmallStandard"/>
            </w:pPr>
            <w:r>
              <w:t>N</w:t>
            </w:r>
          </w:p>
        </w:tc>
        <w:tc>
          <w:tcPr>
            <w:tcW w:w="3969" w:type="dxa"/>
            <w:shd w:val="clear" w:color="auto" w:fill="auto"/>
          </w:tcPr>
          <w:p w14:paraId="32D8A48A"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2F2DF24C" w14:textId="77777777" w:rsidTr="00617B3E">
        <w:tc>
          <w:tcPr>
            <w:tcW w:w="1588" w:type="dxa"/>
            <w:shd w:val="clear" w:color="auto" w:fill="auto"/>
          </w:tcPr>
          <w:p w14:paraId="2A65E7D2" w14:textId="77777777" w:rsidR="003B5845" w:rsidRPr="00634625" w:rsidRDefault="003B5845" w:rsidP="00617B3E">
            <w:pPr>
              <w:pStyle w:val="SmallStandard"/>
            </w:pPr>
            <w:r>
              <w:t>WireSpecification</w:t>
            </w:r>
          </w:p>
        </w:tc>
        <w:tc>
          <w:tcPr>
            <w:tcW w:w="708" w:type="dxa"/>
            <w:shd w:val="clear" w:color="auto" w:fill="auto"/>
          </w:tcPr>
          <w:p w14:paraId="227B2082" w14:textId="77777777" w:rsidR="003B5845" w:rsidRPr="00D331EF" w:rsidRDefault="003B5845" w:rsidP="00617B3E">
            <w:pPr>
              <w:pStyle w:val="SmallStandard"/>
            </w:pPr>
            <w:r w:rsidRPr="00D01517">
              <w:t>0..1</w:t>
            </w:r>
          </w:p>
        </w:tc>
        <w:tc>
          <w:tcPr>
            <w:tcW w:w="1560" w:type="dxa"/>
            <w:shd w:val="clear" w:color="auto" w:fill="auto"/>
          </w:tcPr>
          <w:p w14:paraId="689ADE0F" w14:textId="77777777" w:rsidR="003B5845" w:rsidRPr="00132C43" w:rsidRDefault="003B5845" w:rsidP="00617B3E">
            <w:pPr>
              <w:pStyle w:val="SmallStandard"/>
            </w:pPr>
            <w:r>
              <w:t>wireElement</w:t>
            </w:r>
          </w:p>
        </w:tc>
        <w:tc>
          <w:tcPr>
            <w:tcW w:w="708" w:type="dxa"/>
            <w:shd w:val="clear" w:color="auto" w:fill="auto"/>
          </w:tcPr>
          <w:p w14:paraId="1845E68E" w14:textId="77777777" w:rsidR="003B5845" w:rsidRPr="00D331EF" w:rsidRDefault="003B5845" w:rsidP="00617B3E">
            <w:pPr>
              <w:pStyle w:val="SmallStandard"/>
            </w:pPr>
            <w:r w:rsidRPr="00D01517">
              <w:t>1</w:t>
            </w:r>
          </w:p>
        </w:tc>
        <w:tc>
          <w:tcPr>
            <w:tcW w:w="567" w:type="dxa"/>
            <w:shd w:val="clear" w:color="auto" w:fill="auto"/>
          </w:tcPr>
          <w:p w14:paraId="4CAA87CA" w14:textId="77777777" w:rsidR="003B5845" w:rsidRDefault="003B5845" w:rsidP="00617B3E">
            <w:pPr>
              <w:pStyle w:val="SmallStandard"/>
            </w:pPr>
            <w:r>
              <w:t>Y</w:t>
            </w:r>
          </w:p>
        </w:tc>
        <w:tc>
          <w:tcPr>
            <w:tcW w:w="3969" w:type="dxa"/>
            <w:shd w:val="clear" w:color="auto" w:fill="auto"/>
          </w:tcPr>
          <w:p w14:paraId="45281E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3CDC38DF" w14:textId="77777777" w:rsidTr="00617B3E">
        <w:tc>
          <w:tcPr>
            <w:tcW w:w="1588" w:type="dxa"/>
            <w:shd w:val="clear" w:color="auto" w:fill="auto"/>
          </w:tcPr>
          <w:p w14:paraId="10B51578" w14:textId="77777777" w:rsidR="003B5845" w:rsidRPr="00634625" w:rsidRDefault="003B5845" w:rsidP="00617B3E">
            <w:pPr>
              <w:pStyle w:val="SmallStandard"/>
            </w:pPr>
            <w:r>
              <w:t>WireElement</w:t>
            </w:r>
          </w:p>
        </w:tc>
        <w:tc>
          <w:tcPr>
            <w:tcW w:w="708" w:type="dxa"/>
            <w:shd w:val="clear" w:color="auto" w:fill="auto"/>
          </w:tcPr>
          <w:p w14:paraId="0E05577E" w14:textId="77777777" w:rsidR="003B5845" w:rsidRPr="00D331EF" w:rsidRDefault="003B5845" w:rsidP="00617B3E">
            <w:pPr>
              <w:pStyle w:val="SmallStandard"/>
            </w:pPr>
            <w:r w:rsidRPr="00D01517">
              <w:t>0..1</w:t>
            </w:r>
          </w:p>
        </w:tc>
        <w:tc>
          <w:tcPr>
            <w:tcW w:w="1560" w:type="dxa"/>
            <w:shd w:val="clear" w:color="auto" w:fill="auto"/>
          </w:tcPr>
          <w:p w14:paraId="7DFA2767" w14:textId="77777777" w:rsidR="003B5845" w:rsidRPr="00132C43" w:rsidRDefault="003B5845" w:rsidP="00617B3E">
            <w:pPr>
              <w:pStyle w:val="SmallStandard"/>
            </w:pPr>
            <w:r>
              <w:t>subWireElement</w:t>
            </w:r>
          </w:p>
        </w:tc>
        <w:tc>
          <w:tcPr>
            <w:tcW w:w="708" w:type="dxa"/>
            <w:shd w:val="clear" w:color="auto" w:fill="auto"/>
          </w:tcPr>
          <w:p w14:paraId="00C6A830" w14:textId="77777777" w:rsidR="003B5845" w:rsidRPr="00D331EF" w:rsidRDefault="003B5845" w:rsidP="00617B3E">
            <w:pPr>
              <w:pStyle w:val="SmallStandard"/>
            </w:pPr>
            <w:r w:rsidRPr="00D01517">
              <w:t>0..*</w:t>
            </w:r>
          </w:p>
        </w:tc>
        <w:tc>
          <w:tcPr>
            <w:tcW w:w="567" w:type="dxa"/>
            <w:shd w:val="clear" w:color="auto" w:fill="auto"/>
          </w:tcPr>
          <w:p w14:paraId="602EE006" w14:textId="77777777" w:rsidR="003B5845" w:rsidRDefault="003B5845" w:rsidP="00617B3E">
            <w:pPr>
              <w:pStyle w:val="SmallStandard"/>
            </w:pPr>
            <w:r>
              <w:t>Y</w:t>
            </w:r>
          </w:p>
        </w:tc>
        <w:tc>
          <w:tcPr>
            <w:tcW w:w="3969" w:type="dxa"/>
            <w:shd w:val="clear" w:color="auto" w:fill="auto"/>
          </w:tcPr>
          <w:p w14:paraId="015534EE"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 xml:space="preserve">subWireElements </w:t>
            </w:r>
            <w:r w:rsidRPr="004A00BD">
              <w:rPr>
                <w:sz w:val="16"/>
                <w:szCs w:val="16"/>
                <w:lang w:val="en-GB"/>
              </w:rPr>
              <w:t xml:space="preserve">of this </w:t>
            </w:r>
            <w:r w:rsidRPr="004A00BD">
              <w:rPr>
                <w:i/>
                <w:iCs/>
                <w:sz w:val="16"/>
                <w:szCs w:val="16"/>
                <w:lang w:val="en-GB"/>
              </w:rPr>
              <w:t>WireElement</w:t>
            </w:r>
            <w:r w:rsidRPr="004A00BD">
              <w:rPr>
                <w:sz w:val="16"/>
                <w:szCs w:val="16"/>
                <w:lang w:val="en-GB"/>
              </w:rPr>
              <w:t xml:space="preserve">. The </w:t>
            </w:r>
            <w:r w:rsidRPr="004A00BD">
              <w:rPr>
                <w:i/>
                <w:iCs/>
                <w:sz w:val="16"/>
                <w:szCs w:val="16"/>
                <w:lang w:val="en-GB"/>
              </w:rPr>
              <w:t xml:space="preserve">subWireElements </w:t>
            </w:r>
            <w:r w:rsidRPr="004A00BD">
              <w:rPr>
                <w:sz w:val="16"/>
                <w:szCs w:val="16"/>
                <w:lang w:val="en-GB"/>
              </w:rPr>
              <w:t xml:space="preserve">shall be consistent with the </w:t>
            </w:r>
            <w:r w:rsidRPr="004A00BD">
              <w:rPr>
                <w:i/>
                <w:iCs/>
                <w:sz w:val="16"/>
                <w:szCs w:val="16"/>
                <w:lang w:val="en-GB"/>
              </w:rPr>
              <w:t>subWireElementSpecifications</w:t>
            </w:r>
            <w:r w:rsidRPr="004A00BD">
              <w:rPr>
                <w:sz w:val="16"/>
                <w:szCs w:val="16"/>
                <w:lang w:val="en-GB"/>
              </w:rPr>
              <w:t xml:space="preserve"> of the </w:t>
            </w:r>
            <w:r w:rsidRPr="004A00BD">
              <w:rPr>
                <w:i/>
                <w:iCs/>
                <w:sz w:val="16"/>
                <w:szCs w:val="16"/>
                <w:lang w:val="en-GB"/>
              </w:rPr>
              <w:t xml:space="preserve">WireElementSpecification </w:t>
            </w:r>
            <w:r w:rsidRPr="004A00BD">
              <w:rPr>
                <w:sz w:val="16"/>
                <w:szCs w:val="16"/>
                <w:lang w:val="en-GB"/>
              </w:rPr>
              <w:t xml:space="preserve">referenced by this </w:t>
            </w:r>
            <w:r w:rsidRPr="004A00BD">
              <w:rPr>
                <w:i/>
                <w:iCs/>
                <w:sz w:val="16"/>
                <w:szCs w:val="16"/>
                <w:lang w:val="en-GB"/>
              </w:rPr>
              <w:t xml:space="preserve">WireElement </w:t>
            </w:r>
            <w:r w:rsidRPr="004A00BD">
              <w:rPr>
                <w:sz w:val="16"/>
                <w:szCs w:val="16"/>
                <w:lang w:val="en-GB"/>
              </w:rPr>
              <w:t>and shall resemble that hierarchy.</w:t>
            </w:r>
          </w:p>
        </w:tc>
      </w:tr>
    </w:tbl>
    <w:p w14:paraId="677E958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2" w:name="_d6fa9aeaee0174e79b3575b341d2230e"/>
      <w:r>
        <w:rPr>
          <w:lang w:val="en-GB"/>
        </w:rPr>
        <w:t>WireElementSpecification</w:t>
      </w:r>
      <w:bookmarkEnd w:id="1132"/>
    </w:p>
    <w:p w14:paraId="7E3A8100" w14:textId="77777777" w:rsidR="003B5845" w:rsidRPr="00A518C2" w:rsidRDefault="003B5845" w:rsidP="003B5845">
      <w:pPr>
        <w:rPr>
          <w:lang w:val="en-GB"/>
        </w:rPr>
      </w:pPr>
      <w:r w:rsidRPr="00A518C2">
        <w:rPr>
          <w:sz w:val="18"/>
          <w:szCs w:val="18"/>
          <w:lang w:val="en-GB"/>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2573E8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EA5D73" w14:textId="77777777" w:rsidTr="00617B3E">
        <w:tc>
          <w:tcPr>
            <w:tcW w:w="2013" w:type="dxa"/>
            <w:shd w:val="clear" w:color="auto" w:fill="auto"/>
            <w:tcMar>
              <w:top w:w="28" w:type="dxa"/>
              <w:left w:w="28" w:type="dxa"/>
              <w:bottom w:w="28" w:type="dxa"/>
              <w:right w:w="28" w:type="dxa"/>
            </w:tcMar>
          </w:tcPr>
          <w:p w14:paraId="6ABD314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7178F8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E22478" w14:textId="77777777" w:rsidTr="00617B3E">
        <w:tc>
          <w:tcPr>
            <w:tcW w:w="2013" w:type="dxa"/>
            <w:shd w:val="clear" w:color="auto" w:fill="auto"/>
            <w:tcMar>
              <w:top w:w="28" w:type="dxa"/>
              <w:left w:w="28" w:type="dxa"/>
              <w:bottom w:w="28" w:type="dxa"/>
              <w:right w:w="28" w:type="dxa"/>
            </w:tcMar>
          </w:tcPr>
          <w:p w14:paraId="030FE7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23D655" w14:textId="77777777" w:rsidR="003B5845" w:rsidRPr="004A00BD" w:rsidRDefault="003B5845" w:rsidP="00617B3E">
            <w:pPr>
              <w:rPr>
                <w:sz w:val="22"/>
              </w:rPr>
            </w:pPr>
          </w:p>
        </w:tc>
      </w:tr>
      <w:tr w:rsidR="003B5845" w:rsidRPr="008359F5" w14:paraId="43E7DD0C" w14:textId="77777777" w:rsidTr="00617B3E">
        <w:tc>
          <w:tcPr>
            <w:tcW w:w="2013" w:type="dxa"/>
            <w:shd w:val="clear" w:color="auto" w:fill="auto"/>
            <w:tcMar>
              <w:top w:w="28" w:type="dxa"/>
              <w:left w:w="28" w:type="dxa"/>
              <w:bottom w:w="28" w:type="dxa"/>
              <w:right w:w="28" w:type="dxa"/>
            </w:tcMar>
          </w:tcPr>
          <w:p w14:paraId="279DD2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AD000D" w14:textId="77777777" w:rsidR="003B5845" w:rsidRPr="000437C1" w:rsidRDefault="003B5845" w:rsidP="00617B3E">
            <w:pPr>
              <w:pStyle w:val="SmallStandard"/>
            </w:pPr>
            <w:r>
              <w:t>false</w:t>
            </w:r>
          </w:p>
        </w:tc>
      </w:tr>
    </w:tbl>
    <w:p w14:paraId="3117E59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FCD116" w14:textId="77777777" w:rsidTr="00617B3E">
        <w:tc>
          <w:tcPr>
            <w:tcW w:w="2013" w:type="dxa"/>
            <w:shd w:val="clear" w:color="auto" w:fill="auto"/>
            <w:tcMar>
              <w:top w:w="28" w:type="dxa"/>
              <w:left w:w="28" w:type="dxa"/>
              <w:bottom w:w="28" w:type="dxa"/>
              <w:right w:w="28" w:type="dxa"/>
            </w:tcMar>
          </w:tcPr>
          <w:p w14:paraId="7CD059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1010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65A5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93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2CFBF7" w14:textId="77777777" w:rsidTr="00617B3E">
        <w:tc>
          <w:tcPr>
            <w:tcW w:w="2013" w:type="dxa"/>
            <w:shd w:val="clear" w:color="auto" w:fill="auto"/>
            <w:tcMar>
              <w:top w:w="28" w:type="dxa"/>
              <w:left w:w="28" w:type="dxa"/>
              <w:bottom w:w="28" w:type="dxa"/>
              <w:right w:w="28" w:type="dxa"/>
            </w:tcMar>
          </w:tcPr>
          <w:p w14:paraId="4BEE10A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701EACE" w14:textId="77777777" w:rsidR="003B5845" w:rsidRPr="008359F5" w:rsidRDefault="003B5845" w:rsidP="00617B3E">
            <w:pPr>
              <w:pStyle w:val="SmallStandard"/>
            </w:pPr>
            <w:r w:rsidRPr="00D21799">
              <w:t>WireType</w:t>
            </w:r>
          </w:p>
        </w:tc>
        <w:tc>
          <w:tcPr>
            <w:tcW w:w="709" w:type="dxa"/>
            <w:shd w:val="clear" w:color="auto" w:fill="auto"/>
            <w:tcMar>
              <w:top w:w="28" w:type="dxa"/>
              <w:left w:w="28" w:type="dxa"/>
              <w:bottom w:w="28" w:type="dxa"/>
              <w:right w:w="28" w:type="dxa"/>
            </w:tcMar>
          </w:tcPr>
          <w:p w14:paraId="6F99984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273EBE1" w14:textId="77777777" w:rsidR="003B5845" w:rsidRPr="004A00BD" w:rsidRDefault="003B5845" w:rsidP="00617B3E">
            <w:pPr>
              <w:jc w:val="left"/>
              <w:rPr>
                <w:sz w:val="22"/>
                <w:lang w:val="en-GB"/>
              </w:rPr>
            </w:pPr>
            <w:r w:rsidRPr="004A00BD">
              <w:rPr>
                <w:sz w:val="16"/>
                <w:szCs w:val="16"/>
                <w:lang w:val="en-GB"/>
              </w:rPr>
              <w:t>Defines the type of the wire. A wire must not have more than one type. This attribute allows more than one value for the reason, that the same type can be expressed in multiple reference systems.</w:t>
            </w:r>
          </w:p>
        </w:tc>
      </w:tr>
      <w:tr w:rsidR="003B5845" w:rsidRPr="006675E2" w14:paraId="3793EF2B" w14:textId="77777777" w:rsidTr="00617B3E">
        <w:tc>
          <w:tcPr>
            <w:tcW w:w="2013" w:type="dxa"/>
            <w:shd w:val="clear" w:color="auto" w:fill="auto"/>
            <w:tcMar>
              <w:top w:w="28" w:type="dxa"/>
              <w:left w:w="28" w:type="dxa"/>
              <w:bottom w:w="28" w:type="dxa"/>
              <w:right w:w="28" w:type="dxa"/>
            </w:tcMar>
          </w:tcPr>
          <w:p w14:paraId="2CCB1BDB"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06F8745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939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1C73D1"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dynamic environment, where it is bended repeatedly (e.g. in grommet of the back door). </w:t>
            </w:r>
            <w:r w:rsidRPr="004A00BD">
              <w:rPr>
                <w:sz w:val="16"/>
                <w:szCs w:val="16"/>
              </w:rPr>
              <w:t>(see KLBFRM-311)</w:t>
            </w:r>
          </w:p>
        </w:tc>
      </w:tr>
      <w:tr w:rsidR="003B5845" w:rsidRPr="006675E2" w14:paraId="29A718F3" w14:textId="77777777" w:rsidTr="00617B3E">
        <w:tc>
          <w:tcPr>
            <w:tcW w:w="2013" w:type="dxa"/>
            <w:shd w:val="clear" w:color="auto" w:fill="auto"/>
            <w:tcMar>
              <w:top w:w="28" w:type="dxa"/>
              <w:left w:w="28" w:type="dxa"/>
              <w:bottom w:w="28" w:type="dxa"/>
              <w:right w:w="28" w:type="dxa"/>
            </w:tcMar>
          </w:tcPr>
          <w:p w14:paraId="414B2115"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7A4102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AF70FB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21FB00"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static environment, where it is bended once during installation. After that it remains unchanged in its bended position during usage. </w:t>
            </w:r>
            <w:r w:rsidRPr="004A00BD">
              <w:rPr>
                <w:sz w:val="16"/>
                <w:szCs w:val="16"/>
              </w:rPr>
              <w:t>(see KLBFRM-311)</w:t>
            </w:r>
          </w:p>
        </w:tc>
      </w:tr>
      <w:tr w:rsidR="003B5845" w:rsidRPr="004A00BD" w14:paraId="7E8138EE" w14:textId="77777777" w:rsidTr="00617B3E">
        <w:tc>
          <w:tcPr>
            <w:tcW w:w="2013" w:type="dxa"/>
            <w:shd w:val="clear" w:color="auto" w:fill="auto"/>
            <w:tcMar>
              <w:top w:w="28" w:type="dxa"/>
              <w:left w:w="28" w:type="dxa"/>
              <w:bottom w:w="28" w:type="dxa"/>
              <w:right w:w="28" w:type="dxa"/>
            </w:tcMar>
          </w:tcPr>
          <w:p w14:paraId="0A74F5FA"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440D272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A4BB6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B5E790" w14:textId="77777777" w:rsidR="003B5845" w:rsidRPr="004A00BD" w:rsidRDefault="003B5845" w:rsidP="00617B3E">
            <w:pPr>
              <w:jc w:val="left"/>
              <w:rPr>
                <w:sz w:val="22"/>
                <w:lang w:val="en-GB"/>
              </w:rPr>
            </w:pPr>
            <w:r w:rsidRPr="004A00BD">
              <w:rPr>
                <w:sz w:val="16"/>
                <w:szCs w:val="16"/>
                <w:lang w:val="en-GB"/>
              </w:rPr>
              <w:t>Specifies the outside diameter of the WireElement.</w:t>
            </w:r>
          </w:p>
        </w:tc>
      </w:tr>
      <w:tr w:rsidR="003B5845" w:rsidRPr="006675E2" w14:paraId="5C51C057" w14:textId="77777777" w:rsidTr="00617B3E">
        <w:tc>
          <w:tcPr>
            <w:tcW w:w="2013" w:type="dxa"/>
            <w:shd w:val="clear" w:color="auto" w:fill="auto"/>
            <w:tcMar>
              <w:top w:w="28" w:type="dxa"/>
              <w:left w:w="28" w:type="dxa"/>
              <w:bottom w:w="28" w:type="dxa"/>
              <w:right w:w="28" w:type="dxa"/>
            </w:tcMar>
          </w:tcPr>
          <w:p w14:paraId="3E71F673" w14:textId="77777777" w:rsidR="003B5845" w:rsidRPr="00620BBE" w:rsidRDefault="003B5845" w:rsidP="00617B3E">
            <w:pPr>
              <w:pStyle w:val="SmallStandard"/>
            </w:pPr>
            <w:r w:rsidRPr="00620BBE">
              <w:t>suitedForDynamicUse</w:t>
            </w:r>
          </w:p>
        </w:tc>
        <w:tc>
          <w:tcPr>
            <w:tcW w:w="1559" w:type="dxa"/>
            <w:shd w:val="clear" w:color="auto" w:fill="auto"/>
            <w:tcMar>
              <w:top w:w="28" w:type="dxa"/>
              <w:left w:w="28" w:type="dxa"/>
              <w:bottom w:w="28" w:type="dxa"/>
              <w:right w:w="28" w:type="dxa"/>
            </w:tcMar>
          </w:tcPr>
          <w:p w14:paraId="35087A83"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150BA2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0307DF" w14:textId="77777777" w:rsidR="003B5845" w:rsidRPr="004A00BD" w:rsidRDefault="003B5845" w:rsidP="00617B3E">
            <w:pPr>
              <w:jc w:val="left"/>
              <w:rPr>
                <w:sz w:val="22"/>
              </w:rPr>
            </w:pPr>
            <w:r w:rsidRPr="004A00BD">
              <w:rPr>
                <w:sz w:val="16"/>
                <w:szCs w:val="16"/>
                <w:lang w:val="en-GB"/>
              </w:rPr>
              <w:t xml:space="preserve">Specifies if it is allowed to use the WireElement in a dynamic environment. </w:t>
            </w:r>
            <w:r w:rsidRPr="004A00BD">
              <w:rPr>
                <w:sz w:val="16"/>
                <w:szCs w:val="16"/>
              </w:rPr>
              <w:t>(see KBLFRM-311)</w:t>
            </w:r>
          </w:p>
        </w:tc>
      </w:tr>
      <w:tr w:rsidR="003B5845" w:rsidRPr="004A00BD" w14:paraId="7F396030" w14:textId="77777777" w:rsidTr="00617B3E">
        <w:tc>
          <w:tcPr>
            <w:tcW w:w="2013" w:type="dxa"/>
            <w:shd w:val="clear" w:color="auto" w:fill="auto"/>
            <w:tcMar>
              <w:top w:w="28" w:type="dxa"/>
              <w:left w:w="28" w:type="dxa"/>
              <w:bottom w:w="28" w:type="dxa"/>
              <w:right w:w="28" w:type="dxa"/>
            </w:tcMar>
          </w:tcPr>
          <w:p w14:paraId="474CAAA3"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633B11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21C0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1904A" w14:textId="77777777" w:rsidR="003B5845" w:rsidRPr="004A00BD" w:rsidRDefault="003B5845" w:rsidP="00617B3E">
            <w:pPr>
              <w:jc w:val="left"/>
              <w:rPr>
                <w:sz w:val="22"/>
                <w:lang w:val="en-GB"/>
              </w:rPr>
            </w:pPr>
            <w:r w:rsidRPr="004A00BD">
              <w:rPr>
                <w:sz w:val="16"/>
                <w:szCs w:val="16"/>
                <w:lang w:val="en-GB"/>
              </w:rPr>
              <w:t>Defines the impedance of this wireElement. Typically used for WireElements that have subWireElements e.g. twisted pair or coax wires.</w:t>
            </w:r>
          </w:p>
        </w:tc>
      </w:tr>
      <w:tr w:rsidR="003B5845" w:rsidRPr="004A00BD" w14:paraId="76012175" w14:textId="77777777" w:rsidTr="00617B3E">
        <w:tc>
          <w:tcPr>
            <w:tcW w:w="2013" w:type="dxa"/>
            <w:shd w:val="clear" w:color="auto" w:fill="auto"/>
            <w:tcMar>
              <w:top w:w="28" w:type="dxa"/>
              <w:left w:w="28" w:type="dxa"/>
              <w:bottom w:w="28" w:type="dxa"/>
              <w:right w:w="28" w:type="dxa"/>
            </w:tcMar>
          </w:tcPr>
          <w:p w14:paraId="572C1490"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511DAD5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7A905C1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2ABF7F" w14:textId="77777777" w:rsidR="003B5845" w:rsidRPr="004A00BD" w:rsidRDefault="003B5845" w:rsidP="00617B3E">
            <w:pPr>
              <w:jc w:val="left"/>
              <w:rPr>
                <w:sz w:val="22"/>
                <w:lang w:val="en-GB"/>
              </w:rPr>
            </w:pPr>
            <w:r w:rsidRPr="004A00BD">
              <w:rPr>
                <w:sz w:val="16"/>
                <w:szCs w:val="16"/>
                <w:lang w:val="en-GB"/>
              </w:rPr>
              <w:t>Defines the size of a WireElement if it has not the shape of circle. If it has the shape of a circle the size is normally defined by its outside diameter.</w:t>
            </w:r>
          </w:p>
        </w:tc>
      </w:tr>
      <w:tr w:rsidR="003B5845" w:rsidRPr="004A00BD" w14:paraId="59C486CC" w14:textId="77777777" w:rsidTr="00617B3E">
        <w:tc>
          <w:tcPr>
            <w:tcW w:w="2013" w:type="dxa"/>
            <w:shd w:val="clear" w:color="auto" w:fill="auto"/>
            <w:tcMar>
              <w:top w:w="28" w:type="dxa"/>
              <w:left w:w="28" w:type="dxa"/>
              <w:bottom w:w="28" w:type="dxa"/>
              <w:right w:w="28" w:type="dxa"/>
            </w:tcMar>
          </w:tcPr>
          <w:p w14:paraId="246D79CB" w14:textId="77777777" w:rsidR="003B5845" w:rsidRPr="00620BBE" w:rsidRDefault="003B5845" w:rsidP="00617B3E">
            <w:pPr>
              <w:pStyle w:val="SmallStandard"/>
            </w:pPr>
            <w:r w:rsidRPr="00620BBE">
              <w:t>validWireReceptionTypes</w:t>
            </w:r>
          </w:p>
        </w:tc>
        <w:tc>
          <w:tcPr>
            <w:tcW w:w="1559" w:type="dxa"/>
            <w:shd w:val="clear" w:color="auto" w:fill="auto"/>
            <w:tcMar>
              <w:top w:w="28" w:type="dxa"/>
              <w:left w:w="28" w:type="dxa"/>
              <w:bottom w:w="28" w:type="dxa"/>
              <w:right w:w="28" w:type="dxa"/>
            </w:tcMar>
          </w:tcPr>
          <w:p w14:paraId="16E636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18D864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F6FE5"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WireReceptionTypes</w:t>
            </w:r>
            <w:r w:rsidRPr="004A00BD">
              <w:rPr>
                <w:sz w:val="16"/>
                <w:szCs w:val="16"/>
                <w:lang w:val="en-GB"/>
              </w:rPr>
              <w:t xml:space="preserve"> that are allowed for joining with the specified </w:t>
            </w:r>
            <w:r w:rsidRPr="004A00BD">
              <w:rPr>
                <w:i/>
                <w:iCs/>
                <w:sz w:val="16"/>
                <w:szCs w:val="16"/>
                <w:lang w:val="en-GB"/>
              </w:rPr>
              <w:t>WireElement.</w:t>
            </w:r>
          </w:p>
        </w:tc>
      </w:tr>
      <w:tr w:rsidR="003B5845" w:rsidRPr="004A00BD" w14:paraId="1F5412FE" w14:textId="77777777" w:rsidTr="00617B3E">
        <w:tc>
          <w:tcPr>
            <w:tcW w:w="2013" w:type="dxa"/>
            <w:shd w:val="clear" w:color="auto" w:fill="auto"/>
            <w:tcMar>
              <w:top w:w="28" w:type="dxa"/>
              <w:left w:w="28" w:type="dxa"/>
              <w:bottom w:w="28" w:type="dxa"/>
              <w:right w:w="28" w:type="dxa"/>
            </w:tcMar>
          </w:tcPr>
          <w:p w14:paraId="63741B72" w14:textId="77777777" w:rsidR="003B5845" w:rsidRPr="00620BBE" w:rsidRDefault="003B5845" w:rsidP="00617B3E">
            <w:pPr>
              <w:pStyle w:val="SmallStandard"/>
            </w:pPr>
            <w:r w:rsidRPr="00620BBE">
              <w:t>gridSpacing</w:t>
            </w:r>
          </w:p>
        </w:tc>
        <w:tc>
          <w:tcPr>
            <w:tcW w:w="1559" w:type="dxa"/>
            <w:shd w:val="clear" w:color="auto" w:fill="auto"/>
            <w:tcMar>
              <w:top w:w="28" w:type="dxa"/>
              <w:left w:w="28" w:type="dxa"/>
              <w:bottom w:w="28" w:type="dxa"/>
              <w:right w:w="28" w:type="dxa"/>
            </w:tcMar>
          </w:tcPr>
          <w:p w14:paraId="784DCE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BF299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F6D97B" w14:textId="77777777" w:rsidR="003B5845" w:rsidRPr="004A00BD" w:rsidRDefault="003B5845" w:rsidP="00617B3E">
            <w:pPr>
              <w:jc w:val="left"/>
              <w:rPr>
                <w:sz w:val="22"/>
                <w:lang w:val="en-GB"/>
              </w:rPr>
            </w:pPr>
            <w:r w:rsidRPr="004A00BD">
              <w:rPr>
                <w:sz w:val="16"/>
                <w:szCs w:val="16"/>
                <w:lang w:val="en-GB"/>
              </w:rPr>
              <w:t>Defines the grid spacing. The grid spacing is the distance between the centres of two adjacent sub wire elements.</w:t>
            </w:r>
          </w:p>
          <w:p w14:paraId="0D01F657" w14:textId="77777777" w:rsidR="003B5845" w:rsidRPr="004A00BD" w:rsidRDefault="003B5845" w:rsidP="00617B3E">
            <w:pPr>
              <w:jc w:val="left"/>
              <w:rPr>
                <w:sz w:val="22"/>
                <w:lang w:val="en-GB"/>
              </w:rPr>
            </w:pPr>
            <w:r w:rsidRPr="004A00BD">
              <w:rPr>
                <w:sz w:val="16"/>
                <w:szCs w:val="16"/>
                <w:lang w:val="en-GB"/>
              </w:rPr>
              <w:t xml:space="preserve">This attribute is only valid for </w:t>
            </w:r>
            <w:r w:rsidRPr="004A00BD">
              <w:rPr>
                <w:i/>
                <w:iCs/>
                <w:sz w:val="16"/>
                <w:szCs w:val="16"/>
                <w:lang w:val="en-GB"/>
              </w:rPr>
              <w:t xml:space="preserve">WireElementSpecifications </w:t>
            </w:r>
            <w:r w:rsidRPr="004A00BD">
              <w:rPr>
                <w:sz w:val="16"/>
                <w:szCs w:val="16"/>
                <w:lang w:val="en-GB"/>
              </w:rPr>
              <w:t xml:space="preserve">that have </w:t>
            </w:r>
            <w:r w:rsidRPr="004A00BD">
              <w:rPr>
                <w:i/>
                <w:iCs/>
                <w:sz w:val="16"/>
                <w:szCs w:val="16"/>
                <w:lang w:val="en-GB"/>
              </w:rPr>
              <w:t>SubWireElementSpecifications.</w:t>
            </w:r>
          </w:p>
        </w:tc>
      </w:tr>
      <w:tr w:rsidR="003B5845" w:rsidRPr="004A00BD" w14:paraId="4284A371" w14:textId="77777777" w:rsidTr="00617B3E">
        <w:tc>
          <w:tcPr>
            <w:tcW w:w="2013" w:type="dxa"/>
            <w:shd w:val="clear" w:color="auto" w:fill="auto"/>
            <w:tcMar>
              <w:top w:w="28" w:type="dxa"/>
              <w:left w:w="28" w:type="dxa"/>
              <w:bottom w:w="28" w:type="dxa"/>
              <w:right w:w="28" w:type="dxa"/>
            </w:tcMar>
          </w:tcPr>
          <w:p w14:paraId="77695444"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1ED2A52C" w14:textId="77777777" w:rsidR="003B5845" w:rsidRPr="008359F5" w:rsidRDefault="003B5845" w:rsidP="00617B3E">
            <w:pPr>
              <w:pStyle w:val="SmallStandard"/>
            </w:pPr>
            <w:r w:rsidRPr="00D21799">
              <w:t>WireElementShape</w:t>
            </w:r>
          </w:p>
        </w:tc>
        <w:tc>
          <w:tcPr>
            <w:tcW w:w="709" w:type="dxa"/>
            <w:shd w:val="clear" w:color="auto" w:fill="auto"/>
            <w:tcMar>
              <w:top w:w="28" w:type="dxa"/>
              <w:left w:w="28" w:type="dxa"/>
              <w:bottom w:w="28" w:type="dxa"/>
              <w:right w:w="28" w:type="dxa"/>
            </w:tcMar>
          </w:tcPr>
          <w:p w14:paraId="121755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2BE1DD" w14:textId="77777777" w:rsidR="003B5845" w:rsidRPr="004A00BD" w:rsidRDefault="003B5845" w:rsidP="00617B3E">
            <w:pPr>
              <w:jc w:val="left"/>
              <w:rPr>
                <w:sz w:val="22"/>
                <w:lang w:val="en-GB"/>
              </w:rPr>
            </w:pPr>
            <w:r w:rsidRPr="004A00BD">
              <w:rPr>
                <w:sz w:val="16"/>
                <w:szCs w:val="16"/>
                <w:lang w:val="en-GB"/>
              </w:rPr>
              <w:t xml:space="preserve">Defines the shape of a </w:t>
            </w:r>
            <w:r w:rsidRPr="004A00BD">
              <w:rPr>
                <w:i/>
                <w:iCs/>
                <w:sz w:val="16"/>
                <w:szCs w:val="16"/>
                <w:lang w:val="en-GB"/>
              </w:rPr>
              <w:t xml:space="preserve">WireElement. </w:t>
            </w:r>
            <w:r w:rsidRPr="004A00BD">
              <w:rPr>
                <w:sz w:val="16"/>
                <w:szCs w:val="16"/>
                <w:lang w:val="en-GB"/>
              </w:rPr>
              <w:t>Circular wire elements are defined by their outsideDiameter, all others are defined by their size.</w:t>
            </w:r>
          </w:p>
        </w:tc>
      </w:tr>
    </w:tbl>
    <w:p w14:paraId="757EFC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2FBDF99" w14:textId="77777777" w:rsidTr="00617B3E">
        <w:tc>
          <w:tcPr>
            <w:tcW w:w="3856" w:type="dxa"/>
            <w:gridSpan w:val="3"/>
            <w:shd w:val="clear" w:color="auto" w:fill="auto"/>
          </w:tcPr>
          <w:p w14:paraId="23B5C4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4BD5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4862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D1C1EC" w14:textId="77777777" w:rsidTr="00617B3E">
        <w:tc>
          <w:tcPr>
            <w:tcW w:w="1573" w:type="dxa"/>
            <w:shd w:val="clear" w:color="auto" w:fill="auto"/>
          </w:tcPr>
          <w:p w14:paraId="23BDE43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E836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7C82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96557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596B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8992C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1BC771" w14:textId="77777777" w:rsidTr="00617B3E">
        <w:tc>
          <w:tcPr>
            <w:tcW w:w="1573" w:type="dxa"/>
            <w:shd w:val="clear" w:color="auto" w:fill="auto"/>
          </w:tcPr>
          <w:p w14:paraId="390979D0" w14:textId="77777777" w:rsidR="003B5845" w:rsidRPr="00634625" w:rsidRDefault="003B5845" w:rsidP="00617B3E">
            <w:pPr>
              <w:pStyle w:val="SmallStandard"/>
            </w:pPr>
            <w:r>
              <w:t>FillerSpecification</w:t>
            </w:r>
          </w:p>
        </w:tc>
        <w:tc>
          <w:tcPr>
            <w:tcW w:w="1574" w:type="dxa"/>
            <w:shd w:val="clear" w:color="auto" w:fill="auto"/>
          </w:tcPr>
          <w:p w14:paraId="3B92FCCD" w14:textId="77777777" w:rsidR="003B5845" w:rsidRPr="00132C43" w:rsidRDefault="003B5845" w:rsidP="00617B3E">
            <w:pPr>
              <w:pStyle w:val="SmallStandard"/>
            </w:pPr>
            <w:r>
              <w:t>fillerSpecification</w:t>
            </w:r>
          </w:p>
        </w:tc>
        <w:tc>
          <w:tcPr>
            <w:tcW w:w="708" w:type="dxa"/>
            <w:shd w:val="clear" w:color="auto" w:fill="auto"/>
          </w:tcPr>
          <w:p w14:paraId="10F90EF4" w14:textId="77777777" w:rsidR="003B5845" w:rsidRPr="00D331EF" w:rsidRDefault="003B5845" w:rsidP="00617B3E">
            <w:pPr>
              <w:pStyle w:val="SmallStandard"/>
            </w:pPr>
            <w:r w:rsidRPr="00574783">
              <w:t>0..1</w:t>
            </w:r>
          </w:p>
        </w:tc>
        <w:tc>
          <w:tcPr>
            <w:tcW w:w="709" w:type="dxa"/>
            <w:shd w:val="clear" w:color="auto" w:fill="auto"/>
          </w:tcPr>
          <w:p w14:paraId="3DBF6F3F" w14:textId="77777777" w:rsidR="003B5845" w:rsidRPr="00D331EF" w:rsidRDefault="003B5845" w:rsidP="00617B3E">
            <w:pPr>
              <w:pStyle w:val="SmallStandard"/>
            </w:pPr>
            <w:r w:rsidRPr="00207506">
              <w:t>0..*</w:t>
            </w:r>
          </w:p>
        </w:tc>
        <w:tc>
          <w:tcPr>
            <w:tcW w:w="567" w:type="dxa"/>
            <w:shd w:val="clear" w:color="auto" w:fill="auto"/>
          </w:tcPr>
          <w:p w14:paraId="741B9E19" w14:textId="77777777" w:rsidR="003B5845" w:rsidRPr="00D331EF" w:rsidRDefault="003B5845" w:rsidP="00617B3E">
            <w:pPr>
              <w:pStyle w:val="SmallStandard"/>
            </w:pPr>
            <w:r>
              <w:t>N</w:t>
            </w:r>
          </w:p>
        </w:tc>
        <w:tc>
          <w:tcPr>
            <w:tcW w:w="3969" w:type="dxa"/>
            <w:shd w:val="clear" w:color="auto" w:fill="auto"/>
          </w:tcPr>
          <w:p w14:paraId="628D199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r w:rsidR="003B5845" w:rsidRPr="004A00BD" w14:paraId="46BA4B2A" w14:textId="77777777" w:rsidTr="00617B3E">
        <w:tc>
          <w:tcPr>
            <w:tcW w:w="1573" w:type="dxa"/>
            <w:shd w:val="clear" w:color="auto" w:fill="auto"/>
          </w:tcPr>
          <w:p w14:paraId="76BF111D" w14:textId="77777777" w:rsidR="003B5845" w:rsidRPr="00634625" w:rsidRDefault="003B5845" w:rsidP="00617B3E">
            <w:pPr>
              <w:pStyle w:val="SmallStandard"/>
            </w:pPr>
            <w:r>
              <w:t>WireGroupSpecification</w:t>
            </w:r>
          </w:p>
        </w:tc>
        <w:tc>
          <w:tcPr>
            <w:tcW w:w="1574" w:type="dxa"/>
            <w:shd w:val="clear" w:color="auto" w:fill="auto"/>
          </w:tcPr>
          <w:p w14:paraId="1B00884A" w14:textId="77777777" w:rsidR="003B5845" w:rsidRPr="00132C43" w:rsidRDefault="003B5845" w:rsidP="00617B3E">
            <w:pPr>
              <w:pStyle w:val="SmallStandard"/>
            </w:pPr>
            <w:r>
              <w:t>wireGroupSpecification</w:t>
            </w:r>
          </w:p>
        </w:tc>
        <w:tc>
          <w:tcPr>
            <w:tcW w:w="708" w:type="dxa"/>
            <w:shd w:val="clear" w:color="auto" w:fill="auto"/>
          </w:tcPr>
          <w:p w14:paraId="7E793102" w14:textId="77777777" w:rsidR="003B5845" w:rsidRPr="00D331EF" w:rsidRDefault="003B5845" w:rsidP="00617B3E">
            <w:pPr>
              <w:pStyle w:val="SmallStandard"/>
            </w:pPr>
            <w:r w:rsidRPr="00574783">
              <w:t>0..1</w:t>
            </w:r>
          </w:p>
        </w:tc>
        <w:tc>
          <w:tcPr>
            <w:tcW w:w="709" w:type="dxa"/>
            <w:shd w:val="clear" w:color="auto" w:fill="auto"/>
          </w:tcPr>
          <w:p w14:paraId="0A5A076D" w14:textId="77777777" w:rsidR="003B5845" w:rsidRPr="00D331EF" w:rsidRDefault="003B5845" w:rsidP="00617B3E">
            <w:pPr>
              <w:pStyle w:val="SmallStandard"/>
            </w:pPr>
            <w:r w:rsidRPr="00207506">
              <w:t>0..*</w:t>
            </w:r>
          </w:p>
        </w:tc>
        <w:tc>
          <w:tcPr>
            <w:tcW w:w="567" w:type="dxa"/>
            <w:shd w:val="clear" w:color="auto" w:fill="auto"/>
          </w:tcPr>
          <w:p w14:paraId="3ADB9114" w14:textId="77777777" w:rsidR="003B5845" w:rsidRPr="00D331EF" w:rsidRDefault="003B5845" w:rsidP="00617B3E">
            <w:pPr>
              <w:pStyle w:val="SmallStandard"/>
            </w:pPr>
            <w:r>
              <w:t>N</w:t>
            </w:r>
          </w:p>
        </w:tc>
        <w:tc>
          <w:tcPr>
            <w:tcW w:w="3969" w:type="dxa"/>
            <w:shd w:val="clear" w:color="auto" w:fill="auto"/>
          </w:tcPr>
          <w:p w14:paraId="145973C0"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5D9ACE4E" w14:textId="77777777" w:rsidTr="00617B3E">
        <w:tc>
          <w:tcPr>
            <w:tcW w:w="1573" w:type="dxa"/>
            <w:shd w:val="clear" w:color="auto" w:fill="auto"/>
          </w:tcPr>
          <w:p w14:paraId="73E26FDC" w14:textId="77777777" w:rsidR="003B5845" w:rsidRPr="00634625" w:rsidRDefault="003B5845" w:rsidP="00617B3E">
            <w:pPr>
              <w:pStyle w:val="SmallStandard"/>
            </w:pPr>
            <w:r>
              <w:t>ConductorSpecification</w:t>
            </w:r>
          </w:p>
        </w:tc>
        <w:tc>
          <w:tcPr>
            <w:tcW w:w="1574" w:type="dxa"/>
            <w:shd w:val="clear" w:color="auto" w:fill="auto"/>
          </w:tcPr>
          <w:p w14:paraId="50EA3073" w14:textId="77777777" w:rsidR="003B5845" w:rsidRPr="00132C43" w:rsidRDefault="003B5845" w:rsidP="00617B3E">
            <w:pPr>
              <w:pStyle w:val="SmallStandard"/>
            </w:pPr>
            <w:r>
              <w:t>conductorSpecification</w:t>
            </w:r>
          </w:p>
        </w:tc>
        <w:tc>
          <w:tcPr>
            <w:tcW w:w="708" w:type="dxa"/>
            <w:shd w:val="clear" w:color="auto" w:fill="auto"/>
          </w:tcPr>
          <w:p w14:paraId="43518A69" w14:textId="77777777" w:rsidR="003B5845" w:rsidRPr="00D331EF" w:rsidRDefault="003B5845" w:rsidP="00617B3E">
            <w:pPr>
              <w:pStyle w:val="SmallStandard"/>
            </w:pPr>
            <w:r w:rsidRPr="00574783">
              <w:t>0..1</w:t>
            </w:r>
          </w:p>
        </w:tc>
        <w:tc>
          <w:tcPr>
            <w:tcW w:w="709" w:type="dxa"/>
            <w:shd w:val="clear" w:color="auto" w:fill="auto"/>
          </w:tcPr>
          <w:p w14:paraId="2A37C7CC" w14:textId="77777777" w:rsidR="003B5845" w:rsidRPr="00D331EF" w:rsidRDefault="003B5845" w:rsidP="00617B3E">
            <w:pPr>
              <w:pStyle w:val="SmallStandard"/>
            </w:pPr>
            <w:r w:rsidRPr="00207506">
              <w:t>0..*</w:t>
            </w:r>
          </w:p>
        </w:tc>
        <w:tc>
          <w:tcPr>
            <w:tcW w:w="567" w:type="dxa"/>
            <w:shd w:val="clear" w:color="auto" w:fill="auto"/>
          </w:tcPr>
          <w:p w14:paraId="38F894EF" w14:textId="77777777" w:rsidR="003B5845" w:rsidRPr="00D331EF" w:rsidRDefault="003B5845" w:rsidP="00617B3E">
            <w:pPr>
              <w:pStyle w:val="SmallStandard"/>
            </w:pPr>
            <w:r>
              <w:t>N</w:t>
            </w:r>
          </w:p>
        </w:tc>
        <w:tc>
          <w:tcPr>
            <w:tcW w:w="3969" w:type="dxa"/>
            <w:shd w:val="clear" w:color="auto" w:fill="auto"/>
          </w:tcPr>
          <w:p w14:paraId="337654AA"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r w:rsidR="003B5845" w:rsidRPr="004A00BD" w14:paraId="4214517E" w14:textId="77777777" w:rsidTr="00617B3E">
        <w:tc>
          <w:tcPr>
            <w:tcW w:w="1573" w:type="dxa"/>
            <w:shd w:val="clear" w:color="auto" w:fill="auto"/>
          </w:tcPr>
          <w:p w14:paraId="16E96A4B" w14:textId="77777777" w:rsidR="003B5845" w:rsidRPr="00634625" w:rsidRDefault="003B5845" w:rsidP="00617B3E">
            <w:pPr>
              <w:pStyle w:val="SmallStandard"/>
            </w:pPr>
            <w:r>
              <w:t>InsulationSpecification</w:t>
            </w:r>
          </w:p>
        </w:tc>
        <w:tc>
          <w:tcPr>
            <w:tcW w:w="1574" w:type="dxa"/>
            <w:shd w:val="clear" w:color="auto" w:fill="auto"/>
          </w:tcPr>
          <w:p w14:paraId="139F7E90" w14:textId="77777777" w:rsidR="003B5845" w:rsidRPr="00132C43" w:rsidRDefault="003B5845" w:rsidP="00617B3E">
            <w:pPr>
              <w:pStyle w:val="SmallStandard"/>
            </w:pPr>
            <w:r>
              <w:t>insulationSpecification</w:t>
            </w:r>
          </w:p>
        </w:tc>
        <w:tc>
          <w:tcPr>
            <w:tcW w:w="708" w:type="dxa"/>
            <w:shd w:val="clear" w:color="auto" w:fill="auto"/>
          </w:tcPr>
          <w:p w14:paraId="68C72071" w14:textId="77777777" w:rsidR="003B5845" w:rsidRPr="00D331EF" w:rsidRDefault="003B5845" w:rsidP="00617B3E">
            <w:pPr>
              <w:pStyle w:val="SmallStandard"/>
            </w:pPr>
            <w:r w:rsidRPr="00574783">
              <w:t>0..1</w:t>
            </w:r>
          </w:p>
        </w:tc>
        <w:tc>
          <w:tcPr>
            <w:tcW w:w="709" w:type="dxa"/>
            <w:shd w:val="clear" w:color="auto" w:fill="auto"/>
          </w:tcPr>
          <w:p w14:paraId="3A348FDA" w14:textId="77777777" w:rsidR="003B5845" w:rsidRPr="00D331EF" w:rsidRDefault="003B5845" w:rsidP="00617B3E">
            <w:pPr>
              <w:pStyle w:val="SmallStandard"/>
            </w:pPr>
            <w:r w:rsidRPr="00207506">
              <w:t>0..*</w:t>
            </w:r>
          </w:p>
        </w:tc>
        <w:tc>
          <w:tcPr>
            <w:tcW w:w="567" w:type="dxa"/>
            <w:shd w:val="clear" w:color="auto" w:fill="auto"/>
          </w:tcPr>
          <w:p w14:paraId="0D7F8141" w14:textId="77777777" w:rsidR="003B5845" w:rsidRPr="00D331EF" w:rsidRDefault="003B5845" w:rsidP="00617B3E">
            <w:pPr>
              <w:pStyle w:val="SmallStandard"/>
            </w:pPr>
            <w:r>
              <w:t>N</w:t>
            </w:r>
          </w:p>
        </w:tc>
        <w:tc>
          <w:tcPr>
            <w:tcW w:w="3969" w:type="dxa"/>
            <w:shd w:val="clear" w:color="auto" w:fill="auto"/>
          </w:tcPr>
          <w:p w14:paraId="6F8E530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208724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7AC28E" w14:textId="77777777" w:rsidTr="00617B3E">
        <w:tc>
          <w:tcPr>
            <w:tcW w:w="2296" w:type="dxa"/>
            <w:gridSpan w:val="2"/>
            <w:shd w:val="clear" w:color="auto" w:fill="auto"/>
          </w:tcPr>
          <w:p w14:paraId="7B9867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C4D6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A7264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D16CDD" w14:textId="77777777" w:rsidTr="00617B3E">
        <w:tc>
          <w:tcPr>
            <w:tcW w:w="1588" w:type="dxa"/>
            <w:shd w:val="clear" w:color="auto" w:fill="auto"/>
          </w:tcPr>
          <w:p w14:paraId="6D86AD1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2ABD7B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80AC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721C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B56C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17F2F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BAB6BF" w14:textId="77777777" w:rsidTr="00617B3E">
        <w:tc>
          <w:tcPr>
            <w:tcW w:w="1588" w:type="dxa"/>
            <w:shd w:val="clear" w:color="auto" w:fill="auto"/>
          </w:tcPr>
          <w:p w14:paraId="554A206B" w14:textId="77777777" w:rsidR="003B5845" w:rsidRPr="00634625" w:rsidRDefault="003B5845" w:rsidP="00617B3E">
            <w:pPr>
              <w:pStyle w:val="SmallStandard"/>
            </w:pPr>
            <w:r>
              <w:lastRenderedPageBreak/>
              <w:t>WireElement</w:t>
            </w:r>
          </w:p>
        </w:tc>
        <w:tc>
          <w:tcPr>
            <w:tcW w:w="708" w:type="dxa"/>
            <w:shd w:val="clear" w:color="auto" w:fill="auto"/>
          </w:tcPr>
          <w:p w14:paraId="17CA8350" w14:textId="77777777" w:rsidR="003B5845" w:rsidRPr="00D331EF" w:rsidRDefault="003B5845" w:rsidP="00617B3E">
            <w:pPr>
              <w:pStyle w:val="SmallStandard"/>
            </w:pPr>
            <w:r w:rsidRPr="00D01517">
              <w:t>0..*</w:t>
            </w:r>
          </w:p>
        </w:tc>
        <w:tc>
          <w:tcPr>
            <w:tcW w:w="1560" w:type="dxa"/>
            <w:shd w:val="clear" w:color="auto" w:fill="auto"/>
          </w:tcPr>
          <w:p w14:paraId="4F1C50C1" w14:textId="77777777" w:rsidR="003B5845" w:rsidRPr="00132C43" w:rsidRDefault="003B5845" w:rsidP="00617B3E">
            <w:pPr>
              <w:pStyle w:val="SmallStandard"/>
            </w:pPr>
            <w:r>
              <w:t>wireElementSpecification</w:t>
            </w:r>
          </w:p>
        </w:tc>
        <w:tc>
          <w:tcPr>
            <w:tcW w:w="708" w:type="dxa"/>
            <w:shd w:val="clear" w:color="auto" w:fill="auto"/>
          </w:tcPr>
          <w:p w14:paraId="0C52DAE7" w14:textId="77777777" w:rsidR="003B5845" w:rsidRPr="00D331EF" w:rsidRDefault="003B5845" w:rsidP="00617B3E">
            <w:pPr>
              <w:pStyle w:val="SmallStandard"/>
            </w:pPr>
            <w:r w:rsidRPr="00D01517">
              <w:t>1</w:t>
            </w:r>
          </w:p>
        </w:tc>
        <w:tc>
          <w:tcPr>
            <w:tcW w:w="567" w:type="dxa"/>
            <w:shd w:val="clear" w:color="auto" w:fill="auto"/>
          </w:tcPr>
          <w:p w14:paraId="61A47AC6" w14:textId="77777777" w:rsidR="003B5845" w:rsidRPr="00D331EF" w:rsidRDefault="003B5845" w:rsidP="00617B3E">
            <w:pPr>
              <w:pStyle w:val="SmallStandard"/>
            </w:pPr>
            <w:r>
              <w:t>N</w:t>
            </w:r>
          </w:p>
        </w:tc>
        <w:tc>
          <w:tcPr>
            <w:tcW w:w="3969" w:type="dxa"/>
            <w:shd w:val="clear" w:color="auto" w:fill="auto"/>
          </w:tcPr>
          <w:p w14:paraId="7E06FA3B"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r w:rsidR="003B5845" w:rsidRPr="004A00BD" w14:paraId="3DF12C8F" w14:textId="77777777" w:rsidTr="00617B3E">
        <w:tc>
          <w:tcPr>
            <w:tcW w:w="1588" w:type="dxa"/>
            <w:shd w:val="clear" w:color="auto" w:fill="auto"/>
          </w:tcPr>
          <w:p w14:paraId="5201AD67" w14:textId="77777777" w:rsidR="003B5845" w:rsidRPr="00634625" w:rsidRDefault="003B5845" w:rsidP="00617B3E">
            <w:pPr>
              <w:pStyle w:val="SmallStandard"/>
            </w:pPr>
            <w:r>
              <w:t>WireElementSpecification</w:t>
            </w:r>
          </w:p>
        </w:tc>
        <w:tc>
          <w:tcPr>
            <w:tcW w:w="708" w:type="dxa"/>
            <w:shd w:val="clear" w:color="auto" w:fill="auto"/>
          </w:tcPr>
          <w:p w14:paraId="2566378A" w14:textId="77777777" w:rsidR="003B5845" w:rsidRPr="00D331EF" w:rsidRDefault="003B5845" w:rsidP="00617B3E">
            <w:pPr>
              <w:pStyle w:val="SmallStandard"/>
            </w:pPr>
            <w:r w:rsidRPr="00D01517">
              <w:t>0..*</w:t>
            </w:r>
          </w:p>
        </w:tc>
        <w:tc>
          <w:tcPr>
            <w:tcW w:w="1560" w:type="dxa"/>
            <w:shd w:val="clear" w:color="auto" w:fill="auto"/>
          </w:tcPr>
          <w:p w14:paraId="5D6D6AEB" w14:textId="77777777" w:rsidR="003B5845" w:rsidRPr="00132C43" w:rsidRDefault="003B5845" w:rsidP="00617B3E">
            <w:pPr>
              <w:pStyle w:val="SmallStandard"/>
            </w:pPr>
            <w:r>
              <w:t>subWireElementSpecification</w:t>
            </w:r>
          </w:p>
        </w:tc>
        <w:tc>
          <w:tcPr>
            <w:tcW w:w="708" w:type="dxa"/>
            <w:shd w:val="clear" w:color="auto" w:fill="auto"/>
          </w:tcPr>
          <w:p w14:paraId="49ABA5A4" w14:textId="77777777" w:rsidR="003B5845" w:rsidRPr="00D331EF" w:rsidRDefault="003B5845" w:rsidP="00617B3E">
            <w:pPr>
              <w:pStyle w:val="SmallStandard"/>
            </w:pPr>
            <w:r w:rsidRPr="00D01517">
              <w:t>0..*</w:t>
            </w:r>
          </w:p>
        </w:tc>
        <w:tc>
          <w:tcPr>
            <w:tcW w:w="567" w:type="dxa"/>
            <w:shd w:val="clear" w:color="auto" w:fill="auto"/>
          </w:tcPr>
          <w:p w14:paraId="58FE7079" w14:textId="77777777" w:rsidR="003B5845" w:rsidRPr="00D331EF" w:rsidRDefault="003B5845" w:rsidP="00617B3E">
            <w:pPr>
              <w:pStyle w:val="SmallStandard"/>
            </w:pPr>
            <w:r>
              <w:t>N</w:t>
            </w:r>
          </w:p>
        </w:tc>
        <w:tc>
          <w:tcPr>
            <w:tcW w:w="3969" w:type="dxa"/>
            <w:shd w:val="clear" w:color="auto" w:fill="auto"/>
          </w:tcPr>
          <w:p w14:paraId="342DC160" w14:textId="77777777" w:rsidR="003B5845" w:rsidRPr="004A00BD" w:rsidRDefault="003B5845" w:rsidP="00617B3E">
            <w:pPr>
              <w:jc w:val="left"/>
              <w:rPr>
                <w:sz w:val="22"/>
                <w:lang w:val="en-GB"/>
              </w:rPr>
            </w:pPr>
            <w:r w:rsidRPr="004A00BD">
              <w:rPr>
                <w:sz w:val="16"/>
                <w:szCs w:val="16"/>
                <w:lang w:val="en-GB"/>
              </w:rPr>
              <w:t xml:space="preserve">Specifies the contained subWireElements if the WireElement has sub elements. If a </w:t>
            </w:r>
            <w:r w:rsidRPr="004A00BD">
              <w:rPr>
                <w:i/>
                <w:iCs/>
                <w:sz w:val="16"/>
                <w:szCs w:val="16"/>
                <w:lang w:val="en-GB"/>
              </w:rPr>
              <w:t xml:space="preserve">WireElementSpecification </w:t>
            </w:r>
            <w:r w:rsidRPr="004A00BD">
              <w:rPr>
                <w:sz w:val="16"/>
                <w:szCs w:val="16"/>
                <w:lang w:val="en-GB"/>
              </w:rPr>
              <w:t xml:space="preserve">contains the same </w:t>
            </w:r>
            <w:r w:rsidRPr="004A00BD">
              <w:rPr>
                <w:i/>
                <w:iCs/>
                <w:sz w:val="16"/>
                <w:szCs w:val="16"/>
                <w:lang w:val="en-GB"/>
              </w:rPr>
              <w:t xml:space="preserve">WireElementSpecification </w:t>
            </w:r>
            <w:r w:rsidRPr="004A00BD">
              <w:rPr>
                <w:sz w:val="16"/>
                <w:szCs w:val="16"/>
                <w:lang w:val="en-GB"/>
              </w:rPr>
              <w:t xml:space="preserve">multiple times, then it shall be referenced as often as it occurs in the reality. Otherwise the </w:t>
            </w:r>
            <w:r w:rsidRPr="004A00BD">
              <w:rPr>
                <w:i/>
                <w:iCs/>
                <w:sz w:val="16"/>
                <w:szCs w:val="16"/>
                <w:lang w:val="en-GB"/>
              </w:rPr>
              <w:t xml:space="preserve">WireElementSpecification </w:t>
            </w:r>
            <w:r w:rsidRPr="004A00BD">
              <w:rPr>
                <w:sz w:val="16"/>
                <w:szCs w:val="16"/>
                <w:lang w:val="en-GB"/>
              </w:rPr>
              <w:t>wouldn't specify a wire element unambiguously, because the representation in the model would be the same, regardless of the number of sub elements. Therefore, this association must not be realized with a "set" semantic.</w:t>
            </w:r>
          </w:p>
          <w:p w14:paraId="5A605D8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4766034" w14:textId="77777777" w:rsidTr="00617B3E">
        <w:tc>
          <w:tcPr>
            <w:tcW w:w="1588" w:type="dxa"/>
            <w:shd w:val="clear" w:color="auto" w:fill="auto"/>
          </w:tcPr>
          <w:p w14:paraId="684730FB" w14:textId="77777777" w:rsidR="003B5845" w:rsidRPr="00634625" w:rsidRDefault="003B5845" w:rsidP="00617B3E">
            <w:pPr>
              <w:pStyle w:val="SmallStandard"/>
            </w:pPr>
            <w:r>
              <w:t>WireSpecification</w:t>
            </w:r>
          </w:p>
        </w:tc>
        <w:tc>
          <w:tcPr>
            <w:tcW w:w="708" w:type="dxa"/>
            <w:shd w:val="clear" w:color="auto" w:fill="auto"/>
          </w:tcPr>
          <w:p w14:paraId="0E2EEE85" w14:textId="77777777" w:rsidR="003B5845" w:rsidRPr="00D331EF" w:rsidRDefault="003B5845" w:rsidP="00617B3E">
            <w:pPr>
              <w:pStyle w:val="SmallStandard"/>
            </w:pPr>
            <w:r w:rsidRPr="00D01517">
              <w:t>0..*</w:t>
            </w:r>
          </w:p>
        </w:tc>
        <w:tc>
          <w:tcPr>
            <w:tcW w:w="1560" w:type="dxa"/>
            <w:shd w:val="clear" w:color="auto" w:fill="auto"/>
          </w:tcPr>
          <w:p w14:paraId="398115EB" w14:textId="77777777" w:rsidR="003B5845" w:rsidRPr="00132C43" w:rsidRDefault="003B5845" w:rsidP="00617B3E">
            <w:pPr>
              <w:pStyle w:val="SmallStandard"/>
            </w:pPr>
            <w:r>
              <w:t>wireElementSpecification</w:t>
            </w:r>
          </w:p>
        </w:tc>
        <w:tc>
          <w:tcPr>
            <w:tcW w:w="708" w:type="dxa"/>
            <w:shd w:val="clear" w:color="auto" w:fill="auto"/>
          </w:tcPr>
          <w:p w14:paraId="2832BBA7" w14:textId="77777777" w:rsidR="003B5845" w:rsidRPr="00D331EF" w:rsidRDefault="003B5845" w:rsidP="00617B3E">
            <w:pPr>
              <w:pStyle w:val="SmallStandard"/>
            </w:pPr>
            <w:r w:rsidRPr="00D01517">
              <w:t>1</w:t>
            </w:r>
          </w:p>
        </w:tc>
        <w:tc>
          <w:tcPr>
            <w:tcW w:w="567" w:type="dxa"/>
            <w:shd w:val="clear" w:color="auto" w:fill="auto"/>
          </w:tcPr>
          <w:p w14:paraId="3D55C2FF" w14:textId="77777777" w:rsidR="003B5845" w:rsidRPr="00D331EF" w:rsidRDefault="003B5845" w:rsidP="00617B3E">
            <w:pPr>
              <w:pStyle w:val="SmallStandard"/>
            </w:pPr>
            <w:r>
              <w:t>N</w:t>
            </w:r>
          </w:p>
        </w:tc>
        <w:tc>
          <w:tcPr>
            <w:tcW w:w="3969" w:type="dxa"/>
            <w:shd w:val="clear" w:color="auto" w:fill="auto"/>
          </w:tcPr>
          <w:p w14:paraId="1E26758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0C5587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3" w:name="_92baacf98f3acc3be29bb11e4e11948b"/>
      <w:r>
        <w:rPr>
          <w:lang w:val="en-GB"/>
        </w:rPr>
        <w:t>WireEndAccessorySpecification</w:t>
      </w:r>
      <w:bookmarkEnd w:id="1133"/>
    </w:p>
    <w:p w14:paraId="48338735" w14:textId="77777777" w:rsidR="003B5845" w:rsidRPr="00A518C2" w:rsidRDefault="003B5845" w:rsidP="003B5845">
      <w:pPr>
        <w:rPr>
          <w:lang w:val="en-GB"/>
        </w:rPr>
      </w:pPr>
      <w:r w:rsidRPr="00A518C2">
        <w:rPr>
          <w:i/>
          <w:iCs/>
          <w:sz w:val="18"/>
          <w:szCs w:val="18"/>
          <w:lang w:val="en-GB"/>
        </w:rPr>
        <w:t xml:space="preserve">WireEndAccessorySpecifications </w:t>
      </w:r>
      <w:r w:rsidRPr="00A518C2">
        <w:rPr>
          <w:sz w:val="18"/>
          <w:szCs w:val="18"/>
          <w:lang w:val="en-GB"/>
        </w:rPr>
        <w:t xml:space="preserve">are describing parts that are used for a treatment of a wire end before the actual terminal is attached to the </w:t>
      </w:r>
      <w:r w:rsidRPr="00A518C2">
        <w:rPr>
          <w:i/>
          <w:iCs/>
          <w:sz w:val="18"/>
          <w:szCs w:val="18"/>
          <w:lang w:val="en-GB"/>
        </w:rPr>
        <w:t>WireEnd</w:t>
      </w:r>
      <w:r w:rsidRPr="00A518C2">
        <w:rPr>
          <w:sz w:val="18"/>
          <w:szCs w:val="18"/>
          <w:lang w:val="en-GB"/>
        </w:rPr>
        <w:t xml:space="preserve"> (e.g. a ferrule).</w:t>
      </w:r>
    </w:p>
    <w:p w14:paraId="7BD6E2FA" w14:textId="77777777" w:rsidR="003B5845" w:rsidRPr="00A518C2" w:rsidRDefault="003B5845" w:rsidP="003B5845">
      <w:pPr>
        <w:rPr>
          <w:lang w:val="en-GB"/>
        </w:rPr>
      </w:pPr>
      <w:r w:rsidRPr="00A518C2">
        <w:rPr>
          <w:sz w:val="18"/>
          <w:szCs w:val="18"/>
          <w:lang w:val="en-GB"/>
        </w:rPr>
        <w:t xml:space="preserve">The actual specification is done by the referenced </w:t>
      </w:r>
      <w:r w:rsidRPr="00A518C2">
        <w:rPr>
          <w:i/>
          <w:iCs/>
          <w:sz w:val="18"/>
          <w:szCs w:val="18"/>
          <w:lang w:val="en-GB"/>
        </w:rPr>
        <w:t>WireReceptionSpecification</w:t>
      </w:r>
      <w:r w:rsidRPr="00A518C2">
        <w:rPr>
          <w:sz w:val="18"/>
          <w:szCs w:val="18"/>
          <w:lang w:val="en-GB"/>
        </w:rPr>
        <w:t xml:space="preserve"> since a </w:t>
      </w:r>
      <w:r w:rsidRPr="00A518C2">
        <w:rPr>
          <w:i/>
          <w:iCs/>
          <w:sz w:val="18"/>
          <w:szCs w:val="18"/>
          <w:lang w:val="en-GB"/>
        </w:rPr>
        <w:t xml:space="preserve">WireEndAccessory </w:t>
      </w:r>
      <w:r w:rsidRPr="00A518C2">
        <w:rPr>
          <w:sz w:val="18"/>
          <w:szCs w:val="18"/>
          <w:lang w:val="en-GB"/>
        </w:rPr>
        <w:t xml:space="preserve">is basically just a single </w:t>
      </w:r>
      <w:r w:rsidRPr="00A518C2">
        <w:rPr>
          <w:i/>
          <w:iCs/>
          <w:sz w:val="18"/>
          <w:szCs w:val="18"/>
          <w:lang w:val="en-GB"/>
        </w:rPr>
        <w:t>WireReception</w:t>
      </w:r>
      <w:r w:rsidRPr="00A518C2">
        <w:rPr>
          <w:sz w:val="18"/>
          <w:szCs w:val="18"/>
          <w:lang w:val="en-GB"/>
        </w:rPr>
        <w:t>.</w:t>
      </w:r>
    </w:p>
    <w:p w14:paraId="7DCE9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7D277D" w14:textId="77777777" w:rsidTr="00617B3E">
        <w:tc>
          <w:tcPr>
            <w:tcW w:w="2013" w:type="dxa"/>
            <w:shd w:val="clear" w:color="auto" w:fill="auto"/>
            <w:tcMar>
              <w:top w:w="28" w:type="dxa"/>
              <w:left w:w="28" w:type="dxa"/>
              <w:bottom w:w="28" w:type="dxa"/>
              <w:right w:w="28" w:type="dxa"/>
            </w:tcMar>
          </w:tcPr>
          <w:p w14:paraId="78C9830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5B5CCC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BE3019C" w14:textId="77777777" w:rsidTr="00617B3E">
        <w:tc>
          <w:tcPr>
            <w:tcW w:w="2013" w:type="dxa"/>
            <w:shd w:val="clear" w:color="auto" w:fill="auto"/>
            <w:tcMar>
              <w:top w:w="28" w:type="dxa"/>
              <w:left w:w="28" w:type="dxa"/>
              <w:bottom w:w="28" w:type="dxa"/>
              <w:right w:w="28" w:type="dxa"/>
            </w:tcMar>
          </w:tcPr>
          <w:p w14:paraId="7E60A7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FEF3FC" w14:textId="77777777" w:rsidR="003B5845" w:rsidRPr="004A00BD" w:rsidRDefault="003B5845" w:rsidP="00617B3E">
            <w:pPr>
              <w:rPr>
                <w:sz w:val="22"/>
              </w:rPr>
            </w:pPr>
          </w:p>
        </w:tc>
      </w:tr>
      <w:tr w:rsidR="003B5845" w:rsidRPr="008359F5" w14:paraId="2BE4389D" w14:textId="77777777" w:rsidTr="00617B3E">
        <w:tc>
          <w:tcPr>
            <w:tcW w:w="2013" w:type="dxa"/>
            <w:shd w:val="clear" w:color="auto" w:fill="auto"/>
            <w:tcMar>
              <w:top w:w="28" w:type="dxa"/>
              <w:left w:w="28" w:type="dxa"/>
              <w:bottom w:w="28" w:type="dxa"/>
              <w:right w:w="28" w:type="dxa"/>
            </w:tcMar>
          </w:tcPr>
          <w:p w14:paraId="0EC189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B946F7" w14:textId="77777777" w:rsidR="003B5845" w:rsidRPr="000437C1" w:rsidRDefault="003B5845" w:rsidP="00617B3E">
            <w:pPr>
              <w:pStyle w:val="SmallStandard"/>
            </w:pPr>
            <w:r>
              <w:t>false</w:t>
            </w:r>
          </w:p>
        </w:tc>
      </w:tr>
    </w:tbl>
    <w:p w14:paraId="6D5CB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96103FE" w14:textId="77777777" w:rsidTr="00617B3E">
        <w:tc>
          <w:tcPr>
            <w:tcW w:w="3856" w:type="dxa"/>
            <w:gridSpan w:val="3"/>
            <w:shd w:val="clear" w:color="auto" w:fill="auto"/>
          </w:tcPr>
          <w:p w14:paraId="183606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978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68E6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7CB44A" w14:textId="77777777" w:rsidTr="00617B3E">
        <w:tc>
          <w:tcPr>
            <w:tcW w:w="1573" w:type="dxa"/>
            <w:shd w:val="clear" w:color="auto" w:fill="auto"/>
          </w:tcPr>
          <w:p w14:paraId="69E2E22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00B5C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ED00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485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BF6E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1158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A8508B" w14:textId="77777777" w:rsidTr="00617B3E">
        <w:tc>
          <w:tcPr>
            <w:tcW w:w="1573" w:type="dxa"/>
            <w:shd w:val="clear" w:color="auto" w:fill="auto"/>
          </w:tcPr>
          <w:p w14:paraId="321D3E8B" w14:textId="77777777" w:rsidR="003B5845" w:rsidRPr="00634625" w:rsidRDefault="003B5845" w:rsidP="00617B3E">
            <w:pPr>
              <w:pStyle w:val="SmallStandard"/>
            </w:pPr>
            <w:r>
              <w:t>WireReceptionSpecification</w:t>
            </w:r>
          </w:p>
        </w:tc>
        <w:tc>
          <w:tcPr>
            <w:tcW w:w="1574" w:type="dxa"/>
            <w:shd w:val="clear" w:color="auto" w:fill="auto"/>
          </w:tcPr>
          <w:p w14:paraId="26F53529" w14:textId="77777777" w:rsidR="003B5845" w:rsidRPr="00132C43" w:rsidRDefault="003B5845" w:rsidP="00617B3E">
            <w:pPr>
              <w:pStyle w:val="SmallStandard"/>
            </w:pPr>
            <w:r>
              <w:t>wireReceptionSpecification</w:t>
            </w:r>
          </w:p>
        </w:tc>
        <w:tc>
          <w:tcPr>
            <w:tcW w:w="708" w:type="dxa"/>
            <w:shd w:val="clear" w:color="auto" w:fill="auto"/>
          </w:tcPr>
          <w:p w14:paraId="2805377E" w14:textId="77777777" w:rsidR="003B5845" w:rsidRPr="00D331EF" w:rsidRDefault="003B5845" w:rsidP="00617B3E">
            <w:pPr>
              <w:pStyle w:val="SmallStandard"/>
            </w:pPr>
            <w:r w:rsidRPr="00574783">
              <w:t>0..1</w:t>
            </w:r>
          </w:p>
        </w:tc>
        <w:tc>
          <w:tcPr>
            <w:tcW w:w="709" w:type="dxa"/>
            <w:shd w:val="clear" w:color="auto" w:fill="auto"/>
          </w:tcPr>
          <w:p w14:paraId="6B2EAF31" w14:textId="77777777" w:rsidR="003B5845" w:rsidRPr="004A00BD" w:rsidRDefault="003B5845" w:rsidP="00617B3E">
            <w:pPr>
              <w:rPr>
                <w:sz w:val="22"/>
              </w:rPr>
            </w:pPr>
          </w:p>
        </w:tc>
        <w:tc>
          <w:tcPr>
            <w:tcW w:w="567" w:type="dxa"/>
            <w:shd w:val="clear" w:color="auto" w:fill="auto"/>
          </w:tcPr>
          <w:p w14:paraId="7903E382" w14:textId="77777777" w:rsidR="003B5845" w:rsidRPr="00D331EF" w:rsidRDefault="003B5845" w:rsidP="00617B3E">
            <w:pPr>
              <w:pStyle w:val="SmallStandard"/>
            </w:pPr>
            <w:r>
              <w:t>N</w:t>
            </w:r>
          </w:p>
        </w:tc>
        <w:tc>
          <w:tcPr>
            <w:tcW w:w="3969" w:type="dxa"/>
            <w:shd w:val="clear" w:color="auto" w:fill="auto"/>
          </w:tcPr>
          <w:p w14:paraId="253BE40B"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252690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7A33A3E" w14:textId="77777777" w:rsidTr="00617B3E">
        <w:tc>
          <w:tcPr>
            <w:tcW w:w="2296" w:type="dxa"/>
            <w:gridSpan w:val="2"/>
            <w:shd w:val="clear" w:color="auto" w:fill="auto"/>
          </w:tcPr>
          <w:p w14:paraId="53732A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43A45D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96D6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181B07" w14:textId="77777777" w:rsidTr="00617B3E">
        <w:tc>
          <w:tcPr>
            <w:tcW w:w="1588" w:type="dxa"/>
            <w:shd w:val="clear" w:color="auto" w:fill="auto"/>
          </w:tcPr>
          <w:p w14:paraId="6BFE115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EC5F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128E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012F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7E83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81795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13FE90C" w14:textId="77777777" w:rsidTr="00617B3E">
        <w:tc>
          <w:tcPr>
            <w:tcW w:w="1588" w:type="dxa"/>
            <w:shd w:val="clear" w:color="auto" w:fill="auto"/>
          </w:tcPr>
          <w:p w14:paraId="63D1A605" w14:textId="77777777" w:rsidR="003B5845" w:rsidRPr="00634625" w:rsidRDefault="003B5845" w:rsidP="00617B3E">
            <w:pPr>
              <w:pStyle w:val="SmallStandard"/>
            </w:pPr>
            <w:r>
              <w:t>WireEndAccessoryRole</w:t>
            </w:r>
          </w:p>
        </w:tc>
        <w:tc>
          <w:tcPr>
            <w:tcW w:w="708" w:type="dxa"/>
            <w:shd w:val="clear" w:color="auto" w:fill="auto"/>
          </w:tcPr>
          <w:p w14:paraId="7CDAFCC8" w14:textId="77777777" w:rsidR="003B5845" w:rsidRPr="004A00BD" w:rsidRDefault="003B5845" w:rsidP="00617B3E">
            <w:pPr>
              <w:rPr>
                <w:sz w:val="22"/>
              </w:rPr>
            </w:pPr>
          </w:p>
        </w:tc>
        <w:tc>
          <w:tcPr>
            <w:tcW w:w="1560" w:type="dxa"/>
            <w:shd w:val="clear" w:color="auto" w:fill="auto"/>
          </w:tcPr>
          <w:p w14:paraId="7820853B" w14:textId="77777777" w:rsidR="003B5845" w:rsidRPr="00132C43" w:rsidRDefault="003B5845" w:rsidP="00617B3E">
            <w:pPr>
              <w:pStyle w:val="SmallStandard"/>
            </w:pPr>
            <w:r>
              <w:t>wireEndAccessorySpecification</w:t>
            </w:r>
          </w:p>
        </w:tc>
        <w:tc>
          <w:tcPr>
            <w:tcW w:w="708" w:type="dxa"/>
            <w:shd w:val="clear" w:color="auto" w:fill="auto"/>
          </w:tcPr>
          <w:p w14:paraId="12A41CF3" w14:textId="77777777" w:rsidR="003B5845" w:rsidRPr="00D331EF" w:rsidRDefault="003B5845" w:rsidP="00617B3E">
            <w:pPr>
              <w:pStyle w:val="SmallStandard"/>
            </w:pPr>
            <w:r w:rsidRPr="00D01517">
              <w:t>1</w:t>
            </w:r>
          </w:p>
        </w:tc>
        <w:tc>
          <w:tcPr>
            <w:tcW w:w="567" w:type="dxa"/>
            <w:shd w:val="clear" w:color="auto" w:fill="auto"/>
          </w:tcPr>
          <w:p w14:paraId="3CF75B23" w14:textId="77777777" w:rsidR="003B5845" w:rsidRPr="00D331EF" w:rsidRDefault="003B5845" w:rsidP="00617B3E">
            <w:pPr>
              <w:pStyle w:val="SmallStandard"/>
            </w:pPr>
            <w:r>
              <w:t>N</w:t>
            </w:r>
          </w:p>
        </w:tc>
        <w:tc>
          <w:tcPr>
            <w:tcW w:w="3969" w:type="dxa"/>
            <w:shd w:val="clear" w:color="auto" w:fill="auto"/>
          </w:tcPr>
          <w:p w14:paraId="787024C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0BDC23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4" w:name="_378ff949eeec769f0ff424f57914ebc9"/>
      <w:r>
        <w:rPr>
          <w:lang w:val="en-GB"/>
        </w:rPr>
        <w:t>WireGroupSpecification</w:t>
      </w:r>
      <w:bookmarkEnd w:id="1134"/>
    </w:p>
    <w:p w14:paraId="174A39BF" w14:textId="77777777" w:rsidR="003B5845" w:rsidRPr="00A518C2" w:rsidRDefault="003B5845" w:rsidP="003B5845">
      <w:pPr>
        <w:rPr>
          <w:lang w:val="en-GB"/>
        </w:rPr>
      </w:pPr>
      <w:r w:rsidRPr="00A518C2">
        <w:rPr>
          <w:sz w:val="18"/>
          <w:szCs w:val="18"/>
          <w:lang w:val="en-GB"/>
        </w:rPr>
        <w:t>Specification for the definition of WireGroups. Wire groups are for example used for the representation of twisted pairs.</w:t>
      </w:r>
    </w:p>
    <w:p w14:paraId="159610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BC99F9" w14:textId="77777777" w:rsidTr="00617B3E">
        <w:tc>
          <w:tcPr>
            <w:tcW w:w="2013" w:type="dxa"/>
            <w:shd w:val="clear" w:color="auto" w:fill="auto"/>
            <w:tcMar>
              <w:top w:w="28" w:type="dxa"/>
              <w:left w:w="28" w:type="dxa"/>
              <w:bottom w:w="28" w:type="dxa"/>
              <w:right w:w="28" w:type="dxa"/>
            </w:tcMar>
          </w:tcPr>
          <w:p w14:paraId="38FEBC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89D4F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307B676" w14:textId="77777777" w:rsidTr="00617B3E">
        <w:tc>
          <w:tcPr>
            <w:tcW w:w="2013" w:type="dxa"/>
            <w:shd w:val="clear" w:color="auto" w:fill="auto"/>
            <w:tcMar>
              <w:top w:w="28" w:type="dxa"/>
              <w:left w:w="28" w:type="dxa"/>
              <w:bottom w:w="28" w:type="dxa"/>
              <w:right w:w="28" w:type="dxa"/>
            </w:tcMar>
          </w:tcPr>
          <w:p w14:paraId="2F6B917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B7676E" w14:textId="77777777" w:rsidR="003B5845" w:rsidRPr="004A00BD" w:rsidRDefault="003B5845" w:rsidP="00617B3E">
            <w:pPr>
              <w:rPr>
                <w:sz w:val="22"/>
              </w:rPr>
            </w:pPr>
          </w:p>
        </w:tc>
      </w:tr>
      <w:tr w:rsidR="003B5845" w:rsidRPr="008359F5" w14:paraId="21C7EBA0" w14:textId="77777777" w:rsidTr="00617B3E">
        <w:tc>
          <w:tcPr>
            <w:tcW w:w="2013" w:type="dxa"/>
            <w:shd w:val="clear" w:color="auto" w:fill="auto"/>
            <w:tcMar>
              <w:top w:w="28" w:type="dxa"/>
              <w:left w:w="28" w:type="dxa"/>
              <w:bottom w:w="28" w:type="dxa"/>
              <w:right w:w="28" w:type="dxa"/>
            </w:tcMar>
          </w:tcPr>
          <w:p w14:paraId="49EF9BFE"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84031EC" w14:textId="77777777" w:rsidR="003B5845" w:rsidRPr="000437C1" w:rsidRDefault="003B5845" w:rsidP="00617B3E">
            <w:pPr>
              <w:pStyle w:val="SmallStandard"/>
            </w:pPr>
            <w:r>
              <w:t>false</w:t>
            </w:r>
          </w:p>
        </w:tc>
      </w:tr>
    </w:tbl>
    <w:p w14:paraId="0DA7182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73F72A" w14:textId="77777777" w:rsidTr="00617B3E">
        <w:tc>
          <w:tcPr>
            <w:tcW w:w="2013" w:type="dxa"/>
            <w:shd w:val="clear" w:color="auto" w:fill="auto"/>
            <w:tcMar>
              <w:top w:w="28" w:type="dxa"/>
              <w:left w:w="28" w:type="dxa"/>
              <w:bottom w:w="28" w:type="dxa"/>
              <w:right w:w="28" w:type="dxa"/>
            </w:tcMar>
          </w:tcPr>
          <w:p w14:paraId="5E55ED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18CD6F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1F09D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C91D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712EF3" w14:textId="77777777" w:rsidTr="00617B3E">
        <w:tc>
          <w:tcPr>
            <w:tcW w:w="2013" w:type="dxa"/>
            <w:shd w:val="clear" w:color="auto" w:fill="auto"/>
            <w:tcMar>
              <w:top w:w="28" w:type="dxa"/>
              <w:left w:w="28" w:type="dxa"/>
              <w:bottom w:w="28" w:type="dxa"/>
              <w:right w:w="28" w:type="dxa"/>
            </w:tcMar>
          </w:tcPr>
          <w:p w14:paraId="09DDFB13"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23F5C23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27DE2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81ED15" w14:textId="77777777" w:rsidR="003B5845" w:rsidRPr="004A00BD" w:rsidRDefault="003B5845" w:rsidP="00617B3E">
            <w:pPr>
              <w:jc w:val="left"/>
              <w:rPr>
                <w:sz w:val="22"/>
                <w:lang w:val="en-GB"/>
              </w:rPr>
            </w:pPr>
            <w:r w:rsidRPr="004A00BD">
              <w:rPr>
                <w:sz w:val="16"/>
                <w:szCs w:val="16"/>
                <w:lang w:val="en-GB"/>
              </w:rPr>
              <w:t>Specifies the type of the group (e.g. twisted pair, ...).</w:t>
            </w:r>
          </w:p>
        </w:tc>
      </w:tr>
      <w:tr w:rsidR="003B5845" w:rsidRPr="004A00BD" w14:paraId="6E6E2407" w14:textId="77777777" w:rsidTr="00617B3E">
        <w:tc>
          <w:tcPr>
            <w:tcW w:w="2013" w:type="dxa"/>
            <w:shd w:val="clear" w:color="auto" w:fill="auto"/>
            <w:tcMar>
              <w:top w:w="28" w:type="dxa"/>
              <w:left w:w="28" w:type="dxa"/>
              <w:bottom w:w="28" w:type="dxa"/>
              <w:right w:w="28" w:type="dxa"/>
            </w:tcMar>
          </w:tcPr>
          <w:p w14:paraId="6A22DE77" w14:textId="77777777" w:rsidR="003B5845" w:rsidRPr="00620BBE" w:rsidRDefault="003B5845" w:rsidP="00617B3E">
            <w:pPr>
              <w:pStyle w:val="SmallStandard"/>
            </w:pPr>
            <w:r w:rsidRPr="00620BBE">
              <w:t>lengthOfTwist</w:t>
            </w:r>
          </w:p>
        </w:tc>
        <w:tc>
          <w:tcPr>
            <w:tcW w:w="1559" w:type="dxa"/>
            <w:shd w:val="clear" w:color="auto" w:fill="auto"/>
            <w:tcMar>
              <w:top w:w="28" w:type="dxa"/>
              <w:left w:w="28" w:type="dxa"/>
              <w:bottom w:w="28" w:type="dxa"/>
              <w:right w:w="28" w:type="dxa"/>
            </w:tcMar>
          </w:tcPr>
          <w:p w14:paraId="56BD724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D672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DF35E" w14:textId="77777777" w:rsidR="003B5845" w:rsidRPr="004A00BD" w:rsidRDefault="003B5845" w:rsidP="00617B3E">
            <w:pPr>
              <w:jc w:val="left"/>
              <w:rPr>
                <w:sz w:val="22"/>
                <w:lang w:val="en-GB"/>
              </w:rPr>
            </w:pPr>
            <w:r w:rsidRPr="004A00BD">
              <w:rPr>
                <w:sz w:val="16"/>
                <w:szCs w:val="16"/>
                <w:lang w:val="en-GB"/>
              </w:rPr>
              <w:t>Specifies the length of twist if the wire group is representing a twisted pair.</w:t>
            </w:r>
          </w:p>
        </w:tc>
      </w:tr>
    </w:tbl>
    <w:p w14:paraId="12691A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F8DA1A" w14:textId="77777777" w:rsidTr="00617B3E">
        <w:tc>
          <w:tcPr>
            <w:tcW w:w="2296" w:type="dxa"/>
            <w:gridSpan w:val="2"/>
            <w:shd w:val="clear" w:color="auto" w:fill="auto"/>
          </w:tcPr>
          <w:p w14:paraId="6522DC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893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E08FC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153AE" w14:textId="77777777" w:rsidTr="00617B3E">
        <w:tc>
          <w:tcPr>
            <w:tcW w:w="1588" w:type="dxa"/>
            <w:shd w:val="clear" w:color="auto" w:fill="auto"/>
          </w:tcPr>
          <w:p w14:paraId="11D3E73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5B208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FB76D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0AFE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FE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DAEC2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7C9B52" w14:textId="77777777" w:rsidTr="00617B3E">
        <w:tc>
          <w:tcPr>
            <w:tcW w:w="1588" w:type="dxa"/>
            <w:shd w:val="clear" w:color="auto" w:fill="auto"/>
          </w:tcPr>
          <w:p w14:paraId="4313FBB3" w14:textId="77777777" w:rsidR="003B5845" w:rsidRPr="00634625" w:rsidRDefault="003B5845" w:rsidP="00617B3E">
            <w:pPr>
              <w:pStyle w:val="SmallStandard"/>
            </w:pPr>
            <w:r>
              <w:t>WireElementSpecification</w:t>
            </w:r>
          </w:p>
        </w:tc>
        <w:tc>
          <w:tcPr>
            <w:tcW w:w="708" w:type="dxa"/>
            <w:shd w:val="clear" w:color="auto" w:fill="auto"/>
          </w:tcPr>
          <w:p w14:paraId="70ABD26C" w14:textId="77777777" w:rsidR="003B5845" w:rsidRPr="00D331EF" w:rsidRDefault="003B5845" w:rsidP="00617B3E">
            <w:pPr>
              <w:pStyle w:val="SmallStandard"/>
            </w:pPr>
            <w:r w:rsidRPr="00D01517">
              <w:t>0..*</w:t>
            </w:r>
          </w:p>
        </w:tc>
        <w:tc>
          <w:tcPr>
            <w:tcW w:w="1560" w:type="dxa"/>
            <w:shd w:val="clear" w:color="auto" w:fill="auto"/>
          </w:tcPr>
          <w:p w14:paraId="0AB4759E" w14:textId="77777777" w:rsidR="003B5845" w:rsidRPr="00132C43" w:rsidRDefault="003B5845" w:rsidP="00617B3E">
            <w:pPr>
              <w:pStyle w:val="SmallStandard"/>
            </w:pPr>
            <w:r>
              <w:t>wireGroupSpecification</w:t>
            </w:r>
          </w:p>
        </w:tc>
        <w:tc>
          <w:tcPr>
            <w:tcW w:w="708" w:type="dxa"/>
            <w:shd w:val="clear" w:color="auto" w:fill="auto"/>
          </w:tcPr>
          <w:p w14:paraId="4810F5F4" w14:textId="77777777" w:rsidR="003B5845" w:rsidRPr="00D331EF" w:rsidRDefault="003B5845" w:rsidP="00617B3E">
            <w:pPr>
              <w:pStyle w:val="SmallStandard"/>
            </w:pPr>
            <w:r w:rsidRPr="00D01517">
              <w:t>0..1</w:t>
            </w:r>
          </w:p>
        </w:tc>
        <w:tc>
          <w:tcPr>
            <w:tcW w:w="567" w:type="dxa"/>
            <w:shd w:val="clear" w:color="auto" w:fill="auto"/>
          </w:tcPr>
          <w:p w14:paraId="4DB87D63" w14:textId="77777777" w:rsidR="003B5845" w:rsidRPr="00D331EF" w:rsidRDefault="003B5845" w:rsidP="00617B3E">
            <w:pPr>
              <w:pStyle w:val="SmallStandard"/>
            </w:pPr>
            <w:r>
              <w:t>N</w:t>
            </w:r>
          </w:p>
        </w:tc>
        <w:tc>
          <w:tcPr>
            <w:tcW w:w="3969" w:type="dxa"/>
            <w:shd w:val="clear" w:color="auto" w:fill="auto"/>
          </w:tcPr>
          <w:p w14:paraId="39AF207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38B8BD5C" w14:textId="77777777" w:rsidTr="00617B3E">
        <w:tc>
          <w:tcPr>
            <w:tcW w:w="1588" w:type="dxa"/>
            <w:shd w:val="clear" w:color="auto" w:fill="auto"/>
          </w:tcPr>
          <w:p w14:paraId="5D5F4D76" w14:textId="77777777" w:rsidR="003B5845" w:rsidRPr="00634625" w:rsidRDefault="003B5845" w:rsidP="00617B3E">
            <w:pPr>
              <w:pStyle w:val="SmallStandard"/>
            </w:pPr>
            <w:r>
              <w:t>WireGrouping</w:t>
            </w:r>
          </w:p>
        </w:tc>
        <w:tc>
          <w:tcPr>
            <w:tcW w:w="708" w:type="dxa"/>
            <w:shd w:val="clear" w:color="auto" w:fill="auto"/>
          </w:tcPr>
          <w:p w14:paraId="2C2B9C4F" w14:textId="77777777" w:rsidR="003B5845" w:rsidRPr="00D331EF" w:rsidRDefault="003B5845" w:rsidP="00617B3E">
            <w:pPr>
              <w:pStyle w:val="SmallStandard"/>
            </w:pPr>
            <w:r w:rsidRPr="00D01517">
              <w:t>0..*</w:t>
            </w:r>
          </w:p>
        </w:tc>
        <w:tc>
          <w:tcPr>
            <w:tcW w:w="1560" w:type="dxa"/>
            <w:shd w:val="clear" w:color="auto" w:fill="auto"/>
          </w:tcPr>
          <w:p w14:paraId="20184084" w14:textId="77777777" w:rsidR="003B5845" w:rsidRPr="00132C43" w:rsidRDefault="003B5845" w:rsidP="00617B3E">
            <w:pPr>
              <w:pStyle w:val="SmallStandard"/>
            </w:pPr>
            <w:r>
              <w:t>wireGroupSpecification</w:t>
            </w:r>
          </w:p>
        </w:tc>
        <w:tc>
          <w:tcPr>
            <w:tcW w:w="708" w:type="dxa"/>
            <w:shd w:val="clear" w:color="auto" w:fill="auto"/>
          </w:tcPr>
          <w:p w14:paraId="5D6FDC2C" w14:textId="77777777" w:rsidR="003B5845" w:rsidRPr="00D331EF" w:rsidRDefault="003B5845" w:rsidP="00617B3E">
            <w:pPr>
              <w:pStyle w:val="SmallStandard"/>
            </w:pPr>
            <w:r w:rsidRPr="00D01517">
              <w:t>0..1</w:t>
            </w:r>
          </w:p>
        </w:tc>
        <w:tc>
          <w:tcPr>
            <w:tcW w:w="567" w:type="dxa"/>
            <w:shd w:val="clear" w:color="auto" w:fill="auto"/>
          </w:tcPr>
          <w:p w14:paraId="275E641F" w14:textId="77777777" w:rsidR="003B5845" w:rsidRPr="00D331EF" w:rsidRDefault="003B5845" w:rsidP="00617B3E">
            <w:pPr>
              <w:pStyle w:val="SmallStandard"/>
            </w:pPr>
            <w:r>
              <w:t>N</w:t>
            </w:r>
          </w:p>
        </w:tc>
        <w:tc>
          <w:tcPr>
            <w:tcW w:w="3969" w:type="dxa"/>
            <w:shd w:val="clear" w:color="auto" w:fill="auto"/>
          </w:tcPr>
          <w:p w14:paraId="6B33AE7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bl>
    <w:p w14:paraId="224539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5" w:name="_457af257be4d039933182bc3525443b4"/>
      <w:r>
        <w:rPr>
          <w:lang w:val="en-GB"/>
        </w:rPr>
        <w:t>WireReception</w:t>
      </w:r>
      <w:bookmarkEnd w:id="1135"/>
    </w:p>
    <w:p w14:paraId="54C857D3" w14:textId="77777777" w:rsidR="003B5845" w:rsidRPr="00A518C2" w:rsidRDefault="003B5845" w:rsidP="003B5845">
      <w:pPr>
        <w:rPr>
          <w:lang w:val="en-GB"/>
        </w:rPr>
      </w:pPr>
      <w:r w:rsidRPr="00A518C2">
        <w:rPr>
          <w:sz w:val="18"/>
          <w:szCs w:val="18"/>
          <w:lang w:val="en-GB"/>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24DE23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CA781F" w14:textId="77777777" w:rsidTr="00617B3E">
        <w:tc>
          <w:tcPr>
            <w:tcW w:w="2013" w:type="dxa"/>
            <w:shd w:val="clear" w:color="auto" w:fill="auto"/>
            <w:tcMar>
              <w:top w:w="28" w:type="dxa"/>
              <w:left w:w="28" w:type="dxa"/>
              <w:bottom w:w="28" w:type="dxa"/>
              <w:right w:w="28" w:type="dxa"/>
            </w:tcMar>
          </w:tcPr>
          <w:p w14:paraId="78FFFF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E791A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4AC080" w14:textId="77777777" w:rsidTr="00617B3E">
        <w:tc>
          <w:tcPr>
            <w:tcW w:w="2013" w:type="dxa"/>
            <w:shd w:val="clear" w:color="auto" w:fill="auto"/>
            <w:tcMar>
              <w:top w:w="28" w:type="dxa"/>
              <w:left w:w="28" w:type="dxa"/>
              <w:bottom w:w="28" w:type="dxa"/>
              <w:right w:w="28" w:type="dxa"/>
            </w:tcMar>
          </w:tcPr>
          <w:p w14:paraId="0F6F24A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DE5AB6" w14:textId="77777777" w:rsidR="003B5845" w:rsidRPr="004A00BD" w:rsidRDefault="003B5845" w:rsidP="00617B3E">
            <w:pPr>
              <w:rPr>
                <w:sz w:val="22"/>
              </w:rPr>
            </w:pPr>
          </w:p>
        </w:tc>
      </w:tr>
      <w:tr w:rsidR="003B5845" w:rsidRPr="008359F5" w14:paraId="3A24BE24" w14:textId="77777777" w:rsidTr="00617B3E">
        <w:tc>
          <w:tcPr>
            <w:tcW w:w="2013" w:type="dxa"/>
            <w:shd w:val="clear" w:color="auto" w:fill="auto"/>
            <w:tcMar>
              <w:top w:w="28" w:type="dxa"/>
              <w:left w:w="28" w:type="dxa"/>
              <w:bottom w:w="28" w:type="dxa"/>
              <w:right w:w="28" w:type="dxa"/>
            </w:tcMar>
          </w:tcPr>
          <w:p w14:paraId="04C7B3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49E6B6" w14:textId="77777777" w:rsidR="003B5845" w:rsidRPr="000437C1" w:rsidRDefault="003B5845" w:rsidP="00617B3E">
            <w:pPr>
              <w:pStyle w:val="SmallStandard"/>
            </w:pPr>
            <w:r>
              <w:t>false</w:t>
            </w:r>
          </w:p>
        </w:tc>
      </w:tr>
    </w:tbl>
    <w:p w14:paraId="2E9F45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F07970" w14:textId="77777777" w:rsidTr="00617B3E">
        <w:tc>
          <w:tcPr>
            <w:tcW w:w="2013" w:type="dxa"/>
            <w:shd w:val="clear" w:color="auto" w:fill="auto"/>
            <w:tcMar>
              <w:top w:w="28" w:type="dxa"/>
              <w:left w:w="28" w:type="dxa"/>
              <w:bottom w:w="28" w:type="dxa"/>
              <w:right w:w="28" w:type="dxa"/>
            </w:tcMar>
          </w:tcPr>
          <w:p w14:paraId="2F463B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651F1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65EEA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8037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54AC2A" w14:textId="77777777" w:rsidTr="00617B3E">
        <w:tc>
          <w:tcPr>
            <w:tcW w:w="2013" w:type="dxa"/>
            <w:shd w:val="clear" w:color="auto" w:fill="auto"/>
            <w:tcMar>
              <w:top w:w="28" w:type="dxa"/>
              <w:left w:w="28" w:type="dxa"/>
              <w:bottom w:w="28" w:type="dxa"/>
              <w:right w:w="28" w:type="dxa"/>
            </w:tcMar>
          </w:tcPr>
          <w:p w14:paraId="786FB50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08174C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6929C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751934" w14:textId="77777777" w:rsidR="003B5845" w:rsidRPr="004A00BD" w:rsidRDefault="003B5845" w:rsidP="00617B3E">
            <w:pPr>
              <w:jc w:val="left"/>
              <w:rPr>
                <w:sz w:val="22"/>
                <w:lang w:val="en-GB"/>
              </w:rPr>
            </w:pPr>
            <w:r w:rsidRPr="004A00BD">
              <w:rPr>
                <w:sz w:val="16"/>
                <w:szCs w:val="16"/>
                <w:lang w:val="en-GB"/>
              </w:rPr>
              <w:t>Specifies a unique identification of the WireReception. The identification is guaranteed to be unique within the TerminalSpecification (this might be for example a reception number).</w:t>
            </w:r>
          </w:p>
        </w:tc>
      </w:tr>
      <w:tr w:rsidR="003B5845" w:rsidRPr="004A00BD" w14:paraId="265DE1A0" w14:textId="77777777" w:rsidTr="00617B3E">
        <w:tc>
          <w:tcPr>
            <w:tcW w:w="2013" w:type="dxa"/>
            <w:shd w:val="clear" w:color="auto" w:fill="auto"/>
            <w:tcMar>
              <w:top w:w="28" w:type="dxa"/>
              <w:left w:w="28" w:type="dxa"/>
              <w:bottom w:w="28" w:type="dxa"/>
              <w:right w:w="28" w:type="dxa"/>
            </w:tcMar>
          </w:tcPr>
          <w:p w14:paraId="705DC403"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583591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1B3F8E"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2261E794" w14:textId="77777777" w:rsidR="003B5845" w:rsidRPr="004A00BD" w:rsidRDefault="003B5845" w:rsidP="00617B3E">
            <w:pPr>
              <w:jc w:val="left"/>
              <w:rPr>
                <w:sz w:val="22"/>
                <w:lang w:val="en-GB"/>
              </w:rPr>
            </w:pPr>
            <w:r w:rsidRPr="004A00BD">
              <w:rPr>
                <w:sz w:val="16"/>
                <w:szCs w:val="16"/>
                <w:lang w:val="en-GB"/>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20FDED10" w14:textId="77777777" w:rsidR="003B5845" w:rsidRPr="004A00BD" w:rsidRDefault="003B5845" w:rsidP="00617B3E">
            <w:pPr>
              <w:jc w:val="left"/>
              <w:rPr>
                <w:sz w:val="22"/>
                <w:lang w:val="en-GB"/>
              </w:rPr>
            </w:pPr>
            <w:r w:rsidRPr="004A00BD">
              <w:rPr>
                <w:sz w:val="16"/>
                <w:szCs w:val="16"/>
                <w:lang w:val="en-GB"/>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487C3F8D" w14:textId="77777777" w:rsidR="003B5845" w:rsidRPr="004A00BD" w:rsidRDefault="003B5845" w:rsidP="00617B3E">
            <w:pPr>
              <w:jc w:val="left"/>
              <w:rPr>
                <w:sz w:val="22"/>
                <w:lang w:val="en-GB"/>
              </w:rPr>
            </w:pPr>
            <w:r w:rsidRPr="004A00BD">
              <w:rPr>
                <w:sz w:val="16"/>
                <w:szCs w:val="16"/>
                <w:lang w:val="en-GB"/>
              </w:rPr>
              <w:t>For ring terminals the first plane is perpendicular to the bolt direction.</w:t>
            </w:r>
          </w:p>
          <w:p w14:paraId="619EDBAA" w14:textId="77777777" w:rsidR="003B5845" w:rsidRPr="004A00BD" w:rsidRDefault="003B5845" w:rsidP="00617B3E">
            <w:pPr>
              <w:jc w:val="left"/>
              <w:rPr>
                <w:sz w:val="22"/>
                <w:lang w:val="en-GB"/>
              </w:rPr>
            </w:pPr>
            <w:r w:rsidRPr="004A00BD">
              <w:rPr>
                <w:sz w:val="16"/>
                <w:szCs w:val="16"/>
                <w:lang w:val="en-GB"/>
              </w:rPr>
              <w:t xml:space="preserve">With a viewing direction from the wire reception to the terminal reception and the intended wire position above the terminal, buckling </w:t>
            </w:r>
            <w:r w:rsidRPr="004A00BD">
              <w:rPr>
                <w:sz w:val="16"/>
                <w:szCs w:val="16"/>
                <w:lang w:val="en-GB"/>
              </w:rPr>
              <w:lastRenderedPageBreak/>
              <w:t>directions up and right are expressed by positive angles, down and left by negative angles.</w:t>
            </w:r>
          </w:p>
        </w:tc>
      </w:tr>
    </w:tbl>
    <w:p w14:paraId="7AA57A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7BB2DF" w14:textId="77777777" w:rsidTr="00617B3E">
        <w:tc>
          <w:tcPr>
            <w:tcW w:w="3856" w:type="dxa"/>
            <w:gridSpan w:val="3"/>
            <w:shd w:val="clear" w:color="auto" w:fill="auto"/>
          </w:tcPr>
          <w:p w14:paraId="396A0B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451D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A9AECC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FD692E" w14:textId="77777777" w:rsidTr="00617B3E">
        <w:tc>
          <w:tcPr>
            <w:tcW w:w="1573" w:type="dxa"/>
            <w:shd w:val="clear" w:color="auto" w:fill="auto"/>
          </w:tcPr>
          <w:p w14:paraId="1889B7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4532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C0B34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6AA6F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EB1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62D11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2F46847" w14:textId="77777777" w:rsidTr="00617B3E">
        <w:tc>
          <w:tcPr>
            <w:tcW w:w="1573" w:type="dxa"/>
            <w:shd w:val="clear" w:color="auto" w:fill="auto"/>
          </w:tcPr>
          <w:p w14:paraId="77B8D828" w14:textId="77777777" w:rsidR="003B5845" w:rsidRPr="00634625" w:rsidRDefault="003B5845" w:rsidP="00617B3E">
            <w:pPr>
              <w:pStyle w:val="SmallStandard"/>
            </w:pPr>
            <w:r>
              <w:t>WireReceptionSpecification</w:t>
            </w:r>
          </w:p>
        </w:tc>
        <w:tc>
          <w:tcPr>
            <w:tcW w:w="1574" w:type="dxa"/>
            <w:shd w:val="clear" w:color="auto" w:fill="auto"/>
          </w:tcPr>
          <w:p w14:paraId="09497D8E" w14:textId="77777777" w:rsidR="003B5845" w:rsidRPr="00132C43" w:rsidRDefault="003B5845" w:rsidP="00617B3E">
            <w:pPr>
              <w:pStyle w:val="SmallStandard"/>
            </w:pPr>
            <w:r>
              <w:t>wireReceptionSpecification</w:t>
            </w:r>
          </w:p>
        </w:tc>
        <w:tc>
          <w:tcPr>
            <w:tcW w:w="708" w:type="dxa"/>
            <w:shd w:val="clear" w:color="auto" w:fill="auto"/>
          </w:tcPr>
          <w:p w14:paraId="63627059" w14:textId="77777777" w:rsidR="003B5845" w:rsidRPr="00D331EF" w:rsidRDefault="003B5845" w:rsidP="00617B3E">
            <w:pPr>
              <w:pStyle w:val="SmallStandard"/>
            </w:pPr>
            <w:r w:rsidRPr="00574783">
              <w:t>0..1</w:t>
            </w:r>
          </w:p>
        </w:tc>
        <w:tc>
          <w:tcPr>
            <w:tcW w:w="709" w:type="dxa"/>
            <w:shd w:val="clear" w:color="auto" w:fill="auto"/>
          </w:tcPr>
          <w:p w14:paraId="527CF646" w14:textId="77777777" w:rsidR="003B5845" w:rsidRPr="00D331EF" w:rsidRDefault="003B5845" w:rsidP="00617B3E">
            <w:pPr>
              <w:pStyle w:val="SmallStandard"/>
            </w:pPr>
            <w:r w:rsidRPr="00207506">
              <w:t>0..*</w:t>
            </w:r>
          </w:p>
        </w:tc>
        <w:tc>
          <w:tcPr>
            <w:tcW w:w="567" w:type="dxa"/>
            <w:shd w:val="clear" w:color="auto" w:fill="auto"/>
          </w:tcPr>
          <w:p w14:paraId="1F00C382" w14:textId="77777777" w:rsidR="003B5845" w:rsidRPr="00D331EF" w:rsidRDefault="003B5845" w:rsidP="00617B3E">
            <w:pPr>
              <w:pStyle w:val="SmallStandard"/>
            </w:pPr>
            <w:r>
              <w:t>N</w:t>
            </w:r>
          </w:p>
        </w:tc>
        <w:tc>
          <w:tcPr>
            <w:tcW w:w="3969" w:type="dxa"/>
            <w:shd w:val="clear" w:color="auto" w:fill="auto"/>
          </w:tcPr>
          <w:p w14:paraId="7B59112A"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700551D9" w14:textId="77777777" w:rsidTr="00617B3E">
        <w:tc>
          <w:tcPr>
            <w:tcW w:w="1573" w:type="dxa"/>
            <w:shd w:val="clear" w:color="auto" w:fill="auto"/>
          </w:tcPr>
          <w:p w14:paraId="1551348D" w14:textId="77777777" w:rsidR="003B5845" w:rsidRPr="00634625" w:rsidRDefault="003B5845" w:rsidP="00617B3E">
            <w:pPr>
              <w:pStyle w:val="SmallStandard"/>
            </w:pPr>
            <w:r>
              <w:t>PlacementPoint</w:t>
            </w:r>
          </w:p>
        </w:tc>
        <w:tc>
          <w:tcPr>
            <w:tcW w:w="1574" w:type="dxa"/>
            <w:shd w:val="clear" w:color="auto" w:fill="auto"/>
          </w:tcPr>
          <w:p w14:paraId="6759C702" w14:textId="77777777" w:rsidR="003B5845" w:rsidRPr="00132C43" w:rsidRDefault="003B5845" w:rsidP="00617B3E">
            <w:pPr>
              <w:pStyle w:val="SmallStandard"/>
            </w:pPr>
            <w:r>
              <w:t>placementPoint</w:t>
            </w:r>
          </w:p>
        </w:tc>
        <w:tc>
          <w:tcPr>
            <w:tcW w:w="708" w:type="dxa"/>
            <w:shd w:val="clear" w:color="auto" w:fill="auto"/>
          </w:tcPr>
          <w:p w14:paraId="7A3483FF" w14:textId="77777777" w:rsidR="003B5845" w:rsidRPr="00D331EF" w:rsidRDefault="003B5845" w:rsidP="00617B3E">
            <w:pPr>
              <w:pStyle w:val="SmallStandard"/>
            </w:pPr>
            <w:r w:rsidRPr="00574783">
              <w:t>0..1</w:t>
            </w:r>
          </w:p>
        </w:tc>
        <w:tc>
          <w:tcPr>
            <w:tcW w:w="709" w:type="dxa"/>
            <w:shd w:val="clear" w:color="auto" w:fill="auto"/>
          </w:tcPr>
          <w:p w14:paraId="4BB8B988" w14:textId="77777777" w:rsidR="003B5845" w:rsidRPr="00D331EF" w:rsidRDefault="003B5845" w:rsidP="00617B3E">
            <w:pPr>
              <w:pStyle w:val="SmallStandard"/>
            </w:pPr>
            <w:r w:rsidRPr="00207506">
              <w:t>0..*</w:t>
            </w:r>
          </w:p>
        </w:tc>
        <w:tc>
          <w:tcPr>
            <w:tcW w:w="567" w:type="dxa"/>
            <w:shd w:val="clear" w:color="auto" w:fill="auto"/>
          </w:tcPr>
          <w:p w14:paraId="08B285D4" w14:textId="77777777" w:rsidR="003B5845" w:rsidRPr="00D331EF" w:rsidRDefault="003B5845" w:rsidP="00617B3E">
            <w:pPr>
              <w:pStyle w:val="SmallStandard"/>
            </w:pPr>
            <w:r>
              <w:t>N</w:t>
            </w:r>
          </w:p>
        </w:tc>
        <w:tc>
          <w:tcPr>
            <w:tcW w:w="3969" w:type="dxa"/>
            <w:shd w:val="clear" w:color="auto" w:fill="auto"/>
          </w:tcPr>
          <w:p w14:paraId="43C4CD5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bl>
    <w:p w14:paraId="1721D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595D6D" w14:textId="77777777" w:rsidTr="00617B3E">
        <w:tc>
          <w:tcPr>
            <w:tcW w:w="2296" w:type="dxa"/>
            <w:gridSpan w:val="2"/>
            <w:shd w:val="clear" w:color="auto" w:fill="auto"/>
          </w:tcPr>
          <w:p w14:paraId="097D95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D9686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865A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404EE4" w14:textId="77777777" w:rsidTr="00617B3E">
        <w:tc>
          <w:tcPr>
            <w:tcW w:w="1588" w:type="dxa"/>
            <w:shd w:val="clear" w:color="auto" w:fill="auto"/>
          </w:tcPr>
          <w:p w14:paraId="046209D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1F945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B43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A744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085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4DD71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1A0ECF5" w14:textId="77777777" w:rsidTr="00617B3E">
        <w:tc>
          <w:tcPr>
            <w:tcW w:w="1588" w:type="dxa"/>
            <w:shd w:val="clear" w:color="auto" w:fill="auto"/>
          </w:tcPr>
          <w:p w14:paraId="0E1F3EA6" w14:textId="77777777" w:rsidR="003B5845" w:rsidRPr="00634625" w:rsidRDefault="003B5845" w:rsidP="00617B3E">
            <w:pPr>
              <w:pStyle w:val="SmallStandard"/>
            </w:pPr>
            <w:r>
              <w:t>TerminalSpecification</w:t>
            </w:r>
          </w:p>
        </w:tc>
        <w:tc>
          <w:tcPr>
            <w:tcW w:w="708" w:type="dxa"/>
            <w:shd w:val="clear" w:color="auto" w:fill="auto"/>
          </w:tcPr>
          <w:p w14:paraId="5FB31429" w14:textId="77777777" w:rsidR="003B5845" w:rsidRPr="00D331EF" w:rsidRDefault="003B5845" w:rsidP="00617B3E">
            <w:pPr>
              <w:pStyle w:val="SmallStandard"/>
            </w:pPr>
            <w:r w:rsidRPr="00D01517">
              <w:t>1</w:t>
            </w:r>
          </w:p>
        </w:tc>
        <w:tc>
          <w:tcPr>
            <w:tcW w:w="1560" w:type="dxa"/>
            <w:shd w:val="clear" w:color="auto" w:fill="auto"/>
          </w:tcPr>
          <w:p w14:paraId="74194906" w14:textId="77777777" w:rsidR="003B5845" w:rsidRPr="00132C43" w:rsidRDefault="003B5845" w:rsidP="00617B3E">
            <w:pPr>
              <w:pStyle w:val="SmallStandard"/>
            </w:pPr>
            <w:r>
              <w:t>wireReception</w:t>
            </w:r>
          </w:p>
        </w:tc>
        <w:tc>
          <w:tcPr>
            <w:tcW w:w="708" w:type="dxa"/>
            <w:shd w:val="clear" w:color="auto" w:fill="auto"/>
          </w:tcPr>
          <w:p w14:paraId="09136D1C" w14:textId="77777777" w:rsidR="003B5845" w:rsidRPr="00D331EF" w:rsidRDefault="003B5845" w:rsidP="00617B3E">
            <w:pPr>
              <w:pStyle w:val="SmallStandard"/>
            </w:pPr>
            <w:r w:rsidRPr="00D01517">
              <w:t>0..*</w:t>
            </w:r>
          </w:p>
        </w:tc>
        <w:tc>
          <w:tcPr>
            <w:tcW w:w="567" w:type="dxa"/>
            <w:shd w:val="clear" w:color="auto" w:fill="auto"/>
          </w:tcPr>
          <w:p w14:paraId="494D7D73" w14:textId="77777777" w:rsidR="003B5845" w:rsidRDefault="003B5845" w:rsidP="00617B3E">
            <w:pPr>
              <w:pStyle w:val="SmallStandard"/>
            </w:pPr>
            <w:r>
              <w:t>Y</w:t>
            </w:r>
          </w:p>
        </w:tc>
        <w:tc>
          <w:tcPr>
            <w:tcW w:w="3969" w:type="dxa"/>
            <w:shd w:val="clear" w:color="auto" w:fill="auto"/>
          </w:tcPr>
          <w:p w14:paraId="3CD27A0C" w14:textId="77777777" w:rsidR="003B5845" w:rsidRDefault="003B5845" w:rsidP="00617B3E">
            <w:pPr>
              <w:pStyle w:val="SmallStandard"/>
            </w:pPr>
            <w:r w:rsidRPr="00491287">
              <w:t>Specifies the WireReceptions of the terminal described by the TerminalSpecification.</w:t>
            </w:r>
          </w:p>
        </w:tc>
      </w:tr>
      <w:tr w:rsidR="003B5845" w:rsidRPr="004A00BD" w14:paraId="28A5949B" w14:textId="77777777" w:rsidTr="00617B3E">
        <w:tc>
          <w:tcPr>
            <w:tcW w:w="1588" w:type="dxa"/>
            <w:shd w:val="clear" w:color="auto" w:fill="auto"/>
          </w:tcPr>
          <w:p w14:paraId="45AF6199" w14:textId="77777777" w:rsidR="003B5845" w:rsidRPr="00634625" w:rsidRDefault="003B5845" w:rsidP="00617B3E">
            <w:pPr>
              <w:pStyle w:val="SmallStandard"/>
            </w:pPr>
            <w:r>
              <w:t>WireReceptionReference</w:t>
            </w:r>
          </w:p>
        </w:tc>
        <w:tc>
          <w:tcPr>
            <w:tcW w:w="708" w:type="dxa"/>
            <w:shd w:val="clear" w:color="auto" w:fill="auto"/>
          </w:tcPr>
          <w:p w14:paraId="74400851" w14:textId="77777777" w:rsidR="003B5845" w:rsidRPr="00D331EF" w:rsidRDefault="003B5845" w:rsidP="00617B3E">
            <w:pPr>
              <w:pStyle w:val="SmallStandard"/>
            </w:pPr>
            <w:r w:rsidRPr="00D01517">
              <w:t>0..*</w:t>
            </w:r>
          </w:p>
        </w:tc>
        <w:tc>
          <w:tcPr>
            <w:tcW w:w="1560" w:type="dxa"/>
            <w:shd w:val="clear" w:color="auto" w:fill="auto"/>
          </w:tcPr>
          <w:p w14:paraId="578BEE2E" w14:textId="77777777" w:rsidR="003B5845" w:rsidRPr="00132C43" w:rsidRDefault="003B5845" w:rsidP="00617B3E">
            <w:pPr>
              <w:pStyle w:val="SmallStandard"/>
            </w:pPr>
            <w:r>
              <w:t>wireReception</w:t>
            </w:r>
          </w:p>
        </w:tc>
        <w:tc>
          <w:tcPr>
            <w:tcW w:w="708" w:type="dxa"/>
            <w:shd w:val="clear" w:color="auto" w:fill="auto"/>
          </w:tcPr>
          <w:p w14:paraId="2E3D4423" w14:textId="77777777" w:rsidR="003B5845" w:rsidRPr="00D331EF" w:rsidRDefault="003B5845" w:rsidP="00617B3E">
            <w:pPr>
              <w:pStyle w:val="SmallStandard"/>
            </w:pPr>
            <w:r w:rsidRPr="00D01517">
              <w:t>1</w:t>
            </w:r>
          </w:p>
        </w:tc>
        <w:tc>
          <w:tcPr>
            <w:tcW w:w="567" w:type="dxa"/>
            <w:shd w:val="clear" w:color="auto" w:fill="auto"/>
          </w:tcPr>
          <w:p w14:paraId="7F6BBBFE" w14:textId="77777777" w:rsidR="003B5845" w:rsidRPr="00D331EF" w:rsidRDefault="003B5845" w:rsidP="00617B3E">
            <w:pPr>
              <w:pStyle w:val="SmallStandard"/>
            </w:pPr>
            <w:r>
              <w:t>N</w:t>
            </w:r>
          </w:p>
        </w:tc>
        <w:tc>
          <w:tcPr>
            <w:tcW w:w="3969" w:type="dxa"/>
            <w:shd w:val="clear" w:color="auto" w:fill="auto"/>
          </w:tcPr>
          <w:p w14:paraId="6317F1D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r w:rsidR="003B5845" w:rsidRPr="004A00BD" w14:paraId="16C0853E" w14:textId="77777777" w:rsidTr="00617B3E">
        <w:tc>
          <w:tcPr>
            <w:tcW w:w="1588" w:type="dxa"/>
            <w:shd w:val="clear" w:color="auto" w:fill="auto"/>
          </w:tcPr>
          <w:p w14:paraId="7342CD6E" w14:textId="77777777" w:rsidR="003B5845" w:rsidRPr="00634625" w:rsidRDefault="003B5845" w:rsidP="00617B3E">
            <w:pPr>
              <w:pStyle w:val="SmallStandard"/>
            </w:pPr>
            <w:r>
              <w:t>InternalTerminalConnection</w:t>
            </w:r>
          </w:p>
        </w:tc>
        <w:tc>
          <w:tcPr>
            <w:tcW w:w="708" w:type="dxa"/>
            <w:shd w:val="clear" w:color="auto" w:fill="auto"/>
          </w:tcPr>
          <w:p w14:paraId="64CFEDF8" w14:textId="77777777" w:rsidR="003B5845" w:rsidRPr="00D331EF" w:rsidRDefault="003B5845" w:rsidP="00617B3E">
            <w:pPr>
              <w:pStyle w:val="SmallStandard"/>
            </w:pPr>
            <w:r w:rsidRPr="00D01517">
              <w:t>0..1</w:t>
            </w:r>
          </w:p>
        </w:tc>
        <w:tc>
          <w:tcPr>
            <w:tcW w:w="1560" w:type="dxa"/>
            <w:shd w:val="clear" w:color="auto" w:fill="auto"/>
          </w:tcPr>
          <w:p w14:paraId="17E92A6C" w14:textId="77777777" w:rsidR="003B5845" w:rsidRPr="00132C43" w:rsidRDefault="003B5845" w:rsidP="00617B3E">
            <w:pPr>
              <w:pStyle w:val="SmallStandard"/>
            </w:pPr>
            <w:r>
              <w:t>wireReception</w:t>
            </w:r>
          </w:p>
        </w:tc>
        <w:tc>
          <w:tcPr>
            <w:tcW w:w="708" w:type="dxa"/>
            <w:shd w:val="clear" w:color="auto" w:fill="auto"/>
          </w:tcPr>
          <w:p w14:paraId="670D3737" w14:textId="77777777" w:rsidR="003B5845" w:rsidRPr="00D331EF" w:rsidRDefault="003B5845" w:rsidP="00617B3E">
            <w:pPr>
              <w:pStyle w:val="SmallStandard"/>
            </w:pPr>
            <w:r w:rsidRPr="00D01517">
              <w:t>0..*</w:t>
            </w:r>
          </w:p>
        </w:tc>
        <w:tc>
          <w:tcPr>
            <w:tcW w:w="567" w:type="dxa"/>
            <w:shd w:val="clear" w:color="auto" w:fill="auto"/>
          </w:tcPr>
          <w:p w14:paraId="010C2BDA" w14:textId="77777777" w:rsidR="003B5845" w:rsidRPr="00D331EF" w:rsidRDefault="003B5845" w:rsidP="00617B3E">
            <w:pPr>
              <w:pStyle w:val="SmallStandard"/>
            </w:pPr>
            <w:r>
              <w:t>N</w:t>
            </w:r>
          </w:p>
        </w:tc>
        <w:tc>
          <w:tcPr>
            <w:tcW w:w="3969" w:type="dxa"/>
            <w:shd w:val="clear" w:color="auto" w:fill="auto"/>
          </w:tcPr>
          <w:p w14:paraId="4AFAE8C4" w14:textId="77777777" w:rsidR="003B5845" w:rsidRDefault="003B5845" w:rsidP="00617B3E">
            <w:pPr>
              <w:pStyle w:val="SmallStandard"/>
            </w:pPr>
            <w:r w:rsidRPr="00491287">
              <w:t>References the WireReceptions that participate in the InternalTerminalConnection.</w:t>
            </w:r>
          </w:p>
        </w:tc>
      </w:tr>
    </w:tbl>
    <w:p w14:paraId="72C458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6" w:name="_6adcc1db841d325e113a04aca266fb91"/>
      <w:r>
        <w:rPr>
          <w:lang w:val="en-GB"/>
        </w:rPr>
        <w:t>WireReceptionAddOn</w:t>
      </w:r>
      <w:bookmarkEnd w:id="1136"/>
    </w:p>
    <w:p w14:paraId="7192F399" w14:textId="77777777" w:rsidR="003B5845" w:rsidRPr="00A518C2" w:rsidRDefault="003B5845" w:rsidP="003B5845">
      <w:pPr>
        <w:rPr>
          <w:lang w:val="en-GB"/>
        </w:rPr>
      </w:pPr>
      <w:r w:rsidRPr="00A518C2">
        <w:rPr>
          <w:sz w:val="18"/>
          <w:szCs w:val="18"/>
          <w:lang w:val="en-GB"/>
        </w:rPr>
        <w:t>Specifies the wire addon required for this wire reception.</w:t>
      </w:r>
    </w:p>
    <w:p w14:paraId="2D982D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B6A1F4" w14:textId="77777777" w:rsidTr="00617B3E">
        <w:tc>
          <w:tcPr>
            <w:tcW w:w="2013" w:type="dxa"/>
            <w:shd w:val="clear" w:color="auto" w:fill="auto"/>
            <w:tcMar>
              <w:top w:w="28" w:type="dxa"/>
              <w:left w:w="28" w:type="dxa"/>
              <w:bottom w:w="28" w:type="dxa"/>
              <w:right w:w="28" w:type="dxa"/>
            </w:tcMar>
          </w:tcPr>
          <w:p w14:paraId="4219E1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E08E0E" w14:textId="77777777" w:rsidR="003B5845" w:rsidRPr="004A00BD" w:rsidRDefault="003B5845" w:rsidP="00617B3E">
            <w:pPr>
              <w:rPr>
                <w:sz w:val="22"/>
              </w:rPr>
            </w:pPr>
          </w:p>
        </w:tc>
      </w:tr>
      <w:tr w:rsidR="003B5845" w:rsidRPr="008359F5" w14:paraId="71E51DD7" w14:textId="77777777" w:rsidTr="00617B3E">
        <w:tc>
          <w:tcPr>
            <w:tcW w:w="2013" w:type="dxa"/>
            <w:shd w:val="clear" w:color="auto" w:fill="auto"/>
            <w:tcMar>
              <w:top w:w="28" w:type="dxa"/>
              <w:left w:w="28" w:type="dxa"/>
              <w:bottom w:w="28" w:type="dxa"/>
              <w:right w:w="28" w:type="dxa"/>
            </w:tcMar>
          </w:tcPr>
          <w:p w14:paraId="736FD2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F10F4F" w14:textId="77777777" w:rsidR="003B5845" w:rsidRPr="004A00BD" w:rsidRDefault="003B5845" w:rsidP="00617B3E">
            <w:pPr>
              <w:rPr>
                <w:sz w:val="22"/>
              </w:rPr>
            </w:pPr>
          </w:p>
        </w:tc>
      </w:tr>
      <w:tr w:rsidR="003B5845" w:rsidRPr="008359F5" w14:paraId="5B86ADB3" w14:textId="77777777" w:rsidTr="00617B3E">
        <w:tc>
          <w:tcPr>
            <w:tcW w:w="2013" w:type="dxa"/>
            <w:shd w:val="clear" w:color="auto" w:fill="auto"/>
            <w:tcMar>
              <w:top w:w="28" w:type="dxa"/>
              <w:left w:w="28" w:type="dxa"/>
              <w:bottom w:w="28" w:type="dxa"/>
              <w:right w:w="28" w:type="dxa"/>
            </w:tcMar>
          </w:tcPr>
          <w:p w14:paraId="7DB6C0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08E6AF" w14:textId="77777777" w:rsidR="003B5845" w:rsidRPr="000437C1" w:rsidRDefault="003B5845" w:rsidP="00617B3E">
            <w:pPr>
              <w:pStyle w:val="SmallStandard"/>
            </w:pPr>
            <w:r>
              <w:t>false</w:t>
            </w:r>
          </w:p>
        </w:tc>
      </w:tr>
    </w:tbl>
    <w:p w14:paraId="58C29BF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7EE4CD" w14:textId="77777777" w:rsidTr="00617B3E">
        <w:tc>
          <w:tcPr>
            <w:tcW w:w="2013" w:type="dxa"/>
            <w:shd w:val="clear" w:color="auto" w:fill="auto"/>
            <w:tcMar>
              <w:top w:w="28" w:type="dxa"/>
              <w:left w:w="28" w:type="dxa"/>
              <w:bottom w:w="28" w:type="dxa"/>
              <w:right w:w="28" w:type="dxa"/>
            </w:tcMar>
          </w:tcPr>
          <w:p w14:paraId="3CE661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2A93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79B4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91818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CFEC98" w14:textId="77777777" w:rsidTr="00617B3E">
        <w:tc>
          <w:tcPr>
            <w:tcW w:w="2013" w:type="dxa"/>
            <w:shd w:val="clear" w:color="auto" w:fill="auto"/>
            <w:tcMar>
              <w:top w:w="28" w:type="dxa"/>
              <w:left w:w="28" w:type="dxa"/>
              <w:bottom w:w="28" w:type="dxa"/>
              <w:right w:w="28" w:type="dxa"/>
            </w:tcMar>
          </w:tcPr>
          <w:p w14:paraId="1B1C5288"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2896FE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3BCBE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E705A2" w14:textId="77777777" w:rsidR="003B5845" w:rsidRPr="004A00BD" w:rsidRDefault="003B5845" w:rsidP="00617B3E">
            <w:pPr>
              <w:jc w:val="left"/>
              <w:rPr>
                <w:sz w:val="22"/>
                <w:lang w:val="en-GB"/>
              </w:rPr>
            </w:pPr>
            <w:r w:rsidRPr="004A00BD">
              <w:rPr>
                <w:sz w:val="16"/>
                <w:szCs w:val="16"/>
                <w:lang w:val="en-GB"/>
              </w:rPr>
              <w:t>Specifies the wire length add on needed for the wire reception.</w:t>
            </w:r>
          </w:p>
        </w:tc>
      </w:tr>
      <w:tr w:rsidR="003B5845" w:rsidRPr="004A00BD" w14:paraId="41F36487" w14:textId="77777777" w:rsidTr="00617B3E">
        <w:tc>
          <w:tcPr>
            <w:tcW w:w="2013" w:type="dxa"/>
            <w:shd w:val="clear" w:color="auto" w:fill="auto"/>
            <w:tcMar>
              <w:top w:w="28" w:type="dxa"/>
              <w:left w:w="28" w:type="dxa"/>
              <w:bottom w:w="28" w:type="dxa"/>
              <w:right w:w="28" w:type="dxa"/>
            </w:tcMar>
          </w:tcPr>
          <w:p w14:paraId="02B46DC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EE3DD48"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66ACEE4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3DB91E" w14:textId="77777777" w:rsidR="003B5845" w:rsidRPr="004A00BD" w:rsidRDefault="003B5845" w:rsidP="00617B3E">
            <w:pPr>
              <w:jc w:val="left"/>
              <w:rPr>
                <w:sz w:val="22"/>
                <w:lang w:val="en-GB"/>
              </w:rPr>
            </w:pPr>
            <w:r w:rsidRPr="004A00BD">
              <w:rPr>
                <w:sz w:val="16"/>
                <w:szCs w:val="16"/>
                <w:lang w:val="en-GB"/>
              </w:rPr>
              <w:t>Defines the type of the add-on.</w:t>
            </w:r>
          </w:p>
        </w:tc>
      </w:tr>
    </w:tbl>
    <w:p w14:paraId="316464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B4FA41" w14:textId="77777777" w:rsidTr="00617B3E">
        <w:tc>
          <w:tcPr>
            <w:tcW w:w="2296" w:type="dxa"/>
            <w:gridSpan w:val="2"/>
            <w:shd w:val="clear" w:color="auto" w:fill="auto"/>
          </w:tcPr>
          <w:p w14:paraId="736EDF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F7D58C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C35C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159CD0" w14:textId="77777777" w:rsidTr="00617B3E">
        <w:tc>
          <w:tcPr>
            <w:tcW w:w="1588" w:type="dxa"/>
            <w:shd w:val="clear" w:color="auto" w:fill="auto"/>
          </w:tcPr>
          <w:p w14:paraId="2CF14E6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59A7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7BAA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45D1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95E3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EF6C2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536E5E8" w14:textId="77777777" w:rsidTr="00617B3E">
        <w:tc>
          <w:tcPr>
            <w:tcW w:w="1588" w:type="dxa"/>
            <w:shd w:val="clear" w:color="auto" w:fill="auto"/>
          </w:tcPr>
          <w:p w14:paraId="7E2DC6AD" w14:textId="77777777" w:rsidR="003B5845" w:rsidRPr="00634625" w:rsidRDefault="003B5845" w:rsidP="00617B3E">
            <w:pPr>
              <w:pStyle w:val="SmallStandard"/>
            </w:pPr>
            <w:r>
              <w:t>WireReceptionSpecification</w:t>
            </w:r>
          </w:p>
        </w:tc>
        <w:tc>
          <w:tcPr>
            <w:tcW w:w="708" w:type="dxa"/>
            <w:shd w:val="clear" w:color="auto" w:fill="auto"/>
          </w:tcPr>
          <w:p w14:paraId="3D2BE95D" w14:textId="77777777" w:rsidR="003B5845" w:rsidRPr="00D331EF" w:rsidRDefault="003B5845" w:rsidP="00617B3E">
            <w:pPr>
              <w:pStyle w:val="SmallStandard"/>
            </w:pPr>
            <w:r w:rsidRPr="00D01517">
              <w:t>1</w:t>
            </w:r>
          </w:p>
        </w:tc>
        <w:tc>
          <w:tcPr>
            <w:tcW w:w="1560" w:type="dxa"/>
            <w:shd w:val="clear" w:color="auto" w:fill="auto"/>
          </w:tcPr>
          <w:p w14:paraId="58A45AD8" w14:textId="77777777" w:rsidR="003B5845" w:rsidRPr="00132C43" w:rsidRDefault="003B5845" w:rsidP="00617B3E">
            <w:pPr>
              <w:pStyle w:val="SmallStandard"/>
            </w:pPr>
            <w:r>
              <w:t>addOns</w:t>
            </w:r>
          </w:p>
        </w:tc>
        <w:tc>
          <w:tcPr>
            <w:tcW w:w="708" w:type="dxa"/>
            <w:shd w:val="clear" w:color="auto" w:fill="auto"/>
          </w:tcPr>
          <w:p w14:paraId="343DE3F1" w14:textId="77777777" w:rsidR="003B5845" w:rsidRPr="00D331EF" w:rsidRDefault="003B5845" w:rsidP="00617B3E">
            <w:pPr>
              <w:pStyle w:val="SmallStandard"/>
            </w:pPr>
            <w:r w:rsidRPr="00D01517">
              <w:t>0..*</w:t>
            </w:r>
          </w:p>
        </w:tc>
        <w:tc>
          <w:tcPr>
            <w:tcW w:w="567" w:type="dxa"/>
            <w:shd w:val="clear" w:color="auto" w:fill="auto"/>
          </w:tcPr>
          <w:p w14:paraId="455E555D" w14:textId="77777777" w:rsidR="003B5845" w:rsidRDefault="003B5845" w:rsidP="00617B3E">
            <w:pPr>
              <w:pStyle w:val="SmallStandard"/>
            </w:pPr>
            <w:r>
              <w:t>Y</w:t>
            </w:r>
          </w:p>
        </w:tc>
        <w:tc>
          <w:tcPr>
            <w:tcW w:w="3969" w:type="dxa"/>
            <w:shd w:val="clear" w:color="auto" w:fill="auto"/>
          </w:tcPr>
          <w:p w14:paraId="4EFDAF32" w14:textId="77777777" w:rsidR="003B5845" w:rsidRPr="004A00BD" w:rsidRDefault="003B5845" w:rsidP="00617B3E">
            <w:pPr>
              <w:rPr>
                <w:sz w:val="22"/>
              </w:rPr>
            </w:pPr>
          </w:p>
        </w:tc>
      </w:tr>
    </w:tbl>
    <w:p w14:paraId="561EDF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7" w:name="_7a67daee1cd14950ee630829e5750bac"/>
      <w:r>
        <w:rPr>
          <w:lang w:val="en-GB"/>
        </w:rPr>
        <w:t>WireReceptionSpecification</w:t>
      </w:r>
      <w:bookmarkEnd w:id="1137"/>
    </w:p>
    <w:p w14:paraId="797DAD3E" w14:textId="77777777" w:rsidR="003B5845" w:rsidRPr="00A518C2" w:rsidRDefault="003B5845" w:rsidP="003B5845">
      <w:pPr>
        <w:rPr>
          <w:lang w:val="en-GB"/>
        </w:rPr>
      </w:pPr>
      <w:r w:rsidRPr="00A518C2">
        <w:rPr>
          <w:sz w:val="18"/>
          <w:szCs w:val="18"/>
          <w:lang w:val="en-GB"/>
        </w:rPr>
        <w:t>Specification for the definition of wire receptions. A WireReception is the area of a terminal where the contacting with a wire element (e.g. by crimping) takes place.</w:t>
      </w:r>
    </w:p>
    <w:p w14:paraId="656C0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F14382" w14:textId="77777777" w:rsidTr="00617B3E">
        <w:tc>
          <w:tcPr>
            <w:tcW w:w="2013" w:type="dxa"/>
            <w:shd w:val="clear" w:color="auto" w:fill="auto"/>
            <w:tcMar>
              <w:top w:w="28" w:type="dxa"/>
              <w:left w:w="28" w:type="dxa"/>
              <w:bottom w:w="28" w:type="dxa"/>
              <w:right w:w="28" w:type="dxa"/>
            </w:tcMar>
          </w:tcPr>
          <w:p w14:paraId="7D2B30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EADB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AB45CB" w14:textId="77777777" w:rsidTr="00617B3E">
        <w:tc>
          <w:tcPr>
            <w:tcW w:w="2013" w:type="dxa"/>
            <w:shd w:val="clear" w:color="auto" w:fill="auto"/>
            <w:tcMar>
              <w:top w:w="28" w:type="dxa"/>
              <w:left w:w="28" w:type="dxa"/>
              <w:bottom w:w="28" w:type="dxa"/>
              <w:right w:w="28" w:type="dxa"/>
            </w:tcMar>
          </w:tcPr>
          <w:p w14:paraId="3AB7BAC1"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5844080" w14:textId="77777777" w:rsidR="003B5845" w:rsidRPr="004A00BD" w:rsidRDefault="003B5845" w:rsidP="00617B3E">
            <w:pPr>
              <w:rPr>
                <w:sz w:val="22"/>
              </w:rPr>
            </w:pPr>
          </w:p>
        </w:tc>
      </w:tr>
      <w:tr w:rsidR="003B5845" w:rsidRPr="008359F5" w14:paraId="4E9BF668" w14:textId="77777777" w:rsidTr="00617B3E">
        <w:tc>
          <w:tcPr>
            <w:tcW w:w="2013" w:type="dxa"/>
            <w:shd w:val="clear" w:color="auto" w:fill="auto"/>
            <w:tcMar>
              <w:top w:w="28" w:type="dxa"/>
              <w:left w:w="28" w:type="dxa"/>
              <w:bottom w:w="28" w:type="dxa"/>
              <w:right w:w="28" w:type="dxa"/>
            </w:tcMar>
          </w:tcPr>
          <w:p w14:paraId="1EA147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4783E7" w14:textId="77777777" w:rsidR="003B5845" w:rsidRPr="000437C1" w:rsidRDefault="003B5845" w:rsidP="00617B3E">
            <w:pPr>
              <w:pStyle w:val="SmallStandard"/>
            </w:pPr>
            <w:r>
              <w:t>false</w:t>
            </w:r>
          </w:p>
        </w:tc>
      </w:tr>
    </w:tbl>
    <w:p w14:paraId="5048C4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8026FF" w14:textId="77777777" w:rsidTr="00617B3E">
        <w:tc>
          <w:tcPr>
            <w:tcW w:w="2013" w:type="dxa"/>
            <w:shd w:val="clear" w:color="auto" w:fill="auto"/>
            <w:tcMar>
              <w:top w:w="28" w:type="dxa"/>
              <w:left w:w="28" w:type="dxa"/>
              <w:bottom w:w="28" w:type="dxa"/>
              <w:right w:w="28" w:type="dxa"/>
            </w:tcMar>
          </w:tcPr>
          <w:p w14:paraId="129AEE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C543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BAFE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B526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E9E25C" w14:textId="77777777" w:rsidTr="00617B3E">
        <w:tc>
          <w:tcPr>
            <w:tcW w:w="2013" w:type="dxa"/>
            <w:shd w:val="clear" w:color="auto" w:fill="auto"/>
            <w:tcMar>
              <w:top w:w="28" w:type="dxa"/>
              <w:left w:w="28" w:type="dxa"/>
              <w:bottom w:w="28" w:type="dxa"/>
              <w:right w:w="28" w:type="dxa"/>
            </w:tcMar>
          </w:tcPr>
          <w:p w14:paraId="1D64B950"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3C260023"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8E022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A77F69" w14:textId="77777777" w:rsidR="003B5845" w:rsidRPr="004A00BD" w:rsidRDefault="003B5845" w:rsidP="00617B3E">
            <w:pPr>
              <w:jc w:val="left"/>
              <w:rPr>
                <w:sz w:val="22"/>
                <w:lang w:val="en-GB"/>
              </w:rPr>
            </w:pPr>
            <w:r w:rsidRPr="004A00BD">
              <w:rPr>
                <w:sz w:val="16"/>
                <w:szCs w:val="16"/>
                <w:lang w:val="en-GB"/>
              </w:rPr>
              <w:t>Specifies a value range for cross-section areas of cores that are compatible with the wire reception.</w:t>
            </w:r>
          </w:p>
          <w:p w14:paraId="59CFBF47" w14:textId="77777777" w:rsidR="003B5845" w:rsidRPr="004A00BD" w:rsidRDefault="003B5845" w:rsidP="00617B3E">
            <w:pPr>
              <w:jc w:val="left"/>
              <w:rPr>
                <w:sz w:val="22"/>
                <w:lang w:val="en-GB"/>
              </w:rPr>
            </w:pPr>
            <w:r w:rsidRPr="004A00BD">
              <w:rPr>
                <w:sz w:val="16"/>
                <w:szCs w:val="16"/>
                <w:lang w:val="en-GB"/>
              </w:rPr>
              <w:t xml:space="preserve">For wire receptions where a single core is attached to, this value defines the </w:t>
            </w:r>
            <w:r w:rsidRPr="004A00BD">
              <w:rPr>
                <w:i/>
                <w:iCs/>
                <w:sz w:val="16"/>
                <w:szCs w:val="16"/>
                <w:lang w:val="en-GB"/>
              </w:rPr>
              <w:t>ValueRange</w:t>
            </w:r>
            <w:r w:rsidRPr="004A00BD">
              <w:rPr>
                <w:sz w:val="16"/>
                <w:szCs w:val="16"/>
                <w:lang w:val="en-GB"/>
              </w:rPr>
              <w:t xml:space="preserve"> of the </w:t>
            </w:r>
            <w:r w:rsidRPr="004A00BD">
              <w:rPr>
                <w:i/>
                <w:iCs/>
                <w:sz w:val="16"/>
                <w:szCs w:val="16"/>
                <w:lang w:val="en-GB"/>
              </w:rPr>
              <w:t xml:space="preserve">crossSectionArea </w:t>
            </w:r>
            <w:r w:rsidRPr="004A00BD">
              <w:rPr>
                <w:sz w:val="16"/>
                <w:szCs w:val="16"/>
                <w:lang w:val="en-GB"/>
              </w:rPr>
              <w:t>of the core. For wire receptions where more than one core is attached to (e.g. ring terminals, splices), this attribute defines the valid value range for the sum of the cross-section areas of all attached cores.</w:t>
            </w:r>
          </w:p>
        </w:tc>
      </w:tr>
      <w:tr w:rsidR="003B5845" w:rsidRPr="004A00BD" w14:paraId="0523E5FC" w14:textId="77777777" w:rsidTr="00617B3E">
        <w:tc>
          <w:tcPr>
            <w:tcW w:w="2013" w:type="dxa"/>
            <w:shd w:val="clear" w:color="auto" w:fill="auto"/>
            <w:tcMar>
              <w:top w:w="28" w:type="dxa"/>
              <w:left w:w="28" w:type="dxa"/>
              <w:bottom w:w="28" w:type="dxa"/>
              <w:right w:w="28" w:type="dxa"/>
            </w:tcMar>
          </w:tcPr>
          <w:p w14:paraId="549D958C" w14:textId="77777777" w:rsidR="003B5845" w:rsidRPr="00620BBE" w:rsidRDefault="003B5845" w:rsidP="00617B3E">
            <w:pPr>
              <w:pStyle w:val="SmallStandard"/>
            </w:pPr>
            <w:r w:rsidRPr="00620BBE">
              <w:t>insulationDisplacementLength</w:t>
            </w:r>
          </w:p>
        </w:tc>
        <w:tc>
          <w:tcPr>
            <w:tcW w:w="1559" w:type="dxa"/>
            <w:shd w:val="clear" w:color="auto" w:fill="auto"/>
            <w:tcMar>
              <w:top w:w="28" w:type="dxa"/>
              <w:left w:w="28" w:type="dxa"/>
              <w:bottom w:w="28" w:type="dxa"/>
              <w:right w:w="28" w:type="dxa"/>
            </w:tcMar>
          </w:tcPr>
          <w:p w14:paraId="3C7F098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9E63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593A72" w14:textId="77777777" w:rsidR="003B5845" w:rsidRPr="004A00BD" w:rsidRDefault="003B5845" w:rsidP="00617B3E">
            <w:pPr>
              <w:jc w:val="left"/>
              <w:rPr>
                <w:sz w:val="22"/>
                <w:lang w:val="en-GB"/>
              </w:rPr>
            </w:pPr>
            <w:r w:rsidRPr="004A00BD">
              <w:rPr>
                <w:sz w:val="16"/>
                <w:szCs w:val="16"/>
                <w:lang w:val="en-GB"/>
              </w:rPr>
              <w:t>Specifies the length of the insulation which must be stripped off to fit to this wire reception.</w:t>
            </w:r>
          </w:p>
        </w:tc>
      </w:tr>
      <w:tr w:rsidR="003B5845" w:rsidRPr="006675E2" w14:paraId="7A63B84F" w14:textId="77777777" w:rsidTr="00617B3E">
        <w:tc>
          <w:tcPr>
            <w:tcW w:w="2013" w:type="dxa"/>
            <w:shd w:val="clear" w:color="auto" w:fill="auto"/>
            <w:tcMar>
              <w:top w:w="28" w:type="dxa"/>
              <w:left w:w="28" w:type="dxa"/>
              <w:bottom w:w="28" w:type="dxa"/>
              <w:right w:w="28" w:type="dxa"/>
            </w:tcMar>
          </w:tcPr>
          <w:p w14:paraId="4D3A9B5C" w14:textId="77777777" w:rsidR="003B5845" w:rsidRPr="00620BBE" w:rsidRDefault="003B5845" w:rsidP="00617B3E">
            <w:pPr>
              <w:pStyle w:val="SmallStandard"/>
            </w:pPr>
            <w:r w:rsidRPr="00620BBE">
              <w:t>multiContact</w:t>
            </w:r>
          </w:p>
        </w:tc>
        <w:tc>
          <w:tcPr>
            <w:tcW w:w="1559" w:type="dxa"/>
            <w:shd w:val="clear" w:color="auto" w:fill="auto"/>
            <w:tcMar>
              <w:top w:w="28" w:type="dxa"/>
              <w:left w:w="28" w:type="dxa"/>
              <w:bottom w:w="28" w:type="dxa"/>
              <w:right w:w="28" w:type="dxa"/>
            </w:tcMar>
          </w:tcPr>
          <w:p w14:paraId="5C66F5B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ED00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284173" w14:textId="77777777" w:rsidR="003B5845" w:rsidRPr="004A00BD" w:rsidRDefault="003B5845" w:rsidP="00617B3E">
            <w:pPr>
              <w:jc w:val="left"/>
              <w:rPr>
                <w:sz w:val="22"/>
              </w:rPr>
            </w:pPr>
            <w:r w:rsidRPr="004A00BD">
              <w:rPr>
                <w:sz w:val="16"/>
                <w:szCs w:val="16"/>
                <w:lang w:val="en-GB"/>
              </w:rPr>
              <w:t xml:space="preserve">Specifies if it is possible to contact more than one core at the wire reception. If this attribute is set to true, the wire reception is allowed for more than one wire, but one wire is possible as well. </w:t>
            </w:r>
            <w:r w:rsidRPr="004A00BD">
              <w:rPr>
                <w:sz w:val="16"/>
                <w:szCs w:val="16"/>
              </w:rPr>
              <w:t>If set to false, only one wire is allowed.</w:t>
            </w:r>
          </w:p>
        </w:tc>
      </w:tr>
      <w:tr w:rsidR="003B5845" w:rsidRPr="004A00BD" w14:paraId="6C309426" w14:textId="77777777" w:rsidTr="00617B3E">
        <w:tc>
          <w:tcPr>
            <w:tcW w:w="2013" w:type="dxa"/>
            <w:shd w:val="clear" w:color="auto" w:fill="auto"/>
            <w:tcMar>
              <w:top w:w="28" w:type="dxa"/>
              <w:left w:w="28" w:type="dxa"/>
              <w:bottom w:w="28" w:type="dxa"/>
              <w:right w:w="28" w:type="dxa"/>
            </w:tcMar>
          </w:tcPr>
          <w:p w14:paraId="5EA29F3D"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1FC3E0C5"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3892B7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FA37783" w14:textId="77777777" w:rsidR="003B5845" w:rsidRPr="004A00BD" w:rsidRDefault="003B5845" w:rsidP="00617B3E">
            <w:pPr>
              <w:jc w:val="left"/>
              <w:rPr>
                <w:sz w:val="22"/>
                <w:lang w:val="en-GB"/>
              </w:rPr>
            </w:pPr>
            <w:r w:rsidRPr="004A00BD">
              <w:rPr>
                <w:sz w:val="16"/>
                <w:szCs w:val="16"/>
                <w:lang w:val="en-GB"/>
              </w:rPr>
              <w:t>Specifies the type of the wire reception. The wireReceptionType defines how the wire is joined with the wire reception.</w:t>
            </w:r>
          </w:p>
          <w:p w14:paraId="6D2CD692" w14:textId="77777777" w:rsidR="003B5845" w:rsidRPr="004A00BD" w:rsidRDefault="003B5845" w:rsidP="00617B3E">
            <w:pPr>
              <w:jc w:val="left"/>
              <w:rPr>
                <w:sz w:val="22"/>
                <w:lang w:val="en-GB"/>
              </w:rPr>
            </w:pPr>
            <w:r w:rsidRPr="004A00BD">
              <w:rPr>
                <w:sz w:val="16"/>
                <w:szCs w:val="16"/>
                <w:lang w:val="en-GB"/>
              </w:rPr>
              <w:t>This attribute is defined in an OpenEnumeration.</w:t>
            </w:r>
          </w:p>
        </w:tc>
      </w:tr>
      <w:tr w:rsidR="003B5845" w:rsidRPr="004A00BD" w14:paraId="64492290" w14:textId="77777777" w:rsidTr="00617B3E">
        <w:tc>
          <w:tcPr>
            <w:tcW w:w="2013" w:type="dxa"/>
            <w:shd w:val="clear" w:color="auto" w:fill="auto"/>
            <w:tcMar>
              <w:top w:w="28" w:type="dxa"/>
              <w:left w:w="28" w:type="dxa"/>
              <w:bottom w:w="28" w:type="dxa"/>
              <w:right w:w="28" w:type="dxa"/>
            </w:tcMar>
          </w:tcPr>
          <w:p w14:paraId="1EB0726A"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722202AE"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DCDB39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6E79F2" w14:textId="77777777" w:rsidR="003B5845" w:rsidRPr="004A00BD" w:rsidRDefault="003B5845" w:rsidP="00617B3E">
            <w:pPr>
              <w:jc w:val="left"/>
              <w:rPr>
                <w:sz w:val="22"/>
                <w:lang w:val="en-GB"/>
              </w:rPr>
            </w:pPr>
            <w:r w:rsidRPr="004A00BD">
              <w:rPr>
                <w:sz w:val="16"/>
                <w:szCs w:val="16"/>
                <w:lang w:val="en-GB"/>
              </w:rPr>
              <w:t>Specifies a value range for valid diameters a WireElement must have to fit to the wire reception.</w:t>
            </w:r>
          </w:p>
        </w:tc>
      </w:tr>
      <w:tr w:rsidR="003B5845" w:rsidRPr="004A00BD" w14:paraId="5880E1AD" w14:textId="77777777" w:rsidTr="00617B3E">
        <w:tc>
          <w:tcPr>
            <w:tcW w:w="2013" w:type="dxa"/>
            <w:shd w:val="clear" w:color="auto" w:fill="auto"/>
            <w:tcMar>
              <w:top w:w="28" w:type="dxa"/>
              <w:left w:w="28" w:type="dxa"/>
              <w:bottom w:w="28" w:type="dxa"/>
              <w:right w:w="28" w:type="dxa"/>
            </w:tcMar>
          </w:tcPr>
          <w:p w14:paraId="64BFCCA5"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2D1ACA1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7C74FE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4526887" w14:textId="77777777" w:rsidR="003B5845" w:rsidRPr="004A00BD" w:rsidRDefault="003B5845" w:rsidP="00617B3E">
            <w:pPr>
              <w:jc w:val="left"/>
              <w:rPr>
                <w:sz w:val="22"/>
                <w:lang w:val="en-GB"/>
              </w:rPr>
            </w:pPr>
            <w:r w:rsidRPr="004A00BD">
              <w:rPr>
                <w:sz w:val="16"/>
                <w:szCs w:val="16"/>
                <w:lang w:val="en-GB"/>
              </w:rPr>
              <w:t>Specifies the plating material of the wire reception.</w:t>
            </w:r>
          </w:p>
        </w:tc>
      </w:tr>
      <w:tr w:rsidR="003B5845" w:rsidRPr="006675E2" w14:paraId="0C0B243F" w14:textId="77777777" w:rsidTr="00617B3E">
        <w:tc>
          <w:tcPr>
            <w:tcW w:w="2013" w:type="dxa"/>
            <w:shd w:val="clear" w:color="auto" w:fill="auto"/>
            <w:tcMar>
              <w:top w:w="28" w:type="dxa"/>
              <w:left w:w="28" w:type="dxa"/>
              <w:bottom w:w="28" w:type="dxa"/>
              <w:right w:w="28" w:type="dxa"/>
            </w:tcMar>
          </w:tcPr>
          <w:p w14:paraId="635E937F"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3E4D4D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69C28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DD68D3" w14:textId="77777777" w:rsidR="003B5845" w:rsidRPr="004A00BD" w:rsidRDefault="003B5845" w:rsidP="00617B3E">
            <w:pPr>
              <w:jc w:val="left"/>
              <w:rPr>
                <w:sz w:val="22"/>
              </w:rPr>
            </w:pPr>
            <w:r w:rsidRPr="004A00BD">
              <w:rPr>
                <w:sz w:val="16"/>
                <w:szCs w:val="16"/>
                <w:lang w:val="en-GB"/>
              </w:rPr>
              <w:t xml:space="preserve">Specifies if the wire reception can be sealed. </w:t>
            </w:r>
            <w:r w:rsidRPr="004A00BD">
              <w:rPr>
                <w:sz w:val="16"/>
                <w:szCs w:val="16"/>
              </w:rPr>
              <w:t>(see KBLFRM-311)</w:t>
            </w:r>
          </w:p>
        </w:tc>
      </w:tr>
    </w:tbl>
    <w:p w14:paraId="227A4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2EA9EC" w14:textId="77777777" w:rsidTr="00617B3E">
        <w:tc>
          <w:tcPr>
            <w:tcW w:w="3856" w:type="dxa"/>
            <w:gridSpan w:val="3"/>
            <w:shd w:val="clear" w:color="auto" w:fill="auto"/>
          </w:tcPr>
          <w:p w14:paraId="479745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D19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597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37BFEB" w14:textId="77777777" w:rsidTr="00617B3E">
        <w:tc>
          <w:tcPr>
            <w:tcW w:w="1573" w:type="dxa"/>
            <w:shd w:val="clear" w:color="auto" w:fill="auto"/>
          </w:tcPr>
          <w:p w14:paraId="2539BA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2ADB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839E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2182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AA45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2D9EF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255F0A" w14:textId="77777777" w:rsidTr="00617B3E">
        <w:tc>
          <w:tcPr>
            <w:tcW w:w="1573" w:type="dxa"/>
            <w:shd w:val="clear" w:color="auto" w:fill="auto"/>
          </w:tcPr>
          <w:p w14:paraId="6ACA8CEF" w14:textId="77777777" w:rsidR="003B5845" w:rsidRPr="00634625" w:rsidRDefault="003B5845" w:rsidP="00617B3E">
            <w:pPr>
              <w:pStyle w:val="SmallStandard"/>
            </w:pPr>
            <w:r>
              <w:t>ConductorMaterial</w:t>
            </w:r>
          </w:p>
        </w:tc>
        <w:tc>
          <w:tcPr>
            <w:tcW w:w="1574" w:type="dxa"/>
            <w:shd w:val="clear" w:color="auto" w:fill="auto"/>
          </w:tcPr>
          <w:p w14:paraId="778DA2AF" w14:textId="77777777" w:rsidR="003B5845" w:rsidRPr="00132C43" w:rsidRDefault="003B5845" w:rsidP="00617B3E">
            <w:pPr>
              <w:pStyle w:val="SmallStandard"/>
            </w:pPr>
            <w:r>
              <w:t>validConductorMaterials</w:t>
            </w:r>
          </w:p>
        </w:tc>
        <w:tc>
          <w:tcPr>
            <w:tcW w:w="708" w:type="dxa"/>
            <w:shd w:val="clear" w:color="auto" w:fill="auto"/>
          </w:tcPr>
          <w:p w14:paraId="0FA70924" w14:textId="77777777" w:rsidR="003B5845" w:rsidRPr="00D331EF" w:rsidRDefault="003B5845" w:rsidP="00617B3E">
            <w:pPr>
              <w:pStyle w:val="SmallStandard"/>
            </w:pPr>
            <w:r w:rsidRPr="00574783">
              <w:t>0..*</w:t>
            </w:r>
          </w:p>
        </w:tc>
        <w:tc>
          <w:tcPr>
            <w:tcW w:w="709" w:type="dxa"/>
            <w:shd w:val="clear" w:color="auto" w:fill="auto"/>
          </w:tcPr>
          <w:p w14:paraId="16165D68" w14:textId="77777777" w:rsidR="003B5845" w:rsidRPr="00D331EF" w:rsidRDefault="003B5845" w:rsidP="00617B3E">
            <w:pPr>
              <w:pStyle w:val="SmallStandard"/>
            </w:pPr>
            <w:r w:rsidRPr="00207506">
              <w:t>1</w:t>
            </w:r>
          </w:p>
        </w:tc>
        <w:tc>
          <w:tcPr>
            <w:tcW w:w="567" w:type="dxa"/>
            <w:shd w:val="clear" w:color="auto" w:fill="auto"/>
          </w:tcPr>
          <w:p w14:paraId="730A2283" w14:textId="77777777" w:rsidR="003B5845" w:rsidRDefault="003B5845" w:rsidP="00617B3E">
            <w:pPr>
              <w:pStyle w:val="SmallStandard"/>
            </w:pPr>
            <w:r>
              <w:t>Y</w:t>
            </w:r>
          </w:p>
        </w:tc>
        <w:tc>
          <w:tcPr>
            <w:tcW w:w="3969" w:type="dxa"/>
            <w:shd w:val="clear" w:color="auto" w:fill="auto"/>
          </w:tcPr>
          <w:p w14:paraId="66DB0395"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r w:rsidR="003B5845" w:rsidRPr="00CC6307" w14:paraId="4262F4CD" w14:textId="77777777" w:rsidTr="00617B3E">
        <w:tc>
          <w:tcPr>
            <w:tcW w:w="1573" w:type="dxa"/>
            <w:shd w:val="clear" w:color="auto" w:fill="auto"/>
          </w:tcPr>
          <w:p w14:paraId="63BC02C2" w14:textId="77777777" w:rsidR="003B5845" w:rsidRPr="00634625" w:rsidRDefault="003B5845" w:rsidP="00617B3E">
            <w:pPr>
              <w:pStyle w:val="SmallStandard"/>
            </w:pPr>
            <w:r>
              <w:t>WireReceptionAddOn</w:t>
            </w:r>
          </w:p>
        </w:tc>
        <w:tc>
          <w:tcPr>
            <w:tcW w:w="1574" w:type="dxa"/>
            <w:shd w:val="clear" w:color="auto" w:fill="auto"/>
          </w:tcPr>
          <w:p w14:paraId="3EC2BDB2" w14:textId="77777777" w:rsidR="003B5845" w:rsidRPr="00132C43" w:rsidRDefault="003B5845" w:rsidP="00617B3E">
            <w:pPr>
              <w:pStyle w:val="SmallStandard"/>
            </w:pPr>
            <w:r>
              <w:t>addOns</w:t>
            </w:r>
          </w:p>
        </w:tc>
        <w:tc>
          <w:tcPr>
            <w:tcW w:w="708" w:type="dxa"/>
            <w:shd w:val="clear" w:color="auto" w:fill="auto"/>
          </w:tcPr>
          <w:p w14:paraId="4FF41ABF" w14:textId="77777777" w:rsidR="003B5845" w:rsidRPr="00D331EF" w:rsidRDefault="003B5845" w:rsidP="00617B3E">
            <w:pPr>
              <w:pStyle w:val="SmallStandard"/>
            </w:pPr>
            <w:r w:rsidRPr="00574783">
              <w:t>0..*</w:t>
            </w:r>
          </w:p>
        </w:tc>
        <w:tc>
          <w:tcPr>
            <w:tcW w:w="709" w:type="dxa"/>
            <w:shd w:val="clear" w:color="auto" w:fill="auto"/>
          </w:tcPr>
          <w:p w14:paraId="62B2FD5B" w14:textId="77777777" w:rsidR="003B5845" w:rsidRPr="00D331EF" w:rsidRDefault="003B5845" w:rsidP="00617B3E">
            <w:pPr>
              <w:pStyle w:val="SmallStandard"/>
            </w:pPr>
            <w:r w:rsidRPr="00207506">
              <w:t>1</w:t>
            </w:r>
          </w:p>
        </w:tc>
        <w:tc>
          <w:tcPr>
            <w:tcW w:w="567" w:type="dxa"/>
            <w:shd w:val="clear" w:color="auto" w:fill="auto"/>
          </w:tcPr>
          <w:p w14:paraId="07AE8273" w14:textId="77777777" w:rsidR="003B5845" w:rsidRDefault="003B5845" w:rsidP="00617B3E">
            <w:pPr>
              <w:pStyle w:val="SmallStandard"/>
            </w:pPr>
            <w:r>
              <w:t>Y</w:t>
            </w:r>
          </w:p>
        </w:tc>
        <w:tc>
          <w:tcPr>
            <w:tcW w:w="3969" w:type="dxa"/>
            <w:shd w:val="clear" w:color="auto" w:fill="auto"/>
          </w:tcPr>
          <w:p w14:paraId="4CCF28F4" w14:textId="77777777" w:rsidR="003B5845" w:rsidRPr="004A00BD" w:rsidRDefault="003B5845" w:rsidP="00617B3E">
            <w:pPr>
              <w:rPr>
                <w:sz w:val="22"/>
              </w:rPr>
            </w:pPr>
          </w:p>
        </w:tc>
      </w:tr>
    </w:tbl>
    <w:p w14:paraId="695646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C04DF20" w14:textId="77777777" w:rsidTr="00617B3E">
        <w:tc>
          <w:tcPr>
            <w:tcW w:w="2296" w:type="dxa"/>
            <w:gridSpan w:val="2"/>
            <w:shd w:val="clear" w:color="auto" w:fill="auto"/>
          </w:tcPr>
          <w:p w14:paraId="2DD5910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2AC6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505D6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2B4807" w14:textId="77777777" w:rsidTr="00617B3E">
        <w:tc>
          <w:tcPr>
            <w:tcW w:w="1588" w:type="dxa"/>
            <w:shd w:val="clear" w:color="auto" w:fill="auto"/>
          </w:tcPr>
          <w:p w14:paraId="71F0AA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D4CA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787FF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D314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B637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6FB97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CED20F" w14:textId="77777777" w:rsidTr="00617B3E">
        <w:tc>
          <w:tcPr>
            <w:tcW w:w="1588" w:type="dxa"/>
            <w:shd w:val="clear" w:color="auto" w:fill="auto"/>
          </w:tcPr>
          <w:p w14:paraId="2076EBB1" w14:textId="77777777" w:rsidR="003B5845" w:rsidRPr="00634625" w:rsidRDefault="003B5845" w:rsidP="00617B3E">
            <w:pPr>
              <w:pStyle w:val="SmallStandard"/>
            </w:pPr>
            <w:r>
              <w:t>WireReception</w:t>
            </w:r>
          </w:p>
        </w:tc>
        <w:tc>
          <w:tcPr>
            <w:tcW w:w="708" w:type="dxa"/>
            <w:shd w:val="clear" w:color="auto" w:fill="auto"/>
          </w:tcPr>
          <w:p w14:paraId="0D3CB328" w14:textId="77777777" w:rsidR="003B5845" w:rsidRPr="00D331EF" w:rsidRDefault="003B5845" w:rsidP="00617B3E">
            <w:pPr>
              <w:pStyle w:val="SmallStandard"/>
            </w:pPr>
            <w:r w:rsidRPr="00D01517">
              <w:t>0..*</w:t>
            </w:r>
          </w:p>
        </w:tc>
        <w:tc>
          <w:tcPr>
            <w:tcW w:w="1560" w:type="dxa"/>
            <w:shd w:val="clear" w:color="auto" w:fill="auto"/>
          </w:tcPr>
          <w:p w14:paraId="6CB1AE71" w14:textId="77777777" w:rsidR="003B5845" w:rsidRPr="00132C43" w:rsidRDefault="003B5845" w:rsidP="00617B3E">
            <w:pPr>
              <w:pStyle w:val="SmallStandard"/>
            </w:pPr>
            <w:r>
              <w:t>wireReceptionSpecification</w:t>
            </w:r>
          </w:p>
        </w:tc>
        <w:tc>
          <w:tcPr>
            <w:tcW w:w="708" w:type="dxa"/>
            <w:shd w:val="clear" w:color="auto" w:fill="auto"/>
          </w:tcPr>
          <w:p w14:paraId="777E05A1" w14:textId="77777777" w:rsidR="003B5845" w:rsidRPr="00D331EF" w:rsidRDefault="003B5845" w:rsidP="00617B3E">
            <w:pPr>
              <w:pStyle w:val="SmallStandard"/>
            </w:pPr>
            <w:r w:rsidRPr="00D01517">
              <w:t>0..1</w:t>
            </w:r>
          </w:p>
        </w:tc>
        <w:tc>
          <w:tcPr>
            <w:tcW w:w="567" w:type="dxa"/>
            <w:shd w:val="clear" w:color="auto" w:fill="auto"/>
          </w:tcPr>
          <w:p w14:paraId="38AAF6F0" w14:textId="77777777" w:rsidR="003B5845" w:rsidRPr="00D331EF" w:rsidRDefault="003B5845" w:rsidP="00617B3E">
            <w:pPr>
              <w:pStyle w:val="SmallStandard"/>
            </w:pPr>
            <w:r>
              <w:t>N</w:t>
            </w:r>
          </w:p>
        </w:tc>
        <w:tc>
          <w:tcPr>
            <w:tcW w:w="3969" w:type="dxa"/>
            <w:shd w:val="clear" w:color="auto" w:fill="auto"/>
          </w:tcPr>
          <w:p w14:paraId="11D01BFF"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184F822A" w14:textId="77777777" w:rsidTr="00617B3E">
        <w:tc>
          <w:tcPr>
            <w:tcW w:w="1588" w:type="dxa"/>
            <w:shd w:val="clear" w:color="auto" w:fill="auto"/>
          </w:tcPr>
          <w:p w14:paraId="545D9424" w14:textId="77777777" w:rsidR="003B5845" w:rsidRPr="00634625" w:rsidRDefault="003B5845" w:rsidP="00617B3E">
            <w:pPr>
              <w:pStyle w:val="SmallStandard"/>
            </w:pPr>
            <w:r>
              <w:t>WireEndAccessorySpecification</w:t>
            </w:r>
          </w:p>
        </w:tc>
        <w:tc>
          <w:tcPr>
            <w:tcW w:w="708" w:type="dxa"/>
            <w:shd w:val="clear" w:color="auto" w:fill="auto"/>
          </w:tcPr>
          <w:p w14:paraId="25090B50" w14:textId="77777777" w:rsidR="003B5845" w:rsidRPr="004A00BD" w:rsidRDefault="003B5845" w:rsidP="00617B3E">
            <w:pPr>
              <w:rPr>
                <w:sz w:val="22"/>
              </w:rPr>
            </w:pPr>
          </w:p>
        </w:tc>
        <w:tc>
          <w:tcPr>
            <w:tcW w:w="1560" w:type="dxa"/>
            <w:shd w:val="clear" w:color="auto" w:fill="auto"/>
          </w:tcPr>
          <w:p w14:paraId="6703B48E" w14:textId="77777777" w:rsidR="003B5845" w:rsidRPr="00132C43" w:rsidRDefault="003B5845" w:rsidP="00617B3E">
            <w:pPr>
              <w:pStyle w:val="SmallStandard"/>
            </w:pPr>
            <w:r>
              <w:t>wireReceptionSpecification</w:t>
            </w:r>
          </w:p>
        </w:tc>
        <w:tc>
          <w:tcPr>
            <w:tcW w:w="708" w:type="dxa"/>
            <w:shd w:val="clear" w:color="auto" w:fill="auto"/>
          </w:tcPr>
          <w:p w14:paraId="1432AA25" w14:textId="77777777" w:rsidR="003B5845" w:rsidRPr="00D331EF" w:rsidRDefault="003B5845" w:rsidP="00617B3E">
            <w:pPr>
              <w:pStyle w:val="SmallStandard"/>
            </w:pPr>
            <w:r w:rsidRPr="00D01517">
              <w:t>0..1</w:t>
            </w:r>
          </w:p>
        </w:tc>
        <w:tc>
          <w:tcPr>
            <w:tcW w:w="567" w:type="dxa"/>
            <w:shd w:val="clear" w:color="auto" w:fill="auto"/>
          </w:tcPr>
          <w:p w14:paraId="76B5F8E6" w14:textId="77777777" w:rsidR="003B5845" w:rsidRPr="00D331EF" w:rsidRDefault="003B5845" w:rsidP="00617B3E">
            <w:pPr>
              <w:pStyle w:val="SmallStandard"/>
            </w:pPr>
            <w:r>
              <w:t>N</w:t>
            </w:r>
          </w:p>
        </w:tc>
        <w:tc>
          <w:tcPr>
            <w:tcW w:w="3969" w:type="dxa"/>
            <w:shd w:val="clear" w:color="auto" w:fill="auto"/>
          </w:tcPr>
          <w:p w14:paraId="3E1A76E2"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3D4132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8" w:name="_dd1e506b6a664df6328380b3b11bc754"/>
      <w:r>
        <w:rPr>
          <w:lang w:val="en-GB"/>
        </w:rPr>
        <w:t>WireSpecification</w:t>
      </w:r>
      <w:bookmarkEnd w:id="1138"/>
    </w:p>
    <w:p w14:paraId="093600F7" w14:textId="77777777" w:rsidR="003B5845" w:rsidRPr="00A518C2" w:rsidRDefault="003B5845" w:rsidP="003B5845">
      <w:pPr>
        <w:rPr>
          <w:lang w:val="en-GB"/>
        </w:rPr>
      </w:pPr>
      <w:r w:rsidRPr="00A518C2">
        <w:rPr>
          <w:sz w:val="18"/>
          <w:szCs w:val="18"/>
          <w:lang w:val="en-GB"/>
        </w:rPr>
        <w:t>Specification for the definition of a wire. This can either be a complex multicore wire or a normal single core. In the VEC a wire is defined by one WireElement, which may be composed from other WireElements.</w:t>
      </w:r>
    </w:p>
    <w:p w14:paraId="77CFBB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3E33F3" w14:textId="77777777" w:rsidTr="00617B3E">
        <w:tc>
          <w:tcPr>
            <w:tcW w:w="2013" w:type="dxa"/>
            <w:shd w:val="clear" w:color="auto" w:fill="auto"/>
            <w:tcMar>
              <w:top w:w="28" w:type="dxa"/>
              <w:left w:w="28" w:type="dxa"/>
              <w:bottom w:w="28" w:type="dxa"/>
              <w:right w:w="28" w:type="dxa"/>
            </w:tcMar>
          </w:tcPr>
          <w:p w14:paraId="7763960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7FC1E5"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C5EED7D" w14:textId="77777777" w:rsidTr="00617B3E">
        <w:tc>
          <w:tcPr>
            <w:tcW w:w="2013" w:type="dxa"/>
            <w:shd w:val="clear" w:color="auto" w:fill="auto"/>
            <w:tcMar>
              <w:top w:w="28" w:type="dxa"/>
              <w:left w:w="28" w:type="dxa"/>
              <w:bottom w:w="28" w:type="dxa"/>
              <w:right w:w="28" w:type="dxa"/>
            </w:tcMar>
          </w:tcPr>
          <w:p w14:paraId="7F5BCF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2A2876" w14:textId="77777777" w:rsidR="003B5845" w:rsidRPr="004A00BD" w:rsidRDefault="003B5845" w:rsidP="00617B3E">
            <w:pPr>
              <w:rPr>
                <w:sz w:val="22"/>
              </w:rPr>
            </w:pPr>
          </w:p>
        </w:tc>
      </w:tr>
      <w:tr w:rsidR="003B5845" w:rsidRPr="008359F5" w14:paraId="6E519F01" w14:textId="77777777" w:rsidTr="00617B3E">
        <w:tc>
          <w:tcPr>
            <w:tcW w:w="2013" w:type="dxa"/>
            <w:shd w:val="clear" w:color="auto" w:fill="auto"/>
            <w:tcMar>
              <w:top w:w="28" w:type="dxa"/>
              <w:left w:w="28" w:type="dxa"/>
              <w:bottom w:w="28" w:type="dxa"/>
              <w:right w:w="28" w:type="dxa"/>
            </w:tcMar>
          </w:tcPr>
          <w:p w14:paraId="10C9BE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92F1C3" w14:textId="77777777" w:rsidR="003B5845" w:rsidRPr="000437C1" w:rsidRDefault="003B5845" w:rsidP="00617B3E">
            <w:pPr>
              <w:pStyle w:val="SmallStandard"/>
            </w:pPr>
            <w:r>
              <w:t>false</w:t>
            </w:r>
          </w:p>
        </w:tc>
      </w:tr>
    </w:tbl>
    <w:p w14:paraId="4C4DC90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288723" w14:textId="77777777" w:rsidTr="00617B3E">
        <w:tc>
          <w:tcPr>
            <w:tcW w:w="3856" w:type="dxa"/>
            <w:gridSpan w:val="3"/>
            <w:shd w:val="clear" w:color="auto" w:fill="auto"/>
          </w:tcPr>
          <w:p w14:paraId="5F26A9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43580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9585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82B95E5" w14:textId="77777777" w:rsidTr="00617B3E">
        <w:tc>
          <w:tcPr>
            <w:tcW w:w="1573" w:type="dxa"/>
            <w:shd w:val="clear" w:color="auto" w:fill="auto"/>
          </w:tcPr>
          <w:p w14:paraId="13D516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C2274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9AC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181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9197D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7A0C0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18E88A" w14:textId="77777777" w:rsidTr="00617B3E">
        <w:tc>
          <w:tcPr>
            <w:tcW w:w="1573" w:type="dxa"/>
            <w:shd w:val="clear" w:color="auto" w:fill="auto"/>
          </w:tcPr>
          <w:p w14:paraId="1B2264FC" w14:textId="77777777" w:rsidR="003B5845" w:rsidRPr="00634625" w:rsidRDefault="003B5845" w:rsidP="00617B3E">
            <w:pPr>
              <w:pStyle w:val="SmallStandard"/>
            </w:pPr>
            <w:r>
              <w:t>WireElement</w:t>
            </w:r>
          </w:p>
        </w:tc>
        <w:tc>
          <w:tcPr>
            <w:tcW w:w="1574" w:type="dxa"/>
            <w:shd w:val="clear" w:color="auto" w:fill="auto"/>
          </w:tcPr>
          <w:p w14:paraId="1188D584" w14:textId="77777777" w:rsidR="003B5845" w:rsidRPr="00132C43" w:rsidRDefault="003B5845" w:rsidP="00617B3E">
            <w:pPr>
              <w:pStyle w:val="SmallStandard"/>
            </w:pPr>
            <w:r>
              <w:t>wireElement</w:t>
            </w:r>
          </w:p>
        </w:tc>
        <w:tc>
          <w:tcPr>
            <w:tcW w:w="708" w:type="dxa"/>
            <w:shd w:val="clear" w:color="auto" w:fill="auto"/>
          </w:tcPr>
          <w:p w14:paraId="4973E4BF" w14:textId="77777777" w:rsidR="003B5845" w:rsidRPr="00D331EF" w:rsidRDefault="003B5845" w:rsidP="00617B3E">
            <w:pPr>
              <w:pStyle w:val="SmallStandard"/>
            </w:pPr>
            <w:r w:rsidRPr="00574783">
              <w:t>1</w:t>
            </w:r>
          </w:p>
        </w:tc>
        <w:tc>
          <w:tcPr>
            <w:tcW w:w="709" w:type="dxa"/>
            <w:shd w:val="clear" w:color="auto" w:fill="auto"/>
          </w:tcPr>
          <w:p w14:paraId="7E1B4B46" w14:textId="77777777" w:rsidR="003B5845" w:rsidRPr="00D331EF" w:rsidRDefault="003B5845" w:rsidP="00617B3E">
            <w:pPr>
              <w:pStyle w:val="SmallStandard"/>
            </w:pPr>
            <w:r w:rsidRPr="00207506">
              <w:t>0..1</w:t>
            </w:r>
          </w:p>
        </w:tc>
        <w:tc>
          <w:tcPr>
            <w:tcW w:w="567" w:type="dxa"/>
            <w:shd w:val="clear" w:color="auto" w:fill="auto"/>
          </w:tcPr>
          <w:p w14:paraId="7823BF1A" w14:textId="77777777" w:rsidR="003B5845" w:rsidRDefault="003B5845" w:rsidP="00617B3E">
            <w:pPr>
              <w:pStyle w:val="SmallStandard"/>
            </w:pPr>
            <w:r>
              <w:t>Y</w:t>
            </w:r>
          </w:p>
        </w:tc>
        <w:tc>
          <w:tcPr>
            <w:tcW w:w="3969" w:type="dxa"/>
            <w:shd w:val="clear" w:color="auto" w:fill="auto"/>
          </w:tcPr>
          <w:p w14:paraId="0E674042"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20726835" w14:textId="77777777" w:rsidTr="00617B3E">
        <w:tc>
          <w:tcPr>
            <w:tcW w:w="1573" w:type="dxa"/>
            <w:shd w:val="clear" w:color="auto" w:fill="auto"/>
          </w:tcPr>
          <w:p w14:paraId="189DB154" w14:textId="77777777" w:rsidR="003B5845" w:rsidRPr="00634625" w:rsidRDefault="003B5845" w:rsidP="00617B3E">
            <w:pPr>
              <w:pStyle w:val="SmallStandard"/>
            </w:pPr>
            <w:r>
              <w:t>WireElementSpecification</w:t>
            </w:r>
          </w:p>
        </w:tc>
        <w:tc>
          <w:tcPr>
            <w:tcW w:w="1574" w:type="dxa"/>
            <w:shd w:val="clear" w:color="auto" w:fill="auto"/>
          </w:tcPr>
          <w:p w14:paraId="74A8AA05" w14:textId="77777777" w:rsidR="003B5845" w:rsidRPr="00132C43" w:rsidRDefault="003B5845" w:rsidP="00617B3E">
            <w:pPr>
              <w:pStyle w:val="SmallStandard"/>
            </w:pPr>
            <w:r>
              <w:t>wireElementSpecification</w:t>
            </w:r>
          </w:p>
        </w:tc>
        <w:tc>
          <w:tcPr>
            <w:tcW w:w="708" w:type="dxa"/>
            <w:shd w:val="clear" w:color="auto" w:fill="auto"/>
          </w:tcPr>
          <w:p w14:paraId="058F7F1A" w14:textId="77777777" w:rsidR="003B5845" w:rsidRPr="00D331EF" w:rsidRDefault="003B5845" w:rsidP="00617B3E">
            <w:pPr>
              <w:pStyle w:val="SmallStandard"/>
            </w:pPr>
            <w:r w:rsidRPr="00574783">
              <w:t>1</w:t>
            </w:r>
          </w:p>
        </w:tc>
        <w:tc>
          <w:tcPr>
            <w:tcW w:w="709" w:type="dxa"/>
            <w:shd w:val="clear" w:color="auto" w:fill="auto"/>
          </w:tcPr>
          <w:p w14:paraId="6D0BB088" w14:textId="77777777" w:rsidR="003B5845" w:rsidRPr="00D331EF" w:rsidRDefault="003B5845" w:rsidP="00617B3E">
            <w:pPr>
              <w:pStyle w:val="SmallStandard"/>
            </w:pPr>
            <w:r w:rsidRPr="00207506">
              <w:t>0..*</w:t>
            </w:r>
          </w:p>
        </w:tc>
        <w:tc>
          <w:tcPr>
            <w:tcW w:w="567" w:type="dxa"/>
            <w:shd w:val="clear" w:color="auto" w:fill="auto"/>
          </w:tcPr>
          <w:p w14:paraId="74803210" w14:textId="77777777" w:rsidR="003B5845" w:rsidRPr="00D331EF" w:rsidRDefault="003B5845" w:rsidP="00617B3E">
            <w:pPr>
              <w:pStyle w:val="SmallStandard"/>
            </w:pPr>
            <w:r>
              <w:t>N</w:t>
            </w:r>
          </w:p>
        </w:tc>
        <w:tc>
          <w:tcPr>
            <w:tcW w:w="3969" w:type="dxa"/>
            <w:shd w:val="clear" w:color="auto" w:fill="auto"/>
          </w:tcPr>
          <w:p w14:paraId="750D75F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601482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0F3D2A" w14:textId="77777777" w:rsidTr="00617B3E">
        <w:tc>
          <w:tcPr>
            <w:tcW w:w="2296" w:type="dxa"/>
            <w:gridSpan w:val="2"/>
            <w:shd w:val="clear" w:color="auto" w:fill="auto"/>
          </w:tcPr>
          <w:p w14:paraId="0DCC6EE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C673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F6C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87F17C" w14:textId="77777777" w:rsidTr="00617B3E">
        <w:tc>
          <w:tcPr>
            <w:tcW w:w="1588" w:type="dxa"/>
            <w:shd w:val="clear" w:color="auto" w:fill="auto"/>
          </w:tcPr>
          <w:p w14:paraId="03AA2B8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5C26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0EA3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B2DC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C64B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38224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25E77" w14:textId="77777777" w:rsidTr="00617B3E">
        <w:tc>
          <w:tcPr>
            <w:tcW w:w="1588" w:type="dxa"/>
            <w:shd w:val="clear" w:color="auto" w:fill="auto"/>
          </w:tcPr>
          <w:p w14:paraId="1747E6E9" w14:textId="77777777" w:rsidR="003B5845" w:rsidRPr="00634625" w:rsidRDefault="003B5845" w:rsidP="00617B3E">
            <w:pPr>
              <w:pStyle w:val="SmallStandard"/>
            </w:pPr>
            <w:r>
              <w:t>WireRole</w:t>
            </w:r>
          </w:p>
        </w:tc>
        <w:tc>
          <w:tcPr>
            <w:tcW w:w="708" w:type="dxa"/>
            <w:shd w:val="clear" w:color="auto" w:fill="auto"/>
          </w:tcPr>
          <w:p w14:paraId="3C722959" w14:textId="77777777" w:rsidR="003B5845" w:rsidRPr="00D331EF" w:rsidRDefault="003B5845" w:rsidP="00617B3E">
            <w:pPr>
              <w:pStyle w:val="SmallStandard"/>
            </w:pPr>
            <w:r w:rsidRPr="00D01517">
              <w:t>0..*</w:t>
            </w:r>
          </w:p>
        </w:tc>
        <w:tc>
          <w:tcPr>
            <w:tcW w:w="1560" w:type="dxa"/>
            <w:shd w:val="clear" w:color="auto" w:fill="auto"/>
          </w:tcPr>
          <w:p w14:paraId="02A917B9" w14:textId="77777777" w:rsidR="003B5845" w:rsidRPr="00132C43" w:rsidRDefault="003B5845" w:rsidP="00617B3E">
            <w:pPr>
              <w:pStyle w:val="SmallStandard"/>
            </w:pPr>
            <w:r>
              <w:t>wireSpecification</w:t>
            </w:r>
          </w:p>
        </w:tc>
        <w:tc>
          <w:tcPr>
            <w:tcW w:w="708" w:type="dxa"/>
            <w:shd w:val="clear" w:color="auto" w:fill="auto"/>
          </w:tcPr>
          <w:p w14:paraId="2BFFC643" w14:textId="77777777" w:rsidR="003B5845" w:rsidRPr="00D331EF" w:rsidRDefault="003B5845" w:rsidP="00617B3E">
            <w:pPr>
              <w:pStyle w:val="SmallStandard"/>
            </w:pPr>
            <w:r w:rsidRPr="00D01517">
              <w:t>1</w:t>
            </w:r>
          </w:p>
        </w:tc>
        <w:tc>
          <w:tcPr>
            <w:tcW w:w="567" w:type="dxa"/>
            <w:shd w:val="clear" w:color="auto" w:fill="auto"/>
          </w:tcPr>
          <w:p w14:paraId="0E65B8B5" w14:textId="77777777" w:rsidR="003B5845" w:rsidRPr="00D331EF" w:rsidRDefault="003B5845" w:rsidP="00617B3E">
            <w:pPr>
              <w:pStyle w:val="SmallStandard"/>
            </w:pPr>
            <w:r>
              <w:t>N</w:t>
            </w:r>
          </w:p>
        </w:tc>
        <w:tc>
          <w:tcPr>
            <w:tcW w:w="3969" w:type="dxa"/>
            <w:shd w:val="clear" w:color="auto" w:fill="auto"/>
          </w:tcPr>
          <w:p w14:paraId="6F6BC3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bl>
    <w:p w14:paraId="6B5EBD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39" w:name="_c9d268997f5fd97e7ceffa1a1414a4fe"/>
      <w:r>
        <w:rPr>
          <w:lang w:val="en-GB"/>
        </w:rPr>
        <w:t>WireType</w:t>
      </w:r>
      <w:bookmarkEnd w:id="1139"/>
    </w:p>
    <w:p w14:paraId="2CAB8D0B" w14:textId="77777777" w:rsidR="003B5845" w:rsidRPr="00A518C2" w:rsidRDefault="003B5845" w:rsidP="003B5845">
      <w:pPr>
        <w:rPr>
          <w:lang w:val="en-GB"/>
        </w:rPr>
      </w:pPr>
      <w:r w:rsidRPr="00A518C2">
        <w:rPr>
          <w:sz w:val="18"/>
          <w:szCs w:val="18"/>
          <w:lang w:val="en-GB"/>
        </w:rPr>
        <w:t>Specifies a wire type. A wire type is always defined by a key value. What wire type is meant by this key value is defined by a standard reference system.</w:t>
      </w:r>
    </w:p>
    <w:p w14:paraId="4C4EBB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6C8FE4" w14:textId="77777777" w:rsidTr="00617B3E">
        <w:tc>
          <w:tcPr>
            <w:tcW w:w="2013" w:type="dxa"/>
            <w:shd w:val="clear" w:color="auto" w:fill="auto"/>
            <w:tcMar>
              <w:top w:w="28" w:type="dxa"/>
              <w:left w:w="28" w:type="dxa"/>
              <w:bottom w:w="28" w:type="dxa"/>
              <w:right w:w="28" w:type="dxa"/>
            </w:tcMar>
          </w:tcPr>
          <w:p w14:paraId="0388B6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C43686" w14:textId="77777777" w:rsidR="003B5845" w:rsidRPr="004A00BD" w:rsidRDefault="003B5845" w:rsidP="00617B3E">
            <w:pPr>
              <w:rPr>
                <w:sz w:val="22"/>
              </w:rPr>
            </w:pPr>
          </w:p>
        </w:tc>
      </w:tr>
      <w:tr w:rsidR="003B5845" w:rsidRPr="008359F5" w14:paraId="601CFB52" w14:textId="77777777" w:rsidTr="00617B3E">
        <w:tc>
          <w:tcPr>
            <w:tcW w:w="2013" w:type="dxa"/>
            <w:shd w:val="clear" w:color="auto" w:fill="auto"/>
            <w:tcMar>
              <w:top w:w="28" w:type="dxa"/>
              <w:left w:w="28" w:type="dxa"/>
              <w:bottom w:w="28" w:type="dxa"/>
              <w:right w:w="28" w:type="dxa"/>
            </w:tcMar>
          </w:tcPr>
          <w:p w14:paraId="37D8F6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68AF62" w14:textId="77777777" w:rsidR="003B5845" w:rsidRPr="004A00BD" w:rsidRDefault="003B5845" w:rsidP="00617B3E">
            <w:pPr>
              <w:rPr>
                <w:sz w:val="22"/>
              </w:rPr>
            </w:pPr>
          </w:p>
        </w:tc>
      </w:tr>
      <w:tr w:rsidR="003B5845" w:rsidRPr="008359F5" w14:paraId="00579830" w14:textId="77777777" w:rsidTr="00617B3E">
        <w:tc>
          <w:tcPr>
            <w:tcW w:w="2013" w:type="dxa"/>
            <w:shd w:val="clear" w:color="auto" w:fill="auto"/>
            <w:tcMar>
              <w:top w:w="28" w:type="dxa"/>
              <w:left w:w="28" w:type="dxa"/>
              <w:bottom w:w="28" w:type="dxa"/>
              <w:right w:w="28" w:type="dxa"/>
            </w:tcMar>
          </w:tcPr>
          <w:p w14:paraId="52E265E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6B7AEC" w14:textId="77777777" w:rsidR="003B5845" w:rsidRPr="000437C1" w:rsidRDefault="003B5845" w:rsidP="00617B3E">
            <w:pPr>
              <w:pStyle w:val="SmallStandard"/>
            </w:pPr>
            <w:r>
              <w:t>false</w:t>
            </w:r>
          </w:p>
        </w:tc>
      </w:tr>
    </w:tbl>
    <w:p w14:paraId="3B7624D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906CBA" w14:textId="77777777" w:rsidTr="00617B3E">
        <w:tc>
          <w:tcPr>
            <w:tcW w:w="2013" w:type="dxa"/>
            <w:shd w:val="clear" w:color="auto" w:fill="auto"/>
            <w:tcMar>
              <w:top w:w="28" w:type="dxa"/>
              <w:left w:w="28" w:type="dxa"/>
              <w:bottom w:w="28" w:type="dxa"/>
              <w:right w:w="28" w:type="dxa"/>
            </w:tcMar>
          </w:tcPr>
          <w:p w14:paraId="3E70C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A7E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2B1B8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0CA7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D27B4C" w14:textId="77777777" w:rsidTr="00617B3E">
        <w:tc>
          <w:tcPr>
            <w:tcW w:w="2013" w:type="dxa"/>
            <w:shd w:val="clear" w:color="auto" w:fill="auto"/>
            <w:tcMar>
              <w:top w:w="28" w:type="dxa"/>
              <w:left w:w="28" w:type="dxa"/>
              <w:bottom w:w="28" w:type="dxa"/>
              <w:right w:w="28" w:type="dxa"/>
            </w:tcMar>
          </w:tcPr>
          <w:p w14:paraId="5EA7F230"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2F4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65F8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AE89616" w14:textId="77777777" w:rsidR="003B5845" w:rsidRPr="004A00BD" w:rsidRDefault="003B5845" w:rsidP="00617B3E">
            <w:pPr>
              <w:jc w:val="left"/>
              <w:rPr>
                <w:sz w:val="22"/>
                <w:lang w:val="en-GB"/>
              </w:rPr>
            </w:pPr>
            <w:r w:rsidRPr="004A00BD">
              <w:rPr>
                <w:sz w:val="16"/>
                <w:szCs w:val="16"/>
                <w:lang w:val="en-GB"/>
              </w:rPr>
              <w:t>Specifies the type of the wire (e.g. FLRY, NYFAZw). Valid values are defined by the wireTypeReferenceSystem.</w:t>
            </w:r>
          </w:p>
        </w:tc>
      </w:tr>
      <w:tr w:rsidR="003B5845" w:rsidRPr="004A00BD" w14:paraId="0D107507" w14:textId="77777777" w:rsidTr="00617B3E">
        <w:tc>
          <w:tcPr>
            <w:tcW w:w="2013" w:type="dxa"/>
            <w:shd w:val="clear" w:color="auto" w:fill="auto"/>
            <w:tcMar>
              <w:top w:w="28" w:type="dxa"/>
              <w:left w:w="28" w:type="dxa"/>
              <w:bottom w:w="28" w:type="dxa"/>
              <w:right w:w="28" w:type="dxa"/>
            </w:tcMar>
          </w:tcPr>
          <w:p w14:paraId="00D0DA05"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748A94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92591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6FAB6E" w14:textId="77777777" w:rsidR="003B5845" w:rsidRPr="004A00BD" w:rsidRDefault="003B5845" w:rsidP="00617B3E">
            <w:pPr>
              <w:jc w:val="left"/>
              <w:rPr>
                <w:sz w:val="22"/>
                <w:lang w:val="en-GB"/>
              </w:rPr>
            </w:pPr>
            <w:r w:rsidRPr="004A00BD">
              <w:rPr>
                <w:sz w:val="16"/>
                <w:szCs w:val="16"/>
                <w:lang w:val="en-GB"/>
              </w:rPr>
              <w:t>Specifies the reference system for the wire type.</w:t>
            </w:r>
          </w:p>
        </w:tc>
      </w:tr>
    </w:tbl>
    <w:p w14:paraId="4B664D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0" w:name="_4acedb1a09b3fa339332811b2d98404d"/>
      <w:r w:rsidRPr="005254F8">
        <w:rPr>
          <w:lang w:val="en-GB"/>
        </w:rPr>
        <w:t>CavityGeometry</w:t>
      </w:r>
      <w:bookmarkEnd w:id="1140"/>
    </w:p>
    <w:p w14:paraId="2EC1D881" w14:textId="77777777" w:rsidR="003B5845" w:rsidRPr="00A518C2" w:rsidRDefault="003B5845" w:rsidP="003B5845">
      <w:pPr>
        <w:rPr>
          <w:lang w:val="en-GB"/>
        </w:rPr>
      </w:pPr>
      <w:r w:rsidRPr="00A518C2">
        <w:rPr>
          <w:lang w:val="en-GB"/>
        </w:rPr>
        <w:t>Defines valid values of the geometry of cavities in the sealing area (crimp end).</w:t>
      </w:r>
    </w:p>
    <w:p w14:paraId="5D9B9C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440BA" w14:textId="77777777" w:rsidTr="00617B3E">
        <w:tc>
          <w:tcPr>
            <w:tcW w:w="2013" w:type="dxa"/>
            <w:shd w:val="clear" w:color="auto" w:fill="auto"/>
            <w:tcMar>
              <w:top w:w="28" w:type="dxa"/>
              <w:left w:w="28" w:type="dxa"/>
              <w:bottom w:w="28" w:type="dxa"/>
              <w:right w:w="28" w:type="dxa"/>
            </w:tcMar>
          </w:tcPr>
          <w:p w14:paraId="35C4AB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E76B8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040B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5CCFEF" w14:textId="77777777" w:rsidTr="00617B3E">
        <w:tc>
          <w:tcPr>
            <w:tcW w:w="2013" w:type="dxa"/>
            <w:shd w:val="clear" w:color="auto" w:fill="auto"/>
            <w:tcMar>
              <w:top w:w="28" w:type="dxa"/>
              <w:left w:w="28" w:type="dxa"/>
              <w:bottom w:w="28" w:type="dxa"/>
              <w:right w:w="28" w:type="dxa"/>
            </w:tcMar>
          </w:tcPr>
          <w:p w14:paraId="3F4CE2B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A37A3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93D4F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E7DB532" w14:textId="77777777" w:rsidTr="00617B3E">
        <w:tc>
          <w:tcPr>
            <w:tcW w:w="2013" w:type="dxa"/>
            <w:shd w:val="clear" w:color="auto" w:fill="auto"/>
            <w:tcMar>
              <w:top w:w="28" w:type="dxa"/>
              <w:left w:w="28" w:type="dxa"/>
              <w:bottom w:w="28" w:type="dxa"/>
              <w:right w:w="28" w:type="dxa"/>
            </w:tcMar>
          </w:tcPr>
          <w:p w14:paraId="76A1C802" w14:textId="260B6791" w:rsidR="003B5845" w:rsidRPr="009F5D54" w:rsidRDefault="003B5845" w:rsidP="00617B3E">
            <w:pPr>
              <w:pStyle w:val="SmallStandard"/>
            </w:pPr>
            <w:commentRangeStart w:id="1141"/>
            <w:r w:rsidRPr="009F5D54">
              <w:t>Square</w:t>
            </w:r>
            <w:commentRangeEnd w:id="1141"/>
            <w:r w:rsidR="00870869">
              <w:rPr>
                <w:rStyle w:val="Kommentarzeichen"/>
                <w:rFonts w:cs="Arial"/>
                <w:color w:val="000000"/>
                <w:lang w:val="en-US"/>
              </w:rPr>
              <w:commentReference w:id="1141"/>
            </w:r>
          </w:p>
        </w:tc>
        <w:tc>
          <w:tcPr>
            <w:tcW w:w="283" w:type="dxa"/>
            <w:shd w:val="clear" w:color="auto" w:fill="auto"/>
          </w:tcPr>
          <w:p w14:paraId="3782D9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EA8F06" w14:textId="77777777" w:rsidR="003B5845" w:rsidRPr="004A00BD" w:rsidRDefault="003B5845" w:rsidP="00617B3E">
            <w:pPr>
              <w:rPr>
                <w:sz w:val="22"/>
              </w:rPr>
            </w:pPr>
          </w:p>
        </w:tc>
      </w:tr>
      <w:tr w:rsidR="003B5845" w:rsidRPr="00CC6307" w14:paraId="2352DE7C" w14:textId="77777777" w:rsidTr="00617B3E">
        <w:tc>
          <w:tcPr>
            <w:tcW w:w="2013" w:type="dxa"/>
            <w:shd w:val="clear" w:color="auto" w:fill="auto"/>
            <w:tcMar>
              <w:top w:w="28" w:type="dxa"/>
              <w:left w:w="28" w:type="dxa"/>
              <w:bottom w:w="28" w:type="dxa"/>
              <w:right w:w="28" w:type="dxa"/>
            </w:tcMar>
          </w:tcPr>
          <w:p w14:paraId="079CF4BE" w14:textId="77777777" w:rsidR="003B5845" w:rsidRPr="009F5D54" w:rsidRDefault="003B5845" w:rsidP="00617B3E">
            <w:pPr>
              <w:pStyle w:val="SmallStandard"/>
            </w:pPr>
            <w:r w:rsidRPr="009F5D54">
              <w:t>Circular</w:t>
            </w:r>
          </w:p>
        </w:tc>
        <w:tc>
          <w:tcPr>
            <w:tcW w:w="283" w:type="dxa"/>
            <w:shd w:val="clear" w:color="auto" w:fill="auto"/>
          </w:tcPr>
          <w:p w14:paraId="2B65CB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1B893" w14:textId="77777777" w:rsidR="003B5845" w:rsidRPr="004A00BD" w:rsidRDefault="003B5845" w:rsidP="00617B3E">
            <w:pPr>
              <w:rPr>
                <w:sz w:val="22"/>
              </w:rPr>
            </w:pPr>
          </w:p>
        </w:tc>
      </w:tr>
      <w:tr w:rsidR="003B5845" w:rsidRPr="00CC6307" w14:paraId="34679AB5" w14:textId="77777777" w:rsidTr="00617B3E">
        <w:tc>
          <w:tcPr>
            <w:tcW w:w="2013" w:type="dxa"/>
            <w:shd w:val="clear" w:color="auto" w:fill="auto"/>
            <w:tcMar>
              <w:top w:w="28" w:type="dxa"/>
              <w:left w:w="28" w:type="dxa"/>
              <w:bottom w:w="28" w:type="dxa"/>
              <w:right w:w="28" w:type="dxa"/>
            </w:tcMar>
          </w:tcPr>
          <w:p w14:paraId="3D2DF0EC" w14:textId="77777777" w:rsidR="003B5845" w:rsidRPr="009F5D54" w:rsidRDefault="003B5845" w:rsidP="00617B3E">
            <w:pPr>
              <w:pStyle w:val="SmallStandard"/>
            </w:pPr>
            <w:r w:rsidRPr="009F5D54">
              <w:lastRenderedPageBreak/>
              <w:t>Oval</w:t>
            </w:r>
          </w:p>
        </w:tc>
        <w:tc>
          <w:tcPr>
            <w:tcW w:w="283" w:type="dxa"/>
            <w:shd w:val="clear" w:color="auto" w:fill="auto"/>
          </w:tcPr>
          <w:p w14:paraId="268058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C4FE97" w14:textId="77777777" w:rsidR="003B5845" w:rsidRPr="004A00BD" w:rsidRDefault="003B5845" w:rsidP="00617B3E">
            <w:pPr>
              <w:rPr>
                <w:sz w:val="22"/>
              </w:rPr>
            </w:pPr>
          </w:p>
        </w:tc>
      </w:tr>
    </w:tbl>
    <w:p w14:paraId="05A6DFE8" w14:textId="77777777" w:rsidR="003B5845" w:rsidRDefault="003B5845" w:rsidP="003B5845">
      <w:pPr>
        <w:pStyle w:val="SmallStandard"/>
      </w:pPr>
    </w:p>
    <w:p w14:paraId="6DE88C1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2" w:name="_db0cd07384ce00a9a32c40585fc58e52"/>
      <w:r w:rsidRPr="005254F8">
        <w:rPr>
          <w:lang w:val="en-GB"/>
        </w:rPr>
        <w:t>ConnectorOutletDirection</w:t>
      </w:r>
      <w:bookmarkEnd w:id="1142"/>
    </w:p>
    <w:p w14:paraId="0D523847" w14:textId="77777777" w:rsidR="003B5845" w:rsidRPr="00A518C2" w:rsidRDefault="003B5845" w:rsidP="003B5845">
      <w:pPr>
        <w:rPr>
          <w:lang w:val="en-GB"/>
        </w:rPr>
      </w:pPr>
      <w:r w:rsidRPr="00A518C2">
        <w:rPr>
          <w:sz w:val="18"/>
          <w:szCs w:val="18"/>
          <w:lang w:val="en-GB"/>
        </w:rPr>
        <w:t xml:space="preserve">Defines the </w:t>
      </w:r>
      <w:r w:rsidRPr="00A518C2">
        <w:rPr>
          <w:i/>
          <w:iCs/>
          <w:sz w:val="18"/>
          <w:szCs w:val="18"/>
          <w:lang w:val="en-GB"/>
        </w:rPr>
        <w:t>OutletDirection</w:t>
      </w:r>
      <w:r w:rsidRPr="00A518C2">
        <w:rPr>
          <w:sz w:val="18"/>
          <w:szCs w:val="18"/>
          <w:lang w:val="en-GB"/>
        </w:rPr>
        <w:t xml:space="preserve"> of a connector for wires.</w:t>
      </w:r>
    </w:p>
    <w:p w14:paraId="2645B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2AC232" w14:textId="77777777" w:rsidTr="00617B3E">
        <w:tc>
          <w:tcPr>
            <w:tcW w:w="2013" w:type="dxa"/>
            <w:shd w:val="clear" w:color="auto" w:fill="auto"/>
            <w:tcMar>
              <w:top w:w="28" w:type="dxa"/>
              <w:left w:w="28" w:type="dxa"/>
              <w:bottom w:w="28" w:type="dxa"/>
              <w:right w:w="28" w:type="dxa"/>
            </w:tcMar>
          </w:tcPr>
          <w:p w14:paraId="5B6470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2D553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068E03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66600A0" w14:textId="77777777" w:rsidTr="00617B3E">
        <w:tc>
          <w:tcPr>
            <w:tcW w:w="2013" w:type="dxa"/>
            <w:shd w:val="clear" w:color="auto" w:fill="auto"/>
            <w:tcMar>
              <w:top w:w="28" w:type="dxa"/>
              <w:left w:w="28" w:type="dxa"/>
              <w:bottom w:w="28" w:type="dxa"/>
              <w:right w:w="28" w:type="dxa"/>
            </w:tcMar>
          </w:tcPr>
          <w:p w14:paraId="126F697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72DC3E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C0A426"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7733CA5" w14:textId="77777777" w:rsidTr="00617B3E">
        <w:tc>
          <w:tcPr>
            <w:tcW w:w="2013" w:type="dxa"/>
            <w:shd w:val="clear" w:color="auto" w:fill="auto"/>
            <w:tcMar>
              <w:top w:w="28" w:type="dxa"/>
              <w:left w:w="28" w:type="dxa"/>
              <w:bottom w:w="28" w:type="dxa"/>
              <w:right w:w="28" w:type="dxa"/>
            </w:tcMar>
          </w:tcPr>
          <w:p w14:paraId="3232C428" w14:textId="77777777" w:rsidR="003B5845" w:rsidRPr="009F5D54" w:rsidRDefault="003B5845" w:rsidP="00617B3E">
            <w:pPr>
              <w:pStyle w:val="SmallStandard"/>
            </w:pPr>
            <w:r w:rsidRPr="009F5D54">
              <w:t>Straight</w:t>
            </w:r>
          </w:p>
        </w:tc>
        <w:tc>
          <w:tcPr>
            <w:tcW w:w="283" w:type="dxa"/>
            <w:shd w:val="clear" w:color="auto" w:fill="auto"/>
          </w:tcPr>
          <w:p w14:paraId="609BF7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7A0DE0" w14:textId="77777777" w:rsidR="003B5845" w:rsidRPr="004A00BD" w:rsidRDefault="003B5845" w:rsidP="00617B3E">
            <w:pPr>
              <w:rPr>
                <w:sz w:val="22"/>
              </w:rPr>
            </w:pPr>
          </w:p>
        </w:tc>
      </w:tr>
      <w:tr w:rsidR="003B5845" w:rsidRPr="00CC6307" w14:paraId="541942E4" w14:textId="77777777" w:rsidTr="00617B3E">
        <w:tc>
          <w:tcPr>
            <w:tcW w:w="2013" w:type="dxa"/>
            <w:shd w:val="clear" w:color="auto" w:fill="auto"/>
            <w:tcMar>
              <w:top w:w="28" w:type="dxa"/>
              <w:left w:w="28" w:type="dxa"/>
              <w:bottom w:w="28" w:type="dxa"/>
              <w:right w:w="28" w:type="dxa"/>
            </w:tcMar>
          </w:tcPr>
          <w:p w14:paraId="3AEA397E" w14:textId="77777777" w:rsidR="003B5845" w:rsidRPr="009F5D54" w:rsidRDefault="003B5845" w:rsidP="00617B3E">
            <w:pPr>
              <w:pStyle w:val="SmallStandard"/>
            </w:pPr>
            <w:r w:rsidRPr="009F5D54">
              <w:t>Angled</w:t>
            </w:r>
          </w:p>
        </w:tc>
        <w:tc>
          <w:tcPr>
            <w:tcW w:w="283" w:type="dxa"/>
            <w:shd w:val="clear" w:color="auto" w:fill="auto"/>
          </w:tcPr>
          <w:p w14:paraId="46AC6F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3B0AC6" w14:textId="77777777" w:rsidR="003B5845" w:rsidRPr="004A00BD" w:rsidRDefault="003B5845" w:rsidP="00617B3E">
            <w:pPr>
              <w:rPr>
                <w:sz w:val="22"/>
              </w:rPr>
            </w:pPr>
          </w:p>
        </w:tc>
      </w:tr>
    </w:tbl>
    <w:p w14:paraId="6828136C" w14:textId="77777777" w:rsidR="003B5845" w:rsidRDefault="003B5845" w:rsidP="003B5845">
      <w:pPr>
        <w:pStyle w:val="SmallStandard"/>
      </w:pPr>
    </w:p>
    <w:p w14:paraId="647DF3F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3" w:name="_967bc5040c34699ec34449f16f116fe4"/>
      <w:r w:rsidRPr="005254F8">
        <w:rPr>
          <w:lang w:val="en-GB"/>
        </w:rPr>
        <w:t>FuseType</w:t>
      </w:r>
      <w:bookmarkEnd w:id="1143"/>
    </w:p>
    <w:p w14:paraId="4F0553D9" w14:textId="77777777" w:rsidR="003B5845" w:rsidRPr="00A518C2" w:rsidRDefault="003B5845" w:rsidP="003B5845">
      <w:pPr>
        <w:rPr>
          <w:lang w:val="en-GB"/>
        </w:rPr>
      </w:pPr>
      <w:r w:rsidRPr="00A518C2">
        <w:rPr>
          <w:lang w:val="en-GB"/>
        </w:rPr>
        <w:t>Defines the values for the type a fuse. This is the geometrical type.</w:t>
      </w:r>
    </w:p>
    <w:p w14:paraId="1A6E95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F0C1BB" w14:textId="77777777" w:rsidTr="00617B3E">
        <w:tc>
          <w:tcPr>
            <w:tcW w:w="2013" w:type="dxa"/>
            <w:shd w:val="clear" w:color="auto" w:fill="auto"/>
            <w:tcMar>
              <w:top w:w="28" w:type="dxa"/>
              <w:left w:w="28" w:type="dxa"/>
              <w:bottom w:w="28" w:type="dxa"/>
              <w:right w:w="28" w:type="dxa"/>
            </w:tcMar>
          </w:tcPr>
          <w:p w14:paraId="1F5B0E8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48B267" w14:textId="77777777" w:rsidR="003B5845" w:rsidRPr="004A00BD" w:rsidRDefault="003B5845" w:rsidP="00617B3E">
            <w:pPr>
              <w:rPr>
                <w:sz w:val="22"/>
              </w:rPr>
            </w:pPr>
          </w:p>
        </w:tc>
      </w:tr>
    </w:tbl>
    <w:p w14:paraId="2D44F2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A670E33" w14:textId="77777777" w:rsidTr="00617B3E">
        <w:tc>
          <w:tcPr>
            <w:tcW w:w="2013" w:type="dxa"/>
            <w:shd w:val="clear" w:color="auto" w:fill="auto"/>
            <w:tcMar>
              <w:top w:w="28" w:type="dxa"/>
              <w:left w:w="28" w:type="dxa"/>
              <w:bottom w:w="28" w:type="dxa"/>
              <w:right w:w="28" w:type="dxa"/>
            </w:tcMar>
          </w:tcPr>
          <w:p w14:paraId="4909F2F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DBAEE2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4F5B1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6CFB50C" w14:textId="77777777" w:rsidTr="00617B3E">
        <w:tc>
          <w:tcPr>
            <w:tcW w:w="2013" w:type="dxa"/>
            <w:shd w:val="clear" w:color="auto" w:fill="auto"/>
            <w:tcMar>
              <w:top w:w="28" w:type="dxa"/>
              <w:left w:w="28" w:type="dxa"/>
              <w:bottom w:w="28" w:type="dxa"/>
              <w:right w:w="28" w:type="dxa"/>
            </w:tcMar>
          </w:tcPr>
          <w:p w14:paraId="4E9889E0" w14:textId="77777777" w:rsidR="003B5845" w:rsidRPr="009F5D54" w:rsidRDefault="003B5845" w:rsidP="00617B3E">
            <w:pPr>
              <w:pStyle w:val="SmallStandard"/>
            </w:pPr>
            <w:r w:rsidRPr="009F5D54">
              <w:t>Type_SF51</w:t>
            </w:r>
          </w:p>
        </w:tc>
        <w:tc>
          <w:tcPr>
            <w:tcW w:w="283" w:type="dxa"/>
            <w:shd w:val="clear" w:color="auto" w:fill="auto"/>
          </w:tcPr>
          <w:p w14:paraId="4CEE3D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ACA87FC" w14:textId="77777777" w:rsidR="003B5845" w:rsidRPr="004A00BD" w:rsidRDefault="003B5845" w:rsidP="00617B3E">
            <w:pPr>
              <w:jc w:val="left"/>
              <w:rPr>
                <w:sz w:val="22"/>
              </w:rPr>
            </w:pPr>
            <w:r w:rsidRPr="004A00BD">
              <w:rPr>
                <w:sz w:val="16"/>
                <w:szCs w:val="16"/>
              </w:rPr>
              <w:t>also known as: mega</w:t>
            </w:r>
          </w:p>
        </w:tc>
      </w:tr>
      <w:tr w:rsidR="003B5845" w:rsidRPr="00CC6307" w14:paraId="00F133C7" w14:textId="77777777" w:rsidTr="00617B3E">
        <w:tc>
          <w:tcPr>
            <w:tcW w:w="2013" w:type="dxa"/>
            <w:shd w:val="clear" w:color="auto" w:fill="auto"/>
            <w:tcMar>
              <w:top w:w="28" w:type="dxa"/>
              <w:left w:w="28" w:type="dxa"/>
              <w:bottom w:w="28" w:type="dxa"/>
              <w:right w:w="28" w:type="dxa"/>
            </w:tcMar>
          </w:tcPr>
          <w:p w14:paraId="196179C9" w14:textId="77777777" w:rsidR="003B5845" w:rsidRPr="009F5D54" w:rsidRDefault="003B5845" w:rsidP="00617B3E">
            <w:pPr>
              <w:pStyle w:val="SmallStandard"/>
            </w:pPr>
            <w:r w:rsidRPr="009F5D54">
              <w:t>Type_SF30</w:t>
            </w:r>
          </w:p>
        </w:tc>
        <w:tc>
          <w:tcPr>
            <w:tcW w:w="283" w:type="dxa"/>
            <w:shd w:val="clear" w:color="auto" w:fill="auto"/>
          </w:tcPr>
          <w:p w14:paraId="4B89C1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C5AFAB" w14:textId="77777777" w:rsidR="003B5845" w:rsidRPr="004A00BD" w:rsidRDefault="003B5845" w:rsidP="00617B3E">
            <w:pPr>
              <w:jc w:val="left"/>
              <w:rPr>
                <w:sz w:val="22"/>
              </w:rPr>
            </w:pPr>
            <w:r w:rsidRPr="004A00BD">
              <w:rPr>
                <w:sz w:val="16"/>
                <w:szCs w:val="16"/>
              </w:rPr>
              <w:t>also known as: midi</w:t>
            </w:r>
          </w:p>
        </w:tc>
      </w:tr>
      <w:tr w:rsidR="003B5845" w:rsidRPr="00CC6307" w14:paraId="798EC316" w14:textId="77777777" w:rsidTr="00617B3E">
        <w:tc>
          <w:tcPr>
            <w:tcW w:w="2013" w:type="dxa"/>
            <w:shd w:val="clear" w:color="auto" w:fill="auto"/>
            <w:tcMar>
              <w:top w:w="28" w:type="dxa"/>
              <w:left w:w="28" w:type="dxa"/>
              <w:bottom w:w="28" w:type="dxa"/>
              <w:right w:w="28" w:type="dxa"/>
            </w:tcMar>
          </w:tcPr>
          <w:p w14:paraId="405C0820" w14:textId="77777777" w:rsidR="003B5845" w:rsidRPr="009F5D54" w:rsidRDefault="003B5845" w:rsidP="00617B3E">
            <w:pPr>
              <w:pStyle w:val="SmallStandard"/>
            </w:pPr>
            <w:r w:rsidRPr="009F5D54">
              <w:t>Type_SF</w:t>
            </w:r>
          </w:p>
        </w:tc>
        <w:tc>
          <w:tcPr>
            <w:tcW w:w="283" w:type="dxa"/>
            <w:shd w:val="clear" w:color="auto" w:fill="auto"/>
          </w:tcPr>
          <w:p w14:paraId="25B07B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756ACA" w14:textId="77777777" w:rsidR="003B5845" w:rsidRPr="004A00BD" w:rsidRDefault="003B5845" w:rsidP="00617B3E">
            <w:pPr>
              <w:jc w:val="left"/>
              <w:rPr>
                <w:sz w:val="22"/>
              </w:rPr>
            </w:pPr>
            <w:r w:rsidRPr="004A00BD">
              <w:rPr>
                <w:sz w:val="16"/>
                <w:szCs w:val="16"/>
              </w:rPr>
              <w:t>also known as: strip</w:t>
            </w:r>
          </w:p>
        </w:tc>
      </w:tr>
      <w:tr w:rsidR="003B5845" w:rsidRPr="00CC6307" w14:paraId="01D5B9FD" w14:textId="77777777" w:rsidTr="00617B3E">
        <w:tc>
          <w:tcPr>
            <w:tcW w:w="2013" w:type="dxa"/>
            <w:shd w:val="clear" w:color="auto" w:fill="auto"/>
            <w:tcMar>
              <w:top w:w="28" w:type="dxa"/>
              <w:left w:w="28" w:type="dxa"/>
              <w:bottom w:w="28" w:type="dxa"/>
              <w:right w:w="28" w:type="dxa"/>
            </w:tcMar>
          </w:tcPr>
          <w:p w14:paraId="74DF1EFF" w14:textId="77777777" w:rsidR="003B5845" w:rsidRPr="009F5D54" w:rsidRDefault="003B5845" w:rsidP="00617B3E">
            <w:pPr>
              <w:pStyle w:val="SmallStandard"/>
            </w:pPr>
            <w:r w:rsidRPr="009F5D54">
              <w:t>Type_F</w:t>
            </w:r>
          </w:p>
        </w:tc>
        <w:tc>
          <w:tcPr>
            <w:tcW w:w="283" w:type="dxa"/>
            <w:shd w:val="clear" w:color="auto" w:fill="auto"/>
          </w:tcPr>
          <w:p w14:paraId="2EB50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ECCF33" w14:textId="77777777" w:rsidR="003B5845" w:rsidRPr="004A00BD" w:rsidRDefault="003B5845" w:rsidP="00617B3E">
            <w:pPr>
              <w:jc w:val="left"/>
              <w:rPr>
                <w:sz w:val="22"/>
              </w:rPr>
            </w:pPr>
            <w:r w:rsidRPr="004A00BD">
              <w:rPr>
                <w:sz w:val="16"/>
                <w:szCs w:val="16"/>
              </w:rPr>
              <w:t>also known as: mini</w:t>
            </w:r>
          </w:p>
        </w:tc>
      </w:tr>
      <w:tr w:rsidR="003B5845" w:rsidRPr="00CC6307" w14:paraId="4935A673" w14:textId="77777777" w:rsidTr="00617B3E">
        <w:tc>
          <w:tcPr>
            <w:tcW w:w="2013" w:type="dxa"/>
            <w:shd w:val="clear" w:color="auto" w:fill="auto"/>
            <w:tcMar>
              <w:top w:w="28" w:type="dxa"/>
              <w:left w:w="28" w:type="dxa"/>
              <w:bottom w:w="28" w:type="dxa"/>
              <w:right w:w="28" w:type="dxa"/>
            </w:tcMar>
          </w:tcPr>
          <w:p w14:paraId="7F4CC618" w14:textId="77777777" w:rsidR="003B5845" w:rsidRPr="009F5D54" w:rsidRDefault="003B5845" w:rsidP="00617B3E">
            <w:pPr>
              <w:pStyle w:val="SmallStandard"/>
            </w:pPr>
            <w:r w:rsidRPr="009F5D54">
              <w:t>Type_C</w:t>
            </w:r>
          </w:p>
        </w:tc>
        <w:tc>
          <w:tcPr>
            <w:tcW w:w="283" w:type="dxa"/>
            <w:shd w:val="clear" w:color="auto" w:fill="auto"/>
          </w:tcPr>
          <w:p w14:paraId="3F5886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A149D" w14:textId="77777777" w:rsidR="003B5845" w:rsidRPr="004A00BD" w:rsidRDefault="003B5845" w:rsidP="00617B3E">
            <w:pPr>
              <w:jc w:val="left"/>
              <w:rPr>
                <w:sz w:val="22"/>
              </w:rPr>
            </w:pPr>
            <w:r w:rsidRPr="004A00BD">
              <w:rPr>
                <w:sz w:val="16"/>
                <w:szCs w:val="16"/>
              </w:rPr>
              <w:t>also known as: ato</w:t>
            </w:r>
          </w:p>
        </w:tc>
      </w:tr>
      <w:tr w:rsidR="003B5845" w:rsidRPr="00CC6307" w14:paraId="11A7B453" w14:textId="77777777" w:rsidTr="00617B3E">
        <w:tc>
          <w:tcPr>
            <w:tcW w:w="2013" w:type="dxa"/>
            <w:shd w:val="clear" w:color="auto" w:fill="auto"/>
            <w:tcMar>
              <w:top w:w="28" w:type="dxa"/>
              <w:left w:w="28" w:type="dxa"/>
              <w:bottom w:w="28" w:type="dxa"/>
              <w:right w:w="28" w:type="dxa"/>
            </w:tcMar>
          </w:tcPr>
          <w:p w14:paraId="2A3F5455" w14:textId="77777777" w:rsidR="003B5845" w:rsidRPr="009F5D54" w:rsidRDefault="003B5845" w:rsidP="00617B3E">
            <w:pPr>
              <w:pStyle w:val="SmallStandard"/>
            </w:pPr>
            <w:r w:rsidRPr="009F5D54">
              <w:t>Type_E</w:t>
            </w:r>
          </w:p>
        </w:tc>
        <w:tc>
          <w:tcPr>
            <w:tcW w:w="283" w:type="dxa"/>
            <w:shd w:val="clear" w:color="auto" w:fill="auto"/>
          </w:tcPr>
          <w:p w14:paraId="5A9310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EB083B" w14:textId="77777777" w:rsidR="003B5845" w:rsidRPr="004A00BD" w:rsidRDefault="003B5845" w:rsidP="00617B3E">
            <w:pPr>
              <w:jc w:val="left"/>
              <w:rPr>
                <w:sz w:val="22"/>
              </w:rPr>
            </w:pPr>
            <w:r w:rsidRPr="004A00BD">
              <w:rPr>
                <w:sz w:val="16"/>
                <w:szCs w:val="16"/>
              </w:rPr>
              <w:t>also known as: maxi</w:t>
            </w:r>
          </w:p>
        </w:tc>
      </w:tr>
      <w:tr w:rsidR="003B5845" w:rsidRPr="00CC6307" w14:paraId="2D634F0E" w14:textId="77777777" w:rsidTr="00617B3E">
        <w:tc>
          <w:tcPr>
            <w:tcW w:w="2013" w:type="dxa"/>
            <w:shd w:val="clear" w:color="auto" w:fill="auto"/>
            <w:tcMar>
              <w:top w:w="28" w:type="dxa"/>
              <w:left w:w="28" w:type="dxa"/>
              <w:bottom w:w="28" w:type="dxa"/>
              <w:right w:w="28" w:type="dxa"/>
            </w:tcMar>
          </w:tcPr>
          <w:p w14:paraId="69BD956A" w14:textId="77777777" w:rsidR="003B5845" w:rsidRPr="009F5D54" w:rsidRDefault="003B5845" w:rsidP="00617B3E">
            <w:pPr>
              <w:pStyle w:val="SmallStandard"/>
            </w:pPr>
            <w:r w:rsidRPr="009F5D54">
              <w:t>Type_A1</w:t>
            </w:r>
          </w:p>
        </w:tc>
        <w:tc>
          <w:tcPr>
            <w:tcW w:w="283" w:type="dxa"/>
            <w:shd w:val="clear" w:color="auto" w:fill="auto"/>
          </w:tcPr>
          <w:p w14:paraId="2919E5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1032A" w14:textId="77777777" w:rsidR="003B5845" w:rsidRPr="004A00BD" w:rsidRDefault="003B5845" w:rsidP="00617B3E">
            <w:pPr>
              <w:jc w:val="left"/>
              <w:rPr>
                <w:sz w:val="22"/>
              </w:rPr>
            </w:pPr>
            <w:r w:rsidRPr="004A00BD">
              <w:rPr>
                <w:sz w:val="16"/>
                <w:szCs w:val="16"/>
              </w:rPr>
              <w:t>also known as: jcase</w:t>
            </w:r>
          </w:p>
        </w:tc>
      </w:tr>
      <w:tr w:rsidR="003B5845" w:rsidRPr="00CC6307" w14:paraId="101B4678" w14:textId="77777777" w:rsidTr="00617B3E">
        <w:tc>
          <w:tcPr>
            <w:tcW w:w="2013" w:type="dxa"/>
            <w:shd w:val="clear" w:color="auto" w:fill="auto"/>
            <w:tcMar>
              <w:top w:w="28" w:type="dxa"/>
              <w:left w:w="28" w:type="dxa"/>
              <w:bottom w:w="28" w:type="dxa"/>
              <w:right w:w="28" w:type="dxa"/>
            </w:tcMar>
          </w:tcPr>
          <w:p w14:paraId="55DC9C09" w14:textId="77777777" w:rsidR="003B5845" w:rsidRPr="009F5D54" w:rsidRDefault="003B5845" w:rsidP="00617B3E">
            <w:pPr>
              <w:pStyle w:val="SmallStandard"/>
            </w:pPr>
            <w:r w:rsidRPr="009F5D54">
              <w:t>Type_A1S</w:t>
            </w:r>
          </w:p>
        </w:tc>
        <w:tc>
          <w:tcPr>
            <w:tcW w:w="283" w:type="dxa"/>
            <w:shd w:val="clear" w:color="auto" w:fill="auto"/>
          </w:tcPr>
          <w:p w14:paraId="0B5AD7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173364" w14:textId="77777777" w:rsidR="003B5845" w:rsidRPr="004A00BD" w:rsidRDefault="003B5845" w:rsidP="00617B3E">
            <w:pPr>
              <w:jc w:val="left"/>
              <w:rPr>
                <w:sz w:val="22"/>
              </w:rPr>
            </w:pPr>
            <w:r w:rsidRPr="004A00BD">
              <w:rPr>
                <w:sz w:val="16"/>
                <w:szCs w:val="16"/>
              </w:rPr>
              <w:t>also known as: flat</w:t>
            </w:r>
          </w:p>
        </w:tc>
      </w:tr>
      <w:tr w:rsidR="003B5845" w:rsidRPr="00CC6307" w14:paraId="33A8CE7F" w14:textId="77777777" w:rsidTr="00617B3E">
        <w:tc>
          <w:tcPr>
            <w:tcW w:w="2013" w:type="dxa"/>
            <w:shd w:val="clear" w:color="auto" w:fill="auto"/>
            <w:tcMar>
              <w:top w:w="28" w:type="dxa"/>
              <w:left w:w="28" w:type="dxa"/>
              <w:bottom w:w="28" w:type="dxa"/>
              <w:right w:w="28" w:type="dxa"/>
            </w:tcMar>
          </w:tcPr>
          <w:p w14:paraId="016B137C" w14:textId="77777777" w:rsidR="003B5845" w:rsidRPr="009F5D54" w:rsidRDefault="003B5845" w:rsidP="00617B3E">
            <w:pPr>
              <w:pStyle w:val="SmallStandard"/>
            </w:pPr>
            <w:r w:rsidRPr="009F5D54">
              <w:t>Form_CB15_CatE</w:t>
            </w:r>
          </w:p>
        </w:tc>
        <w:tc>
          <w:tcPr>
            <w:tcW w:w="283" w:type="dxa"/>
            <w:shd w:val="clear" w:color="auto" w:fill="auto"/>
          </w:tcPr>
          <w:p w14:paraId="03D71D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9DB800" w14:textId="77777777" w:rsidR="003B5845" w:rsidRPr="004A00BD" w:rsidRDefault="003B5845" w:rsidP="00617B3E">
            <w:pPr>
              <w:jc w:val="left"/>
              <w:rPr>
                <w:sz w:val="22"/>
              </w:rPr>
            </w:pPr>
            <w:r w:rsidRPr="004A00BD">
              <w:rPr>
                <w:sz w:val="16"/>
                <w:szCs w:val="16"/>
              </w:rPr>
              <w:t>also known as: auto</w:t>
            </w:r>
          </w:p>
        </w:tc>
      </w:tr>
      <w:tr w:rsidR="003B5845" w:rsidRPr="00CC6307" w14:paraId="3AEA9678" w14:textId="77777777" w:rsidTr="00617B3E">
        <w:tc>
          <w:tcPr>
            <w:tcW w:w="2013" w:type="dxa"/>
            <w:shd w:val="clear" w:color="auto" w:fill="auto"/>
            <w:tcMar>
              <w:top w:w="28" w:type="dxa"/>
              <w:left w:w="28" w:type="dxa"/>
              <w:bottom w:w="28" w:type="dxa"/>
              <w:right w:w="28" w:type="dxa"/>
            </w:tcMar>
          </w:tcPr>
          <w:p w14:paraId="6E06A757" w14:textId="77777777" w:rsidR="003B5845" w:rsidRPr="009F5D54" w:rsidRDefault="003B5845" w:rsidP="00617B3E">
            <w:pPr>
              <w:pStyle w:val="SmallStandard"/>
            </w:pPr>
            <w:r w:rsidRPr="009F5D54">
              <w:t>MITOX</w:t>
            </w:r>
          </w:p>
        </w:tc>
        <w:tc>
          <w:tcPr>
            <w:tcW w:w="283" w:type="dxa"/>
            <w:shd w:val="clear" w:color="auto" w:fill="auto"/>
          </w:tcPr>
          <w:p w14:paraId="104EA03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64BE70" w14:textId="77777777" w:rsidR="003B5845" w:rsidRPr="004A00BD" w:rsidRDefault="003B5845" w:rsidP="00617B3E">
            <w:pPr>
              <w:rPr>
                <w:sz w:val="22"/>
              </w:rPr>
            </w:pPr>
          </w:p>
        </w:tc>
      </w:tr>
    </w:tbl>
    <w:p w14:paraId="549B53E2" w14:textId="77777777" w:rsidR="003B5845" w:rsidRDefault="003B5845" w:rsidP="003B5845">
      <w:pPr>
        <w:pStyle w:val="SmallStandard"/>
      </w:pPr>
    </w:p>
    <w:p w14:paraId="65EDDA3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4" w:name="_88cefeaeb0796dcf9584f1835af27977"/>
      <w:r w:rsidRPr="005254F8">
        <w:rPr>
          <w:lang w:val="en-GB"/>
        </w:rPr>
        <w:t>HousingComponentType</w:t>
      </w:r>
      <w:bookmarkEnd w:id="1144"/>
    </w:p>
    <w:p w14:paraId="70D97D5E" w14:textId="77777777" w:rsidR="003B5845" w:rsidRDefault="003B5845" w:rsidP="003B5845">
      <w:r w:rsidRPr="00A518C2">
        <w:rPr>
          <w:sz w:val="18"/>
          <w:szCs w:val="18"/>
          <w:lang w:val="en-GB"/>
        </w:rPr>
        <w:t xml:space="preserve">Defines the valid HousingComponentTypes. The values in this Enumeration are matching the relevant </w:t>
      </w:r>
      <w:r w:rsidRPr="00A518C2">
        <w:rPr>
          <w:i/>
          <w:iCs/>
          <w:sz w:val="18"/>
          <w:szCs w:val="18"/>
          <w:lang w:val="en-GB"/>
        </w:rPr>
        <w:t xml:space="preserve">PrimaryPartTypes. </w:t>
      </w:r>
      <w:r>
        <w:rPr>
          <w:sz w:val="18"/>
          <w:szCs w:val="18"/>
        </w:rPr>
        <w:t xml:space="preserve">For a description of the values see </w:t>
      </w:r>
      <w:r>
        <w:rPr>
          <w:i/>
          <w:iCs/>
          <w:sz w:val="18"/>
          <w:szCs w:val="18"/>
        </w:rPr>
        <w:t>PrimaryPartType.</w:t>
      </w:r>
    </w:p>
    <w:p w14:paraId="62AB75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7CB2CB" w14:textId="77777777" w:rsidTr="00617B3E">
        <w:tc>
          <w:tcPr>
            <w:tcW w:w="2013" w:type="dxa"/>
            <w:shd w:val="clear" w:color="auto" w:fill="auto"/>
            <w:tcMar>
              <w:top w:w="28" w:type="dxa"/>
              <w:left w:w="28" w:type="dxa"/>
              <w:bottom w:w="28" w:type="dxa"/>
              <w:right w:w="28" w:type="dxa"/>
            </w:tcMar>
          </w:tcPr>
          <w:p w14:paraId="66DA2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B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E3F47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E1EBD83" w14:textId="77777777" w:rsidTr="00617B3E">
        <w:tc>
          <w:tcPr>
            <w:tcW w:w="2013" w:type="dxa"/>
            <w:shd w:val="clear" w:color="auto" w:fill="auto"/>
            <w:tcMar>
              <w:top w:w="28" w:type="dxa"/>
              <w:left w:w="28" w:type="dxa"/>
              <w:bottom w:w="28" w:type="dxa"/>
              <w:right w:w="28" w:type="dxa"/>
            </w:tcMar>
          </w:tcPr>
          <w:p w14:paraId="4425F6C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784A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D0822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A7060B" w14:textId="77777777" w:rsidTr="00617B3E">
        <w:tc>
          <w:tcPr>
            <w:tcW w:w="2013" w:type="dxa"/>
            <w:shd w:val="clear" w:color="auto" w:fill="auto"/>
            <w:tcMar>
              <w:top w:w="28" w:type="dxa"/>
              <w:left w:w="28" w:type="dxa"/>
              <w:bottom w:w="28" w:type="dxa"/>
              <w:right w:w="28" w:type="dxa"/>
            </w:tcMar>
          </w:tcPr>
          <w:p w14:paraId="4C58F0CE" w14:textId="77777777" w:rsidR="003B5845" w:rsidRPr="009F5D54" w:rsidRDefault="003B5845" w:rsidP="00617B3E">
            <w:pPr>
              <w:pStyle w:val="SmallStandard"/>
            </w:pPr>
            <w:r w:rsidRPr="009F5D54">
              <w:t>ConnectorHousing</w:t>
            </w:r>
          </w:p>
        </w:tc>
        <w:tc>
          <w:tcPr>
            <w:tcW w:w="283" w:type="dxa"/>
            <w:shd w:val="clear" w:color="auto" w:fill="auto"/>
          </w:tcPr>
          <w:p w14:paraId="0B1ADA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465E94" w14:textId="77777777" w:rsidR="003B5845" w:rsidRPr="004A00BD" w:rsidRDefault="003B5845" w:rsidP="00617B3E">
            <w:pPr>
              <w:rPr>
                <w:sz w:val="22"/>
              </w:rPr>
            </w:pPr>
          </w:p>
        </w:tc>
      </w:tr>
      <w:tr w:rsidR="003B5845" w:rsidRPr="00CC6307" w14:paraId="6F4DB469" w14:textId="77777777" w:rsidTr="00617B3E">
        <w:tc>
          <w:tcPr>
            <w:tcW w:w="2013" w:type="dxa"/>
            <w:shd w:val="clear" w:color="auto" w:fill="auto"/>
            <w:tcMar>
              <w:top w:w="28" w:type="dxa"/>
              <w:left w:w="28" w:type="dxa"/>
              <w:bottom w:w="28" w:type="dxa"/>
              <w:right w:w="28" w:type="dxa"/>
            </w:tcMar>
          </w:tcPr>
          <w:p w14:paraId="109FA945" w14:textId="77777777" w:rsidR="003B5845" w:rsidRPr="009F5D54" w:rsidRDefault="003B5845" w:rsidP="00617B3E">
            <w:pPr>
              <w:pStyle w:val="SmallStandard"/>
            </w:pPr>
            <w:r w:rsidRPr="009F5D54">
              <w:t>Fuse</w:t>
            </w:r>
          </w:p>
        </w:tc>
        <w:tc>
          <w:tcPr>
            <w:tcW w:w="283" w:type="dxa"/>
            <w:shd w:val="clear" w:color="auto" w:fill="auto"/>
          </w:tcPr>
          <w:p w14:paraId="582D64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CC91" w14:textId="77777777" w:rsidR="003B5845" w:rsidRPr="004A00BD" w:rsidRDefault="003B5845" w:rsidP="00617B3E">
            <w:pPr>
              <w:rPr>
                <w:sz w:val="22"/>
              </w:rPr>
            </w:pPr>
          </w:p>
        </w:tc>
      </w:tr>
      <w:tr w:rsidR="003B5845" w:rsidRPr="00CC6307" w14:paraId="287F196F" w14:textId="77777777" w:rsidTr="00617B3E">
        <w:tc>
          <w:tcPr>
            <w:tcW w:w="2013" w:type="dxa"/>
            <w:shd w:val="clear" w:color="auto" w:fill="auto"/>
            <w:tcMar>
              <w:top w:w="28" w:type="dxa"/>
              <w:left w:w="28" w:type="dxa"/>
              <w:bottom w:w="28" w:type="dxa"/>
              <w:right w:w="28" w:type="dxa"/>
            </w:tcMar>
          </w:tcPr>
          <w:p w14:paraId="130F02E7" w14:textId="77777777" w:rsidR="003B5845" w:rsidRPr="009F5D54" w:rsidRDefault="003B5845" w:rsidP="00617B3E">
            <w:pPr>
              <w:pStyle w:val="SmallStandard"/>
            </w:pPr>
            <w:r w:rsidRPr="009F5D54">
              <w:t>Relay</w:t>
            </w:r>
          </w:p>
        </w:tc>
        <w:tc>
          <w:tcPr>
            <w:tcW w:w="283" w:type="dxa"/>
            <w:shd w:val="clear" w:color="auto" w:fill="auto"/>
          </w:tcPr>
          <w:p w14:paraId="41EF1A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AD878" w14:textId="77777777" w:rsidR="003B5845" w:rsidRPr="004A00BD" w:rsidRDefault="003B5845" w:rsidP="00617B3E">
            <w:pPr>
              <w:rPr>
                <w:sz w:val="22"/>
              </w:rPr>
            </w:pPr>
          </w:p>
        </w:tc>
      </w:tr>
      <w:tr w:rsidR="003B5845" w:rsidRPr="00CC6307" w14:paraId="3DC2553D" w14:textId="77777777" w:rsidTr="00617B3E">
        <w:tc>
          <w:tcPr>
            <w:tcW w:w="2013" w:type="dxa"/>
            <w:shd w:val="clear" w:color="auto" w:fill="auto"/>
            <w:tcMar>
              <w:top w:w="28" w:type="dxa"/>
              <w:left w:w="28" w:type="dxa"/>
              <w:bottom w:w="28" w:type="dxa"/>
              <w:right w:w="28" w:type="dxa"/>
            </w:tcMar>
          </w:tcPr>
          <w:p w14:paraId="2EFF86C0" w14:textId="77777777" w:rsidR="003B5845" w:rsidRPr="009F5D54" w:rsidRDefault="003B5845" w:rsidP="00617B3E">
            <w:pPr>
              <w:pStyle w:val="SmallStandard"/>
            </w:pPr>
            <w:r w:rsidRPr="009F5D54">
              <w:t>EEComponent</w:t>
            </w:r>
          </w:p>
        </w:tc>
        <w:tc>
          <w:tcPr>
            <w:tcW w:w="283" w:type="dxa"/>
            <w:shd w:val="clear" w:color="auto" w:fill="auto"/>
          </w:tcPr>
          <w:p w14:paraId="1BE13B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C40A0D" w14:textId="77777777" w:rsidR="003B5845" w:rsidRPr="004A00BD" w:rsidRDefault="003B5845" w:rsidP="00617B3E">
            <w:pPr>
              <w:rPr>
                <w:sz w:val="22"/>
              </w:rPr>
            </w:pPr>
          </w:p>
        </w:tc>
      </w:tr>
      <w:tr w:rsidR="003B5845" w:rsidRPr="00CC6307" w14:paraId="2030278B" w14:textId="77777777" w:rsidTr="00617B3E">
        <w:tc>
          <w:tcPr>
            <w:tcW w:w="2013" w:type="dxa"/>
            <w:shd w:val="clear" w:color="auto" w:fill="auto"/>
            <w:tcMar>
              <w:top w:w="28" w:type="dxa"/>
              <w:left w:w="28" w:type="dxa"/>
              <w:bottom w:w="28" w:type="dxa"/>
              <w:right w:w="28" w:type="dxa"/>
            </w:tcMar>
          </w:tcPr>
          <w:p w14:paraId="634CC7B2" w14:textId="77777777" w:rsidR="003B5845" w:rsidRPr="009F5D54" w:rsidRDefault="003B5845" w:rsidP="00617B3E">
            <w:pPr>
              <w:pStyle w:val="SmallStandard"/>
            </w:pPr>
            <w:r w:rsidRPr="009F5D54">
              <w:t>Terminal</w:t>
            </w:r>
          </w:p>
        </w:tc>
        <w:tc>
          <w:tcPr>
            <w:tcW w:w="283" w:type="dxa"/>
            <w:shd w:val="clear" w:color="auto" w:fill="auto"/>
          </w:tcPr>
          <w:p w14:paraId="1395DC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7FFE0" w14:textId="77777777" w:rsidR="003B5845" w:rsidRPr="004A00BD" w:rsidRDefault="003B5845" w:rsidP="00617B3E">
            <w:pPr>
              <w:rPr>
                <w:sz w:val="22"/>
              </w:rPr>
            </w:pPr>
          </w:p>
        </w:tc>
      </w:tr>
      <w:tr w:rsidR="003B5845" w:rsidRPr="00CC6307" w14:paraId="0B50B587" w14:textId="77777777" w:rsidTr="00617B3E">
        <w:tc>
          <w:tcPr>
            <w:tcW w:w="2013" w:type="dxa"/>
            <w:shd w:val="clear" w:color="auto" w:fill="auto"/>
            <w:tcMar>
              <w:top w:w="28" w:type="dxa"/>
              <w:left w:w="28" w:type="dxa"/>
              <w:bottom w:w="28" w:type="dxa"/>
              <w:right w:w="28" w:type="dxa"/>
            </w:tcMar>
          </w:tcPr>
          <w:p w14:paraId="7269BA03" w14:textId="77777777" w:rsidR="003B5845" w:rsidRPr="009F5D54" w:rsidRDefault="003B5845" w:rsidP="00617B3E">
            <w:pPr>
              <w:pStyle w:val="SmallStandard"/>
            </w:pPr>
            <w:r w:rsidRPr="009F5D54">
              <w:t>RingTerminal</w:t>
            </w:r>
          </w:p>
        </w:tc>
        <w:tc>
          <w:tcPr>
            <w:tcW w:w="283" w:type="dxa"/>
            <w:shd w:val="clear" w:color="auto" w:fill="auto"/>
          </w:tcPr>
          <w:p w14:paraId="5D11F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95C91A" w14:textId="77777777" w:rsidR="003B5845" w:rsidRPr="004A00BD" w:rsidRDefault="003B5845" w:rsidP="00617B3E">
            <w:pPr>
              <w:rPr>
                <w:sz w:val="22"/>
              </w:rPr>
            </w:pPr>
          </w:p>
        </w:tc>
      </w:tr>
      <w:tr w:rsidR="003B5845" w:rsidRPr="00CC6307" w14:paraId="4818319A" w14:textId="77777777" w:rsidTr="00617B3E">
        <w:tc>
          <w:tcPr>
            <w:tcW w:w="2013" w:type="dxa"/>
            <w:shd w:val="clear" w:color="auto" w:fill="auto"/>
            <w:tcMar>
              <w:top w:w="28" w:type="dxa"/>
              <w:left w:w="28" w:type="dxa"/>
              <w:bottom w:w="28" w:type="dxa"/>
              <w:right w:w="28" w:type="dxa"/>
            </w:tcMar>
          </w:tcPr>
          <w:p w14:paraId="3250AFAB" w14:textId="77777777" w:rsidR="003B5845" w:rsidRPr="009F5D54" w:rsidRDefault="003B5845" w:rsidP="00617B3E">
            <w:pPr>
              <w:pStyle w:val="SmallStandard"/>
            </w:pPr>
            <w:r w:rsidRPr="009F5D54">
              <w:t>MultiFuse</w:t>
            </w:r>
          </w:p>
        </w:tc>
        <w:tc>
          <w:tcPr>
            <w:tcW w:w="283" w:type="dxa"/>
            <w:shd w:val="clear" w:color="auto" w:fill="auto"/>
          </w:tcPr>
          <w:p w14:paraId="5C7012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8B6115" w14:textId="77777777" w:rsidR="003B5845" w:rsidRPr="004A00BD" w:rsidRDefault="003B5845" w:rsidP="00617B3E">
            <w:pPr>
              <w:rPr>
                <w:sz w:val="22"/>
              </w:rPr>
            </w:pPr>
          </w:p>
        </w:tc>
      </w:tr>
    </w:tbl>
    <w:p w14:paraId="6333CC04" w14:textId="77777777" w:rsidR="003B5845" w:rsidRDefault="003B5845" w:rsidP="003B5845">
      <w:pPr>
        <w:pStyle w:val="SmallStandard"/>
      </w:pPr>
    </w:p>
    <w:p w14:paraId="5526A4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5" w:name="_a33d787d17cd571529def177a4efda66"/>
      <w:r w:rsidRPr="005254F8">
        <w:rPr>
          <w:lang w:val="en-GB"/>
        </w:rPr>
        <w:t>PartRelationType</w:t>
      </w:r>
      <w:bookmarkEnd w:id="1145"/>
    </w:p>
    <w:p w14:paraId="4692BC8B" w14:textId="77777777" w:rsidR="003B5845" w:rsidRPr="00A518C2" w:rsidRDefault="003B5845" w:rsidP="003B5845">
      <w:pPr>
        <w:rPr>
          <w:lang w:val="en-GB"/>
        </w:rPr>
      </w:pPr>
      <w:r w:rsidRPr="00A518C2">
        <w:rPr>
          <w:sz w:val="18"/>
          <w:szCs w:val="18"/>
          <w:lang w:val="en-GB"/>
        </w:rPr>
        <w:t xml:space="preserve">Defines how the set of </w:t>
      </w:r>
      <w:r w:rsidRPr="00A518C2">
        <w:rPr>
          <w:i/>
          <w:iCs/>
          <w:sz w:val="18"/>
          <w:szCs w:val="18"/>
          <w:lang w:val="en-GB"/>
        </w:rPr>
        <w:t xml:space="preserve">acessoryParts </w:t>
      </w:r>
      <w:r w:rsidRPr="00A518C2">
        <w:rPr>
          <w:sz w:val="18"/>
          <w:szCs w:val="18"/>
          <w:lang w:val="en-GB"/>
        </w:rPr>
        <w:t xml:space="preserve">referenced by a </w:t>
      </w:r>
      <w:r w:rsidRPr="00A518C2">
        <w:rPr>
          <w:i/>
          <w:iCs/>
          <w:sz w:val="18"/>
          <w:szCs w:val="18"/>
          <w:lang w:val="en-GB"/>
        </w:rPr>
        <w:t>PartRelation</w:t>
      </w:r>
      <w:r w:rsidRPr="00A518C2">
        <w:rPr>
          <w:sz w:val="18"/>
          <w:szCs w:val="18"/>
          <w:lang w:val="en-GB"/>
        </w:rPr>
        <w:t xml:space="preserve"> should be interpreted.</w:t>
      </w:r>
    </w:p>
    <w:p w14:paraId="0657F8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B53967" w14:textId="77777777" w:rsidTr="00617B3E">
        <w:tc>
          <w:tcPr>
            <w:tcW w:w="2013" w:type="dxa"/>
            <w:shd w:val="clear" w:color="auto" w:fill="auto"/>
            <w:tcMar>
              <w:top w:w="28" w:type="dxa"/>
              <w:left w:w="28" w:type="dxa"/>
              <w:bottom w:w="28" w:type="dxa"/>
              <w:right w:w="28" w:type="dxa"/>
            </w:tcMar>
          </w:tcPr>
          <w:p w14:paraId="77D82A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E9999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967E3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43E2644" w14:textId="77777777" w:rsidTr="00617B3E">
        <w:tc>
          <w:tcPr>
            <w:tcW w:w="2013" w:type="dxa"/>
            <w:shd w:val="clear" w:color="auto" w:fill="auto"/>
            <w:tcMar>
              <w:top w:w="28" w:type="dxa"/>
              <w:left w:w="28" w:type="dxa"/>
              <w:bottom w:w="28" w:type="dxa"/>
              <w:right w:w="28" w:type="dxa"/>
            </w:tcMar>
          </w:tcPr>
          <w:p w14:paraId="21844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2496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5A4898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4C5F47" w14:textId="77777777" w:rsidTr="00617B3E">
        <w:tc>
          <w:tcPr>
            <w:tcW w:w="2013" w:type="dxa"/>
            <w:shd w:val="clear" w:color="auto" w:fill="auto"/>
            <w:tcMar>
              <w:top w:w="28" w:type="dxa"/>
              <w:left w:w="28" w:type="dxa"/>
              <w:bottom w:w="28" w:type="dxa"/>
              <w:right w:w="28" w:type="dxa"/>
            </w:tcMar>
          </w:tcPr>
          <w:p w14:paraId="1F4EC729" w14:textId="77777777" w:rsidR="003B5845" w:rsidRPr="009F5D54" w:rsidRDefault="003B5845" w:rsidP="00617B3E">
            <w:pPr>
              <w:pStyle w:val="SmallStandard"/>
            </w:pPr>
            <w:r w:rsidRPr="009F5D54">
              <w:t>Mandatory</w:t>
            </w:r>
          </w:p>
        </w:tc>
        <w:tc>
          <w:tcPr>
            <w:tcW w:w="283" w:type="dxa"/>
            <w:shd w:val="clear" w:color="auto" w:fill="auto"/>
          </w:tcPr>
          <w:p w14:paraId="2C3B3C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803A60" w14:textId="77777777" w:rsidR="003B5845" w:rsidRPr="004A00BD" w:rsidRDefault="003B5845" w:rsidP="00617B3E">
            <w:pPr>
              <w:jc w:val="left"/>
              <w:rPr>
                <w:sz w:val="22"/>
                <w:lang w:val="en-GB"/>
              </w:rPr>
            </w:pPr>
            <w:r w:rsidRPr="004A00BD">
              <w:rPr>
                <w:i/>
                <w:iCs/>
                <w:sz w:val="16"/>
                <w:szCs w:val="16"/>
                <w:lang w:val="en-GB"/>
              </w:rPr>
              <w:t xml:space="preserve">Mandatory </w:t>
            </w:r>
            <w:r w:rsidRPr="004A00BD">
              <w:rPr>
                <w:sz w:val="16"/>
                <w:szCs w:val="16"/>
                <w:lang w:val="en-GB"/>
              </w:rPr>
              <w:t xml:space="preserve">means that in a usage of a component </w:t>
            </w:r>
            <w:r w:rsidRPr="004A00BD">
              <w:rPr>
                <w:sz w:val="16"/>
                <w:szCs w:val="16"/>
                <w:u w:val="single"/>
                <w:lang w:val="en-GB"/>
              </w:rPr>
              <w:t>all</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must be used.</w:t>
            </w:r>
          </w:p>
        </w:tc>
      </w:tr>
      <w:tr w:rsidR="003B5845" w:rsidRPr="004A00BD" w14:paraId="42861FA6" w14:textId="77777777" w:rsidTr="00617B3E">
        <w:tc>
          <w:tcPr>
            <w:tcW w:w="2013" w:type="dxa"/>
            <w:shd w:val="clear" w:color="auto" w:fill="auto"/>
            <w:tcMar>
              <w:top w:w="28" w:type="dxa"/>
              <w:left w:w="28" w:type="dxa"/>
              <w:bottom w:w="28" w:type="dxa"/>
              <w:right w:w="28" w:type="dxa"/>
            </w:tcMar>
          </w:tcPr>
          <w:p w14:paraId="45EFD792" w14:textId="77777777" w:rsidR="003B5845" w:rsidRPr="009F5D54" w:rsidRDefault="003B5845" w:rsidP="00617B3E">
            <w:pPr>
              <w:pStyle w:val="SmallStandard"/>
            </w:pPr>
            <w:r w:rsidRPr="009F5D54">
              <w:t>Optional</w:t>
            </w:r>
          </w:p>
        </w:tc>
        <w:tc>
          <w:tcPr>
            <w:tcW w:w="283" w:type="dxa"/>
            <w:shd w:val="clear" w:color="auto" w:fill="auto"/>
          </w:tcPr>
          <w:p w14:paraId="1D2DDF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DFF9FD" w14:textId="77777777" w:rsidR="003B5845" w:rsidRPr="004A00BD" w:rsidRDefault="003B5845" w:rsidP="00617B3E">
            <w:pPr>
              <w:jc w:val="left"/>
              <w:rPr>
                <w:sz w:val="22"/>
                <w:lang w:val="en-GB"/>
              </w:rPr>
            </w:pPr>
            <w:r w:rsidRPr="004A00BD">
              <w:rPr>
                <w:i/>
                <w:iCs/>
                <w:sz w:val="16"/>
                <w:szCs w:val="16"/>
                <w:lang w:val="en-GB"/>
              </w:rPr>
              <w:t xml:space="preserve">Optional </w:t>
            </w:r>
            <w:r w:rsidRPr="004A00BD">
              <w:rPr>
                <w:sz w:val="16"/>
                <w:szCs w:val="16"/>
                <w:lang w:val="en-GB"/>
              </w:rPr>
              <w:t xml:space="preserve">means that in a usage of a component </w:t>
            </w:r>
            <w:r w:rsidRPr="004A00BD">
              <w:rPr>
                <w:sz w:val="16"/>
                <w:szCs w:val="16"/>
                <w:u w:val="single"/>
                <w:lang w:val="en-GB"/>
              </w:rPr>
              <w:t>some</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can be used by choice.</w:t>
            </w:r>
          </w:p>
        </w:tc>
      </w:tr>
      <w:tr w:rsidR="003B5845" w:rsidRPr="004A00BD" w14:paraId="3C440EE9" w14:textId="77777777" w:rsidTr="00617B3E">
        <w:tc>
          <w:tcPr>
            <w:tcW w:w="2013" w:type="dxa"/>
            <w:shd w:val="clear" w:color="auto" w:fill="auto"/>
            <w:tcMar>
              <w:top w:w="28" w:type="dxa"/>
              <w:left w:w="28" w:type="dxa"/>
              <w:bottom w:w="28" w:type="dxa"/>
              <w:right w:w="28" w:type="dxa"/>
            </w:tcMar>
          </w:tcPr>
          <w:p w14:paraId="2E78FABF" w14:textId="77777777" w:rsidR="003B5845" w:rsidRPr="009F5D54" w:rsidRDefault="003B5845" w:rsidP="00617B3E">
            <w:pPr>
              <w:pStyle w:val="SmallStandard"/>
            </w:pPr>
            <w:r w:rsidRPr="009F5D54">
              <w:t>OneOfAll</w:t>
            </w:r>
          </w:p>
        </w:tc>
        <w:tc>
          <w:tcPr>
            <w:tcW w:w="283" w:type="dxa"/>
            <w:shd w:val="clear" w:color="auto" w:fill="auto"/>
          </w:tcPr>
          <w:p w14:paraId="72384A4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85636C" w14:textId="77777777" w:rsidR="003B5845" w:rsidRPr="004A00BD" w:rsidRDefault="003B5845" w:rsidP="00617B3E">
            <w:pPr>
              <w:jc w:val="left"/>
              <w:rPr>
                <w:sz w:val="22"/>
                <w:lang w:val="en-GB"/>
              </w:rPr>
            </w:pPr>
            <w:r w:rsidRPr="004A00BD">
              <w:rPr>
                <w:i/>
                <w:iCs/>
                <w:sz w:val="16"/>
                <w:szCs w:val="16"/>
                <w:lang w:val="en-GB"/>
              </w:rPr>
              <w:t xml:space="preserve">OneOfAll </w:t>
            </w:r>
            <w:r w:rsidRPr="004A00BD">
              <w:rPr>
                <w:sz w:val="16"/>
                <w:szCs w:val="16"/>
                <w:lang w:val="en-GB"/>
              </w:rPr>
              <w:t xml:space="preserve">means that in a usage of a component exactly </w:t>
            </w:r>
            <w:r w:rsidRPr="004A00BD">
              <w:rPr>
                <w:sz w:val="16"/>
                <w:szCs w:val="16"/>
                <w:u w:val="single"/>
                <w:lang w:val="en-GB"/>
              </w:rPr>
              <w:t>one</w:t>
            </w:r>
            <w:r w:rsidRPr="004A00BD">
              <w:rPr>
                <w:sz w:val="16"/>
                <w:szCs w:val="16"/>
                <w:lang w:val="en-GB"/>
              </w:rPr>
              <w:t xml:space="preserve"> of the referenced </w:t>
            </w:r>
            <w:r w:rsidRPr="004A00BD">
              <w:rPr>
                <w:i/>
                <w:iCs/>
                <w:sz w:val="16"/>
                <w:szCs w:val="16"/>
                <w:lang w:val="en-GB"/>
              </w:rPr>
              <w:t>acessoryParts</w:t>
            </w:r>
            <w:r w:rsidRPr="004A00BD">
              <w:rPr>
                <w:sz w:val="16"/>
                <w:szCs w:val="16"/>
                <w:lang w:val="en-GB"/>
              </w:rPr>
              <w:t xml:space="preserve"> must be selected.</w:t>
            </w:r>
          </w:p>
        </w:tc>
      </w:tr>
      <w:tr w:rsidR="003B5845" w:rsidRPr="004A00BD" w14:paraId="2772E67A" w14:textId="77777777" w:rsidTr="00617B3E">
        <w:tc>
          <w:tcPr>
            <w:tcW w:w="2013" w:type="dxa"/>
            <w:shd w:val="clear" w:color="auto" w:fill="auto"/>
            <w:tcMar>
              <w:top w:w="28" w:type="dxa"/>
              <w:left w:w="28" w:type="dxa"/>
              <w:bottom w:w="28" w:type="dxa"/>
              <w:right w:w="28" w:type="dxa"/>
            </w:tcMar>
          </w:tcPr>
          <w:p w14:paraId="19FCD10C" w14:textId="77777777" w:rsidR="003B5845" w:rsidRPr="009F5D54" w:rsidRDefault="003B5845" w:rsidP="00617B3E">
            <w:pPr>
              <w:pStyle w:val="SmallStandard"/>
            </w:pPr>
            <w:r w:rsidRPr="009F5D54">
              <w:t>Custom</w:t>
            </w:r>
          </w:p>
        </w:tc>
        <w:tc>
          <w:tcPr>
            <w:tcW w:w="283" w:type="dxa"/>
            <w:shd w:val="clear" w:color="auto" w:fill="auto"/>
          </w:tcPr>
          <w:p w14:paraId="12EC69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858603" w14:textId="77777777" w:rsidR="003B5845" w:rsidRPr="004A00BD" w:rsidRDefault="003B5845" w:rsidP="00617B3E">
            <w:pPr>
              <w:jc w:val="left"/>
              <w:rPr>
                <w:sz w:val="22"/>
                <w:lang w:val="en-GB"/>
              </w:rPr>
            </w:pPr>
            <w:r w:rsidRPr="004A00BD">
              <w:rPr>
                <w:sz w:val="16"/>
                <w:szCs w:val="16"/>
                <w:lang w:val="en-GB"/>
              </w:rPr>
              <w:t>Custom means, that there is some kind of custom constraints / logic between referenced</w:t>
            </w:r>
            <w:r w:rsidRPr="004A00BD">
              <w:rPr>
                <w:i/>
                <w:iCs/>
                <w:sz w:val="16"/>
                <w:szCs w:val="16"/>
                <w:lang w:val="en-GB"/>
              </w:rPr>
              <w:t xml:space="preserve"> PartVersions</w:t>
            </w:r>
            <w:r w:rsidRPr="004A00BD">
              <w:rPr>
                <w:sz w:val="16"/>
                <w:szCs w:val="16"/>
                <w:lang w:val="en-GB"/>
              </w:rPr>
              <w:t xml:space="preserve"> that has to be evaluated to determine the selected accessories.</w:t>
            </w:r>
          </w:p>
        </w:tc>
      </w:tr>
    </w:tbl>
    <w:p w14:paraId="7E00916F" w14:textId="77777777" w:rsidR="003B5845" w:rsidRDefault="003B5845" w:rsidP="003B5845">
      <w:pPr>
        <w:pStyle w:val="SmallStandard"/>
      </w:pPr>
    </w:p>
    <w:p w14:paraId="76D85B9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6" w:name="_d1ada7a3166093532f80f30a2e87a4a8"/>
      <w:r w:rsidRPr="005254F8">
        <w:rPr>
          <w:lang w:val="en-GB"/>
        </w:rPr>
        <w:t>PinApplianceType</w:t>
      </w:r>
      <w:bookmarkEnd w:id="1146"/>
    </w:p>
    <w:p w14:paraId="653E8AE4" w14:textId="77777777" w:rsidR="003B5845" w:rsidRPr="00A518C2" w:rsidRDefault="003B5845" w:rsidP="003B5845">
      <w:pPr>
        <w:rPr>
          <w:lang w:val="en-GB"/>
        </w:rPr>
      </w:pPr>
      <w:r w:rsidRPr="00A518C2">
        <w:rPr>
          <w:sz w:val="18"/>
          <w:szCs w:val="18"/>
          <w:lang w:val="en-GB"/>
        </w:rPr>
        <w:t>Classifies the appliance of a Pin in terms of the duration of the appliance.</w:t>
      </w:r>
    </w:p>
    <w:p w14:paraId="2B634158" w14:textId="77777777" w:rsidR="003B5845" w:rsidRPr="00A518C2" w:rsidRDefault="003B5845" w:rsidP="003B5845">
      <w:pPr>
        <w:rPr>
          <w:lang w:val="en-GB"/>
        </w:rPr>
      </w:pPr>
      <w:r w:rsidRPr="00A518C2">
        <w:rPr>
          <w:sz w:val="18"/>
          <w:szCs w:val="18"/>
          <w:lang w:val="en-GB"/>
        </w:rPr>
        <w:t>E.g. the power supply pin of a power window has "shortTerm" PinApplianceType, in contrast to the head light which is a "long term".</w:t>
      </w:r>
    </w:p>
    <w:p w14:paraId="19CE91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2CAA" w14:textId="77777777" w:rsidTr="00617B3E">
        <w:tc>
          <w:tcPr>
            <w:tcW w:w="2013" w:type="dxa"/>
            <w:shd w:val="clear" w:color="auto" w:fill="auto"/>
            <w:tcMar>
              <w:top w:w="28" w:type="dxa"/>
              <w:left w:w="28" w:type="dxa"/>
              <w:bottom w:w="28" w:type="dxa"/>
              <w:right w:w="28" w:type="dxa"/>
            </w:tcMar>
          </w:tcPr>
          <w:p w14:paraId="24BA69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631D2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9FB600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6BF176B" w14:textId="77777777" w:rsidTr="00617B3E">
        <w:tc>
          <w:tcPr>
            <w:tcW w:w="2013" w:type="dxa"/>
            <w:shd w:val="clear" w:color="auto" w:fill="auto"/>
            <w:tcMar>
              <w:top w:w="28" w:type="dxa"/>
              <w:left w:w="28" w:type="dxa"/>
              <w:bottom w:w="28" w:type="dxa"/>
              <w:right w:w="28" w:type="dxa"/>
            </w:tcMar>
          </w:tcPr>
          <w:p w14:paraId="7B9EF5E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C4D97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A8EDF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EA815E" w14:textId="77777777" w:rsidTr="00617B3E">
        <w:tc>
          <w:tcPr>
            <w:tcW w:w="2013" w:type="dxa"/>
            <w:shd w:val="clear" w:color="auto" w:fill="auto"/>
            <w:tcMar>
              <w:top w:w="28" w:type="dxa"/>
              <w:left w:w="28" w:type="dxa"/>
              <w:bottom w:w="28" w:type="dxa"/>
              <w:right w:w="28" w:type="dxa"/>
            </w:tcMar>
          </w:tcPr>
          <w:p w14:paraId="7BF23E28" w14:textId="77777777" w:rsidR="003B5845" w:rsidRPr="009F5D54" w:rsidRDefault="003B5845" w:rsidP="00617B3E">
            <w:pPr>
              <w:pStyle w:val="SmallStandard"/>
            </w:pPr>
            <w:r w:rsidRPr="009F5D54">
              <w:t>shortTerm</w:t>
            </w:r>
          </w:p>
        </w:tc>
        <w:tc>
          <w:tcPr>
            <w:tcW w:w="283" w:type="dxa"/>
            <w:shd w:val="clear" w:color="auto" w:fill="auto"/>
          </w:tcPr>
          <w:p w14:paraId="174780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06DA1E" w14:textId="77777777" w:rsidR="003B5845" w:rsidRPr="004A00BD" w:rsidRDefault="003B5845" w:rsidP="00617B3E">
            <w:pPr>
              <w:rPr>
                <w:sz w:val="22"/>
              </w:rPr>
            </w:pPr>
          </w:p>
        </w:tc>
      </w:tr>
      <w:tr w:rsidR="003B5845" w:rsidRPr="00CC6307" w14:paraId="777EDEC3" w14:textId="77777777" w:rsidTr="00617B3E">
        <w:tc>
          <w:tcPr>
            <w:tcW w:w="2013" w:type="dxa"/>
            <w:shd w:val="clear" w:color="auto" w:fill="auto"/>
            <w:tcMar>
              <w:top w:w="28" w:type="dxa"/>
              <w:left w:w="28" w:type="dxa"/>
              <w:bottom w:w="28" w:type="dxa"/>
              <w:right w:w="28" w:type="dxa"/>
            </w:tcMar>
          </w:tcPr>
          <w:p w14:paraId="1171F680" w14:textId="77777777" w:rsidR="003B5845" w:rsidRPr="009F5D54" w:rsidRDefault="003B5845" w:rsidP="00617B3E">
            <w:pPr>
              <w:pStyle w:val="SmallStandard"/>
            </w:pPr>
            <w:r w:rsidRPr="009F5D54">
              <w:lastRenderedPageBreak/>
              <w:t>longTerm</w:t>
            </w:r>
          </w:p>
        </w:tc>
        <w:tc>
          <w:tcPr>
            <w:tcW w:w="283" w:type="dxa"/>
            <w:shd w:val="clear" w:color="auto" w:fill="auto"/>
          </w:tcPr>
          <w:p w14:paraId="5C0A50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AC4FD2" w14:textId="77777777" w:rsidR="003B5845" w:rsidRPr="004A00BD" w:rsidRDefault="003B5845" w:rsidP="00617B3E">
            <w:pPr>
              <w:rPr>
                <w:sz w:val="22"/>
              </w:rPr>
            </w:pPr>
          </w:p>
        </w:tc>
      </w:tr>
    </w:tbl>
    <w:p w14:paraId="5934D6E0" w14:textId="77777777" w:rsidR="003B5845" w:rsidRDefault="003B5845" w:rsidP="003B5845">
      <w:pPr>
        <w:pStyle w:val="SmallStandard"/>
      </w:pPr>
    </w:p>
    <w:p w14:paraId="5B2428E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7" w:name="_9b2478c4d79d3518b11d9b37f8972fd8"/>
      <w:r w:rsidRPr="005254F8">
        <w:rPr>
          <w:lang w:val="en-GB"/>
        </w:rPr>
        <w:t>PinComponentType</w:t>
      </w:r>
      <w:bookmarkEnd w:id="1147"/>
    </w:p>
    <w:p w14:paraId="1542752C" w14:textId="77777777" w:rsidR="003B5845" w:rsidRPr="00A518C2" w:rsidRDefault="003B5845" w:rsidP="003B5845">
      <w:pPr>
        <w:rPr>
          <w:lang w:val="en-GB"/>
        </w:rPr>
      </w:pPr>
      <w:r w:rsidRPr="00A518C2">
        <w:rPr>
          <w:sz w:val="18"/>
          <w:szCs w:val="18"/>
          <w:lang w:val="en-GB"/>
        </w:rPr>
        <w:t xml:space="preserve">Specifies the type of a </w:t>
      </w:r>
      <w:r w:rsidRPr="00A518C2">
        <w:rPr>
          <w:i/>
          <w:iCs/>
          <w:sz w:val="18"/>
          <w:szCs w:val="18"/>
          <w:lang w:val="en-GB"/>
        </w:rPr>
        <w:t>PinComponent</w:t>
      </w:r>
      <w:r w:rsidRPr="00A518C2">
        <w:rPr>
          <w:sz w:val="18"/>
          <w:szCs w:val="18"/>
          <w:lang w:val="en-GB"/>
        </w:rPr>
        <w:t>.</w:t>
      </w:r>
    </w:p>
    <w:p w14:paraId="3195DC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E3754C" w14:textId="77777777" w:rsidTr="00617B3E">
        <w:tc>
          <w:tcPr>
            <w:tcW w:w="2013" w:type="dxa"/>
            <w:shd w:val="clear" w:color="auto" w:fill="auto"/>
            <w:tcMar>
              <w:top w:w="28" w:type="dxa"/>
              <w:left w:w="28" w:type="dxa"/>
              <w:bottom w:w="28" w:type="dxa"/>
              <w:right w:w="28" w:type="dxa"/>
            </w:tcMar>
          </w:tcPr>
          <w:p w14:paraId="5D38C0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4BB81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517BE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72035F" w14:textId="77777777" w:rsidTr="00617B3E">
        <w:tc>
          <w:tcPr>
            <w:tcW w:w="2013" w:type="dxa"/>
            <w:shd w:val="clear" w:color="auto" w:fill="auto"/>
            <w:tcMar>
              <w:top w:w="28" w:type="dxa"/>
              <w:left w:w="28" w:type="dxa"/>
              <w:bottom w:w="28" w:type="dxa"/>
              <w:right w:w="28" w:type="dxa"/>
            </w:tcMar>
          </w:tcPr>
          <w:p w14:paraId="3AE0D43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E3A80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6CEA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782FF5" w14:textId="77777777" w:rsidTr="00617B3E">
        <w:tc>
          <w:tcPr>
            <w:tcW w:w="2013" w:type="dxa"/>
            <w:shd w:val="clear" w:color="auto" w:fill="auto"/>
            <w:tcMar>
              <w:top w:w="28" w:type="dxa"/>
              <w:left w:w="28" w:type="dxa"/>
              <w:bottom w:w="28" w:type="dxa"/>
              <w:right w:w="28" w:type="dxa"/>
            </w:tcMar>
          </w:tcPr>
          <w:p w14:paraId="36F82808" w14:textId="77777777" w:rsidR="003B5845" w:rsidRPr="009F5D54" w:rsidRDefault="003B5845" w:rsidP="00617B3E">
            <w:pPr>
              <w:pStyle w:val="SmallStandard"/>
            </w:pPr>
            <w:r w:rsidRPr="009F5D54">
              <w:t>Switch</w:t>
            </w:r>
          </w:p>
        </w:tc>
        <w:tc>
          <w:tcPr>
            <w:tcW w:w="283" w:type="dxa"/>
            <w:shd w:val="clear" w:color="auto" w:fill="auto"/>
          </w:tcPr>
          <w:p w14:paraId="69249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CA3C4D" w14:textId="77777777" w:rsidR="003B5845" w:rsidRPr="004A00BD" w:rsidRDefault="003B5845" w:rsidP="00617B3E">
            <w:pPr>
              <w:rPr>
                <w:sz w:val="22"/>
              </w:rPr>
            </w:pPr>
          </w:p>
        </w:tc>
      </w:tr>
      <w:tr w:rsidR="003B5845" w:rsidRPr="00CC6307" w14:paraId="37F1B640" w14:textId="77777777" w:rsidTr="00617B3E">
        <w:tc>
          <w:tcPr>
            <w:tcW w:w="2013" w:type="dxa"/>
            <w:shd w:val="clear" w:color="auto" w:fill="auto"/>
            <w:tcMar>
              <w:top w:w="28" w:type="dxa"/>
              <w:left w:w="28" w:type="dxa"/>
              <w:bottom w:w="28" w:type="dxa"/>
              <w:right w:w="28" w:type="dxa"/>
            </w:tcMar>
          </w:tcPr>
          <w:p w14:paraId="4CD4CFFA" w14:textId="77777777" w:rsidR="003B5845" w:rsidRPr="009F5D54" w:rsidRDefault="003B5845" w:rsidP="00617B3E">
            <w:pPr>
              <w:pStyle w:val="SmallStandard"/>
            </w:pPr>
            <w:r w:rsidRPr="009F5D54">
              <w:t>Coil</w:t>
            </w:r>
          </w:p>
        </w:tc>
        <w:tc>
          <w:tcPr>
            <w:tcW w:w="283" w:type="dxa"/>
            <w:shd w:val="clear" w:color="auto" w:fill="auto"/>
          </w:tcPr>
          <w:p w14:paraId="1B3B7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94B11" w14:textId="77777777" w:rsidR="003B5845" w:rsidRPr="004A00BD" w:rsidRDefault="003B5845" w:rsidP="00617B3E">
            <w:pPr>
              <w:rPr>
                <w:sz w:val="22"/>
              </w:rPr>
            </w:pPr>
          </w:p>
        </w:tc>
      </w:tr>
      <w:tr w:rsidR="003B5845" w:rsidRPr="00CC6307" w14:paraId="7D0221FB" w14:textId="77777777" w:rsidTr="00617B3E">
        <w:tc>
          <w:tcPr>
            <w:tcW w:w="2013" w:type="dxa"/>
            <w:shd w:val="clear" w:color="auto" w:fill="auto"/>
            <w:tcMar>
              <w:top w:w="28" w:type="dxa"/>
              <w:left w:w="28" w:type="dxa"/>
              <w:bottom w:w="28" w:type="dxa"/>
              <w:right w:w="28" w:type="dxa"/>
            </w:tcMar>
          </w:tcPr>
          <w:p w14:paraId="4EE97E61" w14:textId="77777777" w:rsidR="003B5845" w:rsidRPr="009F5D54" w:rsidRDefault="003B5845" w:rsidP="00617B3E">
            <w:pPr>
              <w:pStyle w:val="SmallStandard"/>
            </w:pPr>
            <w:r w:rsidRPr="009F5D54">
              <w:t>Ground</w:t>
            </w:r>
          </w:p>
        </w:tc>
        <w:tc>
          <w:tcPr>
            <w:tcW w:w="283" w:type="dxa"/>
            <w:shd w:val="clear" w:color="auto" w:fill="auto"/>
          </w:tcPr>
          <w:p w14:paraId="6EA233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ACA350" w14:textId="77777777" w:rsidR="003B5845" w:rsidRPr="004A00BD" w:rsidRDefault="003B5845" w:rsidP="00617B3E">
            <w:pPr>
              <w:rPr>
                <w:sz w:val="22"/>
              </w:rPr>
            </w:pPr>
          </w:p>
        </w:tc>
      </w:tr>
      <w:tr w:rsidR="003B5845" w:rsidRPr="004A00BD" w14:paraId="27E7E3F6" w14:textId="77777777" w:rsidTr="00617B3E">
        <w:tc>
          <w:tcPr>
            <w:tcW w:w="2013" w:type="dxa"/>
            <w:shd w:val="clear" w:color="auto" w:fill="auto"/>
            <w:tcMar>
              <w:top w:w="28" w:type="dxa"/>
              <w:left w:w="28" w:type="dxa"/>
              <w:bottom w:w="28" w:type="dxa"/>
              <w:right w:w="28" w:type="dxa"/>
            </w:tcMar>
          </w:tcPr>
          <w:p w14:paraId="55DE85EE" w14:textId="77777777" w:rsidR="003B5845" w:rsidRPr="009F5D54" w:rsidRDefault="003B5845" w:rsidP="00617B3E">
            <w:pPr>
              <w:pStyle w:val="SmallStandard"/>
            </w:pPr>
            <w:r w:rsidRPr="009F5D54">
              <w:t>PowerSupply</w:t>
            </w:r>
          </w:p>
        </w:tc>
        <w:tc>
          <w:tcPr>
            <w:tcW w:w="283" w:type="dxa"/>
            <w:shd w:val="clear" w:color="auto" w:fill="auto"/>
          </w:tcPr>
          <w:p w14:paraId="54C4DD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2AF32" w14:textId="77777777" w:rsidR="003B5845" w:rsidRPr="004A00BD" w:rsidRDefault="003B5845" w:rsidP="00617B3E">
            <w:pPr>
              <w:jc w:val="left"/>
              <w:rPr>
                <w:sz w:val="22"/>
                <w:lang w:val="en-GB"/>
              </w:rPr>
            </w:pPr>
            <w:r w:rsidRPr="004A00BD">
              <w:rPr>
                <w:i/>
                <w:iCs/>
                <w:sz w:val="16"/>
                <w:szCs w:val="16"/>
                <w:lang w:val="en-GB"/>
              </w:rPr>
              <w:t>PowerSupply</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supply the component itself with power (in contrast to </w:t>
            </w:r>
            <w:r w:rsidRPr="004A00BD">
              <w:rPr>
                <w:i/>
                <w:iCs/>
                <w:sz w:val="16"/>
                <w:szCs w:val="16"/>
                <w:lang w:val="en-GB"/>
              </w:rPr>
              <w:t>PowerDistribution</w:t>
            </w:r>
            <w:r w:rsidRPr="004A00BD">
              <w:rPr>
                <w:sz w:val="16"/>
                <w:szCs w:val="16"/>
                <w:lang w:val="en-GB"/>
              </w:rPr>
              <w:t xml:space="preserve">). </w:t>
            </w:r>
            <w:r w:rsidRPr="004A00BD">
              <w:rPr>
                <w:i/>
                <w:iCs/>
                <w:sz w:val="16"/>
                <w:szCs w:val="16"/>
                <w:lang w:val="en-GB"/>
              </w:rPr>
              <w:t>PinComponentBehaviours</w:t>
            </w:r>
            <w:r w:rsidRPr="004A00BD">
              <w:rPr>
                <w:sz w:val="16"/>
                <w:szCs w:val="16"/>
                <w:lang w:val="en-GB"/>
              </w:rPr>
              <w:t xml:space="preserve"> of </w:t>
            </w:r>
            <w:r w:rsidRPr="004A00BD">
              <w:rPr>
                <w:i/>
                <w:iCs/>
                <w:sz w:val="16"/>
                <w:szCs w:val="16"/>
                <w:lang w:val="en-GB"/>
              </w:rPr>
              <w:t>PinComponents</w:t>
            </w:r>
            <w:r w:rsidRPr="004A00BD">
              <w:rPr>
                <w:sz w:val="16"/>
                <w:szCs w:val="16"/>
                <w:lang w:val="en-GB"/>
              </w:rPr>
              <w:t xml:space="preserve"> with this type always have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w:t>
            </w:r>
          </w:p>
        </w:tc>
      </w:tr>
      <w:tr w:rsidR="003B5845" w:rsidRPr="004A00BD" w14:paraId="0DC97CD5" w14:textId="77777777" w:rsidTr="00617B3E">
        <w:tc>
          <w:tcPr>
            <w:tcW w:w="2013" w:type="dxa"/>
            <w:shd w:val="clear" w:color="auto" w:fill="auto"/>
            <w:tcMar>
              <w:top w:w="28" w:type="dxa"/>
              <w:left w:w="28" w:type="dxa"/>
              <w:bottom w:w="28" w:type="dxa"/>
              <w:right w:w="28" w:type="dxa"/>
            </w:tcMar>
          </w:tcPr>
          <w:p w14:paraId="06212332" w14:textId="77777777" w:rsidR="003B5845" w:rsidRPr="009F5D54" w:rsidRDefault="003B5845" w:rsidP="00617B3E">
            <w:pPr>
              <w:pStyle w:val="SmallStandard"/>
            </w:pPr>
            <w:r w:rsidRPr="009F5D54">
              <w:t>PowerDistribution</w:t>
            </w:r>
          </w:p>
        </w:tc>
        <w:tc>
          <w:tcPr>
            <w:tcW w:w="283" w:type="dxa"/>
            <w:shd w:val="clear" w:color="auto" w:fill="auto"/>
          </w:tcPr>
          <w:p w14:paraId="404FEBF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B278F" w14:textId="77777777" w:rsidR="003B5845" w:rsidRPr="004A00BD" w:rsidRDefault="003B5845" w:rsidP="00617B3E">
            <w:pPr>
              <w:jc w:val="left"/>
              <w:rPr>
                <w:sz w:val="22"/>
                <w:lang w:val="en-GB"/>
              </w:rPr>
            </w:pPr>
            <w:r w:rsidRPr="004A00BD">
              <w:rPr>
                <w:i/>
                <w:iCs/>
                <w:sz w:val="16"/>
                <w:szCs w:val="16"/>
                <w:lang w:val="en-GB"/>
              </w:rPr>
              <w:t>PowerDistribution</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distribute power to other components (in contrast to </w:t>
            </w:r>
            <w:r w:rsidRPr="004A00BD">
              <w:rPr>
                <w:i/>
                <w:iCs/>
                <w:sz w:val="16"/>
                <w:szCs w:val="16"/>
                <w:lang w:val="en-GB"/>
              </w:rPr>
              <w:t>PowerSupply</w:t>
            </w:r>
            <w:r w:rsidRPr="004A00BD">
              <w:rPr>
                <w:sz w:val="16"/>
                <w:szCs w:val="16"/>
                <w:lang w:val="en-GB"/>
              </w:rPr>
              <w:t xml:space="preserve">). The semantic of this type depends on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 xml:space="preserve"> means, that this </w:t>
            </w:r>
            <w:r w:rsidRPr="004A00BD">
              <w:rPr>
                <w:i/>
                <w:iCs/>
                <w:sz w:val="16"/>
                <w:szCs w:val="16"/>
                <w:lang w:val="en-GB"/>
              </w:rPr>
              <w:t>PinComponent</w:t>
            </w:r>
            <w:r w:rsidRPr="004A00BD">
              <w:rPr>
                <w:sz w:val="16"/>
                <w:szCs w:val="16"/>
                <w:lang w:val="en-GB"/>
              </w:rPr>
              <w:t xml:space="preserve"> is used to supply power to the EEComponent for further distribution to other components. </w:t>
            </w:r>
            <w:r w:rsidRPr="004A00BD">
              <w:rPr>
                <w:i/>
                <w:iCs/>
                <w:sz w:val="16"/>
                <w:szCs w:val="16"/>
                <w:lang w:val="en-GB"/>
              </w:rPr>
              <w:t>Out</w:t>
            </w:r>
            <w:r w:rsidRPr="004A00BD">
              <w:rPr>
                <w:sz w:val="16"/>
                <w:szCs w:val="16"/>
                <w:lang w:val="en-GB"/>
              </w:rPr>
              <w:t xml:space="preserve"> means that the </w:t>
            </w:r>
            <w:r w:rsidRPr="004A00BD">
              <w:rPr>
                <w:i/>
                <w:iCs/>
                <w:sz w:val="16"/>
                <w:szCs w:val="16"/>
                <w:lang w:val="en-GB"/>
              </w:rPr>
              <w:t>PinComponent</w:t>
            </w:r>
            <w:r w:rsidRPr="004A00BD">
              <w:rPr>
                <w:sz w:val="16"/>
                <w:szCs w:val="16"/>
                <w:lang w:val="en-GB"/>
              </w:rPr>
              <w:t xml:space="preserve"> is a source of power for other EEComponents.</w:t>
            </w:r>
          </w:p>
        </w:tc>
      </w:tr>
      <w:tr w:rsidR="003B5845" w:rsidRPr="00CC6307" w14:paraId="156B070F" w14:textId="77777777" w:rsidTr="00617B3E">
        <w:tc>
          <w:tcPr>
            <w:tcW w:w="2013" w:type="dxa"/>
            <w:shd w:val="clear" w:color="auto" w:fill="auto"/>
            <w:tcMar>
              <w:top w:w="28" w:type="dxa"/>
              <w:left w:w="28" w:type="dxa"/>
              <w:bottom w:w="28" w:type="dxa"/>
              <w:right w:w="28" w:type="dxa"/>
            </w:tcMar>
          </w:tcPr>
          <w:p w14:paraId="05C6AFBB" w14:textId="77777777" w:rsidR="003B5845" w:rsidRPr="009F5D54" w:rsidRDefault="003B5845" w:rsidP="00617B3E">
            <w:pPr>
              <w:pStyle w:val="SmallStandard"/>
            </w:pPr>
            <w:r w:rsidRPr="009F5D54">
              <w:t>Signal</w:t>
            </w:r>
          </w:p>
        </w:tc>
        <w:tc>
          <w:tcPr>
            <w:tcW w:w="283" w:type="dxa"/>
            <w:shd w:val="clear" w:color="auto" w:fill="auto"/>
          </w:tcPr>
          <w:p w14:paraId="32503C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3A44B7" w14:textId="77777777" w:rsidR="003B5845" w:rsidRPr="004A00BD" w:rsidRDefault="003B5845" w:rsidP="00617B3E">
            <w:pPr>
              <w:rPr>
                <w:sz w:val="22"/>
              </w:rPr>
            </w:pPr>
          </w:p>
        </w:tc>
      </w:tr>
      <w:tr w:rsidR="003B5845" w:rsidRPr="00CC6307" w14:paraId="3170AE60" w14:textId="77777777" w:rsidTr="00617B3E">
        <w:tc>
          <w:tcPr>
            <w:tcW w:w="2013" w:type="dxa"/>
            <w:shd w:val="clear" w:color="auto" w:fill="auto"/>
            <w:tcMar>
              <w:top w:w="28" w:type="dxa"/>
              <w:left w:w="28" w:type="dxa"/>
              <w:bottom w:w="28" w:type="dxa"/>
              <w:right w:w="28" w:type="dxa"/>
            </w:tcMar>
          </w:tcPr>
          <w:p w14:paraId="45FA977A" w14:textId="77777777" w:rsidR="003B5845" w:rsidRPr="009F5D54" w:rsidRDefault="003B5845" w:rsidP="00617B3E">
            <w:pPr>
              <w:pStyle w:val="SmallStandard"/>
            </w:pPr>
            <w:r w:rsidRPr="009F5D54">
              <w:t>NotConnected</w:t>
            </w:r>
          </w:p>
        </w:tc>
        <w:tc>
          <w:tcPr>
            <w:tcW w:w="283" w:type="dxa"/>
            <w:shd w:val="clear" w:color="auto" w:fill="auto"/>
          </w:tcPr>
          <w:p w14:paraId="3991F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71AC" w14:textId="77777777" w:rsidR="003B5845" w:rsidRPr="004A00BD" w:rsidRDefault="003B5845" w:rsidP="00617B3E">
            <w:pPr>
              <w:rPr>
                <w:sz w:val="22"/>
              </w:rPr>
            </w:pPr>
          </w:p>
        </w:tc>
      </w:tr>
    </w:tbl>
    <w:p w14:paraId="4ADE5903" w14:textId="77777777" w:rsidR="003B5845" w:rsidRDefault="003B5845" w:rsidP="003B5845">
      <w:pPr>
        <w:pStyle w:val="SmallStandard"/>
      </w:pPr>
    </w:p>
    <w:p w14:paraId="4F09B48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8" w:name="_7c5cea67cfdaba8c781c13c777fd37fb"/>
      <w:r w:rsidRPr="005254F8">
        <w:rPr>
          <w:lang w:val="en-GB"/>
        </w:rPr>
        <w:t>PinCurrentType</w:t>
      </w:r>
      <w:bookmarkEnd w:id="1148"/>
    </w:p>
    <w:p w14:paraId="425ED90F" w14:textId="77777777" w:rsidR="003B5845" w:rsidRPr="00A518C2" w:rsidRDefault="003B5845" w:rsidP="003B5845">
      <w:pPr>
        <w:rPr>
          <w:lang w:val="en-GB"/>
        </w:rPr>
      </w:pPr>
      <w:r w:rsidRPr="00A518C2">
        <w:rPr>
          <w:sz w:val="18"/>
          <w:szCs w:val="18"/>
          <w:lang w:val="en-GB"/>
        </w:rPr>
        <w:t>Defines the different available current types of a pin.</w:t>
      </w:r>
    </w:p>
    <w:p w14:paraId="4BB9FB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067723" w14:textId="77777777" w:rsidTr="00617B3E">
        <w:tc>
          <w:tcPr>
            <w:tcW w:w="2013" w:type="dxa"/>
            <w:shd w:val="clear" w:color="auto" w:fill="auto"/>
            <w:tcMar>
              <w:top w:w="28" w:type="dxa"/>
              <w:left w:w="28" w:type="dxa"/>
              <w:bottom w:w="28" w:type="dxa"/>
              <w:right w:w="28" w:type="dxa"/>
            </w:tcMar>
          </w:tcPr>
          <w:p w14:paraId="38F707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E8E78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C155E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9B87B7" w14:textId="77777777" w:rsidTr="00617B3E">
        <w:tc>
          <w:tcPr>
            <w:tcW w:w="2013" w:type="dxa"/>
            <w:shd w:val="clear" w:color="auto" w:fill="auto"/>
            <w:tcMar>
              <w:top w:w="28" w:type="dxa"/>
              <w:left w:w="28" w:type="dxa"/>
              <w:bottom w:w="28" w:type="dxa"/>
              <w:right w:w="28" w:type="dxa"/>
            </w:tcMar>
          </w:tcPr>
          <w:p w14:paraId="1AE82C9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03DC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386C3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B7D71DF" w14:textId="77777777" w:rsidTr="00617B3E">
        <w:tc>
          <w:tcPr>
            <w:tcW w:w="2013" w:type="dxa"/>
            <w:shd w:val="clear" w:color="auto" w:fill="auto"/>
            <w:tcMar>
              <w:top w:w="28" w:type="dxa"/>
              <w:left w:w="28" w:type="dxa"/>
              <w:bottom w:w="28" w:type="dxa"/>
              <w:right w:w="28" w:type="dxa"/>
            </w:tcMar>
          </w:tcPr>
          <w:p w14:paraId="7BB2513E" w14:textId="77777777" w:rsidR="003B5845" w:rsidRPr="009F5D54" w:rsidRDefault="003B5845" w:rsidP="00617B3E">
            <w:pPr>
              <w:pStyle w:val="SmallStandard"/>
            </w:pPr>
            <w:r w:rsidRPr="009F5D54">
              <w:t>minCurrent</w:t>
            </w:r>
          </w:p>
        </w:tc>
        <w:tc>
          <w:tcPr>
            <w:tcW w:w="283" w:type="dxa"/>
            <w:shd w:val="clear" w:color="auto" w:fill="auto"/>
          </w:tcPr>
          <w:p w14:paraId="02E3A89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C78670" w14:textId="77777777" w:rsidR="003B5845" w:rsidRPr="004A00BD" w:rsidRDefault="003B5845" w:rsidP="00617B3E">
            <w:pPr>
              <w:rPr>
                <w:sz w:val="22"/>
              </w:rPr>
            </w:pPr>
          </w:p>
        </w:tc>
      </w:tr>
      <w:tr w:rsidR="003B5845" w:rsidRPr="00CC6307" w14:paraId="3516A576" w14:textId="77777777" w:rsidTr="00617B3E">
        <w:tc>
          <w:tcPr>
            <w:tcW w:w="2013" w:type="dxa"/>
            <w:shd w:val="clear" w:color="auto" w:fill="auto"/>
            <w:tcMar>
              <w:top w:w="28" w:type="dxa"/>
              <w:left w:w="28" w:type="dxa"/>
              <w:bottom w:w="28" w:type="dxa"/>
              <w:right w:w="28" w:type="dxa"/>
            </w:tcMar>
          </w:tcPr>
          <w:p w14:paraId="46865A3E" w14:textId="77777777" w:rsidR="003B5845" w:rsidRPr="009F5D54" w:rsidRDefault="003B5845" w:rsidP="00617B3E">
            <w:pPr>
              <w:pStyle w:val="SmallStandard"/>
            </w:pPr>
            <w:r w:rsidRPr="009F5D54">
              <w:t>maxCurrent</w:t>
            </w:r>
          </w:p>
        </w:tc>
        <w:tc>
          <w:tcPr>
            <w:tcW w:w="283" w:type="dxa"/>
            <w:shd w:val="clear" w:color="auto" w:fill="auto"/>
          </w:tcPr>
          <w:p w14:paraId="2B40DB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FF6A9" w14:textId="77777777" w:rsidR="003B5845" w:rsidRPr="004A00BD" w:rsidRDefault="003B5845" w:rsidP="00617B3E">
            <w:pPr>
              <w:rPr>
                <w:sz w:val="22"/>
              </w:rPr>
            </w:pPr>
          </w:p>
        </w:tc>
      </w:tr>
      <w:tr w:rsidR="003B5845" w:rsidRPr="00CC6307" w14:paraId="4273E21C" w14:textId="77777777" w:rsidTr="00617B3E">
        <w:tc>
          <w:tcPr>
            <w:tcW w:w="2013" w:type="dxa"/>
            <w:shd w:val="clear" w:color="auto" w:fill="auto"/>
            <w:tcMar>
              <w:top w:w="28" w:type="dxa"/>
              <w:left w:w="28" w:type="dxa"/>
              <w:bottom w:w="28" w:type="dxa"/>
              <w:right w:w="28" w:type="dxa"/>
            </w:tcMar>
          </w:tcPr>
          <w:p w14:paraId="40D66148" w14:textId="77777777" w:rsidR="003B5845" w:rsidRPr="009F5D54" w:rsidRDefault="003B5845" w:rsidP="00617B3E">
            <w:pPr>
              <w:pStyle w:val="SmallStandard"/>
            </w:pPr>
            <w:r w:rsidRPr="009F5D54">
              <w:t>typicalCurrent</w:t>
            </w:r>
          </w:p>
        </w:tc>
        <w:tc>
          <w:tcPr>
            <w:tcW w:w="283" w:type="dxa"/>
            <w:shd w:val="clear" w:color="auto" w:fill="auto"/>
          </w:tcPr>
          <w:p w14:paraId="7B5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4E4A1" w14:textId="77777777" w:rsidR="003B5845" w:rsidRPr="004A00BD" w:rsidRDefault="003B5845" w:rsidP="00617B3E">
            <w:pPr>
              <w:rPr>
                <w:sz w:val="22"/>
              </w:rPr>
            </w:pPr>
          </w:p>
        </w:tc>
      </w:tr>
      <w:tr w:rsidR="003B5845" w:rsidRPr="00CC6307" w14:paraId="2693B6A3" w14:textId="77777777" w:rsidTr="00617B3E">
        <w:tc>
          <w:tcPr>
            <w:tcW w:w="2013" w:type="dxa"/>
            <w:shd w:val="clear" w:color="auto" w:fill="auto"/>
            <w:tcMar>
              <w:top w:w="28" w:type="dxa"/>
              <w:left w:w="28" w:type="dxa"/>
              <w:bottom w:w="28" w:type="dxa"/>
              <w:right w:w="28" w:type="dxa"/>
            </w:tcMar>
          </w:tcPr>
          <w:p w14:paraId="72B61C1E" w14:textId="77777777" w:rsidR="003B5845" w:rsidRPr="009F5D54" w:rsidRDefault="003B5845" w:rsidP="00617B3E">
            <w:pPr>
              <w:pStyle w:val="SmallStandard"/>
            </w:pPr>
            <w:r w:rsidRPr="009F5D54">
              <w:t>standbyCurrent</w:t>
            </w:r>
          </w:p>
        </w:tc>
        <w:tc>
          <w:tcPr>
            <w:tcW w:w="283" w:type="dxa"/>
            <w:shd w:val="clear" w:color="auto" w:fill="auto"/>
          </w:tcPr>
          <w:p w14:paraId="4F61A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D702CF" w14:textId="77777777" w:rsidR="003B5845" w:rsidRPr="004A00BD" w:rsidRDefault="003B5845" w:rsidP="00617B3E">
            <w:pPr>
              <w:rPr>
                <w:sz w:val="22"/>
              </w:rPr>
            </w:pPr>
          </w:p>
        </w:tc>
      </w:tr>
      <w:tr w:rsidR="003B5845" w:rsidRPr="00CC6307" w14:paraId="586C3505" w14:textId="77777777" w:rsidTr="00617B3E">
        <w:tc>
          <w:tcPr>
            <w:tcW w:w="2013" w:type="dxa"/>
            <w:shd w:val="clear" w:color="auto" w:fill="auto"/>
            <w:tcMar>
              <w:top w:w="28" w:type="dxa"/>
              <w:left w:w="28" w:type="dxa"/>
              <w:bottom w:w="28" w:type="dxa"/>
              <w:right w:w="28" w:type="dxa"/>
            </w:tcMar>
          </w:tcPr>
          <w:p w14:paraId="0BD25360" w14:textId="77777777" w:rsidR="003B5845" w:rsidRPr="009F5D54" w:rsidRDefault="003B5845" w:rsidP="00617B3E">
            <w:pPr>
              <w:pStyle w:val="SmallStandard"/>
            </w:pPr>
            <w:r w:rsidRPr="009F5D54">
              <w:t>initCurrent</w:t>
            </w:r>
          </w:p>
        </w:tc>
        <w:tc>
          <w:tcPr>
            <w:tcW w:w="283" w:type="dxa"/>
            <w:shd w:val="clear" w:color="auto" w:fill="auto"/>
          </w:tcPr>
          <w:p w14:paraId="1ED53A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299CAB" w14:textId="77777777" w:rsidR="003B5845" w:rsidRPr="004A00BD" w:rsidRDefault="003B5845" w:rsidP="00617B3E">
            <w:pPr>
              <w:rPr>
                <w:sz w:val="22"/>
              </w:rPr>
            </w:pPr>
          </w:p>
        </w:tc>
      </w:tr>
      <w:tr w:rsidR="003B5845" w:rsidRPr="00CC6307" w14:paraId="51EE5FB3" w14:textId="77777777" w:rsidTr="00617B3E">
        <w:tc>
          <w:tcPr>
            <w:tcW w:w="2013" w:type="dxa"/>
            <w:shd w:val="clear" w:color="auto" w:fill="auto"/>
            <w:tcMar>
              <w:top w:w="28" w:type="dxa"/>
              <w:left w:w="28" w:type="dxa"/>
              <w:bottom w:w="28" w:type="dxa"/>
              <w:right w:w="28" w:type="dxa"/>
            </w:tcMar>
          </w:tcPr>
          <w:p w14:paraId="4A3AE60B" w14:textId="77777777" w:rsidR="003B5845" w:rsidRPr="009F5D54" w:rsidRDefault="003B5845" w:rsidP="00617B3E">
            <w:pPr>
              <w:pStyle w:val="SmallStandard"/>
            </w:pPr>
            <w:r w:rsidRPr="009F5D54">
              <w:t>blockCurrent</w:t>
            </w:r>
          </w:p>
        </w:tc>
        <w:tc>
          <w:tcPr>
            <w:tcW w:w="283" w:type="dxa"/>
            <w:shd w:val="clear" w:color="auto" w:fill="auto"/>
          </w:tcPr>
          <w:p w14:paraId="50981D0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9F2228" w14:textId="77777777" w:rsidR="003B5845" w:rsidRPr="004A00BD" w:rsidRDefault="003B5845" w:rsidP="00617B3E">
            <w:pPr>
              <w:rPr>
                <w:sz w:val="22"/>
              </w:rPr>
            </w:pPr>
          </w:p>
        </w:tc>
      </w:tr>
      <w:tr w:rsidR="003B5845" w:rsidRPr="00CC6307" w14:paraId="678CA17F" w14:textId="77777777" w:rsidTr="00617B3E">
        <w:tc>
          <w:tcPr>
            <w:tcW w:w="2013" w:type="dxa"/>
            <w:shd w:val="clear" w:color="auto" w:fill="auto"/>
            <w:tcMar>
              <w:top w:w="28" w:type="dxa"/>
              <w:left w:w="28" w:type="dxa"/>
              <w:bottom w:w="28" w:type="dxa"/>
              <w:right w:w="28" w:type="dxa"/>
            </w:tcMar>
          </w:tcPr>
          <w:p w14:paraId="40DA49F1" w14:textId="77777777" w:rsidR="003B5845" w:rsidRPr="009F5D54" w:rsidRDefault="003B5845" w:rsidP="00617B3E">
            <w:pPr>
              <w:pStyle w:val="SmallStandard"/>
            </w:pPr>
            <w:r w:rsidRPr="009F5D54">
              <w:t>startStopCurrent</w:t>
            </w:r>
          </w:p>
        </w:tc>
        <w:tc>
          <w:tcPr>
            <w:tcW w:w="283" w:type="dxa"/>
            <w:shd w:val="clear" w:color="auto" w:fill="auto"/>
          </w:tcPr>
          <w:p w14:paraId="11537C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D4FA21" w14:textId="77777777" w:rsidR="003B5845" w:rsidRPr="004A00BD" w:rsidRDefault="003B5845" w:rsidP="00617B3E">
            <w:pPr>
              <w:rPr>
                <w:sz w:val="22"/>
              </w:rPr>
            </w:pPr>
          </w:p>
        </w:tc>
      </w:tr>
      <w:tr w:rsidR="003B5845" w:rsidRPr="00CC6307" w14:paraId="06EAADEF" w14:textId="77777777" w:rsidTr="00617B3E">
        <w:tc>
          <w:tcPr>
            <w:tcW w:w="2013" w:type="dxa"/>
            <w:shd w:val="clear" w:color="auto" w:fill="auto"/>
            <w:tcMar>
              <w:top w:w="28" w:type="dxa"/>
              <w:left w:w="28" w:type="dxa"/>
              <w:bottom w:w="28" w:type="dxa"/>
              <w:right w:w="28" w:type="dxa"/>
            </w:tcMar>
          </w:tcPr>
          <w:p w14:paraId="191C795A" w14:textId="77777777" w:rsidR="003B5845" w:rsidRPr="009F5D54" w:rsidRDefault="003B5845" w:rsidP="00617B3E">
            <w:pPr>
              <w:pStyle w:val="SmallStandard"/>
            </w:pPr>
            <w:r w:rsidRPr="009F5D54">
              <w:lastRenderedPageBreak/>
              <w:t>overrunCurrent</w:t>
            </w:r>
          </w:p>
        </w:tc>
        <w:tc>
          <w:tcPr>
            <w:tcW w:w="283" w:type="dxa"/>
            <w:shd w:val="clear" w:color="auto" w:fill="auto"/>
          </w:tcPr>
          <w:p w14:paraId="74684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14AAD" w14:textId="77777777" w:rsidR="003B5845" w:rsidRPr="004A00BD" w:rsidRDefault="003B5845" w:rsidP="00617B3E">
            <w:pPr>
              <w:rPr>
                <w:sz w:val="22"/>
              </w:rPr>
            </w:pPr>
          </w:p>
        </w:tc>
      </w:tr>
      <w:tr w:rsidR="003B5845" w:rsidRPr="004A00BD" w14:paraId="6DC49A28" w14:textId="77777777" w:rsidTr="00617B3E">
        <w:tc>
          <w:tcPr>
            <w:tcW w:w="2013" w:type="dxa"/>
            <w:shd w:val="clear" w:color="auto" w:fill="auto"/>
            <w:tcMar>
              <w:top w:w="28" w:type="dxa"/>
              <w:left w:w="28" w:type="dxa"/>
              <w:bottom w:w="28" w:type="dxa"/>
              <w:right w:w="28" w:type="dxa"/>
            </w:tcMar>
          </w:tcPr>
          <w:p w14:paraId="741F708E" w14:textId="77777777" w:rsidR="003B5845" w:rsidRPr="009F5D54" w:rsidRDefault="003B5845" w:rsidP="00617B3E">
            <w:pPr>
              <w:pStyle w:val="SmallStandard"/>
            </w:pPr>
            <w:r w:rsidRPr="009F5D54">
              <w:t>leakageCurrent</w:t>
            </w:r>
          </w:p>
        </w:tc>
        <w:tc>
          <w:tcPr>
            <w:tcW w:w="283" w:type="dxa"/>
            <w:shd w:val="clear" w:color="auto" w:fill="auto"/>
          </w:tcPr>
          <w:p w14:paraId="752DE3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79F54E" w14:textId="77777777" w:rsidR="003B5845" w:rsidRPr="004A00BD" w:rsidRDefault="003B5845" w:rsidP="00617B3E">
            <w:pPr>
              <w:jc w:val="left"/>
              <w:rPr>
                <w:sz w:val="22"/>
                <w:lang w:val="en-GB"/>
              </w:rPr>
            </w:pPr>
            <w:r w:rsidRPr="004A00BD">
              <w:rPr>
                <w:sz w:val="16"/>
                <w:szCs w:val="16"/>
                <w:lang w:val="en-GB"/>
              </w:rPr>
              <w:t>Defines the current that leaks at this pin.</w:t>
            </w:r>
          </w:p>
        </w:tc>
      </w:tr>
      <w:tr w:rsidR="003B5845" w:rsidRPr="004A00BD" w14:paraId="2524057B" w14:textId="77777777" w:rsidTr="00617B3E">
        <w:tc>
          <w:tcPr>
            <w:tcW w:w="2013" w:type="dxa"/>
            <w:shd w:val="clear" w:color="auto" w:fill="auto"/>
            <w:tcMar>
              <w:top w:w="28" w:type="dxa"/>
              <w:left w:w="28" w:type="dxa"/>
              <w:bottom w:w="28" w:type="dxa"/>
              <w:right w:w="28" w:type="dxa"/>
            </w:tcMar>
          </w:tcPr>
          <w:p w14:paraId="2A5AF53B" w14:textId="77777777" w:rsidR="003B5845" w:rsidRPr="009F5D54" w:rsidRDefault="003B5845" w:rsidP="00617B3E">
            <w:pPr>
              <w:pStyle w:val="SmallStandard"/>
            </w:pPr>
            <w:r w:rsidRPr="009F5D54">
              <w:t>deepSleepCurrent</w:t>
            </w:r>
          </w:p>
        </w:tc>
        <w:tc>
          <w:tcPr>
            <w:tcW w:w="283" w:type="dxa"/>
            <w:shd w:val="clear" w:color="auto" w:fill="auto"/>
          </w:tcPr>
          <w:p w14:paraId="7E7EA6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BE0DCB" w14:textId="77777777" w:rsidR="003B5845" w:rsidRPr="004A00BD" w:rsidRDefault="003B5845" w:rsidP="00617B3E">
            <w:pPr>
              <w:jc w:val="left"/>
              <w:rPr>
                <w:sz w:val="22"/>
                <w:lang w:val="en-GB"/>
              </w:rPr>
            </w:pPr>
            <w:r w:rsidRPr="004A00BD">
              <w:rPr>
                <w:sz w:val="16"/>
                <w:szCs w:val="16"/>
                <w:lang w:val="en-GB"/>
              </w:rPr>
              <w:t>Defines the current on the pin, when the EEComponent is in deep sleep mode.</w:t>
            </w:r>
          </w:p>
        </w:tc>
      </w:tr>
      <w:tr w:rsidR="003B5845" w:rsidRPr="004A00BD" w14:paraId="7DB5C6F9" w14:textId="77777777" w:rsidTr="00617B3E">
        <w:tc>
          <w:tcPr>
            <w:tcW w:w="2013" w:type="dxa"/>
            <w:shd w:val="clear" w:color="auto" w:fill="auto"/>
            <w:tcMar>
              <w:top w:w="28" w:type="dxa"/>
              <w:left w:w="28" w:type="dxa"/>
              <w:bottom w:w="28" w:type="dxa"/>
              <w:right w:w="28" w:type="dxa"/>
            </w:tcMar>
          </w:tcPr>
          <w:p w14:paraId="71F30643" w14:textId="77777777" w:rsidR="003B5845" w:rsidRPr="009F5D54" w:rsidRDefault="003B5845" w:rsidP="00617B3E">
            <w:pPr>
              <w:pStyle w:val="SmallStandard"/>
            </w:pPr>
            <w:r w:rsidRPr="009F5D54">
              <w:t>clippingCurrent</w:t>
            </w:r>
          </w:p>
        </w:tc>
        <w:tc>
          <w:tcPr>
            <w:tcW w:w="283" w:type="dxa"/>
            <w:shd w:val="clear" w:color="auto" w:fill="auto"/>
          </w:tcPr>
          <w:p w14:paraId="13443C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53743" w14:textId="77777777" w:rsidR="003B5845" w:rsidRPr="004A00BD" w:rsidRDefault="003B5845" w:rsidP="00617B3E">
            <w:pPr>
              <w:jc w:val="left"/>
              <w:rPr>
                <w:sz w:val="22"/>
                <w:lang w:val="en-GB"/>
              </w:rPr>
            </w:pPr>
            <w:r w:rsidRPr="004A00BD">
              <w:rPr>
                <w:sz w:val="16"/>
                <w:szCs w:val="16"/>
                <w:lang w:val="en-GB"/>
              </w:rPr>
              <w:t>Current at which the output driver of an ECU turns off or limits the current on an output in (a behavior similar to a fuse).</w:t>
            </w:r>
          </w:p>
        </w:tc>
      </w:tr>
    </w:tbl>
    <w:p w14:paraId="419F4328" w14:textId="77777777" w:rsidR="003B5845" w:rsidRDefault="003B5845" w:rsidP="003B5845">
      <w:pPr>
        <w:pStyle w:val="SmallStandard"/>
      </w:pPr>
    </w:p>
    <w:p w14:paraId="15E0236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49" w:name="_9c864a1fdb9ccfd74b1bab5e66ac08c9"/>
      <w:r w:rsidRPr="005254F8">
        <w:rPr>
          <w:lang w:val="en-GB"/>
        </w:rPr>
        <w:t>PinTimingType</w:t>
      </w:r>
      <w:bookmarkEnd w:id="1149"/>
    </w:p>
    <w:p w14:paraId="52BA35E0" w14:textId="77777777" w:rsidR="003B5845" w:rsidRPr="00A518C2" w:rsidRDefault="003B5845" w:rsidP="003B5845">
      <w:pPr>
        <w:rPr>
          <w:lang w:val="en-GB"/>
        </w:rPr>
      </w:pPr>
      <w:r w:rsidRPr="00A518C2">
        <w:rPr>
          <w:sz w:val="18"/>
          <w:szCs w:val="18"/>
          <w:lang w:val="en-GB"/>
        </w:rPr>
        <w:t>Defines the different available timing types of a pin.</w:t>
      </w:r>
    </w:p>
    <w:p w14:paraId="4CB1B2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59C2EC" w14:textId="77777777" w:rsidTr="00617B3E">
        <w:tc>
          <w:tcPr>
            <w:tcW w:w="2013" w:type="dxa"/>
            <w:shd w:val="clear" w:color="auto" w:fill="auto"/>
            <w:tcMar>
              <w:top w:w="28" w:type="dxa"/>
              <w:left w:w="28" w:type="dxa"/>
              <w:bottom w:w="28" w:type="dxa"/>
              <w:right w:w="28" w:type="dxa"/>
            </w:tcMar>
          </w:tcPr>
          <w:p w14:paraId="582B40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399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897BF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BDE44D2" w14:textId="77777777" w:rsidTr="00617B3E">
        <w:tc>
          <w:tcPr>
            <w:tcW w:w="2013" w:type="dxa"/>
            <w:shd w:val="clear" w:color="auto" w:fill="auto"/>
            <w:tcMar>
              <w:top w:w="28" w:type="dxa"/>
              <w:left w:w="28" w:type="dxa"/>
              <w:bottom w:w="28" w:type="dxa"/>
              <w:right w:w="28" w:type="dxa"/>
            </w:tcMar>
          </w:tcPr>
          <w:p w14:paraId="50A64D8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F8178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AB11F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1530776" w14:textId="77777777" w:rsidTr="00617B3E">
        <w:tc>
          <w:tcPr>
            <w:tcW w:w="2013" w:type="dxa"/>
            <w:shd w:val="clear" w:color="auto" w:fill="auto"/>
            <w:tcMar>
              <w:top w:w="28" w:type="dxa"/>
              <w:left w:w="28" w:type="dxa"/>
              <w:bottom w:w="28" w:type="dxa"/>
              <w:right w:w="28" w:type="dxa"/>
            </w:tcMar>
          </w:tcPr>
          <w:p w14:paraId="0902F652" w14:textId="77777777" w:rsidR="003B5845" w:rsidRPr="009F5D54" w:rsidRDefault="003B5845" w:rsidP="00617B3E">
            <w:pPr>
              <w:pStyle w:val="SmallStandard"/>
            </w:pPr>
            <w:r w:rsidRPr="009F5D54">
              <w:t>initTime</w:t>
            </w:r>
          </w:p>
        </w:tc>
        <w:tc>
          <w:tcPr>
            <w:tcW w:w="283" w:type="dxa"/>
            <w:shd w:val="clear" w:color="auto" w:fill="auto"/>
          </w:tcPr>
          <w:p w14:paraId="51B06C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072DA" w14:textId="77777777" w:rsidR="003B5845" w:rsidRPr="004A00BD" w:rsidRDefault="003B5845" w:rsidP="00617B3E">
            <w:pPr>
              <w:rPr>
                <w:sz w:val="22"/>
              </w:rPr>
            </w:pPr>
          </w:p>
        </w:tc>
      </w:tr>
      <w:tr w:rsidR="003B5845" w:rsidRPr="00CC6307" w14:paraId="04F4A68B" w14:textId="77777777" w:rsidTr="00617B3E">
        <w:tc>
          <w:tcPr>
            <w:tcW w:w="2013" w:type="dxa"/>
            <w:shd w:val="clear" w:color="auto" w:fill="auto"/>
            <w:tcMar>
              <w:top w:w="28" w:type="dxa"/>
              <w:left w:w="28" w:type="dxa"/>
              <w:bottom w:w="28" w:type="dxa"/>
              <w:right w:w="28" w:type="dxa"/>
            </w:tcMar>
          </w:tcPr>
          <w:p w14:paraId="295213DC" w14:textId="77777777" w:rsidR="003B5845" w:rsidRPr="009F5D54" w:rsidRDefault="003B5845" w:rsidP="00617B3E">
            <w:pPr>
              <w:pStyle w:val="SmallStandard"/>
            </w:pPr>
            <w:r w:rsidRPr="009F5D54">
              <w:t>startStopTime</w:t>
            </w:r>
          </w:p>
        </w:tc>
        <w:tc>
          <w:tcPr>
            <w:tcW w:w="283" w:type="dxa"/>
            <w:shd w:val="clear" w:color="auto" w:fill="auto"/>
          </w:tcPr>
          <w:p w14:paraId="4CD098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6A7AC4" w14:textId="77777777" w:rsidR="003B5845" w:rsidRPr="004A00BD" w:rsidRDefault="003B5845" w:rsidP="00617B3E">
            <w:pPr>
              <w:rPr>
                <w:sz w:val="22"/>
              </w:rPr>
            </w:pPr>
          </w:p>
        </w:tc>
      </w:tr>
      <w:tr w:rsidR="003B5845" w:rsidRPr="00CC6307" w14:paraId="05F8A082" w14:textId="77777777" w:rsidTr="00617B3E">
        <w:tc>
          <w:tcPr>
            <w:tcW w:w="2013" w:type="dxa"/>
            <w:shd w:val="clear" w:color="auto" w:fill="auto"/>
            <w:tcMar>
              <w:top w:w="28" w:type="dxa"/>
              <w:left w:w="28" w:type="dxa"/>
              <w:bottom w:w="28" w:type="dxa"/>
              <w:right w:w="28" w:type="dxa"/>
            </w:tcMar>
          </w:tcPr>
          <w:p w14:paraId="38A5E75B" w14:textId="77777777" w:rsidR="003B5845" w:rsidRPr="009F5D54" w:rsidRDefault="003B5845" w:rsidP="00617B3E">
            <w:pPr>
              <w:pStyle w:val="SmallStandard"/>
            </w:pPr>
            <w:r w:rsidRPr="009F5D54">
              <w:t>overrunTime</w:t>
            </w:r>
          </w:p>
        </w:tc>
        <w:tc>
          <w:tcPr>
            <w:tcW w:w="283" w:type="dxa"/>
            <w:shd w:val="clear" w:color="auto" w:fill="auto"/>
          </w:tcPr>
          <w:p w14:paraId="4FA965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995903" w14:textId="77777777" w:rsidR="003B5845" w:rsidRPr="004A00BD" w:rsidRDefault="003B5845" w:rsidP="00617B3E">
            <w:pPr>
              <w:rPr>
                <w:sz w:val="22"/>
              </w:rPr>
            </w:pPr>
          </w:p>
        </w:tc>
      </w:tr>
      <w:tr w:rsidR="003B5845" w:rsidRPr="00CC6307" w14:paraId="104747FF" w14:textId="77777777" w:rsidTr="00617B3E">
        <w:tc>
          <w:tcPr>
            <w:tcW w:w="2013" w:type="dxa"/>
            <w:shd w:val="clear" w:color="auto" w:fill="auto"/>
            <w:tcMar>
              <w:top w:w="28" w:type="dxa"/>
              <w:left w:w="28" w:type="dxa"/>
              <w:bottom w:w="28" w:type="dxa"/>
              <w:right w:w="28" w:type="dxa"/>
            </w:tcMar>
          </w:tcPr>
          <w:p w14:paraId="2E325B97" w14:textId="77777777" w:rsidR="003B5845" w:rsidRPr="009F5D54" w:rsidRDefault="003B5845" w:rsidP="00617B3E">
            <w:pPr>
              <w:pStyle w:val="SmallStandard"/>
            </w:pPr>
            <w:r w:rsidRPr="009F5D54">
              <w:t>blockTime</w:t>
            </w:r>
          </w:p>
        </w:tc>
        <w:tc>
          <w:tcPr>
            <w:tcW w:w="283" w:type="dxa"/>
            <w:shd w:val="clear" w:color="auto" w:fill="auto"/>
          </w:tcPr>
          <w:p w14:paraId="5CF08A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0A6166" w14:textId="77777777" w:rsidR="003B5845" w:rsidRPr="004A00BD" w:rsidRDefault="003B5845" w:rsidP="00617B3E">
            <w:pPr>
              <w:rPr>
                <w:sz w:val="22"/>
              </w:rPr>
            </w:pPr>
          </w:p>
        </w:tc>
      </w:tr>
      <w:tr w:rsidR="003B5845" w:rsidRPr="00CC6307" w14:paraId="46E25D05" w14:textId="77777777" w:rsidTr="00617B3E">
        <w:tc>
          <w:tcPr>
            <w:tcW w:w="2013" w:type="dxa"/>
            <w:shd w:val="clear" w:color="auto" w:fill="auto"/>
            <w:tcMar>
              <w:top w:w="28" w:type="dxa"/>
              <w:left w:w="28" w:type="dxa"/>
              <w:bottom w:w="28" w:type="dxa"/>
              <w:right w:w="28" w:type="dxa"/>
            </w:tcMar>
          </w:tcPr>
          <w:p w14:paraId="19A1AF1F" w14:textId="77777777" w:rsidR="003B5845" w:rsidRPr="009F5D54" w:rsidRDefault="003B5845" w:rsidP="00617B3E">
            <w:pPr>
              <w:pStyle w:val="SmallStandard"/>
            </w:pPr>
            <w:r w:rsidRPr="009F5D54">
              <w:t>currentPeakDistances</w:t>
            </w:r>
          </w:p>
        </w:tc>
        <w:tc>
          <w:tcPr>
            <w:tcW w:w="283" w:type="dxa"/>
            <w:shd w:val="clear" w:color="auto" w:fill="auto"/>
          </w:tcPr>
          <w:p w14:paraId="6AC7F58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41265" w14:textId="77777777" w:rsidR="003B5845" w:rsidRPr="004A00BD" w:rsidRDefault="003B5845" w:rsidP="00617B3E">
            <w:pPr>
              <w:rPr>
                <w:sz w:val="22"/>
              </w:rPr>
            </w:pPr>
          </w:p>
        </w:tc>
      </w:tr>
      <w:tr w:rsidR="003B5845" w:rsidRPr="00CC6307" w14:paraId="2055A92E" w14:textId="77777777" w:rsidTr="00617B3E">
        <w:tc>
          <w:tcPr>
            <w:tcW w:w="2013" w:type="dxa"/>
            <w:shd w:val="clear" w:color="auto" w:fill="auto"/>
            <w:tcMar>
              <w:top w:w="28" w:type="dxa"/>
              <w:left w:w="28" w:type="dxa"/>
              <w:bottom w:w="28" w:type="dxa"/>
              <w:right w:w="28" w:type="dxa"/>
            </w:tcMar>
          </w:tcPr>
          <w:p w14:paraId="751768B9" w14:textId="77777777" w:rsidR="003B5845" w:rsidRPr="009F5D54" w:rsidRDefault="003B5845" w:rsidP="00617B3E">
            <w:pPr>
              <w:pStyle w:val="SmallStandard"/>
            </w:pPr>
            <w:r w:rsidRPr="009F5D54">
              <w:t>duration</w:t>
            </w:r>
          </w:p>
        </w:tc>
        <w:tc>
          <w:tcPr>
            <w:tcW w:w="283" w:type="dxa"/>
            <w:shd w:val="clear" w:color="auto" w:fill="auto"/>
          </w:tcPr>
          <w:p w14:paraId="1E196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A68BFF" w14:textId="77777777" w:rsidR="003B5845" w:rsidRPr="004A00BD" w:rsidRDefault="003B5845" w:rsidP="00617B3E">
            <w:pPr>
              <w:rPr>
                <w:sz w:val="22"/>
              </w:rPr>
            </w:pPr>
          </w:p>
        </w:tc>
      </w:tr>
    </w:tbl>
    <w:p w14:paraId="114800A3" w14:textId="77777777" w:rsidR="003B5845" w:rsidRDefault="003B5845" w:rsidP="003B5845">
      <w:pPr>
        <w:pStyle w:val="SmallStandard"/>
      </w:pPr>
    </w:p>
    <w:p w14:paraId="124D262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0" w:name="_f63580f32cd8f2f7e8c3d34be8777c2f"/>
      <w:r w:rsidRPr="005254F8">
        <w:rPr>
          <w:lang w:val="en-GB"/>
        </w:rPr>
        <w:t>PinType</w:t>
      </w:r>
      <w:bookmarkEnd w:id="1150"/>
    </w:p>
    <w:p w14:paraId="34BDCE88" w14:textId="77777777" w:rsidR="003B5845" w:rsidRPr="00A518C2" w:rsidRDefault="003B5845" w:rsidP="003B5845">
      <w:pPr>
        <w:rPr>
          <w:lang w:val="en-GB"/>
        </w:rPr>
      </w:pPr>
      <w:r w:rsidRPr="00A518C2">
        <w:rPr>
          <w:sz w:val="18"/>
          <w:szCs w:val="18"/>
          <w:lang w:val="en-GB"/>
        </w:rPr>
        <w:t>Defines the type of a pin.</w:t>
      </w:r>
    </w:p>
    <w:p w14:paraId="70A916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3F28E9" w14:textId="77777777" w:rsidTr="00617B3E">
        <w:tc>
          <w:tcPr>
            <w:tcW w:w="2013" w:type="dxa"/>
            <w:shd w:val="clear" w:color="auto" w:fill="auto"/>
            <w:tcMar>
              <w:top w:w="28" w:type="dxa"/>
              <w:left w:w="28" w:type="dxa"/>
              <w:bottom w:w="28" w:type="dxa"/>
              <w:right w:w="28" w:type="dxa"/>
            </w:tcMar>
          </w:tcPr>
          <w:p w14:paraId="21DF05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F0A0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113EB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D1ED80A" w14:textId="77777777" w:rsidTr="00617B3E">
        <w:tc>
          <w:tcPr>
            <w:tcW w:w="2013" w:type="dxa"/>
            <w:shd w:val="clear" w:color="auto" w:fill="auto"/>
            <w:tcMar>
              <w:top w:w="28" w:type="dxa"/>
              <w:left w:w="28" w:type="dxa"/>
              <w:bottom w:w="28" w:type="dxa"/>
              <w:right w:w="28" w:type="dxa"/>
            </w:tcMar>
          </w:tcPr>
          <w:p w14:paraId="439F1A8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C90A5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09EF4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8CB539C" w14:textId="77777777" w:rsidTr="00617B3E">
        <w:tc>
          <w:tcPr>
            <w:tcW w:w="2013" w:type="dxa"/>
            <w:shd w:val="clear" w:color="auto" w:fill="auto"/>
            <w:tcMar>
              <w:top w:w="28" w:type="dxa"/>
              <w:left w:w="28" w:type="dxa"/>
              <w:bottom w:w="28" w:type="dxa"/>
              <w:right w:w="28" w:type="dxa"/>
            </w:tcMar>
          </w:tcPr>
          <w:p w14:paraId="1352BD05" w14:textId="77777777" w:rsidR="003B5845" w:rsidRPr="009F5D54" w:rsidRDefault="003B5845" w:rsidP="00617B3E">
            <w:pPr>
              <w:pStyle w:val="SmallStandard"/>
            </w:pPr>
            <w:r w:rsidRPr="009F5D54">
              <w:t>resistive</w:t>
            </w:r>
          </w:p>
        </w:tc>
        <w:tc>
          <w:tcPr>
            <w:tcW w:w="283" w:type="dxa"/>
            <w:shd w:val="clear" w:color="auto" w:fill="auto"/>
          </w:tcPr>
          <w:p w14:paraId="682A23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16DBA" w14:textId="77777777" w:rsidR="003B5845" w:rsidRPr="004A00BD" w:rsidRDefault="003B5845" w:rsidP="00617B3E">
            <w:pPr>
              <w:rPr>
                <w:sz w:val="22"/>
              </w:rPr>
            </w:pPr>
          </w:p>
        </w:tc>
      </w:tr>
      <w:tr w:rsidR="003B5845" w:rsidRPr="00CC6307" w14:paraId="102B2B46" w14:textId="77777777" w:rsidTr="00617B3E">
        <w:tc>
          <w:tcPr>
            <w:tcW w:w="2013" w:type="dxa"/>
            <w:shd w:val="clear" w:color="auto" w:fill="auto"/>
            <w:tcMar>
              <w:top w:w="28" w:type="dxa"/>
              <w:left w:w="28" w:type="dxa"/>
              <w:bottom w:w="28" w:type="dxa"/>
              <w:right w:w="28" w:type="dxa"/>
            </w:tcMar>
          </w:tcPr>
          <w:p w14:paraId="6B5355BF" w14:textId="77777777" w:rsidR="003B5845" w:rsidRPr="009F5D54" w:rsidRDefault="003B5845" w:rsidP="00617B3E">
            <w:pPr>
              <w:pStyle w:val="SmallStandard"/>
            </w:pPr>
            <w:r w:rsidRPr="009F5D54">
              <w:t>inductive</w:t>
            </w:r>
          </w:p>
        </w:tc>
        <w:tc>
          <w:tcPr>
            <w:tcW w:w="283" w:type="dxa"/>
            <w:shd w:val="clear" w:color="auto" w:fill="auto"/>
          </w:tcPr>
          <w:p w14:paraId="770D64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D7E2F8" w14:textId="77777777" w:rsidR="003B5845" w:rsidRPr="004A00BD" w:rsidRDefault="003B5845" w:rsidP="00617B3E">
            <w:pPr>
              <w:rPr>
                <w:sz w:val="22"/>
              </w:rPr>
            </w:pPr>
          </w:p>
        </w:tc>
      </w:tr>
      <w:tr w:rsidR="003B5845" w:rsidRPr="00CC6307" w14:paraId="65C8A780" w14:textId="77777777" w:rsidTr="00617B3E">
        <w:tc>
          <w:tcPr>
            <w:tcW w:w="2013" w:type="dxa"/>
            <w:shd w:val="clear" w:color="auto" w:fill="auto"/>
            <w:tcMar>
              <w:top w:w="28" w:type="dxa"/>
              <w:left w:w="28" w:type="dxa"/>
              <w:bottom w:w="28" w:type="dxa"/>
              <w:right w:w="28" w:type="dxa"/>
            </w:tcMar>
          </w:tcPr>
          <w:p w14:paraId="6327D479" w14:textId="77777777" w:rsidR="003B5845" w:rsidRPr="009F5D54" w:rsidRDefault="003B5845" w:rsidP="00617B3E">
            <w:pPr>
              <w:pStyle w:val="SmallStandard"/>
            </w:pPr>
            <w:r w:rsidRPr="009F5D54">
              <w:t>capacitive</w:t>
            </w:r>
          </w:p>
        </w:tc>
        <w:tc>
          <w:tcPr>
            <w:tcW w:w="283" w:type="dxa"/>
            <w:shd w:val="clear" w:color="auto" w:fill="auto"/>
          </w:tcPr>
          <w:p w14:paraId="0A0F21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744D5D" w14:textId="77777777" w:rsidR="003B5845" w:rsidRPr="004A00BD" w:rsidRDefault="003B5845" w:rsidP="00617B3E">
            <w:pPr>
              <w:rPr>
                <w:sz w:val="22"/>
              </w:rPr>
            </w:pPr>
          </w:p>
        </w:tc>
      </w:tr>
      <w:tr w:rsidR="003B5845" w:rsidRPr="00CC6307" w14:paraId="2C2E5105" w14:textId="77777777" w:rsidTr="00617B3E">
        <w:tc>
          <w:tcPr>
            <w:tcW w:w="2013" w:type="dxa"/>
            <w:shd w:val="clear" w:color="auto" w:fill="auto"/>
            <w:tcMar>
              <w:top w:w="28" w:type="dxa"/>
              <w:left w:w="28" w:type="dxa"/>
              <w:bottom w:w="28" w:type="dxa"/>
              <w:right w:w="28" w:type="dxa"/>
            </w:tcMar>
          </w:tcPr>
          <w:p w14:paraId="5DCEB49D" w14:textId="77777777" w:rsidR="003B5845" w:rsidRPr="009F5D54" w:rsidRDefault="003B5845" w:rsidP="00617B3E">
            <w:pPr>
              <w:pStyle w:val="SmallStandard"/>
            </w:pPr>
            <w:r w:rsidRPr="009F5D54">
              <w:t>optical</w:t>
            </w:r>
          </w:p>
        </w:tc>
        <w:tc>
          <w:tcPr>
            <w:tcW w:w="283" w:type="dxa"/>
            <w:shd w:val="clear" w:color="auto" w:fill="auto"/>
          </w:tcPr>
          <w:p w14:paraId="5DF3CB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46B89" w14:textId="77777777" w:rsidR="003B5845" w:rsidRPr="004A00BD" w:rsidRDefault="003B5845" w:rsidP="00617B3E">
            <w:pPr>
              <w:rPr>
                <w:sz w:val="22"/>
              </w:rPr>
            </w:pPr>
          </w:p>
        </w:tc>
      </w:tr>
      <w:tr w:rsidR="003B5845" w:rsidRPr="00CC6307" w14:paraId="01C6B047" w14:textId="77777777" w:rsidTr="00617B3E">
        <w:tc>
          <w:tcPr>
            <w:tcW w:w="2013" w:type="dxa"/>
            <w:shd w:val="clear" w:color="auto" w:fill="auto"/>
            <w:tcMar>
              <w:top w:w="28" w:type="dxa"/>
              <w:left w:w="28" w:type="dxa"/>
              <w:bottom w:w="28" w:type="dxa"/>
              <w:right w:w="28" w:type="dxa"/>
            </w:tcMar>
          </w:tcPr>
          <w:p w14:paraId="07E6F62D" w14:textId="77777777" w:rsidR="003B5845" w:rsidRPr="009F5D54" w:rsidRDefault="003B5845" w:rsidP="00617B3E">
            <w:pPr>
              <w:pStyle w:val="SmallStandard"/>
            </w:pPr>
            <w:r w:rsidRPr="009F5D54">
              <w:t>filament</w:t>
            </w:r>
          </w:p>
        </w:tc>
        <w:tc>
          <w:tcPr>
            <w:tcW w:w="283" w:type="dxa"/>
            <w:shd w:val="clear" w:color="auto" w:fill="auto"/>
          </w:tcPr>
          <w:p w14:paraId="427EC9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F7CED6" w14:textId="77777777" w:rsidR="003B5845" w:rsidRPr="004A00BD" w:rsidRDefault="003B5845" w:rsidP="00617B3E">
            <w:pPr>
              <w:rPr>
                <w:sz w:val="22"/>
              </w:rPr>
            </w:pPr>
          </w:p>
        </w:tc>
      </w:tr>
    </w:tbl>
    <w:p w14:paraId="3E6540AD" w14:textId="77777777" w:rsidR="003B5845" w:rsidRDefault="003B5845" w:rsidP="003B5845">
      <w:pPr>
        <w:pStyle w:val="SmallStandard"/>
      </w:pPr>
    </w:p>
    <w:p w14:paraId="4D6EFF1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151" w:name="_80c9a144cb8ca1954cc28e1ec2c34989"/>
      <w:r w:rsidRPr="005254F8">
        <w:rPr>
          <w:lang w:val="en-GB"/>
        </w:rPr>
        <w:t>PinVoltageType</w:t>
      </w:r>
      <w:bookmarkEnd w:id="1151"/>
    </w:p>
    <w:p w14:paraId="363E23AD" w14:textId="77777777" w:rsidR="003B5845" w:rsidRPr="00A518C2" w:rsidRDefault="003B5845" w:rsidP="003B5845">
      <w:pPr>
        <w:rPr>
          <w:lang w:val="en-GB"/>
        </w:rPr>
      </w:pPr>
      <w:r w:rsidRPr="00A518C2">
        <w:rPr>
          <w:sz w:val="18"/>
          <w:szCs w:val="18"/>
          <w:lang w:val="en-GB"/>
        </w:rPr>
        <w:t>Defines the different available voltage types of a pin.</w:t>
      </w:r>
    </w:p>
    <w:p w14:paraId="08EB6E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3846AD" w14:textId="77777777" w:rsidTr="00617B3E">
        <w:tc>
          <w:tcPr>
            <w:tcW w:w="2013" w:type="dxa"/>
            <w:shd w:val="clear" w:color="auto" w:fill="auto"/>
            <w:tcMar>
              <w:top w:w="28" w:type="dxa"/>
              <w:left w:w="28" w:type="dxa"/>
              <w:bottom w:w="28" w:type="dxa"/>
              <w:right w:w="28" w:type="dxa"/>
            </w:tcMar>
          </w:tcPr>
          <w:p w14:paraId="4AF734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B8CA5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FC1C1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0E9E502" w14:textId="77777777" w:rsidTr="00617B3E">
        <w:tc>
          <w:tcPr>
            <w:tcW w:w="2013" w:type="dxa"/>
            <w:shd w:val="clear" w:color="auto" w:fill="auto"/>
            <w:tcMar>
              <w:top w:w="28" w:type="dxa"/>
              <w:left w:w="28" w:type="dxa"/>
              <w:bottom w:w="28" w:type="dxa"/>
              <w:right w:w="28" w:type="dxa"/>
            </w:tcMar>
          </w:tcPr>
          <w:p w14:paraId="7BCF400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D82F1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92C0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56E5D0C" w14:textId="77777777" w:rsidTr="00617B3E">
        <w:tc>
          <w:tcPr>
            <w:tcW w:w="2013" w:type="dxa"/>
            <w:shd w:val="clear" w:color="auto" w:fill="auto"/>
            <w:tcMar>
              <w:top w:w="28" w:type="dxa"/>
              <w:left w:w="28" w:type="dxa"/>
              <w:bottom w:w="28" w:type="dxa"/>
              <w:right w:w="28" w:type="dxa"/>
            </w:tcMar>
          </w:tcPr>
          <w:p w14:paraId="18034D14" w14:textId="77777777" w:rsidR="003B5845" w:rsidRPr="009F5D54" w:rsidRDefault="003B5845" w:rsidP="00617B3E">
            <w:pPr>
              <w:pStyle w:val="SmallStandard"/>
            </w:pPr>
            <w:r w:rsidRPr="009F5D54">
              <w:t>minVoltage</w:t>
            </w:r>
          </w:p>
        </w:tc>
        <w:tc>
          <w:tcPr>
            <w:tcW w:w="283" w:type="dxa"/>
            <w:shd w:val="clear" w:color="auto" w:fill="auto"/>
          </w:tcPr>
          <w:p w14:paraId="51B0B9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C77208" w14:textId="77777777" w:rsidR="003B5845" w:rsidRPr="004A00BD" w:rsidRDefault="003B5845" w:rsidP="00617B3E">
            <w:pPr>
              <w:rPr>
                <w:sz w:val="22"/>
              </w:rPr>
            </w:pPr>
          </w:p>
        </w:tc>
      </w:tr>
      <w:tr w:rsidR="003B5845" w:rsidRPr="00CC6307" w14:paraId="4F298A11" w14:textId="77777777" w:rsidTr="00617B3E">
        <w:tc>
          <w:tcPr>
            <w:tcW w:w="2013" w:type="dxa"/>
            <w:shd w:val="clear" w:color="auto" w:fill="auto"/>
            <w:tcMar>
              <w:top w:w="28" w:type="dxa"/>
              <w:left w:w="28" w:type="dxa"/>
              <w:bottom w:w="28" w:type="dxa"/>
              <w:right w:w="28" w:type="dxa"/>
            </w:tcMar>
          </w:tcPr>
          <w:p w14:paraId="45F45B6B" w14:textId="77777777" w:rsidR="003B5845" w:rsidRPr="009F5D54" w:rsidRDefault="003B5845" w:rsidP="00617B3E">
            <w:pPr>
              <w:pStyle w:val="SmallStandard"/>
            </w:pPr>
            <w:r w:rsidRPr="009F5D54">
              <w:t>maxVoltage</w:t>
            </w:r>
          </w:p>
        </w:tc>
        <w:tc>
          <w:tcPr>
            <w:tcW w:w="283" w:type="dxa"/>
            <w:shd w:val="clear" w:color="auto" w:fill="auto"/>
          </w:tcPr>
          <w:p w14:paraId="4A63EB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484FC7" w14:textId="77777777" w:rsidR="003B5845" w:rsidRPr="004A00BD" w:rsidRDefault="003B5845" w:rsidP="00617B3E">
            <w:pPr>
              <w:rPr>
                <w:sz w:val="22"/>
              </w:rPr>
            </w:pPr>
          </w:p>
        </w:tc>
      </w:tr>
      <w:tr w:rsidR="003B5845" w:rsidRPr="00CC6307" w14:paraId="61A3B5E4" w14:textId="77777777" w:rsidTr="00617B3E">
        <w:tc>
          <w:tcPr>
            <w:tcW w:w="2013" w:type="dxa"/>
            <w:shd w:val="clear" w:color="auto" w:fill="auto"/>
            <w:tcMar>
              <w:top w:w="28" w:type="dxa"/>
              <w:left w:w="28" w:type="dxa"/>
              <w:bottom w:w="28" w:type="dxa"/>
              <w:right w:w="28" w:type="dxa"/>
            </w:tcMar>
          </w:tcPr>
          <w:p w14:paraId="07A282EC" w14:textId="77777777" w:rsidR="003B5845" w:rsidRPr="009F5D54" w:rsidRDefault="003B5845" w:rsidP="00617B3E">
            <w:pPr>
              <w:pStyle w:val="SmallStandard"/>
            </w:pPr>
            <w:r w:rsidRPr="009F5D54">
              <w:t>typicalVoltage</w:t>
            </w:r>
          </w:p>
        </w:tc>
        <w:tc>
          <w:tcPr>
            <w:tcW w:w="283" w:type="dxa"/>
            <w:shd w:val="clear" w:color="auto" w:fill="auto"/>
          </w:tcPr>
          <w:p w14:paraId="00855BE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242B74" w14:textId="77777777" w:rsidR="003B5845" w:rsidRPr="004A00BD" w:rsidRDefault="003B5845" w:rsidP="00617B3E">
            <w:pPr>
              <w:rPr>
                <w:sz w:val="22"/>
              </w:rPr>
            </w:pPr>
          </w:p>
        </w:tc>
      </w:tr>
      <w:tr w:rsidR="003B5845" w:rsidRPr="00CC6307" w14:paraId="4979EF08" w14:textId="77777777" w:rsidTr="00617B3E">
        <w:tc>
          <w:tcPr>
            <w:tcW w:w="2013" w:type="dxa"/>
            <w:shd w:val="clear" w:color="auto" w:fill="auto"/>
            <w:tcMar>
              <w:top w:w="28" w:type="dxa"/>
              <w:left w:w="28" w:type="dxa"/>
              <w:bottom w:w="28" w:type="dxa"/>
              <w:right w:w="28" w:type="dxa"/>
            </w:tcMar>
          </w:tcPr>
          <w:p w14:paraId="6085CC5F" w14:textId="77777777" w:rsidR="003B5845" w:rsidRPr="009F5D54" w:rsidRDefault="003B5845" w:rsidP="00617B3E">
            <w:pPr>
              <w:pStyle w:val="SmallStandard"/>
            </w:pPr>
            <w:r w:rsidRPr="009F5D54">
              <w:t>standbyVoltage</w:t>
            </w:r>
          </w:p>
        </w:tc>
        <w:tc>
          <w:tcPr>
            <w:tcW w:w="283" w:type="dxa"/>
            <w:shd w:val="clear" w:color="auto" w:fill="auto"/>
          </w:tcPr>
          <w:p w14:paraId="07FE47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007449" w14:textId="77777777" w:rsidR="003B5845" w:rsidRPr="004A00BD" w:rsidRDefault="003B5845" w:rsidP="00617B3E">
            <w:pPr>
              <w:rPr>
                <w:sz w:val="22"/>
              </w:rPr>
            </w:pPr>
          </w:p>
        </w:tc>
      </w:tr>
      <w:tr w:rsidR="003B5845" w:rsidRPr="00CC6307" w14:paraId="00EE7E22" w14:textId="77777777" w:rsidTr="00617B3E">
        <w:tc>
          <w:tcPr>
            <w:tcW w:w="2013" w:type="dxa"/>
            <w:shd w:val="clear" w:color="auto" w:fill="auto"/>
            <w:tcMar>
              <w:top w:w="28" w:type="dxa"/>
              <w:left w:w="28" w:type="dxa"/>
              <w:bottom w:w="28" w:type="dxa"/>
              <w:right w:w="28" w:type="dxa"/>
            </w:tcMar>
          </w:tcPr>
          <w:p w14:paraId="65D3EFEE" w14:textId="77777777" w:rsidR="003B5845" w:rsidRPr="009F5D54" w:rsidRDefault="003B5845" w:rsidP="00617B3E">
            <w:pPr>
              <w:pStyle w:val="SmallStandard"/>
            </w:pPr>
            <w:r w:rsidRPr="009F5D54">
              <w:t>initVoltage</w:t>
            </w:r>
          </w:p>
        </w:tc>
        <w:tc>
          <w:tcPr>
            <w:tcW w:w="283" w:type="dxa"/>
            <w:shd w:val="clear" w:color="auto" w:fill="auto"/>
          </w:tcPr>
          <w:p w14:paraId="0EA858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499538" w14:textId="77777777" w:rsidR="003B5845" w:rsidRPr="004A00BD" w:rsidRDefault="003B5845" w:rsidP="00617B3E">
            <w:pPr>
              <w:rPr>
                <w:sz w:val="22"/>
              </w:rPr>
            </w:pPr>
          </w:p>
        </w:tc>
      </w:tr>
      <w:tr w:rsidR="003B5845" w:rsidRPr="00CC6307" w14:paraId="63CF2CAD" w14:textId="77777777" w:rsidTr="00617B3E">
        <w:tc>
          <w:tcPr>
            <w:tcW w:w="2013" w:type="dxa"/>
            <w:shd w:val="clear" w:color="auto" w:fill="auto"/>
            <w:tcMar>
              <w:top w:w="28" w:type="dxa"/>
              <w:left w:w="28" w:type="dxa"/>
              <w:bottom w:w="28" w:type="dxa"/>
              <w:right w:w="28" w:type="dxa"/>
            </w:tcMar>
          </w:tcPr>
          <w:p w14:paraId="58698A55" w14:textId="77777777" w:rsidR="003B5845" w:rsidRPr="009F5D54" w:rsidRDefault="003B5845" w:rsidP="00617B3E">
            <w:pPr>
              <w:pStyle w:val="SmallStandard"/>
            </w:pPr>
            <w:r w:rsidRPr="009F5D54">
              <w:t>blockVoltage</w:t>
            </w:r>
          </w:p>
        </w:tc>
        <w:tc>
          <w:tcPr>
            <w:tcW w:w="283" w:type="dxa"/>
            <w:shd w:val="clear" w:color="auto" w:fill="auto"/>
          </w:tcPr>
          <w:p w14:paraId="63ECD0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0C3EBA" w14:textId="77777777" w:rsidR="003B5845" w:rsidRPr="004A00BD" w:rsidRDefault="003B5845" w:rsidP="00617B3E">
            <w:pPr>
              <w:rPr>
                <w:sz w:val="22"/>
              </w:rPr>
            </w:pPr>
          </w:p>
        </w:tc>
      </w:tr>
      <w:tr w:rsidR="003B5845" w:rsidRPr="00CC6307" w14:paraId="7F98002B" w14:textId="77777777" w:rsidTr="00617B3E">
        <w:tc>
          <w:tcPr>
            <w:tcW w:w="2013" w:type="dxa"/>
            <w:shd w:val="clear" w:color="auto" w:fill="auto"/>
            <w:tcMar>
              <w:top w:w="28" w:type="dxa"/>
              <w:left w:w="28" w:type="dxa"/>
              <w:bottom w:w="28" w:type="dxa"/>
              <w:right w:w="28" w:type="dxa"/>
            </w:tcMar>
          </w:tcPr>
          <w:p w14:paraId="1DF1D126" w14:textId="77777777" w:rsidR="003B5845" w:rsidRPr="009F5D54" w:rsidRDefault="003B5845" w:rsidP="00617B3E">
            <w:pPr>
              <w:pStyle w:val="SmallStandard"/>
            </w:pPr>
            <w:r w:rsidRPr="009F5D54">
              <w:t>startStopVoltage</w:t>
            </w:r>
          </w:p>
        </w:tc>
        <w:tc>
          <w:tcPr>
            <w:tcW w:w="283" w:type="dxa"/>
            <w:shd w:val="clear" w:color="auto" w:fill="auto"/>
          </w:tcPr>
          <w:p w14:paraId="60F172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C82DF6" w14:textId="77777777" w:rsidR="003B5845" w:rsidRPr="004A00BD" w:rsidRDefault="003B5845" w:rsidP="00617B3E">
            <w:pPr>
              <w:rPr>
                <w:sz w:val="22"/>
              </w:rPr>
            </w:pPr>
          </w:p>
        </w:tc>
      </w:tr>
      <w:tr w:rsidR="003B5845" w:rsidRPr="00CC6307" w14:paraId="08AAD402" w14:textId="77777777" w:rsidTr="00617B3E">
        <w:tc>
          <w:tcPr>
            <w:tcW w:w="2013" w:type="dxa"/>
            <w:shd w:val="clear" w:color="auto" w:fill="auto"/>
            <w:tcMar>
              <w:top w:w="28" w:type="dxa"/>
              <w:left w:w="28" w:type="dxa"/>
              <w:bottom w:w="28" w:type="dxa"/>
              <w:right w:w="28" w:type="dxa"/>
            </w:tcMar>
          </w:tcPr>
          <w:p w14:paraId="054B6E9B" w14:textId="77777777" w:rsidR="003B5845" w:rsidRPr="009F5D54" w:rsidRDefault="003B5845" w:rsidP="00617B3E">
            <w:pPr>
              <w:pStyle w:val="SmallStandard"/>
            </w:pPr>
            <w:r w:rsidRPr="009F5D54">
              <w:t>overrunVoltage</w:t>
            </w:r>
          </w:p>
        </w:tc>
        <w:tc>
          <w:tcPr>
            <w:tcW w:w="283" w:type="dxa"/>
            <w:shd w:val="clear" w:color="auto" w:fill="auto"/>
          </w:tcPr>
          <w:p w14:paraId="39DEE2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2E93F" w14:textId="77777777" w:rsidR="003B5845" w:rsidRPr="004A00BD" w:rsidRDefault="003B5845" w:rsidP="00617B3E">
            <w:pPr>
              <w:rPr>
                <w:sz w:val="22"/>
              </w:rPr>
            </w:pPr>
          </w:p>
        </w:tc>
      </w:tr>
    </w:tbl>
    <w:p w14:paraId="1C93F418" w14:textId="77777777" w:rsidR="003B5845" w:rsidRDefault="003B5845" w:rsidP="003B5845">
      <w:pPr>
        <w:pStyle w:val="SmallStandard"/>
      </w:pPr>
    </w:p>
    <w:p w14:paraId="73080C5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2" w:name="_7b90e246e1daaeb28850a46838c11a72"/>
      <w:r w:rsidRPr="005254F8">
        <w:rPr>
          <w:lang w:val="en-GB"/>
        </w:rPr>
        <w:t>PluggableTerminalType</w:t>
      </w:r>
      <w:bookmarkEnd w:id="1152"/>
    </w:p>
    <w:p w14:paraId="16CF4F36" w14:textId="77777777" w:rsidR="003B5845" w:rsidRPr="00A518C2" w:rsidRDefault="003B5845" w:rsidP="003B5845">
      <w:pPr>
        <w:rPr>
          <w:lang w:val="en-GB"/>
        </w:rPr>
      </w:pPr>
      <w:r w:rsidRPr="00A518C2">
        <w:rPr>
          <w:sz w:val="18"/>
          <w:szCs w:val="18"/>
          <w:lang w:val="en-GB"/>
        </w:rPr>
        <w:t>Defines valid values for the type of PluggableTerminals. The type defines constraints about the numbers of wire and terminal receptions and their relations.</w:t>
      </w:r>
    </w:p>
    <w:p w14:paraId="2A1E95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E0F09A" w14:textId="77777777" w:rsidTr="00617B3E">
        <w:tc>
          <w:tcPr>
            <w:tcW w:w="2013" w:type="dxa"/>
            <w:shd w:val="clear" w:color="auto" w:fill="auto"/>
            <w:tcMar>
              <w:top w:w="28" w:type="dxa"/>
              <w:left w:w="28" w:type="dxa"/>
              <w:bottom w:w="28" w:type="dxa"/>
              <w:right w:w="28" w:type="dxa"/>
            </w:tcMar>
          </w:tcPr>
          <w:p w14:paraId="724D888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7CAC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7AE5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34576D" w14:textId="77777777" w:rsidTr="00617B3E">
        <w:tc>
          <w:tcPr>
            <w:tcW w:w="2013" w:type="dxa"/>
            <w:shd w:val="clear" w:color="auto" w:fill="auto"/>
            <w:tcMar>
              <w:top w:w="28" w:type="dxa"/>
              <w:left w:w="28" w:type="dxa"/>
              <w:bottom w:w="28" w:type="dxa"/>
              <w:right w:w="28" w:type="dxa"/>
            </w:tcMar>
          </w:tcPr>
          <w:p w14:paraId="15CF3A4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FC63D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E9D4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1BB4B2" w14:textId="77777777" w:rsidTr="00617B3E">
        <w:tc>
          <w:tcPr>
            <w:tcW w:w="2013" w:type="dxa"/>
            <w:shd w:val="clear" w:color="auto" w:fill="auto"/>
            <w:tcMar>
              <w:top w:w="28" w:type="dxa"/>
              <w:left w:w="28" w:type="dxa"/>
              <w:bottom w:w="28" w:type="dxa"/>
              <w:right w:w="28" w:type="dxa"/>
            </w:tcMar>
          </w:tcPr>
          <w:p w14:paraId="470AD813" w14:textId="77777777" w:rsidR="003B5845" w:rsidRPr="009F5D54" w:rsidRDefault="003B5845" w:rsidP="00617B3E">
            <w:pPr>
              <w:pStyle w:val="SmallStandard"/>
            </w:pPr>
            <w:r w:rsidRPr="009F5D54">
              <w:t>Standard</w:t>
            </w:r>
          </w:p>
        </w:tc>
        <w:tc>
          <w:tcPr>
            <w:tcW w:w="283" w:type="dxa"/>
            <w:shd w:val="clear" w:color="auto" w:fill="auto"/>
          </w:tcPr>
          <w:p w14:paraId="061024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6176EA" w14:textId="77777777" w:rsidR="003B5845" w:rsidRPr="004A00BD" w:rsidRDefault="003B5845" w:rsidP="00617B3E">
            <w:pPr>
              <w:rPr>
                <w:sz w:val="22"/>
              </w:rPr>
            </w:pPr>
          </w:p>
        </w:tc>
      </w:tr>
      <w:tr w:rsidR="003B5845" w:rsidRPr="00CC6307" w14:paraId="0770489A" w14:textId="77777777" w:rsidTr="00617B3E">
        <w:tc>
          <w:tcPr>
            <w:tcW w:w="2013" w:type="dxa"/>
            <w:shd w:val="clear" w:color="auto" w:fill="auto"/>
            <w:tcMar>
              <w:top w:w="28" w:type="dxa"/>
              <w:left w:w="28" w:type="dxa"/>
              <w:bottom w:w="28" w:type="dxa"/>
              <w:right w:w="28" w:type="dxa"/>
            </w:tcMar>
          </w:tcPr>
          <w:p w14:paraId="33EFC14B" w14:textId="77777777" w:rsidR="003B5845" w:rsidRPr="009F5D54" w:rsidRDefault="003B5845" w:rsidP="00617B3E">
            <w:pPr>
              <w:pStyle w:val="SmallStandard"/>
            </w:pPr>
            <w:r w:rsidRPr="009F5D54">
              <w:t>Coax</w:t>
            </w:r>
          </w:p>
        </w:tc>
        <w:tc>
          <w:tcPr>
            <w:tcW w:w="283" w:type="dxa"/>
            <w:shd w:val="clear" w:color="auto" w:fill="auto"/>
          </w:tcPr>
          <w:p w14:paraId="0FD72F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C694B" w14:textId="77777777" w:rsidR="003B5845" w:rsidRPr="004A00BD" w:rsidRDefault="003B5845" w:rsidP="00617B3E">
            <w:pPr>
              <w:rPr>
                <w:sz w:val="22"/>
              </w:rPr>
            </w:pPr>
          </w:p>
        </w:tc>
      </w:tr>
      <w:tr w:rsidR="003B5845" w:rsidRPr="00CC6307" w14:paraId="4BCEB548" w14:textId="77777777" w:rsidTr="00617B3E">
        <w:tc>
          <w:tcPr>
            <w:tcW w:w="2013" w:type="dxa"/>
            <w:shd w:val="clear" w:color="auto" w:fill="auto"/>
            <w:tcMar>
              <w:top w:w="28" w:type="dxa"/>
              <w:left w:w="28" w:type="dxa"/>
              <w:bottom w:w="28" w:type="dxa"/>
              <w:right w:w="28" w:type="dxa"/>
            </w:tcMar>
          </w:tcPr>
          <w:p w14:paraId="799DF410" w14:textId="77777777" w:rsidR="003B5845" w:rsidRPr="009F5D54" w:rsidRDefault="003B5845" w:rsidP="00617B3E">
            <w:pPr>
              <w:pStyle w:val="SmallStandard"/>
            </w:pPr>
            <w:r w:rsidRPr="009F5D54">
              <w:t>MultiContact</w:t>
            </w:r>
          </w:p>
        </w:tc>
        <w:tc>
          <w:tcPr>
            <w:tcW w:w="283" w:type="dxa"/>
            <w:shd w:val="clear" w:color="auto" w:fill="auto"/>
          </w:tcPr>
          <w:p w14:paraId="3BA90B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39E9E4" w14:textId="77777777" w:rsidR="003B5845" w:rsidRPr="004A00BD" w:rsidRDefault="003B5845" w:rsidP="00617B3E">
            <w:pPr>
              <w:rPr>
                <w:sz w:val="22"/>
              </w:rPr>
            </w:pPr>
          </w:p>
        </w:tc>
      </w:tr>
      <w:tr w:rsidR="003B5845" w:rsidRPr="00CC6307" w14:paraId="4093067F" w14:textId="77777777" w:rsidTr="00617B3E">
        <w:tc>
          <w:tcPr>
            <w:tcW w:w="2013" w:type="dxa"/>
            <w:shd w:val="clear" w:color="auto" w:fill="auto"/>
            <w:tcMar>
              <w:top w:w="28" w:type="dxa"/>
              <w:left w:w="28" w:type="dxa"/>
              <w:bottom w:w="28" w:type="dxa"/>
              <w:right w:w="28" w:type="dxa"/>
            </w:tcMar>
          </w:tcPr>
          <w:p w14:paraId="540D62BF" w14:textId="77777777" w:rsidR="003B5845" w:rsidRPr="009F5D54" w:rsidRDefault="003B5845" w:rsidP="00617B3E">
            <w:pPr>
              <w:pStyle w:val="SmallStandard"/>
            </w:pPr>
            <w:r w:rsidRPr="009F5D54">
              <w:t>Bridge</w:t>
            </w:r>
          </w:p>
        </w:tc>
        <w:tc>
          <w:tcPr>
            <w:tcW w:w="283" w:type="dxa"/>
            <w:shd w:val="clear" w:color="auto" w:fill="auto"/>
          </w:tcPr>
          <w:p w14:paraId="209220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E9B35F" w14:textId="77777777" w:rsidR="003B5845" w:rsidRPr="004A00BD" w:rsidRDefault="003B5845" w:rsidP="00617B3E">
            <w:pPr>
              <w:rPr>
                <w:sz w:val="22"/>
              </w:rPr>
            </w:pPr>
          </w:p>
        </w:tc>
      </w:tr>
      <w:tr w:rsidR="003B5845" w:rsidRPr="00CC6307" w14:paraId="6BDDE3B4" w14:textId="77777777" w:rsidTr="00617B3E">
        <w:tc>
          <w:tcPr>
            <w:tcW w:w="2013" w:type="dxa"/>
            <w:shd w:val="clear" w:color="auto" w:fill="auto"/>
            <w:tcMar>
              <w:top w:w="28" w:type="dxa"/>
              <w:left w:w="28" w:type="dxa"/>
              <w:bottom w:w="28" w:type="dxa"/>
              <w:right w:w="28" w:type="dxa"/>
            </w:tcMar>
          </w:tcPr>
          <w:p w14:paraId="636D1ECF" w14:textId="77777777" w:rsidR="003B5845" w:rsidRPr="009F5D54" w:rsidRDefault="003B5845" w:rsidP="00617B3E">
            <w:pPr>
              <w:pStyle w:val="SmallStandard"/>
            </w:pPr>
            <w:r w:rsidRPr="009F5D54">
              <w:t>PiggyBack</w:t>
            </w:r>
          </w:p>
        </w:tc>
        <w:tc>
          <w:tcPr>
            <w:tcW w:w="283" w:type="dxa"/>
            <w:shd w:val="clear" w:color="auto" w:fill="auto"/>
          </w:tcPr>
          <w:p w14:paraId="6C43E1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3D9085" w14:textId="77777777" w:rsidR="003B5845" w:rsidRPr="004A00BD" w:rsidRDefault="003B5845" w:rsidP="00617B3E">
            <w:pPr>
              <w:rPr>
                <w:sz w:val="22"/>
              </w:rPr>
            </w:pPr>
          </w:p>
        </w:tc>
      </w:tr>
    </w:tbl>
    <w:p w14:paraId="3A7562BC" w14:textId="77777777" w:rsidR="003B5845" w:rsidRDefault="003B5845" w:rsidP="003B5845">
      <w:pPr>
        <w:pStyle w:val="SmallStandard"/>
      </w:pPr>
    </w:p>
    <w:p w14:paraId="445997E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3" w:name="_1c19729decdc63049820135aa1dcd9da"/>
      <w:r w:rsidRPr="005254F8">
        <w:rPr>
          <w:lang w:val="en-GB"/>
        </w:rPr>
        <w:t>PrimaryLockingType</w:t>
      </w:r>
      <w:bookmarkEnd w:id="1153"/>
    </w:p>
    <w:p w14:paraId="3C24FE9D" w14:textId="77777777" w:rsidR="003B5845" w:rsidRPr="00A518C2" w:rsidRDefault="003B5845" w:rsidP="003B5845">
      <w:pPr>
        <w:rPr>
          <w:lang w:val="en-GB"/>
        </w:rPr>
      </w:pPr>
      <w:r w:rsidRPr="00A518C2">
        <w:rPr>
          <w:sz w:val="18"/>
          <w:szCs w:val="18"/>
          <w:lang w:val="en-GB"/>
        </w:rPr>
        <w:t>Defines the valid primary locking types for terminals.</w:t>
      </w:r>
    </w:p>
    <w:p w14:paraId="72489F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DE971" w14:textId="77777777" w:rsidTr="00617B3E">
        <w:tc>
          <w:tcPr>
            <w:tcW w:w="2013" w:type="dxa"/>
            <w:shd w:val="clear" w:color="auto" w:fill="auto"/>
            <w:tcMar>
              <w:top w:w="28" w:type="dxa"/>
              <w:left w:w="28" w:type="dxa"/>
              <w:bottom w:w="28" w:type="dxa"/>
              <w:right w:w="28" w:type="dxa"/>
            </w:tcMar>
          </w:tcPr>
          <w:p w14:paraId="67173D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B195D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815E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CCA214" w14:textId="77777777" w:rsidTr="00617B3E">
        <w:tc>
          <w:tcPr>
            <w:tcW w:w="2013" w:type="dxa"/>
            <w:shd w:val="clear" w:color="auto" w:fill="auto"/>
            <w:tcMar>
              <w:top w:w="28" w:type="dxa"/>
              <w:left w:w="28" w:type="dxa"/>
              <w:bottom w:w="28" w:type="dxa"/>
              <w:right w:w="28" w:type="dxa"/>
            </w:tcMar>
          </w:tcPr>
          <w:p w14:paraId="1011872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B7A6BB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2F3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778B5DB" w14:textId="77777777" w:rsidTr="00617B3E">
        <w:tc>
          <w:tcPr>
            <w:tcW w:w="2013" w:type="dxa"/>
            <w:shd w:val="clear" w:color="auto" w:fill="auto"/>
            <w:tcMar>
              <w:top w:w="28" w:type="dxa"/>
              <w:left w:w="28" w:type="dxa"/>
              <w:bottom w:w="28" w:type="dxa"/>
              <w:right w:w="28" w:type="dxa"/>
            </w:tcMar>
          </w:tcPr>
          <w:p w14:paraId="597290A3" w14:textId="77777777" w:rsidR="003B5845" w:rsidRPr="009F5D54" w:rsidRDefault="003B5845" w:rsidP="00617B3E">
            <w:pPr>
              <w:pStyle w:val="SmallStandard"/>
            </w:pPr>
            <w:r w:rsidRPr="009F5D54">
              <w:t>Lance</w:t>
            </w:r>
          </w:p>
        </w:tc>
        <w:tc>
          <w:tcPr>
            <w:tcW w:w="283" w:type="dxa"/>
            <w:shd w:val="clear" w:color="auto" w:fill="auto"/>
          </w:tcPr>
          <w:p w14:paraId="1B239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BCD65E" w14:textId="77777777" w:rsidR="003B5845" w:rsidRPr="004A00BD" w:rsidRDefault="003B5845" w:rsidP="00617B3E">
            <w:pPr>
              <w:rPr>
                <w:sz w:val="22"/>
              </w:rPr>
            </w:pPr>
          </w:p>
        </w:tc>
      </w:tr>
      <w:tr w:rsidR="003B5845" w:rsidRPr="00CC6307" w14:paraId="15F37AFF" w14:textId="77777777" w:rsidTr="00617B3E">
        <w:tc>
          <w:tcPr>
            <w:tcW w:w="2013" w:type="dxa"/>
            <w:shd w:val="clear" w:color="auto" w:fill="auto"/>
            <w:tcMar>
              <w:top w:w="28" w:type="dxa"/>
              <w:left w:w="28" w:type="dxa"/>
              <w:bottom w:w="28" w:type="dxa"/>
              <w:right w:w="28" w:type="dxa"/>
            </w:tcMar>
          </w:tcPr>
          <w:p w14:paraId="5CE56700" w14:textId="77777777" w:rsidR="003B5845" w:rsidRPr="009F5D54" w:rsidRDefault="003B5845" w:rsidP="00617B3E">
            <w:pPr>
              <w:pStyle w:val="SmallStandard"/>
            </w:pPr>
            <w:r w:rsidRPr="009F5D54">
              <w:t>None</w:t>
            </w:r>
          </w:p>
        </w:tc>
        <w:tc>
          <w:tcPr>
            <w:tcW w:w="283" w:type="dxa"/>
            <w:shd w:val="clear" w:color="auto" w:fill="auto"/>
          </w:tcPr>
          <w:p w14:paraId="67AD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4A2ED6" w14:textId="77777777" w:rsidR="003B5845" w:rsidRPr="004A00BD" w:rsidRDefault="003B5845" w:rsidP="00617B3E">
            <w:pPr>
              <w:rPr>
                <w:sz w:val="22"/>
              </w:rPr>
            </w:pPr>
          </w:p>
        </w:tc>
      </w:tr>
    </w:tbl>
    <w:p w14:paraId="38C24568" w14:textId="77777777" w:rsidR="003B5845" w:rsidRDefault="003B5845" w:rsidP="003B5845">
      <w:pPr>
        <w:pStyle w:val="SmallStandard"/>
      </w:pPr>
    </w:p>
    <w:p w14:paraId="0FED71A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4" w:name="_9803de080492fe81ed9ba5820ad6173e"/>
      <w:r w:rsidRPr="005254F8">
        <w:rPr>
          <w:lang w:val="en-GB"/>
        </w:rPr>
        <w:t>RelaisApplianceType</w:t>
      </w:r>
      <w:bookmarkEnd w:id="1154"/>
    </w:p>
    <w:p w14:paraId="232EAF33" w14:textId="77777777" w:rsidR="003B5845" w:rsidRPr="00A518C2" w:rsidRDefault="003B5845" w:rsidP="003B5845">
      <w:pPr>
        <w:rPr>
          <w:lang w:val="en-GB"/>
        </w:rPr>
      </w:pPr>
      <w:r w:rsidRPr="00A518C2">
        <w:rPr>
          <w:sz w:val="18"/>
          <w:szCs w:val="18"/>
          <w:lang w:val="en-GB"/>
        </w:rPr>
        <w:t>Specifies the appliance type of a relais.</w:t>
      </w:r>
    </w:p>
    <w:p w14:paraId="5103F7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C13CAF" w14:textId="77777777" w:rsidTr="00617B3E">
        <w:tc>
          <w:tcPr>
            <w:tcW w:w="2013" w:type="dxa"/>
            <w:shd w:val="clear" w:color="auto" w:fill="auto"/>
            <w:tcMar>
              <w:top w:w="28" w:type="dxa"/>
              <w:left w:w="28" w:type="dxa"/>
              <w:bottom w:w="28" w:type="dxa"/>
              <w:right w:w="28" w:type="dxa"/>
            </w:tcMar>
          </w:tcPr>
          <w:p w14:paraId="203E41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5C4B4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A41E7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F1A3616" w14:textId="77777777" w:rsidTr="00617B3E">
        <w:tc>
          <w:tcPr>
            <w:tcW w:w="2013" w:type="dxa"/>
            <w:shd w:val="clear" w:color="auto" w:fill="auto"/>
            <w:tcMar>
              <w:top w:w="28" w:type="dxa"/>
              <w:left w:w="28" w:type="dxa"/>
              <w:bottom w:w="28" w:type="dxa"/>
              <w:right w:w="28" w:type="dxa"/>
            </w:tcMar>
          </w:tcPr>
          <w:p w14:paraId="3D5B29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D48E54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0913E9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917C09" w14:textId="77777777" w:rsidTr="00617B3E">
        <w:tc>
          <w:tcPr>
            <w:tcW w:w="2013" w:type="dxa"/>
            <w:shd w:val="clear" w:color="auto" w:fill="auto"/>
            <w:tcMar>
              <w:top w:w="28" w:type="dxa"/>
              <w:left w:w="28" w:type="dxa"/>
              <w:bottom w:w="28" w:type="dxa"/>
              <w:right w:w="28" w:type="dxa"/>
            </w:tcMar>
          </w:tcPr>
          <w:p w14:paraId="2B99DC09" w14:textId="77777777" w:rsidR="003B5845" w:rsidRPr="009F5D54" w:rsidRDefault="003B5845" w:rsidP="00617B3E">
            <w:pPr>
              <w:pStyle w:val="SmallStandard"/>
            </w:pPr>
            <w:r w:rsidRPr="009F5D54">
              <w:t>soldered</w:t>
            </w:r>
          </w:p>
        </w:tc>
        <w:tc>
          <w:tcPr>
            <w:tcW w:w="283" w:type="dxa"/>
            <w:shd w:val="clear" w:color="auto" w:fill="auto"/>
          </w:tcPr>
          <w:p w14:paraId="489B0A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EBEA89" w14:textId="77777777" w:rsidR="003B5845" w:rsidRPr="004A00BD" w:rsidRDefault="003B5845" w:rsidP="00617B3E">
            <w:pPr>
              <w:rPr>
                <w:sz w:val="22"/>
              </w:rPr>
            </w:pPr>
          </w:p>
        </w:tc>
      </w:tr>
      <w:tr w:rsidR="003B5845" w:rsidRPr="00CC6307" w14:paraId="16B8F78E" w14:textId="77777777" w:rsidTr="00617B3E">
        <w:tc>
          <w:tcPr>
            <w:tcW w:w="2013" w:type="dxa"/>
            <w:shd w:val="clear" w:color="auto" w:fill="auto"/>
            <w:tcMar>
              <w:top w:w="28" w:type="dxa"/>
              <w:left w:w="28" w:type="dxa"/>
              <w:bottom w:w="28" w:type="dxa"/>
              <w:right w:w="28" w:type="dxa"/>
            </w:tcMar>
          </w:tcPr>
          <w:p w14:paraId="57503F42" w14:textId="77777777" w:rsidR="003B5845" w:rsidRPr="009F5D54" w:rsidRDefault="003B5845" w:rsidP="00617B3E">
            <w:pPr>
              <w:pStyle w:val="SmallStandard"/>
            </w:pPr>
            <w:r w:rsidRPr="009F5D54">
              <w:t>screwed</w:t>
            </w:r>
          </w:p>
        </w:tc>
        <w:tc>
          <w:tcPr>
            <w:tcW w:w="283" w:type="dxa"/>
            <w:shd w:val="clear" w:color="auto" w:fill="auto"/>
          </w:tcPr>
          <w:p w14:paraId="3C97A69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DE99A4" w14:textId="77777777" w:rsidR="003B5845" w:rsidRPr="004A00BD" w:rsidRDefault="003B5845" w:rsidP="00617B3E">
            <w:pPr>
              <w:rPr>
                <w:sz w:val="22"/>
              </w:rPr>
            </w:pPr>
          </w:p>
        </w:tc>
      </w:tr>
      <w:tr w:rsidR="003B5845" w:rsidRPr="00CC6307" w14:paraId="671E588C" w14:textId="77777777" w:rsidTr="00617B3E">
        <w:tc>
          <w:tcPr>
            <w:tcW w:w="2013" w:type="dxa"/>
            <w:shd w:val="clear" w:color="auto" w:fill="auto"/>
            <w:tcMar>
              <w:top w:w="28" w:type="dxa"/>
              <w:left w:w="28" w:type="dxa"/>
              <w:bottom w:w="28" w:type="dxa"/>
              <w:right w:w="28" w:type="dxa"/>
            </w:tcMar>
          </w:tcPr>
          <w:p w14:paraId="50FDC74B" w14:textId="77777777" w:rsidR="003B5845" w:rsidRPr="009F5D54" w:rsidRDefault="003B5845" w:rsidP="00617B3E">
            <w:pPr>
              <w:pStyle w:val="SmallStandard"/>
            </w:pPr>
            <w:r w:rsidRPr="009F5D54">
              <w:t>plugged</w:t>
            </w:r>
          </w:p>
        </w:tc>
        <w:tc>
          <w:tcPr>
            <w:tcW w:w="283" w:type="dxa"/>
            <w:shd w:val="clear" w:color="auto" w:fill="auto"/>
          </w:tcPr>
          <w:p w14:paraId="32D377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A57249" w14:textId="77777777" w:rsidR="003B5845" w:rsidRPr="004A00BD" w:rsidRDefault="003B5845" w:rsidP="00617B3E">
            <w:pPr>
              <w:rPr>
                <w:sz w:val="22"/>
              </w:rPr>
            </w:pPr>
          </w:p>
        </w:tc>
      </w:tr>
    </w:tbl>
    <w:p w14:paraId="1237E0C8" w14:textId="77777777" w:rsidR="003B5845" w:rsidRDefault="003B5845" w:rsidP="003B5845">
      <w:pPr>
        <w:pStyle w:val="SmallStandard"/>
      </w:pPr>
    </w:p>
    <w:p w14:paraId="04B71E0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5" w:name="_54dd6e8c7e90edcb9d2b8ddc25489712"/>
      <w:r w:rsidRPr="005254F8">
        <w:rPr>
          <w:lang w:val="en-GB"/>
        </w:rPr>
        <w:t>RelaisType</w:t>
      </w:r>
      <w:bookmarkEnd w:id="1155"/>
    </w:p>
    <w:p w14:paraId="0008471E" w14:textId="77777777" w:rsidR="003B5845" w:rsidRPr="00A518C2" w:rsidRDefault="003B5845" w:rsidP="003B5845">
      <w:pPr>
        <w:rPr>
          <w:lang w:val="en-GB"/>
        </w:rPr>
      </w:pPr>
      <w:r w:rsidRPr="00A518C2">
        <w:rPr>
          <w:sz w:val="18"/>
          <w:szCs w:val="18"/>
          <w:lang w:val="en-GB"/>
        </w:rPr>
        <w:t>Defines the type of a relais (switching behaviour).</w:t>
      </w:r>
    </w:p>
    <w:p w14:paraId="589D09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5AC796" w14:textId="77777777" w:rsidTr="00617B3E">
        <w:tc>
          <w:tcPr>
            <w:tcW w:w="2013" w:type="dxa"/>
            <w:shd w:val="clear" w:color="auto" w:fill="auto"/>
            <w:tcMar>
              <w:top w:w="28" w:type="dxa"/>
              <w:left w:w="28" w:type="dxa"/>
              <w:bottom w:w="28" w:type="dxa"/>
              <w:right w:w="28" w:type="dxa"/>
            </w:tcMar>
          </w:tcPr>
          <w:p w14:paraId="1B7FE8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10034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FA7849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81C3F5D" w14:textId="77777777" w:rsidTr="00617B3E">
        <w:tc>
          <w:tcPr>
            <w:tcW w:w="2013" w:type="dxa"/>
            <w:shd w:val="clear" w:color="auto" w:fill="auto"/>
            <w:tcMar>
              <w:top w:w="28" w:type="dxa"/>
              <w:left w:w="28" w:type="dxa"/>
              <w:bottom w:w="28" w:type="dxa"/>
              <w:right w:w="28" w:type="dxa"/>
            </w:tcMar>
          </w:tcPr>
          <w:p w14:paraId="28961FB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24BBCA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E90E7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AE63B0E" w14:textId="77777777" w:rsidTr="00617B3E">
        <w:tc>
          <w:tcPr>
            <w:tcW w:w="2013" w:type="dxa"/>
            <w:shd w:val="clear" w:color="auto" w:fill="auto"/>
            <w:tcMar>
              <w:top w:w="28" w:type="dxa"/>
              <w:left w:w="28" w:type="dxa"/>
              <w:bottom w:w="28" w:type="dxa"/>
              <w:right w:w="28" w:type="dxa"/>
            </w:tcMar>
          </w:tcPr>
          <w:p w14:paraId="5EB79518" w14:textId="77777777" w:rsidR="003B5845" w:rsidRPr="009F5D54" w:rsidRDefault="003B5845" w:rsidP="00617B3E">
            <w:pPr>
              <w:pStyle w:val="SmallStandard"/>
            </w:pPr>
            <w:r w:rsidRPr="009F5D54">
              <w:t>normally open</w:t>
            </w:r>
          </w:p>
        </w:tc>
        <w:tc>
          <w:tcPr>
            <w:tcW w:w="283" w:type="dxa"/>
            <w:shd w:val="clear" w:color="auto" w:fill="auto"/>
          </w:tcPr>
          <w:p w14:paraId="43DFB0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7F54D4" w14:textId="77777777" w:rsidR="003B5845" w:rsidRPr="004A00BD" w:rsidRDefault="003B5845" w:rsidP="00617B3E">
            <w:pPr>
              <w:rPr>
                <w:sz w:val="22"/>
              </w:rPr>
            </w:pPr>
          </w:p>
        </w:tc>
      </w:tr>
      <w:tr w:rsidR="003B5845" w:rsidRPr="004A00BD" w14:paraId="20EBA6FA" w14:textId="77777777" w:rsidTr="00617B3E">
        <w:tc>
          <w:tcPr>
            <w:tcW w:w="2013" w:type="dxa"/>
            <w:shd w:val="clear" w:color="auto" w:fill="auto"/>
            <w:tcMar>
              <w:top w:w="28" w:type="dxa"/>
              <w:left w:w="28" w:type="dxa"/>
              <w:bottom w:w="28" w:type="dxa"/>
              <w:right w:w="28" w:type="dxa"/>
            </w:tcMar>
          </w:tcPr>
          <w:p w14:paraId="1D74739C" w14:textId="77777777" w:rsidR="003B5845" w:rsidRPr="009F5D54" w:rsidRDefault="003B5845" w:rsidP="00617B3E">
            <w:pPr>
              <w:pStyle w:val="SmallStandard"/>
            </w:pPr>
            <w:r w:rsidRPr="009F5D54">
              <w:t>normally closed</w:t>
            </w:r>
          </w:p>
        </w:tc>
        <w:tc>
          <w:tcPr>
            <w:tcW w:w="283" w:type="dxa"/>
            <w:shd w:val="clear" w:color="auto" w:fill="auto"/>
          </w:tcPr>
          <w:p w14:paraId="1783F4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40E706"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closed</w:t>
            </w:r>
            <w:r w:rsidRPr="004A00BD">
              <w:rPr>
                <w:sz w:val="16"/>
                <w:szCs w:val="16"/>
                <w:lang w:val="en-GB"/>
              </w:rPr>
              <w:t xml:space="preserve"> in its normal state.</w:t>
            </w:r>
          </w:p>
        </w:tc>
      </w:tr>
      <w:tr w:rsidR="003B5845" w:rsidRPr="004A00BD" w14:paraId="47BC82DB" w14:textId="77777777" w:rsidTr="00617B3E">
        <w:tc>
          <w:tcPr>
            <w:tcW w:w="2013" w:type="dxa"/>
            <w:shd w:val="clear" w:color="auto" w:fill="auto"/>
            <w:tcMar>
              <w:top w:w="28" w:type="dxa"/>
              <w:left w:w="28" w:type="dxa"/>
              <w:bottom w:w="28" w:type="dxa"/>
              <w:right w:w="28" w:type="dxa"/>
            </w:tcMar>
          </w:tcPr>
          <w:p w14:paraId="0B71777A" w14:textId="77777777" w:rsidR="003B5845" w:rsidRPr="009F5D54" w:rsidRDefault="003B5845" w:rsidP="00617B3E">
            <w:pPr>
              <w:pStyle w:val="SmallStandard"/>
            </w:pPr>
            <w:r w:rsidRPr="009F5D54">
              <w:t>switch</w:t>
            </w:r>
          </w:p>
        </w:tc>
        <w:tc>
          <w:tcPr>
            <w:tcW w:w="283" w:type="dxa"/>
            <w:shd w:val="clear" w:color="auto" w:fill="auto"/>
          </w:tcPr>
          <w:p w14:paraId="1B012E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98FC0" w14:textId="77777777" w:rsidR="003B5845" w:rsidRPr="004A00BD" w:rsidRDefault="003B5845" w:rsidP="00617B3E">
            <w:pPr>
              <w:jc w:val="left"/>
              <w:rPr>
                <w:sz w:val="22"/>
                <w:lang w:val="en-GB"/>
              </w:rPr>
            </w:pPr>
            <w:r w:rsidRPr="004A00BD">
              <w:rPr>
                <w:sz w:val="16"/>
                <w:szCs w:val="16"/>
                <w:lang w:val="en-GB"/>
              </w:rPr>
              <w:t>Defines a relais that is a switch.</w:t>
            </w:r>
          </w:p>
        </w:tc>
      </w:tr>
      <w:tr w:rsidR="003B5845" w:rsidRPr="004A00BD" w14:paraId="66B2117C" w14:textId="77777777" w:rsidTr="00617B3E">
        <w:tc>
          <w:tcPr>
            <w:tcW w:w="2013" w:type="dxa"/>
            <w:shd w:val="clear" w:color="auto" w:fill="auto"/>
            <w:tcMar>
              <w:top w:w="28" w:type="dxa"/>
              <w:left w:w="28" w:type="dxa"/>
              <w:bottom w:w="28" w:type="dxa"/>
              <w:right w:w="28" w:type="dxa"/>
            </w:tcMar>
          </w:tcPr>
          <w:p w14:paraId="25F4D7B0" w14:textId="77777777" w:rsidR="003B5845" w:rsidRPr="009F5D54" w:rsidRDefault="003B5845" w:rsidP="00617B3E">
            <w:pPr>
              <w:pStyle w:val="SmallStandard"/>
            </w:pPr>
            <w:r w:rsidRPr="009F5D54">
              <w:t>bistable</w:t>
            </w:r>
          </w:p>
        </w:tc>
        <w:tc>
          <w:tcPr>
            <w:tcW w:w="283" w:type="dxa"/>
            <w:shd w:val="clear" w:color="auto" w:fill="auto"/>
          </w:tcPr>
          <w:p w14:paraId="3D0343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D45F8"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bistable</w:t>
            </w:r>
            <w:r w:rsidRPr="004A00BD">
              <w:rPr>
                <w:sz w:val="16"/>
                <w:szCs w:val="16"/>
                <w:lang w:val="en-GB"/>
              </w:rPr>
              <w:t>.</w:t>
            </w:r>
          </w:p>
        </w:tc>
      </w:tr>
    </w:tbl>
    <w:p w14:paraId="5855AC72" w14:textId="77777777" w:rsidR="003B5845" w:rsidRDefault="003B5845" w:rsidP="003B5845">
      <w:pPr>
        <w:pStyle w:val="SmallStandard"/>
      </w:pPr>
    </w:p>
    <w:p w14:paraId="69C5688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6" w:name="_253ad01870dd1a8f37568ed8f230d91d"/>
      <w:r w:rsidRPr="005254F8">
        <w:rPr>
          <w:lang w:val="en-GB"/>
        </w:rPr>
        <w:t>SealingGeometry</w:t>
      </w:r>
      <w:bookmarkEnd w:id="1156"/>
    </w:p>
    <w:p w14:paraId="5548F2F1" w14:textId="77777777" w:rsidR="003B5845" w:rsidRPr="00A518C2" w:rsidRDefault="003B5845" w:rsidP="003B5845">
      <w:pPr>
        <w:rPr>
          <w:lang w:val="en-GB"/>
        </w:rPr>
      </w:pPr>
      <w:r w:rsidRPr="00A518C2">
        <w:rPr>
          <w:sz w:val="18"/>
          <w:szCs w:val="18"/>
          <w:lang w:val="en-GB"/>
        </w:rPr>
        <w:t>Defines valid values of the geometry of a cavity sealing. It defines the cross-section geometry.</w:t>
      </w:r>
    </w:p>
    <w:p w14:paraId="6A9CDB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0938C" w14:textId="77777777" w:rsidTr="00617B3E">
        <w:tc>
          <w:tcPr>
            <w:tcW w:w="2013" w:type="dxa"/>
            <w:shd w:val="clear" w:color="auto" w:fill="auto"/>
            <w:tcMar>
              <w:top w:w="28" w:type="dxa"/>
              <w:left w:w="28" w:type="dxa"/>
              <w:bottom w:w="28" w:type="dxa"/>
              <w:right w:w="28" w:type="dxa"/>
            </w:tcMar>
          </w:tcPr>
          <w:p w14:paraId="1EAAD49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A9BC7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194C0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916C77A" w14:textId="77777777" w:rsidTr="00617B3E">
        <w:tc>
          <w:tcPr>
            <w:tcW w:w="2013" w:type="dxa"/>
            <w:shd w:val="clear" w:color="auto" w:fill="auto"/>
            <w:tcMar>
              <w:top w:w="28" w:type="dxa"/>
              <w:left w:w="28" w:type="dxa"/>
              <w:bottom w:w="28" w:type="dxa"/>
              <w:right w:w="28" w:type="dxa"/>
            </w:tcMar>
          </w:tcPr>
          <w:p w14:paraId="6E86B79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3D9F7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1AF43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4475542" w14:textId="77777777" w:rsidTr="00617B3E">
        <w:tc>
          <w:tcPr>
            <w:tcW w:w="2013" w:type="dxa"/>
            <w:shd w:val="clear" w:color="auto" w:fill="auto"/>
            <w:tcMar>
              <w:top w:w="28" w:type="dxa"/>
              <w:left w:w="28" w:type="dxa"/>
              <w:bottom w:w="28" w:type="dxa"/>
              <w:right w:w="28" w:type="dxa"/>
            </w:tcMar>
          </w:tcPr>
          <w:p w14:paraId="09EF7ED9" w14:textId="77777777" w:rsidR="003B5845" w:rsidRPr="009F5D54" w:rsidRDefault="003B5845" w:rsidP="00617B3E">
            <w:pPr>
              <w:pStyle w:val="SmallStandard"/>
            </w:pPr>
            <w:r w:rsidRPr="009F5D54">
              <w:t>Circular</w:t>
            </w:r>
          </w:p>
        </w:tc>
        <w:tc>
          <w:tcPr>
            <w:tcW w:w="283" w:type="dxa"/>
            <w:shd w:val="clear" w:color="auto" w:fill="auto"/>
          </w:tcPr>
          <w:p w14:paraId="43E1F10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E92543" w14:textId="77777777" w:rsidR="003B5845" w:rsidRPr="004A00BD" w:rsidRDefault="003B5845" w:rsidP="00617B3E">
            <w:pPr>
              <w:rPr>
                <w:sz w:val="22"/>
              </w:rPr>
            </w:pPr>
          </w:p>
        </w:tc>
      </w:tr>
      <w:tr w:rsidR="003B5845" w:rsidRPr="00CC6307" w14:paraId="6537329F" w14:textId="77777777" w:rsidTr="00617B3E">
        <w:tc>
          <w:tcPr>
            <w:tcW w:w="2013" w:type="dxa"/>
            <w:shd w:val="clear" w:color="auto" w:fill="auto"/>
            <w:tcMar>
              <w:top w:w="28" w:type="dxa"/>
              <w:left w:w="28" w:type="dxa"/>
              <w:bottom w:w="28" w:type="dxa"/>
              <w:right w:w="28" w:type="dxa"/>
            </w:tcMar>
          </w:tcPr>
          <w:p w14:paraId="3F9E7741" w14:textId="77777777" w:rsidR="003B5845" w:rsidRPr="009F5D54" w:rsidRDefault="003B5845" w:rsidP="00617B3E">
            <w:pPr>
              <w:pStyle w:val="SmallStandard"/>
            </w:pPr>
            <w:r w:rsidRPr="009F5D54">
              <w:lastRenderedPageBreak/>
              <w:t>Oval</w:t>
            </w:r>
          </w:p>
        </w:tc>
        <w:tc>
          <w:tcPr>
            <w:tcW w:w="283" w:type="dxa"/>
            <w:shd w:val="clear" w:color="auto" w:fill="auto"/>
          </w:tcPr>
          <w:p w14:paraId="3D51CD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5425B5" w14:textId="77777777" w:rsidR="003B5845" w:rsidRPr="004A00BD" w:rsidRDefault="003B5845" w:rsidP="00617B3E">
            <w:pPr>
              <w:rPr>
                <w:sz w:val="22"/>
              </w:rPr>
            </w:pPr>
          </w:p>
        </w:tc>
      </w:tr>
      <w:tr w:rsidR="003B5845" w:rsidRPr="00CC6307" w14:paraId="16210C3B" w14:textId="77777777" w:rsidTr="00617B3E">
        <w:tc>
          <w:tcPr>
            <w:tcW w:w="2013" w:type="dxa"/>
            <w:shd w:val="clear" w:color="auto" w:fill="auto"/>
            <w:tcMar>
              <w:top w:w="28" w:type="dxa"/>
              <w:left w:w="28" w:type="dxa"/>
              <w:bottom w:w="28" w:type="dxa"/>
              <w:right w:w="28" w:type="dxa"/>
            </w:tcMar>
          </w:tcPr>
          <w:p w14:paraId="119DDB80" w14:textId="77777777" w:rsidR="003B5845" w:rsidRPr="009F5D54" w:rsidRDefault="003B5845" w:rsidP="00617B3E">
            <w:pPr>
              <w:pStyle w:val="SmallStandard"/>
            </w:pPr>
            <w:r w:rsidRPr="009F5D54">
              <w:t>Square</w:t>
            </w:r>
          </w:p>
        </w:tc>
        <w:tc>
          <w:tcPr>
            <w:tcW w:w="283" w:type="dxa"/>
            <w:shd w:val="clear" w:color="auto" w:fill="auto"/>
          </w:tcPr>
          <w:p w14:paraId="6FFA79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230919" w14:textId="77777777" w:rsidR="003B5845" w:rsidRPr="004A00BD" w:rsidRDefault="003B5845" w:rsidP="00617B3E">
            <w:pPr>
              <w:rPr>
                <w:sz w:val="22"/>
              </w:rPr>
            </w:pPr>
          </w:p>
        </w:tc>
      </w:tr>
      <w:tr w:rsidR="003B5845" w:rsidRPr="00CC6307" w14:paraId="4187AA9D" w14:textId="77777777" w:rsidTr="00617B3E">
        <w:tc>
          <w:tcPr>
            <w:tcW w:w="2013" w:type="dxa"/>
            <w:shd w:val="clear" w:color="auto" w:fill="auto"/>
            <w:tcMar>
              <w:top w:w="28" w:type="dxa"/>
              <w:left w:w="28" w:type="dxa"/>
              <w:bottom w:w="28" w:type="dxa"/>
              <w:right w:w="28" w:type="dxa"/>
            </w:tcMar>
          </w:tcPr>
          <w:p w14:paraId="0CDEE890" w14:textId="77777777" w:rsidR="003B5845" w:rsidRPr="009F5D54" w:rsidRDefault="003B5845" w:rsidP="00617B3E">
            <w:pPr>
              <w:pStyle w:val="SmallStandard"/>
            </w:pPr>
            <w:r w:rsidRPr="009F5D54">
              <w:t>Segmented</w:t>
            </w:r>
          </w:p>
        </w:tc>
        <w:tc>
          <w:tcPr>
            <w:tcW w:w="283" w:type="dxa"/>
            <w:shd w:val="clear" w:color="auto" w:fill="auto"/>
          </w:tcPr>
          <w:p w14:paraId="5E8C87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35F869" w14:textId="77777777" w:rsidR="003B5845" w:rsidRPr="004A00BD" w:rsidRDefault="003B5845" w:rsidP="00617B3E">
            <w:pPr>
              <w:rPr>
                <w:sz w:val="22"/>
              </w:rPr>
            </w:pPr>
          </w:p>
        </w:tc>
      </w:tr>
      <w:tr w:rsidR="003B5845" w:rsidRPr="00CC6307" w14:paraId="6A53E1D3" w14:textId="77777777" w:rsidTr="00617B3E">
        <w:tc>
          <w:tcPr>
            <w:tcW w:w="2013" w:type="dxa"/>
            <w:shd w:val="clear" w:color="auto" w:fill="auto"/>
            <w:tcMar>
              <w:top w:w="28" w:type="dxa"/>
              <w:left w:w="28" w:type="dxa"/>
              <w:bottom w:w="28" w:type="dxa"/>
              <w:right w:w="28" w:type="dxa"/>
            </w:tcMar>
          </w:tcPr>
          <w:p w14:paraId="0CA9140B" w14:textId="77777777" w:rsidR="003B5845" w:rsidRPr="009F5D54" w:rsidRDefault="003B5845" w:rsidP="00617B3E">
            <w:pPr>
              <w:pStyle w:val="SmallStandard"/>
            </w:pPr>
            <w:r w:rsidRPr="009F5D54">
              <w:t>Sectored</w:t>
            </w:r>
          </w:p>
        </w:tc>
        <w:tc>
          <w:tcPr>
            <w:tcW w:w="283" w:type="dxa"/>
            <w:shd w:val="clear" w:color="auto" w:fill="auto"/>
          </w:tcPr>
          <w:p w14:paraId="4D729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A6866" w14:textId="77777777" w:rsidR="003B5845" w:rsidRPr="004A00BD" w:rsidRDefault="003B5845" w:rsidP="00617B3E">
            <w:pPr>
              <w:rPr>
                <w:sz w:val="22"/>
              </w:rPr>
            </w:pPr>
          </w:p>
        </w:tc>
      </w:tr>
    </w:tbl>
    <w:p w14:paraId="2F0B5483" w14:textId="77777777" w:rsidR="003B5845" w:rsidRDefault="003B5845" w:rsidP="003B5845">
      <w:pPr>
        <w:pStyle w:val="SmallStandard"/>
      </w:pPr>
    </w:p>
    <w:p w14:paraId="60B5FEE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7" w:name="_b73797ae4c84dafe555332bb84c17c8e"/>
      <w:r w:rsidRPr="005254F8">
        <w:rPr>
          <w:lang w:val="en-GB"/>
        </w:rPr>
        <w:t>SlotGender</w:t>
      </w:r>
      <w:bookmarkEnd w:id="1157"/>
    </w:p>
    <w:p w14:paraId="4100D18A" w14:textId="77777777" w:rsidR="003B5845" w:rsidRPr="00A518C2" w:rsidRDefault="003B5845" w:rsidP="003B5845">
      <w:pPr>
        <w:rPr>
          <w:lang w:val="en-GB"/>
        </w:rPr>
      </w:pPr>
      <w:r w:rsidRPr="00A518C2">
        <w:rPr>
          <w:sz w:val="18"/>
          <w:szCs w:val="18"/>
          <w:lang w:val="en-GB"/>
        </w:rPr>
        <w:t>Defines the gender of a slot.</w:t>
      </w:r>
    </w:p>
    <w:p w14:paraId="57736B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666180" w14:textId="77777777" w:rsidTr="00617B3E">
        <w:tc>
          <w:tcPr>
            <w:tcW w:w="2013" w:type="dxa"/>
            <w:shd w:val="clear" w:color="auto" w:fill="auto"/>
            <w:tcMar>
              <w:top w:w="28" w:type="dxa"/>
              <w:left w:w="28" w:type="dxa"/>
              <w:bottom w:w="28" w:type="dxa"/>
              <w:right w:w="28" w:type="dxa"/>
            </w:tcMar>
          </w:tcPr>
          <w:p w14:paraId="01DCF7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0935E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BB72F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895031" w14:textId="77777777" w:rsidTr="00617B3E">
        <w:tc>
          <w:tcPr>
            <w:tcW w:w="2013" w:type="dxa"/>
            <w:shd w:val="clear" w:color="auto" w:fill="auto"/>
            <w:tcMar>
              <w:top w:w="28" w:type="dxa"/>
              <w:left w:w="28" w:type="dxa"/>
              <w:bottom w:w="28" w:type="dxa"/>
              <w:right w:w="28" w:type="dxa"/>
            </w:tcMar>
          </w:tcPr>
          <w:p w14:paraId="3DB5D14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29EC7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A60F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0FA61A" w14:textId="77777777" w:rsidTr="00617B3E">
        <w:tc>
          <w:tcPr>
            <w:tcW w:w="2013" w:type="dxa"/>
            <w:shd w:val="clear" w:color="auto" w:fill="auto"/>
            <w:tcMar>
              <w:top w:w="28" w:type="dxa"/>
              <w:left w:w="28" w:type="dxa"/>
              <w:bottom w:w="28" w:type="dxa"/>
              <w:right w:w="28" w:type="dxa"/>
            </w:tcMar>
          </w:tcPr>
          <w:p w14:paraId="52D6624F" w14:textId="77777777" w:rsidR="003B5845" w:rsidRPr="009F5D54" w:rsidRDefault="003B5845" w:rsidP="00617B3E">
            <w:pPr>
              <w:pStyle w:val="SmallStandard"/>
            </w:pPr>
            <w:r w:rsidRPr="009F5D54">
              <w:t>Male</w:t>
            </w:r>
          </w:p>
        </w:tc>
        <w:tc>
          <w:tcPr>
            <w:tcW w:w="283" w:type="dxa"/>
            <w:shd w:val="clear" w:color="auto" w:fill="auto"/>
          </w:tcPr>
          <w:p w14:paraId="058649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CF62D8" w14:textId="77777777" w:rsidR="003B5845" w:rsidRPr="004A00BD" w:rsidRDefault="003B5845" w:rsidP="00617B3E">
            <w:pPr>
              <w:rPr>
                <w:sz w:val="22"/>
              </w:rPr>
            </w:pPr>
          </w:p>
        </w:tc>
      </w:tr>
      <w:tr w:rsidR="003B5845" w:rsidRPr="00CC6307" w14:paraId="2B8C6EA3" w14:textId="77777777" w:rsidTr="00617B3E">
        <w:tc>
          <w:tcPr>
            <w:tcW w:w="2013" w:type="dxa"/>
            <w:shd w:val="clear" w:color="auto" w:fill="auto"/>
            <w:tcMar>
              <w:top w:w="28" w:type="dxa"/>
              <w:left w:w="28" w:type="dxa"/>
              <w:bottom w:w="28" w:type="dxa"/>
              <w:right w:w="28" w:type="dxa"/>
            </w:tcMar>
          </w:tcPr>
          <w:p w14:paraId="2963FEAD" w14:textId="77777777" w:rsidR="003B5845" w:rsidRPr="009F5D54" w:rsidRDefault="003B5845" w:rsidP="00617B3E">
            <w:pPr>
              <w:pStyle w:val="SmallStandard"/>
            </w:pPr>
            <w:r w:rsidRPr="009F5D54">
              <w:t>Female</w:t>
            </w:r>
          </w:p>
        </w:tc>
        <w:tc>
          <w:tcPr>
            <w:tcW w:w="283" w:type="dxa"/>
            <w:shd w:val="clear" w:color="auto" w:fill="auto"/>
          </w:tcPr>
          <w:p w14:paraId="7C2DF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063784" w14:textId="77777777" w:rsidR="003B5845" w:rsidRPr="004A00BD" w:rsidRDefault="003B5845" w:rsidP="00617B3E">
            <w:pPr>
              <w:rPr>
                <w:sz w:val="22"/>
              </w:rPr>
            </w:pPr>
          </w:p>
        </w:tc>
      </w:tr>
      <w:tr w:rsidR="003B5845" w:rsidRPr="00CC6307" w14:paraId="550FC220" w14:textId="77777777" w:rsidTr="00617B3E">
        <w:tc>
          <w:tcPr>
            <w:tcW w:w="2013" w:type="dxa"/>
            <w:shd w:val="clear" w:color="auto" w:fill="auto"/>
            <w:tcMar>
              <w:top w:w="28" w:type="dxa"/>
              <w:left w:w="28" w:type="dxa"/>
              <w:bottom w:w="28" w:type="dxa"/>
              <w:right w:w="28" w:type="dxa"/>
            </w:tcMar>
          </w:tcPr>
          <w:p w14:paraId="457D3915" w14:textId="77777777" w:rsidR="003B5845" w:rsidRPr="009F5D54" w:rsidRDefault="003B5845" w:rsidP="00617B3E">
            <w:pPr>
              <w:pStyle w:val="SmallStandard"/>
            </w:pPr>
            <w:r w:rsidRPr="009F5D54">
              <w:t>Unspecified</w:t>
            </w:r>
          </w:p>
        </w:tc>
        <w:tc>
          <w:tcPr>
            <w:tcW w:w="283" w:type="dxa"/>
            <w:shd w:val="clear" w:color="auto" w:fill="auto"/>
          </w:tcPr>
          <w:p w14:paraId="7003BA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1AE6A9" w14:textId="77777777" w:rsidR="003B5845" w:rsidRPr="004A00BD" w:rsidRDefault="003B5845" w:rsidP="00617B3E">
            <w:pPr>
              <w:rPr>
                <w:sz w:val="22"/>
              </w:rPr>
            </w:pPr>
          </w:p>
        </w:tc>
      </w:tr>
    </w:tbl>
    <w:p w14:paraId="58973292" w14:textId="77777777" w:rsidR="003B5845" w:rsidRDefault="003B5845" w:rsidP="003B5845">
      <w:pPr>
        <w:pStyle w:val="SmallStandard"/>
      </w:pPr>
    </w:p>
    <w:p w14:paraId="3B7BE8E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8" w:name="_8dd4d28d28e4b5d16e02a282dace530e"/>
      <w:r w:rsidRPr="005254F8">
        <w:rPr>
          <w:lang w:val="en-GB"/>
        </w:rPr>
        <w:t>SlotSealingType</w:t>
      </w:r>
      <w:bookmarkEnd w:id="1158"/>
    </w:p>
    <w:p w14:paraId="1BA3966E" w14:textId="77777777" w:rsidR="003B5845" w:rsidRPr="00A518C2" w:rsidRDefault="003B5845" w:rsidP="003B5845">
      <w:pPr>
        <w:rPr>
          <w:lang w:val="en-GB"/>
        </w:rPr>
      </w:pPr>
      <w:r w:rsidRPr="00A518C2">
        <w:rPr>
          <w:sz w:val="18"/>
          <w:szCs w:val="18"/>
          <w:lang w:val="en-GB"/>
        </w:rPr>
        <w:t>Defines the possible sealing types for a slot, if the slot shall be sealed in its usage.</w:t>
      </w:r>
    </w:p>
    <w:p w14:paraId="6DCEB4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A9F1FE" w14:textId="77777777" w:rsidTr="00617B3E">
        <w:tc>
          <w:tcPr>
            <w:tcW w:w="2013" w:type="dxa"/>
            <w:shd w:val="clear" w:color="auto" w:fill="auto"/>
            <w:tcMar>
              <w:top w:w="28" w:type="dxa"/>
              <w:left w:w="28" w:type="dxa"/>
              <w:bottom w:w="28" w:type="dxa"/>
              <w:right w:w="28" w:type="dxa"/>
            </w:tcMar>
          </w:tcPr>
          <w:p w14:paraId="2DF466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1E1F7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B58E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4C04C3" w14:textId="77777777" w:rsidTr="00617B3E">
        <w:tc>
          <w:tcPr>
            <w:tcW w:w="2013" w:type="dxa"/>
            <w:shd w:val="clear" w:color="auto" w:fill="auto"/>
            <w:tcMar>
              <w:top w:w="28" w:type="dxa"/>
              <w:left w:w="28" w:type="dxa"/>
              <w:bottom w:w="28" w:type="dxa"/>
              <w:right w:w="28" w:type="dxa"/>
            </w:tcMar>
          </w:tcPr>
          <w:p w14:paraId="4C227D1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226B5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17560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AF676C" w14:textId="77777777" w:rsidTr="00617B3E">
        <w:tc>
          <w:tcPr>
            <w:tcW w:w="2013" w:type="dxa"/>
            <w:shd w:val="clear" w:color="auto" w:fill="auto"/>
            <w:tcMar>
              <w:top w:w="28" w:type="dxa"/>
              <w:left w:w="28" w:type="dxa"/>
              <w:bottom w:w="28" w:type="dxa"/>
              <w:right w:w="28" w:type="dxa"/>
            </w:tcMar>
          </w:tcPr>
          <w:p w14:paraId="035F8BDB" w14:textId="77777777" w:rsidR="003B5845" w:rsidRPr="009F5D54" w:rsidRDefault="003B5845" w:rsidP="00617B3E">
            <w:pPr>
              <w:pStyle w:val="SmallStandard"/>
            </w:pPr>
            <w:r w:rsidRPr="009F5D54">
              <w:t>None</w:t>
            </w:r>
          </w:p>
        </w:tc>
        <w:tc>
          <w:tcPr>
            <w:tcW w:w="283" w:type="dxa"/>
            <w:shd w:val="clear" w:color="auto" w:fill="auto"/>
          </w:tcPr>
          <w:p w14:paraId="03850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82C43F"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cannot be sealed at all.</w:t>
            </w:r>
          </w:p>
        </w:tc>
      </w:tr>
      <w:tr w:rsidR="003B5845" w:rsidRPr="004A00BD" w14:paraId="2571F6CB" w14:textId="77777777" w:rsidTr="00617B3E">
        <w:tc>
          <w:tcPr>
            <w:tcW w:w="2013" w:type="dxa"/>
            <w:shd w:val="clear" w:color="auto" w:fill="auto"/>
            <w:tcMar>
              <w:top w:w="28" w:type="dxa"/>
              <w:left w:w="28" w:type="dxa"/>
              <w:bottom w:w="28" w:type="dxa"/>
              <w:right w:w="28" w:type="dxa"/>
            </w:tcMar>
          </w:tcPr>
          <w:p w14:paraId="0B1F7F77" w14:textId="77777777" w:rsidR="003B5845" w:rsidRPr="009F5D54" w:rsidRDefault="003B5845" w:rsidP="00617B3E">
            <w:pPr>
              <w:pStyle w:val="SmallStandard"/>
            </w:pPr>
            <w:r w:rsidRPr="009F5D54">
              <w:t>SingleSealing</w:t>
            </w:r>
          </w:p>
        </w:tc>
        <w:tc>
          <w:tcPr>
            <w:tcW w:w="283" w:type="dxa"/>
            <w:shd w:val="clear" w:color="auto" w:fill="auto"/>
          </w:tcPr>
          <w:p w14:paraId="5269BA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34962C"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with a single </w:t>
            </w:r>
            <w:r w:rsidRPr="004A00BD">
              <w:rPr>
                <w:i/>
                <w:iCs/>
                <w:sz w:val="16"/>
                <w:szCs w:val="16"/>
                <w:lang w:val="en-GB"/>
              </w:rPr>
              <w:t xml:space="preserve">Seal </w:t>
            </w:r>
            <w:r w:rsidRPr="004A00BD">
              <w:rPr>
                <w:sz w:val="16"/>
                <w:szCs w:val="16"/>
                <w:lang w:val="en-GB"/>
              </w:rPr>
              <w:t xml:space="preserve">per </w:t>
            </w:r>
            <w:r w:rsidRPr="004A00BD">
              <w:rPr>
                <w:i/>
                <w:iCs/>
                <w:sz w:val="16"/>
                <w:szCs w:val="16"/>
                <w:lang w:val="en-GB"/>
              </w:rPr>
              <w:t>Cavity</w:t>
            </w:r>
            <w:r w:rsidRPr="004A00BD">
              <w:rPr>
                <w:sz w:val="16"/>
                <w:szCs w:val="16"/>
                <w:lang w:val="en-GB"/>
              </w:rPr>
              <w:t xml:space="preserve"> e.g. a </w:t>
            </w:r>
            <w:r w:rsidRPr="004A00BD">
              <w:rPr>
                <w:i/>
                <w:iCs/>
                <w:sz w:val="16"/>
                <w:szCs w:val="16"/>
                <w:lang w:val="en-GB"/>
              </w:rPr>
              <w:t xml:space="preserve">CavitySeal </w:t>
            </w:r>
            <w:r w:rsidRPr="004A00BD">
              <w:rPr>
                <w:sz w:val="16"/>
                <w:szCs w:val="16"/>
                <w:lang w:val="en-GB"/>
              </w:rPr>
              <w:t xml:space="preserve">or a </w:t>
            </w:r>
            <w:r w:rsidRPr="004A00BD">
              <w:rPr>
                <w:i/>
                <w:iCs/>
                <w:sz w:val="16"/>
                <w:szCs w:val="16"/>
                <w:lang w:val="en-GB"/>
              </w:rPr>
              <w:t>CavityPlug.</w:t>
            </w:r>
          </w:p>
        </w:tc>
      </w:tr>
      <w:tr w:rsidR="003B5845" w:rsidRPr="004A00BD" w14:paraId="1E253C5A" w14:textId="77777777" w:rsidTr="00617B3E">
        <w:tc>
          <w:tcPr>
            <w:tcW w:w="2013" w:type="dxa"/>
            <w:shd w:val="clear" w:color="auto" w:fill="auto"/>
            <w:tcMar>
              <w:top w:w="28" w:type="dxa"/>
              <w:left w:w="28" w:type="dxa"/>
              <w:bottom w:w="28" w:type="dxa"/>
              <w:right w:w="28" w:type="dxa"/>
            </w:tcMar>
          </w:tcPr>
          <w:p w14:paraId="2015974D" w14:textId="77777777" w:rsidR="003B5845" w:rsidRPr="009F5D54" w:rsidRDefault="003B5845" w:rsidP="00617B3E">
            <w:pPr>
              <w:pStyle w:val="SmallStandard"/>
            </w:pPr>
            <w:r w:rsidRPr="009F5D54">
              <w:t>MultiSealing</w:t>
            </w:r>
          </w:p>
        </w:tc>
        <w:tc>
          <w:tcPr>
            <w:tcW w:w="283" w:type="dxa"/>
            <w:shd w:val="clear" w:color="auto" w:fill="auto"/>
          </w:tcPr>
          <w:p w14:paraId="775A18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5E59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 xml:space="preserve">is sealed with a more complex sealing variant, typically sealing multiple cavities with a single seal (e.g. a </w:t>
            </w:r>
            <w:r w:rsidRPr="004A00BD">
              <w:rPr>
                <w:i/>
                <w:iCs/>
                <w:sz w:val="16"/>
                <w:szCs w:val="16"/>
                <w:lang w:val="en-GB"/>
              </w:rPr>
              <w:t xml:space="preserve">MultiCavityPlug </w:t>
            </w:r>
            <w:r w:rsidRPr="004A00BD">
              <w:rPr>
                <w:sz w:val="16"/>
                <w:szCs w:val="16"/>
                <w:lang w:val="en-GB"/>
              </w:rPr>
              <w:t>or a combination of those).</w:t>
            </w:r>
          </w:p>
        </w:tc>
      </w:tr>
      <w:tr w:rsidR="003B5845" w:rsidRPr="004A00BD" w14:paraId="6AC7F2B0" w14:textId="77777777" w:rsidTr="00617B3E">
        <w:tc>
          <w:tcPr>
            <w:tcW w:w="2013" w:type="dxa"/>
            <w:shd w:val="clear" w:color="auto" w:fill="auto"/>
            <w:tcMar>
              <w:top w:w="28" w:type="dxa"/>
              <w:left w:w="28" w:type="dxa"/>
              <w:bottom w:w="28" w:type="dxa"/>
              <w:right w:w="28" w:type="dxa"/>
            </w:tcMar>
          </w:tcPr>
          <w:p w14:paraId="15891D84" w14:textId="77777777" w:rsidR="003B5845" w:rsidRPr="009F5D54" w:rsidRDefault="003B5845" w:rsidP="00617B3E">
            <w:pPr>
              <w:pStyle w:val="SmallStandard"/>
            </w:pPr>
            <w:r w:rsidRPr="009F5D54">
              <w:t>Moulded</w:t>
            </w:r>
          </w:p>
        </w:tc>
        <w:tc>
          <w:tcPr>
            <w:tcW w:w="283" w:type="dxa"/>
            <w:shd w:val="clear" w:color="auto" w:fill="auto"/>
          </w:tcPr>
          <w:p w14:paraId="483E1C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C918C5"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by moulding it with some sort of sealing compound.</w:t>
            </w:r>
          </w:p>
        </w:tc>
      </w:tr>
    </w:tbl>
    <w:p w14:paraId="13B641D3" w14:textId="77777777" w:rsidR="003B5845" w:rsidRDefault="003B5845" w:rsidP="003B5845">
      <w:pPr>
        <w:pStyle w:val="SmallStandard"/>
      </w:pPr>
    </w:p>
    <w:p w14:paraId="5208071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59" w:name="_121861371fc3b73bcf99106e86c650cf"/>
      <w:r w:rsidRPr="005254F8">
        <w:rPr>
          <w:lang w:val="en-GB"/>
        </w:rPr>
        <w:t>TerminalSealingType</w:t>
      </w:r>
      <w:bookmarkEnd w:id="1159"/>
    </w:p>
    <w:p w14:paraId="19056D47" w14:textId="77777777" w:rsidR="003B5845" w:rsidRPr="00A518C2" w:rsidRDefault="003B5845" w:rsidP="003B5845">
      <w:pPr>
        <w:rPr>
          <w:lang w:val="en-GB"/>
        </w:rPr>
      </w:pPr>
      <w:r w:rsidRPr="00A518C2">
        <w:rPr>
          <w:sz w:val="18"/>
          <w:szCs w:val="18"/>
          <w:lang w:val="en-GB"/>
        </w:rPr>
        <w:t>Defines the possible sealing types for a terminal, if the terminal shall be sealed in its usage.</w:t>
      </w:r>
    </w:p>
    <w:p w14:paraId="003E07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924302" w14:textId="77777777" w:rsidTr="00617B3E">
        <w:tc>
          <w:tcPr>
            <w:tcW w:w="2013" w:type="dxa"/>
            <w:shd w:val="clear" w:color="auto" w:fill="auto"/>
            <w:tcMar>
              <w:top w:w="28" w:type="dxa"/>
              <w:left w:w="28" w:type="dxa"/>
              <w:bottom w:w="28" w:type="dxa"/>
              <w:right w:w="28" w:type="dxa"/>
            </w:tcMar>
          </w:tcPr>
          <w:p w14:paraId="66BDF0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B205B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5214B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95A225F" w14:textId="77777777" w:rsidTr="00617B3E">
        <w:tc>
          <w:tcPr>
            <w:tcW w:w="2013" w:type="dxa"/>
            <w:shd w:val="clear" w:color="auto" w:fill="auto"/>
            <w:tcMar>
              <w:top w:w="28" w:type="dxa"/>
              <w:left w:w="28" w:type="dxa"/>
              <w:bottom w:w="28" w:type="dxa"/>
              <w:right w:w="28" w:type="dxa"/>
            </w:tcMar>
          </w:tcPr>
          <w:p w14:paraId="69498C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A0666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85CE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E110E0" w14:textId="77777777" w:rsidTr="00617B3E">
        <w:tc>
          <w:tcPr>
            <w:tcW w:w="2013" w:type="dxa"/>
            <w:shd w:val="clear" w:color="auto" w:fill="auto"/>
            <w:tcMar>
              <w:top w:w="28" w:type="dxa"/>
              <w:left w:w="28" w:type="dxa"/>
              <w:bottom w:w="28" w:type="dxa"/>
              <w:right w:w="28" w:type="dxa"/>
            </w:tcMar>
          </w:tcPr>
          <w:p w14:paraId="41E5894D" w14:textId="77777777" w:rsidR="003B5845" w:rsidRPr="009F5D54" w:rsidRDefault="003B5845" w:rsidP="00617B3E">
            <w:pPr>
              <w:pStyle w:val="SmallStandard"/>
            </w:pPr>
            <w:r w:rsidRPr="009F5D54">
              <w:lastRenderedPageBreak/>
              <w:t>None</w:t>
            </w:r>
          </w:p>
        </w:tc>
        <w:tc>
          <w:tcPr>
            <w:tcW w:w="283" w:type="dxa"/>
            <w:shd w:val="clear" w:color="auto" w:fill="auto"/>
          </w:tcPr>
          <w:p w14:paraId="1DD133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A9F320" w14:textId="77777777" w:rsidR="003B5845" w:rsidRPr="004A00BD" w:rsidRDefault="003B5845" w:rsidP="00617B3E">
            <w:pPr>
              <w:jc w:val="left"/>
              <w:rPr>
                <w:sz w:val="22"/>
                <w:lang w:val="en-GB"/>
              </w:rPr>
            </w:pPr>
            <w:r w:rsidRPr="004A00BD">
              <w:rPr>
                <w:sz w:val="16"/>
                <w:szCs w:val="16"/>
                <w:lang w:val="en-GB"/>
              </w:rPr>
              <w:t>The Terminal cannot be sealed by itself (e.g. a CavitySeal)</w:t>
            </w:r>
          </w:p>
        </w:tc>
      </w:tr>
      <w:tr w:rsidR="003B5845" w:rsidRPr="00CC6307" w14:paraId="3B64D447" w14:textId="77777777" w:rsidTr="00617B3E">
        <w:tc>
          <w:tcPr>
            <w:tcW w:w="2013" w:type="dxa"/>
            <w:shd w:val="clear" w:color="auto" w:fill="auto"/>
            <w:tcMar>
              <w:top w:w="28" w:type="dxa"/>
              <w:left w:w="28" w:type="dxa"/>
              <w:bottom w:w="28" w:type="dxa"/>
              <w:right w:w="28" w:type="dxa"/>
            </w:tcMar>
          </w:tcPr>
          <w:p w14:paraId="04516421" w14:textId="77777777" w:rsidR="003B5845" w:rsidRPr="009F5D54" w:rsidRDefault="003B5845" w:rsidP="00617B3E">
            <w:pPr>
              <w:pStyle w:val="SmallStandard"/>
            </w:pPr>
            <w:r w:rsidRPr="009F5D54">
              <w:t>Sealed</w:t>
            </w:r>
          </w:p>
        </w:tc>
        <w:tc>
          <w:tcPr>
            <w:tcW w:w="283" w:type="dxa"/>
            <w:shd w:val="clear" w:color="auto" w:fill="auto"/>
          </w:tcPr>
          <w:p w14:paraId="417AF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8D5E3B" w14:textId="77777777" w:rsidR="003B5845" w:rsidRPr="004A00BD" w:rsidRDefault="003B5845" w:rsidP="00617B3E">
            <w:pPr>
              <w:jc w:val="left"/>
              <w:rPr>
                <w:sz w:val="22"/>
              </w:rPr>
            </w:pPr>
            <w:r w:rsidRPr="004A00BD">
              <w:rPr>
                <w:sz w:val="16"/>
                <w:szCs w:val="16"/>
                <w:lang w:val="en-GB"/>
              </w:rPr>
              <w:t xml:space="preserve">The Terminal can be sealed and can only be used together with a cavity seal. </w:t>
            </w:r>
            <w:r w:rsidRPr="004A00BD">
              <w:rPr>
                <w:sz w:val="16"/>
                <w:szCs w:val="16"/>
              </w:rPr>
              <w:t>It is not allowed to be used unsealed.</w:t>
            </w:r>
          </w:p>
        </w:tc>
      </w:tr>
      <w:tr w:rsidR="003B5845" w:rsidRPr="004A00BD" w14:paraId="42E39216" w14:textId="77777777" w:rsidTr="00617B3E">
        <w:tc>
          <w:tcPr>
            <w:tcW w:w="2013" w:type="dxa"/>
            <w:shd w:val="clear" w:color="auto" w:fill="auto"/>
            <w:tcMar>
              <w:top w:w="28" w:type="dxa"/>
              <w:left w:w="28" w:type="dxa"/>
              <w:bottom w:w="28" w:type="dxa"/>
              <w:right w:w="28" w:type="dxa"/>
            </w:tcMar>
          </w:tcPr>
          <w:p w14:paraId="26306F47" w14:textId="77777777" w:rsidR="003B5845" w:rsidRPr="009F5D54" w:rsidRDefault="003B5845" w:rsidP="00617B3E">
            <w:pPr>
              <w:pStyle w:val="SmallStandard"/>
            </w:pPr>
            <w:r w:rsidRPr="009F5D54">
              <w:t>Neutral</w:t>
            </w:r>
          </w:p>
        </w:tc>
        <w:tc>
          <w:tcPr>
            <w:tcW w:w="283" w:type="dxa"/>
            <w:shd w:val="clear" w:color="auto" w:fill="auto"/>
          </w:tcPr>
          <w:p w14:paraId="2B29B5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997DA" w14:textId="77777777" w:rsidR="003B5845" w:rsidRPr="004A00BD" w:rsidRDefault="003B5845" w:rsidP="00617B3E">
            <w:pPr>
              <w:jc w:val="left"/>
              <w:rPr>
                <w:sz w:val="22"/>
                <w:lang w:val="en-GB"/>
              </w:rPr>
            </w:pPr>
            <w:r w:rsidRPr="004A00BD">
              <w:rPr>
                <w:sz w:val="16"/>
                <w:szCs w:val="16"/>
                <w:lang w:val="en-GB"/>
              </w:rPr>
              <w:t>The terminal can be sealed (with a cavity seal), but a seal is not mandatory for this terminal.</w:t>
            </w:r>
          </w:p>
        </w:tc>
      </w:tr>
      <w:tr w:rsidR="003B5845" w:rsidRPr="004A00BD" w14:paraId="64379FBC" w14:textId="77777777" w:rsidTr="00617B3E">
        <w:tc>
          <w:tcPr>
            <w:tcW w:w="2013" w:type="dxa"/>
            <w:shd w:val="clear" w:color="auto" w:fill="auto"/>
            <w:tcMar>
              <w:top w:w="28" w:type="dxa"/>
              <w:left w:w="28" w:type="dxa"/>
              <w:bottom w:w="28" w:type="dxa"/>
              <w:right w:w="28" w:type="dxa"/>
            </w:tcMar>
          </w:tcPr>
          <w:p w14:paraId="2F6834A1" w14:textId="77777777" w:rsidR="003B5845" w:rsidRPr="009F5D54" w:rsidRDefault="003B5845" w:rsidP="00617B3E">
            <w:pPr>
              <w:pStyle w:val="SmallStandard"/>
            </w:pPr>
            <w:r w:rsidRPr="009F5D54">
              <w:t>Moulded</w:t>
            </w:r>
          </w:p>
        </w:tc>
        <w:tc>
          <w:tcPr>
            <w:tcW w:w="283" w:type="dxa"/>
            <w:shd w:val="clear" w:color="auto" w:fill="auto"/>
          </w:tcPr>
          <w:p w14:paraId="4BB7C7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77D51D" w14:textId="77777777" w:rsidR="003B5845" w:rsidRPr="004A00BD" w:rsidRDefault="003B5845" w:rsidP="00617B3E">
            <w:pPr>
              <w:jc w:val="left"/>
              <w:rPr>
                <w:sz w:val="22"/>
                <w:lang w:val="en-GB"/>
              </w:rPr>
            </w:pPr>
            <w:r w:rsidRPr="004A00BD">
              <w:rPr>
                <w:sz w:val="16"/>
                <w:szCs w:val="16"/>
                <w:lang w:val="en-GB"/>
              </w:rPr>
              <w:t>The terminal can be used in a moulded slot.</w:t>
            </w:r>
          </w:p>
        </w:tc>
      </w:tr>
    </w:tbl>
    <w:p w14:paraId="44F7E635" w14:textId="77777777" w:rsidR="003B5845" w:rsidRDefault="003B5845" w:rsidP="003B5845">
      <w:pPr>
        <w:pStyle w:val="SmallStandard"/>
      </w:pPr>
    </w:p>
    <w:p w14:paraId="7547633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60" w:name="_f2c4fa29924596ee4717f52ccd0e9c1d"/>
      <w:r w:rsidRPr="005254F8">
        <w:rPr>
          <w:lang w:val="en-GB"/>
        </w:rPr>
        <w:t>WireAddOnType</w:t>
      </w:r>
      <w:bookmarkEnd w:id="1160"/>
    </w:p>
    <w:p w14:paraId="4EB5CDEE" w14:textId="77777777" w:rsidR="003B5845" w:rsidRPr="00A518C2" w:rsidRDefault="003B5845" w:rsidP="003B5845">
      <w:pPr>
        <w:rPr>
          <w:lang w:val="en-GB"/>
        </w:rPr>
      </w:pPr>
      <w:r w:rsidRPr="00A518C2">
        <w:rPr>
          <w:lang w:val="en-GB"/>
        </w:rPr>
        <w:t>Specifies possible values for the t</w:t>
      </w:r>
      <w:r w:rsidRPr="00A518C2">
        <w:rPr>
          <w:i/>
          <w:iCs/>
          <w:lang w:val="en-GB"/>
        </w:rPr>
        <w:t xml:space="preserve">ype </w:t>
      </w:r>
      <w:r w:rsidRPr="00A518C2">
        <w:rPr>
          <w:lang w:val="en-GB"/>
        </w:rPr>
        <w:t xml:space="preserve">of wire add-ons (e.g. </w:t>
      </w:r>
      <w:r w:rsidRPr="00A518C2">
        <w:rPr>
          <w:i/>
          <w:iCs/>
          <w:lang w:val="en-GB"/>
        </w:rPr>
        <w:t>CavityAddOn</w:t>
      </w:r>
      <w:r w:rsidRPr="00A518C2">
        <w:rPr>
          <w:lang w:val="en-GB"/>
        </w:rPr>
        <w:t>).</w:t>
      </w:r>
    </w:p>
    <w:p w14:paraId="2FAA10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60A8CC" w14:textId="77777777" w:rsidTr="00617B3E">
        <w:tc>
          <w:tcPr>
            <w:tcW w:w="2013" w:type="dxa"/>
            <w:shd w:val="clear" w:color="auto" w:fill="auto"/>
            <w:tcMar>
              <w:top w:w="28" w:type="dxa"/>
              <w:left w:w="28" w:type="dxa"/>
              <w:bottom w:w="28" w:type="dxa"/>
              <w:right w:w="28" w:type="dxa"/>
            </w:tcMar>
          </w:tcPr>
          <w:p w14:paraId="2A35E4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84AF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03867F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CF7F5F9" w14:textId="77777777" w:rsidTr="00617B3E">
        <w:tc>
          <w:tcPr>
            <w:tcW w:w="2013" w:type="dxa"/>
            <w:shd w:val="clear" w:color="auto" w:fill="auto"/>
            <w:tcMar>
              <w:top w:w="28" w:type="dxa"/>
              <w:left w:w="28" w:type="dxa"/>
              <w:bottom w:w="28" w:type="dxa"/>
              <w:right w:w="28" w:type="dxa"/>
            </w:tcMar>
          </w:tcPr>
          <w:p w14:paraId="3EF917A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50CCF4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779F6A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5C6FB4C" w14:textId="77777777" w:rsidTr="00617B3E">
        <w:tc>
          <w:tcPr>
            <w:tcW w:w="2013" w:type="dxa"/>
            <w:shd w:val="clear" w:color="auto" w:fill="auto"/>
            <w:tcMar>
              <w:top w:w="28" w:type="dxa"/>
              <w:left w:w="28" w:type="dxa"/>
              <w:bottom w:w="28" w:type="dxa"/>
              <w:right w:w="28" w:type="dxa"/>
            </w:tcMar>
          </w:tcPr>
          <w:p w14:paraId="7FA45015" w14:textId="77777777" w:rsidR="003B5845" w:rsidRPr="009F5D54" w:rsidRDefault="003B5845" w:rsidP="00617B3E">
            <w:pPr>
              <w:pStyle w:val="SmallStandard"/>
            </w:pPr>
            <w:r w:rsidRPr="009F5D54">
              <w:t>Contract</w:t>
            </w:r>
          </w:p>
        </w:tc>
        <w:tc>
          <w:tcPr>
            <w:tcW w:w="283" w:type="dxa"/>
            <w:shd w:val="clear" w:color="auto" w:fill="auto"/>
          </w:tcPr>
          <w:p w14:paraId="5DA134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787FAE" w14:textId="77777777" w:rsidR="003B5845" w:rsidRPr="004A00BD" w:rsidRDefault="003B5845" w:rsidP="00617B3E">
            <w:pPr>
              <w:jc w:val="left"/>
              <w:rPr>
                <w:sz w:val="22"/>
                <w:lang w:val="en-GB"/>
              </w:rPr>
            </w:pPr>
            <w:r w:rsidRPr="004A00BD">
              <w:rPr>
                <w:sz w:val="16"/>
                <w:szCs w:val="16"/>
                <w:lang w:val="en-GB"/>
              </w:rPr>
              <w:t>The agreed add-on for any negotiations and calculations.</w:t>
            </w:r>
          </w:p>
        </w:tc>
      </w:tr>
      <w:tr w:rsidR="003B5845" w:rsidRPr="004A00BD" w14:paraId="03649B1A" w14:textId="77777777" w:rsidTr="00617B3E">
        <w:tc>
          <w:tcPr>
            <w:tcW w:w="2013" w:type="dxa"/>
            <w:shd w:val="clear" w:color="auto" w:fill="auto"/>
            <w:tcMar>
              <w:top w:w="28" w:type="dxa"/>
              <w:left w:w="28" w:type="dxa"/>
              <w:bottom w:w="28" w:type="dxa"/>
              <w:right w:w="28" w:type="dxa"/>
            </w:tcMar>
          </w:tcPr>
          <w:p w14:paraId="3DA35838" w14:textId="77777777" w:rsidR="003B5845" w:rsidRPr="009F5D54" w:rsidRDefault="003B5845" w:rsidP="00617B3E">
            <w:pPr>
              <w:pStyle w:val="SmallStandard"/>
            </w:pPr>
            <w:r w:rsidRPr="009F5D54">
              <w:t>Production</w:t>
            </w:r>
          </w:p>
        </w:tc>
        <w:tc>
          <w:tcPr>
            <w:tcW w:w="283" w:type="dxa"/>
            <w:shd w:val="clear" w:color="auto" w:fill="auto"/>
          </w:tcPr>
          <w:p w14:paraId="3E7C2C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BEEBB0" w14:textId="77777777" w:rsidR="003B5845" w:rsidRPr="004A00BD" w:rsidRDefault="003B5845" w:rsidP="00617B3E">
            <w:pPr>
              <w:jc w:val="left"/>
              <w:rPr>
                <w:sz w:val="22"/>
                <w:lang w:val="en-GB"/>
              </w:rPr>
            </w:pPr>
            <w:r w:rsidRPr="004A00BD">
              <w:rPr>
                <w:sz w:val="16"/>
                <w:szCs w:val="16"/>
                <w:lang w:val="en-GB"/>
              </w:rPr>
              <w:t>The add-on length for the use in production environments.</w:t>
            </w:r>
          </w:p>
        </w:tc>
      </w:tr>
    </w:tbl>
    <w:p w14:paraId="459EF7F5" w14:textId="77777777" w:rsidR="003B5845" w:rsidRDefault="003B5845" w:rsidP="003B5845">
      <w:pPr>
        <w:pStyle w:val="SmallStandard"/>
      </w:pPr>
    </w:p>
    <w:p w14:paraId="7E9B3EB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61" w:name="_954b56956f6cfbd79cdf4599ca1229b1"/>
      <w:r w:rsidRPr="005254F8">
        <w:rPr>
          <w:lang w:val="en-GB"/>
        </w:rPr>
        <w:t>WireElementShape</w:t>
      </w:r>
      <w:bookmarkEnd w:id="1161"/>
    </w:p>
    <w:p w14:paraId="24C265C6" w14:textId="77777777" w:rsidR="003B5845" w:rsidRPr="00A518C2" w:rsidRDefault="003B5845" w:rsidP="003B5845">
      <w:pPr>
        <w:rPr>
          <w:lang w:val="en-GB"/>
        </w:rPr>
      </w:pPr>
      <w:r w:rsidRPr="00A518C2">
        <w:rPr>
          <w:sz w:val="18"/>
          <w:szCs w:val="18"/>
          <w:lang w:val="en-GB"/>
        </w:rPr>
        <w:t>Defines the shape of a wire element.</w:t>
      </w:r>
    </w:p>
    <w:p w14:paraId="50C72E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085F8D" w14:textId="77777777" w:rsidTr="00617B3E">
        <w:tc>
          <w:tcPr>
            <w:tcW w:w="2013" w:type="dxa"/>
            <w:shd w:val="clear" w:color="auto" w:fill="auto"/>
            <w:tcMar>
              <w:top w:w="28" w:type="dxa"/>
              <w:left w:w="28" w:type="dxa"/>
              <w:bottom w:w="28" w:type="dxa"/>
              <w:right w:w="28" w:type="dxa"/>
            </w:tcMar>
          </w:tcPr>
          <w:p w14:paraId="045683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F4525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466C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FD67C27" w14:textId="77777777" w:rsidTr="00617B3E">
        <w:tc>
          <w:tcPr>
            <w:tcW w:w="2013" w:type="dxa"/>
            <w:shd w:val="clear" w:color="auto" w:fill="auto"/>
            <w:tcMar>
              <w:top w:w="28" w:type="dxa"/>
              <w:left w:w="28" w:type="dxa"/>
              <w:bottom w:w="28" w:type="dxa"/>
              <w:right w:w="28" w:type="dxa"/>
            </w:tcMar>
          </w:tcPr>
          <w:p w14:paraId="25C41B7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5F60C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1182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AA1F2C" w14:textId="77777777" w:rsidTr="00617B3E">
        <w:tc>
          <w:tcPr>
            <w:tcW w:w="2013" w:type="dxa"/>
            <w:shd w:val="clear" w:color="auto" w:fill="auto"/>
            <w:tcMar>
              <w:top w:w="28" w:type="dxa"/>
              <w:left w:w="28" w:type="dxa"/>
              <w:bottom w:w="28" w:type="dxa"/>
              <w:right w:w="28" w:type="dxa"/>
            </w:tcMar>
          </w:tcPr>
          <w:p w14:paraId="1265C787" w14:textId="77777777" w:rsidR="003B5845" w:rsidRPr="009F5D54" w:rsidRDefault="003B5845" w:rsidP="00617B3E">
            <w:pPr>
              <w:pStyle w:val="SmallStandard"/>
            </w:pPr>
            <w:r w:rsidRPr="009F5D54">
              <w:t>Circular</w:t>
            </w:r>
          </w:p>
        </w:tc>
        <w:tc>
          <w:tcPr>
            <w:tcW w:w="283" w:type="dxa"/>
            <w:shd w:val="clear" w:color="auto" w:fill="auto"/>
          </w:tcPr>
          <w:p w14:paraId="65A434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707E4C" w14:textId="77777777" w:rsidR="003B5845" w:rsidRPr="004A00BD" w:rsidRDefault="003B5845" w:rsidP="00617B3E">
            <w:pPr>
              <w:rPr>
                <w:sz w:val="22"/>
              </w:rPr>
            </w:pPr>
          </w:p>
        </w:tc>
      </w:tr>
      <w:tr w:rsidR="003B5845" w:rsidRPr="00CC6307" w14:paraId="47DBAB1D" w14:textId="77777777" w:rsidTr="00617B3E">
        <w:tc>
          <w:tcPr>
            <w:tcW w:w="2013" w:type="dxa"/>
            <w:shd w:val="clear" w:color="auto" w:fill="auto"/>
            <w:tcMar>
              <w:top w:w="28" w:type="dxa"/>
              <w:left w:w="28" w:type="dxa"/>
              <w:bottom w:w="28" w:type="dxa"/>
              <w:right w:w="28" w:type="dxa"/>
            </w:tcMar>
          </w:tcPr>
          <w:p w14:paraId="567AB499" w14:textId="77777777" w:rsidR="003B5845" w:rsidRPr="009F5D54" w:rsidRDefault="003B5845" w:rsidP="00617B3E">
            <w:pPr>
              <w:pStyle w:val="SmallStandard"/>
            </w:pPr>
            <w:r w:rsidRPr="009F5D54">
              <w:t>Flat</w:t>
            </w:r>
          </w:p>
        </w:tc>
        <w:tc>
          <w:tcPr>
            <w:tcW w:w="283" w:type="dxa"/>
            <w:shd w:val="clear" w:color="auto" w:fill="auto"/>
          </w:tcPr>
          <w:p w14:paraId="3C6F34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460FDF" w14:textId="77777777" w:rsidR="003B5845" w:rsidRPr="004A00BD" w:rsidRDefault="003B5845" w:rsidP="00617B3E">
            <w:pPr>
              <w:rPr>
                <w:sz w:val="22"/>
              </w:rPr>
            </w:pPr>
          </w:p>
        </w:tc>
      </w:tr>
      <w:tr w:rsidR="003B5845" w:rsidRPr="00CC6307" w14:paraId="231F18F2" w14:textId="77777777" w:rsidTr="00617B3E">
        <w:tc>
          <w:tcPr>
            <w:tcW w:w="2013" w:type="dxa"/>
            <w:shd w:val="clear" w:color="auto" w:fill="auto"/>
            <w:tcMar>
              <w:top w:w="28" w:type="dxa"/>
              <w:left w:w="28" w:type="dxa"/>
              <w:bottom w:w="28" w:type="dxa"/>
              <w:right w:w="28" w:type="dxa"/>
            </w:tcMar>
          </w:tcPr>
          <w:p w14:paraId="51404DDA" w14:textId="77777777" w:rsidR="003B5845" w:rsidRPr="009F5D54" w:rsidRDefault="003B5845" w:rsidP="00617B3E">
            <w:pPr>
              <w:pStyle w:val="SmallStandard"/>
            </w:pPr>
            <w:r w:rsidRPr="009F5D54">
              <w:t>Elliptical</w:t>
            </w:r>
          </w:p>
        </w:tc>
        <w:tc>
          <w:tcPr>
            <w:tcW w:w="283" w:type="dxa"/>
            <w:shd w:val="clear" w:color="auto" w:fill="auto"/>
          </w:tcPr>
          <w:p w14:paraId="2AF78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AE062" w14:textId="77777777" w:rsidR="003B5845" w:rsidRPr="004A00BD" w:rsidRDefault="003B5845" w:rsidP="00617B3E">
            <w:pPr>
              <w:rPr>
                <w:sz w:val="22"/>
              </w:rPr>
            </w:pPr>
          </w:p>
        </w:tc>
      </w:tr>
    </w:tbl>
    <w:p w14:paraId="7B0CD3CD" w14:textId="77777777" w:rsidR="003B5845" w:rsidRDefault="003B5845" w:rsidP="003B5845">
      <w:pPr>
        <w:pStyle w:val="SmallStandard"/>
      </w:pPr>
    </w:p>
    <w:p w14:paraId="3626622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62" w:name="_3609c96796dcba710ba9e4d8bf1bb76a"/>
      <w:r w:rsidRPr="005254F8">
        <w:rPr>
          <w:lang w:val="en-GB"/>
        </w:rPr>
        <w:t>WireReceptionType</w:t>
      </w:r>
      <w:bookmarkEnd w:id="1162"/>
    </w:p>
    <w:p w14:paraId="79901D40"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WireReceptionType</w:t>
      </w:r>
      <w:r w:rsidRPr="00A518C2">
        <w:rPr>
          <w:sz w:val="18"/>
          <w:szCs w:val="18"/>
          <w:lang w:val="en-GB"/>
        </w:rPr>
        <w:t xml:space="preserve"> defines in an </w:t>
      </w:r>
      <w:r w:rsidRPr="00A518C2">
        <w:rPr>
          <w:i/>
          <w:iCs/>
          <w:sz w:val="18"/>
          <w:szCs w:val="18"/>
          <w:lang w:val="en-GB"/>
        </w:rPr>
        <w:t>OpenEnumeration</w:t>
      </w:r>
      <w:r w:rsidRPr="00A518C2">
        <w:rPr>
          <w:sz w:val="18"/>
          <w:szCs w:val="18"/>
          <w:lang w:val="en-GB"/>
        </w:rPr>
        <w:t xml:space="preserve"> how a wire is joined with a wire reception.</w:t>
      </w:r>
    </w:p>
    <w:p w14:paraId="28BF0B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7707DC" w14:textId="77777777" w:rsidTr="00617B3E">
        <w:tc>
          <w:tcPr>
            <w:tcW w:w="2013" w:type="dxa"/>
            <w:shd w:val="clear" w:color="auto" w:fill="auto"/>
            <w:tcMar>
              <w:top w:w="28" w:type="dxa"/>
              <w:left w:w="28" w:type="dxa"/>
              <w:bottom w:w="28" w:type="dxa"/>
              <w:right w:w="28" w:type="dxa"/>
            </w:tcMar>
          </w:tcPr>
          <w:p w14:paraId="44199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0888D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87555A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CA792D8" w14:textId="77777777" w:rsidTr="00617B3E">
        <w:tc>
          <w:tcPr>
            <w:tcW w:w="2013" w:type="dxa"/>
            <w:shd w:val="clear" w:color="auto" w:fill="auto"/>
            <w:tcMar>
              <w:top w:w="28" w:type="dxa"/>
              <w:left w:w="28" w:type="dxa"/>
              <w:bottom w:w="28" w:type="dxa"/>
              <w:right w:w="28" w:type="dxa"/>
            </w:tcMar>
          </w:tcPr>
          <w:p w14:paraId="686362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7D20D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57A02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8705C45" w14:textId="77777777" w:rsidTr="00617B3E">
        <w:tc>
          <w:tcPr>
            <w:tcW w:w="2013" w:type="dxa"/>
            <w:shd w:val="clear" w:color="auto" w:fill="auto"/>
            <w:tcMar>
              <w:top w:w="28" w:type="dxa"/>
              <w:left w:w="28" w:type="dxa"/>
              <w:bottom w:w="28" w:type="dxa"/>
              <w:right w:w="28" w:type="dxa"/>
            </w:tcMar>
          </w:tcPr>
          <w:p w14:paraId="63B9356B" w14:textId="77777777" w:rsidR="003B5845" w:rsidRPr="009F5D54" w:rsidRDefault="003B5845" w:rsidP="00617B3E">
            <w:pPr>
              <w:pStyle w:val="SmallStandard"/>
            </w:pPr>
            <w:r w:rsidRPr="009F5D54">
              <w:t>Crimp</w:t>
            </w:r>
          </w:p>
        </w:tc>
        <w:tc>
          <w:tcPr>
            <w:tcW w:w="283" w:type="dxa"/>
            <w:shd w:val="clear" w:color="auto" w:fill="auto"/>
          </w:tcPr>
          <w:p w14:paraId="534338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DFCAB5" w14:textId="77777777" w:rsidR="003B5845" w:rsidRPr="004A00BD" w:rsidRDefault="003B5845" w:rsidP="00617B3E">
            <w:pPr>
              <w:rPr>
                <w:sz w:val="22"/>
              </w:rPr>
            </w:pPr>
          </w:p>
        </w:tc>
      </w:tr>
      <w:tr w:rsidR="003B5845" w:rsidRPr="00CC6307" w14:paraId="13968FDB" w14:textId="77777777" w:rsidTr="00617B3E">
        <w:tc>
          <w:tcPr>
            <w:tcW w:w="2013" w:type="dxa"/>
            <w:shd w:val="clear" w:color="auto" w:fill="auto"/>
            <w:tcMar>
              <w:top w:w="28" w:type="dxa"/>
              <w:left w:w="28" w:type="dxa"/>
              <w:bottom w:w="28" w:type="dxa"/>
              <w:right w:w="28" w:type="dxa"/>
            </w:tcMar>
          </w:tcPr>
          <w:p w14:paraId="799086B9" w14:textId="77777777" w:rsidR="003B5845" w:rsidRPr="009F5D54" w:rsidRDefault="003B5845" w:rsidP="00617B3E">
            <w:pPr>
              <w:pStyle w:val="SmallStandard"/>
            </w:pPr>
            <w:r w:rsidRPr="009F5D54">
              <w:t>Soldering</w:t>
            </w:r>
          </w:p>
        </w:tc>
        <w:tc>
          <w:tcPr>
            <w:tcW w:w="283" w:type="dxa"/>
            <w:shd w:val="clear" w:color="auto" w:fill="auto"/>
          </w:tcPr>
          <w:p w14:paraId="388D68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E4978C" w14:textId="77777777" w:rsidR="003B5845" w:rsidRPr="004A00BD" w:rsidRDefault="003B5845" w:rsidP="00617B3E">
            <w:pPr>
              <w:rPr>
                <w:sz w:val="22"/>
              </w:rPr>
            </w:pPr>
          </w:p>
        </w:tc>
      </w:tr>
      <w:tr w:rsidR="003B5845" w:rsidRPr="00CC6307" w14:paraId="55E53916" w14:textId="77777777" w:rsidTr="00617B3E">
        <w:tc>
          <w:tcPr>
            <w:tcW w:w="2013" w:type="dxa"/>
            <w:shd w:val="clear" w:color="auto" w:fill="auto"/>
            <w:tcMar>
              <w:top w:w="28" w:type="dxa"/>
              <w:left w:w="28" w:type="dxa"/>
              <w:bottom w:w="28" w:type="dxa"/>
              <w:right w:w="28" w:type="dxa"/>
            </w:tcMar>
          </w:tcPr>
          <w:p w14:paraId="12198EAA" w14:textId="77777777" w:rsidR="003B5845" w:rsidRPr="009F5D54" w:rsidRDefault="003B5845" w:rsidP="00617B3E">
            <w:pPr>
              <w:pStyle w:val="SmallStandard"/>
            </w:pPr>
            <w:r w:rsidRPr="009F5D54">
              <w:lastRenderedPageBreak/>
              <w:t>PlasmaSoldering</w:t>
            </w:r>
          </w:p>
        </w:tc>
        <w:tc>
          <w:tcPr>
            <w:tcW w:w="283" w:type="dxa"/>
            <w:shd w:val="clear" w:color="auto" w:fill="auto"/>
          </w:tcPr>
          <w:p w14:paraId="7982DB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3A5BEC" w14:textId="77777777" w:rsidR="003B5845" w:rsidRPr="004A00BD" w:rsidRDefault="003B5845" w:rsidP="00617B3E">
            <w:pPr>
              <w:rPr>
                <w:sz w:val="22"/>
              </w:rPr>
            </w:pPr>
          </w:p>
        </w:tc>
      </w:tr>
      <w:tr w:rsidR="003B5845" w:rsidRPr="00CC6307" w14:paraId="3AB0A34A" w14:textId="77777777" w:rsidTr="00617B3E">
        <w:tc>
          <w:tcPr>
            <w:tcW w:w="2013" w:type="dxa"/>
            <w:shd w:val="clear" w:color="auto" w:fill="auto"/>
            <w:tcMar>
              <w:top w:w="28" w:type="dxa"/>
              <w:left w:w="28" w:type="dxa"/>
              <w:bottom w:w="28" w:type="dxa"/>
              <w:right w:w="28" w:type="dxa"/>
            </w:tcMar>
          </w:tcPr>
          <w:p w14:paraId="55CBDE5A" w14:textId="77777777" w:rsidR="003B5845" w:rsidRPr="009F5D54" w:rsidRDefault="003B5845" w:rsidP="00617B3E">
            <w:pPr>
              <w:pStyle w:val="SmallStandard"/>
            </w:pPr>
            <w:r w:rsidRPr="009F5D54">
              <w:t>SpotResistentWelding</w:t>
            </w:r>
          </w:p>
        </w:tc>
        <w:tc>
          <w:tcPr>
            <w:tcW w:w="283" w:type="dxa"/>
            <w:shd w:val="clear" w:color="auto" w:fill="auto"/>
          </w:tcPr>
          <w:p w14:paraId="091E08F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4B0FF9" w14:textId="77777777" w:rsidR="003B5845" w:rsidRPr="004A00BD" w:rsidRDefault="003B5845" w:rsidP="00617B3E">
            <w:pPr>
              <w:rPr>
                <w:sz w:val="22"/>
              </w:rPr>
            </w:pPr>
          </w:p>
        </w:tc>
      </w:tr>
      <w:tr w:rsidR="003B5845" w:rsidRPr="00CC6307" w14:paraId="1B919B44" w14:textId="77777777" w:rsidTr="00617B3E">
        <w:tc>
          <w:tcPr>
            <w:tcW w:w="2013" w:type="dxa"/>
            <w:shd w:val="clear" w:color="auto" w:fill="auto"/>
            <w:tcMar>
              <w:top w:w="28" w:type="dxa"/>
              <w:left w:w="28" w:type="dxa"/>
              <w:bottom w:w="28" w:type="dxa"/>
              <w:right w:w="28" w:type="dxa"/>
            </w:tcMar>
          </w:tcPr>
          <w:p w14:paraId="257533F0" w14:textId="77777777" w:rsidR="003B5845" w:rsidRPr="009F5D54" w:rsidRDefault="003B5845" w:rsidP="00617B3E">
            <w:pPr>
              <w:pStyle w:val="SmallStandard"/>
            </w:pPr>
            <w:r w:rsidRPr="009F5D54">
              <w:t>FrictionWelding</w:t>
            </w:r>
          </w:p>
        </w:tc>
        <w:tc>
          <w:tcPr>
            <w:tcW w:w="283" w:type="dxa"/>
            <w:shd w:val="clear" w:color="auto" w:fill="auto"/>
          </w:tcPr>
          <w:p w14:paraId="1C5640C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00BE4F" w14:textId="77777777" w:rsidR="003B5845" w:rsidRPr="004A00BD" w:rsidRDefault="003B5845" w:rsidP="00617B3E">
            <w:pPr>
              <w:rPr>
                <w:sz w:val="22"/>
              </w:rPr>
            </w:pPr>
          </w:p>
        </w:tc>
      </w:tr>
      <w:tr w:rsidR="003B5845" w:rsidRPr="00CC6307" w14:paraId="5C49A10C" w14:textId="77777777" w:rsidTr="00617B3E">
        <w:tc>
          <w:tcPr>
            <w:tcW w:w="2013" w:type="dxa"/>
            <w:shd w:val="clear" w:color="auto" w:fill="auto"/>
            <w:tcMar>
              <w:top w:w="28" w:type="dxa"/>
              <w:left w:w="28" w:type="dxa"/>
              <w:bottom w:w="28" w:type="dxa"/>
              <w:right w:w="28" w:type="dxa"/>
            </w:tcMar>
          </w:tcPr>
          <w:p w14:paraId="3BFE4CE1" w14:textId="77777777" w:rsidR="003B5845" w:rsidRPr="009F5D54" w:rsidRDefault="003B5845" w:rsidP="00617B3E">
            <w:pPr>
              <w:pStyle w:val="SmallStandard"/>
            </w:pPr>
            <w:r w:rsidRPr="009F5D54">
              <w:t>UltraSonicWelding</w:t>
            </w:r>
          </w:p>
        </w:tc>
        <w:tc>
          <w:tcPr>
            <w:tcW w:w="283" w:type="dxa"/>
            <w:shd w:val="clear" w:color="auto" w:fill="auto"/>
          </w:tcPr>
          <w:p w14:paraId="25D831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DD927C" w14:textId="77777777" w:rsidR="003B5845" w:rsidRPr="004A00BD" w:rsidRDefault="003B5845" w:rsidP="00617B3E">
            <w:pPr>
              <w:rPr>
                <w:sz w:val="22"/>
              </w:rPr>
            </w:pPr>
          </w:p>
        </w:tc>
      </w:tr>
      <w:tr w:rsidR="003B5845" w:rsidRPr="004A00BD" w14:paraId="41E29302" w14:textId="77777777" w:rsidTr="00617B3E">
        <w:tc>
          <w:tcPr>
            <w:tcW w:w="2013" w:type="dxa"/>
            <w:shd w:val="clear" w:color="auto" w:fill="auto"/>
            <w:tcMar>
              <w:top w:w="28" w:type="dxa"/>
              <w:left w:w="28" w:type="dxa"/>
              <w:bottom w:w="28" w:type="dxa"/>
              <w:right w:w="28" w:type="dxa"/>
            </w:tcMar>
          </w:tcPr>
          <w:p w14:paraId="0FB428E5" w14:textId="77777777" w:rsidR="003B5845" w:rsidRPr="009F5D54" w:rsidRDefault="003B5845" w:rsidP="00617B3E">
            <w:pPr>
              <w:pStyle w:val="SmallStandard"/>
            </w:pPr>
            <w:r w:rsidRPr="009F5D54">
              <w:t>UltraSonicCompactation</w:t>
            </w:r>
          </w:p>
        </w:tc>
        <w:tc>
          <w:tcPr>
            <w:tcW w:w="283" w:type="dxa"/>
            <w:shd w:val="clear" w:color="auto" w:fill="auto"/>
          </w:tcPr>
          <w:p w14:paraId="0D91A36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5469C" w14:textId="77777777" w:rsidR="003B5845" w:rsidRPr="004A00BD" w:rsidRDefault="003B5845" w:rsidP="00617B3E">
            <w:pPr>
              <w:jc w:val="left"/>
              <w:rPr>
                <w:sz w:val="22"/>
                <w:lang w:val="en-GB"/>
              </w:rPr>
            </w:pPr>
            <w:r w:rsidRPr="004A00BD">
              <w:rPr>
                <w:sz w:val="16"/>
                <w:szCs w:val="16"/>
                <w:lang w:val="en-GB"/>
              </w:rPr>
              <w:t xml:space="preserve"> UltraSonicCompactation, typically used for aluminium wires.</w:t>
            </w:r>
          </w:p>
        </w:tc>
      </w:tr>
    </w:tbl>
    <w:p w14:paraId="2C2E8061" w14:textId="77777777" w:rsidR="003B5845" w:rsidRDefault="003B5845" w:rsidP="003B5845">
      <w:pPr>
        <w:pStyle w:val="SmallStandard"/>
      </w:pPr>
    </w:p>
    <w:p w14:paraId="0EFFDC1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63" w:name="_Toc27668623"/>
      <w:bookmarkStart w:id="1164" w:name="_Toc27730691"/>
      <w:r>
        <w:rPr>
          <w:lang w:val="en-GB"/>
        </w:rPr>
        <w:t xml:space="preserve">Module </w:t>
      </w:r>
      <w:bookmarkStart w:id="1165" w:name="_d692511730ab7822f43c41d851cadf40"/>
      <w:r>
        <w:rPr>
          <w:lang w:val="en-GB"/>
        </w:rPr>
        <w:t>external_mapping</w:t>
      </w:r>
      <w:bookmarkEnd w:id="1163"/>
      <w:bookmarkEnd w:id="1164"/>
      <w:bookmarkEnd w:id="1165"/>
    </w:p>
    <w:p w14:paraId="08ABF3F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6" w:name="_181cd46bddbce84a2a60d7ac823aa66a"/>
      <w:r>
        <w:rPr>
          <w:lang w:val="en-GB"/>
        </w:rPr>
        <w:t>ExternalMapping</w:t>
      </w:r>
      <w:bookmarkEnd w:id="1166"/>
    </w:p>
    <w:p w14:paraId="47BB23B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ExternalMapping </w:t>
      </w:r>
      <w:r w:rsidRPr="00A518C2">
        <w:rPr>
          <w:sz w:val="18"/>
          <w:szCs w:val="18"/>
          <w:lang w:val="en-GB"/>
        </w:rPr>
        <w:t xml:space="preserve">is used to relate an </w:t>
      </w:r>
      <w:r w:rsidRPr="00A518C2">
        <w:rPr>
          <w:i/>
          <w:iCs/>
          <w:sz w:val="18"/>
          <w:szCs w:val="18"/>
          <w:lang w:val="en-GB"/>
        </w:rPr>
        <w:t xml:space="preserve">ExtendableElement </w:t>
      </w:r>
      <w:r w:rsidRPr="00A518C2">
        <w:rPr>
          <w:sz w:val="18"/>
          <w:szCs w:val="18"/>
          <w:lang w:val="en-GB"/>
        </w:rPr>
        <w:t xml:space="preserve">in the VEC with an element located in an external data source. The element in the VEC is referenced by the </w:t>
      </w:r>
      <w:r w:rsidRPr="00A518C2">
        <w:rPr>
          <w:i/>
          <w:iCs/>
          <w:sz w:val="18"/>
          <w:szCs w:val="18"/>
          <w:lang w:val="en-GB"/>
        </w:rPr>
        <w:t>mappedElement</w:t>
      </w:r>
      <w:r w:rsidRPr="00A518C2">
        <w:rPr>
          <w:sz w:val="18"/>
          <w:szCs w:val="18"/>
          <w:lang w:val="en-GB"/>
        </w:rPr>
        <w:t xml:space="preserve">, the external element is identified by the attribute </w:t>
      </w:r>
      <w:r w:rsidRPr="00A518C2">
        <w:rPr>
          <w:i/>
          <w:iCs/>
          <w:sz w:val="18"/>
          <w:szCs w:val="18"/>
          <w:lang w:val="en-GB"/>
        </w:rPr>
        <w:t>externalReference.</w:t>
      </w:r>
    </w:p>
    <w:p w14:paraId="715728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306693" w14:textId="77777777" w:rsidTr="00617B3E">
        <w:tc>
          <w:tcPr>
            <w:tcW w:w="2013" w:type="dxa"/>
            <w:shd w:val="clear" w:color="auto" w:fill="auto"/>
            <w:tcMar>
              <w:top w:w="28" w:type="dxa"/>
              <w:left w:w="28" w:type="dxa"/>
              <w:bottom w:w="28" w:type="dxa"/>
              <w:right w:w="28" w:type="dxa"/>
            </w:tcMar>
          </w:tcPr>
          <w:p w14:paraId="37AB80B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97590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287BF7" w14:textId="77777777" w:rsidTr="00617B3E">
        <w:tc>
          <w:tcPr>
            <w:tcW w:w="2013" w:type="dxa"/>
            <w:shd w:val="clear" w:color="auto" w:fill="auto"/>
            <w:tcMar>
              <w:top w:w="28" w:type="dxa"/>
              <w:left w:w="28" w:type="dxa"/>
              <w:bottom w:w="28" w:type="dxa"/>
              <w:right w:w="28" w:type="dxa"/>
            </w:tcMar>
          </w:tcPr>
          <w:p w14:paraId="61DBFB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5E9936" w14:textId="77777777" w:rsidR="003B5845" w:rsidRPr="004A00BD" w:rsidRDefault="003B5845" w:rsidP="00617B3E">
            <w:pPr>
              <w:rPr>
                <w:sz w:val="22"/>
              </w:rPr>
            </w:pPr>
          </w:p>
        </w:tc>
      </w:tr>
      <w:tr w:rsidR="003B5845" w:rsidRPr="008359F5" w14:paraId="67BC273D" w14:textId="77777777" w:rsidTr="00617B3E">
        <w:tc>
          <w:tcPr>
            <w:tcW w:w="2013" w:type="dxa"/>
            <w:shd w:val="clear" w:color="auto" w:fill="auto"/>
            <w:tcMar>
              <w:top w:w="28" w:type="dxa"/>
              <w:left w:w="28" w:type="dxa"/>
              <w:bottom w:w="28" w:type="dxa"/>
              <w:right w:w="28" w:type="dxa"/>
            </w:tcMar>
          </w:tcPr>
          <w:p w14:paraId="5B289A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B39732" w14:textId="77777777" w:rsidR="003B5845" w:rsidRPr="000437C1" w:rsidRDefault="003B5845" w:rsidP="00617B3E">
            <w:pPr>
              <w:pStyle w:val="SmallStandard"/>
            </w:pPr>
            <w:r>
              <w:t>false</w:t>
            </w:r>
          </w:p>
        </w:tc>
      </w:tr>
    </w:tbl>
    <w:p w14:paraId="383A33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5BAEA" w14:textId="77777777" w:rsidTr="00617B3E">
        <w:tc>
          <w:tcPr>
            <w:tcW w:w="2013" w:type="dxa"/>
            <w:shd w:val="clear" w:color="auto" w:fill="auto"/>
            <w:tcMar>
              <w:top w:w="28" w:type="dxa"/>
              <w:left w:w="28" w:type="dxa"/>
              <w:bottom w:w="28" w:type="dxa"/>
              <w:right w:w="28" w:type="dxa"/>
            </w:tcMar>
          </w:tcPr>
          <w:p w14:paraId="2BD064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B8D2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7B449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02E0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ED43CA" w14:textId="77777777" w:rsidTr="00617B3E">
        <w:tc>
          <w:tcPr>
            <w:tcW w:w="2013" w:type="dxa"/>
            <w:shd w:val="clear" w:color="auto" w:fill="auto"/>
            <w:tcMar>
              <w:top w:w="28" w:type="dxa"/>
              <w:left w:w="28" w:type="dxa"/>
              <w:bottom w:w="28" w:type="dxa"/>
              <w:right w:w="28" w:type="dxa"/>
            </w:tcMar>
          </w:tcPr>
          <w:p w14:paraId="6D905236" w14:textId="77777777" w:rsidR="003B5845" w:rsidRPr="00620BBE" w:rsidRDefault="003B5845" w:rsidP="00617B3E">
            <w:pPr>
              <w:pStyle w:val="SmallStandard"/>
            </w:pPr>
            <w:r w:rsidRPr="00620BBE">
              <w:t>externalReference</w:t>
            </w:r>
          </w:p>
        </w:tc>
        <w:tc>
          <w:tcPr>
            <w:tcW w:w="1559" w:type="dxa"/>
            <w:shd w:val="clear" w:color="auto" w:fill="auto"/>
            <w:tcMar>
              <w:top w:w="28" w:type="dxa"/>
              <w:left w:w="28" w:type="dxa"/>
              <w:bottom w:w="28" w:type="dxa"/>
              <w:right w:w="28" w:type="dxa"/>
            </w:tcMar>
          </w:tcPr>
          <w:p w14:paraId="54AECC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D86C8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C8D056" w14:textId="77777777" w:rsidR="003B5845" w:rsidRPr="004A00BD" w:rsidRDefault="003B5845" w:rsidP="00617B3E">
            <w:pPr>
              <w:jc w:val="left"/>
              <w:rPr>
                <w:sz w:val="22"/>
                <w:lang w:val="en-GB"/>
              </w:rPr>
            </w:pPr>
            <w:r w:rsidRPr="004A00BD">
              <w:rPr>
                <w:sz w:val="16"/>
                <w:szCs w:val="16"/>
                <w:lang w:val="en-GB"/>
              </w:rPr>
              <w:t>Defines the unique key of the external element. How this key shall be interpreted is dependent from the format of the external data source.</w:t>
            </w:r>
          </w:p>
        </w:tc>
      </w:tr>
    </w:tbl>
    <w:p w14:paraId="744E80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EABD5F1" w14:textId="77777777" w:rsidTr="00617B3E">
        <w:tc>
          <w:tcPr>
            <w:tcW w:w="3856" w:type="dxa"/>
            <w:gridSpan w:val="3"/>
            <w:shd w:val="clear" w:color="auto" w:fill="auto"/>
          </w:tcPr>
          <w:p w14:paraId="029E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D604BF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E3D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56624A" w14:textId="77777777" w:rsidTr="00617B3E">
        <w:tc>
          <w:tcPr>
            <w:tcW w:w="1573" w:type="dxa"/>
            <w:shd w:val="clear" w:color="auto" w:fill="auto"/>
          </w:tcPr>
          <w:p w14:paraId="313B54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2B0C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8A18D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E86B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6DA3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35284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1541567" w14:textId="77777777" w:rsidTr="00617B3E">
        <w:tc>
          <w:tcPr>
            <w:tcW w:w="1573" w:type="dxa"/>
            <w:shd w:val="clear" w:color="auto" w:fill="auto"/>
          </w:tcPr>
          <w:p w14:paraId="41058374" w14:textId="77777777" w:rsidR="003B5845" w:rsidRPr="00634625" w:rsidRDefault="003B5845" w:rsidP="00617B3E">
            <w:pPr>
              <w:pStyle w:val="SmallStandard"/>
            </w:pPr>
            <w:r>
              <w:t>ExtendableElement</w:t>
            </w:r>
          </w:p>
        </w:tc>
        <w:tc>
          <w:tcPr>
            <w:tcW w:w="1574" w:type="dxa"/>
            <w:shd w:val="clear" w:color="auto" w:fill="auto"/>
          </w:tcPr>
          <w:p w14:paraId="0B90D96D" w14:textId="77777777" w:rsidR="003B5845" w:rsidRPr="00132C43" w:rsidRDefault="003B5845" w:rsidP="00617B3E">
            <w:pPr>
              <w:pStyle w:val="SmallStandard"/>
            </w:pPr>
            <w:r>
              <w:t>mappedElement</w:t>
            </w:r>
          </w:p>
        </w:tc>
        <w:tc>
          <w:tcPr>
            <w:tcW w:w="708" w:type="dxa"/>
            <w:shd w:val="clear" w:color="auto" w:fill="auto"/>
          </w:tcPr>
          <w:p w14:paraId="4EF1EDBC" w14:textId="77777777" w:rsidR="003B5845" w:rsidRPr="00D331EF" w:rsidRDefault="003B5845" w:rsidP="00617B3E">
            <w:pPr>
              <w:pStyle w:val="SmallStandard"/>
            </w:pPr>
            <w:r w:rsidRPr="00574783">
              <w:t>1</w:t>
            </w:r>
          </w:p>
        </w:tc>
        <w:tc>
          <w:tcPr>
            <w:tcW w:w="709" w:type="dxa"/>
            <w:shd w:val="clear" w:color="auto" w:fill="auto"/>
          </w:tcPr>
          <w:p w14:paraId="323A158C" w14:textId="77777777" w:rsidR="003B5845" w:rsidRPr="00D331EF" w:rsidRDefault="003B5845" w:rsidP="00617B3E">
            <w:pPr>
              <w:pStyle w:val="SmallStandard"/>
            </w:pPr>
            <w:r w:rsidRPr="00207506">
              <w:t>0..*</w:t>
            </w:r>
          </w:p>
        </w:tc>
        <w:tc>
          <w:tcPr>
            <w:tcW w:w="567" w:type="dxa"/>
            <w:shd w:val="clear" w:color="auto" w:fill="auto"/>
          </w:tcPr>
          <w:p w14:paraId="795963F0" w14:textId="77777777" w:rsidR="003B5845" w:rsidRPr="00D331EF" w:rsidRDefault="003B5845" w:rsidP="00617B3E">
            <w:pPr>
              <w:pStyle w:val="SmallStandard"/>
            </w:pPr>
            <w:r>
              <w:t>N</w:t>
            </w:r>
          </w:p>
        </w:tc>
        <w:tc>
          <w:tcPr>
            <w:tcW w:w="3969" w:type="dxa"/>
            <w:shd w:val="clear" w:color="auto" w:fill="auto"/>
          </w:tcPr>
          <w:p w14:paraId="755BE459" w14:textId="77777777" w:rsidR="003B5845" w:rsidRPr="004A00BD" w:rsidRDefault="003B5845" w:rsidP="00617B3E">
            <w:pPr>
              <w:rPr>
                <w:sz w:val="22"/>
              </w:rPr>
            </w:pPr>
          </w:p>
        </w:tc>
      </w:tr>
    </w:tbl>
    <w:p w14:paraId="71C5FF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F9D1597" w14:textId="77777777" w:rsidTr="00617B3E">
        <w:tc>
          <w:tcPr>
            <w:tcW w:w="2296" w:type="dxa"/>
            <w:gridSpan w:val="2"/>
            <w:shd w:val="clear" w:color="auto" w:fill="auto"/>
          </w:tcPr>
          <w:p w14:paraId="53FA52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2E28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73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FD8841" w14:textId="77777777" w:rsidTr="00617B3E">
        <w:tc>
          <w:tcPr>
            <w:tcW w:w="1588" w:type="dxa"/>
            <w:shd w:val="clear" w:color="auto" w:fill="auto"/>
          </w:tcPr>
          <w:p w14:paraId="085216F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4835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38A68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5919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C88D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8AB99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89C1936" w14:textId="77777777" w:rsidTr="00617B3E">
        <w:tc>
          <w:tcPr>
            <w:tcW w:w="1588" w:type="dxa"/>
            <w:shd w:val="clear" w:color="auto" w:fill="auto"/>
          </w:tcPr>
          <w:p w14:paraId="4660EF45" w14:textId="77777777" w:rsidR="003B5845" w:rsidRPr="00634625" w:rsidRDefault="003B5845" w:rsidP="00617B3E">
            <w:pPr>
              <w:pStyle w:val="SmallStandard"/>
            </w:pPr>
            <w:r>
              <w:t>ExternalMappingSpecification</w:t>
            </w:r>
          </w:p>
        </w:tc>
        <w:tc>
          <w:tcPr>
            <w:tcW w:w="708" w:type="dxa"/>
            <w:shd w:val="clear" w:color="auto" w:fill="auto"/>
          </w:tcPr>
          <w:p w14:paraId="0FC7F2C0" w14:textId="77777777" w:rsidR="003B5845" w:rsidRPr="00D331EF" w:rsidRDefault="003B5845" w:rsidP="00617B3E">
            <w:pPr>
              <w:pStyle w:val="SmallStandard"/>
            </w:pPr>
            <w:r w:rsidRPr="00D01517">
              <w:t>1</w:t>
            </w:r>
          </w:p>
        </w:tc>
        <w:tc>
          <w:tcPr>
            <w:tcW w:w="1560" w:type="dxa"/>
            <w:shd w:val="clear" w:color="auto" w:fill="auto"/>
          </w:tcPr>
          <w:p w14:paraId="04B86A93" w14:textId="77777777" w:rsidR="003B5845" w:rsidRPr="00132C43" w:rsidRDefault="003B5845" w:rsidP="00617B3E">
            <w:pPr>
              <w:pStyle w:val="SmallStandard"/>
            </w:pPr>
            <w:r>
              <w:t>mappings</w:t>
            </w:r>
          </w:p>
        </w:tc>
        <w:tc>
          <w:tcPr>
            <w:tcW w:w="708" w:type="dxa"/>
            <w:shd w:val="clear" w:color="auto" w:fill="auto"/>
          </w:tcPr>
          <w:p w14:paraId="31DD2D12" w14:textId="77777777" w:rsidR="003B5845" w:rsidRPr="00D331EF" w:rsidRDefault="003B5845" w:rsidP="00617B3E">
            <w:pPr>
              <w:pStyle w:val="SmallStandard"/>
            </w:pPr>
            <w:r w:rsidRPr="00D01517">
              <w:t>0..*</w:t>
            </w:r>
          </w:p>
        </w:tc>
        <w:tc>
          <w:tcPr>
            <w:tcW w:w="567" w:type="dxa"/>
            <w:shd w:val="clear" w:color="auto" w:fill="auto"/>
          </w:tcPr>
          <w:p w14:paraId="0D16D0B4" w14:textId="77777777" w:rsidR="003B5845" w:rsidRDefault="003B5845" w:rsidP="00617B3E">
            <w:pPr>
              <w:pStyle w:val="SmallStandard"/>
            </w:pPr>
            <w:r>
              <w:t>Y</w:t>
            </w:r>
          </w:p>
        </w:tc>
        <w:tc>
          <w:tcPr>
            <w:tcW w:w="3969" w:type="dxa"/>
            <w:shd w:val="clear" w:color="auto" w:fill="auto"/>
          </w:tcPr>
          <w:p w14:paraId="3F512F9B"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bl>
    <w:p w14:paraId="078006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67" w:name="_441d9548ffb8977469c0dd38072ca08d"/>
      <w:r>
        <w:rPr>
          <w:lang w:val="en-GB"/>
        </w:rPr>
        <w:t>ExternalMappingSpecification</w:t>
      </w:r>
      <w:bookmarkEnd w:id="1167"/>
    </w:p>
    <w:p w14:paraId="5587680C" w14:textId="77777777" w:rsidR="003B5845" w:rsidRPr="00A518C2" w:rsidRDefault="003B5845" w:rsidP="003B5845">
      <w:pPr>
        <w:rPr>
          <w:lang w:val="en-GB"/>
        </w:rPr>
      </w:pPr>
      <w:r w:rsidRPr="00A518C2">
        <w:rPr>
          <w:sz w:val="18"/>
          <w:szCs w:val="18"/>
          <w:lang w:val="en-GB"/>
        </w:rPr>
        <w:t>An</w:t>
      </w:r>
      <w:r w:rsidRPr="00A518C2">
        <w:rPr>
          <w:i/>
          <w:iCs/>
          <w:sz w:val="18"/>
          <w:szCs w:val="18"/>
          <w:lang w:val="en-GB"/>
        </w:rPr>
        <w:t xml:space="preserve"> ExternalMappingSpecification </w:t>
      </w:r>
      <w:r w:rsidRPr="00A518C2">
        <w:rPr>
          <w:sz w:val="18"/>
          <w:szCs w:val="18"/>
          <w:lang w:val="en-GB"/>
        </w:rPr>
        <w:t xml:space="preserve">is used to define a mapping between an external data source (represented by the referenced </w:t>
      </w:r>
      <w:r w:rsidRPr="00A518C2">
        <w:rPr>
          <w:i/>
          <w:iCs/>
          <w:sz w:val="18"/>
          <w:szCs w:val="18"/>
          <w:lang w:val="en-GB"/>
        </w:rPr>
        <w:t>mappedDocument</w:t>
      </w:r>
      <w:r w:rsidRPr="00A518C2">
        <w:rPr>
          <w:sz w:val="18"/>
          <w:szCs w:val="18"/>
          <w:lang w:val="en-GB"/>
        </w:rPr>
        <w:t>) and the content of a VEC file.</w:t>
      </w:r>
    </w:p>
    <w:p w14:paraId="46AF69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8C1E3A" w14:textId="77777777" w:rsidTr="00617B3E">
        <w:tc>
          <w:tcPr>
            <w:tcW w:w="2013" w:type="dxa"/>
            <w:shd w:val="clear" w:color="auto" w:fill="auto"/>
            <w:tcMar>
              <w:top w:w="28" w:type="dxa"/>
              <w:left w:w="28" w:type="dxa"/>
              <w:bottom w:w="28" w:type="dxa"/>
              <w:right w:w="28" w:type="dxa"/>
            </w:tcMar>
          </w:tcPr>
          <w:p w14:paraId="5274141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337E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0B71E1" w14:textId="77777777" w:rsidTr="00617B3E">
        <w:tc>
          <w:tcPr>
            <w:tcW w:w="2013" w:type="dxa"/>
            <w:shd w:val="clear" w:color="auto" w:fill="auto"/>
            <w:tcMar>
              <w:top w:w="28" w:type="dxa"/>
              <w:left w:w="28" w:type="dxa"/>
              <w:bottom w:w="28" w:type="dxa"/>
              <w:right w:w="28" w:type="dxa"/>
            </w:tcMar>
          </w:tcPr>
          <w:p w14:paraId="7E7079D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FE7CED" w14:textId="77777777" w:rsidR="003B5845" w:rsidRPr="004A00BD" w:rsidRDefault="003B5845" w:rsidP="00617B3E">
            <w:pPr>
              <w:rPr>
                <w:sz w:val="22"/>
              </w:rPr>
            </w:pPr>
          </w:p>
        </w:tc>
      </w:tr>
      <w:tr w:rsidR="003B5845" w:rsidRPr="008359F5" w14:paraId="109302C9" w14:textId="77777777" w:rsidTr="00617B3E">
        <w:tc>
          <w:tcPr>
            <w:tcW w:w="2013" w:type="dxa"/>
            <w:shd w:val="clear" w:color="auto" w:fill="auto"/>
            <w:tcMar>
              <w:top w:w="28" w:type="dxa"/>
              <w:left w:w="28" w:type="dxa"/>
              <w:bottom w:w="28" w:type="dxa"/>
              <w:right w:w="28" w:type="dxa"/>
            </w:tcMar>
          </w:tcPr>
          <w:p w14:paraId="2B1CA027"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438C2BA" w14:textId="77777777" w:rsidR="003B5845" w:rsidRPr="000437C1" w:rsidRDefault="003B5845" w:rsidP="00617B3E">
            <w:pPr>
              <w:pStyle w:val="SmallStandard"/>
            </w:pPr>
            <w:r>
              <w:t>false</w:t>
            </w:r>
          </w:p>
        </w:tc>
      </w:tr>
    </w:tbl>
    <w:p w14:paraId="72DE8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820AEE" w14:textId="77777777" w:rsidTr="00617B3E">
        <w:tc>
          <w:tcPr>
            <w:tcW w:w="3856" w:type="dxa"/>
            <w:gridSpan w:val="3"/>
            <w:shd w:val="clear" w:color="auto" w:fill="auto"/>
          </w:tcPr>
          <w:p w14:paraId="5E30FC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4AF1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0E87F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523CD7" w14:textId="77777777" w:rsidTr="00617B3E">
        <w:tc>
          <w:tcPr>
            <w:tcW w:w="1573" w:type="dxa"/>
            <w:shd w:val="clear" w:color="auto" w:fill="auto"/>
          </w:tcPr>
          <w:p w14:paraId="3DEA39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A368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FD1E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98E66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B66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A815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F0F43" w14:textId="77777777" w:rsidTr="00617B3E">
        <w:tc>
          <w:tcPr>
            <w:tcW w:w="1573" w:type="dxa"/>
            <w:shd w:val="clear" w:color="auto" w:fill="auto"/>
          </w:tcPr>
          <w:p w14:paraId="59F4FA44" w14:textId="77777777" w:rsidR="003B5845" w:rsidRPr="00634625" w:rsidRDefault="003B5845" w:rsidP="00617B3E">
            <w:pPr>
              <w:pStyle w:val="SmallStandard"/>
            </w:pPr>
            <w:r>
              <w:t>ExternalMapping</w:t>
            </w:r>
          </w:p>
        </w:tc>
        <w:tc>
          <w:tcPr>
            <w:tcW w:w="1574" w:type="dxa"/>
            <w:shd w:val="clear" w:color="auto" w:fill="auto"/>
          </w:tcPr>
          <w:p w14:paraId="2631EDB4" w14:textId="77777777" w:rsidR="003B5845" w:rsidRPr="00132C43" w:rsidRDefault="003B5845" w:rsidP="00617B3E">
            <w:pPr>
              <w:pStyle w:val="SmallStandard"/>
            </w:pPr>
            <w:r>
              <w:t>mappings</w:t>
            </w:r>
          </w:p>
        </w:tc>
        <w:tc>
          <w:tcPr>
            <w:tcW w:w="708" w:type="dxa"/>
            <w:shd w:val="clear" w:color="auto" w:fill="auto"/>
          </w:tcPr>
          <w:p w14:paraId="6478D48D" w14:textId="77777777" w:rsidR="003B5845" w:rsidRPr="00D331EF" w:rsidRDefault="003B5845" w:rsidP="00617B3E">
            <w:pPr>
              <w:pStyle w:val="SmallStandard"/>
            </w:pPr>
            <w:r w:rsidRPr="00574783">
              <w:t>0..*</w:t>
            </w:r>
          </w:p>
        </w:tc>
        <w:tc>
          <w:tcPr>
            <w:tcW w:w="709" w:type="dxa"/>
            <w:shd w:val="clear" w:color="auto" w:fill="auto"/>
          </w:tcPr>
          <w:p w14:paraId="0A7F0DFA" w14:textId="77777777" w:rsidR="003B5845" w:rsidRPr="00D331EF" w:rsidRDefault="003B5845" w:rsidP="00617B3E">
            <w:pPr>
              <w:pStyle w:val="SmallStandard"/>
            </w:pPr>
            <w:r w:rsidRPr="00207506">
              <w:t>1</w:t>
            </w:r>
          </w:p>
        </w:tc>
        <w:tc>
          <w:tcPr>
            <w:tcW w:w="567" w:type="dxa"/>
            <w:shd w:val="clear" w:color="auto" w:fill="auto"/>
          </w:tcPr>
          <w:p w14:paraId="4747E0C0" w14:textId="77777777" w:rsidR="003B5845" w:rsidRDefault="003B5845" w:rsidP="00617B3E">
            <w:pPr>
              <w:pStyle w:val="SmallStandard"/>
            </w:pPr>
            <w:r>
              <w:t>Y</w:t>
            </w:r>
          </w:p>
        </w:tc>
        <w:tc>
          <w:tcPr>
            <w:tcW w:w="3969" w:type="dxa"/>
            <w:shd w:val="clear" w:color="auto" w:fill="auto"/>
          </w:tcPr>
          <w:p w14:paraId="2B85F0AE"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r w:rsidR="003B5845" w:rsidRPr="004A00BD" w14:paraId="114048A0" w14:textId="77777777" w:rsidTr="00617B3E">
        <w:tc>
          <w:tcPr>
            <w:tcW w:w="1573" w:type="dxa"/>
            <w:shd w:val="clear" w:color="auto" w:fill="auto"/>
          </w:tcPr>
          <w:p w14:paraId="5BA96530" w14:textId="77777777" w:rsidR="003B5845" w:rsidRPr="00634625" w:rsidRDefault="003B5845" w:rsidP="00617B3E">
            <w:pPr>
              <w:pStyle w:val="SmallStandard"/>
            </w:pPr>
            <w:r>
              <w:t>DocumentVersion</w:t>
            </w:r>
          </w:p>
        </w:tc>
        <w:tc>
          <w:tcPr>
            <w:tcW w:w="1574" w:type="dxa"/>
            <w:shd w:val="clear" w:color="auto" w:fill="auto"/>
          </w:tcPr>
          <w:p w14:paraId="0C9BD934" w14:textId="77777777" w:rsidR="003B5845" w:rsidRPr="00132C43" w:rsidRDefault="003B5845" w:rsidP="00617B3E">
            <w:pPr>
              <w:pStyle w:val="SmallStandard"/>
            </w:pPr>
            <w:r>
              <w:t>mappedDocument</w:t>
            </w:r>
          </w:p>
        </w:tc>
        <w:tc>
          <w:tcPr>
            <w:tcW w:w="708" w:type="dxa"/>
            <w:shd w:val="clear" w:color="auto" w:fill="auto"/>
          </w:tcPr>
          <w:p w14:paraId="51E84F8B" w14:textId="77777777" w:rsidR="003B5845" w:rsidRPr="00D331EF" w:rsidRDefault="003B5845" w:rsidP="00617B3E">
            <w:pPr>
              <w:pStyle w:val="SmallStandard"/>
            </w:pPr>
            <w:r w:rsidRPr="00574783">
              <w:t>1</w:t>
            </w:r>
          </w:p>
        </w:tc>
        <w:tc>
          <w:tcPr>
            <w:tcW w:w="709" w:type="dxa"/>
            <w:shd w:val="clear" w:color="auto" w:fill="auto"/>
          </w:tcPr>
          <w:p w14:paraId="5840756A" w14:textId="77777777" w:rsidR="003B5845" w:rsidRPr="00D331EF" w:rsidRDefault="003B5845" w:rsidP="00617B3E">
            <w:pPr>
              <w:pStyle w:val="SmallStandard"/>
            </w:pPr>
            <w:r w:rsidRPr="00207506">
              <w:t>0..*</w:t>
            </w:r>
          </w:p>
        </w:tc>
        <w:tc>
          <w:tcPr>
            <w:tcW w:w="567" w:type="dxa"/>
            <w:shd w:val="clear" w:color="auto" w:fill="auto"/>
          </w:tcPr>
          <w:p w14:paraId="3BE54F41" w14:textId="77777777" w:rsidR="003B5845" w:rsidRPr="00D331EF" w:rsidRDefault="003B5845" w:rsidP="00617B3E">
            <w:pPr>
              <w:pStyle w:val="SmallStandard"/>
            </w:pPr>
            <w:r>
              <w:t>N</w:t>
            </w:r>
          </w:p>
        </w:tc>
        <w:tc>
          <w:tcPr>
            <w:tcW w:w="3969" w:type="dxa"/>
            <w:shd w:val="clear" w:color="auto" w:fill="auto"/>
          </w:tcPr>
          <w:p w14:paraId="671E5218"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bl>
    <w:p w14:paraId="6A2ED6C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68" w:name="_Toc27668624"/>
      <w:bookmarkStart w:id="1169" w:name="_Toc27730692"/>
      <w:r>
        <w:rPr>
          <w:lang w:val="en-GB"/>
        </w:rPr>
        <w:t xml:space="preserve">Module </w:t>
      </w:r>
      <w:bookmarkStart w:id="1170" w:name="_1f2f69f9013922d555656c79e3c200c5"/>
      <w:r>
        <w:rPr>
          <w:lang w:val="en-GB"/>
        </w:rPr>
        <w:t>geo_2d</w:t>
      </w:r>
      <w:bookmarkEnd w:id="1168"/>
      <w:bookmarkEnd w:id="1169"/>
      <w:bookmarkEnd w:id="1170"/>
    </w:p>
    <w:p w14:paraId="21F344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1" w:name="_55bb8ed7898d9b20e98b1ba958e2a73a"/>
      <w:r>
        <w:rPr>
          <w:lang w:val="en-GB"/>
        </w:rPr>
        <w:t>BuildingBlockPositioning2D</w:t>
      </w:r>
      <w:bookmarkEnd w:id="1171"/>
    </w:p>
    <w:p w14:paraId="0C99930B" w14:textId="77777777" w:rsidR="003B5845" w:rsidRPr="00A518C2" w:rsidRDefault="003B5845" w:rsidP="003B5845">
      <w:pPr>
        <w:rPr>
          <w:lang w:val="en-GB"/>
        </w:rPr>
      </w:pPr>
      <w:r w:rsidRPr="00A518C2">
        <w:rPr>
          <w:sz w:val="18"/>
          <w:szCs w:val="18"/>
          <w:lang w:val="en-GB"/>
        </w:rPr>
        <w:t>Defines the position of a BuildingBlock2D on a HarnessDrawing.</w:t>
      </w:r>
    </w:p>
    <w:p w14:paraId="7AAAB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43E6A0" w14:textId="77777777" w:rsidTr="00617B3E">
        <w:tc>
          <w:tcPr>
            <w:tcW w:w="2013" w:type="dxa"/>
            <w:shd w:val="clear" w:color="auto" w:fill="auto"/>
            <w:tcMar>
              <w:top w:w="28" w:type="dxa"/>
              <w:left w:w="28" w:type="dxa"/>
              <w:bottom w:w="28" w:type="dxa"/>
              <w:right w:w="28" w:type="dxa"/>
            </w:tcMar>
          </w:tcPr>
          <w:p w14:paraId="02CF1D5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A4FB2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BCAC49" w14:textId="77777777" w:rsidTr="00617B3E">
        <w:tc>
          <w:tcPr>
            <w:tcW w:w="2013" w:type="dxa"/>
            <w:shd w:val="clear" w:color="auto" w:fill="auto"/>
            <w:tcMar>
              <w:top w:w="28" w:type="dxa"/>
              <w:left w:w="28" w:type="dxa"/>
              <w:bottom w:w="28" w:type="dxa"/>
              <w:right w:w="28" w:type="dxa"/>
            </w:tcMar>
          </w:tcPr>
          <w:p w14:paraId="19F388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02F8B" w14:textId="77777777" w:rsidR="003B5845" w:rsidRPr="004A00BD" w:rsidRDefault="003B5845" w:rsidP="00617B3E">
            <w:pPr>
              <w:rPr>
                <w:sz w:val="22"/>
              </w:rPr>
            </w:pPr>
          </w:p>
        </w:tc>
      </w:tr>
      <w:tr w:rsidR="003B5845" w:rsidRPr="008359F5" w14:paraId="2306294E" w14:textId="77777777" w:rsidTr="00617B3E">
        <w:tc>
          <w:tcPr>
            <w:tcW w:w="2013" w:type="dxa"/>
            <w:shd w:val="clear" w:color="auto" w:fill="auto"/>
            <w:tcMar>
              <w:top w:w="28" w:type="dxa"/>
              <w:left w:w="28" w:type="dxa"/>
              <w:bottom w:w="28" w:type="dxa"/>
              <w:right w:w="28" w:type="dxa"/>
            </w:tcMar>
          </w:tcPr>
          <w:p w14:paraId="782A16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A49C20" w14:textId="77777777" w:rsidR="003B5845" w:rsidRPr="000437C1" w:rsidRDefault="003B5845" w:rsidP="00617B3E">
            <w:pPr>
              <w:pStyle w:val="SmallStandard"/>
            </w:pPr>
            <w:r>
              <w:t>false</w:t>
            </w:r>
          </w:p>
        </w:tc>
      </w:tr>
    </w:tbl>
    <w:p w14:paraId="3E6B59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33FA64" w14:textId="77777777" w:rsidTr="00617B3E">
        <w:tc>
          <w:tcPr>
            <w:tcW w:w="3856" w:type="dxa"/>
            <w:gridSpan w:val="3"/>
            <w:shd w:val="clear" w:color="auto" w:fill="auto"/>
          </w:tcPr>
          <w:p w14:paraId="374AB4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F81A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1AB2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C6B25B" w14:textId="77777777" w:rsidTr="00617B3E">
        <w:tc>
          <w:tcPr>
            <w:tcW w:w="1573" w:type="dxa"/>
            <w:shd w:val="clear" w:color="auto" w:fill="auto"/>
          </w:tcPr>
          <w:p w14:paraId="6819A55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E810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C2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2C34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EFEE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AE0A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FC8E31" w14:textId="77777777" w:rsidTr="00617B3E">
        <w:tc>
          <w:tcPr>
            <w:tcW w:w="1573" w:type="dxa"/>
            <w:shd w:val="clear" w:color="auto" w:fill="auto"/>
          </w:tcPr>
          <w:p w14:paraId="29B53343" w14:textId="77777777" w:rsidR="003B5845" w:rsidRPr="00634625" w:rsidRDefault="003B5845" w:rsidP="00617B3E">
            <w:pPr>
              <w:pStyle w:val="SmallStandard"/>
            </w:pPr>
            <w:r>
              <w:t>BuildingBlockSpecification2D</w:t>
            </w:r>
          </w:p>
        </w:tc>
        <w:tc>
          <w:tcPr>
            <w:tcW w:w="1574" w:type="dxa"/>
            <w:shd w:val="clear" w:color="auto" w:fill="auto"/>
          </w:tcPr>
          <w:p w14:paraId="277C61E4" w14:textId="77777777" w:rsidR="003B5845" w:rsidRPr="00132C43" w:rsidRDefault="003B5845" w:rsidP="00617B3E">
            <w:pPr>
              <w:pStyle w:val="SmallStandard"/>
            </w:pPr>
            <w:r>
              <w:t>referenced2DBuildingBlock</w:t>
            </w:r>
          </w:p>
        </w:tc>
        <w:tc>
          <w:tcPr>
            <w:tcW w:w="708" w:type="dxa"/>
            <w:shd w:val="clear" w:color="auto" w:fill="auto"/>
          </w:tcPr>
          <w:p w14:paraId="69C4256B" w14:textId="77777777" w:rsidR="003B5845" w:rsidRPr="00D331EF" w:rsidRDefault="003B5845" w:rsidP="00617B3E">
            <w:pPr>
              <w:pStyle w:val="SmallStandard"/>
            </w:pPr>
            <w:r w:rsidRPr="00574783">
              <w:t>1</w:t>
            </w:r>
          </w:p>
        </w:tc>
        <w:tc>
          <w:tcPr>
            <w:tcW w:w="709" w:type="dxa"/>
            <w:shd w:val="clear" w:color="auto" w:fill="auto"/>
          </w:tcPr>
          <w:p w14:paraId="24DC5F8D" w14:textId="77777777" w:rsidR="003B5845" w:rsidRPr="00D331EF" w:rsidRDefault="003B5845" w:rsidP="00617B3E">
            <w:pPr>
              <w:pStyle w:val="SmallStandard"/>
            </w:pPr>
            <w:r w:rsidRPr="00207506">
              <w:t>0..*</w:t>
            </w:r>
          </w:p>
        </w:tc>
        <w:tc>
          <w:tcPr>
            <w:tcW w:w="567" w:type="dxa"/>
            <w:shd w:val="clear" w:color="auto" w:fill="auto"/>
          </w:tcPr>
          <w:p w14:paraId="354A6A5B" w14:textId="77777777" w:rsidR="003B5845" w:rsidRPr="00D331EF" w:rsidRDefault="003B5845" w:rsidP="00617B3E">
            <w:pPr>
              <w:pStyle w:val="SmallStandard"/>
            </w:pPr>
            <w:r>
              <w:t>N</w:t>
            </w:r>
          </w:p>
        </w:tc>
        <w:tc>
          <w:tcPr>
            <w:tcW w:w="3969" w:type="dxa"/>
            <w:shd w:val="clear" w:color="auto" w:fill="auto"/>
          </w:tcPr>
          <w:p w14:paraId="02DEFF80" w14:textId="77777777" w:rsidR="003B5845" w:rsidRDefault="003B5845" w:rsidP="00617B3E">
            <w:pPr>
              <w:pStyle w:val="SmallStandard"/>
            </w:pPr>
            <w:r w:rsidRPr="00491287">
              <w:t xml:space="preserve">References the building block which is placed on the harness drawing. </w:t>
            </w:r>
          </w:p>
        </w:tc>
      </w:tr>
      <w:tr w:rsidR="003B5845" w:rsidRPr="004A00BD" w14:paraId="70DA8DBB" w14:textId="77777777" w:rsidTr="00617B3E">
        <w:tc>
          <w:tcPr>
            <w:tcW w:w="1573" w:type="dxa"/>
            <w:shd w:val="clear" w:color="auto" w:fill="auto"/>
          </w:tcPr>
          <w:p w14:paraId="56E7CC96" w14:textId="77777777" w:rsidR="003B5845" w:rsidRPr="00634625" w:rsidRDefault="003B5845" w:rsidP="00617B3E">
            <w:pPr>
              <w:pStyle w:val="SmallStandard"/>
            </w:pPr>
            <w:r>
              <w:t>CartesianPoint2D</w:t>
            </w:r>
          </w:p>
        </w:tc>
        <w:tc>
          <w:tcPr>
            <w:tcW w:w="1574" w:type="dxa"/>
            <w:shd w:val="clear" w:color="auto" w:fill="auto"/>
          </w:tcPr>
          <w:p w14:paraId="15A07EB8" w14:textId="77777777" w:rsidR="003B5845" w:rsidRPr="00132C43" w:rsidRDefault="003B5845" w:rsidP="00617B3E">
            <w:pPr>
              <w:pStyle w:val="SmallStandard"/>
            </w:pPr>
            <w:r>
              <w:t>centerPoint</w:t>
            </w:r>
          </w:p>
        </w:tc>
        <w:tc>
          <w:tcPr>
            <w:tcW w:w="708" w:type="dxa"/>
            <w:shd w:val="clear" w:color="auto" w:fill="auto"/>
          </w:tcPr>
          <w:p w14:paraId="492A25B8" w14:textId="77777777" w:rsidR="003B5845" w:rsidRPr="00D331EF" w:rsidRDefault="003B5845" w:rsidP="00617B3E">
            <w:pPr>
              <w:pStyle w:val="SmallStandard"/>
            </w:pPr>
            <w:r w:rsidRPr="00574783">
              <w:t>0..1</w:t>
            </w:r>
          </w:p>
        </w:tc>
        <w:tc>
          <w:tcPr>
            <w:tcW w:w="709" w:type="dxa"/>
            <w:shd w:val="clear" w:color="auto" w:fill="auto"/>
          </w:tcPr>
          <w:p w14:paraId="70F5EB9E" w14:textId="77777777" w:rsidR="003B5845" w:rsidRPr="00D331EF" w:rsidRDefault="003B5845" w:rsidP="00617B3E">
            <w:pPr>
              <w:pStyle w:val="SmallStandard"/>
            </w:pPr>
            <w:r w:rsidRPr="00207506">
              <w:t>0..1</w:t>
            </w:r>
          </w:p>
        </w:tc>
        <w:tc>
          <w:tcPr>
            <w:tcW w:w="567" w:type="dxa"/>
            <w:shd w:val="clear" w:color="auto" w:fill="auto"/>
          </w:tcPr>
          <w:p w14:paraId="255CFC32" w14:textId="77777777" w:rsidR="003B5845" w:rsidRDefault="003B5845" w:rsidP="00617B3E">
            <w:pPr>
              <w:pStyle w:val="SmallStandard"/>
            </w:pPr>
            <w:r>
              <w:t>Y</w:t>
            </w:r>
          </w:p>
        </w:tc>
        <w:tc>
          <w:tcPr>
            <w:tcW w:w="3969" w:type="dxa"/>
            <w:shd w:val="clear" w:color="auto" w:fill="auto"/>
          </w:tcPr>
          <w:p w14:paraId="7B43BDF0" w14:textId="77777777" w:rsidR="003B5845" w:rsidRDefault="003B5845" w:rsidP="00617B3E">
            <w:pPr>
              <w:pStyle w:val="SmallStandard"/>
            </w:pPr>
            <w:r w:rsidRPr="00491287">
              <w:t xml:space="preserve">Specifies the center point of the BuildingBlock in the coordinate system of the harness drawing. </w:t>
            </w:r>
          </w:p>
        </w:tc>
      </w:tr>
    </w:tbl>
    <w:p w14:paraId="0B7C2E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29ACCD1" w14:textId="77777777" w:rsidTr="00617B3E">
        <w:tc>
          <w:tcPr>
            <w:tcW w:w="2296" w:type="dxa"/>
            <w:gridSpan w:val="2"/>
            <w:shd w:val="clear" w:color="auto" w:fill="auto"/>
          </w:tcPr>
          <w:p w14:paraId="360B10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822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470B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3DD141" w14:textId="77777777" w:rsidTr="00617B3E">
        <w:tc>
          <w:tcPr>
            <w:tcW w:w="1588" w:type="dxa"/>
            <w:shd w:val="clear" w:color="auto" w:fill="auto"/>
          </w:tcPr>
          <w:p w14:paraId="37B068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AEC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C7D79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AC058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65D3C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DE2B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22B42D" w14:textId="77777777" w:rsidTr="00617B3E">
        <w:tc>
          <w:tcPr>
            <w:tcW w:w="1588" w:type="dxa"/>
            <w:shd w:val="clear" w:color="auto" w:fill="auto"/>
          </w:tcPr>
          <w:p w14:paraId="159182CF" w14:textId="77777777" w:rsidR="003B5845" w:rsidRPr="00634625" w:rsidRDefault="003B5845" w:rsidP="00617B3E">
            <w:pPr>
              <w:pStyle w:val="SmallStandard"/>
            </w:pPr>
            <w:r>
              <w:t>HarnessDrawingSpecification2D</w:t>
            </w:r>
          </w:p>
        </w:tc>
        <w:tc>
          <w:tcPr>
            <w:tcW w:w="708" w:type="dxa"/>
            <w:shd w:val="clear" w:color="auto" w:fill="auto"/>
          </w:tcPr>
          <w:p w14:paraId="0A53EAA9" w14:textId="77777777" w:rsidR="003B5845" w:rsidRPr="00D331EF" w:rsidRDefault="003B5845" w:rsidP="00617B3E">
            <w:pPr>
              <w:pStyle w:val="SmallStandard"/>
            </w:pPr>
            <w:r w:rsidRPr="00D01517">
              <w:t>1</w:t>
            </w:r>
          </w:p>
        </w:tc>
        <w:tc>
          <w:tcPr>
            <w:tcW w:w="1560" w:type="dxa"/>
            <w:shd w:val="clear" w:color="auto" w:fill="auto"/>
          </w:tcPr>
          <w:p w14:paraId="505E165B" w14:textId="77777777" w:rsidR="003B5845" w:rsidRPr="00132C43" w:rsidRDefault="003B5845" w:rsidP="00617B3E">
            <w:pPr>
              <w:pStyle w:val="SmallStandard"/>
            </w:pPr>
            <w:r>
              <w:t>buildingBlockPositionings</w:t>
            </w:r>
          </w:p>
        </w:tc>
        <w:tc>
          <w:tcPr>
            <w:tcW w:w="708" w:type="dxa"/>
            <w:shd w:val="clear" w:color="auto" w:fill="auto"/>
          </w:tcPr>
          <w:p w14:paraId="448C8D68" w14:textId="77777777" w:rsidR="003B5845" w:rsidRPr="00D331EF" w:rsidRDefault="003B5845" w:rsidP="00617B3E">
            <w:pPr>
              <w:pStyle w:val="SmallStandard"/>
            </w:pPr>
            <w:r w:rsidRPr="00D01517">
              <w:t>1..*</w:t>
            </w:r>
          </w:p>
        </w:tc>
        <w:tc>
          <w:tcPr>
            <w:tcW w:w="567" w:type="dxa"/>
            <w:shd w:val="clear" w:color="auto" w:fill="auto"/>
          </w:tcPr>
          <w:p w14:paraId="5F199B48" w14:textId="77777777" w:rsidR="003B5845" w:rsidRDefault="003B5845" w:rsidP="00617B3E">
            <w:pPr>
              <w:pStyle w:val="SmallStandard"/>
            </w:pPr>
            <w:r>
              <w:t>Y</w:t>
            </w:r>
          </w:p>
        </w:tc>
        <w:tc>
          <w:tcPr>
            <w:tcW w:w="3969" w:type="dxa"/>
            <w:shd w:val="clear" w:color="auto" w:fill="auto"/>
          </w:tcPr>
          <w:p w14:paraId="74670473" w14:textId="77777777" w:rsidR="003B5845" w:rsidRDefault="003B5845" w:rsidP="00617B3E">
            <w:pPr>
              <w:pStyle w:val="SmallStandard"/>
            </w:pPr>
            <w:r w:rsidRPr="00491287">
              <w:t xml:space="preserve">Specifies the BuildingBlockPositioning2Ds that are forming the 2D harness drawing. </w:t>
            </w:r>
          </w:p>
        </w:tc>
      </w:tr>
    </w:tbl>
    <w:p w14:paraId="6166FA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2" w:name="_f21eb495f4c08951dded0c40d0e4990c"/>
      <w:r>
        <w:rPr>
          <w:lang w:val="en-GB"/>
        </w:rPr>
        <w:t>BuildingBlockSpecification2D</w:t>
      </w:r>
      <w:bookmarkEnd w:id="1172"/>
    </w:p>
    <w:p w14:paraId="46AC11B2" w14:textId="77777777" w:rsidR="003B5845" w:rsidRPr="00A518C2" w:rsidRDefault="003B5845" w:rsidP="003B5845">
      <w:pPr>
        <w:rPr>
          <w:lang w:val="en-GB"/>
        </w:rPr>
      </w:pPr>
      <w:r w:rsidRPr="00A518C2">
        <w:rPr>
          <w:sz w:val="18"/>
          <w:szCs w:val="18"/>
          <w:lang w:val="en-GB"/>
        </w:rPr>
        <w:t>Specification for the description of a two-dimensional building block. A building block is a reusable section of a geometry.</w:t>
      </w:r>
    </w:p>
    <w:p w14:paraId="522FB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897351" w14:textId="77777777" w:rsidTr="00617B3E">
        <w:tc>
          <w:tcPr>
            <w:tcW w:w="2013" w:type="dxa"/>
            <w:shd w:val="clear" w:color="auto" w:fill="auto"/>
            <w:tcMar>
              <w:top w:w="28" w:type="dxa"/>
              <w:left w:w="28" w:type="dxa"/>
              <w:bottom w:w="28" w:type="dxa"/>
              <w:right w:w="28" w:type="dxa"/>
            </w:tcMar>
          </w:tcPr>
          <w:p w14:paraId="0BCF64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4EAE8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05EAA9" w14:textId="77777777" w:rsidTr="00617B3E">
        <w:tc>
          <w:tcPr>
            <w:tcW w:w="2013" w:type="dxa"/>
            <w:shd w:val="clear" w:color="auto" w:fill="auto"/>
            <w:tcMar>
              <w:top w:w="28" w:type="dxa"/>
              <w:left w:w="28" w:type="dxa"/>
              <w:bottom w:w="28" w:type="dxa"/>
              <w:right w:w="28" w:type="dxa"/>
            </w:tcMar>
          </w:tcPr>
          <w:p w14:paraId="0319A5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9FC2AE3" w14:textId="77777777" w:rsidR="003B5845" w:rsidRPr="004A00BD" w:rsidRDefault="003B5845" w:rsidP="00617B3E">
            <w:pPr>
              <w:rPr>
                <w:sz w:val="22"/>
              </w:rPr>
            </w:pPr>
          </w:p>
        </w:tc>
      </w:tr>
      <w:tr w:rsidR="003B5845" w:rsidRPr="008359F5" w14:paraId="310B072A" w14:textId="77777777" w:rsidTr="00617B3E">
        <w:tc>
          <w:tcPr>
            <w:tcW w:w="2013" w:type="dxa"/>
            <w:shd w:val="clear" w:color="auto" w:fill="auto"/>
            <w:tcMar>
              <w:top w:w="28" w:type="dxa"/>
              <w:left w:w="28" w:type="dxa"/>
              <w:bottom w:w="28" w:type="dxa"/>
              <w:right w:w="28" w:type="dxa"/>
            </w:tcMar>
          </w:tcPr>
          <w:p w14:paraId="4008159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3172BA" w14:textId="77777777" w:rsidR="003B5845" w:rsidRPr="000437C1" w:rsidRDefault="003B5845" w:rsidP="00617B3E">
            <w:pPr>
              <w:pStyle w:val="SmallStandard"/>
            </w:pPr>
            <w:r>
              <w:t>false</w:t>
            </w:r>
          </w:p>
        </w:tc>
      </w:tr>
    </w:tbl>
    <w:p w14:paraId="0F1E95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2517D" w14:textId="77777777" w:rsidTr="00617B3E">
        <w:tc>
          <w:tcPr>
            <w:tcW w:w="3856" w:type="dxa"/>
            <w:gridSpan w:val="3"/>
            <w:shd w:val="clear" w:color="auto" w:fill="auto"/>
          </w:tcPr>
          <w:p w14:paraId="235CEE8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37D8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6E4C4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99FA8" w14:textId="77777777" w:rsidTr="00617B3E">
        <w:tc>
          <w:tcPr>
            <w:tcW w:w="1573" w:type="dxa"/>
            <w:shd w:val="clear" w:color="auto" w:fill="auto"/>
          </w:tcPr>
          <w:p w14:paraId="52ACD345"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B31D40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9F37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27D7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8B689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382B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79C" w14:textId="77777777" w:rsidTr="00617B3E">
        <w:tc>
          <w:tcPr>
            <w:tcW w:w="1573" w:type="dxa"/>
            <w:shd w:val="clear" w:color="auto" w:fill="auto"/>
          </w:tcPr>
          <w:p w14:paraId="0E6E95E0" w14:textId="77777777" w:rsidR="003B5845" w:rsidRPr="00634625" w:rsidRDefault="003B5845" w:rsidP="00617B3E">
            <w:pPr>
              <w:pStyle w:val="SmallStandard"/>
            </w:pPr>
            <w:r>
              <w:t>GeometrySegment2D</w:t>
            </w:r>
          </w:p>
        </w:tc>
        <w:tc>
          <w:tcPr>
            <w:tcW w:w="1574" w:type="dxa"/>
            <w:shd w:val="clear" w:color="auto" w:fill="auto"/>
          </w:tcPr>
          <w:p w14:paraId="43785B70" w14:textId="77777777" w:rsidR="003B5845" w:rsidRPr="00132C43" w:rsidRDefault="003B5845" w:rsidP="00617B3E">
            <w:pPr>
              <w:pStyle w:val="SmallStandard"/>
            </w:pPr>
            <w:r>
              <w:t>geometrySegment</w:t>
            </w:r>
          </w:p>
        </w:tc>
        <w:tc>
          <w:tcPr>
            <w:tcW w:w="708" w:type="dxa"/>
            <w:shd w:val="clear" w:color="auto" w:fill="auto"/>
          </w:tcPr>
          <w:p w14:paraId="7B589FD7" w14:textId="77777777" w:rsidR="003B5845" w:rsidRPr="00D331EF" w:rsidRDefault="003B5845" w:rsidP="00617B3E">
            <w:pPr>
              <w:pStyle w:val="SmallStandard"/>
            </w:pPr>
            <w:r w:rsidRPr="00574783">
              <w:t>0..*</w:t>
            </w:r>
          </w:p>
        </w:tc>
        <w:tc>
          <w:tcPr>
            <w:tcW w:w="709" w:type="dxa"/>
            <w:shd w:val="clear" w:color="auto" w:fill="auto"/>
          </w:tcPr>
          <w:p w14:paraId="11F8F83D" w14:textId="77777777" w:rsidR="003B5845" w:rsidRPr="00D331EF" w:rsidRDefault="003B5845" w:rsidP="00617B3E">
            <w:pPr>
              <w:pStyle w:val="SmallStandard"/>
            </w:pPr>
            <w:r w:rsidRPr="00207506">
              <w:t>1</w:t>
            </w:r>
          </w:p>
        </w:tc>
        <w:tc>
          <w:tcPr>
            <w:tcW w:w="567" w:type="dxa"/>
            <w:shd w:val="clear" w:color="auto" w:fill="auto"/>
          </w:tcPr>
          <w:p w14:paraId="1757FCD3" w14:textId="77777777" w:rsidR="003B5845" w:rsidRDefault="003B5845" w:rsidP="00617B3E">
            <w:pPr>
              <w:pStyle w:val="SmallStandard"/>
            </w:pPr>
            <w:r>
              <w:t>Y</w:t>
            </w:r>
          </w:p>
        </w:tc>
        <w:tc>
          <w:tcPr>
            <w:tcW w:w="3969" w:type="dxa"/>
            <w:shd w:val="clear" w:color="auto" w:fill="auto"/>
          </w:tcPr>
          <w:p w14:paraId="258AFB21" w14:textId="77777777" w:rsidR="003B5845" w:rsidRDefault="003B5845" w:rsidP="00617B3E">
            <w:pPr>
              <w:pStyle w:val="SmallStandard"/>
            </w:pPr>
            <w:r w:rsidRPr="00491287">
              <w:t>Specifies the GeometrySegment2Ds defined by the BuildingBlockSpecification2D.</w:t>
            </w:r>
          </w:p>
        </w:tc>
      </w:tr>
      <w:tr w:rsidR="003B5845" w:rsidRPr="004A00BD" w14:paraId="42B4B303" w14:textId="77777777" w:rsidTr="00617B3E">
        <w:tc>
          <w:tcPr>
            <w:tcW w:w="1573" w:type="dxa"/>
            <w:shd w:val="clear" w:color="auto" w:fill="auto"/>
          </w:tcPr>
          <w:p w14:paraId="69EC6578" w14:textId="77777777" w:rsidR="003B5845" w:rsidRPr="00634625" w:rsidRDefault="003B5845" w:rsidP="00617B3E">
            <w:pPr>
              <w:pStyle w:val="SmallStandard"/>
            </w:pPr>
            <w:r>
              <w:t>CartesianPoint2D</w:t>
            </w:r>
          </w:p>
        </w:tc>
        <w:tc>
          <w:tcPr>
            <w:tcW w:w="1574" w:type="dxa"/>
            <w:shd w:val="clear" w:color="auto" w:fill="auto"/>
          </w:tcPr>
          <w:p w14:paraId="2CFD98B7" w14:textId="77777777" w:rsidR="003B5845" w:rsidRPr="00132C43" w:rsidRDefault="003B5845" w:rsidP="00617B3E">
            <w:pPr>
              <w:pStyle w:val="SmallStandard"/>
            </w:pPr>
            <w:r>
              <w:t>cartesianPoint</w:t>
            </w:r>
          </w:p>
        </w:tc>
        <w:tc>
          <w:tcPr>
            <w:tcW w:w="708" w:type="dxa"/>
            <w:shd w:val="clear" w:color="auto" w:fill="auto"/>
          </w:tcPr>
          <w:p w14:paraId="17D88271" w14:textId="77777777" w:rsidR="003B5845" w:rsidRPr="00D331EF" w:rsidRDefault="003B5845" w:rsidP="00617B3E">
            <w:pPr>
              <w:pStyle w:val="SmallStandard"/>
            </w:pPr>
            <w:r w:rsidRPr="00574783">
              <w:t>0..*</w:t>
            </w:r>
          </w:p>
        </w:tc>
        <w:tc>
          <w:tcPr>
            <w:tcW w:w="709" w:type="dxa"/>
            <w:shd w:val="clear" w:color="auto" w:fill="auto"/>
          </w:tcPr>
          <w:p w14:paraId="6810FA59" w14:textId="77777777" w:rsidR="003B5845" w:rsidRPr="00D331EF" w:rsidRDefault="003B5845" w:rsidP="00617B3E">
            <w:pPr>
              <w:pStyle w:val="SmallStandard"/>
            </w:pPr>
            <w:r w:rsidRPr="00207506">
              <w:t>0..1</w:t>
            </w:r>
          </w:p>
        </w:tc>
        <w:tc>
          <w:tcPr>
            <w:tcW w:w="567" w:type="dxa"/>
            <w:shd w:val="clear" w:color="auto" w:fill="auto"/>
          </w:tcPr>
          <w:p w14:paraId="6E61053E" w14:textId="77777777" w:rsidR="003B5845" w:rsidRDefault="003B5845" w:rsidP="00617B3E">
            <w:pPr>
              <w:pStyle w:val="SmallStandard"/>
            </w:pPr>
            <w:r>
              <w:t>Y</w:t>
            </w:r>
          </w:p>
        </w:tc>
        <w:tc>
          <w:tcPr>
            <w:tcW w:w="3969" w:type="dxa"/>
            <w:shd w:val="clear" w:color="auto" w:fill="auto"/>
          </w:tcPr>
          <w:p w14:paraId="1B12FE5B" w14:textId="77777777" w:rsidR="003B5845" w:rsidRDefault="003B5845" w:rsidP="00617B3E">
            <w:pPr>
              <w:pStyle w:val="SmallStandard"/>
            </w:pPr>
            <w:r w:rsidRPr="00491287">
              <w:t>Specifies the CartesianPoint2Ds that are used in the BuildingBlockSpecification2D.</w:t>
            </w:r>
          </w:p>
        </w:tc>
      </w:tr>
      <w:tr w:rsidR="003B5845" w:rsidRPr="004A00BD" w14:paraId="3AEDF093" w14:textId="77777777" w:rsidTr="00617B3E">
        <w:tc>
          <w:tcPr>
            <w:tcW w:w="1573" w:type="dxa"/>
            <w:shd w:val="clear" w:color="auto" w:fill="auto"/>
          </w:tcPr>
          <w:p w14:paraId="29445EA5" w14:textId="77777777" w:rsidR="003B5845" w:rsidRPr="00634625" w:rsidRDefault="003B5845" w:rsidP="00617B3E">
            <w:pPr>
              <w:pStyle w:val="SmallStandard"/>
            </w:pPr>
            <w:r>
              <w:t>CartesianDimension</w:t>
            </w:r>
          </w:p>
        </w:tc>
        <w:tc>
          <w:tcPr>
            <w:tcW w:w="1574" w:type="dxa"/>
            <w:shd w:val="clear" w:color="auto" w:fill="auto"/>
          </w:tcPr>
          <w:p w14:paraId="3EEFB0A4" w14:textId="77777777" w:rsidR="003B5845" w:rsidRPr="00132C43" w:rsidRDefault="003B5845" w:rsidP="00617B3E">
            <w:pPr>
              <w:pStyle w:val="SmallStandard"/>
            </w:pPr>
            <w:r>
              <w:t>boundingBox</w:t>
            </w:r>
          </w:p>
        </w:tc>
        <w:tc>
          <w:tcPr>
            <w:tcW w:w="708" w:type="dxa"/>
            <w:shd w:val="clear" w:color="auto" w:fill="auto"/>
          </w:tcPr>
          <w:p w14:paraId="0C584F1C" w14:textId="77777777" w:rsidR="003B5845" w:rsidRPr="00D331EF" w:rsidRDefault="003B5845" w:rsidP="00617B3E">
            <w:pPr>
              <w:pStyle w:val="SmallStandard"/>
            </w:pPr>
            <w:r w:rsidRPr="00574783">
              <w:t>1</w:t>
            </w:r>
          </w:p>
        </w:tc>
        <w:tc>
          <w:tcPr>
            <w:tcW w:w="709" w:type="dxa"/>
            <w:shd w:val="clear" w:color="auto" w:fill="auto"/>
          </w:tcPr>
          <w:p w14:paraId="32DF9C3F" w14:textId="77777777" w:rsidR="003B5845" w:rsidRPr="00D331EF" w:rsidRDefault="003B5845" w:rsidP="00617B3E">
            <w:pPr>
              <w:pStyle w:val="SmallStandard"/>
            </w:pPr>
            <w:r w:rsidRPr="00207506">
              <w:t>0..1</w:t>
            </w:r>
          </w:p>
        </w:tc>
        <w:tc>
          <w:tcPr>
            <w:tcW w:w="567" w:type="dxa"/>
            <w:shd w:val="clear" w:color="auto" w:fill="auto"/>
          </w:tcPr>
          <w:p w14:paraId="4779E3C5" w14:textId="77777777" w:rsidR="003B5845" w:rsidRDefault="003B5845" w:rsidP="00617B3E">
            <w:pPr>
              <w:pStyle w:val="SmallStandard"/>
            </w:pPr>
            <w:r>
              <w:t>Y</w:t>
            </w:r>
          </w:p>
        </w:tc>
        <w:tc>
          <w:tcPr>
            <w:tcW w:w="3969" w:type="dxa"/>
            <w:shd w:val="clear" w:color="auto" w:fill="auto"/>
          </w:tcPr>
          <w:p w14:paraId="2A23CFF7" w14:textId="77777777" w:rsidR="003B5845" w:rsidRDefault="003B5845" w:rsidP="00617B3E">
            <w:pPr>
              <w:pStyle w:val="SmallStandard"/>
            </w:pPr>
            <w:r w:rsidRPr="00491287">
              <w:t xml:space="preserve">Specifies the size of the area described by the BuildingBlockSpecification2D in Cartesian dimensions. </w:t>
            </w:r>
          </w:p>
        </w:tc>
      </w:tr>
      <w:tr w:rsidR="003B5845" w:rsidRPr="00CC6307" w14:paraId="1E6F4039" w14:textId="77777777" w:rsidTr="00617B3E">
        <w:tc>
          <w:tcPr>
            <w:tcW w:w="1573" w:type="dxa"/>
            <w:shd w:val="clear" w:color="auto" w:fill="auto"/>
          </w:tcPr>
          <w:p w14:paraId="553319EF" w14:textId="77777777" w:rsidR="003B5845" w:rsidRPr="00634625" w:rsidRDefault="003B5845" w:rsidP="00617B3E">
            <w:pPr>
              <w:pStyle w:val="SmallStandard"/>
            </w:pPr>
            <w:r>
              <w:t>Unit</w:t>
            </w:r>
          </w:p>
        </w:tc>
        <w:tc>
          <w:tcPr>
            <w:tcW w:w="1574" w:type="dxa"/>
            <w:shd w:val="clear" w:color="auto" w:fill="auto"/>
          </w:tcPr>
          <w:p w14:paraId="2476BA32" w14:textId="77777777" w:rsidR="003B5845" w:rsidRPr="00132C43" w:rsidRDefault="003B5845" w:rsidP="00617B3E">
            <w:pPr>
              <w:pStyle w:val="SmallStandard"/>
            </w:pPr>
            <w:r>
              <w:t>baseUnit</w:t>
            </w:r>
          </w:p>
        </w:tc>
        <w:tc>
          <w:tcPr>
            <w:tcW w:w="708" w:type="dxa"/>
            <w:shd w:val="clear" w:color="auto" w:fill="auto"/>
          </w:tcPr>
          <w:p w14:paraId="79D1D7DE" w14:textId="77777777" w:rsidR="003B5845" w:rsidRPr="00D331EF" w:rsidRDefault="003B5845" w:rsidP="00617B3E">
            <w:pPr>
              <w:pStyle w:val="SmallStandard"/>
            </w:pPr>
            <w:r w:rsidRPr="00574783">
              <w:t>1</w:t>
            </w:r>
          </w:p>
        </w:tc>
        <w:tc>
          <w:tcPr>
            <w:tcW w:w="709" w:type="dxa"/>
            <w:shd w:val="clear" w:color="auto" w:fill="auto"/>
          </w:tcPr>
          <w:p w14:paraId="02535956" w14:textId="77777777" w:rsidR="003B5845" w:rsidRPr="00D331EF" w:rsidRDefault="003B5845" w:rsidP="00617B3E">
            <w:pPr>
              <w:pStyle w:val="SmallStandard"/>
            </w:pPr>
            <w:r w:rsidRPr="00207506">
              <w:t>0..*</w:t>
            </w:r>
          </w:p>
        </w:tc>
        <w:tc>
          <w:tcPr>
            <w:tcW w:w="567" w:type="dxa"/>
            <w:shd w:val="clear" w:color="auto" w:fill="auto"/>
          </w:tcPr>
          <w:p w14:paraId="5296EB1E" w14:textId="77777777" w:rsidR="003B5845" w:rsidRPr="00D331EF" w:rsidRDefault="003B5845" w:rsidP="00617B3E">
            <w:pPr>
              <w:pStyle w:val="SmallStandard"/>
            </w:pPr>
            <w:r>
              <w:t>N</w:t>
            </w:r>
          </w:p>
        </w:tc>
        <w:tc>
          <w:tcPr>
            <w:tcW w:w="3969" w:type="dxa"/>
            <w:shd w:val="clear" w:color="auto" w:fill="auto"/>
          </w:tcPr>
          <w:p w14:paraId="02C6C48E" w14:textId="77777777" w:rsidR="003B5845" w:rsidRPr="004A00BD" w:rsidRDefault="003B5845" w:rsidP="00617B3E">
            <w:pPr>
              <w:rPr>
                <w:sz w:val="22"/>
              </w:rPr>
            </w:pPr>
          </w:p>
        </w:tc>
      </w:tr>
      <w:tr w:rsidR="003B5845" w:rsidRPr="004A00BD" w14:paraId="383CE576" w14:textId="77777777" w:rsidTr="00617B3E">
        <w:tc>
          <w:tcPr>
            <w:tcW w:w="1573" w:type="dxa"/>
            <w:shd w:val="clear" w:color="auto" w:fill="auto"/>
          </w:tcPr>
          <w:p w14:paraId="2CFF8CDF" w14:textId="77777777" w:rsidR="003B5845" w:rsidRPr="00634625" w:rsidRDefault="003B5845" w:rsidP="00617B3E">
            <w:pPr>
              <w:pStyle w:val="SmallStandard"/>
            </w:pPr>
            <w:r>
              <w:t>OccurrenceOrUsageViewItem2D</w:t>
            </w:r>
          </w:p>
        </w:tc>
        <w:tc>
          <w:tcPr>
            <w:tcW w:w="1574" w:type="dxa"/>
            <w:shd w:val="clear" w:color="auto" w:fill="auto"/>
          </w:tcPr>
          <w:p w14:paraId="62CC2066" w14:textId="77777777" w:rsidR="003B5845" w:rsidRPr="00132C43" w:rsidRDefault="003B5845" w:rsidP="00617B3E">
            <w:pPr>
              <w:pStyle w:val="SmallStandard"/>
            </w:pPr>
            <w:r>
              <w:t>placedElementViewItem</w:t>
            </w:r>
          </w:p>
        </w:tc>
        <w:tc>
          <w:tcPr>
            <w:tcW w:w="708" w:type="dxa"/>
            <w:shd w:val="clear" w:color="auto" w:fill="auto"/>
          </w:tcPr>
          <w:p w14:paraId="4C03DDA5" w14:textId="77777777" w:rsidR="003B5845" w:rsidRPr="00D331EF" w:rsidRDefault="003B5845" w:rsidP="00617B3E">
            <w:pPr>
              <w:pStyle w:val="SmallStandard"/>
            </w:pPr>
            <w:r w:rsidRPr="00574783">
              <w:t>0..*</w:t>
            </w:r>
          </w:p>
        </w:tc>
        <w:tc>
          <w:tcPr>
            <w:tcW w:w="709" w:type="dxa"/>
            <w:shd w:val="clear" w:color="auto" w:fill="auto"/>
          </w:tcPr>
          <w:p w14:paraId="4B5ACEB2" w14:textId="77777777" w:rsidR="003B5845" w:rsidRPr="00D331EF" w:rsidRDefault="003B5845" w:rsidP="00617B3E">
            <w:pPr>
              <w:pStyle w:val="SmallStandard"/>
            </w:pPr>
            <w:r w:rsidRPr="00207506">
              <w:t>1</w:t>
            </w:r>
          </w:p>
        </w:tc>
        <w:tc>
          <w:tcPr>
            <w:tcW w:w="567" w:type="dxa"/>
            <w:shd w:val="clear" w:color="auto" w:fill="auto"/>
          </w:tcPr>
          <w:p w14:paraId="75B84EA3" w14:textId="77777777" w:rsidR="003B5845" w:rsidRDefault="003B5845" w:rsidP="00617B3E">
            <w:pPr>
              <w:pStyle w:val="SmallStandard"/>
            </w:pPr>
            <w:r>
              <w:t>Y</w:t>
            </w:r>
          </w:p>
        </w:tc>
        <w:tc>
          <w:tcPr>
            <w:tcW w:w="3969" w:type="dxa"/>
            <w:shd w:val="clear" w:color="auto" w:fill="auto"/>
          </w:tcPr>
          <w:p w14:paraId="3AADCA76" w14:textId="77777777" w:rsidR="003B5845" w:rsidRDefault="003B5845" w:rsidP="00617B3E">
            <w:pPr>
              <w:pStyle w:val="SmallStandard"/>
            </w:pPr>
            <w:r w:rsidRPr="00491287">
              <w:t xml:space="preserve">Specifies the view items for OccurrenceOrUsages on a BuildingBlockSpecification2D. </w:t>
            </w:r>
          </w:p>
        </w:tc>
      </w:tr>
      <w:tr w:rsidR="003B5845" w:rsidRPr="004A00BD" w14:paraId="1B2CA10B" w14:textId="77777777" w:rsidTr="00617B3E">
        <w:tc>
          <w:tcPr>
            <w:tcW w:w="1573" w:type="dxa"/>
            <w:shd w:val="clear" w:color="auto" w:fill="auto"/>
          </w:tcPr>
          <w:p w14:paraId="133BBC7B" w14:textId="77777777" w:rsidR="003B5845" w:rsidRPr="00634625" w:rsidRDefault="003B5845" w:rsidP="00617B3E">
            <w:pPr>
              <w:pStyle w:val="SmallStandard"/>
            </w:pPr>
            <w:r>
              <w:t>GeometryNode2D</w:t>
            </w:r>
          </w:p>
        </w:tc>
        <w:tc>
          <w:tcPr>
            <w:tcW w:w="1574" w:type="dxa"/>
            <w:shd w:val="clear" w:color="auto" w:fill="auto"/>
          </w:tcPr>
          <w:p w14:paraId="75BA81A3" w14:textId="77777777" w:rsidR="003B5845" w:rsidRPr="00132C43" w:rsidRDefault="003B5845" w:rsidP="00617B3E">
            <w:pPr>
              <w:pStyle w:val="SmallStandard"/>
            </w:pPr>
            <w:r>
              <w:t>geometryNode</w:t>
            </w:r>
          </w:p>
        </w:tc>
        <w:tc>
          <w:tcPr>
            <w:tcW w:w="708" w:type="dxa"/>
            <w:shd w:val="clear" w:color="auto" w:fill="auto"/>
          </w:tcPr>
          <w:p w14:paraId="0F0C4AF2" w14:textId="77777777" w:rsidR="003B5845" w:rsidRPr="00D331EF" w:rsidRDefault="003B5845" w:rsidP="00617B3E">
            <w:pPr>
              <w:pStyle w:val="SmallStandard"/>
            </w:pPr>
            <w:r w:rsidRPr="00574783">
              <w:t>0..*</w:t>
            </w:r>
          </w:p>
        </w:tc>
        <w:tc>
          <w:tcPr>
            <w:tcW w:w="709" w:type="dxa"/>
            <w:shd w:val="clear" w:color="auto" w:fill="auto"/>
          </w:tcPr>
          <w:p w14:paraId="65A3DBC9" w14:textId="77777777" w:rsidR="003B5845" w:rsidRPr="00D331EF" w:rsidRDefault="003B5845" w:rsidP="00617B3E">
            <w:pPr>
              <w:pStyle w:val="SmallStandard"/>
            </w:pPr>
            <w:r w:rsidRPr="00207506">
              <w:t>1</w:t>
            </w:r>
          </w:p>
        </w:tc>
        <w:tc>
          <w:tcPr>
            <w:tcW w:w="567" w:type="dxa"/>
            <w:shd w:val="clear" w:color="auto" w:fill="auto"/>
          </w:tcPr>
          <w:p w14:paraId="5A339EDC" w14:textId="77777777" w:rsidR="003B5845" w:rsidRDefault="003B5845" w:rsidP="00617B3E">
            <w:pPr>
              <w:pStyle w:val="SmallStandard"/>
            </w:pPr>
            <w:r>
              <w:t>Y</w:t>
            </w:r>
          </w:p>
        </w:tc>
        <w:tc>
          <w:tcPr>
            <w:tcW w:w="3969" w:type="dxa"/>
            <w:shd w:val="clear" w:color="auto" w:fill="auto"/>
          </w:tcPr>
          <w:p w14:paraId="09624CE5" w14:textId="77777777" w:rsidR="003B5845" w:rsidRDefault="003B5845" w:rsidP="00617B3E">
            <w:pPr>
              <w:pStyle w:val="SmallStandard"/>
            </w:pPr>
            <w:r w:rsidRPr="00491287">
              <w:t>Specifies the GeometryNode2Ds defined by the BuildingBlockSpecification2D.</w:t>
            </w:r>
          </w:p>
        </w:tc>
      </w:tr>
    </w:tbl>
    <w:p w14:paraId="1A2AF1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E675B7" w14:textId="77777777" w:rsidTr="00617B3E">
        <w:tc>
          <w:tcPr>
            <w:tcW w:w="2296" w:type="dxa"/>
            <w:gridSpan w:val="2"/>
            <w:shd w:val="clear" w:color="auto" w:fill="auto"/>
          </w:tcPr>
          <w:p w14:paraId="7C7203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0087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6C7C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CC3895" w14:textId="77777777" w:rsidTr="00617B3E">
        <w:tc>
          <w:tcPr>
            <w:tcW w:w="1588" w:type="dxa"/>
            <w:shd w:val="clear" w:color="auto" w:fill="auto"/>
          </w:tcPr>
          <w:p w14:paraId="283ED3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48D14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06C5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89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0FF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99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E28BF5" w14:textId="77777777" w:rsidTr="00617B3E">
        <w:tc>
          <w:tcPr>
            <w:tcW w:w="1588" w:type="dxa"/>
            <w:shd w:val="clear" w:color="auto" w:fill="auto"/>
          </w:tcPr>
          <w:p w14:paraId="67A39C85" w14:textId="77777777" w:rsidR="003B5845" w:rsidRPr="00634625" w:rsidRDefault="003B5845" w:rsidP="00617B3E">
            <w:pPr>
              <w:pStyle w:val="SmallStandard"/>
            </w:pPr>
            <w:r>
              <w:t>BuildingBlockPositioning2D</w:t>
            </w:r>
          </w:p>
        </w:tc>
        <w:tc>
          <w:tcPr>
            <w:tcW w:w="708" w:type="dxa"/>
            <w:shd w:val="clear" w:color="auto" w:fill="auto"/>
          </w:tcPr>
          <w:p w14:paraId="0AB885D8" w14:textId="77777777" w:rsidR="003B5845" w:rsidRPr="00D331EF" w:rsidRDefault="003B5845" w:rsidP="00617B3E">
            <w:pPr>
              <w:pStyle w:val="SmallStandard"/>
            </w:pPr>
            <w:r w:rsidRPr="00D01517">
              <w:t>0..*</w:t>
            </w:r>
          </w:p>
        </w:tc>
        <w:tc>
          <w:tcPr>
            <w:tcW w:w="1560" w:type="dxa"/>
            <w:shd w:val="clear" w:color="auto" w:fill="auto"/>
          </w:tcPr>
          <w:p w14:paraId="63F355AE" w14:textId="77777777" w:rsidR="003B5845" w:rsidRPr="00132C43" w:rsidRDefault="003B5845" w:rsidP="00617B3E">
            <w:pPr>
              <w:pStyle w:val="SmallStandard"/>
            </w:pPr>
            <w:r>
              <w:t>referenced2DBuildingBlock</w:t>
            </w:r>
          </w:p>
        </w:tc>
        <w:tc>
          <w:tcPr>
            <w:tcW w:w="708" w:type="dxa"/>
            <w:shd w:val="clear" w:color="auto" w:fill="auto"/>
          </w:tcPr>
          <w:p w14:paraId="092AE67B" w14:textId="77777777" w:rsidR="003B5845" w:rsidRPr="00D331EF" w:rsidRDefault="003B5845" w:rsidP="00617B3E">
            <w:pPr>
              <w:pStyle w:val="SmallStandard"/>
            </w:pPr>
            <w:r w:rsidRPr="00D01517">
              <w:t>1</w:t>
            </w:r>
          </w:p>
        </w:tc>
        <w:tc>
          <w:tcPr>
            <w:tcW w:w="567" w:type="dxa"/>
            <w:shd w:val="clear" w:color="auto" w:fill="auto"/>
          </w:tcPr>
          <w:p w14:paraId="4DD8B03C" w14:textId="77777777" w:rsidR="003B5845" w:rsidRPr="00D331EF" w:rsidRDefault="003B5845" w:rsidP="00617B3E">
            <w:pPr>
              <w:pStyle w:val="SmallStandard"/>
            </w:pPr>
            <w:r>
              <w:t>N</w:t>
            </w:r>
          </w:p>
        </w:tc>
        <w:tc>
          <w:tcPr>
            <w:tcW w:w="3969" w:type="dxa"/>
            <w:shd w:val="clear" w:color="auto" w:fill="auto"/>
          </w:tcPr>
          <w:p w14:paraId="0CEDC671" w14:textId="77777777" w:rsidR="003B5845" w:rsidRDefault="003B5845" w:rsidP="00617B3E">
            <w:pPr>
              <w:pStyle w:val="SmallStandard"/>
            </w:pPr>
            <w:r w:rsidRPr="00491287">
              <w:t xml:space="preserve">References the building block which is placed on the harness drawing. </w:t>
            </w:r>
          </w:p>
        </w:tc>
      </w:tr>
    </w:tbl>
    <w:p w14:paraId="462004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3" w:name="_039e1b3aee420bdef134aba87fc91a5a"/>
      <w:r>
        <w:rPr>
          <w:lang w:val="en-GB"/>
        </w:rPr>
        <w:t>CartesianDimension</w:t>
      </w:r>
      <w:bookmarkEnd w:id="1173"/>
    </w:p>
    <w:p w14:paraId="555D768A" w14:textId="77777777" w:rsidR="003B5845" w:rsidRPr="00620BBE" w:rsidRDefault="003B5845" w:rsidP="003B5845">
      <w:pPr>
        <w:pStyle w:val="SmallStandard"/>
      </w:pPr>
      <w:r w:rsidRPr="00F91ACD">
        <w:rPr>
          <w:sz w:val="18"/>
          <w:szCs w:val="18"/>
        </w:rPr>
        <w:t xml:space="preserve">The CartesianDimension specifies the size of an object in 2D-space. </w:t>
      </w:r>
    </w:p>
    <w:p w14:paraId="7D9969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97CBC1" w14:textId="77777777" w:rsidTr="00617B3E">
        <w:tc>
          <w:tcPr>
            <w:tcW w:w="2013" w:type="dxa"/>
            <w:shd w:val="clear" w:color="auto" w:fill="auto"/>
            <w:tcMar>
              <w:top w:w="28" w:type="dxa"/>
              <w:left w:w="28" w:type="dxa"/>
              <w:bottom w:w="28" w:type="dxa"/>
              <w:right w:w="28" w:type="dxa"/>
            </w:tcMar>
          </w:tcPr>
          <w:p w14:paraId="017F4C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A2F4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5B6828D" w14:textId="77777777" w:rsidTr="00617B3E">
        <w:tc>
          <w:tcPr>
            <w:tcW w:w="2013" w:type="dxa"/>
            <w:shd w:val="clear" w:color="auto" w:fill="auto"/>
            <w:tcMar>
              <w:top w:w="28" w:type="dxa"/>
              <w:left w:w="28" w:type="dxa"/>
              <w:bottom w:w="28" w:type="dxa"/>
              <w:right w:w="28" w:type="dxa"/>
            </w:tcMar>
          </w:tcPr>
          <w:p w14:paraId="2B705C7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97AC37" w14:textId="77777777" w:rsidR="003B5845" w:rsidRPr="004A00BD" w:rsidRDefault="003B5845" w:rsidP="00617B3E">
            <w:pPr>
              <w:rPr>
                <w:sz w:val="22"/>
              </w:rPr>
            </w:pPr>
          </w:p>
        </w:tc>
      </w:tr>
      <w:tr w:rsidR="003B5845" w:rsidRPr="008359F5" w14:paraId="2C19F801" w14:textId="77777777" w:rsidTr="00617B3E">
        <w:tc>
          <w:tcPr>
            <w:tcW w:w="2013" w:type="dxa"/>
            <w:shd w:val="clear" w:color="auto" w:fill="auto"/>
            <w:tcMar>
              <w:top w:w="28" w:type="dxa"/>
              <w:left w:w="28" w:type="dxa"/>
              <w:bottom w:w="28" w:type="dxa"/>
              <w:right w:w="28" w:type="dxa"/>
            </w:tcMar>
          </w:tcPr>
          <w:p w14:paraId="65BB1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984EF5" w14:textId="77777777" w:rsidR="003B5845" w:rsidRPr="000437C1" w:rsidRDefault="003B5845" w:rsidP="00617B3E">
            <w:pPr>
              <w:pStyle w:val="SmallStandard"/>
            </w:pPr>
            <w:r>
              <w:t>false</w:t>
            </w:r>
          </w:p>
        </w:tc>
      </w:tr>
    </w:tbl>
    <w:p w14:paraId="7B4C008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4A971E" w14:textId="77777777" w:rsidTr="00617B3E">
        <w:tc>
          <w:tcPr>
            <w:tcW w:w="2013" w:type="dxa"/>
            <w:shd w:val="clear" w:color="auto" w:fill="auto"/>
            <w:tcMar>
              <w:top w:w="28" w:type="dxa"/>
              <w:left w:w="28" w:type="dxa"/>
              <w:bottom w:w="28" w:type="dxa"/>
              <w:right w:w="28" w:type="dxa"/>
            </w:tcMar>
          </w:tcPr>
          <w:p w14:paraId="2DBCFD6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533C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411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B3F8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CC819" w14:textId="77777777" w:rsidTr="00617B3E">
        <w:tc>
          <w:tcPr>
            <w:tcW w:w="2013" w:type="dxa"/>
            <w:shd w:val="clear" w:color="auto" w:fill="auto"/>
            <w:tcMar>
              <w:top w:w="28" w:type="dxa"/>
              <w:left w:w="28" w:type="dxa"/>
              <w:bottom w:w="28" w:type="dxa"/>
              <w:right w:w="28" w:type="dxa"/>
            </w:tcMar>
          </w:tcPr>
          <w:p w14:paraId="2C943A42"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4D8BC01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54B1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D3427EF" w14:textId="77777777" w:rsidR="003B5845" w:rsidRPr="004A00BD" w:rsidRDefault="003B5845" w:rsidP="00617B3E">
            <w:pPr>
              <w:jc w:val="left"/>
              <w:rPr>
                <w:sz w:val="22"/>
                <w:lang w:val="en-GB"/>
              </w:rPr>
            </w:pPr>
            <w:r w:rsidRPr="004A00BD">
              <w:rPr>
                <w:sz w:val="16"/>
                <w:szCs w:val="16"/>
                <w:lang w:val="en-GB"/>
              </w:rPr>
              <w:t>Specifies the height of the object. The unit of this value is the baseUnit of containing BuildingBlockSpecification2D.</w:t>
            </w:r>
          </w:p>
        </w:tc>
      </w:tr>
      <w:tr w:rsidR="003B5845" w:rsidRPr="004A00BD" w14:paraId="40119D86" w14:textId="77777777" w:rsidTr="00617B3E">
        <w:tc>
          <w:tcPr>
            <w:tcW w:w="2013" w:type="dxa"/>
            <w:shd w:val="clear" w:color="auto" w:fill="auto"/>
            <w:tcMar>
              <w:top w:w="28" w:type="dxa"/>
              <w:left w:w="28" w:type="dxa"/>
              <w:bottom w:w="28" w:type="dxa"/>
              <w:right w:w="28" w:type="dxa"/>
            </w:tcMar>
          </w:tcPr>
          <w:p w14:paraId="3AC563D7"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193F3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3E663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8744898" w14:textId="77777777" w:rsidR="003B5845" w:rsidRPr="004A00BD" w:rsidRDefault="003B5845" w:rsidP="00617B3E">
            <w:pPr>
              <w:jc w:val="left"/>
              <w:rPr>
                <w:sz w:val="22"/>
                <w:lang w:val="en-GB"/>
              </w:rPr>
            </w:pPr>
            <w:r w:rsidRPr="004A00BD">
              <w:rPr>
                <w:sz w:val="16"/>
                <w:szCs w:val="16"/>
                <w:lang w:val="en-GB"/>
              </w:rPr>
              <w:t>Specifies the width of the object. The unit of this value is the baseUnit of containing BuildingBlockSpecification2D.</w:t>
            </w:r>
          </w:p>
        </w:tc>
      </w:tr>
    </w:tbl>
    <w:p w14:paraId="7ED501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964366" w14:textId="77777777" w:rsidTr="00617B3E">
        <w:tc>
          <w:tcPr>
            <w:tcW w:w="2296" w:type="dxa"/>
            <w:gridSpan w:val="2"/>
            <w:shd w:val="clear" w:color="auto" w:fill="auto"/>
          </w:tcPr>
          <w:p w14:paraId="4C9E2A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C4DB1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15B3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EA04E8" w14:textId="77777777" w:rsidTr="00617B3E">
        <w:tc>
          <w:tcPr>
            <w:tcW w:w="1588" w:type="dxa"/>
            <w:shd w:val="clear" w:color="auto" w:fill="auto"/>
          </w:tcPr>
          <w:p w14:paraId="73A480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8EAAC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8F6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80E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39EE2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112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9C9D206" w14:textId="77777777" w:rsidTr="00617B3E">
        <w:tc>
          <w:tcPr>
            <w:tcW w:w="1588" w:type="dxa"/>
            <w:shd w:val="clear" w:color="auto" w:fill="auto"/>
          </w:tcPr>
          <w:p w14:paraId="1CCAFD25" w14:textId="77777777" w:rsidR="003B5845" w:rsidRPr="00634625" w:rsidRDefault="003B5845" w:rsidP="00617B3E">
            <w:pPr>
              <w:pStyle w:val="SmallStandard"/>
            </w:pPr>
            <w:r>
              <w:t>BuildingBlockSpecification2D</w:t>
            </w:r>
          </w:p>
        </w:tc>
        <w:tc>
          <w:tcPr>
            <w:tcW w:w="708" w:type="dxa"/>
            <w:shd w:val="clear" w:color="auto" w:fill="auto"/>
          </w:tcPr>
          <w:p w14:paraId="325E2525" w14:textId="77777777" w:rsidR="003B5845" w:rsidRPr="00D331EF" w:rsidRDefault="003B5845" w:rsidP="00617B3E">
            <w:pPr>
              <w:pStyle w:val="SmallStandard"/>
            </w:pPr>
            <w:r w:rsidRPr="00D01517">
              <w:t>0..1</w:t>
            </w:r>
          </w:p>
        </w:tc>
        <w:tc>
          <w:tcPr>
            <w:tcW w:w="1560" w:type="dxa"/>
            <w:shd w:val="clear" w:color="auto" w:fill="auto"/>
          </w:tcPr>
          <w:p w14:paraId="60C3D8D4" w14:textId="77777777" w:rsidR="003B5845" w:rsidRPr="00132C43" w:rsidRDefault="003B5845" w:rsidP="00617B3E">
            <w:pPr>
              <w:pStyle w:val="SmallStandard"/>
            </w:pPr>
            <w:r>
              <w:t>boundingBox</w:t>
            </w:r>
          </w:p>
        </w:tc>
        <w:tc>
          <w:tcPr>
            <w:tcW w:w="708" w:type="dxa"/>
            <w:shd w:val="clear" w:color="auto" w:fill="auto"/>
          </w:tcPr>
          <w:p w14:paraId="5462156E" w14:textId="77777777" w:rsidR="003B5845" w:rsidRPr="00D331EF" w:rsidRDefault="003B5845" w:rsidP="00617B3E">
            <w:pPr>
              <w:pStyle w:val="SmallStandard"/>
            </w:pPr>
            <w:r w:rsidRPr="00D01517">
              <w:t>1</w:t>
            </w:r>
          </w:p>
        </w:tc>
        <w:tc>
          <w:tcPr>
            <w:tcW w:w="567" w:type="dxa"/>
            <w:shd w:val="clear" w:color="auto" w:fill="auto"/>
          </w:tcPr>
          <w:p w14:paraId="51DD03B0" w14:textId="77777777" w:rsidR="003B5845" w:rsidRDefault="003B5845" w:rsidP="00617B3E">
            <w:pPr>
              <w:pStyle w:val="SmallStandard"/>
            </w:pPr>
            <w:r>
              <w:t>Y</w:t>
            </w:r>
          </w:p>
        </w:tc>
        <w:tc>
          <w:tcPr>
            <w:tcW w:w="3969" w:type="dxa"/>
            <w:shd w:val="clear" w:color="auto" w:fill="auto"/>
          </w:tcPr>
          <w:p w14:paraId="26E351E7" w14:textId="77777777" w:rsidR="003B5845" w:rsidRDefault="003B5845" w:rsidP="00617B3E">
            <w:pPr>
              <w:pStyle w:val="SmallStandard"/>
            </w:pPr>
            <w:r w:rsidRPr="00491287">
              <w:t xml:space="preserve">Specifies the size of the area described by the BuildingBlockSpecification2D in Cartesian dimensions. </w:t>
            </w:r>
          </w:p>
        </w:tc>
      </w:tr>
    </w:tbl>
    <w:p w14:paraId="4E8B18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4" w:name="_09d397270a3ba3e5ab325da875145415"/>
      <w:r>
        <w:rPr>
          <w:lang w:val="en-GB"/>
        </w:rPr>
        <w:t>CartesianPoint2D</w:t>
      </w:r>
      <w:bookmarkEnd w:id="1174"/>
    </w:p>
    <w:p w14:paraId="4936FA87" w14:textId="77777777" w:rsidR="003B5845" w:rsidRPr="00A518C2" w:rsidRDefault="003B5845" w:rsidP="003B5845">
      <w:pPr>
        <w:rPr>
          <w:lang w:val="en-GB"/>
        </w:rPr>
      </w:pPr>
      <w:r w:rsidRPr="00A518C2">
        <w:rPr>
          <w:sz w:val="18"/>
          <w:szCs w:val="18"/>
          <w:lang w:val="en-GB"/>
        </w:rPr>
        <w:t>A CartesianPoint2D is a point that is defined by its coordinates in a rectangular two-dimensional Cartesian coordinate system.</w:t>
      </w:r>
    </w:p>
    <w:p w14:paraId="5D35F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EE5893" w14:textId="77777777" w:rsidTr="00617B3E">
        <w:tc>
          <w:tcPr>
            <w:tcW w:w="2013" w:type="dxa"/>
            <w:shd w:val="clear" w:color="auto" w:fill="auto"/>
            <w:tcMar>
              <w:top w:w="28" w:type="dxa"/>
              <w:left w:w="28" w:type="dxa"/>
              <w:bottom w:w="28" w:type="dxa"/>
              <w:right w:w="28" w:type="dxa"/>
            </w:tcMar>
          </w:tcPr>
          <w:p w14:paraId="795FCC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41DDF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6FCF272" w14:textId="77777777" w:rsidTr="00617B3E">
        <w:tc>
          <w:tcPr>
            <w:tcW w:w="2013" w:type="dxa"/>
            <w:shd w:val="clear" w:color="auto" w:fill="auto"/>
            <w:tcMar>
              <w:top w:w="28" w:type="dxa"/>
              <w:left w:w="28" w:type="dxa"/>
              <w:bottom w:w="28" w:type="dxa"/>
              <w:right w:w="28" w:type="dxa"/>
            </w:tcMar>
          </w:tcPr>
          <w:p w14:paraId="4AC8F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C3C8D9" w14:textId="77777777" w:rsidR="003B5845" w:rsidRPr="004A00BD" w:rsidRDefault="003B5845" w:rsidP="00617B3E">
            <w:pPr>
              <w:rPr>
                <w:sz w:val="22"/>
              </w:rPr>
            </w:pPr>
          </w:p>
        </w:tc>
      </w:tr>
      <w:tr w:rsidR="003B5845" w:rsidRPr="008359F5" w14:paraId="3B9C2637" w14:textId="77777777" w:rsidTr="00617B3E">
        <w:tc>
          <w:tcPr>
            <w:tcW w:w="2013" w:type="dxa"/>
            <w:shd w:val="clear" w:color="auto" w:fill="auto"/>
            <w:tcMar>
              <w:top w:w="28" w:type="dxa"/>
              <w:left w:w="28" w:type="dxa"/>
              <w:bottom w:w="28" w:type="dxa"/>
              <w:right w:w="28" w:type="dxa"/>
            </w:tcMar>
          </w:tcPr>
          <w:p w14:paraId="30EDA91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C1772" w14:textId="77777777" w:rsidR="003B5845" w:rsidRPr="000437C1" w:rsidRDefault="003B5845" w:rsidP="00617B3E">
            <w:pPr>
              <w:pStyle w:val="SmallStandard"/>
            </w:pPr>
            <w:r>
              <w:t>false</w:t>
            </w:r>
          </w:p>
        </w:tc>
      </w:tr>
    </w:tbl>
    <w:p w14:paraId="7072CF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97832" w14:textId="77777777" w:rsidTr="00617B3E">
        <w:tc>
          <w:tcPr>
            <w:tcW w:w="2013" w:type="dxa"/>
            <w:shd w:val="clear" w:color="auto" w:fill="auto"/>
            <w:tcMar>
              <w:top w:w="28" w:type="dxa"/>
              <w:left w:w="28" w:type="dxa"/>
              <w:bottom w:w="28" w:type="dxa"/>
              <w:right w:w="28" w:type="dxa"/>
            </w:tcMar>
          </w:tcPr>
          <w:p w14:paraId="7F8EE1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DC5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386C5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A199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2A5EF4" w14:textId="77777777" w:rsidTr="00617B3E">
        <w:tc>
          <w:tcPr>
            <w:tcW w:w="2013" w:type="dxa"/>
            <w:shd w:val="clear" w:color="auto" w:fill="auto"/>
            <w:tcMar>
              <w:top w:w="28" w:type="dxa"/>
              <w:left w:w="28" w:type="dxa"/>
              <w:bottom w:w="28" w:type="dxa"/>
              <w:right w:w="28" w:type="dxa"/>
            </w:tcMar>
          </w:tcPr>
          <w:p w14:paraId="7D04BBE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9AA61E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87B40B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6ED692"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BuildingBlockSpecification2D.</w:t>
            </w:r>
          </w:p>
        </w:tc>
      </w:tr>
      <w:tr w:rsidR="003B5845" w:rsidRPr="004A00BD" w14:paraId="232AABAE" w14:textId="77777777" w:rsidTr="00617B3E">
        <w:tc>
          <w:tcPr>
            <w:tcW w:w="2013" w:type="dxa"/>
            <w:shd w:val="clear" w:color="auto" w:fill="auto"/>
            <w:tcMar>
              <w:top w:w="28" w:type="dxa"/>
              <w:left w:w="28" w:type="dxa"/>
              <w:bottom w:w="28" w:type="dxa"/>
              <w:right w:w="28" w:type="dxa"/>
            </w:tcMar>
          </w:tcPr>
          <w:p w14:paraId="12898E2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21F745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BFF9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E06FB8"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BuildingBlockSpecification2D.</w:t>
            </w:r>
          </w:p>
        </w:tc>
      </w:tr>
    </w:tbl>
    <w:p w14:paraId="3708F0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0105DF" w14:textId="77777777" w:rsidTr="00617B3E">
        <w:tc>
          <w:tcPr>
            <w:tcW w:w="2296" w:type="dxa"/>
            <w:gridSpan w:val="2"/>
            <w:shd w:val="clear" w:color="auto" w:fill="auto"/>
          </w:tcPr>
          <w:p w14:paraId="6D09CF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690BE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4F996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8BAD48" w14:textId="77777777" w:rsidTr="00617B3E">
        <w:tc>
          <w:tcPr>
            <w:tcW w:w="1588" w:type="dxa"/>
            <w:shd w:val="clear" w:color="auto" w:fill="auto"/>
          </w:tcPr>
          <w:p w14:paraId="704AF0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60BDD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D24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C094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AC5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2752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8698E2E" w14:textId="77777777" w:rsidTr="00617B3E">
        <w:tc>
          <w:tcPr>
            <w:tcW w:w="1588" w:type="dxa"/>
            <w:shd w:val="clear" w:color="auto" w:fill="auto"/>
          </w:tcPr>
          <w:p w14:paraId="61836DEF" w14:textId="77777777" w:rsidR="003B5845" w:rsidRPr="00634625" w:rsidRDefault="003B5845" w:rsidP="00617B3E">
            <w:pPr>
              <w:pStyle w:val="SmallStandard"/>
            </w:pPr>
            <w:r>
              <w:t>GeometryNode2D</w:t>
            </w:r>
          </w:p>
        </w:tc>
        <w:tc>
          <w:tcPr>
            <w:tcW w:w="708" w:type="dxa"/>
            <w:shd w:val="clear" w:color="auto" w:fill="auto"/>
          </w:tcPr>
          <w:p w14:paraId="0A1D4E4F" w14:textId="77777777" w:rsidR="003B5845" w:rsidRPr="00D331EF" w:rsidRDefault="003B5845" w:rsidP="00617B3E">
            <w:pPr>
              <w:pStyle w:val="SmallStandard"/>
            </w:pPr>
            <w:r w:rsidRPr="00D01517">
              <w:t>0..*</w:t>
            </w:r>
          </w:p>
        </w:tc>
        <w:tc>
          <w:tcPr>
            <w:tcW w:w="1560" w:type="dxa"/>
            <w:shd w:val="clear" w:color="auto" w:fill="auto"/>
          </w:tcPr>
          <w:p w14:paraId="2151D011" w14:textId="77777777" w:rsidR="003B5845" w:rsidRPr="00132C43" w:rsidRDefault="003B5845" w:rsidP="00617B3E">
            <w:pPr>
              <w:pStyle w:val="SmallStandard"/>
            </w:pPr>
            <w:r>
              <w:t>cartesianPoint</w:t>
            </w:r>
          </w:p>
        </w:tc>
        <w:tc>
          <w:tcPr>
            <w:tcW w:w="708" w:type="dxa"/>
            <w:shd w:val="clear" w:color="auto" w:fill="auto"/>
          </w:tcPr>
          <w:p w14:paraId="5AA7EBD3" w14:textId="77777777" w:rsidR="003B5845" w:rsidRPr="00D331EF" w:rsidRDefault="003B5845" w:rsidP="00617B3E">
            <w:pPr>
              <w:pStyle w:val="SmallStandard"/>
            </w:pPr>
            <w:r w:rsidRPr="00D01517">
              <w:t>1</w:t>
            </w:r>
          </w:p>
        </w:tc>
        <w:tc>
          <w:tcPr>
            <w:tcW w:w="567" w:type="dxa"/>
            <w:shd w:val="clear" w:color="auto" w:fill="auto"/>
          </w:tcPr>
          <w:p w14:paraId="770EDAB6" w14:textId="77777777" w:rsidR="003B5845" w:rsidRPr="00D331EF" w:rsidRDefault="003B5845" w:rsidP="00617B3E">
            <w:pPr>
              <w:pStyle w:val="SmallStandard"/>
            </w:pPr>
            <w:r>
              <w:t>N</w:t>
            </w:r>
          </w:p>
        </w:tc>
        <w:tc>
          <w:tcPr>
            <w:tcW w:w="3969" w:type="dxa"/>
            <w:shd w:val="clear" w:color="auto" w:fill="auto"/>
          </w:tcPr>
          <w:p w14:paraId="0FE968E3" w14:textId="77777777" w:rsidR="003B5845" w:rsidRDefault="003B5845" w:rsidP="00617B3E">
            <w:pPr>
              <w:pStyle w:val="SmallStandard"/>
            </w:pPr>
            <w:r w:rsidRPr="00491287">
              <w:t xml:space="preserve">References the CartesianPoint2D where the GeometryNode2D is located. </w:t>
            </w:r>
          </w:p>
        </w:tc>
      </w:tr>
      <w:tr w:rsidR="003B5845" w:rsidRPr="004A00BD" w14:paraId="60356290" w14:textId="77777777" w:rsidTr="00617B3E">
        <w:tc>
          <w:tcPr>
            <w:tcW w:w="1588" w:type="dxa"/>
            <w:shd w:val="clear" w:color="auto" w:fill="auto"/>
          </w:tcPr>
          <w:p w14:paraId="548039A6" w14:textId="77777777" w:rsidR="003B5845" w:rsidRPr="00634625" w:rsidRDefault="003B5845" w:rsidP="00617B3E">
            <w:pPr>
              <w:pStyle w:val="SmallStandard"/>
            </w:pPr>
            <w:r>
              <w:t>BuildingBlockSpecification2D</w:t>
            </w:r>
          </w:p>
        </w:tc>
        <w:tc>
          <w:tcPr>
            <w:tcW w:w="708" w:type="dxa"/>
            <w:shd w:val="clear" w:color="auto" w:fill="auto"/>
          </w:tcPr>
          <w:p w14:paraId="56308552" w14:textId="77777777" w:rsidR="003B5845" w:rsidRPr="00D331EF" w:rsidRDefault="003B5845" w:rsidP="00617B3E">
            <w:pPr>
              <w:pStyle w:val="SmallStandard"/>
            </w:pPr>
            <w:r w:rsidRPr="00D01517">
              <w:t>0..1</w:t>
            </w:r>
          </w:p>
        </w:tc>
        <w:tc>
          <w:tcPr>
            <w:tcW w:w="1560" w:type="dxa"/>
            <w:shd w:val="clear" w:color="auto" w:fill="auto"/>
          </w:tcPr>
          <w:p w14:paraId="1E7789D6" w14:textId="77777777" w:rsidR="003B5845" w:rsidRPr="00132C43" w:rsidRDefault="003B5845" w:rsidP="00617B3E">
            <w:pPr>
              <w:pStyle w:val="SmallStandard"/>
            </w:pPr>
            <w:r>
              <w:t>cartesianPoint</w:t>
            </w:r>
          </w:p>
        </w:tc>
        <w:tc>
          <w:tcPr>
            <w:tcW w:w="708" w:type="dxa"/>
            <w:shd w:val="clear" w:color="auto" w:fill="auto"/>
          </w:tcPr>
          <w:p w14:paraId="6AEF918F" w14:textId="77777777" w:rsidR="003B5845" w:rsidRPr="00D331EF" w:rsidRDefault="003B5845" w:rsidP="00617B3E">
            <w:pPr>
              <w:pStyle w:val="SmallStandard"/>
            </w:pPr>
            <w:r w:rsidRPr="00D01517">
              <w:t>0..*</w:t>
            </w:r>
          </w:p>
        </w:tc>
        <w:tc>
          <w:tcPr>
            <w:tcW w:w="567" w:type="dxa"/>
            <w:shd w:val="clear" w:color="auto" w:fill="auto"/>
          </w:tcPr>
          <w:p w14:paraId="03B00B58" w14:textId="77777777" w:rsidR="003B5845" w:rsidRDefault="003B5845" w:rsidP="00617B3E">
            <w:pPr>
              <w:pStyle w:val="SmallStandard"/>
            </w:pPr>
            <w:r>
              <w:t>Y</w:t>
            </w:r>
          </w:p>
        </w:tc>
        <w:tc>
          <w:tcPr>
            <w:tcW w:w="3969" w:type="dxa"/>
            <w:shd w:val="clear" w:color="auto" w:fill="auto"/>
          </w:tcPr>
          <w:p w14:paraId="13AFF421" w14:textId="77777777" w:rsidR="003B5845" w:rsidRDefault="003B5845" w:rsidP="00617B3E">
            <w:pPr>
              <w:pStyle w:val="SmallStandard"/>
            </w:pPr>
            <w:r w:rsidRPr="00491287">
              <w:t>Specifies the CartesianPoint2Ds that are used in the BuildingBlockSpecification2D.</w:t>
            </w:r>
          </w:p>
        </w:tc>
      </w:tr>
      <w:tr w:rsidR="003B5845" w:rsidRPr="004A00BD" w14:paraId="33FE3669" w14:textId="77777777" w:rsidTr="00617B3E">
        <w:tc>
          <w:tcPr>
            <w:tcW w:w="1588" w:type="dxa"/>
            <w:shd w:val="clear" w:color="auto" w:fill="auto"/>
          </w:tcPr>
          <w:p w14:paraId="7B132093" w14:textId="77777777" w:rsidR="003B5845" w:rsidRPr="00634625" w:rsidRDefault="003B5845" w:rsidP="00617B3E">
            <w:pPr>
              <w:pStyle w:val="SmallStandard"/>
            </w:pPr>
            <w:r>
              <w:t>PathSegment</w:t>
            </w:r>
          </w:p>
        </w:tc>
        <w:tc>
          <w:tcPr>
            <w:tcW w:w="708" w:type="dxa"/>
            <w:shd w:val="clear" w:color="auto" w:fill="auto"/>
          </w:tcPr>
          <w:p w14:paraId="27D5A7AE" w14:textId="77777777" w:rsidR="003B5845" w:rsidRPr="00D331EF" w:rsidRDefault="003B5845" w:rsidP="00617B3E">
            <w:pPr>
              <w:pStyle w:val="SmallStandard"/>
            </w:pPr>
            <w:r w:rsidRPr="00D01517">
              <w:t>0..*</w:t>
            </w:r>
          </w:p>
        </w:tc>
        <w:tc>
          <w:tcPr>
            <w:tcW w:w="1560" w:type="dxa"/>
            <w:shd w:val="clear" w:color="auto" w:fill="auto"/>
          </w:tcPr>
          <w:p w14:paraId="4A8E96DA" w14:textId="77777777" w:rsidR="003B5845" w:rsidRPr="00132C43" w:rsidRDefault="003B5845" w:rsidP="00617B3E">
            <w:pPr>
              <w:pStyle w:val="SmallStandard"/>
            </w:pPr>
            <w:r>
              <w:t>controlPoint</w:t>
            </w:r>
          </w:p>
        </w:tc>
        <w:tc>
          <w:tcPr>
            <w:tcW w:w="708" w:type="dxa"/>
            <w:shd w:val="clear" w:color="auto" w:fill="auto"/>
          </w:tcPr>
          <w:p w14:paraId="5B3DFE76" w14:textId="77777777" w:rsidR="003B5845" w:rsidRPr="00D331EF" w:rsidRDefault="003B5845" w:rsidP="00617B3E">
            <w:pPr>
              <w:pStyle w:val="SmallStandard"/>
            </w:pPr>
            <w:r w:rsidRPr="00D01517">
              <w:t>0..*</w:t>
            </w:r>
          </w:p>
        </w:tc>
        <w:tc>
          <w:tcPr>
            <w:tcW w:w="567" w:type="dxa"/>
            <w:shd w:val="clear" w:color="auto" w:fill="auto"/>
          </w:tcPr>
          <w:p w14:paraId="7457E9D4" w14:textId="77777777" w:rsidR="003B5845" w:rsidRPr="00D331EF" w:rsidRDefault="003B5845" w:rsidP="00617B3E">
            <w:pPr>
              <w:pStyle w:val="SmallStandard"/>
            </w:pPr>
            <w:r>
              <w:t>N</w:t>
            </w:r>
          </w:p>
        </w:tc>
        <w:tc>
          <w:tcPr>
            <w:tcW w:w="3969" w:type="dxa"/>
            <w:shd w:val="clear" w:color="auto" w:fill="auto"/>
          </w:tcPr>
          <w:p w14:paraId="6BB2589C" w14:textId="77777777" w:rsidR="003B5845" w:rsidRDefault="003B5845" w:rsidP="00617B3E">
            <w:pPr>
              <w:pStyle w:val="SmallStandard"/>
            </w:pPr>
            <w:r w:rsidRPr="00491287">
              <w:t xml:space="preserve">The ordered list of control points through which the PathSegment goes. </w:t>
            </w:r>
          </w:p>
        </w:tc>
      </w:tr>
      <w:tr w:rsidR="003B5845" w:rsidRPr="004A00BD" w14:paraId="0970EF84" w14:textId="77777777" w:rsidTr="00617B3E">
        <w:tc>
          <w:tcPr>
            <w:tcW w:w="1588" w:type="dxa"/>
            <w:shd w:val="clear" w:color="auto" w:fill="auto"/>
          </w:tcPr>
          <w:p w14:paraId="3A7A169D" w14:textId="77777777" w:rsidR="003B5845" w:rsidRPr="00634625" w:rsidRDefault="003B5845" w:rsidP="00617B3E">
            <w:pPr>
              <w:pStyle w:val="SmallStandard"/>
            </w:pPr>
            <w:r>
              <w:t>BuildingBlockPositioning2D</w:t>
            </w:r>
          </w:p>
        </w:tc>
        <w:tc>
          <w:tcPr>
            <w:tcW w:w="708" w:type="dxa"/>
            <w:shd w:val="clear" w:color="auto" w:fill="auto"/>
          </w:tcPr>
          <w:p w14:paraId="78C24EE9" w14:textId="77777777" w:rsidR="003B5845" w:rsidRPr="00D331EF" w:rsidRDefault="003B5845" w:rsidP="00617B3E">
            <w:pPr>
              <w:pStyle w:val="SmallStandard"/>
            </w:pPr>
            <w:r w:rsidRPr="00D01517">
              <w:t>0..1</w:t>
            </w:r>
          </w:p>
        </w:tc>
        <w:tc>
          <w:tcPr>
            <w:tcW w:w="1560" w:type="dxa"/>
            <w:shd w:val="clear" w:color="auto" w:fill="auto"/>
          </w:tcPr>
          <w:p w14:paraId="515A4498" w14:textId="77777777" w:rsidR="003B5845" w:rsidRPr="00132C43" w:rsidRDefault="003B5845" w:rsidP="00617B3E">
            <w:pPr>
              <w:pStyle w:val="SmallStandard"/>
            </w:pPr>
            <w:r>
              <w:t>centerPoint</w:t>
            </w:r>
          </w:p>
        </w:tc>
        <w:tc>
          <w:tcPr>
            <w:tcW w:w="708" w:type="dxa"/>
            <w:shd w:val="clear" w:color="auto" w:fill="auto"/>
          </w:tcPr>
          <w:p w14:paraId="0F06501E" w14:textId="77777777" w:rsidR="003B5845" w:rsidRPr="00D331EF" w:rsidRDefault="003B5845" w:rsidP="00617B3E">
            <w:pPr>
              <w:pStyle w:val="SmallStandard"/>
            </w:pPr>
            <w:r w:rsidRPr="00D01517">
              <w:t>0..1</w:t>
            </w:r>
          </w:p>
        </w:tc>
        <w:tc>
          <w:tcPr>
            <w:tcW w:w="567" w:type="dxa"/>
            <w:shd w:val="clear" w:color="auto" w:fill="auto"/>
          </w:tcPr>
          <w:p w14:paraId="003C3AA9" w14:textId="77777777" w:rsidR="003B5845" w:rsidRDefault="003B5845" w:rsidP="00617B3E">
            <w:pPr>
              <w:pStyle w:val="SmallStandard"/>
            </w:pPr>
            <w:r>
              <w:t>Y</w:t>
            </w:r>
          </w:p>
        </w:tc>
        <w:tc>
          <w:tcPr>
            <w:tcW w:w="3969" w:type="dxa"/>
            <w:shd w:val="clear" w:color="auto" w:fill="auto"/>
          </w:tcPr>
          <w:p w14:paraId="21A31BDF" w14:textId="77777777" w:rsidR="003B5845" w:rsidRDefault="003B5845" w:rsidP="00617B3E">
            <w:pPr>
              <w:pStyle w:val="SmallStandard"/>
            </w:pPr>
            <w:r w:rsidRPr="00491287">
              <w:t xml:space="preserve">Specifies the center point of the BuildingBlock in the coordinate system of the harness drawing. </w:t>
            </w:r>
          </w:p>
        </w:tc>
      </w:tr>
      <w:tr w:rsidR="003B5845" w:rsidRPr="004A00BD" w14:paraId="7734963C" w14:textId="77777777" w:rsidTr="00617B3E">
        <w:tc>
          <w:tcPr>
            <w:tcW w:w="1588" w:type="dxa"/>
            <w:shd w:val="clear" w:color="auto" w:fill="auto"/>
          </w:tcPr>
          <w:p w14:paraId="4CA150FA" w14:textId="77777777" w:rsidR="003B5845" w:rsidRPr="00634625" w:rsidRDefault="003B5845" w:rsidP="00617B3E">
            <w:pPr>
              <w:pStyle w:val="SmallStandard"/>
            </w:pPr>
            <w:r>
              <w:t>Transformation2D</w:t>
            </w:r>
          </w:p>
        </w:tc>
        <w:tc>
          <w:tcPr>
            <w:tcW w:w="708" w:type="dxa"/>
            <w:shd w:val="clear" w:color="auto" w:fill="auto"/>
          </w:tcPr>
          <w:p w14:paraId="63AC5F3C" w14:textId="77777777" w:rsidR="003B5845" w:rsidRPr="00D331EF" w:rsidRDefault="003B5845" w:rsidP="00617B3E">
            <w:pPr>
              <w:pStyle w:val="SmallStandard"/>
            </w:pPr>
            <w:r w:rsidRPr="00D01517">
              <w:t>0..*</w:t>
            </w:r>
          </w:p>
        </w:tc>
        <w:tc>
          <w:tcPr>
            <w:tcW w:w="1560" w:type="dxa"/>
            <w:shd w:val="clear" w:color="auto" w:fill="auto"/>
          </w:tcPr>
          <w:p w14:paraId="66CE6786" w14:textId="77777777" w:rsidR="003B5845" w:rsidRPr="00132C43" w:rsidRDefault="003B5845" w:rsidP="00617B3E">
            <w:pPr>
              <w:pStyle w:val="SmallStandard"/>
            </w:pPr>
            <w:r>
              <w:t>origin</w:t>
            </w:r>
          </w:p>
        </w:tc>
        <w:tc>
          <w:tcPr>
            <w:tcW w:w="708" w:type="dxa"/>
            <w:shd w:val="clear" w:color="auto" w:fill="auto"/>
          </w:tcPr>
          <w:p w14:paraId="17665AA5" w14:textId="77777777" w:rsidR="003B5845" w:rsidRPr="00D331EF" w:rsidRDefault="003B5845" w:rsidP="00617B3E">
            <w:pPr>
              <w:pStyle w:val="SmallStandard"/>
            </w:pPr>
            <w:r w:rsidRPr="00D01517">
              <w:t>1</w:t>
            </w:r>
          </w:p>
        </w:tc>
        <w:tc>
          <w:tcPr>
            <w:tcW w:w="567" w:type="dxa"/>
            <w:shd w:val="clear" w:color="auto" w:fill="auto"/>
          </w:tcPr>
          <w:p w14:paraId="4CB0330C" w14:textId="77777777" w:rsidR="003B5845" w:rsidRPr="00D331EF" w:rsidRDefault="003B5845" w:rsidP="00617B3E">
            <w:pPr>
              <w:pStyle w:val="SmallStandard"/>
            </w:pPr>
            <w:r>
              <w:t>N</w:t>
            </w:r>
          </w:p>
        </w:tc>
        <w:tc>
          <w:tcPr>
            <w:tcW w:w="3969" w:type="dxa"/>
            <w:shd w:val="clear" w:color="auto" w:fill="auto"/>
          </w:tcPr>
          <w:p w14:paraId="1EA33BA9" w14:textId="77777777" w:rsidR="003B5845" w:rsidRDefault="003B5845" w:rsidP="00617B3E">
            <w:pPr>
              <w:pStyle w:val="SmallStandard"/>
            </w:pPr>
            <w:r w:rsidRPr="00491287">
              <w:t xml:space="preserve">References the CartesianPoint2D that is the origin of the Transformation2D. </w:t>
            </w:r>
          </w:p>
        </w:tc>
      </w:tr>
    </w:tbl>
    <w:p w14:paraId="377485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5" w:name="_991cf864aeb47c90e302f642699c24b0"/>
      <w:r>
        <w:rPr>
          <w:lang w:val="en-GB"/>
        </w:rPr>
        <w:t>CartesianVector2D</w:t>
      </w:r>
      <w:bookmarkEnd w:id="1175"/>
    </w:p>
    <w:p w14:paraId="0C3E6CE2" w14:textId="77777777" w:rsidR="003B5845" w:rsidRPr="00A518C2" w:rsidRDefault="003B5845" w:rsidP="003B5845">
      <w:pPr>
        <w:rPr>
          <w:lang w:val="en-GB"/>
        </w:rPr>
      </w:pPr>
      <w:r w:rsidRPr="00A518C2">
        <w:rPr>
          <w:sz w:val="18"/>
          <w:szCs w:val="18"/>
          <w:lang w:val="en-GB"/>
        </w:rPr>
        <w:t>A Cartesian vector in the two-dimensional space.</w:t>
      </w:r>
    </w:p>
    <w:p w14:paraId="51E3D8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D8AC7D" w14:textId="77777777" w:rsidTr="00617B3E">
        <w:tc>
          <w:tcPr>
            <w:tcW w:w="2013" w:type="dxa"/>
            <w:shd w:val="clear" w:color="auto" w:fill="auto"/>
            <w:tcMar>
              <w:top w:w="28" w:type="dxa"/>
              <w:left w:w="28" w:type="dxa"/>
              <w:bottom w:w="28" w:type="dxa"/>
              <w:right w:w="28" w:type="dxa"/>
            </w:tcMar>
          </w:tcPr>
          <w:p w14:paraId="2CED85F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386071"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4095B1C9" w14:textId="77777777" w:rsidTr="00617B3E">
        <w:tc>
          <w:tcPr>
            <w:tcW w:w="2013" w:type="dxa"/>
            <w:shd w:val="clear" w:color="auto" w:fill="auto"/>
            <w:tcMar>
              <w:top w:w="28" w:type="dxa"/>
              <w:left w:w="28" w:type="dxa"/>
              <w:bottom w:w="28" w:type="dxa"/>
              <w:right w:w="28" w:type="dxa"/>
            </w:tcMar>
          </w:tcPr>
          <w:p w14:paraId="335DFE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F156A4" w14:textId="77777777" w:rsidR="003B5845" w:rsidRPr="004A00BD" w:rsidRDefault="003B5845" w:rsidP="00617B3E">
            <w:pPr>
              <w:rPr>
                <w:sz w:val="22"/>
              </w:rPr>
            </w:pPr>
          </w:p>
        </w:tc>
      </w:tr>
      <w:tr w:rsidR="003B5845" w:rsidRPr="008359F5" w14:paraId="6C8CCDEC" w14:textId="77777777" w:rsidTr="00617B3E">
        <w:tc>
          <w:tcPr>
            <w:tcW w:w="2013" w:type="dxa"/>
            <w:shd w:val="clear" w:color="auto" w:fill="auto"/>
            <w:tcMar>
              <w:top w:w="28" w:type="dxa"/>
              <w:left w:w="28" w:type="dxa"/>
              <w:bottom w:w="28" w:type="dxa"/>
              <w:right w:w="28" w:type="dxa"/>
            </w:tcMar>
          </w:tcPr>
          <w:p w14:paraId="49D24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1C4B98" w14:textId="77777777" w:rsidR="003B5845" w:rsidRPr="000437C1" w:rsidRDefault="003B5845" w:rsidP="00617B3E">
            <w:pPr>
              <w:pStyle w:val="SmallStandard"/>
            </w:pPr>
            <w:r>
              <w:t>false</w:t>
            </w:r>
          </w:p>
        </w:tc>
      </w:tr>
    </w:tbl>
    <w:p w14:paraId="70C4D0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1AC489" w14:textId="77777777" w:rsidTr="00617B3E">
        <w:tc>
          <w:tcPr>
            <w:tcW w:w="2013" w:type="dxa"/>
            <w:shd w:val="clear" w:color="auto" w:fill="auto"/>
            <w:tcMar>
              <w:top w:w="28" w:type="dxa"/>
              <w:left w:w="28" w:type="dxa"/>
              <w:bottom w:w="28" w:type="dxa"/>
              <w:right w:w="28" w:type="dxa"/>
            </w:tcMar>
          </w:tcPr>
          <w:p w14:paraId="497C721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3282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AD48C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F91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CEE989" w14:textId="77777777" w:rsidTr="00617B3E">
        <w:tc>
          <w:tcPr>
            <w:tcW w:w="2013" w:type="dxa"/>
            <w:shd w:val="clear" w:color="auto" w:fill="auto"/>
            <w:tcMar>
              <w:top w:w="28" w:type="dxa"/>
              <w:left w:w="28" w:type="dxa"/>
              <w:bottom w:w="28" w:type="dxa"/>
              <w:right w:w="28" w:type="dxa"/>
            </w:tcMar>
          </w:tcPr>
          <w:p w14:paraId="3AF28F9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67C5DB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C2319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86F76E" w14:textId="77777777" w:rsidR="003B5845" w:rsidRPr="004A00BD" w:rsidRDefault="003B5845" w:rsidP="00617B3E">
            <w:pPr>
              <w:jc w:val="left"/>
              <w:rPr>
                <w:sz w:val="22"/>
                <w:lang w:val="en-GB"/>
              </w:rPr>
            </w:pPr>
            <w:r w:rsidRPr="004A00BD">
              <w:rPr>
                <w:sz w:val="16"/>
                <w:szCs w:val="16"/>
                <w:lang w:val="en-GB"/>
              </w:rPr>
              <w:t>Specifies the x-coordinate in 2D space.</w:t>
            </w:r>
          </w:p>
        </w:tc>
      </w:tr>
      <w:tr w:rsidR="003B5845" w:rsidRPr="004A00BD" w14:paraId="296A1BD1" w14:textId="77777777" w:rsidTr="00617B3E">
        <w:tc>
          <w:tcPr>
            <w:tcW w:w="2013" w:type="dxa"/>
            <w:shd w:val="clear" w:color="auto" w:fill="auto"/>
            <w:tcMar>
              <w:top w:w="28" w:type="dxa"/>
              <w:left w:w="28" w:type="dxa"/>
              <w:bottom w:w="28" w:type="dxa"/>
              <w:right w:w="28" w:type="dxa"/>
            </w:tcMar>
          </w:tcPr>
          <w:p w14:paraId="41E21DE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1AA2582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11B8D5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0AABB4" w14:textId="77777777" w:rsidR="003B5845" w:rsidRPr="004A00BD" w:rsidRDefault="003B5845" w:rsidP="00617B3E">
            <w:pPr>
              <w:jc w:val="left"/>
              <w:rPr>
                <w:sz w:val="22"/>
                <w:lang w:val="en-GB"/>
              </w:rPr>
            </w:pPr>
            <w:r w:rsidRPr="004A00BD">
              <w:rPr>
                <w:sz w:val="16"/>
                <w:szCs w:val="16"/>
                <w:lang w:val="en-GB"/>
              </w:rPr>
              <w:t>Specifies the y-coordinate in 2D space.</w:t>
            </w:r>
          </w:p>
        </w:tc>
      </w:tr>
    </w:tbl>
    <w:p w14:paraId="66B9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6" w:name="_762c79fcac5266028bb1aeabb82aad2e"/>
      <w:r>
        <w:rPr>
          <w:lang w:val="en-GB"/>
        </w:rPr>
        <w:t>GeometryNode2D</w:t>
      </w:r>
      <w:bookmarkEnd w:id="1176"/>
    </w:p>
    <w:p w14:paraId="058B9D43" w14:textId="77777777" w:rsidR="003B5845" w:rsidRPr="00A518C2" w:rsidRDefault="003B5845" w:rsidP="003B5845">
      <w:pPr>
        <w:rPr>
          <w:lang w:val="en-GB"/>
        </w:rPr>
      </w:pPr>
      <w:r w:rsidRPr="00A518C2">
        <w:rPr>
          <w:sz w:val="18"/>
          <w:szCs w:val="18"/>
          <w:lang w:val="en-GB"/>
        </w:rPr>
        <w:t>A GeometryNode2D is the geometric representation of a TopologyNode in 2D-space.</w:t>
      </w:r>
    </w:p>
    <w:p w14:paraId="581CC3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6BBB8C" w14:textId="77777777" w:rsidTr="00617B3E">
        <w:tc>
          <w:tcPr>
            <w:tcW w:w="2013" w:type="dxa"/>
            <w:shd w:val="clear" w:color="auto" w:fill="auto"/>
            <w:tcMar>
              <w:top w:w="28" w:type="dxa"/>
              <w:left w:w="28" w:type="dxa"/>
              <w:bottom w:w="28" w:type="dxa"/>
              <w:right w:w="28" w:type="dxa"/>
            </w:tcMar>
          </w:tcPr>
          <w:p w14:paraId="627458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634571"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4B3BAEE" w14:textId="77777777" w:rsidTr="00617B3E">
        <w:tc>
          <w:tcPr>
            <w:tcW w:w="2013" w:type="dxa"/>
            <w:shd w:val="clear" w:color="auto" w:fill="auto"/>
            <w:tcMar>
              <w:top w:w="28" w:type="dxa"/>
              <w:left w:w="28" w:type="dxa"/>
              <w:bottom w:w="28" w:type="dxa"/>
              <w:right w:w="28" w:type="dxa"/>
            </w:tcMar>
          </w:tcPr>
          <w:p w14:paraId="3306A5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166F2C" w14:textId="77777777" w:rsidR="003B5845" w:rsidRPr="004A00BD" w:rsidRDefault="003B5845" w:rsidP="00617B3E">
            <w:pPr>
              <w:rPr>
                <w:sz w:val="22"/>
              </w:rPr>
            </w:pPr>
          </w:p>
        </w:tc>
      </w:tr>
      <w:tr w:rsidR="003B5845" w:rsidRPr="008359F5" w14:paraId="7A0A50B2" w14:textId="77777777" w:rsidTr="00617B3E">
        <w:tc>
          <w:tcPr>
            <w:tcW w:w="2013" w:type="dxa"/>
            <w:shd w:val="clear" w:color="auto" w:fill="auto"/>
            <w:tcMar>
              <w:top w:w="28" w:type="dxa"/>
              <w:left w:w="28" w:type="dxa"/>
              <w:bottom w:w="28" w:type="dxa"/>
              <w:right w:w="28" w:type="dxa"/>
            </w:tcMar>
          </w:tcPr>
          <w:p w14:paraId="2E1735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84420" w14:textId="77777777" w:rsidR="003B5845" w:rsidRPr="000437C1" w:rsidRDefault="003B5845" w:rsidP="00617B3E">
            <w:pPr>
              <w:pStyle w:val="SmallStandard"/>
            </w:pPr>
            <w:r>
              <w:t>false</w:t>
            </w:r>
          </w:p>
        </w:tc>
      </w:tr>
    </w:tbl>
    <w:p w14:paraId="78C6AB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5F3215" w14:textId="77777777" w:rsidTr="00617B3E">
        <w:tc>
          <w:tcPr>
            <w:tcW w:w="3856" w:type="dxa"/>
            <w:gridSpan w:val="3"/>
            <w:shd w:val="clear" w:color="auto" w:fill="auto"/>
          </w:tcPr>
          <w:p w14:paraId="789C41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7D2B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5ED15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35AB35" w14:textId="77777777" w:rsidTr="00617B3E">
        <w:tc>
          <w:tcPr>
            <w:tcW w:w="1573" w:type="dxa"/>
            <w:shd w:val="clear" w:color="auto" w:fill="auto"/>
          </w:tcPr>
          <w:p w14:paraId="06113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0E9F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0F44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BDE82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17F96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C91B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F1D25C" w14:textId="77777777" w:rsidTr="00617B3E">
        <w:tc>
          <w:tcPr>
            <w:tcW w:w="1573" w:type="dxa"/>
            <w:shd w:val="clear" w:color="auto" w:fill="auto"/>
          </w:tcPr>
          <w:p w14:paraId="51F5E140" w14:textId="77777777" w:rsidR="003B5845" w:rsidRPr="00634625" w:rsidRDefault="003B5845" w:rsidP="00617B3E">
            <w:pPr>
              <w:pStyle w:val="SmallStandard"/>
            </w:pPr>
            <w:r>
              <w:t>CartesianPoint2D</w:t>
            </w:r>
          </w:p>
        </w:tc>
        <w:tc>
          <w:tcPr>
            <w:tcW w:w="1574" w:type="dxa"/>
            <w:shd w:val="clear" w:color="auto" w:fill="auto"/>
          </w:tcPr>
          <w:p w14:paraId="60CF3BA6" w14:textId="77777777" w:rsidR="003B5845" w:rsidRPr="00132C43" w:rsidRDefault="003B5845" w:rsidP="00617B3E">
            <w:pPr>
              <w:pStyle w:val="SmallStandard"/>
            </w:pPr>
            <w:r>
              <w:t>cartesianPoint</w:t>
            </w:r>
          </w:p>
        </w:tc>
        <w:tc>
          <w:tcPr>
            <w:tcW w:w="708" w:type="dxa"/>
            <w:shd w:val="clear" w:color="auto" w:fill="auto"/>
          </w:tcPr>
          <w:p w14:paraId="0930429F" w14:textId="77777777" w:rsidR="003B5845" w:rsidRPr="00D331EF" w:rsidRDefault="003B5845" w:rsidP="00617B3E">
            <w:pPr>
              <w:pStyle w:val="SmallStandard"/>
            </w:pPr>
            <w:r w:rsidRPr="00574783">
              <w:t>1</w:t>
            </w:r>
          </w:p>
        </w:tc>
        <w:tc>
          <w:tcPr>
            <w:tcW w:w="709" w:type="dxa"/>
            <w:shd w:val="clear" w:color="auto" w:fill="auto"/>
          </w:tcPr>
          <w:p w14:paraId="1B789625" w14:textId="77777777" w:rsidR="003B5845" w:rsidRPr="00D331EF" w:rsidRDefault="003B5845" w:rsidP="00617B3E">
            <w:pPr>
              <w:pStyle w:val="SmallStandard"/>
            </w:pPr>
            <w:r w:rsidRPr="00207506">
              <w:t>0..*</w:t>
            </w:r>
          </w:p>
        </w:tc>
        <w:tc>
          <w:tcPr>
            <w:tcW w:w="567" w:type="dxa"/>
            <w:shd w:val="clear" w:color="auto" w:fill="auto"/>
          </w:tcPr>
          <w:p w14:paraId="7C24CEBF" w14:textId="77777777" w:rsidR="003B5845" w:rsidRPr="00D331EF" w:rsidRDefault="003B5845" w:rsidP="00617B3E">
            <w:pPr>
              <w:pStyle w:val="SmallStandard"/>
            </w:pPr>
            <w:r>
              <w:t>N</w:t>
            </w:r>
          </w:p>
        </w:tc>
        <w:tc>
          <w:tcPr>
            <w:tcW w:w="3969" w:type="dxa"/>
            <w:shd w:val="clear" w:color="auto" w:fill="auto"/>
          </w:tcPr>
          <w:p w14:paraId="2B1C7644" w14:textId="77777777" w:rsidR="003B5845" w:rsidRDefault="003B5845" w:rsidP="00617B3E">
            <w:pPr>
              <w:pStyle w:val="SmallStandard"/>
            </w:pPr>
            <w:r w:rsidRPr="00491287">
              <w:t xml:space="preserve">References the CartesianPoint2D where the GeometryNode2D is located. </w:t>
            </w:r>
          </w:p>
        </w:tc>
      </w:tr>
    </w:tbl>
    <w:p w14:paraId="412014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EB95CA" w14:textId="77777777" w:rsidTr="00617B3E">
        <w:tc>
          <w:tcPr>
            <w:tcW w:w="2296" w:type="dxa"/>
            <w:gridSpan w:val="2"/>
            <w:shd w:val="clear" w:color="auto" w:fill="auto"/>
          </w:tcPr>
          <w:p w14:paraId="06BD51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ED62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D6E3B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A847A20" w14:textId="77777777" w:rsidTr="00617B3E">
        <w:tc>
          <w:tcPr>
            <w:tcW w:w="1588" w:type="dxa"/>
            <w:shd w:val="clear" w:color="auto" w:fill="auto"/>
          </w:tcPr>
          <w:p w14:paraId="56DE2E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4B7BA6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7617F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835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7A7E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58A3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CE0D2" w14:textId="77777777" w:rsidTr="00617B3E">
        <w:tc>
          <w:tcPr>
            <w:tcW w:w="1588" w:type="dxa"/>
            <w:shd w:val="clear" w:color="auto" w:fill="auto"/>
          </w:tcPr>
          <w:p w14:paraId="474E12AA" w14:textId="77777777" w:rsidR="003B5845" w:rsidRPr="00634625" w:rsidRDefault="003B5845" w:rsidP="00617B3E">
            <w:pPr>
              <w:pStyle w:val="SmallStandard"/>
            </w:pPr>
            <w:r>
              <w:t>BuildingBlockSpecification2D</w:t>
            </w:r>
          </w:p>
        </w:tc>
        <w:tc>
          <w:tcPr>
            <w:tcW w:w="708" w:type="dxa"/>
            <w:shd w:val="clear" w:color="auto" w:fill="auto"/>
          </w:tcPr>
          <w:p w14:paraId="192ED31C" w14:textId="77777777" w:rsidR="003B5845" w:rsidRPr="00D331EF" w:rsidRDefault="003B5845" w:rsidP="00617B3E">
            <w:pPr>
              <w:pStyle w:val="SmallStandard"/>
            </w:pPr>
            <w:r w:rsidRPr="00D01517">
              <w:t>1</w:t>
            </w:r>
          </w:p>
        </w:tc>
        <w:tc>
          <w:tcPr>
            <w:tcW w:w="1560" w:type="dxa"/>
            <w:shd w:val="clear" w:color="auto" w:fill="auto"/>
          </w:tcPr>
          <w:p w14:paraId="34659A5C" w14:textId="77777777" w:rsidR="003B5845" w:rsidRPr="00132C43" w:rsidRDefault="003B5845" w:rsidP="00617B3E">
            <w:pPr>
              <w:pStyle w:val="SmallStandard"/>
            </w:pPr>
            <w:r>
              <w:t>geometryNode</w:t>
            </w:r>
          </w:p>
        </w:tc>
        <w:tc>
          <w:tcPr>
            <w:tcW w:w="708" w:type="dxa"/>
            <w:shd w:val="clear" w:color="auto" w:fill="auto"/>
          </w:tcPr>
          <w:p w14:paraId="38DF9650" w14:textId="77777777" w:rsidR="003B5845" w:rsidRPr="00D331EF" w:rsidRDefault="003B5845" w:rsidP="00617B3E">
            <w:pPr>
              <w:pStyle w:val="SmallStandard"/>
            </w:pPr>
            <w:r w:rsidRPr="00D01517">
              <w:t>0..*</w:t>
            </w:r>
          </w:p>
        </w:tc>
        <w:tc>
          <w:tcPr>
            <w:tcW w:w="567" w:type="dxa"/>
            <w:shd w:val="clear" w:color="auto" w:fill="auto"/>
          </w:tcPr>
          <w:p w14:paraId="74963B33" w14:textId="77777777" w:rsidR="003B5845" w:rsidRDefault="003B5845" w:rsidP="00617B3E">
            <w:pPr>
              <w:pStyle w:val="SmallStandard"/>
            </w:pPr>
            <w:r>
              <w:t>Y</w:t>
            </w:r>
          </w:p>
        </w:tc>
        <w:tc>
          <w:tcPr>
            <w:tcW w:w="3969" w:type="dxa"/>
            <w:shd w:val="clear" w:color="auto" w:fill="auto"/>
          </w:tcPr>
          <w:p w14:paraId="4269FFF3" w14:textId="77777777" w:rsidR="003B5845" w:rsidRDefault="003B5845" w:rsidP="00617B3E">
            <w:pPr>
              <w:pStyle w:val="SmallStandard"/>
            </w:pPr>
            <w:r w:rsidRPr="00491287">
              <w:t>Specifies the GeometryNode2Ds defined by the BuildingBlockSpecification2D.</w:t>
            </w:r>
          </w:p>
        </w:tc>
      </w:tr>
      <w:tr w:rsidR="003B5845" w:rsidRPr="004A00BD" w14:paraId="771A0481" w14:textId="77777777" w:rsidTr="00617B3E">
        <w:tc>
          <w:tcPr>
            <w:tcW w:w="1588" w:type="dxa"/>
            <w:shd w:val="clear" w:color="auto" w:fill="auto"/>
          </w:tcPr>
          <w:p w14:paraId="7299C66E" w14:textId="77777777" w:rsidR="003B5845" w:rsidRPr="00634625" w:rsidRDefault="003B5845" w:rsidP="00617B3E">
            <w:pPr>
              <w:pStyle w:val="SmallStandard"/>
            </w:pPr>
            <w:r>
              <w:t>GeometrySegment2D</w:t>
            </w:r>
          </w:p>
        </w:tc>
        <w:tc>
          <w:tcPr>
            <w:tcW w:w="708" w:type="dxa"/>
            <w:shd w:val="clear" w:color="auto" w:fill="auto"/>
          </w:tcPr>
          <w:p w14:paraId="105E6AC4" w14:textId="77777777" w:rsidR="003B5845" w:rsidRPr="00D331EF" w:rsidRDefault="003B5845" w:rsidP="00617B3E">
            <w:pPr>
              <w:pStyle w:val="SmallStandard"/>
            </w:pPr>
            <w:r w:rsidRPr="00D01517">
              <w:t>0..*</w:t>
            </w:r>
          </w:p>
        </w:tc>
        <w:tc>
          <w:tcPr>
            <w:tcW w:w="1560" w:type="dxa"/>
            <w:shd w:val="clear" w:color="auto" w:fill="auto"/>
          </w:tcPr>
          <w:p w14:paraId="11329DF9" w14:textId="77777777" w:rsidR="003B5845" w:rsidRPr="00132C43" w:rsidRDefault="003B5845" w:rsidP="00617B3E">
            <w:pPr>
              <w:pStyle w:val="SmallStandard"/>
            </w:pPr>
            <w:r>
              <w:t>startNode</w:t>
            </w:r>
          </w:p>
        </w:tc>
        <w:tc>
          <w:tcPr>
            <w:tcW w:w="708" w:type="dxa"/>
            <w:shd w:val="clear" w:color="auto" w:fill="auto"/>
          </w:tcPr>
          <w:p w14:paraId="5DE318D8" w14:textId="77777777" w:rsidR="003B5845" w:rsidRPr="00D331EF" w:rsidRDefault="003B5845" w:rsidP="00617B3E">
            <w:pPr>
              <w:pStyle w:val="SmallStandard"/>
            </w:pPr>
            <w:r w:rsidRPr="00D01517">
              <w:t>1</w:t>
            </w:r>
          </w:p>
        </w:tc>
        <w:tc>
          <w:tcPr>
            <w:tcW w:w="567" w:type="dxa"/>
            <w:shd w:val="clear" w:color="auto" w:fill="auto"/>
          </w:tcPr>
          <w:p w14:paraId="6C3D09EE" w14:textId="77777777" w:rsidR="003B5845" w:rsidRPr="00D331EF" w:rsidRDefault="003B5845" w:rsidP="00617B3E">
            <w:pPr>
              <w:pStyle w:val="SmallStandard"/>
            </w:pPr>
            <w:r>
              <w:t>N</w:t>
            </w:r>
          </w:p>
        </w:tc>
        <w:tc>
          <w:tcPr>
            <w:tcW w:w="3969" w:type="dxa"/>
            <w:shd w:val="clear" w:color="auto" w:fill="auto"/>
          </w:tcPr>
          <w:p w14:paraId="7CB2EC23" w14:textId="77777777" w:rsidR="003B5845" w:rsidRDefault="003B5845" w:rsidP="00617B3E">
            <w:pPr>
              <w:pStyle w:val="SmallStandard"/>
            </w:pPr>
            <w:r w:rsidRPr="00491287">
              <w:t xml:space="preserve">References the GeometryNode2D where the GeometrySegment2D starts. </w:t>
            </w:r>
          </w:p>
        </w:tc>
      </w:tr>
      <w:tr w:rsidR="003B5845" w:rsidRPr="004A00BD" w14:paraId="0DF0210D" w14:textId="77777777" w:rsidTr="00617B3E">
        <w:tc>
          <w:tcPr>
            <w:tcW w:w="1588" w:type="dxa"/>
            <w:shd w:val="clear" w:color="auto" w:fill="auto"/>
          </w:tcPr>
          <w:p w14:paraId="3C2BCA91" w14:textId="77777777" w:rsidR="003B5845" w:rsidRPr="00634625" w:rsidRDefault="003B5845" w:rsidP="00617B3E">
            <w:pPr>
              <w:pStyle w:val="SmallStandard"/>
            </w:pPr>
            <w:r>
              <w:t>GeometrySegment2D</w:t>
            </w:r>
          </w:p>
        </w:tc>
        <w:tc>
          <w:tcPr>
            <w:tcW w:w="708" w:type="dxa"/>
            <w:shd w:val="clear" w:color="auto" w:fill="auto"/>
          </w:tcPr>
          <w:p w14:paraId="7706E055" w14:textId="77777777" w:rsidR="003B5845" w:rsidRPr="00D331EF" w:rsidRDefault="003B5845" w:rsidP="00617B3E">
            <w:pPr>
              <w:pStyle w:val="SmallStandard"/>
            </w:pPr>
            <w:r w:rsidRPr="00D01517">
              <w:t>0..*</w:t>
            </w:r>
          </w:p>
        </w:tc>
        <w:tc>
          <w:tcPr>
            <w:tcW w:w="1560" w:type="dxa"/>
            <w:shd w:val="clear" w:color="auto" w:fill="auto"/>
          </w:tcPr>
          <w:p w14:paraId="5DD91DE7" w14:textId="77777777" w:rsidR="003B5845" w:rsidRPr="00132C43" w:rsidRDefault="003B5845" w:rsidP="00617B3E">
            <w:pPr>
              <w:pStyle w:val="SmallStandard"/>
            </w:pPr>
            <w:r>
              <w:t>endNode</w:t>
            </w:r>
          </w:p>
        </w:tc>
        <w:tc>
          <w:tcPr>
            <w:tcW w:w="708" w:type="dxa"/>
            <w:shd w:val="clear" w:color="auto" w:fill="auto"/>
          </w:tcPr>
          <w:p w14:paraId="6D5D1F07" w14:textId="77777777" w:rsidR="003B5845" w:rsidRPr="00D331EF" w:rsidRDefault="003B5845" w:rsidP="00617B3E">
            <w:pPr>
              <w:pStyle w:val="SmallStandard"/>
            </w:pPr>
            <w:r w:rsidRPr="00D01517">
              <w:t>1</w:t>
            </w:r>
          </w:p>
        </w:tc>
        <w:tc>
          <w:tcPr>
            <w:tcW w:w="567" w:type="dxa"/>
            <w:shd w:val="clear" w:color="auto" w:fill="auto"/>
          </w:tcPr>
          <w:p w14:paraId="287C2FE7" w14:textId="77777777" w:rsidR="003B5845" w:rsidRPr="00D331EF" w:rsidRDefault="003B5845" w:rsidP="00617B3E">
            <w:pPr>
              <w:pStyle w:val="SmallStandard"/>
            </w:pPr>
            <w:r>
              <w:t>N</w:t>
            </w:r>
          </w:p>
        </w:tc>
        <w:tc>
          <w:tcPr>
            <w:tcW w:w="3969" w:type="dxa"/>
            <w:shd w:val="clear" w:color="auto" w:fill="auto"/>
          </w:tcPr>
          <w:p w14:paraId="3F467B2C" w14:textId="77777777" w:rsidR="003B5845" w:rsidRDefault="003B5845" w:rsidP="00617B3E">
            <w:pPr>
              <w:pStyle w:val="SmallStandard"/>
            </w:pPr>
            <w:r w:rsidRPr="00491287">
              <w:t xml:space="preserve">References the GeometryNode2D where the GeometrySegment2D ends. </w:t>
            </w:r>
          </w:p>
        </w:tc>
      </w:tr>
    </w:tbl>
    <w:p w14:paraId="5030AF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7" w:name="_ea080315ae28aa56a9ab6920970d156b"/>
      <w:r>
        <w:rPr>
          <w:lang w:val="en-GB"/>
        </w:rPr>
        <w:t>GeometrySegment2D</w:t>
      </w:r>
      <w:bookmarkEnd w:id="1177"/>
    </w:p>
    <w:p w14:paraId="76DA5736" w14:textId="77777777" w:rsidR="003B5845" w:rsidRPr="00A518C2" w:rsidRDefault="003B5845" w:rsidP="003B5845">
      <w:pPr>
        <w:rPr>
          <w:lang w:val="en-GB"/>
        </w:rPr>
      </w:pPr>
      <w:r w:rsidRPr="00A518C2">
        <w:rPr>
          <w:sz w:val="18"/>
          <w:szCs w:val="18"/>
          <w:lang w:val="en-GB"/>
        </w:rPr>
        <w:t>A GeometrySegment2D is the geometric representation of a TopologySegment in 2D-space.</w:t>
      </w:r>
    </w:p>
    <w:p w14:paraId="3150A8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5575B" w14:textId="77777777" w:rsidTr="00617B3E">
        <w:tc>
          <w:tcPr>
            <w:tcW w:w="2013" w:type="dxa"/>
            <w:shd w:val="clear" w:color="auto" w:fill="auto"/>
            <w:tcMar>
              <w:top w:w="28" w:type="dxa"/>
              <w:left w:w="28" w:type="dxa"/>
              <w:bottom w:w="28" w:type="dxa"/>
              <w:right w:w="28" w:type="dxa"/>
            </w:tcMar>
          </w:tcPr>
          <w:p w14:paraId="7E56862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64F4EF"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4CBEEC71" w14:textId="77777777" w:rsidTr="00617B3E">
        <w:tc>
          <w:tcPr>
            <w:tcW w:w="2013" w:type="dxa"/>
            <w:shd w:val="clear" w:color="auto" w:fill="auto"/>
            <w:tcMar>
              <w:top w:w="28" w:type="dxa"/>
              <w:left w:w="28" w:type="dxa"/>
              <w:bottom w:w="28" w:type="dxa"/>
              <w:right w:w="28" w:type="dxa"/>
            </w:tcMar>
          </w:tcPr>
          <w:p w14:paraId="31C512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60CDAA" w14:textId="77777777" w:rsidR="003B5845" w:rsidRPr="004A00BD" w:rsidRDefault="003B5845" w:rsidP="00617B3E">
            <w:pPr>
              <w:rPr>
                <w:sz w:val="22"/>
              </w:rPr>
            </w:pPr>
          </w:p>
        </w:tc>
      </w:tr>
      <w:tr w:rsidR="003B5845" w:rsidRPr="008359F5" w14:paraId="2D8AE8C4" w14:textId="77777777" w:rsidTr="00617B3E">
        <w:tc>
          <w:tcPr>
            <w:tcW w:w="2013" w:type="dxa"/>
            <w:shd w:val="clear" w:color="auto" w:fill="auto"/>
            <w:tcMar>
              <w:top w:w="28" w:type="dxa"/>
              <w:left w:w="28" w:type="dxa"/>
              <w:bottom w:w="28" w:type="dxa"/>
              <w:right w:w="28" w:type="dxa"/>
            </w:tcMar>
          </w:tcPr>
          <w:p w14:paraId="538184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BCF189" w14:textId="77777777" w:rsidR="003B5845" w:rsidRPr="000437C1" w:rsidRDefault="003B5845" w:rsidP="00617B3E">
            <w:pPr>
              <w:pStyle w:val="SmallStandard"/>
            </w:pPr>
            <w:r>
              <w:t>false</w:t>
            </w:r>
          </w:p>
        </w:tc>
      </w:tr>
    </w:tbl>
    <w:p w14:paraId="4510726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FC896F" w14:textId="77777777" w:rsidTr="00617B3E">
        <w:tc>
          <w:tcPr>
            <w:tcW w:w="2013" w:type="dxa"/>
            <w:shd w:val="clear" w:color="auto" w:fill="auto"/>
            <w:tcMar>
              <w:top w:w="28" w:type="dxa"/>
              <w:left w:w="28" w:type="dxa"/>
              <w:bottom w:w="28" w:type="dxa"/>
              <w:right w:w="28" w:type="dxa"/>
            </w:tcMar>
          </w:tcPr>
          <w:p w14:paraId="2302CDE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A154D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40414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508B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A50DD39" w14:textId="77777777" w:rsidTr="00617B3E">
        <w:tc>
          <w:tcPr>
            <w:tcW w:w="2013" w:type="dxa"/>
            <w:shd w:val="clear" w:color="auto" w:fill="auto"/>
            <w:tcMar>
              <w:top w:w="28" w:type="dxa"/>
              <w:left w:w="28" w:type="dxa"/>
              <w:bottom w:w="28" w:type="dxa"/>
              <w:right w:w="28" w:type="dxa"/>
            </w:tcMar>
          </w:tcPr>
          <w:p w14:paraId="61313433"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37AC704E"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6D5D29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181E58"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7B9FCB3F" w14:textId="77777777" w:rsidTr="00617B3E">
        <w:tc>
          <w:tcPr>
            <w:tcW w:w="2013" w:type="dxa"/>
            <w:shd w:val="clear" w:color="auto" w:fill="auto"/>
            <w:tcMar>
              <w:top w:w="28" w:type="dxa"/>
              <w:left w:w="28" w:type="dxa"/>
              <w:bottom w:w="28" w:type="dxa"/>
              <w:right w:w="28" w:type="dxa"/>
            </w:tcMar>
          </w:tcPr>
          <w:p w14:paraId="0B43C9F3"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42A714AB"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1ED0B0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08FF7"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3C452B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A70616" w14:textId="77777777" w:rsidTr="00617B3E">
        <w:tc>
          <w:tcPr>
            <w:tcW w:w="3856" w:type="dxa"/>
            <w:gridSpan w:val="3"/>
            <w:shd w:val="clear" w:color="auto" w:fill="auto"/>
          </w:tcPr>
          <w:p w14:paraId="44B1BB5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16CFF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A302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4F4AE7" w14:textId="77777777" w:rsidTr="00617B3E">
        <w:tc>
          <w:tcPr>
            <w:tcW w:w="1573" w:type="dxa"/>
            <w:shd w:val="clear" w:color="auto" w:fill="auto"/>
          </w:tcPr>
          <w:p w14:paraId="2FA172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FBFEE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30BE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1164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D0D9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B0E07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1BC332" w14:textId="77777777" w:rsidTr="00617B3E">
        <w:tc>
          <w:tcPr>
            <w:tcW w:w="1573" w:type="dxa"/>
            <w:shd w:val="clear" w:color="auto" w:fill="auto"/>
          </w:tcPr>
          <w:p w14:paraId="70F92F32" w14:textId="77777777" w:rsidR="003B5845" w:rsidRPr="00634625" w:rsidRDefault="003B5845" w:rsidP="00617B3E">
            <w:pPr>
              <w:pStyle w:val="SmallStandard"/>
            </w:pPr>
            <w:r>
              <w:t>PathSegment</w:t>
            </w:r>
          </w:p>
        </w:tc>
        <w:tc>
          <w:tcPr>
            <w:tcW w:w="1574" w:type="dxa"/>
            <w:shd w:val="clear" w:color="auto" w:fill="auto"/>
          </w:tcPr>
          <w:p w14:paraId="2294829C" w14:textId="77777777" w:rsidR="003B5845" w:rsidRPr="00132C43" w:rsidRDefault="003B5845" w:rsidP="00617B3E">
            <w:pPr>
              <w:pStyle w:val="SmallStandard"/>
            </w:pPr>
            <w:r>
              <w:t>pathSegment</w:t>
            </w:r>
          </w:p>
        </w:tc>
        <w:tc>
          <w:tcPr>
            <w:tcW w:w="708" w:type="dxa"/>
            <w:shd w:val="clear" w:color="auto" w:fill="auto"/>
          </w:tcPr>
          <w:p w14:paraId="36634E73" w14:textId="77777777" w:rsidR="003B5845" w:rsidRPr="00D331EF" w:rsidRDefault="003B5845" w:rsidP="00617B3E">
            <w:pPr>
              <w:pStyle w:val="SmallStandard"/>
            </w:pPr>
            <w:r w:rsidRPr="00574783">
              <w:t>0..*</w:t>
            </w:r>
          </w:p>
        </w:tc>
        <w:tc>
          <w:tcPr>
            <w:tcW w:w="709" w:type="dxa"/>
            <w:shd w:val="clear" w:color="auto" w:fill="auto"/>
          </w:tcPr>
          <w:p w14:paraId="1AC558F6" w14:textId="77777777" w:rsidR="003B5845" w:rsidRPr="00D331EF" w:rsidRDefault="003B5845" w:rsidP="00617B3E">
            <w:pPr>
              <w:pStyle w:val="SmallStandard"/>
            </w:pPr>
            <w:r w:rsidRPr="00207506">
              <w:t>1</w:t>
            </w:r>
          </w:p>
        </w:tc>
        <w:tc>
          <w:tcPr>
            <w:tcW w:w="567" w:type="dxa"/>
            <w:shd w:val="clear" w:color="auto" w:fill="auto"/>
          </w:tcPr>
          <w:p w14:paraId="1FF29E46" w14:textId="77777777" w:rsidR="003B5845" w:rsidRDefault="003B5845" w:rsidP="00617B3E">
            <w:pPr>
              <w:pStyle w:val="SmallStandard"/>
            </w:pPr>
            <w:r>
              <w:t>Y</w:t>
            </w:r>
          </w:p>
        </w:tc>
        <w:tc>
          <w:tcPr>
            <w:tcW w:w="3969" w:type="dxa"/>
            <w:shd w:val="clear" w:color="auto" w:fill="auto"/>
          </w:tcPr>
          <w:p w14:paraId="39AEB32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3B5845" w:rsidRPr="004A00BD" w14:paraId="0B0CBC13" w14:textId="77777777" w:rsidTr="00617B3E">
        <w:tc>
          <w:tcPr>
            <w:tcW w:w="1573" w:type="dxa"/>
            <w:shd w:val="clear" w:color="auto" w:fill="auto"/>
          </w:tcPr>
          <w:p w14:paraId="0A1C41D0" w14:textId="77777777" w:rsidR="003B5845" w:rsidRPr="00634625" w:rsidRDefault="003B5845" w:rsidP="00617B3E">
            <w:pPr>
              <w:pStyle w:val="SmallStandard"/>
            </w:pPr>
            <w:r>
              <w:t>GeometryNode2D</w:t>
            </w:r>
          </w:p>
        </w:tc>
        <w:tc>
          <w:tcPr>
            <w:tcW w:w="1574" w:type="dxa"/>
            <w:shd w:val="clear" w:color="auto" w:fill="auto"/>
          </w:tcPr>
          <w:p w14:paraId="79158AB9" w14:textId="77777777" w:rsidR="003B5845" w:rsidRPr="00132C43" w:rsidRDefault="003B5845" w:rsidP="00617B3E">
            <w:pPr>
              <w:pStyle w:val="SmallStandard"/>
            </w:pPr>
            <w:r>
              <w:t>startNode</w:t>
            </w:r>
          </w:p>
        </w:tc>
        <w:tc>
          <w:tcPr>
            <w:tcW w:w="708" w:type="dxa"/>
            <w:shd w:val="clear" w:color="auto" w:fill="auto"/>
          </w:tcPr>
          <w:p w14:paraId="4A77C3F5" w14:textId="77777777" w:rsidR="003B5845" w:rsidRPr="00D331EF" w:rsidRDefault="003B5845" w:rsidP="00617B3E">
            <w:pPr>
              <w:pStyle w:val="SmallStandard"/>
            </w:pPr>
            <w:r w:rsidRPr="00574783">
              <w:t>1</w:t>
            </w:r>
          </w:p>
        </w:tc>
        <w:tc>
          <w:tcPr>
            <w:tcW w:w="709" w:type="dxa"/>
            <w:shd w:val="clear" w:color="auto" w:fill="auto"/>
          </w:tcPr>
          <w:p w14:paraId="6FA56571" w14:textId="77777777" w:rsidR="003B5845" w:rsidRPr="00D331EF" w:rsidRDefault="003B5845" w:rsidP="00617B3E">
            <w:pPr>
              <w:pStyle w:val="SmallStandard"/>
            </w:pPr>
            <w:r w:rsidRPr="00207506">
              <w:t>0..*</w:t>
            </w:r>
          </w:p>
        </w:tc>
        <w:tc>
          <w:tcPr>
            <w:tcW w:w="567" w:type="dxa"/>
            <w:shd w:val="clear" w:color="auto" w:fill="auto"/>
          </w:tcPr>
          <w:p w14:paraId="37319F48" w14:textId="77777777" w:rsidR="003B5845" w:rsidRPr="00D331EF" w:rsidRDefault="003B5845" w:rsidP="00617B3E">
            <w:pPr>
              <w:pStyle w:val="SmallStandard"/>
            </w:pPr>
            <w:r>
              <w:t>N</w:t>
            </w:r>
          </w:p>
        </w:tc>
        <w:tc>
          <w:tcPr>
            <w:tcW w:w="3969" w:type="dxa"/>
            <w:shd w:val="clear" w:color="auto" w:fill="auto"/>
          </w:tcPr>
          <w:p w14:paraId="05B8511F" w14:textId="77777777" w:rsidR="003B5845" w:rsidRDefault="003B5845" w:rsidP="00617B3E">
            <w:pPr>
              <w:pStyle w:val="SmallStandard"/>
            </w:pPr>
            <w:r w:rsidRPr="00491287">
              <w:t xml:space="preserve">References the GeometryNode2D where the GeometrySegment2D starts. </w:t>
            </w:r>
          </w:p>
        </w:tc>
      </w:tr>
      <w:tr w:rsidR="003B5845" w:rsidRPr="004A00BD" w14:paraId="781FC413" w14:textId="77777777" w:rsidTr="00617B3E">
        <w:tc>
          <w:tcPr>
            <w:tcW w:w="1573" w:type="dxa"/>
            <w:shd w:val="clear" w:color="auto" w:fill="auto"/>
          </w:tcPr>
          <w:p w14:paraId="0297E605" w14:textId="77777777" w:rsidR="003B5845" w:rsidRPr="00634625" w:rsidRDefault="003B5845" w:rsidP="00617B3E">
            <w:pPr>
              <w:pStyle w:val="SmallStandard"/>
            </w:pPr>
            <w:r>
              <w:lastRenderedPageBreak/>
              <w:t>GeometryNode2D</w:t>
            </w:r>
          </w:p>
        </w:tc>
        <w:tc>
          <w:tcPr>
            <w:tcW w:w="1574" w:type="dxa"/>
            <w:shd w:val="clear" w:color="auto" w:fill="auto"/>
          </w:tcPr>
          <w:p w14:paraId="185FFB60" w14:textId="77777777" w:rsidR="003B5845" w:rsidRPr="00132C43" w:rsidRDefault="003B5845" w:rsidP="00617B3E">
            <w:pPr>
              <w:pStyle w:val="SmallStandard"/>
            </w:pPr>
            <w:r>
              <w:t>endNode</w:t>
            </w:r>
          </w:p>
        </w:tc>
        <w:tc>
          <w:tcPr>
            <w:tcW w:w="708" w:type="dxa"/>
            <w:shd w:val="clear" w:color="auto" w:fill="auto"/>
          </w:tcPr>
          <w:p w14:paraId="353B5623" w14:textId="77777777" w:rsidR="003B5845" w:rsidRPr="00D331EF" w:rsidRDefault="003B5845" w:rsidP="00617B3E">
            <w:pPr>
              <w:pStyle w:val="SmallStandard"/>
            </w:pPr>
            <w:r w:rsidRPr="00574783">
              <w:t>1</w:t>
            </w:r>
          </w:p>
        </w:tc>
        <w:tc>
          <w:tcPr>
            <w:tcW w:w="709" w:type="dxa"/>
            <w:shd w:val="clear" w:color="auto" w:fill="auto"/>
          </w:tcPr>
          <w:p w14:paraId="40645967" w14:textId="77777777" w:rsidR="003B5845" w:rsidRPr="00D331EF" w:rsidRDefault="003B5845" w:rsidP="00617B3E">
            <w:pPr>
              <w:pStyle w:val="SmallStandard"/>
            </w:pPr>
            <w:r w:rsidRPr="00207506">
              <w:t>0..*</w:t>
            </w:r>
          </w:p>
        </w:tc>
        <w:tc>
          <w:tcPr>
            <w:tcW w:w="567" w:type="dxa"/>
            <w:shd w:val="clear" w:color="auto" w:fill="auto"/>
          </w:tcPr>
          <w:p w14:paraId="64C69257" w14:textId="77777777" w:rsidR="003B5845" w:rsidRPr="00D331EF" w:rsidRDefault="003B5845" w:rsidP="00617B3E">
            <w:pPr>
              <w:pStyle w:val="SmallStandard"/>
            </w:pPr>
            <w:r>
              <w:t>N</w:t>
            </w:r>
          </w:p>
        </w:tc>
        <w:tc>
          <w:tcPr>
            <w:tcW w:w="3969" w:type="dxa"/>
            <w:shd w:val="clear" w:color="auto" w:fill="auto"/>
          </w:tcPr>
          <w:p w14:paraId="30E91036" w14:textId="77777777" w:rsidR="003B5845" w:rsidRDefault="003B5845" w:rsidP="00617B3E">
            <w:pPr>
              <w:pStyle w:val="SmallStandard"/>
            </w:pPr>
            <w:r w:rsidRPr="00491287">
              <w:t xml:space="preserve">References the GeometryNode2D where the GeometrySegment2D ends. </w:t>
            </w:r>
          </w:p>
        </w:tc>
      </w:tr>
    </w:tbl>
    <w:p w14:paraId="75B21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EE7DA23" w14:textId="77777777" w:rsidTr="00617B3E">
        <w:tc>
          <w:tcPr>
            <w:tcW w:w="2296" w:type="dxa"/>
            <w:gridSpan w:val="2"/>
            <w:shd w:val="clear" w:color="auto" w:fill="auto"/>
          </w:tcPr>
          <w:p w14:paraId="4B824C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0D041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07E0DE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0BB607" w14:textId="77777777" w:rsidTr="00617B3E">
        <w:tc>
          <w:tcPr>
            <w:tcW w:w="1588" w:type="dxa"/>
            <w:shd w:val="clear" w:color="auto" w:fill="auto"/>
          </w:tcPr>
          <w:p w14:paraId="4FA869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9E5B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1F54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0278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CE11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67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D86CBB" w14:textId="77777777" w:rsidTr="00617B3E">
        <w:tc>
          <w:tcPr>
            <w:tcW w:w="1588" w:type="dxa"/>
            <w:shd w:val="clear" w:color="auto" w:fill="auto"/>
          </w:tcPr>
          <w:p w14:paraId="7B52F073" w14:textId="77777777" w:rsidR="003B5845" w:rsidRPr="00634625" w:rsidRDefault="003B5845" w:rsidP="00617B3E">
            <w:pPr>
              <w:pStyle w:val="SmallStandard"/>
            </w:pPr>
            <w:r>
              <w:t>BuildingBlockSpecification2D</w:t>
            </w:r>
          </w:p>
        </w:tc>
        <w:tc>
          <w:tcPr>
            <w:tcW w:w="708" w:type="dxa"/>
            <w:shd w:val="clear" w:color="auto" w:fill="auto"/>
          </w:tcPr>
          <w:p w14:paraId="37DF57AD" w14:textId="77777777" w:rsidR="003B5845" w:rsidRPr="00D331EF" w:rsidRDefault="003B5845" w:rsidP="00617B3E">
            <w:pPr>
              <w:pStyle w:val="SmallStandard"/>
            </w:pPr>
            <w:r w:rsidRPr="00D01517">
              <w:t>1</w:t>
            </w:r>
          </w:p>
        </w:tc>
        <w:tc>
          <w:tcPr>
            <w:tcW w:w="1560" w:type="dxa"/>
            <w:shd w:val="clear" w:color="auto" w:fill="auto"/>
          </w:tcPr>
          <w:p w14:paraId="0E3350E8" w14:textId="77777777" w:rsidR="003B5845" w:rsidRPr="00132C43" w:rsidRDefault="003B5845" w:rsidP="00617B3E">
            <w:pPr>
              <w:pStyle w:val="SmallStandard"/>
            </w:pPr>
            <w:r>
              <w:t>geometrySegment</w:t>
            </w:r>
          </w:p>
        </w:tc>
        <w:tc>
          <w:tcPr>
            <w:tcW w:w="708" w:type="dxa"/>
            <w:shd w:val="clear" w:color="auto" w:fill="auto"/>
          </w:tcPr>
          <w:p w14:paraId="61B38B94" w14:textId="77777777" w:rsidR="003B5845" w:rsidRPr="00D331EF" w:rsidRDefault="003B5845" w:rsidP="00617B3E">
            <w:pPr>
              <w:pStyle w:val="SmallStandard"/>
            </w:pPr>
            <w:r w:rsidRPr="00D01517">
              <w:t>0..*</w:t>
            </w:r>
          </w:p>
        </w:tc>
        <w:tc>
          <w:tcPr>
            <w:tcW w:w="567" w:type="dxa"/>
            <w:shd w:val="clear" w:color="auto" w:fill="auto"/>
          </w:tcPr>
          <w:p w14:paraId="3FFE888E" w14:textId="77777777" w:rsidR="003B5845" w:rsidRDefault="003B5845" w:rsidP="00617B3E">
            <w:pPr>
              <w:pStyle w:val="SmallStandard"/>
            </w:pPr>
            <w:r>
              <w:t>Y</w:t>
            </w:r>
          </w:p>
        </w:tc>
        <w:tc>
          <w:tcPr>
            <w:tcW w:w="3969" w:type="dxa"/>
            <w:shd w:val="clear" w:color="auto" w:fill="auto"/>
          </w:tcPr>
          <w:p w14:paraId="22C9769F" w14:textId="77777777" w:rsidR="003B5845" w:rsidRDefault="003B5845" w:rsidP="00617B3E">
            <w:pPr>
              <w:pStyle w:val="SmallStandard"/>
            </w:pPr>
            <w:r w:rsidRPr="00491287">
              <w:t>Specifies the GeometrySegment2Ds defined by the BuildingBlockSpecification2D.</w:t>
            </w:r>
          </w:p>
        </w:tc>
      </w:tr>
    </w:tbl>
    <w:p w14:paraId="7AD019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8" w:name="_98f31b2334dd6e4edf139ae78dc1bf86"/>
      <w:r>
        <w:rPr>
          <w:lang w:val="en-GB"/>
        </w:rPr>
        <w:t>HarnessDrawingSpecification2D</w:t>
      </w:r>
      <w:bookmarkEnd w:id="1178"/>
    </w:p>
    <w:p w14:paraId="1C7E6FD6" w14:textId="77777777" w:rsidR="003B5845" w:rsidRPr="00A518C2" w:rsidRDefault="003B5845" w:rsidP="003B5845">
      <w:pPr>
        <w:rPr>
          <w:lang w:val="en-GB"/>
        </w:rPr>
      </w:pPr>
      <w:r w:rsidRPr="00A518C2">
        <w:rPr>
          <w:sz w:val="18"/>
          <w:szCs w:val="18"/>
          <w:lang w:val="en-GB"/>
        </w:rPr>
        <w:t>The HarnessDrawingSpecification2D specifies a two-dimensional drawing of a harness. A harness drawing is composed of one or more BuildingBlockSpecifaction2D which are placed on the drawing.</w:t>
      </w:r>
    </w:p>
    <w:p w14:paraId="39953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4EDAD9" w14:textId="77777777" w:rsidTr="00617B3E">
        <w:tc>
          <w:tcPr>
            <w:tcW w:w="2013" w:type="dxa"/>
            <w:shd w:val="clear" w:color="auto" w:fill="auto"/>
            <w:tcMar>
              <w:top w:w="28" w:type="dxa"/>
              <w:left w:w="28" w:type="dxa"/>
              <w:bottom w:w="28" w:type="dxa"/>
              <w:right w:w="28" w:type="dxa"/>
            </w:tcMar>
          </w:tcPr>
          <w:p w14:paraId="2BB181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B9070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67B19" w14:textId="77777777" w:rsidTr="00617B3E">
        <w:tc>
          <w:tcPr>
            <w:tcW w:w="2013" w:type="dxa"/>
            <w:shd w:val="clear" w:color="auto" w:fill="auto"/>
            <w:tcMar>
              <w:top w:w="28" w:type="dxa"/>
              <w:left w:w="28" w:type="dxa"/>
              <w:bottom w:w="28" w:type="dxa"/>
              <w:right w:w="28" w:type="dxa"/>
            </w:tcMar>
          </w:tcPr>
          <w:p w14:paraId="782EB2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72EE8E" w14:textId="77777777" w:rsidR="003B5845" w:rsidRPr="004A00BD" w:rsidRDefault="003B5845" w:rsidP="00617B3E">
            <w:pPr>
              <w:rPr>
                <w:sz w:val="22"/>
              </w:rPr>
            </w:pPr>
          </w:p>
        </w:tc>
      </w:tr>
      <w:tr w:rsidR="003B5845" w:rsidRPr="008359F5" w14:paraId="7FB3EC14" w14:textId="77777777" w:rsidTr="00617B3E">
        <w:tc>
          <w:tcPr>
            <w:tcW w:w="2013" w:type="dxa"/>
            <w:shd w:val="clear" w:color="auto" w:fill="auto"/>
            <w:tcMar>
              <w:top w:w="28" w:type="dxa"/>
              <w:left w:w="28" w:type="dxa"/>
              <w:bottom w:w="28" w:type="dxa"/>
              <w:right w:w="28" w:type="dxa"/>
            </w:tcMar>
          </w:tcPr>
          <w:p w14:paraId="0B1D732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D78FCA" w14:textId="77777777" w:rsidR="003B5845" w:rsidRPr="000437C1" w:rsidRDefault="003B5845" w:rsidP="00617B3E">
            <w:pPr>
              <w:pStyle w:val="SmallStandard"/>
            </w:pPr>
            <w:r>
              <w:t>false</w:t>
            </w:r>
          </w:p>
        </w:tc>
      </w:tr>
    </w:tbl>
    <w:p w14:paraId="3474C8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9F899" w14:textId="77777777" w:rsidTr="00617B3E">
        <w:tc>
          <w:tcPr>
            <w:tcW w:w="3856" w:type="dxa"/>
            <w:gridSpan w:val="3"/>
            <w:shd w:val="clear" w:color="auto" w:fill="auto"/>
          </w:tcPr>
          <w:p w14:paraId="7F316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3087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C6514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DF006B" w14:textId="77777777" w:rsidTr="00617B3E">
        <w:tc>
          <w:tcPr>
            <w:tcW w:w="1573" w:type="dxa"/>
            <w:shd w:val="clear" w:color="auto" w:fill="auto"/>
          </w:tcPr>
          <w:p w14:paraId="2532E89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10B4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DB2B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71A31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E7CD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B1BE5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D0162EF" w14:textId="77777777" w:rsidTr="00617B3E">
        <w:tc>
          <w:tcPr>
            <w:tcW w:w="1573" w:type="dxa"/>
            <w:shd w:val="clear" w:color="auto" w:fill="auto"/>
          </w:tcPr>
          <w:p w14:paraId="681FDE5D" w14:textId="77777777" w:rsidR="003B5845" w:rsidRPr="00634625" w:rsidRDefault="003B5845" w:rsidP="00617B3E">
            <w:pPr>
              <w:pStyle w:val="SmallStandard"/>
            </w:pPr>
            <w:r>
              <w:t>BuildingBlockPositioning2D</w:t>
            </w:r>
          </w:p>
        </w:tc>
        <w:tc>
          <w:tcPr>
            <w:tcW w:w="1574" w:type="dxa"/>
            <w:shd w:val="clear" w:color="auto" w:fill="auto"/>
          </w:tcPr>
          <w:p w14:paraId="29A2794B" w14:textId="77777777" w:rsidR="003B5845" w:rsidRPr="00132C43" w:rsidRDefault="003B5845" w:rsidP="00617B3E">
            <w:pPr>
              <w:pStyle w:val="SmallStandard"/>
            </w:pPr>
            <w:r>
              <w:t>buildingBlockPositionings</w:t>
            </w:r>
          </w:p>
        </w:tc>
        <w:tc>
          <w:tcPr>
            <w:tcW w:w="708" w:type="dxa"/>
            <w:shd w:val="clear" w:color="auto" w:fill="auto"/>
          </w:tcPr>
          <w:p w14:paraId="5913EE1D" w14:textId="77777777" w:rsidR="003B5845" w:rsidRPr="00D331EF" w:rsidRDefault="003B5845" w:rsidP="00617B3E">
            <w:pPr>
              <w:pStyle w:val="SmallStandard"/>
            </w:pPr>
            <w:r w:rsidRPr="00574783">
              <w:t>1..*</w:t>
            </w:r>
          </w:p>
        </w:tc>
        <w:tc>
          <w:tcPr>
            <w:tcW w:w="709" w:type="dxa"/>
            <w:shd w:val="clear" w:color="auto" w:fill="auto"/>
          </w:tcPr>
          <w:p w14:paraId="6CA2AD64" w14:textId="77777777" w:rsidR="003B5845" w:rsidRPr="00D331EF" w:rsidRDefault="003B5845" w:rsidP="00617B3E">
            <w:pPr>
              <w:pStyle w:val="SmallStandard"/>
            </w:pPr>
            <w:r w:rsidRPr="00207506">
              <w:t>1</w:t>
            </w:r>
          </w:p>
        </w:tc>
        <w:tc>
          <w:tcPr>
            <w:tcW w:w="567" w:type="dxa"/>
            <w:shd w:val="clear" w:color="auto" w:fill="auto"/>
          </w:tcPr>
          <w:p w14:paraId="37E2D3E2" w14:textId="77777777" w:rsidR="003B5845" w:rsidRDefault="003B5845" w:rsidP="00617B3E">
            <w:pPr>
              <w:pStyle w:val="SmallStandard"/>
            </w:pPr>
            <w:r>
              <w:t>Y</w:t>
            </w:r>
          </w:p>
        </w:tc>
        <w:tc>
          <w:tcPr>
            <w:tcW w:w="3969" w:type="dxa"/>
            <w:shd w:val="clear" w:color="auto" w:fill="auto"/>
          </w:tcPr>
          <w:p w14:paraId="13E75700" w14:textId="77777777" w:rsidR="003B5845" w:rsidRDefault="003B5845" w:rsidP="00617B3E">
            <w:pPr>
              <w:pStyle w:val="SmallStandard"/>
            </w:pPr>
            <w:r w:rsidRPr="00491287">
              <w:t xml:space="preserve">Specifies the BuildingBlockPositioning2Ds that are forming the 2D harness drawing. </w:t>
            </w:r>
          </w:p>
        </w:tc>
      </w:tr>
    </w:tbl>
    <w:p w14:paraId="293D2C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79" w:name="_de353dfdea167fdeb506f5dcdabb858c"/>
      <w:r>
        <w:rPr>
          <w:lang w:val="en-GB"/>
        </w:rPr>
        <w:t>OccurrenceOrUsageViewItem2D</w:t>
      </w:r>
      <w:bookmarkEnd w:id="1179"/>
    </w:p>
    <w:p w14:paraId="2AE828D1" w14:textId="77777777" w:rsidR="003B5845" w:rsidRPr="00A518C2" w:rsidRDefault="003B5845" w:rsidP="003B5845">
      <w:pPr>
        <w:rPr>
          <w:lang w:val="en-GB"/>
        </w:rPr>
      </w:pPr>
      <w:r w:rsidRPr="00A518C2">
        <w:rPr>
          <w:sz w:val="18"/>
          <w:szCs w:val="18"/>
          <w:lang w:val="en-GB"/>
        </w:rPr>
        <w:t>An OccurrenceOrUsageViewItem2D specifies the representation of an OccurrenceOrUsage in a 2DDrawing.</w:t>
      </w:r>
    </w:p>
    <w:p w14:paraId="27729B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39BC66" w14:textId="77777777" w:rsidTr="00617B3E">
        <w:tc>
          <w:tcPr>
            <w:tcW w:w="2013" w:type="dxa"/>
            <w:shd w:val="clear" w:color="auto" w:fill="auto"/>
            <w:tcMar>
              <w:top w:w="28" w:type="dxa"/>
              <w:left w:w="28" w:type="dxa"/>
              <w:bottom w:w="28" w:type="dxa"/>
              <w:right w:w="28" w:type="dxa"/>
            </w:tcMar>
          </w:tcPr>
          <w:p w14:paraId="72BE22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2C8D6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73BEC89" w14:textId="77777777" w:rsidTr="00617B3E">
        <w:tc>
          <w:tcPr>
            <w:tcW w:w="2013" w:type="dxa"/>
            <w:shd w:val="clear" w:color="auto" w:fill="auto"/>
            <w:tcMar>
              <w:top w:w="28" w:type="dxa"/>
              <w:left w:w="28" w:type="dxa"/>
              <w:bottom w:w="28" w:type="dxa"/>
              <w:right w:w="28" w:type="dxa"/>
            </w:tcMar>
          </w:tcPr>
          <w:p w14:paraId="44FD8B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D59EDA" w14:textId="77777777" w:rsidR="003B5845" w:rsidRPr="004A00BD" w:rsidRDefault="003B5845" w:rsidP="00617B3E">
            <w:pPr>
              <w:rPr>
                <w:sz w:val="22"/>
              </w:rPr>
            </w:pPr>
          </w:p>
        </w:tc>
      </w:tr>
      <w:tr w:rsidR="003B5845" w:rsidRPr="008359F5" w14:paraId="00591EE9" w14:textId="77777777" w:rsidTr="00617B3E">
        <w:tc>
          <w:tcPr>
            <w:tcW w:w="2013" w:type="dxa"/>
            <w:shd w:val="clear" w:color="auto" w:fill="auto"/>
            <w:tcMar>
              <w:top w:w="28" w:type="dxa"/>
              <w:left w:w="28" w:type="dxa"/>
              <w:bottom w:w="28" w:type="dxa"/>
              <w:right w:w="28" w:type="dxa"/>
            </w:tcMar>
          </w:tcPr>
          <w:p w14:paraId="70EE075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9D01C0" w14:textId="77777777" w:rsidR="003B5845" w:rsidRPr="000437C1" w:rsidRDefault="003B5845" w:rsidP="00617B3E">
            <w:pPr>
              <w:pStyle w:val="SmallStandard"/>
            </w:pPr>
            <w:r>
              <w:t>false</w:t>
            </w:r>
          </w:p>
        </w:tc>
      </w:tr>
    </w:tbl>
    <w:p w14:paraId="760383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3CDD54" w14:textId="77777777" w:rsidTr="00617B3E">
        <w:tc>
          <w:tcPr>
            <w:tcW w:w="2013" w:type="dxa"/>
            <w:shd w:val="clear" w:color="auto" w:fill="auto"/>
            <w:tcMar>
              <w:top w:w="28" w:type="dxa"/>
              <w:left w:w="28" w:type="dxa"/>
              <w:bottom w:w="28" w:type="dxa"/>
              <w:right w:w="28" w:type="dxa"/>
            </w:tcMar>
          </w:tcPr>
          <w:p w14:paraId="7FD3AC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8317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30CD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45864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BAC137" w14:textId="77777777" w:rsidTr="00617B3E">
        <w:tc>
          <w:tcPr>
            <w:tcW w:w="2013" w:type="dxa"/>
            <w:shd w:val="clear" w:color="auto" w:fill="auto"/>
            <w:tcMar>
              <w:top w:w="28" w:type="dxa"/>
              <w:left w:w="28" w:type="dxa"/>
              <w:bottom w:w="28" w:type="dxa"/>
              <w:right w:w="28" w:type="dxa"/>
            </w:tcMar>
          </w:tcPr>
          <w:p w14:paraId="0103DEA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82296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87B21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CA6CC0"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OccurrenceOrUsageViewItem2D. The identification is guaranteed to be unique within the BuildingBlockSpecification2D.</w:t>
            </w:r>
          </w:p>
        </w:tc>
      </w:tr>
      <w:tr w:rsidR="003B5845" w:rsidRPr="004A00BD" w14:paraId="34A224BB" w14:textId="77777777" w:rsidTr="00617B3E">
        <w:tc>
          <w:tcPr>
            <w:tcW w:w="2013" w:type="dxa"/>
            <w:shd w:val="clear" w:color="auto" w:fill="auto"/>
            <w:tcMar>
              <w:top w:w="28" w:type="dxa"/>
              <w:left w:w="28" w:type="dxa"/>
              <w:bottom w:w="28" w:type="dxa"/>
              <w:right w:w="28" w:type="dxa"/>
            </w:tcMar>
          </w:tcPr>
          <w:p w14:paraId="1D932F0D"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280D7E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3E8362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E733417"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OccurrenceOrUsageViewItem2D.</w:t>
            </w:r>
          </w:p>
        </w:tc>
      </w:tr>
      <w:tr w:rsidR="003B5845" w:rsidRPr="004A00BD" w14:paraId="61C82E7A" w14:textId="77777777" w:rsidTr="00617B3E">
        <w:tc>
          <w:tcPr>
            <w:tcW w:w="2013" w:type="dxa"/>
            <w:shd w:val="clear" w:color="auto" w:fill="auto"/>
            <w:tcMar>
              <w:top w:w="28" w:type="dxa"/>
              <w:left w:w="28" w:type="dxa"/>
              <w:bottom w:w="28" w:type="dxa"/>
              <w:right w:w="28" w:type="dxa"/>
            </w:tcMar>
          </w:tcPr>
          <w:p w14:paraId="4B67F39F" w14:textId="77777777" w:rsidR="003B5845" w:rsidRPr="00620BBE" w:rsidRDefault="003B5845" w:rsidP="00617B3E">
            <w:pPr>
              <w:pStyle w:val="SmallStandard"/>
            </w:pPr>
            <w:r w:rsidRPr="00620BBE">
              <w:t>gridSquare</w:t>
            </w:r>
          </w:p>
        </w:tc>
        <w:tc>
          <w:tcPr>
            <w:tcW w:w="1559" w:type="dxa"/>
            <w:shd w:val="clear" w:color="auto" w:fill="auto"/>
            <w:tcMar>
              <w:top w:w="28" w:type="dxa"/>
              <w:left w:w="28" w:type="dxa"/>
              <w:bottom w:w="28" w:type="dxa"/>
              <w:right w:w="28" w:type="dxa"/>
            </w:tcMar>
          </w:tcPr>
          <w:p w14:paraId="6DFA04D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994D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3410E23" w14:textId="77777777" w:rsidR="003B5845" w:rsidRPr="004A00BD" w:rsidRDefault="003B5845" w:rsidP="00617B3E">
            <w:pPr>
              <w:jc w:val="left"/>
              <w:rPr>
                <w:sz w:val="22"/>
                <w:lang w:val="en-GB"/>
              </w:rPr>
            </w:pPr>
            <w:r w:rsidRPr="004A00BD">
              <w:rPr>
                <w:sz w:val="16"/>
                <w:szCs w:val="16"/>
                <w:lang w:val="en-GB"/>
              </w:rPr>
              <w:t>Specifies the grid square in which the OccurrenceOrUsageViewItem2D is placed (e.g. E/40).</w:t>
            </w:r>
          </w:p>
        </w:tc>
      </w:tr>
    </w:tbl>
    <w:p w14:paraId="57ABEF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FFF36E" w14:textId="77777777" w:rsidTr="00617B3E">
        <w:tc>
          <w:tcPr>
            <w:tcW w:w="3856" w:type="dxa"/>
            <w:gridSpan w:val="3"/>
            <w:shd w:val="clear" w:color="auto" w:fill="auto"/>
          </w:tcPr>
          <w:p w14:paraId="7A0B867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32C42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9C9B5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4A5F" w14:textId="77777777" w:rsidTr="00617B3E">
        <w:tc>
          <w:tcPr>
            <w:tcW w:w="1573" w:type="dxa"/>
            <w:shd w:val="clear" w:color="auto" w:fill="auto"/>
          </w:tcPr>
          <w:p w14:paraId="292A9D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674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D9CD4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A5D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094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E3538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24516C" w14:textId="77777777" w:rsidTr="00617B3E">
        <w:tc>
          <w:tcPr>
            <w:tcW w:w="1573" w:type="dxa"/>
            <w:shd w:val="clear" w:color="auto" w:fill="auto"/>
          </w:tcPr>
          <w:p w14:paraId="25770BE9" w14:textId="77777777" w:rsidR="003B5845" w:rsidRPr="00634625" w:rsidRDefault="003B5845" w:rsidP="00617B3E">
            <w:pPr>
              <w:pStyle w:val="SmallStandard"/>
            </w:pPr>
            <w:r>
              <w:t>Transformation2D</w:t>
            </w:r>
          </w:p>
        </w:tc>
        <w:tc>
          <w:tcPr>
            <w:tcW w:w="1574" w:type="dxa"/>
            <w:shd w:val="clear" w:color="auto" w:fill="auto"/>
          </w:tcPr>
          <w:p w14:paraId="6310A49C" w14:textId="77777777" w:rsidR="003B5845" w:rsidRPr="00132C43" w:rsidRDefault="003B5845" w:rsidP="00617B3E">
            <w:pPr>
              <w:pStyle w:val="SmallStandard"/>
            </w:pPr>
            <w:r>
              <w:t>orientation</w:t>
            </w:r>
          </w:p>
        </w:tc>
        <w:tc>
          <w:tcPr>
            <w:tcW w:w="708" w:type="dxa"/>
            <w:shd w:val="clear" w:color="auto" w:fill="auto"/>
          </w:tcPr>
          <w:p w14:paraId="1087F301" w14:textId="77777777" w:rsidR="003B5845" w:rsidRPr="00D331EF" w:rsidRDefault="003B5845" w:rsidP="00617B3E">
            <w:pPr>
              <w:pStyle w:val="SmallStandard"/>
            </w:pPr>
            <w:r w:rsidRPr="00574783">
              <w:t>0..1</w:t>
            </w:r>
          </w:p>
        </w:tc>
        <w:tc>
          <w:tcPr>
            <w:tcW w:w="709" w:type="dxa"/>
            <w:shd w:val="clear" w:color="auto" w:fill="auto"/>
          </w:tcPr>
          <w:p w14:paraId="4A822A48" w14:textId="77777777" w:rsidR="003B5845" w:rsidRPr="00D331EF" w:rsidRDefault="003B5845" w:rsidP="00617B3E">
            <w:pPr>
              <w:pStyle w:val="SmallStandard"/>
            </w:pPr>
            <w:r w:rsidRPr="00207506">
              <w:t>1</w:t>
            </w:r>
          </w:p>
        </w:tc>
        <w:tc>
          <w:tcPr>
            <w:tcW w:w="567" w:type="dxa"/>
            <w:shd w:val="clear" w:color="auto" w:fill="auto"/>
          </w:tcPr>
          <w:p w14:paraId="7E9CD97B" w14:textId="77777777" w:rsidR="003B5845" w:rsidRDefault="003B5845" w:rsidP="00617B3E">
            <w:pPr>
              <w:pStyle w:val="SmallStandard"/>
            </w:pPr>
            <w:r>
              <w:t>Y</w:t>
            </w:r>
          </w:p>
        </w:tc>
        <w:tc>
          <w:tcPr>
            <w:tcW w:w="3969" w:type="dxa"/>
            <w:shd w:val="clear" w:color="auto" w:fill="auto"/>
          </w:tcPr>
          <w:p w14:paraId="62502EE7" w14:textId="77777777" w:rsidR="003B5845" w:rsidRDefault="003B5845" w:rsidP="00617B3E">
            <w:pPr>
              <w:pStyle w:val="SmallStandard"/>
            </w:pPr>
            <w:r w:rsidRPr="00491287">
              <w:t>Specifies the orientation of the view item.</w:t>
            </w:r>
          </w:p>
        </w:tc>
      </w:tr>
      <w:tr w:rsidR="003B5845" w:rsidRPr="004A00BD" w14:paraId="742156FA" w14:textId="77777777" w:rsidTr="00617B3E">
        <w:tc>
          <w:tcPr>
            <w:tcW w:w="1573" w:type="dxa"/>
            <w:shd w:val="clear" w:color="auto" w:fill="auto"/>
          </w:tcPr>
          <w:p w14:paraId="41547F97" w14:textId="77777777" w:rsidR="003B5845" w:rsidRPr="00634625" w:rsidRDefault="003B5845" w:rsidP="00617B3E">
            <w:pPr>
              <w:pStyle w:val="SmallStandard"/>
            </w:pPr>
            <w:r>
              <w:lastRenderedPageBreak/>
              <w:t>OccurrenceOrUsage</w:t>
            </w:r>
          </w:p>
        </w:tc>
        <w:tc>
          <w:tcPr>
            <w:tcW w:w="1574" w:type="dxa"/>
            <w:shd w:val="clear" w:color="auto" w:fill="auto"/>
          </w:tcPr>
          <w:p w14:paraId="61AF9826" w14:textId="77777777" w:rsidR="003B5845" w:rsidRPr="00132C43" w:rsidRDefault="003B5845" w:rsidP="00617B3E">
            <w:pPr>
              <w:pStyle w:val="SmallStandard"/>
            </w:pPr>
            <w:r>
              <w:t>occurrenceOrUsage</w:t>
            </w:r>
          </w:p>
        </w:tc>
        <w:tc>
          <w:tcPr>
            <w:tcW w:w="708" w:type="dxa"/>
            <w:shd w:val="clear" w:color="auto" w:fill="auto"/>
          </w:tcPr>
          <w:p w14:paraId="286CD0E8" w14:textId="77777777" w:rsidR="003B5845" w:rsidRPr="00D331EF" w:rsidRDefault="003B5845" w:rsidP="00617B3E">
            <w:pPr>
              <w:pStyle w:val="SmallStandard"/>
            </w:pPr>
            <w:r w:rsidRPr="00574783">
              <w:t>0..*</w:t>
            </w:r>
          </w:p>
        </w:tc>
        <w:tc>
          <w:tcPr>
            <w:tcW w:w="709" w:type="dxa"/>
            <w:shd w:val="clear" w:color="auto" w:fill="auto"/>
          </w:tcPr>
          <w:p w14:paraId="71972BB8" w14:textId="77777777" w:rsidR="003B5845" w:rsidRPr="00D331EF" w:rsidRDefault="003B5845" w:rsidP="00617B3E">
            <w:pPr>
              <w:pStyle w:val="SmallStandard"/>
            </w:pPr>
            <w:r w:rsidRPr="00207506">
              <w:t>0..*</w:t>
            </w:r>
          </w:p>
        </w:tc>
        <w:tc>
          <w:tcPr>
            <w:tcW w:w="567" w:type="dxa"/>
            <w:shd w:val="clear" w:color="auto" w:fill="auto"/>
          </w:tcPr>
          <w:p w14:paraId="4F753112" w14:textId="77777777" w:rsidR="003B5845" w:rsidRPr="00D331EF" w:rsidRDefault="003B5845" w:rsidP="00617B3E">
            <w:pPr>
              <w:pStyle w:val="SmallStandard"/>
            </w:pPr>
            <w:r>
              <w:t>N</w:t>
            </w:r>
          </w:p>
        </w:tc>
        <w:tc>
          <w:tcPr>
            <w:tcW w:w="3969" w:type="dxa"/>
            <w:shd w:val="clear" w:color="auto" w:fill="auto"/>
          </w:tcPr>
          <w:p w14:paraId="5DE869D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38321376"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E12AF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92CC2F" w14:textId="77777777" w:rsidTr="00617B3E">
        <w:tc>
          <w:tcPr>
            <w:tcW w:w="2296" w:type="dxa"/>
            <w:gridSpan w:val="2"/>
            <w:shd w:val="clear" w:color="auto" w:fill="auto"/>
          </w:tcPr>
          <w:p w14:paraId="6DD463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E96F3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5CB4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33A45A8" w14:textId="77777777" w:rsidTr="00617B3E">
        <w:tc>
          <w:tcPr>
            <w:tcW w:w="1588" w:type="dxa"/>
            <w:shd w:val="clear" w:color="auto" w:fill="auto"/>
          </w:tcPr>
          <w:p w14:paraId="26B021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0AE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C412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09B2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1FFF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9BF6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8323" w14:textId="77777777" w:rsidTr="00617B3E">
        <w:tc>
          <w:tcPr>
            <w:tcW w:w="1588" w:type="dxa"/>
            <w:shd w:val="clear" w:color="auto" w:fill="auto"/>
          </w:tcPr>
          <w:p w14:paraId="2D8F1314" w14:textId="77777777" w:rsidR="003B5845" w:rsidRPr="00634625" w:rsidRDefault="003B5845" w:rsidP="00617B3E">
            <w:pPr>
              <w:pStyle w:val="SmallStandard"/>
            </w:pPr>
            <w:r>
              <w:t>BuildingBlockSpecification2D</w:t>
            </w:r>
          </w:p>
        </w:tc>
        <w:tc>
          <w:tcPr>
            <w:tcW w:w="708" w:type="dxa"/>
            <w:shd w:val="clear" w:color="auto" w:fill="auto"/>
          </w:tcPr>
          <w:p w14:paraId="64DB9FF5" w14:textId="77777777" w:rsidR="003B5845" w:rsidRPr="00D331EF" w:rsidRDefault="003B5845" w:rsidP="00617B3E">
            <w:pPr>
              <w:pStyle w:val="SmallStandard"/>
            </w:pPr>
            <w:r w:rsidRPr="00D01517">
              <w:t>1</w:t>
            </w:r>
          </w:p>
        </w:tc>
        <w:tc>
          <w:tcPr>
            <w:tcW w:w="1560" w:type="dxa"/>
            <w:shd w:val="clear" w:color="auto" w:fill="auto"/>
          </w:tcPr>
          <w:p w14:paraId="589474F6" w14:textId="77777777" w:rsidR="003B5845" w:rsidRPr="00132C43" w:rsidRDefault="003B5845" w:rsidP="00617B3E">
            <w:pPr>
              <w:pStyle w:val="SmallStandard"/>
            </w:pPr>
            <w:r>
              <w:t>placedElementViewItem</w:t>
            </w:r>
          </w:p>
        </w:tc>
        <w:tc>
          <w:tcPr>
            <w:tcW w:w="708" w:type="dxa"/>
            <w:shd w:val="clear" w:color="auto" w:fill="auto"/>
          </w:tcPr>
          <w:p w14:paraId="5257DDFA" w14:textId="77777777" w:rsidR="003B5845" w:rsidRPr="00D331EF" w:rsidRDefault="003B5845" w:rsidP="00617B3E">
            <w:pPr>
              <w:pStyle w:val="SmallStandard"/>
            </w:pPr>
            <w:r w:rsidRPr="00D01517">
              <w:t>0..*</w:t>
            </w:r>
          </w:p>
        </w:tc>
        <w:tc>
          <w:tcPr>
            <w:tcW w:w="567" w:type="dxa"/>
            <w:shd w:val="clear" w:color="auto" w:fill="auto"/>
          </w:tcPr>
          <w:p w14:paraId="0FEBAD25" w14:textId="77777777" w:rsidR="003B5845" w:rsidRDefault="003B5845" w:rsidP="00617B3E">
            <w:pPr>
              <w:pStyle w:val="SmallStandard"/>
            </w:pPr>
            <w:r>
              <w:t>Y</w:t>
            </w:r>
          </w:p>
        </w:tc>
        <w:tc>
          <w:tcPr>
            <w:tcW w:w="3969" w:type="dxa"/>
            <w:shd w:val="clear" w:color="auto" w:fill="auto"/>
          </w:tcPr>
          <w:p w14:paraId="5F5E1871" w14:textId="77777777" w:rsidR="003B5845" w:rsidRDefault="003B5845" w:rsidP="00617B3E">
            <w:pPr>
              <w:pStyle w:val="SmallStandard"/>
            </w:pPr>
            <w:r w:rsidRPr="00491287">
              <w:t xml:space="preserve">Specifies the view items for OccurrenceOrUsages on a BuildingBlockSpecification2D. </w:t>
            </w:r>
          </w:p>
        </w:tc>
      </w:tr>
    </w:tbl>
    <w:p w14:paraId="219FB89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0" w:name="_39bbb84dc0a8f11fd753280cd5922549"/>
      <w:r>
        <w:rPr>
          <w:lang w:val="en-GB"/>
        </w:rPr>
        <w:t>PathSegment</w:t>
      </w:r>
      <w:bookmarkEnd w:id="1180"/>
    </w:p>
    <w:p w14:paraId="077A7C9D" w14:textId="77777777" w:rsidR="003B5845" w:rsidRPr="00A518C2" w:rsidRDefault="003B5845" w:rsidP="003B5845">
      <w:pPr>
        <w:rPr>
          <w:lang w:val="en-GB"/>
        </w:rPr>
      </w:pPr>
      <w:r w:rsidRPr="00A518C2">
        <w:rPr>
          <w:sz w:val="18"/>
          <w:szCs w:val="18"/>
          <w:lang w:val="en-GB"/>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010B46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76EA5" w14:textId="77777777" w:rsidTr="00617B3E">
        <w:tc>
          <w:tcPr>
            <w:tcW w:w="2013" w:type="dxa"/>
            <w:shd w:val="clear" w:color="auto" w:fill="auto"/>
            <w:tcMar>
              <w:top w:w="28" w:type="dxa"/>
              <w:left w:w="28" w:type="dxa"/>
              <w:bottom w:w="28" w:type="dxa"/>
              <w:right w:w="28" w:type="dxa"/>
            </w:tcMar>
          </w:tcPr>
          <w:p w14:paraId="288E81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E1A8F4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8A5039" w14:textId="77777777" w:rsidTr="00617B3E">
        <w:tc>
          <w:tcPr>
            <w:tcW w:w="2013" w:type="dxa"/>
            <w:shd w:val="clear" w:color="auto" w:fill="auto"/>
            <w:tcMar>
              <w:top w:w="28" w:type="dxa"/>
              <w:left w:w="28" w:type="dxa"/>
              <w:bottom w:w="28" w:type="dxa"/>
              <w:right w:w="28" w:type="dxa"/>
            </w:tcMar>
          </w:tcPr>
          <w:p w14:paraId="3E5C9C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DBEFC7" w14:textId="77777777" w:rsidR="003B5845" w:rsidRPr="004A00BD" w:rsidRDefault="003B5845" w:rsidP="00617B3E">
            <w:pPr>
              <w:rPr>
                <w:sz w:val="22"/>
              </w:rPr>
            </w:pPr>
          </w:p>
        </w:tc>
      </w:tr>
      <w:tr w:rsidR="003B5845" w:rsidRPr="008359F5" w14:paraId="01138094" w14:textId="77777777" w:rsidTr="00617B3E">
        <w:tc>
          <w:tcPr>
            <w:tcW w:w="2013" w:type="dxa"/>
            <w:shd w:val="clear" w:color="auto" w:fill="auto"/>
            <w:tcMar>
              <w:top w:w="28" w:type="dxa"/>
              <w:left w:w="28" w:type="dxa"/>
              <w:bottom w:w="28" w:type="dxa"/>
              <w:right w:w="28" w:type="dxa"/>
            </w:tcMar>
          </w:tcPr>
          <w:p w14:paraId="6E349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9DA017" w14:textId="77777777" w:rsidR="003B5845" w:rsidRPr="000437C1" w:rsidRDefault="003B5845" w:rsidP="00617B3E">
            <w:pPr>
              <w:pStyle w:val="SmallStandard"/>
            </w:pPr>
            <w:r>
              <w:t>false</w:t>
            </w:r>
          </w:p>
        </w:tc>
      </w:tr>
    </w:tbl>
    <w:p w14:paraId="643868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3AC74F1" w14:textId="77777777" w:rsidTr="00617B3E">
        <w:tc>
          <w:tcPr>
            <w:tcW w:w="2013" w:type="dxa"/>
            <w:shd w:val="clear" w:color="auto" w:fill="auto"/>
            <w:tcMar>
              <w:top w:w="28" w:type="dxa"/>
              <w:left w:w="28" w:type="dxa"/>
              <w:bottom w:w="28" w:type="dxa"/>
              <w:right w:w="28" w:type="dxa"/>
            </w:tcMar>
          </w:tcPr>
          <w:p w14:paraId="6316CC4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A715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0E0B24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0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589E31A" w14:textId="77777777" w:rsidTr="00617B3E">
        <w:tc>
          <w:tcPr>
            <w:tcW w:w="2013" w:type="dxa"/>
            <w:shd w:val="clear" w:color="auto" w:fill="auto"/>
            <w:tcMar>
              <w:top w:w="28" w:type="dxa"/>
              <w:left w:w="28" w:type="dxa"/>
              <w:bottom w:w="28" w:type="dxa"/>
              <w:right w:w="28" w:type="dxa"/>
            </w:tcMar>
          </w:tcPr>
          <w:p w14:paraId="2A0F1818" w14:textId="77777777" w:rsidR="003B5845" w:rsidRPr="00620BBE" w:rsidRDefault="003B5845" w:rsidP="00617B3E">
            <w:pPr>
              <w:pStyle w:val="SmallStandard"/>
            </w:pPr>
            <w:r w:rsidRPr="00620BBE">
              <w:t>curveRadius</w:t>
            </w:r>
          </w:p>
        </w:tc>
        <w:tc>
          <w:tcPr>
            <w:tcW w:w="1559" w:type="dxa"/>
            <w:shd w:val="clear" w:color="auto" w:fill="auto"/>
            <w:tcMar>
              <w:top w:w="28" w:type="dxa"/>
              <w:left w:w="28" w:type="dxa"/>
              <w:bottom w:w="28" w:type="dxa"/>
              <w:right w:w="28" w:type="dxa"/>
            </w:tcMar>
          </w:tcPr>
          <w:p w14:paraId="201C22B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6BAF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2D1BA2" w14:textId="77777777" w:rsidR="003B5845" w:rsidRPr="004A00BD" w:rsidRDefault="003B5845" w:rsidP="00617B3E">
            <w:pPr>
              <w:jc w:val="left"/>
              <w:rPr>
                <w:sz w:val="22"/>
                <w:lang w:val="en-GB"/>
              </w:rPr>
            </w:pPr>
            <w:r w:rsidRPr="004A00BD">
              <w:rPr>
                <w:sz w:val="16"/>
                <w:szCs w:val="16"/>
                <w:lang w:val="en-GB"/>
              </w:rPr>
              <w:t>The radius of the curve which describes the appearance of the path segment.</w:t>
            </w:r>
          </w:p>
        </w:tc>
      </w:tr>
    </w:tbl>
    <w:p w14:paraId="75DA4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8D5979" w14:textId="77777777" w:rsidTr="00617B3E">
        <w:tc>
          <w:tcPr>
            <w:tcW w:w="3856" w:type="dxa"/>
            <w:gridSpan w:val="3"/>
            <w:shd w:val="clear" w:color="auto" w:fill="auto"/>
          </w:tcPr>
          <w:p w14:paraId="50F0EE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EF90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76BF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037788" w14:textId="77777777" w:rsidTr="00617B3E">
        <w:tc>
          <w:tcPr>
            <w:tcW w:w="1573" w:type="dxa"/>
            <w:shd w:val="clear" w:color="auto" w:fill="auto"/>
          </w:tcPr>
          <w:p w14:paraId="79AE76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0FD2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60F6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8ABA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F0FEB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CF12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BBA5A8" w14:textId="77777777" w:rsidTr="00617B3E">
        <w:tc>
          <w:tcPr>
            <w:tcW w:w="1573" w:type="dxa"/>
            <w:shd w:val="clear" w:color="auto" w:fill="auto"/>
          </w:tcPr>
          <w:p w14:paraId="070D6743" w14:textId="77777777" w:rsidR="003B5845" w:rsidRPr="00634625" w:rsidRDefault="003B5845" w:rsidP="00617B3E">
            <w:pPr>
              <w:pStyle w:val="SmallStandard"/>
            </w:pPr>
            <w:r>
              <w:t>CartesianPoint2D</w:t>
            </w:r>
          </w:p>
        </w:tc>
        <w:tc>
          <w:tcPr>
            <w:tcW w:w="1574" w:type="dxa"/>
            <w:shd w:val="clear" w:color="auto" w:fill="auto"/>
          </w:tcPr>
          <w:p w14:paraId="283F3A6D" w14:textId="77777777" w:rsidR="003B5845" w:rsidRPr="00132C43" w:rsidRDefault="003B5845" w:rsidP="00617B3E">
            <w:pPr>
              <w:pStyle w:val="SmallStandard"/>
            </w:pPr>
            <w:r>
              <w:t>controlPoint</w:t>
            </w:r>
          </w:p>
        </w:tc>
        <w:tc>
          <w:tcPr>
            <w:tcW w:w="708" w:type="dxa"/>
            <w:shd w:val="clear" w:color="auto" w:fill="auto"/>
          </w:tcPr>
          <w:p w14:paraId="1CB12D35" w14:textId="77777777" w:rsidR="003B5845" w:rsidRPr="00D331EF" w:rsidRDefault="003B5845" w:rsidP="00617B3E">
            <w:pPr>
              <w:pStyle w:val="SmallStandard"/>
            </w:pPr>
            <w:r w:rsidRPr="00574783">
              <w:t>0..*</w:t>
            </w:r>
          </w:p>
        </w:tc>
        <w:tc>
          <w:tcPr>
            <w:tcW w:w="709" w:type="dxa"/>
            <w:shd w:val="clear" w:color="auto" w:fill="auto"/>
          </w:tcPr>
          <w:p w14:paraId="54201A47" w14:textId="77777777" w:rsidR="003B5845" w:rsidRPr="00D331EF" w:rsidRDefault="003B5845" w:rsidP="00617B3E">
            <w:pPr>
              <w:pStyle w:val="SmallStandard"/>
            </w:pPr>
            <w:r w:rsidRPr="00207506">
              <w:t>0..*</w:t>
            </w:r>
          </w:p>
        </w:tc>
        <w:tc>
          <w:tcPr>
            <w:tcW w:w="567" w:type="dxa"/>
            <w:shd w:val="clear" w:color="auto" w:fill="auto"/>
          </w:tcPr>
          <w:p w14:paraId="6E9CEF54" w14:textId="77777777" w:rsidR="003B5845" w:rsidRPr="00D331EF" w:rsidRDefault="003B5845" w:rsidP="00617B3E">
            <w:pPr>
              <w:pStyle w:val="SmallStandard"/>
            </w:pPr>
            <w:r>
              <w:t>N</w:t>
            </w:r>
          </w:p>
        </w:tc>
        <w:tc>
          <w:tcPr>
            <w:tcW w:w="3969" w:type="dxa"/>
            <w:shd w:val="clear" w:color="auto" w:fill="auto"/>
          </w:tcPr>
          <w:p w14:paraId="15966C0B" w14:textId="77777777" w:rsidR="003B5845" w:rsidRDefault="003B5845" w:rsidP="00617B3E">
            <w:pPr>
              <w:pStyle w:val="SmallStandard"/>
            </w:pPr>
            <w:r w:rsidRPr="00491287">
              <w:t xml:space="preserve">The ordered list of control points through which the PathSegment goes. </w:t>
            </w:r>
          </w:p>
        </w:tc>
      </w:tr>
    </w:tbl>
    <w:p w14:paraId="27CEF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50A5E5" w14:textId="77777777" w:rsidTr="00617B3E">
        <w:tc>
          <w:tcPr>
            <w:tcW w:w="2296" w:type="dxa"/>
            <w:gridSpan w:val="2"/>
            <w:shd w:val="clear" w:color="auto" w:fill="auto"/>
          </w:tcPr>
          <w:p w14:paraId="4A2796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BBC5AC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F2BD3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1DC57B" w14:textId="77777777" w:rsidTr="00617B3E">
        <w:tc>
          <w:tcPr>
            <w:tcW w:w="1588" w:type="dxa"/>
            <w:shd w:val="clear" w:color="auto" w:fill="auto"/>
          </w:tcPr>
          <w:p w14:paraId="6AF8F24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7418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E129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F0FF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7AAD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BCD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05178" w14:textId="77777777" w:rsidTr="00617B3E">
        <w:tc>
          <w:tcPr>
            <w:tcW w:w="1588" w:type="dxa"/>
            <w:shd w:val="clear" w:color="auto" w:fill="auto"/>
          </w:tcPr>
          <w:p w14:paraId="542DC78A" w14:textId="77777777" w:rsidR="003B5845" w:rsidRPr="00634625" w:rsidRDefault="003B5845" w:rsidP="00617B3E">
            <w:pPr>
              <w:pStyle w:val="SmallStandard"/>
            </w:pPr>
            <w:r>
              <w:t>GeometrySegment2D</w:t>
            </w:r>
          </w:p>
        </w:tc>
        <w:tc>
          <w:tcPr>
            <w:tcW w:w="708" w:type="dxa"/>
            <w:shd w:val="clear" w:color="auto" w:fill="auto"/>
          </w:tcPr>
          <w:p w14:paraId="7B4CDA63" w14:textId="77777777" w:rsidR="003B5845" w:rsidRPr="00D331EF" w:rsidRDefault="003B5845" w:rsidP="00617B3E">
            <w:pPr>
              <w:pStyle w:val="SmallStandard"/>
            </w:pPr>
            <w:r w:rsidRPr="00D01517">
              <w:t>1</w:t>
            </w:r>
          </w:p>
        </w:tc>
        <w:tc>
          <w:tcPr>
            <w:tcW w:w="1560" w:type="dxa"/>
            <w:shd w:val="clear" w:color="auto" w:fill="auto"/>
          </w:tcPr>
          <w:p w14:paraId="4E62FF53" w14:textId="77777777" w:rsidR="003B5845" w:rsidRPr="00132C43" w:rsidRDefault="003B5845" w:rsidP="00617B3E">
            <w:pPr>
              <w:pStyle w:val="SmallStandard"/>
            </w:pPr>
            <w:r>
              <w:t>pathSegment</w:t>
            </w:r>
          </w:p>
        </w:tc>
        <w:tc>
          <w:tcPr>
            <w:tcW w:w="708" w:type="dxa"/>
            <w:shd w:val="clear" w:color="auto" w:fill="auto"/>
          </w:tcPr>
          <w:p w14:paraId="46E9FAA1" w14:textId="77777777" w:rsidR="003B5845" w:rsidRPr="00D331EF" w:rsidRDefault="003B5845" w:rsidP="00617B3E">
            <w:pPr>
              <w:pStyle w:val="SmallStandard"/>
            </w:pPr>
            <w:r w:rsidRPr="00D01517">
              <w:t>0..*</w:t>
            </w:r>
          </w:p>
        </w:tc>
        <w:tc>
          <w:tcPr>
            <w:tcW w:w="567" w:type="dxa"/>
            <w:shd w:val="clear" w:color="auto" w:fill="auto"/>
          </w:tcPr>
          <w:p w14:paraId="1940C669" w14:textId="77777777" w:rsidR="003B5845" w:rsidRDefault="003B5845" w:rsidP="00617B3E">
            <w:pPr>
              <w:pStyle w:val="SmallStandard"/>
            </w:pPr>
            <w:r>
              <w:t>Y</w:t>
            </w:r>
          </w:p>
        </w:tc>
        <w:tc>
          <w:tcPr>
            <w:tcW w:w="3969" w:type="dxa"/>
            <w:shd w:val="clear" w:color="auto" w:fill="auto"/>
          </w:tcPr>
          <w:p w14:paraId="65086E6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48C2193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1" w:name="_8fa282381d5df7b358c2411ab971ed3b"/>
      <w:r>
        <w:rPr>
          <w:lang w:val="en-GB"/>
        </w:rPr>
        <w:t>Transformation2D</w:t>
      </w:r>
      <w:bookmarkEnd w:id="1181"/>
    </w:p>
    <w:p w14:paraId="594E7520"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31F029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BB3B3A" w14:textId="77777777" w:rsidTr="00617B3E">
        <w:tc>
          <w:tcPr>
            <w:tcW w:w="2013" w:type="dxa"/>
            <w:shd w:val="clear" w:color="auto" w:fill="auto"/>
            <w:tcMar>
              <w:top w:w="28" w:type="dxa"/>
              <w:left w:w="28" w:type="dxa"/>
              <w:bottom w:w="28" w:type="dxa"/>
              <w:right w:w="28" w:type="dxa"/>
            </w:tcMar>
          </w:tcPr>
          <w:p w14:paraId="6567F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787F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457F6D" w14:textId="77777777" w:rsidTr="00617B3E">
        <w:tc>
          <w:tcPr>
            <w:tcW w:w="2013" w:type="dxa"/>
            <w:shd w:val="clear" w:color="auto" w:fill="auto"/>
            <w:tcMar>
              <w:top w:w="28" w:type="dxa"/>
              <w:left w:w="28" w:type="dxa"/>
              <w:bottom w:w="28" w:type="dxa"/>
              <w:right w:w="28" w:type="dxa"/>
            </w:tcMar>
          </w:tcPr>
          <w:p w14:paraId="25DBE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325DCD" w14:textId="77777777" w:rsidR="003B5845" w:rsidRPr="004A00BD" w:rsidRDefault="003B5845" w:rsidP="00617B3E">
            <w:pPr>
              <w:rPr>
                <w:sz w:val="22"/>
              </w:rPr>
            </w:pPr>
          </w:p>
        </w:tc>
      </w:tr>
      <w:tr w:rsidR="003B5845" w:rsidRPr="008359F5" w14:paraId="1FC3EFCA" w14:textId="77777777" w:rsidTr="00617B3E">
        <w:tc>
          <w:tcPr>
            <w:tcW w:w="2013" w:type="dxa"/>
            <w:shd w:val="clear" w:color="auto" w:fill="auto"/>
            <w:tcMar>
              <w:top w:w="28" w:type="dxa"/>
              <w:left w:w="28" w:type="dxa"/>
              <w:bottom w:w="28" w:type="dxa"/>
              <w:right w:w="28" w:type="dxa"/>
            </w:tcMar>
          </w:tcPr>
          <w:p w14:paraId="67365F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F98DDC" w14:textId="77777777" w:rsidR="003B5845" w:rsidRPr="000437C1" w:rsidRDefault="003B5845" w:rsidP="00617B3E">
            <w:pPr>
              <w:pStyle w:val="SmallStandard"/>
            </w:pPr>
            <w:r>
              <w:t>false</w:t>
            </w:r>
          </w:p>
        </w:tc>
      </w:tr>
    </w:tbl>
    <w:p w14:paraId="3AD2DB1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4DA2D8D" w14:textId="77777777" w:rsidTr="00617B3E">
        <w:tc>
          <w:tcPr>
            <w:tcW w:w="2013" w:type="dxa"/>
            <w:shd w:val="clear" w:color="auto" w:fill="auto"/>
            <w:tcMar>
              <w:top w:w="28" w:type="dxa"/>
              <w:left w:w="28" w:type="dxa"/>
              <w:bottom w:w="28" w:type="dxa"/>
              <w:right w:w="28" w:type="dxa"/>
            </w:tcMar>
          </w:tcPr>
          <w:p w14:paraId="462B0E5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D200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66B0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7D094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59CAA6F" w14:textId="77777777" w:rsidTr="00617B3E">
        <w:tc>
          <w:tcPr>
            <w:tcW w:w="2013" w:type="dxa"/>
            <w:shd w:val="clear" w:color="auto" w:fill="auto"/>
            <w:tcMar>
              <w:top w:w="28" w:type="dxa"/>
              <w:left w:w="28" w:type="dxa"/>
              <w:bottom w:w="28" w:type="dxa"/>
              <w:right w:w="28" w:type="dxa"/>
            </w:tcMar>
          </w:tcPr>
          <w:p w14:paraId="711279F9"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6CDE3A1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4688A0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853059" w14:textId="77777777" w:rsidR="003B5845" w:rsidRPr="004A00BD" w:rsidRDefault="003B5845" w:rsidP="00617B3E">
            <w:pPr>
              <w:rPr>
                <w:sz w:val="22"/>
              </w:rPr>
            </w:pPr>
          </w:p>
        </w:tc>
      </w:tr>
      <w:tr w:rsidR="003B5845" w:rsidRPr="006675E2" w14:paraId="3D9E5BEC" w14:textId="77777777" w:rsidTr="00617B3E">
        <w:tc>
          <w:tcPr>
            <w:tcW w:w="2013" w:type="dxa"/>
            <w:shd w:val="clear" w:color="auto" w:fill="auto"/>
            <w:tcMar>
              <w:top w:w="28" w:type="dxa"/>
              <w:left w:w="28" w:type="dxa"/>
              <w:bottom w:w="28" w:type="dxa"/>
              <w:right w:w="28" w:type="dxa"/>
            </w:tcMar>
          </w:tcPr>
          <w:p w14:paraId="464357F0"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091767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779A8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38082C" w14:textId="77777777" w:rsidR="003B5845" w:rsidRPr="004A00BD" w:rsidRDefault="003B5845" w:rsidP="00617B3E">
            <w:pPr>
              <w:rPr>
                <w:sz w:val="22"/>
              </w:rPr>
            </w:pPr>
          </w:p>
        </w:tc>
      </w:tr>
      <w:tr w:rsidR="003B5845" w:rsidRPr="006675E2" w14:paraId="2CCBCC9E" w14:textId="77777777" w:rsidTr="00617B3E">
        <w:tc>
          <w:tcPr>
            <w:tcW w:w="2013" w:type="dxa"/>
            <w:shd w:val="clear" w:color="auto" w:fill="auto"/>
            <w:tcMar>
              <w:top w:w="28" w:type="dxa"/>
              <w:left w:w="28" w:type="dxa"/>
              <w:bottom w:w="28" w:type="dxa"/>
              <w:right w:w="28" w:type="dxa"/>
            </w:tcMar>
          </w:tcPr>
          <w:p w14:paraId="7F3941B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529A6F7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B39A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39F729" w14:textId="77777777" w:rsidR="003B5845" w:rsidRPr="004A00BD" w:rsidRDefault="003B5845" w:rsidP="00617B3E">
            <w:pPr>
              <w:rPr>
                <w:sz w:val="22"/>
              </w:rPr>
            </w:pPr>
          </w:p>
        </w:tc>
      </w:tr>
      <w:tr w:rsidR="003B5845" w:rsidRPr="006675E2" w14:paraId="30CED47A" w14:textId="77777777" w:rsidTr="00617B3E">
        <w:tc>
          <w:tcPr>
            <w:tcW w:w="2013" w:type="dxa"/>
            <w:shd w:val="clear" w:color="auto" w:fill="auto"/>
            <w:tcMar>
              <w:top w:w="28" w:type="dxa"/>
              <w:left w:w="28" w:type="dxa"/>
              <w:bottom w:w="28" w:type="dxa"/>
              <w:right w:w="28" w:type="dxa"/>
            </w:tcMar>
          </w:tcPr>
          <w:p w14:paraId="2175926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367D69E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455AF6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35962B" w14:textId="77777777" w:rsidR="003B5845" w:rsidRPr="004A00BD" w:rsidRDefault="003B5845" w:rsidP="00617B3E">
            <w:pPr>
              <w:rPr>
                <w:sz w:val="22"/>
              </w:rPr>
            </w:pPr>
          </w:p>
        </w:tc>
      </w:tr>
    </w:tbl>
    <w:p w14:paraId="09BA12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B8A7E" w14:textId="77777777" w:rsidTr="00617B3E">
        <w:tc>
          <w:tcPr>
            <w:tcW w:w="3856" w:type="dxa"/>
            <w:gridSpan w:val="3"/>
            <w:shd w:val="clear" w:color="auto" w:fill="auto"/>
          </w:tcPr>
          <w:p w14:paraId="4265A67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F68B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50ED4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ABB92D" w14:textId="77777777" w:rsidTr="00617B3E">
        <w:tc>
          <w:tcPr>
            <w:tcW w:w="1573" w:type="dxa"/>
            <w:shd w:val="clear" w:color="auto" w:fill="auto"/>
          </w:tcPr>
          <w:p w14:paraId="52ECEB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1549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65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C97D6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DBE1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708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643036" w14:textId="77777777" w:rsidTr="00617B3E">
        <w:tc>
          <w:tcPr>
            <w:tcW w:w="1573" w:type="dxa"/>
            <w:shd w:val="clear" w:color="auto" w:fill="auto"/>
          </w:tcPr>
          <w:p w14:paraId="2AEBDBE0" w14:textId="77777777" w:rsidR="003B5845" w:rsidRPr="00634625" w:rsidRDefault="003B5845" w:rsidP="00617B3E">
            <w:pPr>
              <w:pStyle w:val="SmallStandard"/>
            </w:pPr>
            <w:r>
              <w:t>CartesianPoint2D</w:t>
            </w:r>
          </w:p>
        </w:tc>
        <w:tc>
          <w:tcPr>
            <w:tcW w:w="1574" w:type="dxa"/>
            <w:shd w:val="clear" w:color="auto" w:fill="auto"/>
          </w:tcPr>
          <w:p w14:paraId="355EE2C3" w14:textId="77777777" w:rsidR="003B5845" w:rsidRPr="00132C43" w:rsidRDefault="003B5845" w:rsidP="00617B3E">
            <w:pPr>
              <w:pStyle w:val="SmallStandard"/>
            </w:pPr>
            <w:r>
              <w:t>origin</w:t>
            </w:r>
          </w:p>
        </w:tc>
        <w:tc>
          <w:tcPr>
            <w:tcW w:w="708" w:type="dxa"/>
            <w:shd w:val="clear" w:color="auto" w:fill="auto"/>
          </w:tcPr>
          <w:p w14:paraId="142E2A22" w14:textId="77777777" w:rsidR="003B5845" w:rsidRPr="00D331EF" w:rsidRDefault="003B5845" w:rsidP="00617B3E">
            <w:pPr>
              <w:pStyle w:val="SmallStandard"/>
            </w:pPr>
            <w:r w:rsidRPr="00574783">
              <w:t>1</w:t>
            </w:r>
          </w:p>
        </w:tc>
        <w:tc>
          <w:tcPr>
            <w:tcW w:w="709" w:type="dxa"/>
            <w:shd w:val="clear" w:color="auto" w:fill="auto"/>
          </w:tcPr>
          <w:p w14:paraId="4A132548" w14:textId="77777777" w:rsidR="003B5845" w:rsidRPr="00D331EF" w:rsidRDefault="003B5845" w:rsidP="00617B3E">
            <w:pPr>
              <w:pStyle w:val="SmallStandard"/>
            </w:pPr>
            <w:r w:rsidRPr="00207506">
              <w:t>0..*</w:t>
            </w:r>
          </w:p>
        </w:tc>
        <w:tc>
          <w:tcPr>
            <w:tcW w:w="567" w:type="dxa"/>
            <w:shd w:val="clear" w:color="auto" w:fill="auto"/>
          </w:tcPr>
          <w:p w14:paraId="5B8A0735" w14:textId="77777777" w:rsidR="003B5845" w:rsidRPr="00D331EF" w:rsidRDefault="003B5845" w:rsidP="00617B3E">
            <w:pPr>
              <w:pStyle w:val="SmallStandard"/>
            </w:pPr>
            <w:r>
              <w:t>N</w:t>
            </w:r>
          </w:p>
        </w:tc>
        <w:tc>
          <w:tcPr>
            <w:tcW w:w="3969" w:type="dxa"/>
            <w:shd w:val="clear" w:color="auto" w:fill="auto"/>
          </w:tcPr>
          <w:p w14:paraId="5943641A" w14:textId="77777777" w:rsidR="003B5845" w:rsidRDefault="003B5845" w:rsidP="00617B3E">
            <w:pPr>
              <w:pStyle w:val="SmallStandard"/>
            </w:pPr>
            <w:r w:rsidRPr="00491287">
              <w:t xml:space="preserve">References the CartesianPoint2D that is the origin of the Transformation2D. </w:t>
            </w:r>
          </w:p>
        </w:tc>
      </w:tr>
    </w:tbl>
    <w:p w14:paraId="639A37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FA4D8C" w14:textId="77777777" w:rsidTr="00617B3E">
        <w:tc>
          <w:tcPr>
            <w:tcW w:w="2296" w:type="dxa"/>
            <w:gridSpan w:val="2"/>
            <w:shd w:val="clear" w:color="auto" w:fill="auto"/>
          </w:tcPr>
          <w:p w14:paraId="2E473F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6E924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F2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9D9D0" w14:textId="77777777" w:rsidTr="00617B3E">
        <w:tc>
          <w:tcPr>
            <w:tcW w:w="1588" w:type="dxa"/>
            <w:shd w:val="clear" w:color="auto" w:fill="auto"/>
          </w:tcPr>
          <w:p w14:paraId="2C7DD5F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2854F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46B5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6A98E7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CBAD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C6E13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CF943D" w14:textId="77777777" w:rsidTr="00617B3E">
        <w:tc>
          <w:tcPr>
            <w:tcW w:w="1588" w:type="dxa"/>
            <w:shd w:val="clear" w:color="auto" w:fill="auto"/>
          </w:tcPr>
          <w:p w14:paraId="21E5BF34" w14:textId="77777777" w:rsidR="003B5845" w:rsidRPr="00634625" w:rsidRDefault="003B5845" w:rsidP="00617B3E">
            <w:pPr>
              <w:pStyle w:val="SmallStandard"/>
            </w:pPr>
            <w:r>
              <w:t>OccurrenceOrUsageViewItem2D</w:t>
            </w:r>
          </w:p>
        </w:tc>
        <w:tc>
          <w:tcPr>
            <w:tcW w:w="708" w:type="dxa"/>
            <w:shd w:val="clear" w:color="auto" w:fill="auto"/>
          </w:tcPr>
          <w:p w14:paraId="05E5020A" w14:textId="77777777" w:rsidR="003B5845" w:rsidRPr="00D331EF" w:rsidRDefault="003B5845" w:rsidP="00617B3E">
            <w:pPr>
              <w:pStyle w:val="SmallStandard"/>
            </w:pPr>
            <w:r w:rsidRPr="00D01517">
              <w:t>1</w:t>
            </w:r>
          </w:p>
        </w:tc>
        <w:tc>
          <w:tcPr>
            <w:tcW w:w="1560" w:type="dxa"/>
            <w:shd w:val="clear" w:color="auto" w:fill="auto"/>
          </w:tcPr>
          <w:p w14:paraId="3D8BEC6F" w14:textId="77777777" w:rsidR="003B5845" w:rsidRPr="00132C43" w:rsidRDefault="003B5845" w:rsidP="00617B3E">
            <w:pPr>
              <w:pStyle w:val="SmallStandard"/>
            </w:pPr>
            <w:r>
              <w:t>orientation</w:t>
            </w:r>
          </w:p>
        </w:tc>
        <w:tc>
          <w:tcPr>
            <w:tcW w:w="708" w:type="dxa"/>
            <w:shd w:val="clear" w:color="auto" w:fill="auto"/>
          </w:tcPr>
          <w:p w14:paraId="3BFA3E02" w14:textId="77777777" w:rsidR="003B5845" w:rsidRPr="00D331EF" w:rsidRDefault="003B5845" w:rsidP="00617B3E">
            <w:pPr>
              <w:pStyle w:val="SmallStandard"/>
            </w:pPr>
            <w:r w:rsidRPr="00D01517">
              <w:t>0..1</w:t>
            </w:r>
          </w:p>
        </w:tc>
        <w:tc>
          <w:tcPr>
            <w:tcW w:w="567" w:type="dxa"/>
            <w:shd w:val="clear" w:color="auto" w:fill="auto"/>
          </w:tcPr>
          <w:p w14:paraId="0A29AAD9" w14:textId="77777777" w:rsidR="003B5845" w:rsidRDefault="003B5845" w:rsidP="00617B3E">
            <w:pPr>
              <w:pStyle w:val="SmallStandard"/>
            </w:pPr>
            <w:r>
              <w:t>Y</w:t>
            </w:r>
          </w:p>
        </w:tc>
        <w:tc>
          <w:tcPr>
            <w:tcW w:w="3969" w:type="dxa"/>
            <w:shd w:val="clear" w:color="auto" w:fill="auto"/>
          </w:tcPr>
          <w:p w14:paraId="7B8BEB52" w14:textId="77777777" w:rsidR="003B5845" w:rsidRDefault="003B5845" w:rsidP="00617B3E">
            <w:pPr>
              <w:pStyle w:val="SmallStandard"/>
            </w:pPr>
            <w:r w:rsidRPr="00491287">
              <w:t>Specifies the orientation of the view item.</w:t>
            </w:r>
          </w:p>
        </w:tc>
      </w:tr>
    </w:tbl>
    <w:p w14:paraId="5376ADE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82" w:name="_Toc27668625"/>
      <w:bookmarkStart w:id="1183" w:name="_Toc27730693"/>
      <w:r>
        <w:rPr>
          <w:lang w:val="en-GB"/>
        </w:rPr>
        <w:t xml:space="preserve">Module </w:t>
      </w:r>
      <w:bookmarkStart w:id="1184" w:name="_329f000993ad2c0ca3c2170d349f0faa"/>
      <w:r>
        <w:rPr>
          <w:lang w:val="en-GB"/>
        </w:rPr>
        <w:t>geo_3d</w:t>
      </w:r>
      <w:bookmarkEnd w:id="1182"/>
      <w:bookmarkEnd w:id="1183"/>
      <w:bookmarkEnd w:id="1184"/>
    </w:p>
    <w:p w14:paraId="0AFAEE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5" w:name="_7d4c200559f64d95a078801184b8522f"/>
      <w:r>
        <w:rPr>
          <w:lang w:val="en-GB"/>
        </w:rPr>
        <w:t>BuildingBlockPositioning3D</w:t>
      </w:r>
      <w:bookmarkEnd w:id="1185"/>
    </w:p>
    <w:p w14:paraId="5796042D" w14:textId="77777777" w:rsidR="003B5845" w:rsidRPr="00A518C2" w:rsidRDefault="003B5845" w:rsidP="003B5845">
      <w:pPr>
        <w:rPr>
          <w:lang w:val="en-GB"/>
        </w:rPr>
      </w:pPr>
      <w:r w:rsidRPr="00A518C2">
        <w:rPr>
          <w:sz w:val="18"/>
          <w:szCs w:val="18"/>
          <w:lang w:val="en-GB"/>
        </w:rPr>
        <w:t>Defines the position of a BuildingBlock3D in the HarnessGeometry.</w:t>
      </w:r>
    </w:p>
    <w:p w14:paraId="312B0F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52D0DA" w14:textId="77777777" w:rsidTr="00617B3E">
        <w:tc>
          <w:tcPr>
            <w:tcW w:w="2013" w:type="dxa"/>
            <w:shd w:val="clear" w:color="auto" w:fill="auto"/>
            <w:tcMar>
              <w:top w:w="28" w:type="dxa"/>
              <w:left w:w="28" w:type="dxa"/>
              <w:bottom w:w="28" w:type="dxa"/>
              <w:right w:w="28" w:type="dxa"/>
            </w:tcMar>
          </w:tcPr>
          <w:p w14:paraId="5BF539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B784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E30FF44" w14:textId="77777777" w:rsidTr="00617B3E">
        <w:tc>
          <w:tcPr>
            <w:tcW w:w="2013" w:type="dxa"/>
            <w:shd w:val="clear" w:color="auto" w:fill="auto"/>
            <w:tcMar>
              <w:top w:w="28" w:type="dxa"/>
              <w:left w:w="28" w:type="dxa"/>
              <w:bottom w:w="28" w:type="dxa"/>
              <w:right w:w="28" w:type="dxa"/>
            </w:tcMar>
          </w:tcPr>
          <w:p w14:paraId="4423100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2A349C" w14:textId="77777777" w:rsidR="003B5845" w:rsidRPr="004A00BD" w:rsidRDefault="003B5845" w:rsidP="00617B3E">
            <w:pPr>
              <w:rPr>
                <w:sz w:val="22"/>
              </w:rPr>
            </w:pPr>
          </w:p>
        </w:tc>
      </w:tr>
      <w:tr w:rsidR="003B5845" w:rsidRPr="008359F5" w14:paraId="57A3879B" w14:textId="77777777" w:rsidTr="00617B3E">
        <w:tc>
          <w:tcPr>
            <w:tcW w:w="2013" w:type="dxa"/>
            <w:shd w:val="clear" w:color="auto" w:fill="auto"/>
            <w:tcMar>
              <w:top w:w="28" w:type="dxa"/>
              <w:left w:w="28" w:type="dxa"/>
              <w:bottom w:w="28" w:type="dxa"/>
              <w:right w:w="28" w:type="dxa"/>
            </w:tcMar>
          </w:tcPr>
          <w:p w14:paraId="78BDAF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F6BC53" w14:textId="77777777" w:rsidR="003B5845" w:rsidRPr="000437C1" w:rsidRDefault="003B5845" w:rsidP="00617B3E">
            <w:pPr>
              <w:pStyle w:val="SmallStandard"/>
            </w:pPr>
            <w:r>
              <w:t>false</w:t>
            </w:r>
          </w:p>
        </w:tc>
      </w:tr>
    </w:tbl>
    <w:p w14:paraId="37961B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5E62B1E" w14:textId="77777777" w:rsidTr="00617B3E">
        <w:tc>
          <w:tcPr>
            <w:tcW w:w="3856" w:type="dxa"/>
            <w:gridSpan w:val="3"/>
            <w:shd w:val="clear" w:color="auto" w:fill="auto"/>
          </w:tcPr>
          <w:p w14:paraId="14B46C4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8AB72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96E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043A91" w14:textId="77777777" w:rsidTr="00617B3E">
        <w:tc>
          <w:tcPr>
            <w:tcW w:w="1573" w:type="dxa"/>
            <w:shd w:val="clear" w:color="auto" w:fill="auto"/>
          </w:tcPr>
          <w:p w14:paraId="2A10F0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E32C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1C0FF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9E06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692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07E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7A0D64" w14:textId="77777777" w:rsidTr="00617B3E">
        <w:tc>
          <w:tcPr>
            <w:tcW w:w="1573" w:type="dxa"/>
            <w:shd w:val="clear" w:color="auto" w:fill="auto"/>
          </w:tcPr>
          <w:p w14:paraId="7147A085" w14:textId="77777777" w:rsidR="003B5845" w:rsidRPr="00634625" w:rsidRDefault="003B5845" w:rsidP="00617B3E">
            <w:pPr>
              <w:pStyle w:val="SmallStandard"/>
            </w:pPr>
            <w:r>
              <w:t>BuildingBlockSpecification3D</w:t>
            </w:r>
          </w:p>
        </w:tc>
        <w:tc>
          <w:tcPr>
            <w:tcW w:w="1574" w:type="dxa"/>
            <w:shd w:val="clear" w:color="auto" w:fill="auto"/>
          </w:tcPr>
          <w:p w14:paraId="63E5F1F8" w14:textId="77777777" w:rsidR="003B5845" w:rsidRPr="00132C43" w:rsidRDefault="003B5845" w:rsidP="00617B3E">
            <w:pPr>
              <w:pStyle w:val="SmallStandard"/>
            </w:pPr>
            <w:r>
              <w:t>referenced3DBuildingBlock</w:t>
            </w:r>
          </w:p>
        </w:tc>
        <w:tc>
          <w:tcPr>
            <w:tcW w:w="708" w:type="dxa"/>
            <w:shd w:val="clear" w:color="auto" w:fill="auto"/>
          </w:tcPr>
          <w:p w14:paraId="0780A76A" w14:textId="77777777" w:rsidR="003B5845" w:rsidRPr="00D331EF" w:rsidRDefault="003B5845" w:rsidP="00617B3E">
            <w:pPr>
              <w:pStyle w:val="SmallStandard"/>
            </w:pPr>
            <w:r w:rsidRPr="00574783">
              <w:t>1</w:t>
            </w:r>
          </w:p>
        </w:tc>
        <w:tc>
          <w:tcPr>
            <w:tcW w:w="709" w:type="dxa"/>
            <w:shd w:val="clear" w:color="auto" w:fill="auto"/>
          </w:tcPr>
          <w:p w14:paraId="6DA34BB2" w14:textId="77777777" w:rsidR="003B5845" w:rsidRPr="00D331EF" w:rsidRDefault="003B5845" w:rsidP="00617B3E">
            <w:pPr>
              <w:pStyle w:val="SmallStandard"/>
            </w:pPr>
            <w:r w:rsidRPr="00207506">
              <w:t>0..*</w:t>
            </w:r>
          </w:p>
        </w:tc>
        <w:tc>
          <w:tcPr>
            <w:tcW w:w="567" w:type="dxa"/>
            <w:shd w:val="clear" w:color="auto" w:fill="auto"/>
          </w:tcPr>
          <w:p w14:paraId="2C9BE2BA" w14:textId="77777777" w:rsidR="003B5845" w:rsidRPr="00D331EF" w:rsidRDefault="003B5845" w:rsidP="00617B3E">
            <w:pPr>
              <w:pStyle w:val="SmallStandard"/>
            </w:pPr>
            <w:r>
              <w:t>N</w:t>
            </w:r>
          </w:p>
        </w:tc>
        <w:tc>
          <w:tcPr>
            <w:tcW w:w="3969" w:type="dxa"/>
            <w:shd w:val="clear" w:color="auto" w:fill="auto"/>
          </w:tcPr>
          <w:p w14:paraId="7355C52C"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r w:rsidR="003B5845" w:rsidRPr="004A00BD" w14:paraId="02F3C3E0" w14:textId="77777777" w:rsidTr="00617B3E">
        <w:tc>
          <w:tcPr>
            <w:tcW w:w="1573" w:type="dxa"/>
            <w:shd w:val="clear" w:color="auto" w:fill="auto"/>
          </w:tcPr>
          <w:p w14:paraId="31607817" w14:textId="77777777" w:rsidR="003B5845" w:rsidRPr="00634625" w:rsidRDefault="003B5845" w:rsidP="00617B3E">
            <w:pPr>
              <w:pStyle w:val="SmallStandard"/>
            </w:pPr>
            <w:r>
              <w:t>Transformation3D</w:t>
            </w:r>
          </w:p>
        </w:tc>
        <w:tc>
          <w:tcPr>
            <w:tcW w:w="1574" w:type="dxa"/>
            <w:shd w:val="clear" w:color="auto" w:fill="auto"/>
          </w:tcPr>
          <w:p w14:paraId="5CEBDE20" w14:textId="77777777" w:rsidR="003B5845" w:rsidRPr="00132C43" w:rsidRDefault="003B5845" w:rsidP="00617B3E">
            <w:pPr>
              <w:pStyle w:val="SmallStandard"/>
            </w:pPr>
            <w:r>
              <w:t>positioning</w:t>
            </w:r>
          </w:p>
        </w:tc>
        <w:tc>
          <w:tcPr>
            <w:tcW w:w="708" w:type="dxa"/>
            <w:shd w:val="clear" w:color="auto" w:fill="auto"/>
          </w:tcPr>
          <w:p w14:paraId="5FB54E4F" w14:textId="77777777" w:rsidR="003B5845" w:rsidRPr="00D331EF" w:rsidRDefault="003B5845" w:rsidP="00617B3E">
            <w:pPr>
              <w:pStyle w:val="SmallStandard"/>
            </w:pPr>
            <w:r w:rsidRPr="00574783">
              <w:t>0..1</w:t>
            </w:r>
          </w:p>
        </w:tc>
        <w:tc>
          <w:tcPr>
            <w:tcW w:w="709" w:type="dxa"/>
            <w:shd w:val="clear" w:color="auto" w:fill="auto"/>
          </w:tcPr>
          <w:p w14:paraId="498A20FD" w14:textId="77777777" w:rsidR="003B5845" w:rsidRPr="00D331EF" w:rsidRDefault="003B5845" w:rsidP="00617B3E">
            <w:pPr>
              <w:pStyle w:val="SmallStandard"/>
            </w:pPr>
            <w:r w:rsidRPr="00207506">
              <w:t>0..1</w:t>
            </w:r>
          </w:p>
        </w:tc>
        <w:tc>
          <w:tcPr>
            <w:tcW w:w="567" w:type="dxa"/>
            <w:shd w:val="clear" w:color="auto" w:fill="auto"/>
          </w:tcPr>
          <w:p w14:paraId="53206027" w14:textId="77777777" w:rsidR="003B5845" w:rsidRDefault="003B5845" w:rsidP="00617B3E">
            <w:pPr>
              <w:pStyle w:val="SmallStandard"/>
            </w:pPr>
            <w:r>
              <w:t>Y</w:t>
            </w:r>
          </w:p>
        </w:tc>
        <w:tc>
          <w:tcPr>
            <w:tcW w:w="3969" w:type="dxa"/>
            <w:shd w:val="clear" w:color="auto" w:fill="auto"/>
          </w:tcPr>
          <w:p w14:paraId="1C1594A2"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CAE24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5E12C47" w14:textId="77777777" w:rsidTr="00617B3E">
        <w:tc>
          <w:tcPr>
            <w:tcW w:w="2296" w:type="dxa"/>
            <w:gridSpan w:val="2"/>
            <w:shd w:val="clear" w:color="auto" w:fill="auto"/>
          </w:tcPr>
          <w:p w14:paraId="1FBF9C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ECD9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5736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328DBF" w14:textId="77777777" w:rsidTr="00617B3E">
        <w:tc>
          <w:tcPr>
            <w:tcW w:w="1588" w:type="dxa"/>
            <w:shd w:val="clear" w:color="auto" w:fill="auto"/>
          </w:tcPr>
          <w:p w14:paraId="5A6C982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4F90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A2C05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B882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62D1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0D95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88A0A9" w14:textId="77777777" w:rsidTr="00617B3E">
        <w:tc>
          <w:tcPr>
            <w:tcW w:w="1588" w:type="dxa"/>
            <w:shd w:val="clear" w:color="auto" w:fill="auto"/>
          </w:tcPr>
          <w:p w14:paraId="4D7491B5" w14:textId="77777777" w:rsidR="003B5845" w:rsidRPr="00634625" w:rsidRDefault="003B5845" w:rsidP="00617B3E">
            <w:pPr>
              <w:pStyle w:val="SmallStandard"/>
            </w:pPr>
            <w:r>
              <w:t>HarnessGeometrySpecification3D</w:t>
            </w:r>
          </w:p>
        </w:tc>
        <w:tc>
          <w:tcPr>
            <w:tcW w:w="708" w:type="dxa"/>
            <w:shd w:val="clear" w:color="auto" w:fill="auto"/>
          </w:tcPr>
          <w:p w14:paraId="0C06A4E0" w14:textId="77777777" w:rsidR="003B5845" w:rsidRPr="00D331EF" w:rsidRDefault="003B5845" w:rsidP="00617B3E">
            <w:pPr>
              <w:pStyle w:val="SmallStandard"/>
            </w:pPr>
            <w:r w:rsidRPr="00D01517">
              <w:t>1</w:t>
            </w:r>
          </w:p>
        </w:tc>
        <w:tc>
          <w:tcPr>
            <w:tcW w:w="1560" w:type="dxa"/>
            <w:shd w:val="clear" w:color="auto" w:fill="auto"/>
          </w:tcPr>
          <w:p w14:paraId="75EFC9DD" w14:textId="77777777" w:rsidR="003B5845" w:rsidRPr="00132C43" w:rsidRDefault="003B5845" w:rsidP="00617B3E">
            <w:pPr>
              <w:pStyle w:val="SmallStandard"/>
            </w:pPr>
            <w:r>
              <w:t>buildingBlockPositionings</w:t>
            </w:r>
          </w:p>
        </w:tc>
        <w:tc>
          <w:tcPr>
            <w:tcW w:w="708" w:type="dxa"/>
            <w:shd w:val="clear" w:color="auto" w:fill="auto"/>
          </w:tcPr>
          <w:p w14:paraId="0B200EBC" w14:textId="77777777" w:rsidR="003B5845" w:rsidRPr="00D331EF" w:rsidRDefault="003B5845" w:rsidP="00617B3E">
            <w:pPr>
              <w:pStyle w:val="SmallStandard"/>
            </w:pPr>
            <w:r w:rsidRPr="00D01517">
              <w:t>0..*</w:t>
            </w:r>
          </w:p>
        </w:tc>
        <w:tc>
          <w:tcPr>
            <w:tcW w:w="567" w:type="dxa"/>
            <w:shd w:val="clear" w:color="auto" w:fill="auto"/>
          </w:tcPr>
          <w:p w14:paraId="67E2080E" w14:textId="77777777" w:rsidR="003B5845" w:rsidRDefault="003B5845" w:rsidP="00617B3E">
            <w:pPr>
              <w:pStyle w:val="SmallStandard"/>
            </w:pPr>
            <w:r>
              <w:t>Y</w:t>
            </w:r>
          </w:p>
        </w:tc>
        <w:tc>
          <w:tcPr>
            <w:tcW w:w="3969" w:type="dxa"/>
            <w:shd w:val="clear" w:color="auto" w:fill="auto"/>
          </w:tcPr>
          <w:p w14:paraId="655BDF0B"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48829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6" w:name="_50627a3befc8630a32b047e54250fe61"/>
      <w:r>
        <w:rPr>
          <w:lang w:val="en-GB"/>
        </w:rPr>
        <w:t>BuildingBlockSpecification3D</w:t>
      </w:r>
      <w:bookmarkEnd w:id="1186"/>
    </w:p>
    <w:p w14:paraId="56BDE561" w14:textId="77777777" w:rsidR="003B5845" w:rsidRPr="00A518C2" w:rsidRDefault="003B5845" w:rsidP="003B5845">
      <w:pPr>
        <w:rPr>
          <w:lang w:val="en-GB"/>
        </w:rPr>
      </w:pPr>
      <w:r w:rsidRPr="00A518C2">
        <w:rPr>
          <w:sz w:val="18"/>
          <w:szCs w:val="18"/>
          <w:lang w:val="en-GB"/>
        </w:rPr>
        <w:t>Specification for the description of a three-dimensional building block. A building block is a reusable section of a geometry.</w:t>
      </w:r>
    </w:p>
    <w:p w14:paraId="4E15AA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E66C9F" w14:textId="77777777" w:rsidTr="00617B3E">
        <w:tc>
          <w:tcPr>
            <w:tcW w:w="2013" w:type="dxa"/>
            <w:shd w:val="clear" w:color="auto" w:fill="auto"/>
            <w:tcMar>
              <w:top w:w="28" w:type="dxa"/>
              <w:left w:w="28" w:type="dxa"/>
              <w:bottom w:w="28" w:type="dxa"/>
              <w:right w:w="28" w:type="dxa"/>
            </w:tcMar>
          </w:tcPr>
          <w:p w14:paraId="303A0E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4241E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3DF2C61" w14:textId="77777777" w:rsidTr="00617B3E">
        <w:tc>
          <w:tcPr>
            <w:tcW w:w="2013" w:type="dxa"/>
            <w:shd w:val="clear" w:color="auto" w:fill="auto"/>
            <w:tcMar>
              <w:top w:w="28" w:type="dxa"/>
              <w:left w:w="28" w:type="dxa"/>
              <w:bottom w:w="28" w:type="dxa"/>
              <w:right w:w="28" w:type="dxa"/>
            </w:tcMar>
          </w:tcPr>
          <w:p w14:paraId="38E1CA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1CE08C" w14:textId="77777777" w:rsidR="003B5845" w:rsidRPr="004A00BD" w:rsidRDefault="003B5845" w:rsidP="00617B3E">
            <w:pPr>
              <w:rPr>
                <w:sz w:val="22"/>
              </w:rPr>
            </w:pPr>
          </w:p>
        </w:tc>
      </w:tr>
      <w:tr w:rsidR="003B5845" w:rsidRPr="008359F5" w14:paraId="602A3475" w14:textId="77777777" w:rsidTr="00617B3E">
        <w:tc>
          <w:tcPr>
            <w:tcW w:w="2013" w:type="dxa"/>
            <w:shd w:val="clear" w:color="auto" w:fill="auto"/>
            <w:tcMar>
              <w:top w:w="28" w:type="dxa"/>
              <w:left w:w="28" w:type="dxa"/>
              <w:bottom w:w="28" w:type="dxa"/>
              <w:right w:w="28" w:type="dxa"/>
            </w:tcMar>
          </w:tcPr>
          <w:p w14:paraId="53B677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022AA1" w14:textId="77777777" w:rsidR="003B5845" w:rsidRPr="000437C1" w:rsidRDefault="003B5845" w:rsidP="00617B3E">
            <w:pPr>
              <w:pStyle w:val="SmallStandard"/>
            </w:pPr>
            <w:r>
              <w:t>false</w:t>
            </w:r>
          </w:p>
        </w:tc>
      </w:tr>
    </w:tbl>
    <w:p w14:paraId="4E2B61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ECED78" w14:textId="77777777" w:rsidTr="00617B3E">
        <w:tc>
          <w:tcPr>
            <w:tcW w:w="3856" w:type="dxa"/>
            <w:gridSpan w:val="3"/>
            <w:shd w:val="clear" w:color="auto" w:fill="auto"/>
          </w:tcPr>
          <w:p w14:paraId="7152804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51123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9D05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0B2E4D" w14:textId="77777777" w:rsidTr="00617B3E">
        <w:tc>
          <w:tcPr>
            <w:tcW w:w="1573" w:type="dxa"/>
            <w:shd w:val="clear" w:color="auto" w:fill="auto"/>
          </w:tcPr>
          <w:p w14:paraId="1B5EC6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E92F5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C8FFA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03AF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60B2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AE1F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EF4BE" w14:textId="77777777" w:rsidTr="00617B3E">
        <w:tc>
          <w:tcPr>
            <w:tcW w:w="1573" w:type="dxa"/>
            <w:shd w:val="clear" w:color="auto" w:fill="auto"/>
          </w:tcPr>
          <w:p w14:paraId="39FBEEBB" w14:textId="77777777" w:rsidR="003B5845" w:rsidRPr="00634625" w:rsidRDefault="003B5845" w:rsidP="00617B3E">
            <w:pPr>
              <w:pStyle w:val="SmallStandard"/>
            </w:pPr>
            <w:r>
              <w:t>TopologyZone</w:t>
            </w:r>
          </w:p>
        </w:tc>
        <w:tc>
          <w:tcPr>
            <w:tcW w:w="1574" w:type="dxa"/>
            <w:shd w:val="clear" w:color="auto" w:fill="auto"/>
          </w:tcPr>
          <w:p w14:paraId="11023C9A" w14:textId="77777777" w:rsidR="003B5845" w:rsidRPr="004A00BD" w:rsidRDefault="003B5845" w:rsidP="00617B3E">
            <w:pPr>
              <w:rPr>
                <w:sz w:val="22"/>
              </w:rPr>
            </w:pPr>
          </w:p>
        </w:tc>
        <w:tc>
          <w:tcPr>
            <w:tcW w:w="708" w:type="dxa"/>
            <w:shd w:val="clear" w:color="auto" w:fill="auto"/>
          </w:tcPr>
          <w:p w14:paraId="1DDB8A0F" w14:textId="77777777" w:rsidR="003B5845" w:rsidRPr="00D331EF" w:rsidRDefault="003B5845" w:rsidP="00617B3E">
            <w:pPr>
              <w:pStyle w:val="SmallStandard"/>
            </w:pPr>
            <w:r w:rsidRPr="00574783">
              <w:t>0..1</w:t>
            </w:r>
          </w:p>
        </w:tc>
        <w:tc>
          <w:tcPr>
            <w:tcW w:w="709" w:type="dxa"/>
            <w:shd w:val="clear" w:color="auto" w:fill="auto"/>
          </w:tcPr>
          <w:p w14:paraId="0A4C1813" w14:textId="77777777" w:rsidR="003B5845" w:rsidRPr="00D331EF" w:rsidRDefault="003B5845" w:rsidP="00617B3E">
            <w:pPr>
              <w:pStyle w:val="SmallStandard"/>
            </w:pPr>
            <w:r w:rsidRPr="00207506">
              <w:t>0..*</w:t>
            </w:r>
          </w:p>
        </w:tc>
        <w:tc>
          <w:tcPr>
            <w:tcW w:w="567" w:type="dxa"/>
            <w:shd w:val="clear" w:color="auto" w:fill="auto"/>
          </w:tcPr>
          <w:p w14:paraId="24445457" w14:textId="77777777" w:rsidR="003B5845" w:rsidRPr="00D331EF" w:rsidRDefault="003B5845" w:rsidP="00617B3E">
            <w:pPr>
              <w:pStyle w:val="SmallStandard"/>
            </w:pPr>
            <w:r>
              <w:t>N</w:t>
            </w:r>
          </w:p>
        </w:tc>
        <w:tc>
          <w:tcPr>
            <w:tcW w:w="3969" w:type="dxa"/>
            <w:shd w:val="clear" w:color="auto" w:fill="auto"/>
          </w:tcPr>
          <w:p w14:paraId="6C64535C" w14:textId="77777777" w:rsidR="003B5845" w:rsidRPr="004A00BD" w:rsidRDefault="003B5845" w:rsidP="00617B3E">
            <w:pPr>
              <w:jc w:val="left"/>
              <w:rPr>
                <w:sz w:val="22"/>
                <w:lang w:val="en-GB"/>
              </w:rPr>
            </w:pPr>
            <w:r w:rsidRPr="004A00BD">
              <w:rPr>
                <w:sz w:val="16"/>
                <w:szCs w:val="16"/>
                <w:lang w:val="en-GB"/>
              </w:rPr>
              <w:t>References the Zone that is building block represents. This shall be a TopologyZone with the type "DmuZone".</w:t>
            </w:r>
          </w:p>
        </w:tc>
      </w:tr>
      <w:tr w:rsidR="003B5845" w:rsidRPr="004A00BD" w14:paraId="0A05D17C" w14:textId="77777777" w:rsidTr="00617B3E">
        <w:tc>
          <w:tcPr>
            <w:tcW w:w="1573" w:type="dxa"/>
            <w:shd w:val="clear" w:color="auto" w:fill="auto"/>
          </w:tcPr>
          <w:p w14:paraId="076014D6" w14:textId="77777777" w:rsidR="003B5845" w:rsidRPr="00634625" w:rsidRDefault="003B5845" w:rsidP="00617B3E">
            <w:pPr>
              <w:pStyle w:val="SmallStandard"/>
            </w:pPr>
            <w:r>
              <w:t>GeometrySegment3D</w:t>
            </w:r>
          </w:p>
        </w:tc>
        <w:tc>
          <w:tcPr>
            <w:tcW w:w="1574" w:type="dxa"/>
            <w:shd w:val="clear" w:color="auto" w:fill="auto"/>
          </w:tcPr>
          <w:p w14:paraId="0C0C1A3B" w14:textId="77777777" w:rsidR="003B5845" w:rsidRPr="00132C43" w:rsidRDefault="003B5845" w:rsidP="00617B3E">
            <w:pPr>
              <w:pStyle w:val="SmallStandard"/>
            </w:pPr>
            <w:r>
              <w:t>geometrySegment</w:t>
            </w:r>
          </w:p>
        </w:tc>
        <w:tc>
          <w:tcPr>
            <w:tcW w:w="708" w:type="dxa"/>
            <w:shd w:val="clear" w:color="auto" w:fill="auto"/>
          </w:tcPr>
          <w:p w14:paraId="4756FDA9" w14:textId="77777777" w:rsidR="003B5845" w:rsidRPr="00D331EF" w:rsidRDefault="003B5845" w:rsidP="00617B3E">
            <w:pPr>
              <w:pStyle w:val="SmallStandard"/>
            </w:pPr>
            <w:r w:rsidRPr="00574783">
              <w:t>0..*</w:t>
            </w:r>
          </w:p>
        </w:tc>
        <w:tc>
          <w:tcPr>
            <w:tcW w:w="709" w:type="dxa"/>
            <w:shd w:val="clear" w:color="auto" w:fill="auto"/>
          </w:tcPr>
          <w:p w14:paraId="6F4E0705" w14:textId="77777777" w:rsidR="003B5845" w:rsidRPr="00D331EF" w:rsidRDefault="003B5845" w:rsidP="00617B3E">
            <w:pPr>
              <w:pStyle w:val="SmallStandard"/>
            </w:pPr>
            <w:r w:rsidRPr="00207506">
              <w:t>1</w:t>
            </w:r>
          </w:p>
        </w:tc>
        <w:tc>
          <w:tcPr>
            <w:tcW w:w="567" w:type="dxa"/>
            <w:shd w:val="clear" w:color="auto" w:fill="auto"/>
          </w:tcPr>
          <w:p w14:paraId="1F7047B9" w14:textId="77777777" w:rsidR="003B5845" w:rsidRDefault="003B5845" w:rsidP="00617B3E">
            <w:pPr>
              <w:pStyle w:val="SmallStandard"/>
            </w:pPr>
            <w:r>
              <w:t>Y</w:t>
            </w:r>
          </w:p>
        </w:tc>
        <w:tc>
          <w:tcPr>
            <w:tcW w:w="3969" w:type="dxa"/>
            <w:shd w:val="clear" w:color="auto" w:fill="auto"/>
          </w:tcPr>
          <w:p w14:paraId="317C5641"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r w:rsidR="003B5845" w:rsidRPr="004A00BD" w14:paraId="3D0AAEFF" w14:textId="77777777" w:rsidTr="00617B3E">
        <w:tc>
          <w:tcPr>
            <w:tcW w:w="1573" w:type="dxa"/>
            <w:shd w:val="clear" w:color="auto" w:fill="auto"/>
          </w:tcPr>
          <w:p w14:paraId="1C423BAB" w14:textId="77777777" w:rsidR="003B5845" w:rsidRPr="00634625" w:rsidRDefault="003B5845" w:rsidP="00617B3E">
            <w:pPr>
              <w:pStyle w:val="SmallStandard"/>
            </w:pPr>
            <w:r>
              <w:t>OccurrenceOrUsageViewItem3D</w:t>
            </w:r>
          </w:p>
        </w:tc>
        <w:tc>
          <w:tcPr>
            <w:tcW w:w="1574" w:type="dxa"/>
            <w:shd w:val="clear" w:color="auto" w:fill="auto"/>
          </w:tcPr>
          <w:p w14:paraId="33F7DCBF" w14:textId="77777777" w:rsidR="003B5845" w:rsidRPr="00132C43" w:rsidRDefault="003B5845" w:rsidP="00617B3E">
            <w:pPr>
              <w:pStyle w:val="SmallStandard"/>
            </w:pPr>
            <w:r>
              <w:t>placedElementViewItem3D</w:t>
            </w:r>
          </w:p>
        </w:tc>
        <w:tc>
          <w:tcPr>
            <w:tcW w:w="708" w:type="dxa"/>
            <w:shd w:val="clear" w:color="auto" w:fill="auto"/>
          </w:tcPr>
          <w:p w14:paraId="46DC6C1E" w14:textId="77777777" w:rsidR="003B5845" w:rsidRPr="00D331EF" w:rsidRDefault="003B5845" w:rsidP="00617B3E">
            <w:pPr>
              <w:pStyle w:val="SmallStandard"/>
            </w:pPr>
            <w:r w:rsidRPr="00574783">
              <w:t>0..*</w:t>
            </w:r>
          </w:p>
        </w:tc>
        <w:tc>
          <w:tcPr>
            <w:tcW w:w="709" w:type="dxa"/>
            <w:shd w:val="clear" w:color="auto" w:fill="auto"/>
          </w:tcPr>
          <w:p w14:paraId="112CA7D9" w14:textId="77777777" w:rsidR="003B5845" w:rsidRPr="00D331EF" w:rsidRDefault="003B5845" w:rsidP="00617B3E">
            <w:pPr>
              <w:pStyle w:val="SmallStandard"/>
            </w:pPr>
            <w:r w:rsidRPr="00207506">
              <w:t>1</w:t>
            </w:r>
          </w:p>
        </w:tc>
        <w:tc>
          <w:tcPr>
            <w:tcW w:w="567" w:type="dxa"/>
            <w:shd w:val="clear" w:color="auto" w:fill="auto"/>
          </w:tcPr>
          <w:p w14:paraId="792FE75A" w14:textId="77777777" w:rsidR="003B5845" w:rsidRDefault="003B5845" w:rsidP="00617B3E">
            <w:pPr>
              <w:pStyle w:val="SmallStandard"/>
            </w:pPr>
            <w:r>
              <w:t>Y</w:t>
            </w:r>
          </w:p>
        </w:tc>
        <w:tc>
          <w:tcPr>
            <w:tcW w:w="3969" w:type="dxa"/>
            <w:shd w:val="clear" w:color="auto" w:fill="auto"/>
          </w:tcPr>
          <w:p w14:paraId="3DCB5863" w14:textId="77777777" w:rsidR="003B5845" w:rsidRDefault="003B5845" w:rsidP="00617B3E">
            <w:pPr>
              <w:pStyle w:val="SmallStandard"/>
            </w:pPr>
            <w:r w:rsidRPr="00491287">
              <w:t xml:space="preserve">Specifies the view items for OccurrenceOrUsages in a BuildingBlockSpecification3D. </w:t>
            </w:r>
          </w:p>
        </w:tc>
      </w:tr>
      <w:tr w:rsidR="003B5845" w:rsidRPr="004A00BD" w14:paraId="307F1BAA" w14:textId="77777777" w:rsidTr="00617B3E">
        <w:tc>
          <w:tcPr>
            <w:tcW w:w="1573" w:type="dxa"/>
            <w:shd w:val="clear" w:color="auto" w:fill="auto"/>
          </w:tcPr>
          <w:p w14:paraId="5DE84F17" w14:textId="77777777" w:rsidR="003B5845" w:rsidRPr="00634625" w:rsidRDefault="003B5845" w:rsidP="00617B3E">
            <w:pPr>
              <w:pStyle w:val="SmallStandard"/>
            </w:pPr>
            <w:r>
              <w:t>CartesianPoint3D</w:t>
            </w:r>
          </w:p>
        </w:tc>
        <w:tc>
          <w:tcPr>
            <w:tcW w:w="1574" w:type="dxa"/>
            <w:shd w:val="clear" w:color="auto" w:fill="auto"/>
          </w:tcPr>
          <w:p w14:paraId="342F191F" w14:textId="77777777" w:rsidR="003B5845" w:rsidRPr="00132C43" w:rsidRDefault="003B5845" w:rsidP="00617B3E">
            <w:pPr>
              <w:pStyle w:val="SmallStandard"/>
            </w:pPr>
            <w:r>
              <w:t>cartesianPoint</w:t>
            </w:r>
          </w:p>
        </w:tc>
        <w:tc>
          <w:tcPr>
            <w:tcW w:w="708" w:type="dxa"/>
            <w:shd w:val="clear" w:color="auto" w:fill="auto"/>
          </w:tcPr>
          <w:p w14:paraId="0DE38618" w14:textId="77777777" w:rsidR="003B5845" w:rsidRPr="00D331EF" w:rsidRDefault="003B5845" w:rsidP="00617B3E">
            <w:pPr>
              <w:pStyle w:val="SmallStandard"/>
            </w:pPr>
            <w:r w:rsidRPr="00574783">
              <w:t>0..*</w:t>
            </w:r>
          </w:p>
        </w:tc>
        <w:tc>
          <w:tcPr>
            <w:tcW w:w="709" w:type="dxa"/>
            <w:shd w:val="clear" w:color="auto" w:fill="auto"/>
          </w:tcPr>
          <w:p w14:paraId="6C9BF34C" w14:textId="77777777" w:rsidR="003B5845" w:rsidRPr="00D331EF" w:rsidRDefault="003B5845" w:rsidP="00617B3E">
            <w:pPr>
              <w:pStyle w:val="SmallStandard"/>
            </w:pPr>
            <w:r w:rsidRPr="00207506">
              <w:t>1</w:t>
            </w:r>
          </w:p>
        </w:tc>
        <w:tc>
          <w:tcPr>
            <w:tcW w:w="567" w:type="dxa"/>
            <w:shd w:val="clear" w:color="auto" w:fill="auto"/>
          </w:tcPr>
          <w:p w14:paraId="35D1ADBC" w14:textId="77777777" w:rsidR="003B5845" w:rsidRDefault="003B5845" w:rsidP="00617B3E">
            <w:pPr>
              <w:pStyle w:val="SmallStandard"/>
            </w:pPr>
            <w:r>
              <w:t>Y</w:t>
            </w:r>
          </w:p>
        </w:tc>
        <w:tc>
          <w:tcPr>
            <w:tcW w:w="3969" w:type="dxa"/>
            <w:shd w:val="clear" w:color="auto" w:fill="auto"/>
          </w:tcPr>
          <w:p w14:paraId="4802DA57" w14:textId="77777777" w:rsidR="003B5845" w:rsidRDefault="003B5845" w:rsidP="00617B3E">
            <w:pPr>
              <w:pStyle w:val="SmallStandard"/>
            </w:pPr>
            <w:r w:rsidRPr="00491287">
              <w:t>Specifies the CartesianPoint3Ds that are used in the BuildingBlockSpecification3D.</w:t>
            </w:r>
          </w:p>
        </w:tc>
      </w:tr>
      <w:tr w:rsidR="003B5845" w:rsidRPr="00CC6307" w14:paraId="5D102E60" w14:textId="77777777" w:rsidTr="00617B3E">
        <w:tc>
          <w:tcPr>
            <w:tcW w:w="1573" w:type="dxa"/>
            <w:shd w:val="clear" w:color="auto" w:fill="auto"/>
          </w:tcPr>
          <w:p w14:paraId="17551D5B" w14:textId="77777777" w:rsidR="003B5845" w:rsidRPr="00634625" w:rsidRDefault="003B5845" w:rsidP="00617B3E">
            <w:pPr>
              <w:pStyle w:val="SmallStandard"/>
            </w:pPr>
            <w:r>
              <w:t>Unit</w:t>
            </w:r>
          </w:p>
        </w:tc>
        <w:tc>
          <w:tcPr>
            <w:tcW w:w="1574" w:type="dxa"/>
            <w:shd w:val="clear" w:color="auto" w:fill="auto"/>
          </w:tcPr>
          <w:p w14:paraId="3753E24F" w14:textId="77777777" w:rsidR="003B5845" w:rsidRPr="00132C43" w:rsidRDefault="003B5845" w:rsidP="00617B3E">
            <w:pPr>
              <w:pStyle w:val="SmallStandard"/>
            </w:pPr>
            <w:r>
              <w:t>baseUnit</w:t>
            </w:r>
          </w:p>
        </w:tc>
        <w:tc>
          <w:tcPr>
            <w:tcW w:w="708" w:type="dxa"/>
            <w:shd w:val="clear" w:color="auto" w:fill="auto"/>
          </w:tcPr>
          <w:p w14:paraId="281DB7A8" w14:textId="77777777" w:rsidR="003B5845" w:rsidRPr="00D331EF" w:rsidRDefault="003B5845" w:rsidP="00617B3E">
            <w:pPr>
              <w:pStyle w:val="SmallStandard"/>
            </w:pPr>
            <w:r w:rsidRPr="00574783">
              <w:t>1</w:t>
            </w:r>
          </w:p>
        </w:tc>
        <w:tc>
          <w:tcPr>
            <w:tcW w:w="709" w:type="dxa"/>
            <w:shd w:val="clear" w:color="auto" w:fill="auto"/>
          </w:tcPr>
          <w:p w14:paraId="171B8266" w14:textId="77777777" w:rsidR="003B5845" w:rsidRPr="00D331EF" w:rsidRDefault="003B5845" w:rsidP="00617B3E">
            <w:pPr>
              <w:pStyle w:val="SmallStandard"/>
            </w:pPr>
            <w:r w:rsidRPr="00207506">
              <w:t>0..*</w:t>
            </w:r>
          </w:p>
        </w:tc>
        <w:tc>
          <w:tcPr>
            <w:tcW w:w="567" w:type="dxa"/>
            <w:shd w:val="clear" w:color="auto" w:fill="auto"/>
          </w:tcPr>
          <w:p w14:paraId="156638C8" w14:textId="77777777" w:rsidR="003B5845" w:rsidRPr="00D331EF" w:rsidRDefault="003B5845" w:rsidP="00617B3E">
            <w:pPr>
              <w:pStyle w:val="SmallStandard"/>
            </w:pPr>
            <w:r>
              <w:t>N</w:t>
            </w:r>
          </w:p>
        </w:tc>
        <w:tc>
          <w:tcPr>
            <w:tcW w:w="3969" w:type="dxa"/>
            <w:shd w:val="clear" w:color="auto" w:fill="auto"/>
          </w:tcPr>
          <w:p w14:paraId="0D9D0D34" w14:textId="77777777" w:rsidR="003B5845" w:rsidRPr="004A00BD" w:rsidRDefault="003B5845" w:rsidP="00617B3E">
            <w:pPr>
              <w:rPr>
                <w:sz w:val="22"/>
              </w:rPr>
            </w:pPr>
          </w:p>
        </w:tc>
      </w:tr>
      <w:tr w:rsidR="003B5845" w:rsidRPr="004A00BD" w14:paraId="0B076B2A" w14:textId="77777777" w:rsidTr="00617B3E">
        <w:tc>
          <w:tcPr>
            <w:tcW w:w="1573" w:type="dxa"/>
            <w:shd w:val="clear" w:color="auto" w:fill="auto"/>
          </w:tcPr>
          <w:p w14:paraId="50CFF257" w14:textId="77777777" w:rsidR="003B5845" w:rsidRPr="00634625" w:rsidRDefault="003B5845" w:rsidP="00617B3E">
            <w:pPr>
              <w:pStyle w:val="SmallStandard"/>
            </w:pPr>
            <w:r>
              <w:t>GeometryNode3D</w:t>
            </w:r>
          </w:p>
        </w:tc>
        <w:tc>
          <w:tcPr>
            <w:tcW w:w="1574" w:type="dxa"/>
            <w:shd w:val="clear" w:color="auto" w:fill="auto"/>
          </w:tcPr>
          <w:p w14:paraId="5490C8CC" w14:textId="77777777" w:rsidR="003B5845" w:rsidRPr="00132C43" w:rsidRDefault="003B5845" w:rsidP="00617B3E">
            <w:pPr>
              <w:pStyle w:val="SmallStandard"/>
            </w:pPr>
            <w:r>
              <w:t>geometryNode</w:t>
            </w:r>
          </w:p>
        </w:tc>
        <w:tc>
          <w:tcPr>
            <w:tcW w:w="708" w:type="dxa"/>
            <w:shd w:val="clear" w:color="auto" w:fill="auto"/>
          </w:tcPr>
          <w:p w14:paraId="5174281A" w14:textId="77777777" w:rsidR="003B5845" w:rsidRPr="00D331EF" w:rsidRDefault="003B5845" w:rsidP="00617B3E">
            <w:pPr>
              <w:pStyle w:val="SmallStandard"/>
            </w:pPr>
            <w:r w:rsidRPr="00574783">
              <w:t>0..*</w:t>
            </w:r>
          </w:p>
        </w:tc>
        <w:tc>
          <w:tcPr>
            <w:tcW w:w="709" w:type="dxa"/>
            <w:shd w:val="clear" w:color="auto" w:fill="auto"/>
          </w:tcPr>
          <w:p w14:paraId="70336028" w14:textId="77777777" w:rsidR="003B5845" w:rsidRPr="00D331EF" w:rsidRDefault="003B5845" w:rsidP="00617B3E">
            <w:pPr>
              <w:pStyle w:val="SmallStandard"/>
            </w:pPr>
            <w:r w:rsidRPr="00207506">
              <w:t>1</w:t>
            </w:r>
          </w:p>
        </w:tc>
        <w:tc>
          <w:tcPr>
            <w:tcW w:w="567" w:type="dxa"/>
            <w:shd w:val="clear" w:color="auto" w:fill="auto"/>
          </w:tcPr>
          <w:p w14:paraId="7DFCE240" w14:textId="77777777" w:rsidR="003B5845" w:rsidRDefault="003B5845" w:rsidP="00617B3E">
            <w:pPr>
              <w:pStyle w:val="SmallStandard"/>
            </w:pPr>
            <w:r>
              <w:t>Y</w:t>
            </w:r>
          </w:p>
        </w:tc>
        <w:tc>
          <w:tcPr>
            <w:tcW w:w="3969" w:type="dxa"/>
            <w:shd w:val="clear" w:color="auto" w:fill="auto"/>
          </w:tcPr>
          <w:p w14:paraId="6980BE0A" w14:textId="77777777" w:rsidR="003B5845" w:rsidRDefault="003B5845" w:rsidP="00617B3E">
            <w:pPr>
              <w:pStyle w:val="SmallStandard"/>
            </w:pPr>
            <w:r w:rsidRPr="00491287">
              <w:t>Specifies the GeometryNode3Ds defined by the BuildingBlockSpecification3D.</w:t>
            </w:r>
          </w:p>
        </w:tc>
      </w:tr>
    </w:tbl>
    <w:p w14:paraId="36A6E2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8DAF96E" w14:textId="77777777" w:rsidTr="00617B3E">
        <w:tc>
          <w:tcPr>
            <w:tcW w:w="2296" w:type="dxa"/>
            <w:gridSpan w:val="2"/>
            <w:shd w:val="clear" w:color="auto" w:fill="auto"/>
          </w:tcPr>
          <w:p w14:paraId="3B4A5ED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2480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6662D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73B675" w14:textId="77777777" w:rsidTr="00617B3E">
        <w:tc>
          <w:tcPr>
            <w:tcW w:w="1588" w:type="dxa"/>
            <w:shd w:val="clear" w:color="auto" w:fill="auto"/>
          </w:tcPr>
          <w:p w14:paraId="439FC32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30EB9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E8EF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4B64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6B8B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D0986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6A7476" w14:textId="77777777" w:rsidTr="00617B3E">
        <w:tc>
          <w:tcPr>
            <w:tcW w:w="1588" w:type="dxa"/>
            <w:shd w:val="clear" w:color="auto" w:fill="auto"/>
          </w:tcPr>
          <w:p w14:paraId="772B76D3" w14:textId="77777777" w:rsidR="003B5845" w:rsidRPr="00634625" w:rsidRDefault="003B5845" w:rsidP="00617B3E">
            <w:pPr>
              <w:pStyle w:val="SmallStandard"/>
            </w:pPr>
            <w:r>
              <w:t>BuildingBlockPositioning3D</w:t>
            </w:r>
          </w:p>
        </w:tc>
        <w:tc>
          <w:tcPr>
            <w:tcW w:w="708" w:type="dxa"/>
            <w:shd w:val="clear" w:color="auto" w:fill="auto"/>
          </w:tcPr>
          <w:p w14:paraId="597A7210" w14:textId="77777777" w:rsidR="003B5845" w:rsidRPr="00D331EF" w:rsidRDefault="003B5845" w:rsidP="00617B3E">
            <w:pPr>
              <w:pStyle w:val="SmallStandard"/>
            </w:pPr>
            <w:r w:rsidRPr="00D01517">
              <w:t>0..*</w:t>
            </w:r>
          </w:p>
        </w:tc>
        <w:tc>
          <w:tcPr>
            <w:tcW w:w="1560" w:type="dxa"/>
            <w:shd w:val="clear" w:color="auto" w:fill="auto"/>
          </w:tcPr>
          <w:p w14:paraId="4976C1EE" w14:textId="77777777" w:rsidR="003B5845" w:rsidRPr="00132C43" w:rsidRDefault="003B5845" w:rsidP="00617B3E">
            <w:pPr>
              <w:pStyle w:val="SmallStandard"/>
            </w:pPr>
            <w:r>
              <w:t>referenced3DBuildingBlock</w:t>
            </w:r>
          </w:p>
        </w:tc>
        <w:tc>
          <w:tcPr>
            <w:tcW w:w="708" w:type="dxa"/>
            <w:shd w:val="clear" w:color="auto" w:fill="auto"/>
          </w:tcPr>
          <w:p w14:paraId="6BFA9370" w14:textId="77777777" w:rsidR="003B5845" w:rsidRPr="00D331EF" w:rsidRDefault="003B5845" w:rsidP="00617B3E">
            <w:pPr>
              <w:pStyle w:val="SmallStandard"/>
            </w:pPr>
            <w:r w:rsidRPr="00D01517">
              <w:t>1</w:t>
            </w:r>
          </w:p>
        </w:tc>
        <w:tc>
          <w:tcPr>
            <w:tcW w:w="567" w:type="dxa"/>
            <w:shd w:val="clear" w:color="auto" w:fill="auto"/>
          </w:tcPr>
          <w:p w14:paraId="06F71093" w14:textId="77777777" w:rsidR="003B5845" w:rsidRPr="00D331EF" w:rsidRDefault="003B5845" w:rsidP="00617B3E">
            <w:pPr>
              <w:pStyle w:val="SmallStandard"/>
            </w:pPr>
            <w:r>
              <w:t>N</w:t>
            </w:r>
          </w:p>
        </w:tc>
        <w:tc>
          <w:tcPr>
            <w:tcW w:w="3969" w:type="dxa"/>
            <w:shd w:val="clear" w:color="auto" w:fill="auto"/>
          </w:tcPr>
          <w:p w14:paraId="4F4385A2"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bl>
    <w:p w14:paraId="4B02C0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7" w:name="_370d34eb221683613349dae3ca69e01e"/>
      <w:r>
        <w:rPr>
          <w:lang w:val="en-GB"/>
        </w:rPr>
        <w:t>CartesianPoint3D</w:t>
      </w:r>
      <w:bookmarkEnd w:id="1187"/>
    </w:p>
    <w:p w14:paraId="4393CBE0" w14:textId="77777777" w:rsidR="003B5845" w:rsidRPr="00A518C2" w:rsidRDefault="003B5845" w:rsidP="003B5845">
      <w:pPr>
        <w:rPr>
          <w:lang w:val="en-GB"/>
        </w:rPr>
      </w:pPr>
      <w:r w:rsidRPr="00A518C2">
        <w:rPr>
          <w:sz w:val="18"/>
          <w:szCs w:val="18"/>
          <w:lang w:val="en-GB"/>
        </w:rPr>
        <w:t>A CartesianPoint3D is a point that is defined by its coordinates in a rectangular three-dimensional Cartesian coordinate system.</w:t>
      </w:r>
    </w:p>
    <w:p w14:paraId="180133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2D8F9E" w14:textId="77777777" w:rsidTr="00617B3E">
        <w:tc>
          <w:tcPr>
            <w:tcW w:w="2013" w:type="dxa"/>
            <w:shd w:val="clear" w:color="auto" w:fill="auto"/>
            <w:tcMar>
              <w:top w:w="28" w:type="dxa"/>
              <w:left w:w="28" w:type="dxa"/>
              <w:bottom w:w="28" w:type="dxa"/>
              <w:right w:w="28" w:type="dxa"/>
            </w:tcMar>
          </w:tcPr>
          <w:p w14:paraId="011EE1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C72D9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0A8F1" w14:textId="77777777" w:rsidTr="00617B3E">
        <w:tc>
          <w:tcPr>
            <w:tcW w:w="2013" w:type="dxa"/>
            <w:shd w:val="clear" w:color="auto" w:fill="auto"/>
            <w:tcMar>
              <w:top w:w="28" w:type="dxa"/>
              <w:left w:w="28" w:type="dxa"/>
              <w:bottom w:w="28" w:type="dxa"/>
              <w:right w:w="28" w:type="dxa"/>
            </w:tcMar>
          </w:tcPr>
          <w:p w14:paraId="6AEB6C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ADCF90" w14:textId="77777777" w:rsidR="003B5845" w:rsidRPr="004A00BD" w:rsidRDefault="003B5845" w:rsidP="00617B3E">
            <w:pPr>
              <w:rPr>
                <w:sz w:val="22"/>
              </w:rPr>
            </w:pPr>
          </w:p>
        </w:tc>
      </w:tr>
      <w:tr w:rsidR="003B5845" w:rsidRPr="008359F5" w14:paraId="39422E31" w14:textId="77777777" w:rsidTr="00617B3E">
        <w:tc>
          <w:tcPr>
            <w:tcW w:w="2013" w:type="dxa"/>
            <w:shd w:val="clear" w:color="auto" w:fill="auto"/>
            <w:tcMar>
              <w:top w:w="28" w:type="dxa"/>
              <w:left w:w="28" w:type="dxa"/>
              <w:bottom w:w="28" w:type="dxa"/>
              <w:right w:w="28" w:type="dxa"/>
            </w:tcMar>
          </w:tcPr>
          <w:p w14:paraId="635E196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2C00E446" w14:textId="77777777" w:rsidR="003B5845" w:rsidRPr="000437C1" w:rsidRDefault="003B5845" w:rsidP="00617B3E">
            <w:pPr>
              <w:pStyle w:val="SmallStandard"/>
            </w:pPr>
            <w:r>
              <w:t>false</w:t>
            </w:r>
          </w:p>
        </w:tc>
      </w:tr>
    </w:tbl>
    <w:p w14:paraId="3AF2E2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739802" w14:textId="77777777" w:rsidTr="00617B3E">
        <w:tc>
          <w:tcPr>
            <w:tcW w:w="2013" w:type="dxa"/>
            <w:shd w:val="clear" w:color="auto" w:fill="auto"/>
            <w:tcMar>
              <w:top w:w="28" w:type="dxa"/>
              <w:left w:w="28" w:type="dxa"/>
              <w:bottom w:w="28" w:type="dxa"/>
              <w:right w:w="28" w:type="dxa"/>
            </w:tcMar>
          </w:tcPr>
          <w:p w14:paraId="12EF98C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CC533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6334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CDEE13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4806B2" w14:textId="77777777" w:rsidTr="00617B3E">
        <w:tc>
          <w:tcPr>
            <w:tcW w:w="2013" w:type="dxa"/>
            <w:shd w:val="clear" w:color="auto" w:fill="auto"/>
            <w:tcMar>
              <w:top w:w="28" w:type="dxa"/>
              <w:left w:w="28" w:type="dxa"/>
              <w:bottom w:w="28" w:type="dxa"/>
              <w:right w:w="28" w:type="dxa"/>
            </w:tcMar>
          </w:tcPr>
          <w:p w14:paraId="169B5D12"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614E34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05193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4A41861"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BuildingBlockSpecification3D.</w:t>
            </w:r>
          </w:p>
        </w:tc>
      </w:tr>
      <w:tr w:rsidR="003B5845" w:rsidRPr="004A00BD" w14:paraId="70F09FF7" w14:textId="77777777" w:rsidTr="00617B3E">
        <w:tc>
          <w:tcPr>
            <w:tcW w:w="2013" w:type="dxa"/>
            <w:shd w:val="clear" w:color="auto" w:fill="auto"/>
            <w:tcMar>
              <w:top w:w="28" w:type="dxa"/>
              <w:left w:w="28" w:type="dxa"/>
              <w:bottom w:w="28" w:type="dxa"/>
              <w:right w:w="28" w:type="dxa"/>
            </w:tcMar>
          </w:tcPr>
          <w:p w14:paraId="5435C31D"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2D8B115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242BD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2A1A9"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BuildingBlockSpecification3D.</w:t>
            </w:r>
          </w:p>
        </w:tc>
      </w:tr>
      <w:tr w:rsidR="003B5845" w:rsidRPr="004A00BD" w14:paraId="5E8820A5" w14:textId="77777777" w:rsidTr="00617B3E">
        <w:tc>
          <w:tcPr>
            <w:tcW w:w="2013" w:type="dxa"/>
            <w:shd w:val="clear" w:color="auto" w:fill="auto"/>
            <w:tcMar>
              <w:top w:w="28" w:type="dxa"/>
              <w:left w:w="28" w:type="dxa"/>
              <w:bottom w:w="28" w:type="dxa"/>
              <w:right w:w="28" w:type="dxa"/>
            </w:tcMar>
          </w:tcPr>
          <w:p w14:paraId="5A35C32F"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5B8DD70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B7F62D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1009606" w14:textId="77777777" w:rsidR="003B5845" w:rsidRPr="004A00BD" w:rsidRDefault="003B5845" w:rsidP="00617B3E">
            <w:pPr>
              <w:jc w:val="left"/>
              <w:rPr>
                <w:sz w:val="22"/>
                <w:lang w:val="en-GB"/>
              </w:rPr>
            </w:pPr>
            <w:r w:rsidRPr="004A00BD">
              <w:rPr>
                <w:sz w:val="16"/>
                <w:szCs w:val="16"/>
                <w:lang w:val="en-GB"/>
              </w:rPr>
              <w:t>Specifies the value of z-coordinate of the Cartesian point. The unit of this value is the baseUnit of containing BuildingBlockSpecification3D.</w:t>
            </w:r>
          </w:p>
        </w:tc>
      </w:tr>
    </w:tbl>
    <w:p w14:paraId="27594A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ED89861" w14:textId="77777777" w:rsidTr="00617B3E">
        <w:tc>
          <w:tcPr>
            <w:tcW w:w="2296" w:type="dxa"/>
            <w:gridSpan w:val="2"/>
            <w:shd w:val="clear" w:color="auto" w:fill="auto"/>
          </w:tcPr>
          <w:p w14:paraId="277FCA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C8E8A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592B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5483FC3" w14:textId="77777777" w:rsidTr="00617B3E">
        <w:tc>
          <w:tcPr>
            <w:tcW w:w="1588" w:type="dxa"/>
            <w:shd w:val="clear" w:color="auto" w:fill="auto"/>
          </w:tcPr>
          <w:p w14:paraId="565ACA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066E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5DD2C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0B261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BFD2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FC9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265958D" w14:textId="77777777" w:rsidTr="00617B3E">
        <w:tc>
          <w:tcPr>
            <w:tcW w:w="1588" w:type="dxa"/>
            <w:shd w:val="clear" w:color="auto" w:fill="auto"/>
          </w:tcPr>
          <w:p w14:paraId="7FC30406" w14:textId="77777777" w:rsidR="003B5845" w:rsidRPr="00634625" w:rsidRDefault="003B5845" w:rsidP="00617B3E">
            <w:pPr>
              <w:pStyle w:val="SmallStandard"/>
            </w:pPr>
            <w:r>
              <w:t>Transformation3D</w:t>
            </w:r>
          </w:p>
        </w:tc>
        <w:tc>
          <w:tcPr>
            <w:tcW w:w="708" w:type="dxa"/>
            <w:shd w:val="clear" w:color="auto" w:fill="auto"/>
          </w:tcPr>
          <w:p w14:paraId="777E5D27" w14:textId="77777777" w:rsidR="003B5845" w:rsidRPr="00D331EF" w:rsidRDefault="003B5845" w:rsidP="00617B3E">
            <w:pPr>
              <w:pStyle w:val="SmallStandard"/>
            </w:pPr>
            <w:r w:rsidRPr="00D01517">
              <w:t>0..*</w:t>
            </w:r>
          </w:p>
        </w:tc>
        <w:tc>
          <w:tcPr>
            <w:tcW w:w="1560" w:type="dxa"/>
            <w:shd w:val="clear" w:color="auto" w:fill="auto"/>
          </w:tcPr>
          <w:p w14:paraId="45C88E7D" w14:textId="77777777" w:rsidR="003B5845" w:rsidRPr="00132C43" w:rsidRDefault="003B5845" w:rsidP="00617B3E">
            <w:pPr>
              <w:pStyle w:val="SmallStandard"/>
            </w:pPr>
            <w:r>
              <w:t>origin</w:t>
            </w:r>
          </w:p>
        </w:tc>
        <w:tc>
          <w:tcPr>
            <w:tcW w:w="708" w:type="dxa"/>
            <w:shd w:val="clear" w:color="auto" w:fill="auto"/>
          </w:tcPr>
          <w:p w14:paraId="3A0F2BD9" w14:textId="77777777" w:rsidR="003B5845" w:rsidRPr="00D331EF" w:rsidRDefault="003B5845" w:rsidP="00617B3E">
            <w:pPr>
              <w:pStyle w:val="SmallStandard"/>
            </w:pPr>
            <w:r w:rsidRPr="00D01517">
              <w:t>1</w:t>
            </w:r>
          </w:p>
        </w:tc>
        <w:tc>
          <w:tcPr>
            <w:tcW w:w="567" w:type="dxa"/>
            <w:shd w:val="clear" w:color="auto" w:fill="auto"/>
          </w:tcPr>
          <w:p w14:paraId="731206E2" w14:textId="77777777" w:rsidR="003B5845" w:rsidRPr="00D331EF" w:rsidRDefault="003B5845" w:rsidP="00617B3E">
            <w:pPr>
              <w:pStyle w:val="SmallStandard"/>
            </w:pPr>
            <w:r>
              <w:t>N</w:t>
            </w:r>
          </w:p>
        </w:tc>
        <w:tc>
          <w:tcPr>
            <w:tcW w:w="3969" w:type="dxa"/>
            <w:shd w:val="clear" w:color="auto" w:fill="auto"/>
          </w:tcPr>
          <w:p w14:paraId="159F1141" w14:textId="77777777" w:rsidR="003B5845" w:rsidRDefault="003B5845" w:rsidP="00617B3E">
            <w:pPr>
              <w:pStyle w:val="SmallStandard"/>
            </w:pPr>
            <w:r w:rsidRPr="00491287">
              <w:t>Specifies the coordinates of the translation.</w:t>
            </w:r>
          </w:p>
        </w:tc>
      </w:tr>
      <w:tr w:rsidR="003B5845" w:rsidRPr="004A00BD" w14:paraId="73DAA6F2" w14:textId="77777777" w:rsidTr="00617B3E">
        <w:tc>
          <w:tcPr>
            <w:tcW w:w="1588" w:type="dxa"/>
            <w:shd w:val="clear" w:color="auto" w:fill="auto"/>
          </w:tcPr>
          <w:p w14:paraId="5E26F8C5" w14:textId="77777777" w:rsidR="003B5845" w:rsidRPr="00634625" w:rsidRDefault="003B5845" w:rsidP="00617B3E">
            <w:pPr>
              <w:pStyle w:val="SmallStandard"/>
            </w:pPr>
            <w:r>
              <w:t>NURBSControlPoint</w:t>
            </w:r>
          </w:p>
        </w:tc>
        <w:tc>
          <w:tcPr>
            <w:tcW w:w="708" w:type="dxa"/>
            <w:shd w:val="clear" w:color="auto" w:fill="auto"/>
          </w:tcPr>
          <w:p w14:paraId="18228066" w14:textId="77777777" w:rsidR="003B5845" w:rsidRPr="00D331EF" w:rsidRDefault="003B5845" w:rsidP="00617B3E">
            <w:pPr>
              <w:pStyle w:val="SmallStandard"/>
            </w:pPr>
            <w:r w:rsidRPr="00D01517">
              <w:t>0..*</w:t>
            </w:r>
          </w:p>
        </w:tc>
        <w:tc>
          <w:tcPr>
            <w:tcW w:w="1560" w:type="dxa"/>
            <w:shd w:val="clear" w:color="auto" w:fill="auto"/>
          </w:tcPr>
          <w:p w14:paraId="7EA492EE" w14:textId="77777777" w:rsidR="003B5845" w:rsidRPr="004A00BD" w:rsidRDefault="003B5845" w:rsidP="00617B3E">
            <w:pPr>
              <w:rPr>
                <w:sz w:val="22"/>
              </w:rPr>
            </w:pPr>
          </w:p>
        </w:tc>
        <w:tc>
          <w:tcPr>
            <w:tcW w:w="708" w:type="dxa"/>
            <w:shd w:val="clear" w:color="auto" w:fill="auto"/>
          </w:tcPr>
          <w:p w14:paraId="0AA5B86A" w14:textId="77777777" w:rsidR="003B5845" w:rsidRPr="00D331EF" w:rsidRDefault="003B5845" w:rsidP="00617B3E">
            <w:pPr>
              <w:pStyle w:val="SmallStandard"/>
            </w:pPr>
            <w:r w:rsidRPr="00D01517">
              <w:t>1</w:t>
            </w:r>
          </w:p>
        </w:tc>
        <w:tc>
          <w:tcPr>
            <w:tcW w:w="567" w:type="dxa"/>
            <w:shd w:val="clear" w:color="auto" w:fill="auto"/>
          </w:tcPr>
          <w:p w14:paraId="12A0690B" w14:textId="77777777" w:rsidR="003B5845" w:rsidRPr="00D331EF" w:rsidRDefault="003B5845" w:rsidP="00617B3E">
            <w:pPr>
              <w:pStyle w:val="SmallStandard"/>
            </w:pPr>
            <w:r>
              <w:t>N</w:t>
            </w:r>
          </w:p>
        </w:tc>
        <w:tc>
          <w:tcPr>
            <w:tcW w:w="3969" w:type="dxa"/>
            <w:shd w:val="clear" w:color="auto" w:fill="auto"/>
          </w:tcPr>
          <w:p w14:paraId="2EEA76C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r w:rsidR="003B5845" w:rsidRPr="004A00BD" w14:paraId="1B00C0EC" w14:textId="77777777" w:rsidTr="00617B3E">
        <w:tc>
          <w:tcPr>
            <w:tcW w:w="1588" w:type="dxa"/>
            <w:shd w:val="clear" w:color="auto" w:fill="auto"/>
          </w:tcPr>
          <w:p w14:paraId="26439424" w14:textId="77777777" w:rsidR="003B5845" w:rsidRPr="00634625" w:rsidRDefault="003B5845" w:rsidP="00617B3E">
            <w:pPr>
              <w:pStyle w:val="SmallStandard"/>
            </w:pPr>
            <w:r>
              <w:t>GeometryNode3D</w:t>
            </w:r>
          </w:p>
        </w:tc>
        <w:tc>
          <w:tcPr>
            <w:tcW w:w="708" w:type="dxa"/>
            <w:shd w:val="clear" w:color="auto" w:fill="auto"/>
          </w:tcPr>
          <w:p w14:paraId="0996F73B" w14:textId="77777777" w:rsidR="003B5845" w:rsidRPr="00D331EF" w:rsidRDefault="003B5845" w:rsidP="00617B3E">
            <w:pPr>
              <w:pStyle w:val="SmallStandard"/>
            </w:pPr>
            <w:r w:rsidRPr="00D01517">
              <w:t>0..*</w:t>
            </w:r>
          </w:p>
        </w:tc>
        <w:tc>
          <w:tcPr>
            <w:tcW w:w="1560" w:type="dxa"/>
            <w:shd w:val="clear" w:color="auto" w:fill="auto"/>
          </w:tcPr>
          <w:p w14:paraId="7F975737" w14:textId="77777777" w:rsidR="003B5845" w:rsidRPr="00132C43" w:rsidRDefault="003B5845" w:rsidP="00617B3E">
            <w:pPr>
              <w:pStyle w:val="SmallStandard"/>
            </w:pPr>
            <w:r>
              <w:t>cartesianPoint</w:t>
            </w:r>
          </w:p>
        </w:tc>
        <w:tc>
          <w:tcPr>
            <w:tcW w:w="708" w:type="dxa"/>
            <w:shd w:val="clear" w:color="auto" w:fill="auto"/>
          </w:tcPr>
          <w:p w14:paraId="6BF9CF71" w14:textId="77777777" w:rsidR="003B5845" w:rsidRPr="00D331EF" w:rsidRDefault="003B5845" w:rsidP="00617B3E">
            <w:pPr>
              <w:pStyle w:val="SmallStandard"/>
            </w:pPr>
            <w:r w:rsidRPr="00D01517">
              <w:t>1</w:t>
            </w:r>
          </w:p>
        </w:tc>
        <w:tc>
          <w:tcPr>
            <w:tcW w:w="567" w:type="dxa"/>
            <w:shd w:val="clear" w:color="auto" w:fill="auto"/>
          </w:tcPr>
          <w:p w14:paraId="699802A2" w14:textId="77777777" w:rsidR="003B5845" w:rsidRPr="00D331EF" w:rsidRDefault="003B5845" w:rsidP="00617B3E">
            <w:pPr>
              <w:pStyle w:val="SmallStandard"/>
            </w:pPr>
            <w:r>
              <w:t>N</w:t>
            </w:r>
          </w:p>
        </w:tc>
        <w:tc>
          <w:tcPr>
            <w:tcW w:w="3969" w:type="dxa"/>
            <w:shd w:val="clear" w:color="auto" w:fill="auto"/>
          </w:tcPr>
          <w:p w14:paraId="07A9DFF0" w14:textId="77777777" w:rsidR="003B5845" w:rsidRDefault="003B5845" w:rsidP="00617B3E">
            <w:pPr>
              <w:pStyle w:val="SmallStandard"/>
            </w:pPr>
            <w:r w:rsidRPr="00491287">
              <w:t xml:space="preserve">References the CartesianPoint3D where the GeometryNode3D is located. </w:t>
            </w:r>
          </w:p>
        </w:tc>
      </w:tr>
      <w:tr w:rsidR="003B5845" w:rsidRPr="00CC6307" w14:paraId="30527B97" w14:textId="77777777" w:rsidTr="00617B3E">
        <w:tc>
          <w:tcPr>
            <w:tcW w:w="1588" w:type="dxa"/>
            <w:shd w:val="clear" w:color="auto" w:fill="auto"/>
          </w:tcPr>
          <w:p w14:paraId="06F5E332" w14:textId="77777777" w:rsidR="003B5845" w:rsidRPr="00634625" w:rsidRDefault="003B5845" w:rsidP="00617B3E">
            <w:pPr>
              <w:pStyle w:val="SmallStandard"/>
            </w:pPr>
            <w:r>
              <w:t>LocalPosition</w:t>
            </w:r>
          </w:p>
        </w:tc>
        <w:tc>
          <w:tcPr>
            <w:tcW w:w="708" w:type="dxa"/>
            <w:shd w:val="clear" w:color="auto" w:fill="auto"/>
          </w:tcPr>
          <w:p w14:paraId="2219B741" w14:textId="77777777" w:rsidR="003B5845" w:rsidRPr="00D331EF" w:rsidRDefault="003B5845" w:rsidP="00617B3E">
            <w:pPr>
              <w:pStyle w:val="SmallStandard"/>
            </w:pPr>
            <w:r w:rsidRPr="00D01517">
              <w:t>0..*</w:t>
            </w:r>
          </w:p>
        </w:tc>
        <w:tc>
          <w:tcPr>
            <w:tcW w:w="1560" w:type="dxa"/>
            <w:shd w:val="clear" w:color="auto" w:fill="auto"/>
          </w:tcPr>
          <w:p w14:paraId="4F97F408" w14:textId="77777777" w:rsidR="003B5845" w:rsidRPr="00132C43" w:rsidRDefault="003B5845" w:rsidP="00617B3E">
            <w:pPr>
              <w:pStyle w:val="SmallStandard"/>
            </w:pPr>
            <w:r>
              <w:t>cartesianPoint</w:t>
            </w:r>
          </w:p>
        </w:tc>
        <w:tc>
          <w:tcPr>
            <w:tcW w:w="708" w:type="dxa"/>
            <w:shd w:val="clear" w:color="auto" w:fill="auto"/>
          </w:tcPr>
          <w:p w14:paraId="1379B252" w14:textId="77777777" w:rsidR="003B5845" w:rsidRPr="00D331EF" w:rsidRDefault="003B5845" w:rsidP="00617B3E">
            <w:pPr>
              <w:pStyle w:val="SmallStandard"/>
            </w:pPr>
            <w:r w:rsidRPr="00D01517">
              <w:t>1</w:t>
            </w:r>
          </w:p>
        </w:tc>
        <w:tc>
          <w:tcPr>
            <w:tcW w:w="567" w:type="dxa"/>
            <w:shd w:val="clear" w:color="auto" w:fill="auto"/>
          </w:tcPr>
          <w:p w14:paraId="3EBABE58" w14:textId="77777777" w:rsidR="003B5845" w:rsidRPr="00D331EF" w:rsidRDefault="003B5845" w:rsidP="00617B3E">
            <w:pPr>
              <w:pStyle w:val="SmallStandard"/>
            </w:pPr>
            <w:r>
              <w:t>N</w:t>
            </w:r>
          </w:p>
        </w:tc>
        <w:tc>
          <w:tcPr>
            <w:tcW w:w="3969" w:type="dxa"/>
            <w:shd w:val="clear" w:color="auto" w:fill="auto"/>
          </w:tcPr>
          <w:p w14:paraId="1D25058C" w14:textId="77777777" w:rsidR="003B5845" w:rsidRPr="004A00BD" w:rsidRDefault="003B5845" w:rsidP="00617B3E">
            <w:pPr>
              <w:rPr>
                <w:sz w:val="22"/>
              </w:rPr>
            </w:pPr>
          </w:p>
        </w:tc>
      </w:tr>
      <w:tr w:rsidR="003B5845" w:rsidRPr="004A00BD" w14:paraId="0DF06362" w14:textId="77777777" w:rsidTr="00617B3E">
        <w:tc>
          <w:tcPr>
            <w:tcW w:w="1588" w:type="dxa"/>
            <w:shd w:val="clear" w:color="auto" w:fill="auto"/>
          </w:tcPr>
          <w:p w14:paraId="675C1E61" w14:textId="77777777" w:rsidR="003B5845" w:rsidRPr="00634625" w:rsidRDefault="003B5845" w:rsidP="00617B3E">
            <w:pPr>
              <w:pStyle w:val="SmallStandard"/>
            </w:pPr>
            <w:r>
              <w:t>LocalGeometrySpecification</w:t>
            </w:r>
          </w:p>
        </w:tc>
        <w:tc>
          <w:tcPr>
            <w:tcW w:w="708" w:type="dxa"/>
            <w:shd w:val="clear" w:color="auto" w:fill="auto"/>
          </w:tcPr>
          <w:p w14:paraId="540656DD" w14:textId="77777777" w:rsidR="003B5845" w:rsidRPr="00D331EF" w:rsidRDefault="003B5845" w:rsidP="00617B3E">
            <w:pPr>
              <w:pStyle w:val="SmallStandard"/>
            </w:pPr>
            <w:r w:rsidRPr="00D01517">
              <w:t>0..1</w:t>
            </w:r>
          </w:p>
        </w:tc>
        <w:tc>
          <w:tcPr>
            <w:tcW w:w="1560" w:type="dxa"/>
            <w:shd w:val="clear" w:color="auto" w:fill="auto"/>
          </w:tcPr>
          <w:p w14:paraId="123F3E25" w14:textId="77777777" w:rsidR="003B5845" w:rsidRPr="00132C43" w:rsidRDefault="003B5845" w:rsidP="00617B3E">
            <w:pPr>
              <w:pStyle w:val="SmallStandard"/>
            </w:pPr>
            <w:r>
              <w:t>cartesianPoint</w:t>
            </w:r>
          </w:p>
        </w:tc>
        <w:tc>
          <w:tcPr>
            <w:tcW w:w="708" w:type="dxa"/>
            <w:shd w:val="clear" w:color="auto" w:fill="auto"/>
          </w:tcPr>
          <w:p w14:paraId="1F3FCD76" w14:textId="77777777" w:rsidR="003B5845" w:rsidRPr="00D331EF" w:rsidRDefault="003B5845" w:rsidP="00617B3E">
            <w:pPr>
              <w:pStyle w:val="SmallStandard"/>
            </w:pPr>
            <w:r w:rsidRPr="00D01517">
              <w:t>0..*</w:t>
            </w:r>
          </w:p>
        </w:tc>
        <w:tc>
          <w:tcPr>
            <w:tcW w:w="567" w:type="dxa"/>
            <w:shd w:val="clear" w:color="auto" w:fill="auto"/>
          </w:tcPr>
          <w:p w14:paraId="6DB9EE4C" w14:textId="77777777" w:rsidR="003B5845" w:rsidRDefault="003B5845" w:rsidP="00617B3E">
            <w:pPr>
              <w:pStyle w:val="SmallStandard"/>
            </w:pPr>
            <w:r>
              <w:t>Y</w:t>
            </w:r>
          </w:p>
        </w:tc>
        <w:tc>
          <w:tcPr>
            <w:tcW w:w="3969" w:type="dxa"/>
            <w:shd w:val="clear" w:color="auto" w:fill="auto"/>
          </w:tcPr>
          <w:p w14:paraId="10F7CFED"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r w:rsidR="003B5845" w:rsidRPr="004A00BD" w14:paraId="4C71D9E3" w14:textId="77777777" w:rsidTr="00617B3E">
        <w:tc>
          <w:tcPr>
            <w:tcW w:w="1588" w:type="dxa"/>
            <w:shd w:val="clear" w:color="auto" w:fill="auto"/>
          </w:tcPr>
          <w:p w14:paraId="5A21677D" w14:textId="77777777" w:rsidR="003B5845" w:rsidRPr="00634625" w:rsidRDefault="003B5845" w:rsidP="00617B3E">
            <w:pPr>
              <w:pStyle w:val="SmallStandard"/>
            </w:pPr>
            <w:r>
              <w:t>BuildingBlockSpecification3D</w:t>
            </w:r>
          </w:p>
        </w:tc>
        <w:tc>
          <w:tcPr>
            <w:tcW w:w="708" w:type="dxa"/>
            <w:shd w:val="clear" w:color="auto" w:fill="auto"/>
          </w:tcPr>
          <w:p w14:paraId="4E8C0BCA" w14:textId="77777777" w:rsidR="003B5845" w:rsidRPr="00D331EF" w:rsidRDefault="003B5845" w:rsidP="00617B3E">
            <w:pPr>
              <w:pStyle w:val="SmallStandard"/>
            </w:pPr>
            <w:r w:rsidRPr="00D01517">
              <w:t>1</w:t>
            </w:r>
          </w:p>
        </w:tc>
        <w:tc>
          <w:tcPr>
            <w:tcW w:w="1560" w:type="dxa"/>
            <w:shd w:val="clear" w:color="auto" w:fill="auto"/>
          </w:tcPr>
          <w:p w14:paraId="6DAD1501" w14:textId="77777777" w:rsidR="003B5845" w:rsidRPr="00132C43" w:rsidRDefault="003B5845" w:rsidP="00617B3E">
            <w:pPr>
              <w:pStyle w:val="SmallStandard"/>
            </w:pPr>
            <w:r>
              <w:t>cartesianPoint</w:t>
            </w:r>
          </w:p>
        </w:tc>
        <w:tc>
          <w:tcPr>
            <w:tcW w:w="708" w:type="dxa"/>
            <w:shd w:val="clear" w:color="auto" w:fill="auto"/>
          </w:tcPr>
          <w:p w14:paraId="240BB24A" w14:textId="77777777" w:rsidR="003B5845" w:rsidRPr="00D331EF" w:rsidRDefault="003B5845" w:rsidP="00617B3E">
            <w:pPr>
              <w:pStyle w:val="SmallStandard"/>
            </w:pPr>
            <w:r w:rsidRPr="00D01517">
              <w:t>0..*</w:t>
            </w:r>
          </w:p>
        </w:tc>
        <w:tc>
          <w:tcPr>
            <w:tcW w:w="567" w:type="dxa"/>
            <w:shd w:val="clear" w:color="auto" w:fill="auto"/>
          </w:tcPr>
          <w:p w14:paraId="6FC37C26" w14:textId="77777777" w:rsidR="003B5845" w:rsidRDefault="003B5845" w:rsidP="00617B3E">
            <w:pPr>
              <w:pStyle w:val="SmallStandard"/>
            </w:pPr>
            <w:r>
              <w:t>Y</w:t>
            </w:r>
          </w:p>
        </w:tc>
        <w:tc>
          <w:tcPr>
            <w:tcW w:w="3969" w:type="dxa"/>
            <w:shd w:val="clear" w:color="auto" w:fill="auto"/>
          </w:tcPr>
          <w:p w14:paraId="397EB1A5" w14:textId="77777777" w:rsidR="003B5845" w:rsidRDefault="003B5845" w:rsidP="00617B3E">
            <w:pPr>
              <w:pStyle w:val="SmallStandard"/>
            </w:pPr>
            <w:r w:rsidRPr="00491287">
              <w:t>Specifies the CartesianPoint3Ds that are used in the BuildingBlockSpecification3D.</w:t>
            </w:r>
          </w:p>
        </w:tc>
      </w:tr>
    </w:tbl>
    <w:p w14:paraId="46C0B63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88" w:name="_45edb39518ae2bf2021bbebb8e09bd1e"/>
      <w:r>
        <w:rPr>
          <w:lang w:val="en-GB"/>
        </w:rPr>
        <w:t>CartesianVector3D</w:t>
      </w:r>
      <w:bookmarkEnd w:id="1188"/>
    </w:p>
    <w:p w14:paraId="6A1BA3F6" w14:textId="77777777" w:rsidR="003B5845" w:rsidRPr="00A518C2" w:rsidRDefault="003B5845" w:rsidP="003B5845">
      <w:pPr>
        <w:rPr>
          <w:lang w:val="en-GB"/>
        </w:rPr>
      </w:pPr>
      <w:r w:rsidRPr="00A518C2">
        <w:rPr>
          <w:sz w:val="18"/>
          <w:szCs w:val="18"/>
          <w:lang w:val="en-GB"/>
        </w:rPr>
        <w:t>A Cartesian vector in three-dimensional space.</w:t>
      </w:r>
    </w:p>
    <w:p w14:paraId="416E0C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6D92" w14:textId="77777777" w:rsidTr="00617B3E">
        <w:tc>
          <w:tcPr>
            <w:tcW w:w="2013" w:type="dxa"/>
            <w:shd w:val="clear" w:color="auto" w:fill="auto"/>
            <w:tcMar>
              <w:top w:w="28" w:type="dxa"/>
              <w:left w:w="28" w:type="dxa"/>
              <w:bottom w:w="28" w:type="dxa"/>
              <w:right w:w="28" w:type="dxa"/>
            </w:tcMar>
          </w:tcPr>
          <w:p w14:paraId="35EFE4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0BE2C5"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02CA5A99" w14:textId="77777777" w:rsidTr="00617B3E">
        <w:tc>
          <w:tcPr>
            <w:tcW w:w="2013" w:type="dxa"/>
            <w:shd w:val="clear" w:color="auto" w:fill="auto"/>
            <w:tcMar>
              <w:top w:w="28" w:type="dxa"/>
              <w:left w:w="28" w:type="dxa"/>
              <w:bottom w:w="28" w:type="dxa"/>
              <w:right w:w="28" w:type="dxa"/>
            </w:tcMar>
          </w:tcPr>
          <w:p w14:paraId="360330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74CCE" w14:textId="77777777" w:rsidR="003B5845" w:rsidRPr="004A00BD" w:rsidRDefault="003B5845" w:rsidP="00617B3E">
            <w:pPr>
              <w:rPr>
                <w:sz w:val="22"/>
              </w:rPr>
            </w:pPr>
          </w:p>
        </w:tc>
      </w:tr>
      <w:tr w:rsidR="003B5845" w:rsidRPr="008359F5" w14:paraId="616BE200" w14:textId="77777777" w:rsidTr="00617B3E">
        <w:tc>
          <w:tcPr>
            <w:tcW w:w="2013" w:type="dxa"/>
            <w:shd w:val="clear" w:color="auto" w:fill="auto"/>
            <w:tcMar>
              <w:top w:w="28" w:type="dxa"/>
              <w:left w:w="28" w:type="dxa"/>
              <w:bottom w:w="28" w:type="dxa"/>
              <w:right w:w="28" w:type="dxa"/>
            </w:tcMar>
          </w:tcPr>
          <w:p w14:paraId="2802584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026F11" w14:textId="77777777" w:rsidR="003B5845" w:rsidRPr="000437C1" w:rsidRDefault="003B5845" w:rsidP="00617B3E">
            <w:pPr>
              <w:pStyle w:val="SmallStandard"/>
            </w:pPr>
            <w:r>
              <w:t>false</w:t>
            </w:r>
          </w:p>
        </w:tc>
      </w:tr>
    </w:tbl>
    <w:p w14:paraId="02C9F98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56503E" w14:textId="77777777" w:rsidTr="00617B3E">
        <w:tc>
          <w:tcPr>
            <w:tcW w:w="2013" w:type="dxa"/>
            <w:shd w:val="clear" w:color="auto" w:fill="auto"/>
            <w:tcMar>
              <w:top w:w="28" w:type="dxa"/>
              <w:left w:w="28" w:type="dxa"/>
              <w:bottom w:w="28" w:type="dxa"/>
              <w:right w:w="28" w:type="dxa"/>
            </w:tcMar>
          </w:tcPr>
          <w:p w14:paraId="1976C6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B2B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7BDD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E24AA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EB4FCD2" w14:textId="77777777" w:rsidTr="00617B3E">
        <w:tc>
          <w:tcPr>
            <w:tcW w:w="2013" w:type="dxa"/>
            <w:shd w:val="clear" w:color="auto" w:fill="auto"/>
            <w:tcMar>
              <w:top w:w="28" w:type="dxa"/>
              <w:left w:w="28" w:type="dxa"/>
              <w:bottom w:w="28" w:type="dxa"/>
              <w:right w:w="28" w:type="dxa"/>
            </w:tcMar>
          </w:tcPr>
          <w:p w14:paraId="77512C1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01673B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860D2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88731D" w14:textId="77777777" w:rsidR="003B5845" w:rsidRPr="004A00BD" w:rsidRDefault="003B5845" w:rsidP="00617B3E">
            <w:pPr>
              <w:jc w:val="left"/>
              <w:rPr>
                <w:sz w:val="22"/>
                <w:lang w:val="en-GB"/>
              </w:rPr>
            </w:pPr>
            <w:r w:rsidRPr="004A00BD">
              <w:rPr>
                <w:sz w:val="16"/>
                <w:szCs w:val="16"/>
                <w:lang w:val="en-GB"/>
              </w:rPr>
              <w:t>Specifies the x-coordinate in 3D space.</w:t>
            </w:r>
          </w:p>
        </w:tc>
      </w:tr>
      <w:tr w:rsidR="003B5845" w:rsidRPr="004A00BD" w14:paraId="03AF1852" w14:textId="77777777" w:rsidTr="00617B3E">
        <w:tc>
          <w:tcPr>
            <w:tcW w:w="2013" w:type="dxa"/>
            <w:shd w:val="clear" w:color="auto" w:fill="auto"/>
            <w:tcMar>
              <w:top w:w="28" w:type="dxa"/>
              <w:left w:w="28" w:type="dxa"/>
              <w:bottom w:w="28" w:type="dxa"/>
              <w:right w:w="28" w:type="dxa"/>
            </w:tcMar>
          </w:tcPr>
          <w:p w14:paraId="1053E39A"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7D4F40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45F83C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503932" w14:textId="77777777" w:rsidR="003B5845" w:rsidRPr="004A00BD" w:rsidRDefault="003B5845" w:rsidP="00617B3E">
            <w:pPr>
              <w:jc w:val="left"/>
              <w:rPr>
                <w:sz w:val="22"/>
                <w:lang w:val="en-GB"/>
              </w:rPr>
            </w:pPr>
            <w:r w:rsidRPr="004A00BD">
              <w:rPr>
                <w:sz w:val="16"/>
                <w:szCs w:val="16"/>
                <w:lang w:val="en-GB"/>
              </w:rPr>
              <w:t>Specifies the y-coordinate in 3D space.</w:t>
            </w:r>
          </w:p>
        </w:tc>
      </w:tr>
      <w:tr w:rsidR="003B5845" w:rsidRPr="004A00BD" w14:paraId="1FF731CE" w14:textId="77777777" w:rsidTr="00617B3E">
        <w:tc>
          <w:tcPr>
            <w:tcW w:w="2013" w:type="dxa"/>
            <w:shd w:val="clear" w:color="auto" w:fill="auto"/>
            <w:tcMar>
              <w:top w:w="28" w:type="dxa"/>
              <w:left w:w="28" w:type="dxa"/>
              <w:bottom w:w="28" w:type="dxa"/>
              <w:right w:w="28" w:type="dxa"/>
            </w:tcMar>
          </w:tcPr>
          <w:p w14:paraId="6F44BD81"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3B26F52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09793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1F85C3C" w14:textId="77777777" w:rsidR="003B5845" w:rsidRPr="004A00BD" w:rsidRDefault="003B5845" w:rsidP="00617B3E">
            <w:pPr>
              <w:jc w:val="left"/>
              <w:rPr>
                <w:sz w:val="22"/>
                <w:lang w:val="en-GB"/>
              </w:rPr>
            </w:pPr>
            <w:r w:rsidRPr="004A00BD">
              <w:rPr>
                <w:sz w:val="16"/>
                <w:szCs w:val="16"/>
                <w:lang w:val="en-GB"/>
              </w:rPr>
              <w:t>Specifies the z-coordinate in 3D space.</w:t>
            </w:r>
          </w:p>
        </w:tc>
      </w:tr>
    </w:tbl>
    <w:p w14:paraId="693E74A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189" w:name="_7961a81dc4dc63268ae0133bb590fc02"/>
      <w:r>
        <w:rPr>
          <w:lang w:val="en-GB"/>
        </w:rPr>
        <w:t>Curve3D</w:t>
      </w:r>
      <w:bookmarkEnd w:id="1189"/>
    </w:p>
    <w:p w14:paraId="1C0E8CE1"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Curve3D</w:t>
      </w:r>
      <w:r w:rsidRPr="00A518C2">
        <w:rPr>
          <w:sz w:val="18"/>
          <w:szCs w:val="18"/>
          <w:lang w:val="en-GB"/>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753F5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C544E46" w14:textId="77777777" w:rsidTr="00617B3E">
        <w:tc>
          <w:tcPr>
            <w:tcW w:w="2013" w:type="dxa"/>
            <w:shd w:val="clear" w:color="auto" w:fill="auto"/>
            <w:tcMar>
              <w:top w:w="28" w:type="dxa"/>
              <w:left w:w="28" w:type="dxa"/>
              <w:bottom w:w="28" w:type="dxa"/>
              <w:right w:w="28" w:type="dxa"/>
            </w:tcMar>
          </w:tcPr>
          <w:p w14:paraId="19C0E1F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A9134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8CE17D" w14:textId="77777777" w:rsidTr="00617B3E">
        <w:tc>
          <w:tcPr>
            <w:tcW w:w="2013" w:type="dxa"/>
            <w:shd w:val="clear" w:color="auto" w:fill="auto"/>
            <w:tcMar>
              <w:top w:w="28" w:type="dxa"/>
              <w:left w:w="28" w:type="dxa"/>
              <w:bottom w:w="28" w:type="dxa"/>
              <w:right w:w="28" w:type="dxa"/>
            </w:tcMar>
          </w:tcPr>
          <w:p w14:paraId="594BA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78241" w14:textId="77777777" w:rsidR="003B5845" w:rsidRPr="004A00BD" w:rsidRDefault="003B5845" w:rsidP="00617B3E">
            <w:pPr>
              <w:rPr>
                <w:sz w:val="22"/>
              </w:rPr>
            </w:pPr>
          </w:p>
        </w:tc>
      </w:tr>
      <w:tr w:rsidR="003B5845" w:rsidRPr="008359F5" w14:paraId="43F6FE42" w14:textId="77777777" w:rsidTr="00617B3E">
        <w:tc>
          <w:tcPr>
            <w:tcW w:w="2013" w:type="dxa"/>
            <w:shd w:val="clear" w:color="auto" w:fill="auto"/>
            <w:tcMar>
              <w:top w:w="28" w:type="dxa"/>
              <w:left w:w="28" w:type="dxa"/>
              <w:bottom w:w="28" w:type="dxa"/>
              <w:right w:w="28" w:type="dxa"/>
            </w:tcMar>
          </w:tcPr>
          <w:p w14:paraId="32B3452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70298E" w14:textId="77777777" w:rsidR="003B5845" w:rsidRPr="000437C1" w:rsidRDefault="003B5845" w:rsidP="00617B3E">
            <w:pPr>
              <w:pStyle w:val="SmallStandard"/>
            </w:pPr>
            <w:r>
              <w:t>true</w:t>
            </w:r>
          </w:p>
        </w:tc>
      </w:tr>
    </w:tbl>
    <w:p w14:paraId="7585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50771C" w14:textId="77777777" w:rsidTr="00617B3E">
        <w:tc>
          <w:tcPr>
            <w:tcW w:w="2296" w:type="dxa"/>
            <w:gridSpan w:val="2"/>
            <w:shd w:val="clear" w:color="auto" w:fill="auto"/>
          </w:tcPr>
          <w:p w14:paraId="0ADEFB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5E5D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A3AB5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E06BA7" w14:textId="77777777" w:rsidTr="00617B3E">
        <w:tc>
          <w:tcPr>
            <w:tcW w:w="1588" w:type="dxa"/>
            <w:shd w:val="clear" w:color="auto" w:fill="auto"/>
          </w:tcPr>
          <w:p w14:paraId="4EF668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02B6B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28E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6620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E97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2B528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E8BFF77" w14:textId="77777777" w:rsidTr="00617B3E">
        <w:tc>
          <w:tcPr>
            <w:tcW w:w="1588" w:type="dxa"/>
            <w:shd w:val="clear" w:color="auto" w:fill="auto"/>
          </w:tcPr>
          <w:p w14:paraId="1E8ED0BE" w14:textId="77777777" w:rsidR="003B5845" w:rsidRPr="00634625" w:rsidRDefault="003B5845" w:rsidP="00617B3E">
            <w:pPr>
              <w:pStyle w:val="SmallStandard"/>
            </w:pPr>
            <w:r>
              <w:t>GeometrySegment3D</w:t>
            </w:r>
          </w:p>
        </w:tc>
        <w:tc>
          <w:tcPr>
            <w:tcW w:w="708" w:type="dxa"/>
            <w:shd w:val="clear" w:color="auto" w:fill="auto"/>
          </w:tcPr>
          <w:p w14:paraId="67EAD227" w14:textId="77777777" w:rsidR="003B5845" w:rsidRPr="004A00BD" w:rsidRDefault="003B5845" w:rsidP="00617B3E">
            <w:pPr>
              <w:rPr>
                <w:sz w:val="22"/>
              </w:rPr>
            </w:pPr>
          </w:p>
        </w:tc>
        <w:tc>
          <w:tcPr>
            <w:tcW w:w="1560" w:type="dxa"/>
            <w:shd w:val="clear" w:color="auto" w:fill="auto"/>
          </w:tcPr>
          <w:p w14:paraId="368D06CC" w14:textId="77777777" w:rsidR="003B5845" w:rsidRPr="00132C43" w:rsidRDefault="003B5845" w:rsidP="00617B3E">
            <w:pPr>
              <w:pStyle w:val="SmallStandard"/>
            </w:pPr>
            <w:r>
              <w:t>curve</w:t>
            </w:r>
          </w:p>
        </w:tc>
        <w:tc>
          <w:tcPr>
            <w:tcW w:w="708" w:type="dxa"/>
            <w:shd w:val="clear" w:color="auto" w:fill="auto"/>
          </w:tcPr>
          <w:p w14:paraId="5B4A97C6" w14:textId="77777777" w:rsidR="003B5845" w:rsidRPr="00D331EF" w:rsidRDefault="003B5845" w:rsidP="00617B3E">
            <w:pPr>
              <w:pStyle w:val="SmallStandard"/>
            </w:pPr>
            <w:r w:rsidRPr="00D01517">
              <w:t>0..*</w:t>
            </w:r>
          </w:p>
        </w:tc>
        <w:tc>
          <w:tcPr>
            <w:tcW w:w="567" w:type="dxa"/>
            <w:shd w:val="clear" w:color="auto" w:fill="auto"/>
          </w:tcPr>
          <w:p w14:paraId="57AD74B3" w14:textId="77777777" w:rsidR="003B5845" w:rsidRDefault="003B5845" w:rsidP="00617B3E">
            <w:pPr>
              <w:pStyle w:val="SmallStandard"/>
            </w:pPr>
            <w:r>
              <w:t>Y</w:t>
            </w:r>
          </w:p>
        </w:tc>
        <w:tc>
          <w:tcPr>
            <w:tcW w:w="3969" w:type="dxa"/>
            <w:shd w:val="clear" w:color="auto" w:fill="auto"/>
          </w:tcPr>
          <w:p w14:paraId="3462D4D7"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bl>
    <w:p w14:paraId="6BD45D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0" w:name="_24cbb956e4a97b1b0d03e6bc526a6ffb"/>
      <w:r>
        <w:rPr>
          <w:lang w:val="en-GB"/>
        </w:rPr>
        <w:t>GeometryNode3D</w:t>
      </w:r>
      <w:bookmarkEnd w:id="1190"/>
    </w:p>
    <w:p w14:paraId="4D0F5AAF" w14:textId="77777777" w:rsidR="003B5845" w:rsidRPr="00A518C2" w:rsidRDefault="003B5845" w:rsidP="003B5845">
      <w:pPr>
        <w:rPr>
          <w:lang w:val="en-GB"/>
        </w:rPr>
      </w:pPr>
      <w:r w:rsidRPr="00A518C2">
        <w:rPr>
          <w:sz w:val="18"/>
          <w:szCs w:val="18"/>
          <w:lang w:val="en-GB"/>
        </w:rPr>
        <w:t>A GeometryNode3D is the geometric representation of a TopologyNode in 3D-space.</w:t>
      </w:r>
    </w:p>
    <w:p w14:paraId="6116B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0AEEBF" w14:textId="77777777" w:rsidTr="00617B3E">
        <w:tc>
          <w:tcPr>
            <w:tcW w:w="2013" w:type="dxa"/>
            <w:shd w:val="clear" w:color="auto" w:fill="auto"/>
            <w:tcMar>
              <w:top w:w="28" w:type="dxa"/>
              <w:left w:w="28" w:type="dxa"/>
              <w:bottom w:w="28" w:type="dxa"/>
              <w:right w:w="28" w:type="dxa"/>
            </w:tcMar>
          </w:tcPr>
          <w:p w14:paraId="404D14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160000"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3F3DD5E" w14:textId="77777777" w:rsidTr="00617B3E">
        <w:tc>
          <w:tcPr>
            <w:tcW w:w="2013" w:type="dxa"/>
            <w:shd w:val="clear" w:color="auto" w:fill="auto"/>
            <w:tcMar>
              <w:top w:w="28" w:type="dxa"/>
              <w:left w:w="28" w:type="dxa"/>
              <w:bottom w:w="28" w:type="dxa"/>
              <w:right w:w="28" w:type="dxa"/>
            </w:tcMar>
          </w:tcPr>
          <w:p w14:paraId="5175DA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53B92E" w14:textId="77777777" w:rsidR="003B5845" w:rsidRPr="004A00BD" w:rsidRDefault="003B5845" w:rsidP="00617B3E">
            <w:pPr>
              <w:rPr>
                <w:sz w:val="22"/>
              </w:rPr>
            </w:pPr>
          </w:p>
        </w:tc>
      </w:tr>
      <w:tr w:rsidR="003B5845" w:rsidRPr="008359F5" w14:paraId="39372927" w14:textId="77777777" w:rsidTr="00617B3E">
        <w:tc>
          <w:tcPr>
            <w:tcW w:w="2013" w:type="dxa"/>
            <w:shd w:val="clear" w:color="auto" w:fill="auto"/>
            <w:tcMar>
              <w:top w:w="28" w:type="dxa"/>
              <w:left w:w="28" w:type="dxa"/>
              <w:bottom w:w="28" w:type="dxa"/>
              <w:right w:w="28" w:type="dxa"/>
            </w:tcMar>
          </w:tcPr>
          <w:p w14:paraId="6D806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F67017" w14:textId="77777777" w:rsidR="003B5845" w:rsidRPr="000437C1" w:rsidRDefault="003B5845" w:rsidP="00617B3E">
            <w:pPr>
              <w:pStyle w:val="SmallStandard"/>
            </w:pPr>
            <w:r>
              <w:t>false</w:t>
            </w:r>
          </w:p>
        </w:tc>
      </w:tr>
    </w:tbl>
    <w:p w14:paraId="14328E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C4AE67" w14:textId="77777777" w:rsidTr="00617B3E">
        <w:tc>
          <w:tcPr>
            <w:tcW w:w="3856" w:type="dxa"/>
            <w:gridSpan w:val="3"/>
            <w:shd w:val="clear" w:color="auto" w:fill="auto"/>
          </w:tcPr>
          <w:p w14:paraId="728A886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9F9C2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3567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B93C28" w14:textId="77777777" w:rsidTr="00617B3E">
        <w:tc>
          <w:tcPr>
            <w:tcW w:w="1573" w:type="dxa"/>
            <w:shd w:val="clear" w:color="auto" w:fill="auto"/>
          </w:tcPr>
          <w:p w14:paraId="7C6352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64A5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36AB0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4B4E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1A2D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53D9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06D305" w14:textId="77777777" w:rsidTr="00617B3E">
        <w:tc>
          <w:tcPr>
            <w:tcW w:w="1573" w:type="dxa"/>
            <w:shd w:val="clear" w:color="auto" w:fill="auto"/>
          </w:tcPr>
          <w:p w14:paraId="4C458BDE" w14:textId="77777777" w:rsidR="003B5845" w:rsidRPr="00634625" w:rsidRDefault="003B5845" w:rsidP="00617B3E">
            <w:pPr>
              <w:pStyle w:val="SmallStandard"/>
            </w:pPr>
            <w:r>
              <w:t>CartesianPoint3D</w:t>
            </w:r>
          </w:p>
        </w:tc>
        <w:tc>
          <w:tcPr>
            <w:tcW w:w="1574" w:type="dxa"/>
            <w:shd w:val="clear" w:color="auto" w:fill="auto"/>
          </w:tcPr>
          <w:p w14:paraId="2313AC7A" w14:textId="77777777" w:rsidR="003B5845" w:rsidRPr="00132C43" w:rsidRDefault="003B5845" w:rsidP="00617B3E">
            <w:pPr>
              <w:pStyle w:val="SmallStandard"/>
            </w:pPr>
            <w:r>
              <w:t>cartesianPoint</w:t>
            </w:r>
          </w:p>
        </w:tc>
        <w:tc>
          <w:tcPr>
            <w:tcW w:w="708" w:type="dxa"/>
            <w:shd w:val="clear" w:color="auto" w:fill="auto"/>
          </w:tcPr>
          <w:p w14:paraId="44CC7C38" w14:textId="77777777" w:rsidR="003B5845" w:rsidRPr="00D331EF" w:rsidRDefault="003B5845" w:rsidP="00617B3E">
            <w:pPr>
              <w:pStyle w:val="SmallStandard"/>
            </w:pPr>
            <w:r w:rsidRPr="00574783">
              <w:t>1</w:t>
            </w:r>
          </w:p>
        </w:tc>
        <w:tc>
          <w:tcPr>
            <w:tcW w:w="709" w:type="dxa"/>
            <w:shd w:val="clear" w:color="auto" w:fill="auto"/>
          </w:tcPr>
          <w:p w14:paraId="73C63726" w14:textId="77777777" w:rsidR="003B5845" w:rsidRPr="00D331EF" w:rsidRDefault="003B5845" w:rsidP="00617B3E">
            <w:pPr>
              <w:pStyle w:val="SmallStandard"/>
            </w:pPr>
            <w:r w:rsidRPr="00207506">
              <w:t>0..*</w:t>
            </w:r>
          </w:p>
        </w:tc>
        <w:tc>
          <w:tcPr>
            <w:tcW w:w="567" w:type="dxa"/>
            <w:shd w:val="clear" w:color="auto" w:fill="auto"/>
          </w:tcPr>
          <w:p w14:paraId="163E9F99" w14:textId="77777777" w:rsidR="003B5845" w:rsidRPr="00D331EF" w:rsidRDefault="003B5845" w:rsidP="00617B3E">
            <w:pPr>
              <w:pStyle w:val="SmallStandard"/>
            </w:pPr>
            <w:r>
              <w:t>N</w:t>
            </w:r>
          </w:p>
        </w:tc>
        <w:tc>
          <w:tcPr>
            <w:tcW w:w="3969" w:type="dxa"/>
            <w:shd w:val="clear" w:color="auto" w:fill="auto"/>
          </w:tcPr>
          <w:p w14:paraId="7B7D6E8B" w14:textId="77777777" w:rsidR="003B5845" w:rsidRDefault="003B5845" w:rsidP="00617B3E">
            <w:pPr>
              <w:pStyle w:val="SmallStandard"/>
            </w:pPr>
            <w:r w:rsidRPr="00491287">
              <w:t xml:space="preserve">References the CartesianPoint3D where the GeometryNode3D is located. </w:t>
            </w:r>
          </w:p>
        </w:tc>
      </w:tr>
    </w:tbl>
    <w:p w14:paraId="1EDA18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8C3C212" w14:textId="77777777" w:rsidTr="00617B3E">
        <w:tc>
          <w:tcPr>
            <w:tcW w:w="2296" w:type="dxa"/>
            <w:gridSpan w:val="2"/>
            <w:shd w:val="clear" w:color="auto" w:fill="auto"/>
          </w:tcPr>
          <w:p w14:paraId="2FEA84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D7A3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A3D2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AFE1A6" w14:textId="77777777" w:rsidTr="00617B3E">
        <w:tc>
          <w:tcPr>
            <w:tcW w:w="1588" w:type="dxa"/>
            <w:shd w:val="clear" w:color="auto" w:fill="auto"/>
          </w:tcPr>
          <w:p w14:paraId="38F91A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8185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EF944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C20A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1787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C4EC7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D18CD" w14:textId="77777777" w:rsidTr="00617B3E">
        <w:tc>
          <w:tcPr>
            <w:tcW w:w="1588" w:type="dxa"/>
            <w:shd w:val="clear" w:color="auto" w:fill="auto"/>
          </w:tcPr>
          <w:p w14:paraId="0E709066" w14:textId="77777777" w:rsidR="003B5845" w:rsidRPr="00634625" w:rsidRDefault="003B5845" w:rsidP="00617B3E">
            <w:pPr>
              <w:pStyle w:val="SmallStandard"/>
            </w:pPr>
            <w:r>
              <w:t>GeometrySegment3D</w:t>
            </w:r>
          </w:p>
        </w:tc>
        <w:tc>
          <w:tcPr>
            <w:tcW w:w="708" w:type="dxa"/>
            <w:shd w:val="clear" w:color="auto" w:fill="auto"/>
          </w:tcPr>
          <w:p w14:paraId="0F604C89" w14:textId="77777777" w:rsidR="003B5845" w:rsidRPr="00D331EF" w:rsidRDefault="003B5845" w:rsidP="00617B3E">
            <w:pPr>
              <w:pStyle w:val="SmallStandard"/>
            </w:pPr>
            <w:r w:rsidRPr="00D01517">
              <w:t>0..*</w:t>
            </w:r>
          </w:p>
        </w:tc>
        <w:tc>
          <w:tcPr>
            <w:tcW w:w="1560" w:type="dxa"/>
            <w:shd w:val="clear" w:color="auto" w:fill="auto"/>
          </w:tcPr>
          <w:p w14:paraId="7C64CF13" w14:textId="77777777" w:rsidR="003B5845" w:rsidRPr="00132C43" w:rsidRDefault="003B5845" w:rsidP="00617B3E">
            <w:pPr>
              <w:pStyle w:val="SmallStandard"/>
            </w:pPr>
            <w:r>
              <w:t>endNode</w:t>
            </w:r>
          </w:p>
        </w:tc>
        <w:tc>
          <w:tcPr>
            <w:tcW w:w="708" w:type="dxa"/>
            <w:shd w:val="clear" w:color="auto" w:fill="auto"/>
          </w:tcPr>
          <w:p w14:paraId="42690BA8" w14:textId="77777777" w:rsidR="003B5845" w:rsidRPr="00D331EF" w:rsidRDefault="003B5845" w:rsidP="00617B3E">
            <w:pPr>
              <w:pStyle w:val="SmallStandard"/>
            </w:pPr>
            <w:r w:rsidRPr="00D01517">
              <w:t>1</w:t>
            </w:r>
          </w:p>
        </w:tc>
        <w:tc>
          <w:tcPr>
            <w:tcW w:w="567" w:type="dxa"/>
            <w:shd w:val="clear" w:color="auto" w:fill="auto"/>
          </w:tcPr>
          <w:p w14:paraId="52F0FA55" w14:textId="77777777" w:rsidR="003B5845" w:rsidRPr="00D331EF" w:rsidRDefault="003B5845" w:rsidP="00617B3E">
            <w:pPr>
              <w:pStyle w:val="SmallStandard"/>
            </w:pPr>
            <w:r>
              <w:t>N</w:t>
            </w:r>
          </w:p>
        </w:tc>
        <w:tc>
          <w:tcPr>
            <w:tcW w:w="3969" w:type="dxa"/>
            <w:shd w:val="clear" w:color="auto" w:fill="auto"/>
          </w:tcPr>
          <w:p w14:paraId="01C0619B" w14:textId="77777777" w:rsidR="003B5845" w:rsidRDefault="003B5845" w:rsidP="00617B3E">
            <w:pPr>
              <w:pStyle w:val="SmallStandard"/>
            </w:pPr>
            <w:r w:rsidRPr="00491287">
              <w:t xml:space="preserve">References the GeometryNode3D where the GeometrySegment3D ends. </w:t>
            </w:r>
          </w:p>
        </w:tc>
      </w:tr>
      <w:tr w:rsidR="003B5845" w:rsidRPr="004A00BD" w14:paraId="5888D5A0" w14:textId="77777777" w:rsidTr="00617B3E">
        <w:tc>
          <w:tcPr>
            <w:tcW w:w="1588" w:type="dxa"/>
            <w:shd w:val="clear" w:color="auto" w:fill="auto"/>
          </w:tcPr>
          <w:p w14:paraId="105D51BC" w14:textId="77777777" w:rsidR="003B5845" w:rsidRPr="00634625" w:rsidRDefault="003B5845" w:rsidP="00617B3E">
            <w:pPr>
              <w:pStyle w:val="SmallStandard"/>
            </w:pPr>
            <w:r>
              <w:t>GeometrySegment3D</w:t>
            </w:r>
          </w:p>
        </w:tc>
        <w:tc>
          <w:tcPr>
            <w:tcW w:w="708" w:type="dxa"/>
            <w:shd w:val="clear" w:color="auto" w:fill="auto"/>
          </w:tcPr>
          <w:p w14:paraId="67155AEF" w14:textId="77777777" w:rsidR="003B5845" w:rsidRPr="00D331EF" w:rsidRDefault="003B5845" w:rsidP="00617B3E">
            <w:pPr>
              <w:pStyle w:val="SmallStandard"/>
            </w:pPr>
            <w:r w:rsidRPr="00D01517">
              <w:t>0..*</w:t>
            </w:r>
          </w:p>
        </w:tc>
        <w:tc>
          <w:tcPr>
            <w:tcW w:w="1560" w:type="dxa"/>
            <w:shd w:val="clear" w:color="auto" w:fill="auto"/>
          </w:tcPr>
          <w:p w14:paraId="394E6129" w14:textId="77777777" w:rsidR="003B5845" w:rsidRPr="00132C43" w:rsidRDefault="003B5845" w:rsidP="00617B3E">
            <w:pPr>
              <w:pStyle w:val="SmallStandard"/>
            </w:pPr>
            <w:r>
              <w:t>startNode</w:t>
            </w:r>
          </w:p>
        </w:tc>
        <w:tc>
          <w:tcPr>
            <w:tcW w:w="708" w:type="dxa"/>
            <w:shd w:val="clear" w:color="auto" w:fill="auto"/>
          </w:tcPr>
          <w:p w14:paraId="0EF22FAC" w14:textId="77777777" w:rsidR="003B5845" w:rsidRPr="00D331EF" w:rsidRDefault="003B5845" w:rsidP="00617B3E">
            <w:pPr>
              <w:pStyle w:val="SmallStandard"/>
            </w:pPr>
            <w:r w:rsidRPr="00D01517">
              <w:t>1</w:t>
            </w:r>
          </w:p>
        </w:tc>
        <w:tc>
          <w:tcPr>
            <w:tcW w:w="567" w:type="dxa"/>
            <w:shd w:val="clear" w:color="auto" w:fill="auto"/>
          </w:tcPr>
          <w:p w14:paraId="7C1BA1C9" w14:textId="77777777" w:rsidR="003B5845" w:rsidRPr="00D331EF" w:rsidRDefault="003B5845" w:rsidP="00617B3E">
            <w:pPr>
              <w:pStyle w:val="SmallStandard"/>
            </w:pPr>
            <w:r>
              <w:t>N</w:t>
            </w:r>
          </w:p>
        </w:tc>
        <w:tc>
          <w:tcPr>
            <w:tcW w:w="3969" w:type="dxa"/>
            <w:shd w:val="clear" w:color="auto" w:fill="auto"/>
          </w:tcPr>
          <w:p w14:paraId="4B1AA716" w14:textId="77777777" w:rsidR="003B5845" w:rsidRDefault="003B5845" w:rsidP="00617B3E">
            <w:pPr>
              <w:pStyle w:val="SmallStandard"/>
            </w:pPr>
            <w:r w:rsidRPr="00491287">
              <w:t xml:space="preserve">References the GeometryNode3D where the GeometrySegment3D starts. </w:t>
            </w:r>
          </w:p>
        </w:tc>
      </w:tr>
      <w:tr w:rsidR="003B5845" w:rsidRPr="004A00BD" w14:paraId="21064509" w14:textId="77777777" w:rsidTr="00617B3E">
        <w:tc>
          <w:tcPr>
            <w:tcW w:w="1588" w:type="dxa"/>
            <w:shd w:val="clear" w:color="auto" w:fill="auto"/>
          </w:tcPr>
          <w:p w14:paraId="147844C7" w14:textId="77777777" w:rsidR="003B5845" w:rsidRPr="00634625" w:rsidRDefault="003B5845" w:rsidP="00617B3E">
            <w:pPr>
              <w:pStyle w:val="SmallStandard"/>
            </w:pPr>
            <w:r>
              <w:t>BuildingBlockSpecification3D</w:t>
            </w:r>
          </w:p>
        </w:tc>
        <w:tc>
          <w:tcPr>
            <w:tcW w:w="708" w:type="dxa"/>
            <w:shd w:val="clear" w:color="auto" w:fill="auto"/>
          </w:tcPr>
          <w:p w14:paraId="64F33E1D" w14:textId="77777777" w:rsidR="003B5845" w:rsidRPr="00D331EF" w:rsidRDefault="003B5845" w:rsidP="00617B3E">
            <w:pPr>
              <w:pStyle w:val="SmallStandard"/>
            </w:pPr>
            <w:r w:rsidRPr="00D01517">
              <w:t>1</w:t>
            </w:r>
          </w:p>
        </w:tc>
        <w:tc>
          <w:tcPr>
            <w:tcW w:w="1560" w:type="dxa"/>
            <w:shd w:val="clear" w:color="auto" w:fill="auto"/>
          </w:tcPr>
          <w:p w14:paraId="62A2C4BC" w14:textId="77777777" w:rsidR="003B5845" w:rsidRPr="00132C43" w:rsidRDefault="003B5845" w:rsidP="00617B3E">
            <w:pPr>
              <w:pStyle w:val="SmallStandard"/>
            </w:pPr>
            <w:r>
              <w:t>geometryNode</w:t>
            </w:r>
          </w:p>
        </w:tc>
        <w:tc>
          <w:tcPr>
            <w:tcW w:w="708" w:type="dxa"/>
            <w:shd w:val="clear" w:color="auto" w:fill="auto"/>
          </w:tcPr>
          <w:p w14:paraId="19625736" w14:textId="77777777" w:rsidR="003B5845" w:rsidRPr="00D331EF" w:rsidRDefault="003B5845" w:rsidP="00617B3E">
            <w:pPr>
              <w:pStyle w:val="SmallStandard"/>
            </w:pPr>
            <w:r w:rsidRPr="00D01517">
              <w:t>0..*</w:t>
            </w:r>
          </w:p>
        </w:tc>
        <w:tc>
          <w:tcPr>
            <w:tcW w:w="567" w:type="dxa"/>
            <w:shd w:val="clear" w:color="auto" w:fill="auto"/>
          </w:tcPr>
          <w:p w14:paraId="6CB87035" w14:textId="77777777" w:rsidR="003B5845" w:rsidRDefault="003B5845" w:rsidP="00617B3E">
            <w:pPr>
              <w:pStyle w:val="SmallStandard"/>
            </w:pPr>
            <w:r>
              <w:t>Y</w:t>
            </w:r>
          </w:p>
        </w:tc>
        <w:tc>
          <w:tcPr>
            <w:tcW w:w="3969" w:type="dxa"/>
            <w:shd w:val="clear" w:color="auto" w:fill="auto"/>
          </w:tcPr>
          <w:p w14:paraId="7AB586EE" w14:textId="77777777" w:rsidR="003B5845" w:rsidRDefault="003B5845" w:rsidP="00617B3E">
            <w:pPr>
              <w:pStyle w:val="SmallStandard"/>
            </w:pPr>
            <w:r w:rsidRPr="00491287">
              <w:t>Specifies the GeometryNode3Ds defined by the BuildingBlockSpecification3D.</w:t>
            </w:r>
          </w:p>
        </w:tc>
      </w:tr>
    </w:tbl>
    <w:p w14:paraId="08932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1" w:name="_cce8a399ac667ff062f49e0d007d2886"/>
      <w:r>
        <w:rPr>
          <w:lang w:val="en-GB"/>
        </w:rPr>
        <w:t>GeometrySegment3D</w:t>
      </w:r>
      <w:bookmarkEnd w:id="1191"/>
    </w:p>
    <w:p w14:paraId="100E2CDF" w14:textId="77777777" w:rsidR="003B5845" w:rsidRPr="00A518C2" w:rsidRDefault="003B5845" w:rsidP="003B5845">
      <w:pPr>
        <w:rPr>
          <w:lang w:val="en-GB"/>
        </w:rPr>
      </w:pPr>
      <w:r w:rsidRPr="00A518C2">
        <w:rPr>
          <w:sz w:val="18"/>
          <w:szCs w:val="18"/>
          <w:lang w:val="en-GB"/>
        </w:rPr>
        <w:t>A GeometrySegment3D is the geometric representation of a TopologySegment in 3D-space.</w:t>
      </w:r>
    </w:p>
    <w:p w14:paraId="0ADC1B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F76B49" w14:textId="77777777" w:rsidTr="00617B3E">
        <w:tc>
          <w:tcPr>
            <w:tcW w:w="2013" w:type="dxa"/>
            <w:shd w:val="clear" w:color="auto" w:fill="auto"/>
            <w:tcMar>
              <w:top w:w="28" w:type="dxa"/>
              <w:left w:w="28" w:type="dxa"/>
              <w:bottom w:w="28" w:type="dxa"/>
              <w:right w:w="28" w:type="dxa"/>
            </w:tcMar>
          </w:tcPr>
          <w:p w14:paraId="391EFD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DD4044"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211430ED" w14:textId="77777777" w:rsidTr="00617B3E">
        <w:tc>
          <w:tcPr>
            <w:tcW w:w="2013" w:type="dxa"/>
            <w:shd w:val="clear" w:color="auto" w:fill="auto"/>
            <w:tcMar>
              <w:top w:w="28" w:type="dxa"/>
              <w:left w:w="28" w:type="dxa"/>
              <w:bottom w:w="28" w:type="dxa"/>
              <w:right w:w="28" w:type="dxa"/>
            </w:tcMar>
          </w:tcPr>
          <w:p w14:paraId="3CDBAFA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EE753B" w14:textId="77777777" w:rsidR="003B5845" w:rsidRPr="004A00BD" w:rsidRDefault="003B5845" w:rsidP="00617B3E">
            <w:pPr>
              <w:rPr>
                <w:sz w:val="22"/>
              </w:rPr>
            </w:pPr>
          </w:p>
        </w:tc>
      </w:tr>
      <w:tr w:rsidR="003B5845" w:rsidRPr="008359F5" w14:paraId="3F2D4351" w14:textId="77777777" w:rsidTr="00617B3E">
        <w:tc>
          <w:tcPr>
            <w:tcW w:w="2013" w:type="dxa"/>
            <w:shd w:val="clear" w:color="auto" w:fill="auto"/>
            <w:tcMar>
              <w:top w:w="28" w:type="dxa"/>
              <w:left w:w="28" w:type="dxa"/>
              <w:bottom w:w="28" w:type="dxa"/>
              <w:right w:w="28" w:type="dxa"/>
            </w:tcMar>
          </w:tcPr>
          <w:p w14:paraId="1EA5BB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1441CD" w14:textId="77777777" w:rsidR="003B5845" w:rsidRPr="000437C1" w:rsidRDefault="003B5845" w:rsidP="00617B3E">
            <w:pPr>
              <w:pStyle w:val="SmallStandard"/>
            </w:pPr>
            <w:r>
              <w:t>false</w:t>
            </w:r>
          </w:p>
        </w:tc>
      </w:tr>
    </w:tbl>
    <w:p w14:paraId="467C5F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E2104C" w14:textId="77777777" w:rsidTr="00617B3E">
        <w:tc>
          <w:tcPr>
            <w:tcW w:w="2013" w:type="dxa"/>
            <w:shd w:val="clear" w:color="auto" w:fill="auto"/>
            <w:tcMar>
              <w:top w:w="28" w:type="dxa"/>
              <w:left w:w="28" w:type="dxa"/>
              <w:bottom w:w="28" w:type="dxa"/>
              <w:right w:w="28" w:type="dxa"/>
            </w:tcMar>
          </w:tcPr>
          <w:p w14:paraId="2C5D33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E8D4E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01BE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F74A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4729A0" w14:textId="77777777" w:rsidTr="00617B3E">
        <w:tc>
          <w:tcPr>
            <w:tcW w:w="2013" w:type="dxa"/>
            <w:shd w:val="clear" w:color="auto" w:fill="auto"/>
            <w:tcMar>
              <w:top w:w="28" w:type="dxa"/>
              <w:left w:w="28" w:type="dxa"/>
              <w:bottom w:w="28" w:type="dxa"/>
              <w:right w:w="28" w:type="dxa"/>
            </w:tcMar>
          </w:tcPr>
          <w:p w14:paraId="3B981970"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5514B1C2"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15F431A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422774A"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3DE9F9E5" w14:textId="77777777" w:rsidTr="00617B3E">
        <w:tc>
          <w:tcPr>
            <w:tcW w:w="2013" w:type="dxa"/>
            <w:shd w:val="clear" w:color="auto" w:fill="auto"/>
            <w:tcMar>
              <w:top w:w="28" w:type="dxa"/>
              <w:left w:w="28" w:type="dxa"/>
              <w:bottom w:w="28" w:type="dxa"/>
              <w:right w:w="28" w:type="dxa"/>
            </w:tcMar>
          </w:tcPr>
          <w:p w14:paraId="4A14AD80"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1650E131"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37DBD88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0EE168"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542498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8F188B" w14:textId="77777777" w:rsidTr="00617B3E">
        <w:tc>
          <w:tcPr>
            <w:tcW w:w="3856" w:type="dxa"/>
            <w:gridSpan w:val="3"/>
            <w:shd w:val="clear" w:color="auto" w:fill="auto"/>
          </w:tcPr>
          <w:p w14:paraId="1B0DF0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0D939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7D28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E51725" w14:textId="77777777" w:rsidTr="00617B3E">
        <w:tc>
          <w:tcPr>
            <w:tcW w:w="1573" w:type="dxa"/>
            <w:shd w:val="clear" w:color="auto" w:fill="auto"/>
          </w:tcPr>
          <w:p w14:paraId="60AD76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FD6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C9559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E4AA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E75FE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F3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397845" w14:textId="77777777" w:rsidTr="00617B3E">
        <w:tc>
          <w:tcPr>
            <w:tcW w:w="1573" w:type="dxa"/>
            <w:shd w:val="clear" w:color="auto" w:fill="auto"/>
          </w:tcPr>
          <w:p w14:paraId="55B5AB73" w14:textId="77777777" w:rsidR="003B5845" w:rsidRPr="00634625" w:rsidRDefault="003B5845" w:rsidP="00617B3E">
            <w:pPr>
              <w:pStyle w:val="SmallStandard"/>
            </w:pPr>
            <w:r>
              <w:t>GeometryNode3D</w:t>
            </w:r>
          </w:p>
        </w:tc>
        <w:tc>
          <w:tcPr>
            <w:tcW w:w="1574" w:type="dxa"/>
            <w:shd w:val="clear" w:color="auto" w:fill="auto"/>
          </w:tcPr>
          <w:p w14:paraId="357F3FC8" w14:textId="77777777" w:rsidR="003B5845" w:rsidRPr="00132C43" w:rsidRDefault="003B5845" w:rsidP="00617B3E">
            <w:pPr>
              <w:pStyle w:val="SmallStandard"/>
            </w:pPr>
            <w:r>
              <w:t>endNode</w:t>
            </w:r>
          </w:p>
        </w:tc>
        <w:tc>
          <w:tcPr>
            <w:tcW w:w="708" w:type="dxa"/>
            <w:shd w:val="clear" w:color="auto" w:fill="auto"/>
          </w:tcPr>
          <w:p w14:paraId="6DBEAFCC" w14:textId="77777777" w:rsidR="003B5845" w:rsidRPr="00D331EF" w:rsidRDefault="003B5845" w:rsidP="00617B3E">
            <w:pPr>
              <w:pStyle w:val="SmallStandard"/>
            </w:pPr>
            <w:r w:rsidRPr="00574783">
              <w:t>1</w:t>
            </w:r>
          </w:p>
        </w:tc>
        <w:tc>
          <w:tcPr>
            <w:tcW w:w="709" w:type="dxa"/>
            <w:shd w:val="clear" w:color="auto" w:fill="auto"/>
          </w:tcPr>
          <w:p w14:paraId="476B24A3" w14:textId="77777777" w:rsidR="003B5845" w:rsidRPr="00D331EF" w:rsidRDefault="003B5845" w:rsidP="00617B3E">
            <w:pPr>
              <w:pStyle w:val="SmallStandard"/>
            </w:pPr>
            <w:r w:rsidRPr="00207506">
              <w:t>0..*</w:t>
            </w:r>
          </w:p>
        </w:tc>
        <w:tc>
          <w:tcPr>
            <w:tcW w:w="567" w:type="dxa"/>
            <w:shd w:val="clear" w:color="auto" w:fill="auto"/>
          </w:tcPr>
          <w:p w14:paraId="7469610C" w14:textId="77777777" w:rsidR="003B5845" w:rsidRPr="00D331EF" w:rsidRDefault="003B5845" w:rsidP="00617B3E">
            <w:pPr>
              <w:pStyle w:val="SmallStandard"/>
            </w:pPr>
            <w:r>
              <w:t>N</w:t>
            </w:r>
          </w:p>
        </w:tc>
        <w:tc>
          <w:tcPr>
            <w:tcW w:w="3969" w:type="dxa"/>
            <w:shd w:val="clear" w:color="auto" w:fill="auto"/>
          </w:tcPr>
          <w:p w14:paraId="09BCEF6A" w14:textId="77777777" w:rsidR="003B5845" w:rsidRDefault="003B5845" w:rsidP="00617B3E">
            <w:pPr>
              <w:pStyle w:val="SmallStandard"/>
            </w:pPr>
            <w:r w:rsidRPr="00491287">
              <w:t xml:space="preserve">References the GeometryNode3D where the GeometrySegment3D ends. </w:t>
            </w:r>
          </w:p>
        </w:tc>
      </w:tr>
      <w:tr w:rsidR="003B5845" w:rsidRPr="004A00BD" w14:paraId="30895A64" w14:textId="77777777" w:rsidTr="00617B3E">
        <w:tc>
          <w:tcPr>
            <w:tcW w:w="1573" w:type="dxa"/>
            <w:shd w:val="clear" w:color="auto" w:fill="auto"/>
          </w:tcPr>
          <w:p w14:paraId="27C7C2D7" w14:textId="77777777" w:rsidR="003B5845" w:rsidRPr="00634625" w:rsidRDefault="003B5845" w:rsidP="00617B3E">
            <w:pPr>
              <w:pStyle w:val="SmallStandard"/>
            </w:pPr>
            <w:r>
              <w:t>Curve3D</w:t>
            </w:r>
          </w:p>
        </w:tc>
        <w:tc>
          <w:tcPr>
            <w:tcW w:w="1574" w:type="dxa"/>
            <w:shd w:val="clear" w:color="auto" w:fill="auto"/>
          </w:tcPr>
          <w:p w14:paraId="358A686E" w14:textId="77777777" w:rsidR="003B5845" w:rsidRPr="00132C43" w:rsidRDefault="003B5845" w:rsidP="00617B3E">
            <w:pPr>
              <w:pStyle w:val="SmallStandard"/>
            </w:pPr>
            <w:r>
              <w:t>curve</w:t>
            </w:r>
          </w:p>
        </w:tc>
        <w:tc>
          <w:tcPr>
            <w:tcW w:w="708" w:type="dxa"/>
            <w:shd w:val="clear" w:color="auto" w:fill="auto"/>
          </w:tcPr>
          <w:p w14:paraId="19D511E4" w14:textId="77777777" w:rsidR="003B5845" w:rsidRPr="00D331EF" w:rsidRDefault="003B5845" w:rsidP="00617B3E">
            <w:pPr>
              <w:pStyle w:val="SmallStandard"/>
            </w:pPr>
            <w:r w:rsidRPr="00574783">
              <w:t>0..*</w:t>
            </w:r>
          </w:p>
        </w:tc>
        <w:tc>
          <w:tcPr>
            <w:tcW w:w="709" w:type="dxa"/>
            <w:shd w:val="clear" w:color="auto" w:fill="auto"/>
          </w:tcPr>
          <w:p w14:paraId="1E1C07B6" w14:textId="77777777" w:rsidR="003B5845" w:rsidRPr="004A00BD" w:rsidRDefault="003B5845" w:rsidP="00617B3E">
            <w:pPr>
              <w:rPr>
                <w:sz w:val="22"/>
              </w:rPr>
            </w:pPr>
          </w:p>
        </w:tc>
        <w:tc>
          <w:tcPr>
            <w:tcW w:w="567" w:type="dxa"/>
            <w:shd w:val="clear" w:color="auto" w:fill="auto"/>
          </w:tcPr>
          <w:p w14:paraId="34608737" w14:textId="77777777" w:rsidR="003B5845" w:rsidRDefault="003B5845" w:rsidP="00617B3E">
            <w:pPr>
              <w:pStyle w:val="SmallStandard"/>
            </w:pPr>
            <w:r>
              <w:t>Y</w:t>
            </w:r>
          </w:p>
        </w:tc>
        <w:tc>
          <w:tcPr>
            <w:tcW w:w="3969" w:type="dxa"/>
            <w:shd w:val="clear" w:color="auto" w:fill="auto"/>
          </w:tcPr>
          <w:p w14:paraId="7630285C"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r w:rsidR="003B5845" w:rsidRPr="004A00BD" w14:paraId="738E4788" w14:textId="77777777" w:rsidTr="00617B3E">
        <w:tc>
          <w:tcPr>
            <w:tcW w:w="1573" w:type="dxa"/>
            <w:shd w:val="clear" w:color="auto" w:fill="auto"/>
          </w:tcPr>
          <w:p w14:paraId="205D89AB" w14:textId="77777777" w:rsidR="003B5845" w:rsidRPr="00634625" w:rsidRDefault="003B5845" w:rsidP="00617B3E">
            <w:pPr>
              <w:pStyle w:val="SmallStandard"/>
            </w:pPr>
            <w:r>
              <w:t>GeometryNode3D</w:t>
            </w:r>
          </w:p>
        </w:tc>
        <w:tc>
          <w:tcPr>
            <w:tcW w:w="1574" w:type="dxa"/>
            <w:shd w:val="clear" w:color="auto" w:fill="auto"/>
          </w:tcPr>
          <w:p w14:paraId="3F7728B5" w14:textId="77777777" w:rsidR="003B5845" w:rsidRPr="00132C43" w:rsidRDefault="003B5845" w:rsidP="00617B3E">
            <w:pPr>
              <w:pStyle w:val="SmallStandard"/>
            </w:pPr>
            <w:r>
              <w:t>startNode</w:t>
            </w:r>
          </w:p>
        </w:tc>
        <w:tc>
          <w:tcPr>
            <w:tcW w:w="708" w:type="dxa"/>
            <w:shd w:val="clear" w:color="auto" w:fill="auto"/>
          </w:tcPr>
          <w:p w14:paraId="59617B73" w14:textId="77777777" w:rsidR="003B5845" w:rsidRPr="00D331EF" w:rsidRDefault="003B5845" w:rsidP="00617B3E">
            <w:pPr>
              <w:pStyle w:val="SmallStandard"/>
            </w:pPr>
            <w:r w:rsidRPr="00574783">
              <w:t>1</w:t>
            </w:r>
          </w:p>
        </w:tc>
        <w:tc>
          <w:tcPr>
            <w:tcW w:w="709" w:type="dxa"/>
            <w:shd w:val="clear" w:color="auto" w:fill="auto"/>
          </w:tcPr>
          <w:p w14:paraId="0BC9C080" w14:textId="77777777" w:rsidR="003B5845" w:rsidRPr="00D331EF" w:rsidRDefault="003B5845" w:rsidP="00617B3E">
            <w:pPr>
              <w:pStyle w:val="SmallStandard"/>
            </w:pPr>
            <w:r w:rsidRPr="00207506">
              <w:t>0..*</w:t>
            </w:r>
          </w:p>
        </w:tc>
        <w:tc>
          <w:tcPr>
            <w:tcW w:w="567" w:type="dxa"/>
            <w:shd w:val="clear" w:color="auto" w:fill="auto"/>
          </w:tcPr>
          <w:p w14:paraId="55EA9A2F" w14:textId="77777777" w:rsidR="003B5845" w:rsidRPr="00D331EF" w:rsidRDefault="003B5845" w:rsidP="00617B3E">
            <w:pPr>
              <w:pStyle w:val="SmallStandard"/>
            </w:pPr>
            <w:r>
              <w:t>N</w:t>
            </w:r>
          </w:p>
        </w:tc>
        <w:tc>
          <w:tcPr>
            <w:tcW w:w="3969" w:type="dxa"/>
            <w:shd w:val="clear" w:color="auto" w:fill="auto"/>
          </w:tcPr>
          <w:p w14:paraId="2429D2F2" w14:textId="77777777" w:rsidR="003B5845" w:rsidRDefault="003B5845" w:rsidP="00617B3E">
            <w:pPr>
              <w:pStyle w:val="SmallStandard"/>
            </w:pPr>
            <w:r w:rsidRPr="00491287">
              <w:t xml:space="preserve">References the GeometryNode3D where the GeometrySegment3D starts. </w:t>
            </w:r>
          </w:p>
        </w:tc>
      </w:tr>
    </w:tbl>
    <w:p w14:paraId="345B20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CD5CE9" w14:textId="77777777" w:rsidTr="00617B3E">
        <w:tc>
          <w:tcPr>
            <w:tcW w:w="2296" w:type="dxa"/>
            <w:gridSpan w:val="2"/>
            <w:shd w:val="clear" w:color="auto" w:fill="auto"/>
          </w:tcPr>
          <w:p w14:paraId="26F6A3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E8532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CBE99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DEE363" w14:textId="77777777" w:rsidTr="00617B3E">
        <w:tc>
          <w:tcPr>
            <w:tcW w:w="1588" w:type="dxa"/>
            <w:shd w:val="clear" w:color="auto" w:fill="auto"/>
          </w:tcPr>
          <w:p w14:paraId="1F723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CECA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33DFB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C1B219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E36B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9568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919B31" w14:textId="77777777" w:rsidTr="00617B3E">
        <w:tc>
          <w:tcPr>
            <w:tcW w:w="1588" w:type="dxa"/>
            <w:shd w:val="clear" w:color="auto" w:fill="auto"/>
          </w:tcPr>
          <w:p w14:paraId="71C61B90" w14:textId="77777777" w:rsidR="003B5845" w:rsidRPr="00634625" w:rsidRDefault="003B5845" w:rsidP="00617B3E">
            <w:pPr>
              <w:pStyle w:val="SmallStandard"/>
            </w:pPr>
            <w:r>
              <w:t>BuildingBlockSpecification3D</w:t>
            </w:r>
          </w:p>
        </w:tc>
        <w:tc>
          <w:tcPr>
            <w:tcW w:w="708" w:type="dxa"/>
            <w:shd w:val="clear" w:color="auto" w:fill="auto"/>
          </w:tcPr>
          <w:p w14:paraId="581C51E8" w14:textId="77777777" w:rsidR="003B5845" w:rsidRPr="00D331EF" w:rsidRDefault="003B5845" w:rsidP="00617B3E">
            <w:pPr>
              <w:pStyle w:val="SmallStandard"/>
            </w:pPr>
            <w:r w:rsidRPr="00D01517">
              <w:t>1</w:t>
            </w:r>
          </w:p>
        </w:tc>
        <w:tc>
          <w:tcPr>
            <w:tcW w:w="1560" w:type="dxa"/>
            <w:shd w:val="clear" w:color="auto" w:fill="auto"/>
          </w:tcPr>
          <w:p w14:paraId="517F0F04" w14:textId="77777777" w:rsidR="003B5845" w:rsidRPr="00132C43" w:rsidRDefault="003B5845" w:rsidP="00617B3E">
            <w:pPr>
              <w:pStyle w:val="SmallStandard"/>
            </w:pPr>
            <w:r>
              <w:t>geometrySegment</w:t>
            </w:r>
          </w:p>
        </w:tc>
        <w:tc>
          <w:tcPr>
            <w:tcW w:w="708" w:type="dxa"/>
            <w:shd w:val="clear" w:color="auto" w:fill="auto"/>
          </w:tcPr>
          <w:p w14:paraId="126FEF36" w14:textId="77777777" w:rsidR="003B5845" w:rsidRPr="00D331EF" w:rsidRDefault="003B5845" w:rsidP="00617B3E">
            <w:pPr>
              <w:pStyle w:val="SmallStandard"/>
            </w:pPr>
            <w:r w:rsidRPr="00D01517">
              <w:t>0..*</w:t>
            </w:r>
          </w:p>
        </w:tc>
        <w:tc>
          <w:tcPr>
            <w:tcW w:w="567" w:type="dxa"/>
            <w:shd w:val="clear" w:color="auto" w:fill="auto"/>
          </w:tcPr>
          <w:p w14:paraId="6B38AD87" w14:textId="77777777" w:rsidR="003B5845" w:rsidRDefault="003B5845" w:rsidP="00617B3E">
            <w:pPr>
              <w:pStyle w:val="SmallStandard"/>
            </w:pPr>
            <w:r>
              <w:t>Y</w:t>
            </w:r>
          </w:p>
        </w:tc>
        <w:tc>
          <w:tcPr>
            <w:tcW w:w="3969" w:type="dxa"/>
            <w:shd w:val="clear" w:color="auto" w:fill="auto"/>
          </w:tcPr>
          <w:p w14:paraId="7865F5BF"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bl>
    <w:p w14:paraId="3EFB9BE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2" w:name="_435543350abd8ef6551ce710be5704be"/>
      <w:r>
        <w:rPr>
          <w:lang w:val="en-GB"/>
        </w:rPr>
        <w:t>HarnessGeometrySpecification3D</w:t>
      </w:r>
      <w:bookmarkEnd w:id="1192"/>
    </w:p>
    <w:p w14:paraId="55993640" w14:textId="77777777" w:rsidR="003B5845" w:rsidRPr="00A518C2" w:rsidRDefault="003B5845" w:rsidP="003B5845">
      <w:pPr>
        <w:rPr>
          <w:lang w:val="en-GB"/>
        </w:rPr>
      </w:pPr>
      <w:r w:rsidRPr="00A518C2">
        <w:rPr>
          <w:sz w:val="18"/>
          <w:szCs w:val="18"/>
          <w:lang w:val="en-GB"/>
        </w:rPr>
        <w:t>The HarnessGeometrieSpecification3D specifies a three-dimensional model of a harness. A harness model is composed of one or more BuildingBlockSpecifaction3D which are placed in the model.</w:t>
      </w:r>
    </w:p>
    <w:p w14:paraId="71C311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2D5604" w14:textId="77777777" w:rsidTr="00617B3E">
        <w:tc>
          <w:tcPr>
            <w:tcW w:w="2013" w:type="dxa"/>
            <w:shd w:val="clear" w:color="auto" w:fill="auto"/>
            <w:tcMar>
              <w:top w:w="28" w:type="dxa"/>
              <w:left w:w="28" w:type="dxa"/>
              <w:bottom w:w="28" w:type="dxa"/>
              <w:right w:w="28" w:type="dxa"/>
            </w:tcMar>
          </w:tcPr>
          <w:p w14:paraId="638B52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E8DB2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8C4E44" w14:textId="77777777" w:rsidTr="00617B3E">
        <w:tc>
          <w:tcPr>
            <w:tcW w:w="2013" w:type="dxa"/>
            <w:shd w:val="clear" w:color="auto" w:fill="auto"/>
            <w:tcMar>
              <w:top w:w="28" w:type="dxa"/>
              <w:left w:w="28" w:type="dxa"/>
              <w:bottom w:w="28" w:type="dxa"/>
              <w:right w:w="28" w:type="dxa"/>
            </w:tcMar>
          </w:tcPr>
          <w:p w14:paraId="6849BD4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EF4739" w14:textId="77777777" w:rsidR="003B5845" w:rsidRPr="004A00BD" w:rsidRDefault="003B5845" w:rsidP="00617B3E">
            <w:pPr>
              <w:rPr>
                <w:sz w:val="22"/>
              </w:rPr>
            </w:pPr>
          </w:p>
        </w:tc>
      </w:tr>
      <w:tr w:rsidR="003B5845" w:rsidRPr="008359F5" w14:paraId="41F2665C" w14:textId="77777777" w:rsidTr="00617B3E">
        <w:tc>
          <w:tcPr>
            <w:tcW w:w="2013" w:type="dxa"/>
            <w:shd w:val="clear" w:color="auto" w:fill="auto"/>
            <w:tcMar>
              <w:top w:w="28" w:type="dxa"/>
              <w:left w:w="28" w:type="dxa"/>
              <w:bottom w:w="28" w:type="dxa"/>
              <w:right w:w="28" w:type="dxa"/>
            </w:tcMar>
          </w:tcPr>
          <w:p w14:paraId="26A36A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3CB4D6" w14:textId="77777777" w:rsidR="003B5845" w:rsidRPr="000437C1" w:rsidRDefault="003B5845" w:rsidP="00617B3E">
            <w:pPr>
              <w:pStyle w:val="SmallStandard"/>
            </w:pPr>
            <w:r>
              <w:t>false</w:t>
            </w:r>
          </w:p>
        </w:tc>
      </w:tr>
    </w:tbl>
    <w:p w14:paraId="0B4DB1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35EC9F" w14:textId="77777777" w:rsidTr="00617B3E">
        <w:tc>
          <w:tcPr>
            <w:tcW w:w="2013" w:type="dxa"/>
            <w:shd w:val="clear" w:color="auto" w:fill="auto"/>
            <w:tcMar>
              <w:top w:w="28" w:type="dxa"/>
              <w:left w:w="28" w:type="dxa"/>
              <w:bottom w:w="28" w:type="dxa"/>
              <w:right w:w="28" w:type="dxa"/>
            </w:tcMar>
          </w:tcPr>
          <w:p w14:paraId="3E9EC8A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836F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4BFA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D681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3A7A7E" w14:textId="77777777" w:rsidTr="00617B3E">
        <w:tc>
          <w:tcPr>
            <w:tcW w:w="2013" w:type="dxa"/>
            <w:shd w:val="clear" w:color="auto" w:fill="auto"/>
            <w:tcMar>
              <w:top w:w="28" w:type="dxa"/>
              <w:left w:w="28" w:type="dxa"/>
              <w:bottom w:w="28" w:type="dxa"/>
              <w:right w:w="28" w:type="dxa"/>
            </w:tcMar>
          </w:tcPr>
          <w:p w14:paraId="41C3722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1FEBBE1" w14:textId="77777777" w:rsidR="003B5845" w:rsidRPr="008359F5" w:rsidRDefault="003B5845" w:rsidP="00617B3E">
            <w:pPr>
              <w:pStyle w:val="SmallStandard"/>
            </w:pPr>
            <w:r w:rsidRPr="00D21799">
              <w:t>GeometryType</w:t>
            </w:r>
          </w:p>
        </w:tc>
        <w:tc>
          <w:tcPr>
            <w:tcW w:w="709" w:type="dxa"/>
            <w:shd w:val="clear" w:color="auto" w:fill="auto"/>
            <w:tcMar>
              <w:top w:w="28" w:type="dxa"/>
              <w:left w:w="28" w:type="dxa"/>
              <w:bottom w:w="28" w:type="dxa"/>
              <w:right w:w="28" w:type="dxa"/>
            </w:tcMar>
          </w:tcPr>
          <w:p w14:paraId="247A50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36852BB" w14:textId="77777777" w:rsidR="003B5845" w:rsidRPr="004A00BD" w:rsidRDefault="003B5845" w:rsidP="00617B3E">
            <w:pPr>
              <w:jc w:val="left"/>
              <w:rPr>
                <w:sz w:val="22"/>
                <w:lang w:val="en-GB"/>
              </w:rPr>
            </w:pPr>
            <w:r w:rsidRPr="004A00BD">
              <w:rPr>
                <w:sz w:val="16"/>
                <w:szCs w:val="16"/>
                <w:lang w:val="en-GB"/>
              </w:rPr>
              <w:t>Specifies the type of the harness geometry.</w:t>
            </w:r>
          </w:p>
        </w:tc>
      </w:tr>
    </w:tbl>
    <w:p w14:paraId="627A1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2DDADBC" w14:textId="77777777" w:rsidTr="00617B3E">
        <w:tc>
          <w:tcPr>
            <w:tcW w:w="3856" w:type="dxa"/>
            <w:gridSpan w:val="3"/>
            <w:shd w:val="clear" w:color="auto" w:fill="auto"/>
          </w:tcPr>
          <w:p w14:paraId="006606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50D8C8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D4B9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306F0" w14:textId="77777777" w:rsidTr="00617B3E">
        <w:tc>
          <w:tcPr>
            <w:tcW w:w="1573" w:type="dxa"/>
            <w:shd w:val="clear" w:color="auto" w:fill="auto"/>
          </w:tcPr>
          <w:p w14:paraId="2D5EC24A"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275065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4656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6F5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AA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0D9D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0B40F1" w14:textId="77777777" w:rsidTr="00617B3E">
        <w:tc>
          <w:tcPr>
            <w:tcW w:w="1573" w:type="dxa"/>
            <w:shd w:val="clear" w:color="auto" w:fill="auto"/>
          </w:tcPr>
          <w:p w14:paraId="000E0CAB" w14:textId="77777777" w:rsidR="003B5845" w:rsidRPr="00634625" w:rsidRDefault="003B5845" w:rsidP="00617B3E">
            <w:pPr>
              <w:pStyle w:val="SmallStandard"/>
            </w:pPr>
            <w:r>
              <w:t>BuildingBlockPositioning3D</w:t>
            </w:r>
          </w:p>
        </w:tc>
        <w:tc>
          <w:tcPr>
            <w:tcW w:w="1574" w:type="dxa"/>
            <w:shd w:val="clear" w:color="auto" w:fill="auto"/>
          </w:tcPr>
          <w:p w14:paraId="3608A9AE" w14:textId="77777777" w:rsidR="003B5845" w:rsidRPr="00132C43" w:rsidRDefault="003B5845" w:rsidP="00617B3E">
            <w:pPr>
              <w:pStyle w:val="SmallStandard"/>
            </w:pPr>
            <w:r>
              <w:t>buildingBlockPositionings</w:t>
            </w:r>
          </w:p>
        </w:tc>
        <w:tc>
          <w:tcPr>
            <w:tcW w:w="708" w:type="dxa"/>
            <w:shd w:val="clear" w:color="auto" w:fill="auto"/>
          </w:tcPr>
          <w:p w14:paraId="05623C7A" w14:textId="77777777" w:rsidR="003B5845" w:rsidRPr="00D331EF" w:rsidRDefault="003B5845" w:rsidP="00617B3E">
            <w:pPr>
              <w:pStyle w:val="SmallStandard"/>
            </w:pPr>
            <w:r w:rsidRPr="00574783">
              <w:t>0..*</w:t>
            </w:r>
          </w:p>
        </w:tc>
        <w:tc>
          <w:tcPr>
            <w:tcW w:w="709" w:type="dxa"/>
            <w:shd w:val="clear" w:color="auto" w:fill="auto"/>
          </w:tcPr>
          <w:p w14:paraId="24B6C147" w14:textId="77777777" w:rsidR="003B5845" w:rsidRPr="00D331EF" w:rsidRDefault="003B5845" w:rsidP="00617B3E">
            <w:pPr>
              <w:pStyle w:val="SmallStandard"/>
            </w:pPr>
            <w:r w:rsidRPr="00207506">
              <w:t>1</w:t>
            </w:r>
          </w:p>
        </w:tc>
        <w:tc>
          <w:tcPr>
            <w:tcW w:w="567" w:type="dxa"/>
            <w:shd w:val="clear" w:color="auto" w:fill="auto"/>
          </w:tcPr>
          <w:p w14:paraId="12219A09" w14:textId="77777777" w:rsidR="003B5845" w:rsidRDefault="003B5845" w:rsidP="00617B3E">
            <w:pPr>
              <w:pStyle w:val="SmallStandard"/>
            </w:pPr>
            <w:r>
              <w:t>Y</w:t>
            </w:r>
          </w:p>
        </w:tc>
        <w:tc>
          <w:tcPr>
            <w:tcW w:w="3969" w:type="dxa"/>
            <w:shd w:val="clear" w:color="auto" w:fill="auto"/>
          </w:tcPr>
          <w:p w14:paraId="2E1F0B8F"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2C74F2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3" w:name="_92257da3ce24cce30c91cab3e7e10b82"/>
      <w:r>
        <w:rPr>
          <w:lang w:val="en-GB"/>
        </w:rPr>
        <w:t>NURBSControlPoint</w:t>
      </w:r>
      <w:bookmarkEnd w:id="1193"/>
    </w:p>
    <w:p w14:paraId="13340002" w14:textId="77777777" w:rsidR="003B5845" w:rsidRPr="00A518C2" w:rsidRDefault="003B5845" w:rsidP="003B5845">
      <w:pPr>
        <w:rPr>
          <w:lang w:val="en-GB"/>
        </w:rPr>
      </w:pPr>
      <w:r w:rsidRPr="00A518C2">
        <w:rPr>
          <w:sz w:val="18"/>
          <w:szCs w:val="18"/>
          <w:lang w:val="en-GB"/>
        </w:rPr>
        <w:t xml:space="preserve">Represents a control point of a </w:t>
      </w:r>
      <w:r w:rsidRPr="00A518C2">
        <w:rPr>
          <w:i/>
          <w:iCs/>
          <w:sz w:val="18"/>
          <w:szCs w:val="18"/>
          <w:lang w:val="en-GB"/>
        </w:rPr>
        <w:t xml:space="preserve">NURBSCurve. </w:t>
      </w:r>
      <w:r w:rsidRPr="00A518C2">
        <w:rPr>
          <w:sz w:val="18"/>
          <w:szCs w:val="18"/>
          <w:lang w:val="en-GB"/>
        </w:rPr>
        <w:t xml:space="preserve">It consists of a referenced </w:t>
      </w:r>
      <w:r w:rsidRPr="00A518C2">
        <w:rPr>
          <w:i/>
          <w:iCs/>
          <w:sz w:val="18"/>
          <w:szCs w:val="18"/>
          <w:lang w:val="en-GB"/>
        </w:rPr>
        <w:t>CartesianPoint3D</w:t>
      </w:r>
      <w:r w:rsidRPr="00A518C2">
        <w:rPr>
          <w:sz w:val="18"/>
          <w:szCs w:val="18"/>
          <w:lang w:val="en-GB"/>
        </w:rPr>
        <w:t xml:space="preserve"> for the position and a </w:t>
      </w:r>
      <w:r w:rsidRPr="00A518C2">
        <w:rPr>
          <w:i/>
          <w:iCs/>
          <w:sz w:val="18"/>
          <w:szCs w:val="18"/>
          <w:lang w:val="en-GB"/>
        </w:rPr>
        <w:t>weight</w:t>
      </w:r>
      <w:r w:rsidRPr="00A518C2">
        <w:rPr>
          <w:sz w:val="18"/>
          <w:szCs w:val="18"/>
          <w:lang w:val="en-GB"/>
        </w:rPr>
        <w:t>.</w:t>
      </w:r>
    </w:p>
    <w:p w14:paraId="4CF0F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085ED" w14:textId="77777777" w:rsidTr="00617B3E">
        <w:tc>
          <w:tcPr>
            <w:tcW w:w="2013" w:type="dxa"/>
            <w:shd w:val="clear" w:color="auto" w:fill="auto"/>
            <w:tcMar>
              <w:top w:w="28" w:type="dxa"/>
              <w:left w:w="28" w:type="dxa"/>
              <w:bottom w:w="28" w:type="dxa"/>
              <w:right w:w="28" w:type="dxa"/>
            </w:tcMar>
          </w:tcPr>
          <w:p w14:paraId="5442C0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C7350" w14:textId="77777777" w:rsidR="003B5845" w:rsidRPr="004A00BD" w:rsidRDefault="003B5845" w:rsidP="00617B3E">
            <w:pPr>
              <w:rPr>
                <w:sz w:val="22"/>
              </w:rPr>
            </w:pPr>
          </w:p>
        </w:tc>
      </w:tr>
      <w:tr w:rsidR="003B5845" w:rsidRPr="008359F5" w14:paraId="2CDD883A" w14:textId="77777777" w:rsidTr="00617B3E">
        <w:tc>
          <w:tcPr>
            <w:tcW w:w="2013" w:type="dxa"/>
            <w:shd w:val="clear" w:color="auto" w:fill="auto"/>
            <w:tcMar>
              <w:top w:w="28" w:type="dxa"/>
              <w:left w:w="28" w:type="dxa"/>
              <w:bottom w:w="28" w:type="dxa"/>
              <w:right w:w="28" w:type="dxa"/>
            </w:tcMar>
          </w:tcPr>
          <w:p w14:paraId="0DEEA1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C8B53C" w14:textId="77777777" w:rsidR="003B5845" w:rsidRPr="004A00BD" w:rsidRDefault="003B5845" w:rsidP="00617B3E">
            <w:pPr>
              <w:rPr>
                <w:sz w:val="22"/>
              </w:rPr>
            </w:pPr>
          </w:p>
        </w:tc>
      </w:tr>
      <w:tr w:rsidR="003B5845" w:rsidRPr="008359F5" w14:paraId="75D0F260" w14:textId="77777777" w:rsidTr="00617B3E">
        <w:tc>
          <w:tcPr>
            <w:tcW w:w="2013" w:type="dxa"/>
            <w:shd w:val="clear" w:color="auto" w:fill="auto"/>
            <w:tcMar>
              <w:top w:w="28" w:type="dxa"/>
              <w:left w:w="28" w:type="dxa"/>
              <w:bottom w:w="28" w:type="dxa"/>
              <w:right w:w="28" w:type="dxa"/>
            </w:tcMar>
          </w:tcPr>
          <w:p w14:paraId="49BFF3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225CC" w14:textId="77777777" w:rsidR="003B5845" w:rsidRPr="000437C1" w:rsidRDefault="003B5845" w:rsidP="00617B3E">
            <w:pPr>
              <w:pStyle w:val="SmallStandard"/>
            </w:pPr>
            <w:r>
              <w:t>false</w:t>
            </w:r>
          </w:p>
        </w:tc>
      </w:tr>
    </w:tbl>
    <w:p w14:paraId="6BEF42F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7DC818" w14:textId="77777777" w:rsidTr="00617B3E">
        <w:tc>
          <w:tcPr>
            <w:tcW w:w="2013" w:type="dxa"/>
            <w:shd w:val="clear" w:color="auto" w:fill="auto"/>
            <w:tcMar>
              <w:top w:w="28" w:type="dxa"/>
              <w:left w:w="28" w:type="dxa"/>
              <w:bottom w:w="28" w:type="dxa"/>
              <w:right w:w="28" w:type="dxa"/>
            </w:tcMar>
          </w:tcPr>
          <w:p w14:paraId="54E8BB6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69FE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51F17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AA1F4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CA8891" w14:textId="77777777" w:rsidTr="00617B3E">
        <w:tc>
          <w:tcPr>
            <w:tcW w:w="2013" w:type="dxa"/>
            <w:shd w:val="clear" w:color="auto" w:fill="auto"/>
            <w:tcMar>
              <w:top w:w="28" w:type="dxa"/>
              <w:left w:w="28" w:type="dxa"/>
              <w:bottom w:w="28" w:type="dxa"/>
              <w:right w:w="28" w:type="dxa"/>
            </w:tcMar>
          </w:tcPr>
          <w:p w14:paraId="1B722581" w14:textId="77777777" w:rsidR="003B5845" w:rsidRPr="00620BBE" w:rsidRDefault="003B5845" w:rsidP="00617B3E">
            <w:pPr>
              <w:pStyle w:val="SmallStandard"/>
            </w:pPr>
            <w:r w:rsidRPr="00620BBE">
              <w:t>weight</w:t>
            </w:r>
          </w:p>
        </w:tc>
        <w:tc>
          <w:tcPr>
            <w:tcW w:w="1559" w:type="dxa"/>
            <w:shd w:val="clear" w:color="auto" w:fill="auto"/>
            <w:tcMar>
              <w:top w:w="28" w:type="dxa"/>
              <w:left w:w="28" w:type="dxa"/>
              <w:bottom w:w="28" w:type="dxa"/>
              <w:right w:w="28" w:type="dxa"/>
            </w:tcMar>
          </w:tcPr>
          <w:p w14:paraId="051575B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352D6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FB326E" w14:textId="77777777" w:rsidR="003B5845" w:rsidRPr="004A00BD" w:rsidRDefault="003B5845" w:rsidP="00617B3E">
            <w:pPr>
              <w:jc w:val="left"/>
              <w:rPr>
                <w:sz w:val="22"/>
                <w:lang w:val="en-GB"/>
              </w:rPr>
            </w:pPr>
            <w:r w:rsidRPr="004A00BD">
              <w:rPr>
                <w:sz w:val="16"/>
                <w:szCs w:val="16"/>
                <w:lang w:val="en-GB"/>
              </w:rPr>
              <w:t xml:space="preserve"> The weight of the NURBSControlPoint.</w:t>
            </w:r>
          </w:p>
        </w:tc>
      </w:tr>
    </w:tbl>
    <w:p w14:paraId="2AE5FE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5C165D7" w14:textId="77777777" w:rsidTr="00617B3E">
        <w:tc>
          <w:tcPr>
            <w:tcW w:w="3856" w:type="dxa"/>
            <w:gridSpan w:val="3"/>
            <w:shd w:val="clear" w:color="auto" w:fill="auto"/>
          </w:tcPr>
          <w:p w14:paraId="544EA3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18A5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B48E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D9F8EE" w14:textId="77777777" w:rsidTr="00617B3E">
        <w:tc>
          <w:tcPr>
            <w:tcW w:w="1573" w:type="dxa"/>
            <w:shd w:val="clear" w:color="auto" w:fill="auto"/>
          </w:tcPr>
          <w:p w14:paraId="476CE56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A9D4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3A8C9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3037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D1D2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7260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CD26C7" w14:textId="77777777" w:rsidTr="00617B3E">
        <w:tc>
          <w:tcPr>
            <w:tcW w:w="1573" w:type="dxa"/>
            <w:shd w:val="clear" w:color="auto" w:fill="auto"/>
          </w:tcPr>
          <w:p w14:paraId="612F91E2" w14:textId="77777777" w:rsidR="003B5845" w:rsidRPr="00634625" w:rsidRDefault="003B5845" w:rsidP="00617B3E">
            <w:pPr>
              <w:pStyle w:val="SmallStandard"/>
            </w:pPr>
            <w:r>
              <w:t>CartesianPoint3D</w:t>
            </w:r>
          </w:p>
        </w:tc>
        <w:tc>
          <w:tcPr>
            <w:tcW w:w="1574" w:type="dxa"/>
            <w:shd w:val="clear" w:color="auto" w:fill="auto"/>
          </w:tcPr>
          <w:p w14:paraId="78FC799E" w14:textId="77777777" w:rsidR="003B5845" w:rsidRPr="004A00BD" w:rsidRDefault="003B5845" w:rsidP="00617B3E">
            <w:pPr>
              <w:rPr>
                <w:sz w:val="22"/>
              </w:rPr>
            </w:pPr>
          </w:p>
        </w:tc>
        <w:tc>
          <w:tcPr>
            <w:tcW w:w="708" w:type="dxa"/>
            <w:shd w:val="clear" w:color="auto" w:fill="auto"/>
          </w:tcPr>
          <w:p w14:paraId="08D29F88" w14:textId="77777777" w:rsidR="003B5845" w:rsidRPr="00D331EF" w:rsidRDefault="003B5845" w:rsidP="00617B3E">
            <w:pPr>
              <w:pStyle w:val="SmallStandard"/>
            </w:pPr>
            <w:r w:rsidRPr="00574783">
              <w:t>1</w:t>
            </w:r>
          </w:p>
        </w:tc>
        <w:tc>
          <w:tcPr>
            <w:tcW w:w="709" w:type="dxa"/>
            <w:shd w:val="clear" w:color="auto" w:fill="auto"/>
          </w:tcPr>
          <w:p w14:paraId="133EE513" w14:textId="77777777" w:rsidR="003B5845" w:rsidRPr="00D331EF" w:rsidRDefault="003B5845" w:rsidP="00617B3E">
            <w:pPr>
              <w:pStyle w:val="SmallStandard"/>
            </w:pPr>
            <w:r w:rsidRPr="00207506">
              <w:t>0..*</w:t>
            </w:r>
          </w:p>
        </w:tc>
        <w:tc>
          <w:tcPr>
            <w:tcW w:w="567" w:type="dxa"/>
            <w:shd w:val="clear" w:color="auto" w:fill="auto"/>
          </w:tcPr>
          <w:p w14:paraId="6EE6B402" w14:textId="77777777" w:rsidR="003B5845" w:rsidRPr="00D331EF" w:rsidRDefault="003B5845" w:rsidP="00617B3E">
            <w:pPr>
              <w:pStyle w:val="SmallStandard"/>
            </w:pPr>
            <w:r>
              <w:t>N</w:t>
            </w:r>
          </w:p>
        </w:tc>
        <w:tc>
          <w:tcPr>
            <w:tcW w:w="3969" w:type="dxa"/>
            <w:shd w:val="clear" w:color="auto" w:fill="auto"/>
          </w:tcPr>
          <w:p w14:paraId="2394B41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bl>
    <w:p w14:paraId="4B556D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8D78F6" w14:textId="77777777" w:rsidTr="00617B3E">
        <w:tc>
          <w:tcPr>
            <w:tcW w:w="2296" w:type="dxa"/>
            <w:gridSpan w:val="2"/>
            <w:shd w:val="clear" w:color="auto" w:fill="auto"/>
          </w:tcPr>
          <w:p w14:paraId="274432A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5828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1E5A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52C3F3" w14:textId="77777777" w:rsidTr="00617B3E">
        <w:tc>
          <w:tcPr>
            <w:tcW w:w="1588" w:type="dxa"/>
            <w:shd w:val="clear" w:color="auto" w:fill="auto"/>
          </w:tcPr>
          <w:p w14:paraId="086621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28A4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38E1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3D20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821BE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8BC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EEE5CE" w14:textId="77777777" w:rsidTr="00617B3E">
        <w:tc>
          <w:tcPr>
            <w:tcW w:w="1588" w:type="dxa"/>
            <w:shd w:val="clear" w:color="auto" w:fill="auto"/>
          </w:tcPr>
          <w:p w14:paraId="41342695" w14:textId="77777777" w:rsidR="003B5845" w:rsidRPr="00634625" w:rsidRDefault="003B5845" w:rsidP="00617B3E">
            <w:pPr>
              <w:pStyle w:val="SmallStandard"/>
            </w:pPr>
            <w:r>
              <w:t>NURBSCurve</w:t>
            </w:r>
          </w:p>
        </w:tc>
        <w:tc>
          <w:tcPr>
            <w:tcW w:w="708" w:type="dxa"/>
            <w:shd w:val="clear" w:color="auto" w:fill="auto"/>
          </w:tcPr>
          <w:p w14:paraId="08B8EBCA" w14:textId="77777777" w:rsidR="003B5845" w:rsidRPr="004A00BD" w:rsidRDefault="003B5845" w:rsidP="00617B3E">
            <w:pPr>
              <w:rPr>
                <w:sz w:val="22"/>
              </w:rPr>
            </w:pPr>
          </w:p>
        </w:tc>
        <w:tc>
          <w:tcPr>
            <w:tcW w:w="1560" w:type="dxa"/>
            <w:shd w:val="clear" w:color="auto" w:fill="auto"/>
          </w:tcPr>
          <w:p w14:paraId="393A46B3" w14:textId="77777777" w:rsidR="003B5845" w:rsidRPr="00132C43" w:rsidRDefault="003B5845" w:rsidP="00617B3E">
            <w:pPr>
              <w:pStyle w:val="SmallStandard"/>
            </w:pPr>
            <w:r>
              <w:t>controlPoint</w:t>
            </w:r>
          </w:p>
        </w:tc>
        <w:tc>
          <w:tcPr>
            <w:tcW w:w="708" w:type="dxa"/>
            <w:shd w:val="clear" w:color="auto" w:fill="auto"/>
          </w:tcPr>
          <w:p w14:paraId="0BB72236" w14:textId="77777777" w:rsidR="003B5845" w:rsidRPr="00D331EF" w:rsidRDefault="003B5845" w:rsidP="00617B3E">
            <w:pPr>
              <w:pStyle w:val="SmallStandard"/>
            </w:pPr>
            <w:r w:rsidRPr="00D01517">
              <w:t>0..*</w:t>
            </w:r>
          </w:p>
        </w:tc>
        <w:tc>
          <w:tcPr>
            <w:tcW w:w="567" w:type="dxa"/>
            <w:shd w:val="clear" w:color="auto" w:fill="auto"/>
          </w:tcPr>
          <w:p w14:paraId="0BA83BA6" w14:textId="77777777" w:rsidR="003B5845" w:rsidRDefault="003B5845" w:rsidP="00617B3E">
            <w:pPr>
              <w:pStyle w:val="SmallStandard"/>
            </w:pPr>
            <w:r>
              <w:t>Y</w:t>
            </w:r>
          </w:p>
        </w:tc>
        <w:tc>
          <w:tcPr>
            <w:tcW w:w="3969" w:type="dxa"/>
            <w:shd w:val="clear" w:color="auto" w:fill="auto"/>
          </w:tcPr>
          <w:p w14:paraId="50051476"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00F3021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4" w:name="_b4ce71c38d35fabd0198e2f7dd3e3572"/>
      <w:r>
        <w:rPr>
          <w:lang w:val="en-GB"/>
        </w:rPr>
        <w:t>NURBSCurve</w:t>
      </w:r>
      <w:bookmarkEnd w:id="1194"/>
    </w:p>
    <w:p w14:paraId="05A47970" w14:textId="77777777" w:rsidR="003B5845" w:rsidRPr="00A518C2" w:rsidRDefault="003B5845" w:rsidP="003B5845">
      <w:pPr>
        <w:rPr>
          <w:lang w:val="en-GB"/>
        </w:rPr>
      </w:pPr>
      <w:r w:rsidRPr="00A518C2">
        <w:rPr>
          <w:sz w:val="18"/>
          <w:szCs w:val="18"/>
          <w:lang w:val="en-GB"/>
        </w:rPr>
        <w:t>The NURBSCurve represents the parameter set of a NURBS (Non-Uniform rational B-Spline) in the VEC. For a complete definition of NURBS see for example (</w:t>
      </w:r>
      <w:hyperlink r:id="rId95" w:history="1">
        <w:r w:rsidRPr="00A518C2">
          <w:rPr>
            <w:color w:val="0000FF"/>
            <w:sz w:val="18"/>
            <w:szCs w:val="18"/>
            <w:u w:val="single"/>
            <w:lang w:val="en-GB"/>
          </w:rPr>
          <w:t>https://en.wikipedia.org/wiki/Non-uniform_rational_B-spline</w:t>
        </w:r>
      </w:hyperlink>
      <w:r w:rsidRPr="00A518C2">
        <w:rPr>
          <w:sz w:val="18"/>
          <w:szCs w:val="18"/>
          <w:lang w:val="en-GB"/>
        </w:rPr>
        <w:t>).</w:t>
      </w:r>
    </w:p>
    <w:p w14:paraId="11D376F0" w14:textId="77777777" w:rsidR="003B5845" w:rsidRPr="00A518C2" w:rsidRDefault="003B5845" w:rsidP="003B5845">
      <w:pPr>
        <w:rPr>
          <w:lang w:val="en-GB"/>
        </w:rPr>
      </w:pPr>
      <w:r w:rsidRPr="00A518C2">
        <w:rPr>
          <w:sz w:val="18"/>
          <w:szCs w:val="18"/>
          <w:lang w:val="en-GB"/>
        </w:rPr>
        <w:t xml:space="preserve"> </w:t>
      </w:r>
    </w:p>
    <w:p w14:paraId="78868B77" w14:textId="77777777" w:rsidR="003B5845" w:rsidRPr="00A518C2" w:rsidRDefault="003B5845" w:rsidP="003B5845">
      <w:pPr>
        <w:rPr>
          <w:lang w:val="en-GB"/>
        </w:rPr>
      </w:pPr>
      <w:r w:rsidRPr="00A518C2">
        <w:rPr>
          <w:sz w:val="18"/>
          <w:szCs w:val="18"/>
          <w:lang w:val="en-GB"/>
        </w:rPr>
        <w:t>Basically, a NURBS curve is defined by:</w:t>
      </w:r>
    </w:p>
    <w:p w14:paraId="5CA15097" w14:textId="77777777" w:rsidR="003B5845" w:rsidRDefault="003B5845" w:rsidP="00D50625">
      <w:pPr>
        <w:numPr>
          <w:ilvl w:val="0"/>
          <w:numId w:val="49"/>
        </w:numPr>
        <w:autoSpaceDE/>
        <w:autoSpaceDN/>
        <w:adjustRightInd/>
        <w:spacing w:before="0" w:after="120" w:line="240" w:lineRule="auto"/>
      </w:pPr>
      <w:r>
        <w:t xml:space="preserve">a </w:t>
      </w:r>
      <w:r>
        <w:rPr>
          <w:b/>
          <w:bCs/>
        </w:rPr>
        <w:t>degree</w:t>
      </w:r>
    </w:p>
    <w:p w14:paraId="339DA6B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a list of</w:t>
      </w:r>
      <w:r w:rsidRPr="00A518C2">
        <w:rPr>
          <w:b/>
          <w:bCs/>
          <w:lang w:val="en-GB"/>
        </w:rPr>
        <w:t xml:space="preserve"> control points</w:t>
      </w:r>
      <w:r w:rsidRPr="00A518C2">
        <w:rPr>
          <w:lang w:val="en-GB"/>
        </w:rPr>
        <w:t xml:space="preserve">: with at least </w:t>
      </w:r>
      <w:r w:rsidRPr="00A518C2">
        <w:rPr>
          <w:i/>
          <w:iCs/>
          <w:lang w:val="en-GB"/>
        </w:rPr>
        <w:t>degree + 1</w:t>
      </w:r>
      <w:r w:rsidRPr="00A518C2">
        <w:rPr>
          <w:lang w:val="en-GB"/>
        </w:rPr>
        <w:t xml:space="preserve"> points.</w:t>
      </w:r>
    </w:p>
    <w:p w14:paraId="4211AFF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weight</w:t>
      </w:r>
      <w:r w:rsidRPr="00A518C2">
        <w:rPr>
          <w:lang w:val="en-GB"/>
        </w:rPr>
        <w:t xml:space="preserve"> for each control point.</w:t>
      </w:r>
    </w:p>
    <w:p w14:paraId="3B988FBE"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knots</w:t>
      </w:r>
      <w:r w:rsidRPr="00A518C2">
        <w:rPr>
          <w:lang w:val="en-GB"/>
        </w:rPr>
        <w:t xml:space="preserve"> vector: a list of numbers, with (</w:t>
      </w:r>
      <w:r w:rsidRPr="00A518C2">
        <w:rPr>
          <w:i/>
          <w:iCs/>
          <w:lang w:val="en-GB"/>
        </w:rPr>
        <w:t xml:space="preserve">degree + #controlpoints +1) </w:t>
      </w:r>
      <w:r w:rsidRPr="00A518C2">
        <w:rPr>
          <w:lang w:val="en-GB"/>
        </w:rPr>
        <w:t xml:space="preserve">elements. Every number must be equal or greater than its predecessor, and the same value must not be repeated more than </w:t>
      </w:r>
      <w:r w:rsidRPr="00A518C2">
        <w:rPr>
          <w:i/>
          <w:iCs/>
          <w:lang w:val="en-GB"/>
        </w:rPr>
        <w:t xml:space="preserve">degree </w:t>
      </w:r>
      <w:r w:rsidRPr="00A518C2">
        <w:rPr>
          <w:lang w:val="en-GB"/>
        </w:rPr>
        <w:t>times. It seems that modern NURBS algorithms just require (</w:t>
      </w:r>
      <w:r w:rsidRPr="00A518C2">
        <w:rPr>
          <w:i/>
          <w:iCs/>
          <w:lang w:val="en-GB"/>
        </w:rPr>
        <w:t xml:space="preserve">degree + #controlpoints -1) </w:t>
      </w:r>
      <w:r w:rsidRPr="00A518C2">
        <w:rPr>
          <w:lang w:val="en-GB"/>
        </w:rPr>
        <w:t>control points.</w:t>
      </w:r>
    </w:p>
    <w:p w14:paraId="66CF2CE9" w14:textId="77777777" w:rsidR="003B5845" w:rsidRPr="00A518C2" w:rsidRDefault="003B5845" w:rsidP="003B5845">
      <w:pPr>
        <w:rPr>
          <w:lang w:val="en-GB"/>
        </w:rPr>
      </w:pPr>
      <w:r w:rsidRPr="00A518C2">
        <w:rPr>
          <w:sz w:val="18"/>
          <w:szCs w:val="18"/>
          <w:lang w:val="en-GB"/>
        </w:rPr>
        <w:t>Commonly used default assignments for the parameters are:</w:t>
      </w:r>
    </w:p>
    <w:p w14:paraId="34FACC06"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weight = 1 </w:t>
      </w:r>
      <w:r w:rsidRPr="00A518C2">
        <w:rPr>
          <w:lang w:val="en-GB"/>
        </w:rPr>
        <w:t>for all control points: In this case the curve is called "non-rational".</w:t>
      </w:r>
    </w:p>
    <w:p w14:paraId="1471D2CE"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knot </w:t>
      </w:r>
      <w:r w:rsidRPr="00A518C2">
        <w:rPr>
          <w:lang w:val="en-GB"/>
        </w:rPr>
        <w:t>vector: equidistant and increasing values in the knot vector (e.g. 1,2,3,4,5,6,7) means the curve is "uniform" which exists in two variants.</w:t>
      </w:r>
    </w:p>
    <w:p w14:paraId="6DB0ED65"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lastRenderedPageBreak/>
        <w:t>clamped</w:t>
      </w:r>
      <w:r w:rsidRPr="00A518C2">
        <w:rPr>
          <w:lang w:val="en-GB"/>
        </w:rPr>
        <w:t xml:space="preserve"> (or pinned): If the knot vector starts and ends with </w:t>
      </w:r>
      <w:r w:rsidRPr="00A518C2">
        <w:rPr>
          <w:i/>
          <w:iCs/>
          <w:lang w:val="en-GB"/>
        </w:rPr>
        <w:t xml:space="preserve">degree </w:t>
      </w:r>
      <w:r w:rsidRPr="00A518C2">
        <w:rPr>
          <w:lang w:val="en-GB"/>
        </w:rPr>
        <w:t xml:space="preserve">times the same value (e.g. degree = 3, knots = [0,0,0,1,2,3,4,5,5,5], then it is </w:t>
      </w:r>
      <w:r w:rsidRPr="00A518C2">
        <w:rPr>
          <w:i/>
          <w:iCs/>
          <w:lang w:val="en-GB"/>
        </w:rPr>
        <w:t>clamped.</w:t>
      </w:r>
      <w:r w:rsidRPr="00A518C2">
        <w:rPr>
          <w:lang w:val="en-GB"/>
        </w:rPr>
        <w:t xml:space="preserve"> This has the effect, that the first and last control point coincide with the start and end point of the curve.</w:t>
      </w:r>
    </w:p>
    <w:p w14:paraId="37901D40"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t xml:space="preserve">unclamped </w:t>
      </w:r>
      <w:r w:rsidRPr="00A518C2">
        <w:rPr>
          <w:lang w:val="en-GB"/>
        </w:rPr>
        <w:t>(or unpinned): If there are no repeated values in the knot vector (e.g. 1,2,3,4,5,6,7) it is unclamped.</w:t>
      </w:r>
    </w:p>
    <w:p w14:paraId="2EBEE6E9" w14:textId="77777777" w:rsidR="003B5845" w:rsidRPr="00A518C2" w:rsidRDefault="003B5845" w:rsidP="003B5845">
      <w:pPr>
        <w:rPr>
          <w:lang w:val="en-GB"/>
        </w:rPr>
      </w:pPr>
      <w:r w:rsidRPr="00A518C2">
        <w:rPr>
          <w:sz w:val="18"/>
          <w:szCs w:val="18"/>
          <w:lang w:val="en-GB"/>
        </w:rPr>
        <w:t xml:space="preserve">The VEC </w:t>
      </w:r>
      <w:r w:rsidRPr="00A518C2">
        <w:rPr>
          <w:i/>
          <w:iCs/>
          <w:sz w:val="18"/>
          <w:szCs w:val="18"/>
          <w:lang w:val="en-GB"/>
        </w:rPr>
        <w:t>NURBSCurve</w:t>
      </w:r>
      <w:r w:rsidRPr="00A518C2">
        <w:rPr>
          <w:sz w:val="18"/>
          <w:szCs w:val="18"/>
          <w:lang w:val="en-GB"/>
        </w:rPr>
        <w:t xml:space="preserve"> corresponds to removed </w:t>
      </w:r>
      <w:r w:rsidRPr="00A518C2">
        <w:rPr>
          <w:i/>
          <w:iCs/>
          <w:sz w:val="18"/>
          <w:szCs w:val="18"/>
          <w:lang w:val="en-GB"/>
        </w:rPr>
        <w:t>BSplineCurve</w:t>
      </w:r>
      <w:r w:rsidRPr="00A518C2">
        <w:rPr>
          <w:sz w:val="18"/>
          <w:szCs w:val="18"/>
          <w:lang w:val="en-GB"/>
        </w:rPr>
        <w:t xml:space="preserve"> (VEC Version &lt;= 1.1.3 and KBL). However, the </w:t>
      </w:r>
      <w:r w:rsidRPr="00A518C2">
        <w:rPr>
          <w:i/>
          <w:iCs/>
          <w:sz w:val="18"/>
          <w:szCs w:val="18"/>
          <w:lang w:val="en-GB"/>
        </w:rPr>
        <w:t xml:space="preserve">BSplineCurve </w:t>
      </w:r>
      <w:r w:rsidRPr="00A518C2">
        <w:rPr>
          <w:sz w:val="18"/>
          <w:szCs w:val="18"/>
          <w:lang w:val="en-GB"/>
        </w:rPr>
        <w:t>did not define weight and knot vector, so default assignments where assumed. Existing implementations are using "uniform non-rational b splines", unfortunately some implementations use "uniform clamped" and some "unclamped".</w:t>
      </w:r>
    </w:p>
    <w:p w14:paraId="6CAD3722" w14:textId="77777777" w:rsidR="003B5845" w:rsidRPr="00A518C2" w:rsidRDefault="003B5845" w:rsidP="003B5845">
      <w:pPr>
        <w:rPr>
          <w:lang w:val="en-GB"/>
        </w:rPr>
      </w:pPr>
      <w:r w:rsidRPr="00A518C2">
        <w:rPr>
          <w:sz w:val="18"/>
          <w:szCs w:val="18"/>
          <w:lang w:val="en-GB"/>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4C28FF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77E224" w14:textId="77777777" w:rsidTr="00617B3E">
        <w:tc>
          <w:tcPr>
            <w:tcW w:w="2013" w:type="dxa"/>
            <w:shd w:val="clear" w:color="auto" w:fill="auto"/>
            <w:tcMar>
              <w:top w:w="28" w:type="dxa"/>
              <w:left w:w="28" w:type="dxa"/>
              <w:bottom w:w="28" w:type="dxa"/>
              <w:right w:w="28" w:type="dxa"/>
            </w:tcMar>
          </w:tcPr>
          <w:p w14:paraId="5BEEE2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693DE1" w14:textId="77777777" w:rsidR="003B5845" w:rsidRPr="00620BBE" w:rsidRDefault="00944185" w:rsidP="00617B3E">
            <w:pPr>
              <w:pStyle w:val="SmallStandard"/>
            </w:pPr>
            <w:hyperlink w:anchor="_7961a81dc4dc63268ae0133bb590fc02" w:history="1">
              <w:r w:rsidR="003B5845" w:rsidRPr="00620BBE">
                <w:rPr>
                  <w:rStyle w:val="Hyperlink"/>
                  <w:rFonts w:eastAsiaTheme="majorEastAsia"/>
                </w:rPr>
                <w:t>Curve3D</w:t>
              </w:r>
            </w:hyperlink>
          </w:p>
        </w:tc>
      </w:tr>
      <w:tr w:rsidR="003B5845" w:rsidRPr="008359F5" w14:paraId="0BEF5572" w14:textId="77777777" w:rsidTr="00617B3E">
        <w:tc>
          <w:tcPr>
            <w:tcW w:w="2013" w:type="dxa"/>
            <w:shd w:val="clear" w:color="auto" w:fill="auto"/>
            <w:tcMar>
              <w:top w:w="28" w:type="dxa"/>
              <w:left w:w="28" w:type="dxa"/>
              <w:bottom w:w="28" w:type="dxa"/>
              <w:right w:w="28" w:type="dxa"/>
            </w:tcMar>
          </w:tcPr>
          <w:p w14:paraId="182B4D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3E9538" w14:textId="77777777" w:rsidR="003B5845" w:rsidRPr="004A00BD" w:rsidRDefault="003B5845" w:rsidP="00617B3E">
            <w:pPr>
              <w:rPr>
                <w:sz w:val="22"/>
              </w:rPr>
            </w:pPr>
          </w:p>
        </w:tc>
      </w:tr>
      <w:tr w:rsidR="003B5845" w:rsidRPr="008359F5" w14:paraId="0F33153D" w14:textId="77777777" w:rsidTr="00617B3E">
        <w:tc>
          <w:tcPr>
            <w:tcW w:w="2013" w:type="dxa"/>
            <w:shd w:val="clear" w:color="auto" w:fill="auto"/>
            <w:tcMar>
              <w:top w:w="28" w:type="dxa"/>
              <w:left w:w="28" w:type="dxa"/>
              <w:bottom w:w="28" w:type="dxa"/>
              <w:right w:w="28" w:type="dxa"/>
            </w:tcMar>
          </w:tcPr>
          <w:p w14:paraId="77ADB08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5B35FD" w14:textId="77777777" w:rsidR="003B5845" w:rsidRPr="000437C1" w:rsidRDefault="003B5845" w:rsidP="00617B3E">
            <w:pPr>
              <w:pStyle w:val="SmallStandard"/>
            </w:pPr>
            <w:r>
              <w:t>false</w:t>
            </w:r>
          </w:p>
        </w:tc>
      </w:tr>
    </w:tbl>
    <w:p w14:paraId="35C26E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3FA0FA" w14:textId="77777777" w:rsidTr="00617B3E">
        <w:tc>
          <w:tcPr>
            <w:tcW w:w="2013" w:type="dxa"/>
            <w:shd w:val="clear" w:color="auto" w:fill="auto"/>
            <w:tcMar>
              <w:top w:w="28" w:type="dxa"/>
              <w:left w:w="28" w:type="dxa"/>
              <w:bottom w:w="28" w:type="dxa"/>
              <w:right w:w="28" w:type="dxa"/>
            </w:tcMar>
          </w:tcPr>
          <w:p w14:paraId="7F2807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B73F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1D84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75DA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180ECA" w14:textId="77777777" w:rsidTr="00617B3E">
        <w:tc>
          <w:tcPr>
            <w:tcW w:w="2013" w:type="dxa"/>
            <w:shd w:val="clear" w:color="auto" w:fill="auto"/>
            <w:tcMar>
              <w:top w:w="28" w:type="dxa"/>
              <w:left w:w="28" w:type="dxa"/>
              <w:bottom w:w="28" w:type="dxa"/>
              <w:right w:w="28" w:type="dxa"/>
            </w:tcMar>
          </w:tcPr>
          <w:p w14:paraId="790F6C3C" w14:textId="77777777" w:rsidR="003B5845" w:rsidRPr="00620BBE" w:rsidRDefault="003B5845" w:rsidP="00617B3E">
            <w:pPr>
              <w:pStyle w:val="SmallStandard"/>
            </w:pPr>
            <w:r w:rsidRPr="00620BBE">
              <w:t>degree</w:t>
            </w:r>
          </w:p>
        </w:tc>
        <w:tc>
          <w:tcPr>
            <w:tcW w:w="1559" w:type="dxa"/>
            <w:shd w:val="clear" w:color="auto" w:fill="auto"/>
            <w:tcMar>
              <w:top w:w="28" w:type="dxa"/>
              <w:left w:w="28" w:type="dxa"/>
              <w:bottom w:w="28" w:type="dxa"/>
              <w:right w:w="28" w:type="dxa"/>
            </w:tcMar>
          </w:tcPr>
          <w:p w14:paraId="5FB83CB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39FD5F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35DACF" w14:textId="77777777" w:rsidR="003B5845" w:rsidRPr="004A00BD" w:rsidRDefault="003B5845" w:rsidP="00617B3E">
            <w:pPr>
              <w:rPr>
                <w:sz w:val="22"/>
                <w:lang w:val="en-GB"/>
              </w:rPr>
            </w:pPr>
            <w:r w:rsidRPr="004A00BD">
              <w:rPr>
                <w:sz w:val="22"/>
                <w:lang w:val="en-GB"/>
              </w:rPr>
              <w:t xml:space="preserve">Defines the degree of the NURBS (for details see the class description of </w:t>
            </w:r>
            <w:r w:rsidRPr="004A00BD">
              <w:rPr>
                <w:i/>
                <w:iCs/>
                <w:sz w:val="22"/>
                <w:lang w:val="en-GB"/>
              </w:rPr>
              <w:t>NURBSCurve).</w:t>
            </w:r>
          </w:p>
        </w:tc>
      </w:tr>
      <w:tr w:rsidR="003B5845" w:rsidRPr="004A00BD" w14:paraId="73F73C24" w14:textId="77777777" w:rsidTr="00617B3E">
        <w:tc>
          <w:tcPr>
            <w:tcW w:w="2013" w:type="dxa"/>
            <w:shd w:val="clear" w:color="auto" w:fill="auto"/>
            <w:tcMar>
              <w:top w:w="28" w:type="dxa"/>
              <w:left w:w="28" w:type="dxa"/>
              <w:bottom w:w="28" w:type="dxa"/>
              <w:right w:w="28" w:type="dxa"/>
            </w:tcMar>
          </w:tcPr>
          <w:p w14:paraId="16FC4230" w14:textId="77777777" w:rsidR="003B5845" w:rsidRPr="00620BBE" w:rsidRDefault="003B5845" w:rsidP="00617B3E">
            <w:pPr>
              <w:pStyle w:val="SmallStandard"/>
            </w:pPr>
            <w:r w:rsidRPr="00620BBE">
              <w:t>knots</w:t>
            </w:r>
          </w:p>
        </w:tc>
        <w:tc>
          <w:tcPr>
            <w:tcW w:w="1559" w:type="dxa"/>
            <w:shd w:val="clear" w:color="auto" w:fill="auto"/>
            <w:tcMar>
              <w:top w:w="28" w:type="dxa"/>
              <w:left w:w="28" w:type="dxa"/>
              <w:bottom w:w="28" w:type="dxa"/>
              <w:right w:w="28" w:type="dxa"/>
            </w:tcMar>
          </w:tcPr>
          <w:p w14:paraId="6683E70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D41FAB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73C00CB" w14:textId="77777777" w:rsidR="003B5845" w:rsidRPr="004A00BD" w:rsidRDefault="003B5845" w:rsidP="00617B3E">
            <w:pPr>
              <w:jc w:val="left"/>
              <w:rPr>
                <w:sz w:val="22"/>
                <w:lang w:val="en-GB"/>
              </w:rPr>
            </w:pPr>
            <w:r w:rsidRPr="004A00BD">
              <w:rPr>
                <w:sz w:val="16"/>
                <w:szCs w:val="16"/>
                <w:lang w:val="en-GB"/>
              </w:rPr>
              <w:t xml:space="preserve">Defines the knot-vector of the NURBS(for details see the class description of </w:t>
            </w:r>
            <w:r w:rsidRPr="004A00BD">
              <w:rPr>
                <w:i/>
                <w:iCs/>
                <w:sz w:val="16"/>
                <w:szCs w:val="16"/>
                <w:lang w:val="en-GB"/>
              </w:rPr>
              <w:t>NURBSCurve).</w:t>
            </w:r>
          </w:p>
        </w:tc>
      </w:tr>
    </w:tbl>
    <w:p w14:paraId="6ECB2D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47048C" w14:textId="77777777" w:rsidTr="00617B3E">
        <w:tc>
          <w:tcPr>
            <w:tcW w:w="3856" w:type="dxa"/>
            <w:gridSpan w:val="3"/>
            <w:shd w:val="clear" w:color="auto" w:fill="auto"/>
          </w:tcPr>
          <w:p w14:paraId="039BCF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14E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CC57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34A40C" w14:textId="77777777" w:rsidTr="00617B3E">
        <w:tc>
          <w:tcPr>
            <w:tcW w:w="1573" w:type="dxa"/>
            <w:shd w:val="clear" w:color="auto" w:fill="auto"/>
          </w:tcPr>
          <w:p w14:paraId="058670A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9BE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17402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8047B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615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A403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DB4AD2" w14:textId="77777777" w:rsidTr="00617B3E">
        <w:tc>
          <w:tcPr>
            <w:tcW w:w="1573" w:type="dxa"/>
            <w:shd w:val="clear" w:color="auto" w:fill="auto"/>
          </w:tcPr>
          <w:p w14:paraId="0A86691B" w14:textId="77777777" w:rsidR="003B5845" w:rsidRPr="00634625" w:rsidRDefault="003B5845" w:rsidP="00617B3E">
            <w:pPr>
              <w:pStyle w:val="SmallStandard"/>
            </w:pPr>
            <w:r>
              <w:t>NURBSControlPoint</w:t>
            </w:r>
          </w:p>
        </w:tc>
        <w:tc>
          <w:tcPr>
            <w:tcW w:w="1574" w:type="dxa"/>
            <w:shd w:val="clear" w:color="auto" w:fill="auto"/>
          </w:tcPr>
          <w:p w14:paraId="617AF750" w14:textId="77777777" w:rsidR="003B5845" w:rsidRPr="00132C43" w:rsidRDefault="003B5845" w:rsidP="00617B3E">
            <w:pPr>
              <w:pStyle w:val="SmallStandard"/>
            </w:pPr>
            <w:r>
              <w:t>controlPoint</w:t>
            </w:r>
          </w:p>
        </w:tc>
        <w:tc>
          <w:tcPr>
            <w:tcW w:w="708" w:type="dxa"/>
            <w:shd w:val="clear" w:color="auto" w:fill="auto"/>
          </w:tcPr>
          <w:p w14:paraId="456EB558" w14:textId="77777777" w:rsidR="003B5845" w:rsidRPr="00D331EF" w:rsidRDefault="003B5845" w:rsidP="00617B3E">
            <w:pPr>
              <w:pStyle w:val="SmallStandard"/>
            </w:pPr>
            <w:r w:rsidRPr="00574783">
              <w:t>0..*</w:t>
            </w:r>
          </w:p>
        </w:tc>
        <w:tc>
          <w:tcPr>
            <w:tcW w:w="709" w:type="dxa"/>
            <w:shd w:val="clear" w:color="auto" w:fill="auto"/>
          </w:tcPr>
          <w:p w14:paraId="432FBF6B" w14:textId="77777777" w:rsidR="003B5845" w:rsidRPr="004A00BD" w:rsidRDefault="003B5845" w:rsidP="00617B3E">
            <w:pPr>
              <w:rPr>
                <w:sz w:val="22"/>
              </w:rPr>
            </w:pPr>
          </w:p>
        </w:tc>
        <w:tc>
          <w:tcPr>
            <w:tcW w:w="567" w:type="dxa"/>
            <w:shd w:val="clear" w:color="auto" w:fill="auto"/>
          </w:tcPr>
          <w:p w14:paraId="19CF4C88" w14:textId="77777777" w:rsidR="003B5845" w:rsidRDefault="003B5845" w:rsidP="00617B3E">
            <w:pPr>
              <w:pStyle w:val="SmallStandard"/>
            </w:pPr>
            <w:r>
              <w:t>Y</w:t>
            </w:r>
          </w:p>
        </w:tc>
        <w:tc>
          <w:tcPr>
            <w:tcW w:w="3969" w:type="dxa"/>
            <w:shd w:val="clear" w:color="auto" w:fill="auto"/>
          </w:tcPr>
          <w:p w14:paraId="40B7BD05"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6ED24A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5" w:name="_b0f10d42d2b46cc99fe7e3c786716e0a"/>
      <w:r>
        <w:rPr>
          <w:lang w:val="en-GB"/>
        </w:rPr>
        <w:t>OccurrenceOrUsageViewItem3D</w:t>
      </w:r>
      <w:bookmarkEnd w:id="1195"/>
    </w:p>
    <w:p w14:paraId="148500D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OccurrenceOrUsageViewItem3D</w:t>
      </w:r>
      <w:r w:rsidRPr="00A518C2">
        <w:rPr>
          <w:sz w:val="18"/>
          <w:szCs w:val="18"/>
          <w:lang w:val="en-GB"/>
        </w:rPr>
        <w:t xml:space="preserve"> specifies the existence and representation of an </w:t>
      </w:r>
      <w:r w:rsidRPr="00A518C2">
        <w:rPr>
          <w:i/>
          <w:iCs/>
          <w:sz w:val="18"/>
          <w:szCs w:val="18"/>
          <w:lang w:val="en-GB"/>
        </w:rPr>
        <w:t>OccurrenceOrUsage</w:t>
      </w:r>
      <w:r w:rsidRPr="00A518C2">
        <w:rPr>
          <w:sz w:val="18"/>
          <w:szCs w:val="18"/>
          <w:lang w:val="en-GB"/>
        </w:rPr>
        <w:t xml:space="preserve"> in a 3D-model.</w:t>
      </w:r>
    </w:p>
    <w:p w14:paraId="4D7EEF22" w14:textId="77777777" w:rsidR="003B5845" w:rsidRPr="00A518C2" w:rsidRDefault="003B5845" w:rsidP="003B5845">
      <w:pPr>
        <w:rPr>
          <w:lang w:val="en-GB"/>
        </w:rPr>
      </w:pPr>
      <w:r w:rsidRPr="00A518C2">
        <w:rPr>
          <w:sz w:val="18"/>
          <w:szCs w:val="18"/>
          <w:lang w:val="en-GB"/>
        </w:rPr>
        <w:t xml:space="preserve">The definition of the existence is necessary because a 150% model of a harness might contain different geometric variants and not all of them must be represented in the same </w:t>
      </w:r>
      <w:r w:rsidRPr="00A518C2">
        <w:rPr>
          <w:i/>
          <w:iCs/>
          <w:sz w:val="18"/>
          <w:szCs w:val="18"/>
          <w:lang w:val="en-GB"/>
        </w:rPr>
        <w:t>BuildingBlockSpecification3D</w:t>
      </w:r>
      <w:r w:rsidRPr="00A518C2">
        <w:rPr>
          <w:sz w:val="18"/>
          <w:szCs w:val="18"/>
          <w:lang w:val="en-GB"/>
        </w:rPr>
        <w:t>.</w:t>
      </w:r>
    </w:p>
    <w:p w14:paraId="19A8C4D2" w14:textId="77777777" w:rsidR="003B5845" w:rsidRPr="00A518C2" w:rsidRDefault="003B5845" w:rsidP="003B5845">
      <w:pPr>
        <w:rPr>
          <w:lang w:val="en-GB"/>
        </w:rPr>
      </w:pPr>
      <w:r w:rsidRPr="00A518C2">
        <w:rPr>
          <w:sz w:val="18"/>
          <w:szCs w:val="18"/>
          <w:lang w:val="en-GB"/>
        </w:rPr>
        <w:t xml:space="preserve">There are two different cases for the representation of </w:t>
      </w:r>
      <w:r w:rsidRPr="00A518C2">
        <w:rPr>
          <w:i/>
          <w:iCs/>
          <w:sz w:val="18"/>
          <w:szCs w:val="18"/>
          <w:lang w:val="en-GB"/>
        </w:rPr>
        <w:t>OccurrenceOrUsage</w:t>
      </w:r>
      <w:r w:rsidRPr="00A518C2">
        <w:rPr>
          <w:sz w:val="18"/>
          <w:szCs w:val="18"/>
          <w:lang w:val="en-GB"/>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sidRPr="00A518C2">
        <w:rPr>
          <w:i/>
          <w:iCs/>
          <w:sz w:val="18"/>
          <w:szCs w:val="18"/>
          <w:lang w:val="en-GB"/>
        </w:rPr>
        <w:t xml:space="preserve">OccurrenceOrUsageViewItem3D </w:t>
      </w:r>
      <w:r w:rsidRPr="00A518C2">
        <w:rPr>
          <w:sz w:val="18"/>
          <w:szCs w:val="18"/>
          <w:lang w:val="en-GB"/>
        </w:rPr>
        <w:t xml:space="preserve">defines a </w:t>
      </w:r>
      <w:r w:rsidRPr="00A518C2">
        <w:rPr>
          <w:i/>
          <w:iCs/>
          <w:sz w:val="18"/>
          <w:szCs w:val="18"/>
          <w:lang w:val="en-GB"/>
        </w:rPr>
        <w:t xml:space="preserve">Transformation3D </w:t>
      </w:r>
      <w:r w:rsidRPr="00A518C2">
        <w:rPr>
          <w:sz w:val="18"/>
          <w:szCs w:val="18"/>
          <w:lang w:val="en-GB"/>
        </w:rPr>
        <w:t xml:space="preserve">in the </w:t>
      </w:r>
      <w:r w:rsidRPr="00A518C2">
        <w:rPr>
          <w:i/>
          <w:iCs/>
          <w:sz w:val="18"/>
          <w:szCs w:val="18"/>
          <w:lang w:val="en-GB"/>
        </w:rPr>
        <w:t xml:space="preserve">orientation </w:t>
      </w:r>
      <w:r w:rsidRPr="00A518C2">
        <w:rPr>
          <w:sz w:val="18"/>
          <w:szCs w:val="18"/>
          <w:lang w:val="en-GB"/>
        </w:rPr>
        <w:t xml:space="preserve">role. If no </w:t>
      </w:r>
      <w:r w:rsidRPr="00A518C2">
        <w:rPr>
          <w:i/>
          <w:iCs/>
          <w:sz w:val="18"/>
          <w:szCs w:val="18"/>
          <w:lang w:val="en-GB"/>
        </w:rPr>
        <w:t>orientation</w:t>
      </w:r>
      <w:r w:rsidRPr="00A518C2">
        <w:rPr>
          <w:sz w:val="18"/>
          <w:szCs w:val="18"/>
          <w:lang w:val="en-GB"/>
        </w:rPr>
        <w:t xml:space="preserve"> is defined the </w:t>
      </w:r>
      <w:r w:rsidRPr="00A518C2">
        <w:rPr>
          <w:i/>
          <w:iCs/>
          <w:sz w:val="18"/>
          <w:szCs w:val="18"/>
          <w:lang w:val="en-GB"/>
        </w:rPr>
        <w:t>OccurrenceOrUsage</w:t>
      </w:r>
      <w:r w:rsidRPr="00A518C2">
        <w:rPr>
          <w:sz w:val="18"/>
          <w:szCs w:val="18"/>
          <w:lang w:val="en-GB"/>
        </w:rPr>
        <w:t xml:space="preserve"> is represented implicitly.</w:t>
      </w:r>
    </w:p>
    <w:p w14:paraId="7A935B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EFCDDC" w14:textId="77777777" w:rsidTr="00617B3E">
        <w:tc>
          <w:tcPr>
            <w:tcW w:w="2013" w:type="dxa"/>
            <w:shd w:val="clear" w:color="auto" w:fill="auto"/>
            <w:tcMar>
              <w:top w:w="28" w:type="dxa"/>
              <w:left w:w="28" w:type="dxa"/>
              <w:bottom w:w="28" w:type="dxa"/>
              <w:right w:w="28" w:type="dxa"/>
            </w:tcMar>
          </w:tcPr>
          <w:p w14:paraId="021B7B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CCC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08B7F23" w14:textId="77777777" w:rsidTr="00617B3E">
        <w:tc>
          <w:tcPr>
            <w:tcW w:w="2013" w:type="dxa"/>
            <w:shd w:val="clear" w:color="auto" w:fill="auto"/>
            <w:tcMar>
              <w:top w:w="28" w:type="dxa"/>
              <w:left w:w="28" w:type="dxa"/>
              <w:bottom w:w="28" w:type="dxa"/>
              <w:right w:w="28" w:type="dxa"/>
            </w:tcMar>
          </w:tcPr>
          <w:p w14:paraId="1DB947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08B16D" w14:textId="77777777" w:rsidR="003B5845" w:rsidRPr="004A00BD" w:rsidRDefault="003B5845" w:rsidP="00617B3E">
            <w:pPr>
              <w:rPr>
                <w:sz w:val="22"/>
              </w:rPr>
            </w:pPr>
          </w:p>
        </w:tc>
      </w:tr>
      <w:tr w:rsidR="003B5845" w:rsidRPr="008359F5" w14:paraId="0929712A" w14:textId="77777777" w:rsidTr="00617B3E">
        <w:tc>
          <w:tcPr>
            <w:tcW w:w="2013" w:type="dxa"/>
            <w:shd w:val="clear" w:color="auto" w:fill="auto"/>
            <w:tcMar>
              <w:top w:w="28" w:type="dxa"/>
              <w:left w:w="28" w:type="dxa"/>
              <w:bottom w:w="28" w:type="dxa"/>
              <w:right w:w="28" w:type="dxa"/>
            </w:tcMar>
          </w:tcPr>
          <w:p w14:paraId="729921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7AED4DF" w14:textId="77777777" w:rsidR="003B5845" w:rsidRPr="000437C1" w:rsidRDefault="003B5845" w:rsidP="00617B3E">
            <w:pPr>
              <w:pStyle w:val="SmallStandard"/>
            </w:pPr>
            <w:r>
              <w:t>false</w:t>
            </w:r>
          </w:p>
        </w:tc>
      </w:tr>
    </w:tbl>
    <w:p w14:paraId="15E71F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505B8B" w14:textId="77777777" w:rsidTr="00617B3E">
        <w:tc>
          <w:tcPr>
            <w:tcW w:w="2013" w:type="dxa"/>
            <w:shd w:val="clear" w:color="auto" w:fill="auto"/>
            <w:tcMar>
              <w:top w:w="28" w:type="dxa"/>
              <w:left w:w="28" w:type="dxa"/>
              <w:bottom w:w="28" w:type="dxa"/>
              <w:right w:w="28" w:type="dxa"/>
            </w:tcMar>
          </w:tcPr>
          <w:p w14:paraId="5EAB1B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AEE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E96B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5C9F1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B7A68F" w14:textId="77777777" w:rsidTr="00617B3E">
        <w:tc>
          <w:tcPr>
            <w:tcW w:w="2013" w:type="dxa"/>
            <w:shd w:val="clear" w:color="auto" w:fill="auto"/>
            <w:tcMar>
              <w:top w:w="28" w:type="dxa"/>
              <w:left w:w="28" w:type="dxa"/>
              <w:bottom w:w="28" w:type="dxa"/>
              <w:right w:w="28" w:type="dxa"/>
            </w:tcMar>
          </w:tcPr>
          <w:p w14:paraId="68D4961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E8E21A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DAEF4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EDF407"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 The identification is guaranteed to be unique within the BuildingBlockSpecification3D.</w:t>
            </w:r>
          </w:p>
        </w:tc>
      </w:tr>
      <w:tr w:rsidR="003B5845" w:rsidRPr="004A00BD" w14:paraId="74E2F9B3" w14:textId="77777777" w:rsidTr="00617B3E">
        <w:tc>
          <w:tcPr>
            <w:tcW w:w="2013" w:type="dxa"/>
            <w:shd w:val="clear" w:color="auto" w:fill="auto"/>
            <w:tcMar>
              <w:top w:w="28" w:type="dxa"/>
              <w:left w:w="28" w:type="dxa"/>
              <w:bottom w:w="28" w:type="dxa"/>
              <w:right w:w="28" w:type="dxa"/>
            </w:tcMar>
          </w:tcPr>
          <w:p w14:paraId="7A7D72B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9A6F49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501B5C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A81965"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OccurrenceOrUsageViewItem3D.</w:t>
            </w:r>
          </w:p>
        </w:tc>
      </w:tr>
    </w:tbl>
    <w:p w14:paraId="429249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DBFF20" w14:textId="77777777" w:rsidTr="00617B3E">
        <w:tc>
          <w:tcPr>
            <w:tcW w:w="3856" w:type="dxa"/>
            <w:gridSpan w:val="3"/>
            <w:shd w:val="clear" w:color="auto" w:fill="auto"/>
          </w:tcPr>
          <w:p w14:paraId="010F2F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9B32C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F7CF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1CAF3D" w14:textId="77777777" w:rsidTr="00617B3E">
        <w:tc>
          <w:tcPr>
            <w:tcW w:w="1573" w:type="dxa"/>
            <w:shd w:val="clear" w:color="auto" w:fill="auto"/>
          </w:tcPr>
          <w:p w14:paraId="2DD759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99611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206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575C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7F00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D48C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0A7191" w14:textId="77777777" w:rsidTr="00617B3E">
        <w:tc>
          <w:tcPr>
            <w:tcW w:w="1573" w:type="dxa"/>
            <w:shd w:val="clear" w:color="auto" w:fill="auto"/>
          </w:tcPr>
          <w:p w14:paraId="7B7B878E" w14:textId="77777777" w:rsidR="003B5845" w:rsidRPr="00634625" w:rsidRDefault="003B5845" w:rsidP="00617B3E">
            <w:pPr>
              <w:pStyle w:val="SmallStandard"/>
            </w:pPr>
            <w:r>
              <w:t>Transformation3D</w:t>
            </w:r>
          </w:p>
        </w:tc>
        <w:tc>
          <w:tcPr>
            <w:tcW w:w="1574" w:type="dxa"/>
            <w:shd w:val="clear" w:color="auto" w:fill="auto"/>
          </w:tcPr>
          <w:p w14:paraId="4D0C4EF7" w14:textId="77777777" w:rsidR="003B5845" w:rsidRPr="00132C43" w:rsidRDefault="003B5845" w:rsidP="00617B3E">
            <w:pPr>
              <w:pStyle w:val="SmallStandard"/>
            </w:pPr>
            <w:r>
              <w:t>orientation</w:t>
            </w:r>
          </w:p>
        </w:tc>
        <w:tc>
          <w:tcPr>
            <w:tcW w:w="708" w:type="dxa"/>
            <w:shd w:val="clear" w:color="auto" w:fill="auto"/>
          </w:tcPr>
          <w:p w14:paraId="6C3E47A6" w14:textId="77777777" w:rsidR="003B5845" w:rsidRPr="00D331EF" w:rsidRDefault="003B5845" w:rsidP="00617B3E">
            <w:pPr>
              <w:pStyle w:val="SmallStandard"/>
            </w:pPr>
            <w:r w:rsidRPr="00574783">
              <w:t>0..1</w:t>
            </w:r>
          </w:p>
        </w:tc>
        <w:tc>
          <w:tcPr>
            <w:tcW w:w="709" w:type="dxa"/>
            <w:shd w:val="clear" w:color="auto" w:fill="auto"/>
          </w:tcPr>
          <w:p w14:paraId="2C4F970E" w14:textId="77777777" w:rsidR="003B5845" w:rsidRPr="00D331EF" w:rsidRDefault="003B5845" w:rsidP="00617B3E">
            <w:pPr>
              <w:pStyle w:val="SmallStandard"/>
            </w:pPr>
            <w:r w:rsidRPr="00207506">
              <w:t>0..1</w:t>
            </w:r>
          </w:p>
        </w:tc>
        <w:tc>
          <w:tcPr>
            <w:tcW w:w="567" w:type="dxa"/>
            <w:shd w:val="clear" w:color="auto" w:fill="auto"/>
          </w:tcPr>
          <w:p w14:paraId="0462AF5C" w14:textId="77777777" w:rsidR="003B5845" w:rsidRDefault="003B5845" w:rsidP="00617B3E">
            <w:pPr>
              <w:pStyle w:val="SmallStandard"/>
            </w:pPr>
            <w:r>
              <w:t>Y</w:t>
            </w:r>
          </w:p>
        </w:tc>
        <w:tc>
          <w:tcPr>
            <w:tcW w:w="3969" w:type="dxa"/>
            <w:shd w:val="clear" w:color="auto" w:fill="auto"/>
          </w:tcPr>
          <w:p w14:paraId="58EE0389" w14:textId="77777777" w:rsidR="003B5845" w:rsidRDefault="003B5845" w:rsidP="00617B3E">
            <w:pPr>
              <w:pStyle w:val="SmallStandard"/>
            </w:pPr>
            <w:r w:rsidRPr="00491287">
              <w:t>Specifies the orientation of the view item.</w:t>
            </w:r>
          </w:p>
        </w:tc>
      </w:tr>
      <w:tr w:rsidR="003B5845" w:rsidRPr="004A00BD" w14:paraId="2886BD69" w14:textId="77777777" w:rsidTr="00617B3E">
        <w:tc>
          <w:tcPr>
            <w:tcW w:w="1573" w:type="dxa"/>
            <w:shd w:val="clear" w:color="auto" w:fill="auto"/>
          </w:tcPr>
          <w:p w14:paraId="31B39680" w14:textId="77777777" w:rsidR="003B5845" w:rsidRPr="00634625" w:rsidRDefault="003B5845" w:rsidP="00617B3E">
            <w:pPr>
              <w:pStyle w:val="SmallStandard"/>
            </w:pPr>
            <w:r>
              <w:t>OccurrenceOrUsage</w:t>
            </w:r>
          </w:p>
        </w:tc>
        <w:tc>
          <w:tcPr>
            <w:tcW w:w="1574" w:type="dxa"/>
            <w:shd w:val="clear" w:color="auto" w:fill="auto"/>
          </w:tcPr>
          <w:p w14:paraId="51A189A3" w14:textId="77777777" w:rsidR="003B5845" w:rsidRPr="00132C43" w:rsidRDefault="003B5845" w:rsidP="00617B3E">
            <w:pPr>
              <w:pStyle w:val="SmallStandard"/>
            </w:pPr>
            <w:r>
              <w:t>occurrenceOrUsage</w:t>
            </w:r>
          </w:p>
        </w:tc>
        <w:tc>
          <w:tcPr>
            <w:tcW w:w="708" w:type="dxa"/>
            <w:shd w:val="clear" w:color="auto" w:fill="auto"/>
          </w:tcPr>
          <w:p w14:paraId="3D2A0396" w14:textId="77777777" w:rsidR="003B5845" w:rsidRPr="00D331EF" w:rsidRDefault="003B5845" w:rsidP="00617B3E">
            <w:pPr>
              <w:pStyle w:val="SmallStandard"/>
            </w:pPr>
            <w:r w:rsidRPr="00574783">
              <w:t>0..*</w:t>
            </w:r>
          </w:p>
        </w:tc>
        <w:tc>
          <w:tcPr>
            <w:tcW w:w="709" w:type="dxa"/>
            <w:shd w:val="clear" w:color="auto" w:fill="auto"/>
          </w:tcPr>
          <w:p w14:paraId="0FD87560" w14:textId="77777777" w:rsidR="003B5845" w:rsidRPr="00D331EF" w:rsidRDefault="003B5845" w:rsidP="00617B3E">
            <w:pPr>
              <w:pStyle w:val="SmallStandard"/>
            </w:pPr>
            <w:r w:rsidRPr="00207506">
              <w:t>0..*</w:t>
            </w:r>
          </w:p>
        </w:tc>
        <w:tc>
          <w:tcPr>
            <w:tcW w:w="567" w:type="dxa"/>
            <w:shd w:val="clear" w:color="auto" w:fill="auto"/>
          </w:tcPr>
          <w:p w14:paraId="7E1B9C38" w14:textId="77777777" w:rsidR="003B5845" w:rsidRPr="00D331EF" w:rsidRDefault="003B5845" w:rsidP="00617B3E">
            <w:pPr>
              <w:pStyle w:val="SmallStandard"/>
            </w:pPr>
            <w:r>
              <w:t>N</w:t>
            </w:r>
          </w:p>
        </w:tc>
        <w:tc>
          <w:tcPr>
            <w:tcW w:w="3969" w:type="dxa"/>
            <w:shd w:val="clear" w:color="auto" w:fill="auto"/>
          </w:tcPr>
          <w:p w14:paraId="044500F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6642B78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541D2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10DCE9" w14:textId="77777777" w:rsidTr="00617B3E">
        <w:tc>
          <w:tcPr>
            <w:tcW w:w="2296" w:type="dxa"/>
            <w:gridSpan w:val="2"/>
            <w:shd w:val="clear" w:color="auto" w:fill="auto"/>
          </w:tcPr>
          <w:p w14:paraId="7E7C78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82591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4988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6C7DDE" w14:textId="77777777" w:rsidTr="00617B3E">
        <w:tc>
          <w:tcPr>
            <w:tcW w:w="1588" w:type="dxa"/>
            <w:shd w:val="clear" w:color="auto" w:fill="auto"/>
          </w:tcPr>
          <w:p w14:paraId="05F7A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C19C2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904AD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93658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9F2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66DB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4ADE29" w14:textId="77777777" w:rsidTr="00617B3E">
        <w:tc>
          <w:tcPr>
            <w:tcW w:w="1588" w:type="dxa"/>
            <w:shd w:val="clear" w:color="auto" w:fill="auto"/>
          </w:tcPr>
          <w:p w14:paraId="10258CD0" w14:textId="77777777" w:rsidR="003B5845" w:rsidRPr="00634625" w:rsidRDefault="003B5845" w:rsidP="00617B3E">
            <w:pPr>
              <w:pStyle w:val="SmallStandard"/>
            </w:pPr>
            <w:r>
              <w:t>BuildingBlockSpecification3D</w:t>
            </w:r>
          </w:p>
        </w:tc>
        <w:tc>
          <w:tcPr>
            <w:tcW w:w="708" w:type="dxa"/>
            <w:shd w:val="clear" w:color="auto" w:fill="auto"/>
          </w:tcPr>
          <w:p w14:paraId="0B97AEE7" w14:textId="77777777" w:rsidR="003B5845" w:rsidRPr="00D331EF" w:rsidRDefault="003B5845" w:rsidP="00617B3E">
            <w:pPr>
              <w:pStyle w:val="SmallStandard"/>
            </w:pPr>
            <w:r w:rsidRPr="00D01517">
              <w:t>1</w:t>
            </w:r>
          </w:p>
        </w:tc>
        <w:tc>
          <w:tcPr>
            <w:tcW w:w="1560" w:type="dxa"/>
            <w:shd w:val="clear" w:color="auto" w:fill="auto"/>
          </w:tcPr>
          <w:p w14:paraId="551D9541" w14:textId="77777777" w:rsidR="003B5845" w:rsidRPr="00132C43" w:rsidRDefault="003B5845" w:rsidP="00617B3E">
            <w:pPr>
              <w:pStyle w:val="SmallStandard"/>
            </w:pPr>
            <w:r>
              <w:t>placedElementViewItem3D</w:t>
            </w:r>
          </w:p>
        </w:tc>
        <w:tc>
          <w:tcPr>
            <w:tcW w:w="708" w:type="dxa"/>
            <w:shd w:val="clear" w:color="auto" w:fill="auto"/>
          </w:tcPr>
          <w:p w14:paraId="6AF3C770" w14:textId="77777777" w:rsidR="003B5845" w:rsidRPr="00D331EF" w:rsidRDefault="003B5845" w:rsidP="00617B3E">
            <w:pPr>
              <w:pStyle w:val="SmallStandard"/>
            </w:pPr>
            <w:r w:rsidRPr="00D01517">
              <w:t>0..*</w:t>
            </w:r>
          </w:p>
        </w:tc>
        <w:tc>
          <w:tcPr>
            <w:tcW w:w="567" w:type="dxa"/>
            <w:shd w:val="clear" w:color="auto" w:fill="auto"/>
          </w:tcPr>
          <w:p w14:paraId="2536F1F3" w14:textId="77777777" w:rsidR="003B5845" w:rsidRDefault="003B5845" w:rsidP="00617B3E">
            <w:pPr>
              <w:pStyle w:val="SmallStandard"/>
            </w:pPr>
            <w:r>
              <w:t>Y</w:t>
            </w:r>
          </w:p>
        </w:tc>
        <w:tc>
          <w:tcPr>
            <w:tcW w:w="3969" w:type="dxa"/>
            <w:shd w:val="clear" w:color="auto" w:fill="auto"/>
          </w:tcPr>
          <w:p w14:paraId="47ECBE3C" w14:textId="77777777" w:rsidR="003B5845" w:rsidRDefault="003B5845" w:rsidP="00617B3E">
            <w:pPr>
              <w:pStyle w:val="SmallStandard"/>
            </w:pPr>
            <w:r w:rsidRPr="00491287">
              <w:t xml:space="preserve">Specifies the view items for OccurrenceOrUsages in a BuildingBlockSpecification3D. </w:t>
            </w:r>
          </w:p>
        </w:tc>
      </w:tr>
    </w:tbl>
    <w:p w14:paraId="3339A6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196" w:name="_55f1eee9d596484713764ac45ed3193a"/>
      <w:r>
        <w:rPr>
          <w:lang w:val="en-GB"/>
        </w:rPr>
        <w:t>Transformation3D</w:t>
      </w:r>
      <w:bookmarkEnd w:id="1196"/>
    </w:p>
    <w:p w14:paraId="45C7CE17"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1D3A19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775E3F" w14:textId="77777777" w:rsidTr="00617B3E">
        <w:tc>
          <w:tcPr>
            <w:tcW w:w="2013" w:type="dxa"/>
            <w:shd w:val="clear" w:color="auto" w:fill="auto"/>
            <w:tcMar>
              <w:top w:w="28" w:type="dxa"/>
              <w:left w:w="28" w:type="dxa"/>
              <w:bottom w:w="28" w:type="dxa"/>
              <w:right w:w="28" w:type="dxa"/>
            </w:tcMar>
          </w:tcPr>
          <w:p w14:paraId="58E5B9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004AD4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9CB4AB" w14:textId="77777777" w:rsidTr="00617B3E">
        <w:tc>
          <w:tcPr>
            <w:tcW w:w="2013" w:type="dxa"/>
            <w:shd w:val="clear" w:color="auto" w:fill="auto"/>
            <w:tcMar>
              <w:top w:w="28" w:type="dxa"/>
              <w:left w:w="28" w:type="dxa"/>
              <w:bottom w:w="28" w:type="dxa"/>
              <w:right w:w="28" w:type="dxa"/>
            </w:tcMar>
          </w:tcPr>
          <w:p w14:paraId="546763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570663" w14:textId="77777777" w:rsidR="003B5845" w:rsidRPr="004A00BD" w:rsidRDefault="003B5845" w:rsidP="00617B3E">
            <w:pPr>
              <w:rPr>
                <w:sz w:val="22"/>
              </w:rPr>
            </w:pPr>
          </w:p>
        </w:tc>
      </w:tr>
      <w:tr w:rsidR="003B5845" w:rsidRPr="008359F5" w14:paraId="32A8814E" w14:textId="77777777" w:rsidTr="00617B3E">
        <w:tc>
          <w:tcPr>
            <w:tcW w:w="2013" w:type="dxa"/>
            <w:shd w:val="clear" w:color="auto" w:fill="auto"/>
            <w:tcMar>
              <w:top w:w="28" w:type="dxa"/>
              <w:left w:w="28" w:type="dxa"/>
              <w:bottom w:w="28" w:type="dxa"/>
              <w:right w:w="28" w:type="dxa"/>
            </w:tcMar>
          </w:tcPr>
          <w:p w14:paraId="4CCBE0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0B3A4" w14:textId="77777777" w:rsidR="003B5845" w:rsidRPr="000437C1" w:rsidRDefault="003B5845" w:rsidP="00617B3E">
            <w:pPr>
              <w:pStyle w:val="SmallStandard"/>
            </w:pPr>
            <w:r>
              <w:t>false</w:t>
            </w:r>
          </w:p>
        </w:tc>
      </w:tr>
    </w:tbl>
    <w:p w14:paraId="057568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7143" w14:textId="77777777" w:rsidTr="00617B3E">
        <w:tc>
          <w:tcPr>
            <w:tcW w:w="2013" w:type="dxa"/>
            <w:shd w:val="clear" w:color="auto" w:fill="auto"/>
            <w:tcMar>
              <w:top w:w="28" w:type="dxa"/>
              <w:left w:w="28" w:type="dxa"/>
              <w:bottom w:w="28" w:type="dxa"/>
              <w:right w:w="28" w:type="dxa"/>
            </w:tcMar>
          </w:tcPr>
          <w:p w14:paraId="042F19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DE1FC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1A31A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3D43F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DE1920C" w14:textId="77777777" w:rsidTr="00617B3E">
        <w:tc>
          <w:tcPr>
            <w:tcW w:w="2013" w:type="dxa"/>
            <w:shd w:val="clear" w:color="auto" w:fill="auto"/>
            <w:tcMar>
              <w:top w:w="28" w:type="dxa"/>
              <w:left w:w="28" w:type="dxa"/>
              <w:bottom w:w="28" w:type="dxa"/>
              <w:right w:w="28" w:type="dxa"/>
            </w:tcMar>
          </w:tcPr>
          <w:p w14:paraId="44B6F96C"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3A8B753C"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31D3F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26C1B1" w14:textId="77777777" w:rsidR="003B5845" w:rsidRPr="004A00BD" w:rsidRDefault="003B5845" w:rsidP="00617B3E">
            <w:pPr>
              <w:rPr>
                <w:sz w:val="22"/>
              </w:rPr>
            </w:pPr>
          </w:p>
        </w:tc>
      </w:tr>
      <w:tr w:rsidR="003B5845" w:rsidRPr="006675E2" w14:paraId="58EE2A3B" w14:textId="77777777" w:rsidTr="00617B3E">
        <w:tc>
          <w:tcPr>
            <w:tcW w:w="2013" w:type="dxa"/>
            <w:shd w:val="clear" w:color="auto" w:fill="auto"/>
            <w:tcMar>
              <w:top w:w="28" w:type="dxa"/>
              <w:left w:w="28" w:type="dxa"/>
              <w:bottom w:w="28" w:type="dxa"/>
              <w:right w:w="28" w:type="dxa"/>
            </w:tcMar>
          </w:tcPr>
          <w:p w14:paraId="11AC9BAC"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5DCC9A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3035E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8FAD0A" w14:textId="77777777" w:rsidR="003B5845" w:rsidRPr="004A00BD" w:rsidRDefault="003B5845" w:rsidP="00617B3E">
            <w:pPr>
              <w:rPr>
                <w:sz w:val="22"/>
              </w:rPr>
            </w:pPr>
          </w:p>
        </w:tc>
      </w:tr>
      <w:tr w:rsidR="003B5845" w:rsidRPr="006675E2" w14:paraId="0A3ECB52" w14:textId="77777777" w:rsidTr="00617B3E">
        <w:tc>
          <w:tcPr>
            <w:tcW w:w="2013" w:type="dxa"/>
            <w:shd w:val="clear" w:color="auto" w:fill="auto"/>
            <w:tcMar>
              <w:top w:w="28" w:type="dxa"/>
              <w:left w:w="28" w:type="dxa"/>
              <w:bottom w:w="28" w:type="dxa"/>
              <w:right w:w="28" w:type="dxa"/>
            </w:tcMar>
          </w:tcPr>
          <w:p w14:paraId="43D6EBDB" w14:textId="77777777" w:rsidR="003B5845" w:rsidRPr="00620BBE" w:rsidRDefault="003B5845" w:rsidP="00617B3E">
            <w:pPr>
              <w:pStyle w:val="SmallStandard"/>
            </w:pPr>
            <w:r w:rsidRPr="00620BBE">
              <w:t>a13</w:t>
            </w:r>
          </w:p>
        </w:tc>
        <w:tc>
          <w:tcPr>
            <w:tcW w:w="1559" w:type="dxa"/>
            <w:shd w:val="clear" w:color="auto" w:fill="auto"/>
            <w:tcMar>
              <w:top w:w="28" w:type="dxa"/>
              <w:left w:w="28" w:type="dxa"/>
              <w:bottom w:w="28" w:type="dxa"/>
              <w:right w:w="28" w:type="dxa"/>
            </w:tcMar>
          </w:tcPr>
          <w:p w14:paraId="272302E8"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3349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9DA7E5" w14:textId="77777777" w:rsidR="003B5845" w:rsidRPr="004A00BD" w:rsidRDefault="003B5845" w:rsidP="00617B3E">
            <w:pPr>
              <w:rPr>
                <w:sz w:val="22"/>
              </w:rPr>
            </w:pPr>
          </w:p>
        </w:tc>
      </w:tr>
      <w:tr w:rsidR="003B5845" w:rsidRPr="006675E2" w14:paraId="0F069ACB" w14:textId="77777777" w:rsidTr="00617B3E">
        <w:tc>
          <w:tcPr>
            <w:tcW w:w="2013" w:type="dxa"/>
            <w:shd w:val="clear" w:color="auto" w:fill="auto"/>
            <w:tcMar>
              <w:top w:w="28" w:type="dxa"/>
              <w:left w:w="28" w:type="dxa"/>
              <w:bottom w:w="28" w:type="dxa"/>
              <w:right w:w="28" w:type="dxa"/>
            </w:tcMar>
          </w:tcPr>
          <w:p w14:paraId="260AB51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03D15AC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194DC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E5F577" w14:textId="77777777" w:rsidR="003B5845" w:rsidRPr="004A00BD" w:rsidRDefault="003B5845" w:rsidP="00617B3E">
            <w:pPr>
              <w:rPr>
                <w:sz w:val="22"/>
              </w:rPr>
            </w:pPr>
          </w:p>
        </w:tc>
      </w:tr>
      <w:tr w:rsidR="003B5845" w:rsidRPr="006675E2" w14:paraId="1CA3F43E" w14:textId="77777777" w:rsidTr="00617B3E">
        <w:tc>
          <w:tcPr>
            <w:tcW w:w="2013" w:type="dxa"/>
            <w:shd w:val="clear" w:color="auto" w:fill="auto"/>
            <w:tcMar>
              <w:top w:w="28" w:type="dxa"/>
              <w:left w:w="28" w:type="dxa"/>
              <w:bottom w:w="28" w:type="dxa"/>
              <w:right w:w="28" w:type="dxa"/>
            </w:tcMar>
          </w:tcPr>
          <w:p w14:paraId="0B6D18F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73629C0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909C2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725E98" w14:textId="77777777" w:rsidR="003B5845" w:rsidRPr="004A00BD" w:rsidRDefault="003B5845" w:rsidP="00617B3E">
            <w:pPr>
              <w:rPr>
                <w:sz w:val="22"/>
              </w:rPr>
            </w:pPr>
          </w:p>
        </w:tc>
      </w:tr>
      <w:tr w:rsidR="003B5845" w:rsidRPr="006675E2" w14:paraId="587D8936" w14:textId="77777777" w:rsidTr="00617B3E">
        <w:tc>
          <w:tcPr>
            <w:tcW w:w="2013" w:type="dxa"/>
            <w:shd w:val="clear" w:color="auto" w:fill="auto"/>
            <w:tcMar>
              <w:top w:w="28" w:type="dxa"/>
              <w:left w:w="28" w:type="dxa"/>
              <w:bottom w:w="28" w:type="dxa"/>
              <w:right w:w="28" w:type="dxa"/>
            </w:tcMar>
          </w:tcPr>
          <w:p w14:paraId="58DDAE49" w14:textId="77777777" w:rsidR="003B5845" w:rsidRPr="00620BBE" w:rsidRDefault="003B5845" w:rsidP="00617B3E">
            <w:pPr>
              <w:pStyle w:val="SmallStandard"/>
            </w:pPr>
            <w:r w:rsidRPr="00620BBE">
              <w:lastRenderedPageBreak/>
              <w:t>a23</w:t>
            </w:r>
          </w:p>
        </w:tc>
        <w:tc>
          <w:tcPr>
            <w:tcW w:w="1559" w:type="dxa"/>
            <w:shd w:val="clear" w:color="auto" w:fill="auto"/>
            <w:tcMar>
              <w:top w:w="28" w:type="dxa"/>
              <w:left w:w="28" w:type="dxa"/>
              <w:bottom w:w="28" w:type="dxa"/>
              <w:right w:w="28" w:type="dxa"/>
            </w:tcMar>
          </w:tcPr>
          <w:p w14:paraId="4B7416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F8E94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BF4C6DA" w14:textId="77777777" w:rsidR="003B5845" w:rsidRPr="004A00BD" w:rsidRDefault="003B5845" w:rsidP="00617B3E">
            <w:pPr>
              <w:rPr>
                <w:sz w:val="22"/>
              </w:rPr>
            </w:pPr>
          </w:p>
        </w:tc>
      </w:tr>
      <w:tr w:rsidR="003B5845" w:rsidRPr="006675E2" w14:paraId="19556CA5" w14:textId="77777777" w:rsidTr="00617B3E">
        <w:tc>
          <w:tcPr>
            <w:tcW w:w="2013" w:type="dxa"/>
            <w:shd w:val="clear" w:color="auto" w:fill="auto"/>
            <w:tcMar>
              <w:top w:w="28" w:type="dxa"/>
              <w:left w:w="28" w:type="dxa"/>
              <w:bottom w:w="28" w:type="dxa"/>
              <w:right w:w="28" w:type="dxa"/>
            </w:tcMar>
          </w:tcPr>
          <w:p w14:paraId="6305CBA9" w14:textId="77777777" w:rsidR="003B5845" w:rsidRPr="00620BBE" w:rsidRDefault="003B5845" w:rsidP="00617B3E">
            <w:pPr>
              <w:pStyle w:val="SmallStandard"/>
            </w:pPr>
            <w:r w:rsidRPr="00620BBE">
              <w:t>a31</w:t>
            </w:r>
          </w:p>
        </w:tc>
        <w:tc>
          <w:tcPr>
            <w:tcW w:w="1559" w:type="dxa"/>
            <w:shd w:val="clear" w:color="auto" w:fill="auto"/>
            <w:tcMar>
              <w:top w:w="28" w:type="dxa"/>
              <w:left w:w="28" w:type="dxa"/>
              <w:bottom w:w="28" w:type="dxa"/>
              <w:right w:w="28" w:type="dxa"/>
            </w:tcMar>
          </w:tcPr>
          <w:p w14:paraId="7062F39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F273EC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A0DD45" w14:textId="77777777" w:rsidR="003B5845" w:rsidRPr="004A00BD" w:rsidRDefault="003B5845" w:rsidP="00617B3E">
            <w:pPr>
              <w:rPr>
                <w:sz w:val="22"/>
              </w:rPr>
            </w:pPr>
          </w:p>
        </w:tc>
      </w:tr>
      <w:tr w:rsidR="003B5845" w:rsidRPr="006675E2" w14:paraId="4BFFEE58" w14:textId="77777777" w:rsidTr="00617B3E">
        <w:tc>
          <w:tcPr>
            <w:tcW w:w="2013" w:type="dxa"/>
            <w:shd w:val="clear" w:color="auto" w:fill="auto"/>
            <w:tcMar>
              <w:top w:w="28" w:type="dxa"/>
              <w:left w:w="28" w:type="dxa"/>
              <w:bottom w:w="28" w:type="dxa"/>
              <w:right w:w="28" w:type="dxa"/>
            </w:tcMar>
          </w:tcPr>
          <w:p w14:paraId="7D35C1D7" w14:textId="77777777" w:rsidR="003B5845" w:rsidRPr="00620BBE" w:rsidRDefault="003B5845" w:rsidP="00617B3E">
            <w:pPr>
              <w:pStyle w:val="SmallStandard"/>
            </w:pPr>
            <w:r w:rsidRPr="00620BBE">
              <w:t>a32</w:t>
            </w:r>
          </w:p>
        </w:tc>
        <w:tc>
          <w:tcPr>
            <w:tcW w:w="1559" w:type="dxa"/>
            <w:shd w:val="clear" w:color="auto" w:fill="auto"/>
            <w:tcMar>
              <w:top w:w="28" w:type="dxa"/>
              <w:left w:w="28" w:type="dxa"/>
              <w:bottom w:w="28" w:type="dxa"/>
              <w:right w:w="28" w:type="dxa"/>
            </w:tcMar>
          </w:tcPr>
          <w:p w14:paraId="125A556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E8A69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EF444CC" w14:textId="77777777" w:rsidR="003B5845" w:rsidRPr="004A00BD" w:rsidRDefault="003B5845" w:rsidP="00617B3E">
            <w:pPr>
              <w:rPr>
                <w:sz w:val="22"/>
              </w:rPr>
            </w:pPr>
          </w:p>
        </w:tc>
      </w:tr>
      <w:tr w:rsidR="003B5845" w:rsidRPr="006675E2" w14:paraId="02A8F8E9" w14:textId="77777777" w:rsidTr="00617B3E">
        <w:tc>
          <w:tcPr>
            <w:tcW w:w="2013" w:type="dxa"/>
            <w:shd w:val="clear" w:color="auto" w:fill="auto"/>
            <w:tcMar>
              <w:top w:w="28" w:type="dxa"/>
              <w:left w:w="28" w:type="dxa"/>
              <w:bottom w:w="28" w:type="dxa"/>
              <w:right w:w="28" w:type="dxa"/>
            </w:tcMar>
          </w:tcPr>
          <w:p w14:paraId="34679490" w14:textId="77777777" w:rsidR="003B5845" w:rsidRPr="00620BBE" w:rsidRDefault="003B5845" w:rsidP="00617B3E">
            <w:pPr>
              <w:pStyle w:val="SmallStandard"/>
            </w:pPr>
            <w:r w:rsidRPr="00620BBE">
              <w:t>a33</w:t>
            </w:r>
          </w:p>
        </w:tc>
        <w:tc>
          <w:tcPr>
            <w:tcW w:w="1559" w:type="dxa"/>
            <w:shd w:val="clear" w:color="auto" w:fill="auto"/>
            <w:tcMar>
              <w:top w:w="28" w:type="dxa"/>
              <w:left w:w="28" w:type="dxa"/>
              <w:bottom w:w="28" w:type="dxa"/>
              <w:right w:w="28" w:type="dxa"/>
            </w:tcMar>
          </w:tcPr>
          <w:p w14:paraId="04BB360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D154D1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3C3ACF" w14:textId="77777777" w:rsidR="003B5845" w:rsidRPr="004A00BD" w:rsidRDefault="003B5845" w:rsidP="00617B3E">
            <w:pPr>
              <w:rPr>
                <w:sz w:val="22"/>
              </w:rPr>
            </w:pPr>
          </w:p>
        </w:tc>
      </w:tr>
    </w:tbl>
    <w:p w14:paraId="2761B0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F4E0E0" w14:textId="77777777" w:rsidTr="00617B3E">
        <w:tc>
          <w:tcPr>
            <w:tcW w:w="3856" w:type="dxa"/>
            <w:gridSpan w:val="3"/>
            <w:shd w:val="clear" w:color="auto" w:fill="auto"/>
          </w:tcPr>
          <w:p w14:paraId="69C59E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54BD1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E6E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1F8D98" w14:textId="77777777" w:rsidTr="00617B3E">
        <w:tc>
          <w:tcPr>
            <w:tcW w:w="1573" w:type="dxa"/>
            <w:shd w:val="clear" w:color="auto" w:fill="auto"/>
          </w:tcPr>
          <w:p w14:paraId="5463B0B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F7E3C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E148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B143E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8687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AB5D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17C8B5" w14:textId="77777777" w:rsidTr="00617B3E">
        <w:tc>
          <w:tcPr>
            <w:tcW w:w="1573" w:type="dxa"/>
            <w:shd w:val="clear" w:color="auto" w:fill="auto"/>
          </w:tcPr>
          <w:p w14:paraId="2587BD70" w14:textId="77777777" w:rsidR="003B5845" w:rsidRPr="00634625" w:rsidRDefault="003B5845" w:rsidP="00617B3E">
            <w:pPr>
              <w:pStyle w:val="SmallStandard"/>
            </w:pPr>
            <w:r>
              <w:t>CartesianPoint3D</w:t>
            </w:r>
          </w:p>
        </w:tc>
        <w:tc>
          <w:tcPr>
            <w:tcW w:w="1574" w:type="dxa"/>
            <w:shd w:val="clear" w:color="auto" w:fill="auto"/>
          </w:tcPr>
          <w:p w14:paraId="637B3486" w14:textId="77777777" w:rsidR="003B5845" w:rsidRPr="00132C43" w:rsidRDefault="003B5845" w:rsidP="00617B3E">
            <w:pPr>
              <w:pStyle w:val="SmallStandard"/>
            </w:pPr>
            <w:r>
              <w:t>origin</w:t>
            </w:r>
          </w:p>
        </w:tc>
        <w:tc>
          <w:tcPr>
            <w:tcW w:w="708" w:type="dxa"/>
            <w:shd w:val="clear" w:color="auto" w:fill="auto"/>
          </w:tcPr>
          <w:p w14:paraId="089AD36C" w14:textId="77777777" w:rsidR="003B5845" w:rsidRPr="00D331EF" w:rsidRDefault="003B5845" w:rsidP="00617B3E">
            <w:pPr>
              <w:pStyle w:val="SmallStandard"/>
            </w:pPr>
            <w:r w:rsidRPr="00574783">
              <w:t>1</w:t>
            </w:r>
          </w:p>
        </w:tc>
        <w:tc>
          <w:tcPr>
            <w:tcW w:w="709" w:type="dxa"/>
            <w:shd w:val="clear" w:color="auto" w:fill="auto"/>
          </w:tcPr>
          <w:p w14:paraId="36AD8870" w14:textId="77777777" w:rsidR="003B5845" w:rsidRPr="00D331EF" w:rsidRDefault="003B5845" w:rsidP="00617B3E">
            <w:pPr>
              <w:pStyle w:val="SmallStandard"/>
            </w:pPr>
            <w:r w:rsidRPr="00207506">
              <w:t>0..*</w:t>
            </w:r>
          </w:p>
        </w:tc>
        <w:tc>
          <w:tcPr>
            <w:tcW w:w="567" w:type="dxa"/>
            <w:shd w:val="clear" w:color="auto" w:fill="auto"/>
          </w:tcPr>
          <w:p w14:paraId="3A57FEFD" w14:textId="77777777" w:rsidR="003B5845" w:rsidRPr="00D331EF" w:rsidRDefault="003B5845" w:rsidP="00617B3E">
            <w:pPr>
              <w:pStyle w:val="SmallStandard"/>
            </w:pPr>
            <w:r>
              <w:t>N</w:t>
            </w:r>
          </w:p>
        </w:tc>
        <w:tc>
          <w:tcPr>
            <w:tcW w:w="3969" w:type="dxa"/>
            <w:shd w:val="clear" w:color="auto" w:fill="auto"/>
          </w:tcPr>
          <w:p w14:paraId="5CDE02A1" w14:textId="77777777" w:rsidR="003B5845" w:rsidRDefault="003B5845" w:rsidP="00617B3E">
            <w:pPr>
              <w:pStyle w:val="SmallStandard"/>
            </w:pPr>
            <w:r w:rsidRPr="00491287">
              <w:t>Specifies the coordinates of the translation.</w:t>
            </w:r>
          </w:p>
        </w:tc>
      </w:tr>
    </w:tbl>
    <w:p w14:paraId="477BA9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7AAD53" w14:textId="77777777" w:rsidTr="00617B3E">
        <w:tc>
          <w:tcPr>
            <w:tcW w:w="2296" w:type="dxa"/>
            <w:gridSpan w:val="2"/>
            <w:shd w:val="clear" w:color="auto" w:fill="auto"/>
          </w:tcPr>
          <w:p w14:paraId="6E0FA9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D69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A127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D28BB" w14:textId="77777777" w:rsidTr="00617B3E">
        <w:tc>
          <w:tcPr>
            <w:tcW w:w="1588" w:type="dxa"/>
            <w:shd w:val="clear" w:color="auto" w:fill="auto"/>
          </w:tcPr>
          <w:p w14:paraId="42580E7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F9F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0236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E883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F68EF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D745C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172CC6" w14:textId="77777777" w:rsidTr="00617B3E">
        <w:tc>
          <w:tcPr>
            <w:tcW w:w="1588" w:type="dxa"/>
            <w:shd w:val="clear" w:color="auto" w:fill="auto"/>
          </w:tcPr>
          <w:p w14:paraId="54305950" w14:textId="77777777" w:rsidR="003B5845" w:rsidRPr="00634625" w:rsidRDefault="003B5845" w:rsidP="00617B3E">
            <w:pPr>
              <w:pStyle w:val="SmallStandard"/>
            </w:pPr>
            <w:r>
              <w:t>LocalGeometrySpecification</w:t>
            </w:r>
          </w:p>
        </w:tc>
        <w:tc>
          <w:tcPr>
            <w:tcW w:w="708" w:type="dxa"/>
            <w:shd w:val="clear" w:color="auto" w:fill="auto"/>
          </w:tcPr>
          <w:p w14:paraId="5DDF218F" w14:textId="77777777" w:rsidR="003B5845" w:rsidRPr="00D331EF" w:rsidRDefault="003B5845" w:rsidP="00617B3E">
            <w:pPr>
              <w:pStyle w:val="SmallStandard"/>
            </w:pPr>
            <w:r w:rsidRPr="00D01517">
              <w:t>0..1</w:t>
            </w:r>
          </w:p>
        </w:tc>
        <w:tc>
          <w:tcPr>
            <w:tcW w:w="1560" w:type="dxa"/>
            <w:shd w:val="clear" w:color="auto" w:fill="auto"/>
          </w:tcPr>
          <w:p w14:paraId="54176070" w14:textId="77777777" w:rsidR="003B5845" w:rsidRPr="00132C43" w:rsidRDefault="003B5845" w:rsidP="00617B3E">
            <w:pPr>
              <w:pStyle w:val="SmallStandard"/>
            </w:pPr>
            <w:r>
              <w:t>boundingBoxPositioning</w:t>
            </w:r>
          </w:p>
        </w:tc>
        <w:tc>
          <w:tcPr>
            <w:tcW w:w="708" w:type="dxa"/>
            <w:shd w:val="clear" w:color="auto" w:fill="auto"/>
          </w:tcPr>
          <w:p w14:paraId="1FDB7B56" w14:textId="77777777" w:rsidR="003B5845" w:rsidRPr="00D331EF" w:rsidRDefault="003B5845" w:rsidP="00617B3E">
            <w:pPr>
              <w:pStyle w:val="SmallStandard"/>
            </w:pPr>
            <w:r w:rsidRPr="00D01517">
              <w:t>0..1</w:t>
            </w:r>
          </w:p>
        </w:tc>
        <w:tc>
          <w:tcPr>
            <w:tcW w:w="567" w:type="dxa"/>
            <w:shd w:val="clear" w:color="auto" w:fill="auto"/>
          </w:tcPr>
          <w:p w14:paraId="42175321" w14:textId="77777777" w:rsidR="003B5845" w:rsidRDefault="003B5845" w:rsidP="00617B3E">
            <w:pPr>
              <w:pStyle w:val="SmallStandard"/>
            </w:pPr>
            <w:r>
              <w:t>Y</w:t>
            </w:r>
          </w:p>
        </w:tc>
        <w:tc>
          <w:tcPr>
            <w:tcW w:w="3969" w:type="dxa"/>
            <w:shd w:val="clear" w:color="auto" w:fill="auto"/>
          </w:tcPr>
          <w:p w14:paraId="13DCFE5F"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187B787E" w14:textId="77777777" w:rsidTr="00617B3E">
        <w:tc>
          <w:tcPr>
            <w:tcW w:w="1588" w:type="dxa"/>
            <w:shd w:val="clear" w:color="auto" w:fill="auto"/>
          </w:tcPr>
          <w:p w14:paraId="341D6C7D" w14:textId="77777777" w:rsidR="003B5845" w:rsidRPr="00634625" w:rsidRDefault="003B5845" w:rsidP="00617B3E">
            <w:pPr>
              <w:pStyle w:val="SmallStandard"/>
            </w:pPr>
            <w:r>
              <w:t>OccurrenceOrUsageViewItem3D</w:t>
            </w:r>
          </w:p>
        </w:tc>
        <w:tc>
          <w:tcPr>
            <w:tcW w:w="708" w:type="dxa"/>
            <w:shd w:val="clear" w:color="auto" w:fill="auto"/>
          </w:tcPr>
          <w:p w14:paraId="67D7D8F7" w14:textId="77777777" w:rsidR="003B5845" w:rsidRPr="00D331EF" w:rsidRDefault="003B5845" w:rsidP="00617B3E">
            <w:pPr>
              <w:pStyle w:val="SmallStandard"/>
            </w:pPr>
            <w:r w:rsidRPr="00D01517">
              <w:t>0..1</w:t>
            </w:r>
          </w:p>
        </w:tc>
        <w:tc>
          <w:tcPr>
            <w:tcW w:w="1560" w:type="dxa"/>
            <w:shd w:val="clear" w:color="auto" w:fill="auto"/>
          </w:tcPr>
          <w:p w14:paraId="5EAB689A" w14:textId="77777777" w:rsidR="003B5845" w:rsidRPr="00132C43" w:rsidRDefault="003B5845" w:rsidP="00617B3E">
            <w:pPr>
              <w:pStyle w:val="SmallStandard"/>
            </w:pPr>
            <w:r>
              <w:t>orientation</w:t>
            </w:r>
          </w:p>
        </w:tc>
        <w:tc>
          <w:tcPr>
            <w:tcW w:w="708" w:type="dxa"/>
            <w:shd w:val="clear" w:color="auto" w:fill="auto"/>
          </w:tcPr>
          <w:p w14:paraId="70D8B2DC" w14:textId="77777777" w:rsidR="003B5845" w:rsidRPr="00D331EF" w:rsidRDefault="003B5845" w:rsidP="00617B3E">
            <w:pPr>
              <w:pStyle w:val="SmallStandard"/>
            </w:pPr>
            <w:r w:rsidRPr="00D01517">
              <w:t>0..1</w:t>
            </w:r>
          </w:p>
        </w:tc>
        <w:tc>
          <w:tcPr>
            <w:tcW w:w="567" w:type="dxa"/>
            <w:shd w:val="clear" w:color="auto" w:fill="auto"/>
          </w:tcPr>
          <w:p w14:paraId="445296BC" w14:textId="77777777" w:rsidR="003B5845" w:rsidRDefault="003B5845" w:rsidP="00617B3E">
            <w:pPr>
              <w:pStyle w:val="SmallStandard"/>
            </w:pPr>
            <w:r>
              <w:t>Y</w:t>
            </w:r>
          </w:p>
        </w:tc>
        <w:tc>
          <w:tcPr>
            <w:tcW w:w="3969" w:type="dxa"/>
            <w:shd w:val="clear" w:color="auto" w:fill="auto"/>
          </w:tcPr>
          <w:p w14:paraId="2F6D8B08" w14:textId="77777777" w:rsidR="003B5845" w:rsidRDefault="003B5845" w:rsidP="00617B3E">
            <w:pPr>
              <w:pStyle w:val="SmallStandard"/>
            </w:pPr>
            <w:r w:rsidRPr="00491287">
              <w:t>Specifies the orientation of the view item.</w:t>
            </w:r>
          </w:p>
        </w:tc>
      </w:tr>
      <w:tr w:rsidR="003B5845" w:rsidRPr="004A00BD" w14:paraId="17F5FBD7" w14:textId="77777777" w:rsidTr="00617B3E">
        <w:tc>
          <w:tcPr>
            <w:tcW w:w="1588" w:type="dxa"/>
            <w:shd w:val="clear" w:color="auto" w:fill="auto"/>
          </w:tcPr>
          <w:p w14:paraId="53CA314B" w14:textId="77777777" w:rsidR="003B5845" w:rsidRPr="00634625" w:rsidRDefault="003B5845" w:rsidP="00617B3E">
            <w:pPr>
              <w:pStyle w:val="SmallStandard"/>
            </w:pPr>
            <w:r>
              <w:t>BuildingBlockPositioning3D</w:t>
            </w:r>
          </w:p>
        </w:tc>
        <w:tc>
          <w:tcPr>
            <w:tcW w:w="708" w:type="dxa"/>
            <w:shd w:val="clear" w:color="auto" w:fill="auto"/>
          </w:tcPr>
          <w:p w14:paraId="0ED1FAF1" w14:textId="77777777" w:rsidR="003B5845" w:rsidRPr="00D331EF" w:rsidRDefault="003B5845" w:rsidP="00617B3E">
            <w:pPr>
              <w:pStyle w:val="SmallStandard"/>
            </w:pPr>
            <w:r w:rsidRPr="00D01517">
              <w:t>0..1</w:t>
            </w:r>
          </w:p>
        </w:tc>
        <w:tc>
          <w:tcPr>
            <w:tcW w:w="1560" w:type="dxa"/>
            <w:shd w:val="clear" w:color="auto" w:fill="auto"/>
          </w:tcPr>
          <w:p w14:paraId="2894AA39" w14:textId="77777777" w:rsidR="003B5845" w:rsidRPr="00132C43" w:rsidRDefault="003B5845" w:rsidP="00617B3E">
            <w:pPr>
              <w:pStyle w:val="SmallStandard"/>
            </w:pPr>
            <w:r>
              <w:t>positioning</w:t>
            </w:r>
          </w:p>
        </w:tc>
        <w:tc>
          <w:tcPr>
            <w:tcW w:w="708" w:type="dxa"/>
            <w:shd w:val="clear" w:color="auto" w:fill="auto"/>
          </w:tcPr>
          <w:p w14:paraId="6A5308CC" w14:textId="77777777" w:rsidR="003B5845" w:rsidRPr="00D331EF" w:rsidRDefault="003B5845" w:rsidP="00617B3E">
            <w:pPr>
              <w:pStyle w:val="SmallStandard"/>
            </w:pPr>
            <w:r w:rsidRPr="00D01517">
              <w:t>0..1</w:t>
            </w:r>
          </w:p>
        </w:tc>
        <w:tc>
          <w:tcPr>
            <w:tcW w:w="567" w:type="dxa"/>
            <w:shd w:val="clear" w:color="auto" w:fill="auto"/>
          </w:tcPr>
          <w:p w14:paraId="0E856DE0" w14:textId="77777777" w:rsidR="003B5845" w:rsidRDefault="003B5845" w:rsidP="00617B3E">
            <w:pPr>
              <w:pStyle w:val="SmallStandard"/>
            </w:pPr>
            <w:r>
              <w:t>Y</w:t>
            </w:r>
          </w:p>
        </w:tc>
        <w:tc>
          <w:tcPr>
            <w:tcW w:w="3969" w:type="dxa"/>
            <w:shd w:val="clear" w:color="auto" w:fill="auto"/>
          </w:tcPr>
          <w:p w14:paraId="2FD4F634"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2CB1D8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197" w:name="_7786622832137f0d7e6ba1863b3818bc"/>
      <w:r w:rsidRPr="005254F8">
        <w:rPr>
          <w:lang w:val="en-GB"/>
        </w:rPr>
        <w:t>GeometryType</w:t>
      </w:r>
      <w:bookmarkEnd w:id="1197"/>
    </w:p>
    <w:p w14:paraId="5537B2C2" w14:textId="77777777" w:rsidR="003B5845" w:rsidRPr="00A518C2" w:rsidRDefault="003B5845" w:rsidP="003B5845">
      <w:pPr>
        <w:rPr>
          <w:lang w:val="en-GB"/>
        </w:rPr>
      </w:pPr>
      <w:r w:rsidRPr="00A518C2">
        <w:rPr>
          <w:sz w:val="18"/>
          <w:szCs w:val="18"/>
          <w:lang w:val="en-GB"/>
        </w:rPr>
        <w:t>Enumeration for the definition of the GeometryType.</w:t>
      </w:r>
    </w:p>
    <w:p w14:paraId="54D18E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32E4D" w14:textId="77777777" w:rsidTr="00617B3E">
        <w:tc>
          <w:tcPr>
            <w:tcW w:w="2013" w:type="dxa"/>
            <w:shd w:val="clear" w:color="auto" w:fill="auto"/>
            <w:tcMar>
              <w:top w:w="28" w:type="dxa"/>
              <w:left w:w="28" w:type="dxa"/>
              <w:bottom w:w="28" w:type="dxa"/>
              <w:right w:w="28" w:type="dxa"/>
            </w:tcMar>
          </w:tcPr>
          <w:p w14:paraId="065860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77C4B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D3F6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0773030" w14:textId="77777777" w:rsidTr="00617B3E">
        <w:tc>
          <w:tcPr>
            <w:tcW w:w="2013" w:type="dxa"/>
            <w:shd w:val="clear" w:color="auto" w:fill="auto"/>
            <w:tcMar>
              <w:top w:w="28" w:type="dxa"/>
              <w:left w:w="28" w:type="dxa"/>
              <w:bottom w:w="28" w:type="dxa"/>
              <w:right w:w="28" w:type="dxa"/>
            </w:tcMar>
          </w:tcPr>
          <w:p w14:paraId="68B0AEA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D2836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AB5ED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F4CB9" w14:textId="77777777" w:rsidTr="00617B3E">
        <w:tc>
          <w:tcPr>
            <w:tcW w:w="2013" w:type="dxa"/>
            <w:shd w:val="clear" w:color="auto" w:fill="auto"/>
            <w:tcMar>
              <w:top w:w="28" w:type="dxa"/>
              <w:left w:w="28" w:type="dxa"/>
              <w:bottom w:w="28" w:type="dxa"/>
              <w:right w:w="28" w:type="dxa"/>
            </w:tcMar>
          </w:tcPr>
          <w:p w14:paraId="57808D42" w14:textId="77777777" w:rsidR="003B5845" w:rsidRPr="009F5D54" w:rsidRDefault="003B5845" w:rsidP="00617B3E">
            <w:pPr>
              <w:pStyle w:val="SmallStandard"/>
            </w:pPr>
            <w:r w:rsidRPr="009F5D54">
              <w:t>Dmu</w:t>
            </w:r>
          </w:p>
        </w:tc>
        <w:tc>
          <w:tcPr>
            <w:tcW w:w="283" w:type="dxa"/>
            <w:shd w:val="clear" w:color="auto" w:fill="auto"/>
          </w:tcPr>
          <w:p w14:paraId="79B805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B50862" w14:textId="77777777" w:rsidR="003B5845" w:rsidRPr="004A00BD" w:rsidRDefault="003B5845" w:rsidP="00617B3E">
            <w:pPr>
              <w:jc w:val="left"/>
              <w:rPr>
                <w:sz w:val="22"/>
                <w:lang w:val="en-GB"/>
              </w:rPr>
            </w:pPr>
            <w:r w:rsidRPr="004A00BD">
              <w:rPr>
                <w:sz w:val="16"/>
                <w:szCs w:val="16"/>
                <w:lang w:val="en-GB"/>
              </w:rPr>
              <w:t>The Geometry is a DMU model of the vehicle.</w:t>
            </w:r>
          </w:p>
        </w:tc>
      </w:tr>
      <w:tr w:rsidR="003B5845" w:rsidRPr="004A00BD" w14:paraId="15582826" w14:textId="77777777" w:rsidTr="00617B3E">
        <w:tc>
          <w:tcPr>
            <w:tcW w:w="2013" w:type="dxa"/>
            <w:shd w:val="clear" w:color="auto" w:fill="auto"/>
            <w:tcMar>
              <w:top w:w="28" w:type="dxa"/>
              <w:left w:w="28" w:type="dxa"/>
              <w:bottom w:w="28" w:type="dxa"/>
              <w:right w:w="28" w:type="dxa"/>
            </w:tcMar>
          </w:tcPr>
          <w:p w14:paraId="2CFF4D18" w14:textId="77777777" w:rsidR="003B5845" w:rsidRPr="009F5D54" w:rsidRDefault="003B5845" w:rsidP="00617B3E">
            <w:pPr>
              <w:pStyle w:val="SmallStandard"/>
            </w:pPr>
            <w:r w:rsidRPr="009F5D54">
              <w:t>Formboard</w:t>
            </w:r>
          </w:p>
        </w:tc>
        <w:tc>
          <w:tcPr>
            <w:tcW w:w="283" w:type="dxa"/>
            <w:shd w:val="clear" w:color="auto" w:fill="auto"/>
          </w:tcPr>
          <w:p w14:paraId="593D5D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2C3774" w14:textId="77777777" w:rsidR="003B5845" w:rsidRPr="004A00BD" w:rsidRDefault="003B5845" w:rsidP="00617B3E">
            <w:pPr>
              <w:jc w:val="left"/>
              <w:rPr>
                <w:sz w:val="22"/>
                <w:lang w:val="en-GB"/>
              </w:rPr>
            </w:pPr>
            <w:r w:rsidRPr="004A00BD">
              <w:rPr>
                <w:sz w:val="16"/>
                <w:szCs w:val="16"/>
                <w:lang w:val="en-GB"/>
              </w:rPr>
              <w:t>The Geometry is a model of a Formboard.</w:t>
            </w:r>
          </w:p>
        </w:tc>
      </w:tr>
    </w:tbl>
    <w:p w14:paraId="7208E676" w14:textId="77777777" w:rsidR="003B5845" w:rsidRDefault="003B5845" w:rsidP="003B5845">
      <w:pPr>
        <w:pStyle w:val="SmallStandard"/>
      </w:pPr>
    </w:p>
    <w:p w14:paraId="5A7E209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198" w:name="_Toc27668626"/>
      <w:bookmarkStart w:id="1199" w:name="_Toc27730694"/>
      <w:r>
        <w:rPr>
          <w:lang w:val="en-GB"/>
        </w:rPr>
        <w:t xml:space="preserve">Module </w:t>
      </w:r>
      <w:bookmarkStart w:id="1200" w:name="_d36a8c042274052ff421e12aa4dc72b9"/>
      <w:r>
        <w:rPr>
          <w:lang w:val="en-GB"/>
        </w:rPr>
        <w:t>instancing</w:t>
      </w:r>
      <w:bookmarkEnd w:id="1198"/>
      <w:bookmarkEnd w:id="1199"/>
      <w:bookmarkEnd w:id="1200"/>
    </w:p>
    <w:p w14:paraId="33B55E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1" w:name="_6d6c998052d7a4d76d5c230fe3673a4d"/>
      <w:r>
        <w:rPr>
          <w:lang w:val="en-GB"/>
        </w:rPr>
        <w:t>OccurrenceOrUsage</w:t>
      </w:r>
      <w:bookmarkEnd w:id="1201"/>
    </w:p>
    <w:p w14:paraId="4FF47B6D" w14:textId="77777777" w:rsidR="003B5845" w:rsidRPr="00A518C2" w:rsidRDefault="003B5845" w:rsidP="003B5845">
      <w:pPr>
        <w:rPr>
          <w:lang w:val="en-GB"/>
        </w:rPr>
      </w:pPr>
      <w:r w:rsidRPr="00A518C2">
        <w:rPr>
          <w:sz w:val="18"/>
          <w:szCs w:val="18"/>
          <w:lang w:val="en-GB"/>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712FD9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8A737" w14:textId="77777777" w:rsidTr="00617B3E">
        <w:tc>
          <w:tcPr>
            <w:tcW w:w="2013" w:type="dxa"/>
            <w:shd w:val="clear" w:color="auto" w:fill="auto"/>
            <w:tcMar>
              <w:top w:w="28" w:type="dxa"/>
              <w:left w:w="28" w:type="dxa"/>
              <w:bottom w:w="28" w:type="dxa"/>
              <w:right w:w="28" w:type="dxa"/>
            </w:tcMar>
          </w:tcPr>
          <w:p w14:paraId="53C308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253D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BF10B62" w14:textId="77777777" w:rsidTr="00617B3E">
        <w:tc>
          <w:tcPr>
            <w:tcW w:w="2013" w:type="dxa"/>
            <w:shd w:val="clear" w:color="auto" w:fill="auto"/>
            <w:tcMar>
              <w:top w:w="28" w:type="dxa"/>
              <w:left w:w="28" w:type="dxa"/>
              <w:bottom w:w="28" w:type="dxa"/>
              <w:right w:w="28" w:type="dxa"/>
            </w:tcMar>
          </w:tcPr>
          <w:p w14:paraId="35F3CF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68AE3B" w14:textId="77777777" w:rsidR="003B5845" w:rsidRPr="004A00BD" w:rsidRDefault="003B5845" w:rsidP="00617B3E">
            <w:pPr>
              <w:rPr>
                <w:sz w:val="22"/>
              </w:rPr>
            </w:pPr>
          </w:p>
        </w:tc>
      </w:tr>
      <w:tr w:rsidR="003B5845" w:rsidRPr="008359F5" w14:paraId="12F171B4" w14:textId="77777777" w:rsidTr="00617B3E">
        <w:tc>
          <w:tcPr>
            <w:tcW w:w="2013" w:type="dxa"/>
            <w:shd w:val="clear" w:color="auto" w:fill="auto"/>
            <w:tcMar>
              <w:top w:w="28" w:type="dxa"/>
              <w:left w:w="28" w:type="dxa"/>
              <w:bottom w:w="28" w:type="dxa"/>
              <w:right w:w="28" w:type="dxa"/>
            </w:tcMar>
          </w:tcPr>
          <w:p w14:paraId="694EBB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C863023" w14:textId="77777777" w:rsidR="003B5845" w:rsidRPr="000437C1" w:rsidRDefault="003B5845" w:rsidP="00617B3E">
            <w:pPr>
              <w:pStyle w:val="SmallStandard"/>
            </w:pPr>
            <w:r>
              <w:t>true</w:t>
            </w:r>
          </w:p>
        </w:tc>
      </w:tr>
    </w:tbl>
    <w:p w14:paraId="53A3C8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69CF01" w14:textId="77777777" w:rsidTr="00617B3E">
        <w:tc>
          <w:tcPr>
            <w:tcW w:w="2013" w:type="dxa"/>
            <w:shd w:val="clear" w:color="auto" w:fill="auto"/>
            <w:tcMar>
              <w:top w:w="28" w:type="dxa"/>
              <w:left w:w="28" w:type="dxa"/>
              <w:bottom w:w="28" w:type="dxa"/>
              <w:right w:w="28" w:type="dxa"/>
            </w:tcMar>
          </w:tcPr>
          <w:p w14:paraId="4D5771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B248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95551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3EDF20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BF181B" w14:textId="77777777" w:rsidTr="00617B3E">
        <w:tc>
          <w:tcPr>
            <w:tcW w:w="2013" w:type="dxa"/>
            <w:shd w:val="clear" w:color="auto" w:fill="auto"/>
            <w:tcMar>
              <w:top w:w="28" w:type="dxa"/>
              <w:left w:w="28" w:type="dxa"/>
              <w:bottom w:w="28" w:type="dxa"/>
              <w:right w:w="28" w:type="dxa"/>
            </w:tcMar>
          </w:tcPr>
          <w:p w14:paraId="08372D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D9AD6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DDB5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760C35" w14:textId="77777777" w:rsidR="003B5845" w:rsidRPr="004A00BD" w:rsidRDefault="003B5845" w:rsidP="00617B3E">
            <w:pPr>
              <w:jc w:val="left"/>
              <w:rPr>
                <w:sz w:val="22"/>
                <w:lang w:val="en-GB"/>
              </w:rPr>
            </w:pPr>
            <w:r w:rsidRPr="004A00BD">
              <w:rPr>
                <w:sz w:val="16"/>
                <w:szCs w:val="16"/>
                <w:lang w:val="en-GB"/>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3B5845" w:rsidRPr="004A00BD" w14:paraId="070D2158" w14:textId="77777777" w:rsidTr="00617B3E">
        <w:tc>
          <w:tcPr>
            <w:tcW w:w="2013" w:type="dxa"/>
            <w:shd w:val="clear" w:color="auto" w:fill="auto"/>
            <w:tcMar>
              <w:top w:w="28" w:type="dxa"/>
              <w:left w:w="28" w:type="dxa"/>
              <w:bottom w:w="28" w:type="dxa"/>
              <w:right w:w="28" w:type="dxa"/>
            </w:tcMar>
          </w:tcPr>
          <w:p w14:paraId="050CAF4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52AC3CB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A2D6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027346" w14:textId="77777777" w:rsidR="003B5845" w:rsidRPr="004A00BD" w:rsidRDefault="003B5845" w:rsidP="00617B3E">
            <w:pPr>
              <w:jc w:val="left"/>
              <w:rPr>
                <w:sz w:val="22"/>
                <w:lang w:val="en-GB"/>
              </w:rPr>
            </w:pPr>
            <w:r w:rsidRPr="004A00BD">
              <w:rPr>
                <w:sz w:val="16"/>
                <w:szCs w:val="16"/>
                <w:lang w:val="en-GB"/>
              </w:rPr>
              <w:t>Room to specify additional identifiers for the OccurrenceOrUsage.</w:t>
            </w:r>
          </w:p>
        </w:tc>
      </w:tr>
      <w:tr w:rsidR="003B5845" w:rsidRPr="004A00BD" w14:paraId="37025E0C" w14:textId="77777777" w:rsidTr="00617B3E">
        <w:tc>
          <w:tcPr>
            <w:tcW w:w="2013" w:type="dxa"/>
            <w:shd w:val="clear" w:color="auto" w:fill="auto"/>
            <w:tcMar>
              <w:top w:w="28" w:type="dxa"/>
              <w:left w:w="28" w:type="dxa"/>
              <w:bottom w:w="28" w:type="dxa"/>
              <w:right w:w="28" w:type="dxa"/>
            </w:tcMar>
          </w:tcPr>
          <w:p w14:paraId="1DC4E97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263C379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F2C93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1A4629" w14:textId="77777777" w:rsidR="003B5845" w:rsidRPr="004A00BD" w:rsidRDefault="003B5845" w:rsidP="00617B3E">
            <w:pPr>
              <w:jc w:val="left"/>
              <w:rPr>
                <w:sz w:val="22"/>
                <w:lang w:val="en-GB"/>
              </w:rPr>
            </w:pPr>
            <w:r w:rsidRPr="004A00BD">
              <w:rPr>
                <w:sz w:val="16"/>
                <w:szCs w:val="16"/>
                <w:lang w:val="en-GB"/>
              </w:rPr>
              <w:t xml:space="preserve">Specifies an abbreviation of the </w:t>
            </w:r>
            <w:r w:rsidRPr="004A00BD">
              <w:rPr>
                <w:i/>
                <w:iCs/>
                <w:sz w:val="16"/>
                <w:szCs w:val="16"/>
                <w:lang w:val="en-GB"/>
              </w:rPr>
              <w:t>OccurrenceOrUsage</w:t>
            </w:r>
            <w:r w:rsidRPr="004A00BD">
              <w:rPr>
                <w:sz w:val="16"/>
                <w:szCs w:val="16"/>
                <w:lang w:val="en-GB"/>
              </w:rPr>
              <w:t>. Normally this a human readable short name.</w:t>
            </w:r>
          </w:p>
        </w:tc>
      </w:tr>
      <w:tr w:rsidR="003B5845" w:rsidRPr="004A00BD" w14:paraId="3637DF48" w14:textId="77777777" w:rsidTr="00617B3E">
        <w:tc>
          <w:tcPr>
            <w:tcW w:w="2013" w:type="dxa"/>
            <w:shd w:val="clear" w:color="auto" w:fill="auto"/>
            <w:tcMar>
              <w:top w:w="28" w:type="dxa"/>
              <w:left w:w="28" w:type="dxa"/>
              <w:bottom w:w="28" w:type="dxa"/>
              <w:right w:w="28" w:type="dxa"/>
            </w:tcMar>
          </w:tcPr>
          <w:p w14:paraId="70DED35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F5DA5E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B2D39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6CB3BC" w14:textId="77777777" w:rsidR="003B5845" w:rsidRPr="004A00BD" w:rsidRDefault="003B5845" w:rsidP="00617B3E">
            <w:pPr>
              <w:jc w:val="left"/>
              <w:rPr>
                <w:sz w:val="22"/>
                <w:lang w:val="en-GB"/>
              </w:rPr>
            </w:pPr>
            <w:r w:rsidRPr="004A00BD">
              <w:rPr>
                <w:sz w:val="16"/>
                <w:szCs w:val="16"/>
                <w:lang w:val="en-GB"/>
              </w:rPr>
              <w:t>Specifies additional, human readable information about the OccurrenceOrUsage.</w:t>
            </w:r>
          </w:p>
        </w:tc>
      </w:tr>
    </w:tbl>
    <w:p w14:paraId="187D98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37DFAA" w14:textId="77777777" w:rsidTr="00617B3E">
        <w:tc>
          <w:tcPr>
            <w:tcW w:w="3856" w:type="dxa"/>
            <w:gridSpan w:val="3"/>
            <w:shd w:val="clear" w:color="auto" w:fill="auto"/>
          </w:tcPr>
          <w:p w14:paraId="25518F4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F2193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BD3F7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E37F41" w14:textId="77777777" w:rsidTr="00617B3E">
        <w:tc>
          <w:tcPr>
            <w:tcW w:w="1573" w:type="dxa"/>
            <w:shd w:val="clear" w:color="auto" w:fill="auto"/>
          </w:tcPr>
          <w:p w14:paraId="7B8C622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9DA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7913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DEFD9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AB2D9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4FE3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5EE" w14:textId="77777777" w:rsidTr="00617B3E">
        <w:tc>
          <w:tcPr>
            <w:tcW w:w="1573" w:type="dxa"/>
            <w:shd w:val="clear" w:color="auto" w:fill="auto"/>
          </w:tcPr>
          <w:p w14:paraId="0395882E" w14:textId="77777777" w:rsidR="003B5845" w:rsidRPr="00634625" w:rsidRDefault="003B5845" w:rsidP="00617B3E">
            <w:pPr>
              <w:pStyle w:val="SmallStandard"/>
            </w:pPr>
            <w:r>
              <w:t>UsageNode</w:t>
            </w:r>
          </w:p>
        </w:tc>
        <w:tc>
          <w:tcPr>
            <w:tcW w:w="1574" w:type="dxa"/>
            <w:shd w:val="clear" w:color="auto" w:fill="auto"/>
          </w:tcPr>
          <w:p w14:paraId="1A95FC98" w14:textId="77777777" w:rsidR="003B5845" w:rsidRPr="00132C43" w:rsidRDefault="003B5845" w:rsidP="00617B3E">
            <w:pPr>
              <w:pStyle w:val="SmallStandard"/>
            </w:pPr>
            <w:r>
              <w:t>realizedUsageNode</w:t>
            </w:r>
          </w:p>
        </w:tc>
        <w:tc>
          <w:tcPr>
            <w:tcW w:w="708" w:type="dxa"/>
            <w:shd w:val="clear" w:color="auto" w:fill="auto"/>
          </w:tcPr>
          <w:p w14:paraId="07080952" w14:textId="77777777" w:rsidR="003B5845" w:rsidRPr="00D331EF" w:rsidRDefault="003B5845" w:rsidP="00617B3E">
            <w:pPr>
              <w:pStyle w:val="SmallStandard"/>
            </w:pPr>
            <w:r w:rsidRPr="00574783">
              <w:t>0..1</w:t>
            </w:r>
          </w:p>
        </w:tc>
        <w:tc>
          <w:tcPr>
            <w:tcW w:w="709" w:type="dxa"/>
            <w:shd w:val="clear" w:color="auto" w:fill="auto"/>
          </w:tcPr>
          <w:p w14:paraId="5A5A47CF" w14:textId="77777777" w:rsidR="003B5845" w:rsidRPr="00D331EF" w:rsidRDefault="003B5845" w:rsidP="00617B3E">
            <w:pPr>
              <w:pStyle w:val="SmallStandard"/>
            </w:pPr>
            <w:r w:rsidRPr="00207506">
              <w:t>0..*</w:t>
            </w:r>
          </w:p>
        </w:tc>
        <w:tc>
          <w:tcPr>
            <w:tcW w:w="567" w:type="dxa"/>
            <w:shd w:val="clear" w:color="auto" w:fill="auto"/>
          </w:tcPr>
          <w:p w14:paraId="5481B2CE" w14:textId="77777777" w:rsidR="003B5845" w:rsidRPr="00D331EF" w:rsidRDefault="003B5845" w:rsidP="00617B3E">
            <w:pPr>
              <w:pStyle w:val="SmallStandard"/>
            </w:pPr>
            <w:r>
              <w:t>N</w:t>
            </w:r>
          </w:p>
        </w:tc>
        <w:tc>
          <w:tcPr>
            <w:tcW w:w="3969" w:type="dxa"/>
            <w:shd w:val="clear" w:color="auto" w:fill="auto"/>
          </w:tcPr>
          <w:p w14:paraId="0EB5642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OccurrenceOrUsage</w:t>
            </w:r>
            <w:r w:rsidRPr="004A00BD">
              <w:rPr>
                <w:sz w:val="16"/>
                <w:szCs w:val="16"/>
                <w:lang w:val="en-GB"/>
              </w:rPr>
              <w:t>.</w:t>
            </w:r>
          </w:p>
        </w:tc>
      </w:tr>
      <w:tr w:rsidR="003B5845" w:rsidRPr="004A00BD" w14:paraId="61C6BF2E" w14:textId="77777777" w:rsidTr="00617B3E">
        <w:tc>
          <w:tcPr>
            <w:tcW w:w="1573" w:type="dxa"/>
            <w:shd w:val="clear" w:color="auto" w:fill="auto"/>
          </w:tcPr>
          <w:p w14:paraId="69AC0584" w14:textId="77777777" w:rsidR="003B5845" w:rsidRPr="00634625" w:rsidRDefault="003B5845" w:rsidP="00617B3E">
            <w:pPr>
              <w:pStyle w:val="SmallStandard"/>
            </w:pPr>
            <w:r>
              <w:t>Instruction</w:t>
            </w:r>
          </w:p>
        </w:tc>
        <w:tc>
          <w:tcPr>
            <w:tcW w:w="1574" w:type="dxa"/>
            <w:shd w:val="clear" w:color="auto" w:fill="auto"/>
          </w:tcPr>
          <w:p w14:paraId="075C950A" w14:textId="77777777" w:rsidR="003B5845" w:rsidRPr="00132C43" w:rsidRDefault="003B5845" w:rsidP="00617B3E">
            <w:pPr>
              <w:pStyle w:val="SmallStandard"/>
            </w:pPr>
            <w:r>
              <w:t>installationInstruction</w:t>
            </w:r>
          </w:p>
        </w:tc>
        <w:tc>
          <w:tcPr>
            <w:tcW w:w="708" w:type="dxa"/>
            <w:shd w:val="clear" w:color="auto" w:fill="auto"/>
          </w:tcPr>
          <w:p w14:paraId="05CE4C52" w14:textId="77777777" w:rsidR="003B5845" w:rsidRPr="00D331EF" w:rsidRDefault="003B5845" w:rsidP="00617B3E">
            <w:pPr>
              <w:pStyle w:val="SmallStandard"/>
            </w:pPr>
            <w:r w:rsidRPr="00574783">
              <w:t>0..*</w:t>
            </w:r>
          </w:p>
        </w:tc>
        <w:tc>
          <w:tcPr>
            <w:tcW w:w="709" w:type="dxa"/>
            <w:shd w:val="clear" w:color="auto" w:fill="auto"/>
          </w:tcPr>
          <w:p w14:paraId="5652954B" w14:textId="77777777" w:rsidR="003B5845" w:rsidRPr="00D331EF" w:rsidRDefault="003B5845" w:rsidP="00617B3E">
            <w:pPr>
              <w:pStyle w:val="SmallStandard"/>
            </w:pPr>
            <w:r w:rsidRPr="00207506">
              <w:t>0..1</w:t>
            </w:r>
          </w:p>
        </w:tc>
        <w:tc>
          <w:tcPr>
            <w:tcW w:w="567" w:type="dxa"/>
            <w:shd w:val="clear" w:color="auto" w:fill="auto"/>
          </w:tcPr>
          <w:p w14:paraId="39363E3B" w14:textId="77777777" w:rsidR="003B5845" w:rsidRDefault="003B5845" w:rsidP="00617B3E">
            <w:pPr>
              <w:pStyle w:val="SmallStandard"/>
            </w:pPr>
            <w:r>
              <w:t>Y</w:t>
            </w:r>
          </w:p>
        </w:tc>
        <w:tc>
          <w:tcPr>
            <w:tcW w:w="3969" w:type="dxa"/>
            <w:shd w:val="clear" w:color="auto" w:fill="auto"/>
          </w:tcPr>
          <w:p w14:paraId="70FE2B0F" w14:textId="77777777" w:rsidR="003B5845" w:rsidRDefault="003B5845" w:rsidP="00617B3E">
            <w:pPr>
              <w:pStyle w:val="SmallStandard"/>
            </w:pPr>
            <w:r w:rsidRPr="00491287">
              <w:t xml:space="preserve">Room to specify InstallationInstruction(s) for the OccurrenceOrUsage. </w:t>
            </w:r>
          </w:p>
        </w:tc>
      </w:tr>
      <w:tr w:rsidR="003B5845" w:rsidRPr="004A00BD" w14:paraId="25D5E66E" w14:textId="77777777" w:rsidTr="00617B3E">
        <w:tc>
          <w:tcPr>
            <w:tcW w:w="1573" w:type="dxa"/>
            <w:shd w:val="clear" w:color="auto" w:fill="auto"/>
          </w:tcPr>
          <w:p w14:paraId="20A134BC" w14:textId="77777777" w:rsidR="003B5845" w:rsidRPr="00634625" w:rsidRDefault="003B5845" w:rsidP="00617B3E">
            <w:pPr>
              <w:pStyle w:val="SmallStandard"/>
            </w:pPr>
            <w:r>
              <w:t>Role</w:t>
            </w:r>
          </w:p>
        </w:tc>
        <w:tc>
          <w:tcPr>
            <w:tcW w:w="1574" w:type="dxa"/>
            <w:shd w:val="clear" w:color="auto" w:fill="auto"/>
          </w:tcPr>
          <w:p w14:paraId="6370CEC9" w14:textId="77777777" w:rsidR="003B5845" w:rsidRPr="00132C43" w:rsidRDefault="003B5845" w:rsidP="00617B3E">
            <w:pPr>
              <w:pStyle w:val="SmallStandard"/>
            </w:pPr>
            <w:r>
              <w:t>role</w:t>
            </w:r>
          </w:p>
        </w:tc>
        <w:tc>
          <w:tcPr>
            <w:tcW w:w="708" w:type="dxa"/>
            <w:shd w:val="clear" w:color="auto" w:fill="auto"/>
          </w:tcPr>
          <w:p w14:paraId="79B9E196" w14:textId="77777777" w:rsidR="003B5845" w:rsidRPr="00D331EF" w:rsidRDefault="003B5845" w:rsidP="00617B3E">
            <w:pPr>
              <w:pStyle w:val="SmallStandard"/>
            </w:pPr>
            <w:r w:rsidRPr="00574783">
              <w:t>0..*</w:t>
            </w:r>
          </w:p>
        </w:tc>
        <w:tc>
          <w:tcPr>
            <w:tcW w:w="709" w:type="dxa"/>
            <w:shd w:val="clear" w:color="auto" w:fill="auto"/>
          </w:tcPr>
          <w:p w14:paraId="6B103F43" w14:textId="77777777" w:rsidR="003B5845" w:rsidRPr="00D331EF" w:rsidRDefault="003B5845" w:rsidP="00617B3E">
            <w:pPr>
              <w:pStyle w:val="SmallStandard"/>
            </w:pPr>
            <w:r w:rsidRPr="00207506">
              <w:t>0..1</w:t>
            </w:r>
          </w:p>
        </w:tc>
        <w:tc>
          <w:tcPr>
            <w:tcW w:w="567" w:type="dxa"/>
            <w:shd w:val="clear" w:color="auto" w:fill="auto"/>
          </w:tcPr>
          <w:p w14:paraId="6957CC46" w14:textId="77777777" w:rsidR="003B5845" w:rsidRDefault="003B5845" w:rsidP="00617B3E">
            <w:pPr>
              <w:pStyle w:val="SmallStandard"/>
            </w:pPr>
            <w:r>
              <w:t>Y</w:t>
            </w:r>
          </w:p>
        </w:tc>
        <w:tc>
          <w:tcPr>
            <w:tcW w:w="3969" w:type="dxa"/>
            <w:shd w:val="clear" w:color="auto" w:fill="auto"/>
          </w:tcPr>
          <w:p w14:paraId="684478A9"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19F5C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4D9651A" w14:textId="77777777" w:rsidTr="00617B3E">
        <w:tc>
          <w:tcPr>
            <w:tcW w:w="2296" w:type="dxa"/>
            <w:gridSpan w:val="2"/>
            <w:shd w:val="clear" w:color="auto" w:fill="auto"/>
          </w:tcPr>
          <w:p w14:paraId="04E6F2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AF3BF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0A29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9B4FC9" w14:textId="77777777" w:rsidTr="00617B3E">
        <w:tc>
          <w:tcPr>
            <w:tcW w:w="1588" w:type="dxa"/>
            <w:shd w:val="clear" w:color="auto" w:fill="auto"/>
          </w:tcPr>
          <w:p w14:paraId="53088F8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771C4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4179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8A19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042A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D28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F9BA31" w14:textId="77777777" w:rsidTr="00617B3E">
        <w:tc>
          <w:tcPr>
            <w:tcW w:w="1588" w:type="dxa"/>
            <w:shd w:val="clear" w:color="auto" w:fill="auto"/>
          </w:tcPr>
          <w:p w14:paraId="5E509754" w14:textId="77777777" w:rsidR="003B5845" w:rsidRPr="00634625" w:rsidRDefault="003B5845" w:rsidP="00617B3E">
            <w:pPr>
              <w:pStyle w:val="SmallStandard"/>
            </w:pPr>
            <w:r>
              <w:t>PartWithSubComponentsRole</w:t>
            </w:r>
          </w:p>
        </w:tc>
        <w:tc>
          <w:tcPr>
            <w:tcW w:w="708" w:type="dxa"/>
            <w:shd w:val="clear" w:color="auto" w:fill="auto"/>
          </w:tcPr>
          <w:p w14:paraId="54CA4C07" w14:textId="77777777" w:rsidR="003B5845" w:rsidRPr="00D331EF" w:rsidRDefault="003B5845" w:rsidP="00617B3E">
            <w:pPr>
              <w:pStyle w:val="SmallStandard"/>
            </w:pPr>
            <w:r w:rsidRPr="00D01517">
              <w:t>0..*</w:t>
            </w:r>
          </w:p>
        </w:tc>
        <w:tc>
          <w:tcPr>
            <w:tcW w:w="1560" w:type="dxa"/>
            <w:shd w:val="clear" w:color="auto" w:fill="auto"/>
          </w:tcPr>
          <w:p w14:paraId="6FD39290" w14:textId="77777777" w:rsidR="003B5845" w:rsidRPr="00132C43" w:rsidRDefault="003B5845" w:rsidP="00617B3E">
            <w:pPr>
              <w:pStyle w:val="SmallStandard"/>
            </w:pPr>
            <w:r>
              <w:t>subComponent</w:t>
            </w:r>
          </w:p>
        </w:tc>
        <w:tc>
          <w:tcPr>
            <w:tcW w:w="708" w:type="dxa"/>
            <w:shd w:val="clear" w:color="auto" w:fill="auto"/>
          </w:tcPr>
          <w:p w14:paraId="22AA9F57" w14:textId="77777777" w:rsidR="003B5845" w:rsidRPr="00D331EF" w:rsidRDefault="003B5845" w:rsidP="00617B3E">
            <w:pPr>
              <w:pStyle w:val="SmallStandard"/>
            </w:pPr>
            <w:r w:rsidRPr="00D01517">
              <w:t>0..*</w:t>
            </w:r>
          </w:p>
        </w:tc>
        <w:tc>
          <w:tcPr>
            <w:tcW w:w="567" w:type="dxa"/>
            <w:shd w:val="clear" w:color="auto" w:fill="auto"/>
          </w:tcPr>
          <w:p w14:paraId="06AF9E5B" w14:textId="77777777" w:rsidR="003B5845" w:rsidRPr="00D331EF" w:rsidRDefault="003B5845" w:rsidP="00617B3E">
            <w:pPr>
              <w:pStyle w:val="SmallStandard"/>
            </w:pPr>
            <w:r>
              <w:t>N</w:t>
            </w:r>
          </w:p>
        </w:tc>
        <w:tc>
          <w:tcPr>
            <w:tcW w:w="3969" w:type="dxa"/>
            <w:shd w:val="clear" w:color="auto" w:fill="auto"/>
          </w:tcPr>
          <w:p w14:paraId="1A5AC30E"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1DB618CE" w14:textId="77777777" w:rsidTr="00617B3E">
        <w:tc>
          <w:tcPr>
            <w:tcW w:w="1588" w:type="dxa"/>
            <w:shd w:val="clear" w:color="auto" w:fill="auto"/>
          </w:tcPr>
          <w:p w14:paraId="5568B5ED" w14:textId="77777777" w:rsidR="003B5845" w:rsidRPr="00634625" w:rsidRDefault="003B5845" w:rsidP="00617B3E">
            <w:pPr>
              <w:pStyle w:val="SmallStandard"/>
            </w:pPr>
            <w:r>
              <w:t>OccurrenceOrUsageViewItem2D</w:t>
            </w:r>
          </w:p>
        </w:tc>
        <w:tc>
          <w:tcPr>
            <w:tcW w:w="708" w:type="dxa"/>
            <w:shd w:val="clear" w:color="auto" w:fill="auto"/>
          </w:tcPr>
          <w:p w14:paraId="2D1833EB" w14:textId="77777777" w:rsidR="003B5845" w:rsidRPr="00D331EF" w:rsidRDefault="003B5845" w:rsidP="00617B3E">
            <w:pPr>
              <w:pStyle w:val="SmallStandard"/>
            </w:pPr>
            <w:r w:rsidRPr="00D01517">
              <w:t>0..*</w:t>
            </w:r>
          </w:p>
        </w:tc>
        <w:tc>
          <w:tcPr>
            <w:tcW w:w="1560" w:type="dxa"/>
            <w:shd w:val="clear" w:color="auto" w:fill="auto"/>
          </w:tcPr>
          <w:p w14:paraId="148C8AA7" w14:textId="77777777" w:rsidR="003B5845" w:rsidRPr="00132C43" w:rsidRDefault="003B5845" w:rsidP="00617B3E">
            <w:pPr>
              <w:pStyle w:val="SmallStandard"/>
            </w:pPr>
            <w:r>
              <w:t>occurrenceOrUsage</w:t>
            </w:r>
          </w:p>
        </w:tc>
        <w:tc>
          <w:tcPr>
            <w:tcW w:w="708" w:type="dxa"/>
            <w:shd w:val="clear" w:color="auto" w:fill="auto"/>
          </w:tcPr>
          <w:p w14:paraId="6EAFD8B2" w14:textId="77777777" w:rsidR="003B5845" w:rsidRPr="00D331EF" w:rsidRDefault="003B5845" w:rsidP="00617B3E">
            <w:pPr>
              <w:pStyle w:val="SmallStandard"/>
            </w:pPr>
            <w:r w:rsidRPr="00D01517">
              <w:t>0..*</w:t>
            </w:r>
          </w:p>
        </w:tc>
        <w:tc>
          <w:tcPr>
            <w:tcW w:w="567" w:type="dxa"/>
            <w:shd w:val="clear" w:color="auto" w:fill="auto"/>
          </w:tcPr>
          <w:p w14:paraId="6B190F0F" w14:textId="77777777" w:rsidR="003B5845" w:rsidRPr="00D331EF" w:rsidRDefault="003B5845" w:rsidP="00617B3E">
            <w:pPr>
              <w:pStyle w:val="SmallStandard"/>
            </w:pPr>
            <w:r>
              <w:t>N</w:t>
            </w:r>
          </w:p>
        </w:tc>
        <w:tc>
          <w:tcPr>
            <w:tcW w:w="3969" w:type="dxa"/>
            <w:shd w:val="clear" w:color="auto" w:fill="auto"/>
          </w:tcPr>
          <w:p w14:paraId="3B63AFF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7A62071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4A2C0BF3" w14:textId="77777777" w:rsidTr="00617B3E">
        <w:tc>
          <w:tcPr>
            <w:tcW w:w="1588" w:type="dxa"/>
            <w:shd w:val="clear" w:color="auto" w:fill="auto"/>
          </w:tcPr>
          <w:p w14:paraId="6DE2539A" w14:textId="77777777" w:rsidR="003B5845" w:rsidRPr="00634625" w:rsidRDefault="003B5845" w:rsidP="00617B3E">
            <w:pPr>
              <w:pStyle w:val="SmallStandard"/>
            </w:pPr>
            <w:r>
              <w:t>OccurrenceOrUsage</w:t>
            </w:r>
          </w:p>
        </w:tc>
        <w:tc>
          <w:tcPr>
            <w:tcW w:w="708" w:type="dxa"/>
            <w:shd w:val="clear" w:color="auto" w:fill="auto"/>
          </w:tcPr>
          <w:p w14:paraId="1EAE20B3" w14:textId="77777777" w:rsidR="003B5845" w:rsidRPr="00D331EF" w:rsidRDefault="003B5845" w:rsidP="00617B3E">
            <w:pPr>
              <w:pStyle w:val="SmallStandard"/>
            </w:pPr>
            <w:r w:rsidRPr="00D01517">
              <w:t>0..*</w:t>
            </w:r>
          </w:p>
        </w:tc>
        <w:tc>
          <w:tcPr>
            <w:tcW w:w="1560" w:type="dxa"/>
            <w:shd w:val="clear" w:color="auto" w:fill="auto"/>
          </w:tcPr>
          <w:p w14:paraId="19294048" w14:textId="77777777" w:rsidR="003B5845" w:rsidRPr="00132C43" w:rsidRDefault="003B5845" w:rsidP="00617B3E">
            <w:pPr>
              <w:pStyle w:val="SmallStandard"/>
            </w:pPr>
            <w:r>
              <w:t>referenceElement</w:t>
            </w:r>
          </w:p>
        </w:tc>
        <w:tc>
          <w:tcPr>
            <w:tcW w:w="708" w:type="dxa"/>
            <w:shd w:val="clear" w:color="auto" w:fill="auto"/>
          </w:tcPr>
          <w:p w14:paraId="5E93C80C" w14:textId="77777777" w:rsidR="003B5845" w:rsidRPr="00D331EF" w:rsidRDefault="003B5845" w:rsidP="00617B3E">
            <w:pPr>
              <w:pStyle w:val="SmallStandard"/>
            </w:pPr>
            <w:r w:rsidRPr="00D01517">
              <w:t>0..*</w:t>
            </w:r>
          </w:p>
        </w:tc>
        <w:tc>
          <w:tcPr>
            <w:tcW w:w="567" w:type="dxa"/>
            <w:shd w:val="clear" w:color="auto" w:fill="auto"/>
          </w:tcPr>
          <w:p w14:paraId="666E4F8C" w14:textId="77777777" w:rsidR="003B5845" w:rsidRPr="00D331EF" w:rsidRDefault="003B5845" w:rsidP="00617B3E">
            <w:pPr>
              <w:pStyle w:val="SmallStandard"/>
            </w:pPr>
            <w:r>
              <w:t>N</w:t>
            </w:r>
          </w:p>
        </w:tc>
        <w:tc>
          <w:tcPr>
            <w:tcW w:w="3969" w:type="dxa"/>
            <w:shd w:val="clear" w:color="auto" w:fill="auto"/>
          </w:tcPr>
          <w:p w14:paraId="30EE89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OccurrenceOrUsage</w:t>
            </w:r>
            <w:r w:rsidRPr="004A00BD">
              <w:rPr>
                <w:sz w:val="16"/>
                <w:szCs w:val="16"/>
                <w:lang w:val="en-GB"/>
              </w:rPr>
              <w:t xml:space="preserve"> for which this </w:t>
            </w:r>
            <w:r w:rsidRPr="004A00BD">
              <w:rPr>
                <w:i/>
                <w:iCs/>
                <w:sz w:val="16"/>
                <w:szCs w:val="16"/>
                <w:lang w:val="en-GB"/>
              </w:rPr>
              <w:t>OccurrenceOrUsage</w:t>
            </w:r>
            <w:r w:rsidRPr="004A00BD">
              <w:rPr>
                <w:sz w:val="16"/>
                <w:szCs w:val="16"/>
                <w:lang w:val="en-GB"/>
              </w:rPr>
              <w:t xml:space="preserve"> is an accessory / supplementary component.</w:t>
            </w:r>
          </w:p>
        </w:tc>
      </w:tr>
      <w:tr w:rsidR="003B5845" w:rsidRPr="004A00BD" w14:paraId="390008DE" w14:textId="77777777" w:rsidTr="00617B3E">
        <w:tc>
          <w:tcPr>
            <w:tcW w:w="1588" w:type="dxa"/>
            <w:shd w:val="clear" w:color="auto" w:fill="auto"/>
          </w:tcPr>
          <w:p w14:paraId="16D33E40" w14:textId="77777777" w:rsidR="003B5845" w:rsidRPr="00634625" w:rsidRDefault="003B5845" w:rsidP="00617B3E">
            <w:pPr>
              <w:pStyle w:val="SmallStandard"/>
            </w:pPr>
            <w:r>
              <w:t>OccurrenceOrUsageViewItem3D</w:t>
            </w:r>
          </w:p>
        </w:tc>
        <w:tc>
          <w:tcPr>
            <w:tcW w:w="708" w:type="dxa"/>
            <w:shd w:val="clear" w:color="auto" w:fill="auto"/>
          </w:tcPr>
          <w:p w14:paraId="4107CFFA" w14:textId="77777777" w:rsidR="003B5845" w:rsidRPr="00D331EF" w:rsidRDefault="003B5845" w:rsidP="00617B3E">
            <w:pPr>
              <w:pStyle w:val="SmallStandard"/>
            </w:pPr>
            <w:r w:rsidRPr="00D01517">
              <w:t>0..*</w:t>
            </w:r>
          </w:p>
        </w:tc>
        <w:tc>
          <w:tcPr>
            <w:tcW w:w="1560" w:type="dxa"/>
            <w:shd w:val="clear" w:color="auto" w:fill="auto"/>
          </w:tcPr>
          <w:p w14:paraId="63C28289" w14:textId="77777777" w:rsidR="003B5845" w:rsidRPr="00132C43" w:rsidRDefault="003B5845" w:rsidP="00617B3E">
            <w:pPr>
              <w:pStyle w:val="SmallStandard"/>
            </w:pPr>
            <w:r>
              <w:t>occurrenceOrUsage</w:t>
            </w:r>
          </w:p>
        </w:tc>
        <w:tc>
          <w:tcPr>
            <w:tcW w:w="708" w:type="dxa"/>
            <w:shd w:val="clear" w:color="auto" w:fill="auto"/>
          </w:tcPr>
          <w:p w14:paraId="38169E02" w14:textId="77777777" w:rsidR="003B5845" w:rsidRPr="00D331EF" w:rsidRDefault="003B5845" w:rsidP="00617B3E">
            <w:pPr>
              <w:pStyle w:val="SmallStandard"/>
            </w:pPr>
            <w:r w:rsidRPr="00D01517">
              <w:t>0..*</w:t>
            </w:r>
          </w:p>
        </w:tc>
        <w:tc>
          <w:tcPr>
            <w:tcW w:w="567" w:type="dxa"/>
            <w:shd w:val="clear" w:color="auto" w:fill="auto"/>
          </w:tcPr>
          <w:p w14:paraId="56B87D34" w14:textId="77777777" w:rsidR="003B5845" w:rsidRPr="00D331EF" w:rsidRDefault="003B5845" w:rsidP="00617B3E">
            <w:pPr>
              <w:pStyle w:val="SmallStandard"/>
            </w:pPr>
            <w:r>
              <w:t>N</w:t>
            </w:r>
          </w:p>
        </w:tc>
        <w:tc>
          <w:tcPr>
            <w:tcW w:w="3969" w:type="dxa"/>
            <w:shd w:val="clear" w:color="auto" w:fill="auto"/>
          </w:tcPr>
          <w:p w14:paraId="7EA822D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134E2C23"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54BC4F0D" w14:textId="77777777" w:rsidTr="00617B3E">
        <w:tc>
          <w:tcPr>
            <w:tcW w:w="1588" w:type="dxa"/>
            <w:shd w:val="clear" w:color="auto" w:fill="auto"/>
          </w:tcPr>
          <w:p w14:paraId="5160F16F" w14:textId="77777777" w:rsidR="003B5845" w:rsidRPr="00634625" w:rsidRDefault="003B5845" w:rsidP="00617B3E">
            <w:pPr>
              <w:pStyle w:val="SmallStandard"/>
            </w:pPr>
            <w:r>
              <w:lastRenderedPageBreak/>
              <w:t>ModuleList</w:t>
            </w:r>
          </w:p>
        </w:tc>
        <w:tc>
          <w:tcPr>
            <w:tcW w:w="708" w:type="dxa"/>
            <w:shd w:val="clear" w:color="auto" w:fill="auto"/>
          </w:tcPr>
          <w:p w14:paraId="0F1AFF6D" w14:textId="77777777" w:rsidR="003B5845" w:rsidRPr="00D331EF" w:rsidRDefault="003B5845" w:rsidP="00617B3E">
            <w:pPr>
              <w:pStyle w:val="SmallStandard"/>
            </w:pPr>
            <w:r w:rsidRPr="00D01517">
              <w:t>0..*</w:t>
            </w:r>
          </w:p>
        </w:tc>
        <w:tc>
          <w:tcPr>
            <w:tcW w:w="1560" w:type="dxa"/>
            <w:shd w:val="clear" w:color="auto" w:fill="auto"/>
          </w:tcPr>
          <w:p w14:paraId="19C5B2BF" w14:textId="77777777" w:rsidR="003B5845" w:rsidRPr="00132C43" w:rsidRDefault="003B5845" w:rsidP="00617B3E">
            <w:pPr>
              <w:pStyle w:val="SmallStandard"/>
            </w:pPr>
            <w:r>
              <w:t>completionComponents</w:t>
            </w:r>
          </w:p>
        </w:tc>
        <w:tc>
          <w:tcPr>
            <w:tcW w:w="708" w:type="dxa"/>
            <w:shd w:val="clear" w:color="auto" w:fill="auto"/>
          </w:tcPr>
          <w:p w14:paraId="5066FB10" w14:textId="77777777" w:rsidR="003B5845" w:rsidRPr="00D331EF" w:rsidRDefault="003B5845" w:rsidP="00617B3E">
            <w:pPr>
              <w:pStyle w:val="SmallStandard"/>
            </w:pPr>
            <w:r w:rsidRPr="00D01517">
              <w:t>1..*</w:t>
            </w:r>
          </w:p>
        </w:tc>
        <w:tc>
          <w:tcPr>
            <w:tcW w:w="567" w:type="dxa"/>
            <w:shd w:val="clear" w:color="auto" w:fill="auto"/>
          </w:tcPr>
          <w:p w14:paraId="19BA7F10" w14:textId="77777777" w:rsidR="003B5845" w:rsidRPr="00D331EF" w:rsidRDefault="003B5845" w:rsidP="00617B3E">
            <w:pPr>
              <w:pStyle w:val="SmallStandard"/>
            </w:pPr>
            <w:r>
              <w:t>N</w:t>
            </w:r>
          </w:p>
        </w:tc>
        <w:tc>
          <w:tcPr>
            <w:tcW w:w="3969" w:type="dxa"/>
            <w:shd w:val="clear" w:color="auto" w:fill="auto"/>
          </w:tcPr>
          <w:p w14:paraId="22A95205"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r w:rsidR="003B5845" w:rsidRPr="004A00BD" w14:paraId="0A4E7056" w14:textId="77777777" w:rsidTr="00617B3E">
        <w:tc>
          <w:tcPr>
            <w:tcW w:w="1588" w:type="dxa"/>
            <w:shd w:val="clear" w:color="auto" w:fill="auto"/>
          </w:tcPr>
          <w:p w14:paraId="57317944" w14:textId="77777777" w:rsidR="003B5845" w:rsidRPr="00634625" w:rsidRDefault="003B5845" w:rsidP="00617B3E">
            <w:pPr>
              <w:pStyle w:val="SmallStandard"/>
            </w:pPr>
            <w:r>
              <w:t>PartStructureSpecification</w:t>
            </w:r>
          </w:p>
        </w:tc>
        <w:tc>
          <w:tcPr>
            <w:tcW w:w="708" w:type="dxa"/>
            <w:shd w:val="clear" w:color="auto" w:fill="auto"/>
          </w:tcPr>
          <w:p w14:paraId="200613DA" w14:textId="77777777" w:rsidR="003B5845" w:rsidRPr="00D331EF" w:rsidRDefault="003B5845" w:rsidP="00617B3E">
            <w:pPr>
              <w:pStyle w:val="SmallStandard"/>
            </w:pPr>
            <w:r w:rsidRPr="00D01517">
              <w:t>0..*</w:t>
            </w:r>
          </w:p>
        </w:tc>
        <w:tc>
          <w:tcPr>
            <w:tcW w:w="1560" w:type="dxa"/>
            <w:shd w:val="clear" w:color="auto" w:fill="auto"/>
          </w:tcPr>
          <w:p w14:paraId="2434461F" w14:textId="77777777" w:rsidR="003B5845" w:rsidRPr="00132C43" w:rsidRDefault="003B5845" w:rsidP="00617B3E">
            <w:pPr>
              <w:pStyle w:val="SmallStandard"/>
            </w:pPr>
            <w:r>
              <w:t>inBillOfMaterial</w:t>
            </w:r>
          </w:p>
        </w:tc>
        <w:tc>
          <w:tcPr>
            <w:tcW w:w="708" w:type="dxa"/>
            <w:shd w:val="clear" w:color="auto" w:fill="auto"/>
          </w:tcPr>
          <w:p w14:paraId="0472E862" w14:textId="77777777" w:rsidR="003B5845" w:rsidRPr="00D331EF" w:rsidRDefault="003B5845" w:rsidP="00617B3E">
            <w:pPr>
              <w:pStyle w:val="SmallStandard"/>
            </w:pPr>
            <w:r w:rsidRPr="00D01517">
              <w:t>0..*</w:t>
            </w:r>
          </w:p>
        </w:tc>
        <w:tc>
          <w:tcPr>
            <w:tcW w:w="567" w:type="dxa"/>
            <w:shd w:val="clear" w:color="auto" w:fill="auto"/>
          </w:tcPr>
          <w:p w14:paraId="4749B844" w14:textId="77777777" w:rsidR="003B5845" w:rsidRPr="00D331EF" w:rsidRDefault="003B5845" w:rsidP="00617B3E">
            <w:pPr>
              <w:pStyle w:val="SmallStandard"/>
            </w:pPr>
            <w:r>
              <w:t>N</w:t>
            </w:r>
          </w:p>
        </w:tc>
        <w:tc>
          <w:tcPr>
            <w:tcW w:w="3969" w:type="dxa"/>
            <w:shd w:val="clear" w:color="auto" w:fill="auto"/>
          </w:tcPr>
          <w:p w14:paraId="722ED92C"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7E3856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2" w:name="_e3967a79ba34187ed562d5532492a448"/>
      <w:r>
        <w:rPr>
          <w:lang w:val="en-GB"/>
        </w:rPr>
        <w:t>PartWithSubComponentsRole</w:t>
      </w:r>
      <w:bookmarkEnd w:id="1202"/>
    </w:p>
    <w:p w14:paraId="5264F6D7" w14:textId="77777777" w:rsidR="003B5845" w:rsidRPr="00A518C2" w:rsidRDefault="003B5845" w:rsidP="003B5845">
      <w:pPr>
        <w:rPr>
          <w:lang w:val="en-GB"/>
        </w:rPr>
      </w:pPr>
      <w:r w:rsidRPr="00A518C2">
        <w:rPr>
          <w:sz w:val="18"/>
          <w:szCs w:val="18"/>
          <w:lang w:val="en-GB"/>
        </w:rPr>
        <w:t>A PartWithSubComponentsRole defines the instance specific properties and relationships of a part with subcomponents. A PartWithSubComponents is a composite part like an Assembly, a Module, Harness.</w:t>
      </w:r>
    </w:p>
    <w:p w14:paraId="065E6F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F07B66" w14:textId="77777777" w:rsidTr="00617B3E">
        <w:tc>
          <w:tcPr>
            <w:tcW w:w="2013" w:type="dxa"/>
            <w:shd w:val="clear" w:color="auto" w:fill="auto"/>
            <w:tcMar>
              <w:top w:w="28" w:type="dxa"/>
              <w:left w:w="28" w:type="dxa"/>
              <w:bottom w:w="28" w:type="dxa"/>
              <w:right w:w="28" w:type="dxa"/>
            </w:tcMar>
          </w:tcPr>
          <w:p w14:paraId="6FF968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E2E1BE2"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0A06E729" w14:textId="77777777" w:rsidTr="00617B3E">
        <w:tc>
          <w:tcPr>
            <w:tcW w:w="2013" w:type="dxa"/>
            <w:shd w:val="clear" w:color="auto" w:fill="auto"/>
            <w:tcMar>
              <w:top w:w="28" w:type="dxa"/>
              <w:left w:w="28" w:type="dxa"/>
              <w:bottom w:w="28" w:type="dxa"/>
              <w:right w:w="28" w:type="dxa"/>
            </w:tcMar>
          </w:tcPr>
          <w:p w14:paraId="79BAF1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C1B9F0" w14:textId="77777777" w:rsidR="003B5845" w:rsidRPr="004A00BD" w:rsidRDefault="003B5845" w:rsidP="00617B3E">
            <w:pPr>
              <w:rPr>
                <w:sz w:val="22"/>
              </w:rPr>
            </w:pPr>
          </w:p>
        </w:tc>
      </w:tr>
      <w:tr w:rsidR="003B5845" w:rsidRPr="008359F5" w14:paraId="01F9BE34" w14:textId="77777777" w:rsidTr="00617B3E">
        <w:tc>
          <w:tcPr>
            <w:tcW w:w="2013" w:type="dxa"/>
            <w:shd w:val="clear" w:color="auto" w:fill="auto"/>
            <w:tcMar>
              <w:top w:w="28" w:type="dxa"/>
              <w:left w:w="28" w:type="dxa"/>
              <w:bottom w:w="28" w:type="dxa"/>
              <w:right w:w="28" w:type="dxa"/>
            </w:tcMar>
          </w:tcPr>
          <w:p w14:paraId="45DEC1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DB2086C" w14:textId="77777777" w:rsidR="003B5845" w:rsidRPr="000437C1" w:rsidRDefault="003B5845" w:rsidP="00617B3E">
            <w:pPr>
              <w:pStyle w:val="SmallStandard"/>
            </w:pPr>
            <w:r>
              <w:t>false</w:t>
            </w:r>
          </w:p>
        </w:tc>
      </w:tr>
    </w:tbl>
    <w:p w14:paraId="65026F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E99EA2" w14:textId="77777777" w:rsidTr="00617B3E">
        <w:tc>
          <w:tcPr>
            <w:tcW w:w="3856" w:type="dxa"/>
            <w:gridSpan w:val="3"/>
            <w:shd w:val="clear" w:color="auto" w:fill="auto"/>
          </w:tcPr>
          <w:p w14:paraId="297800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6264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01800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15C0CA" w14:textId="77777777" w:rsidTr="00617B3E">
        <w:tc>
          <w:tcPr>
            <w:tcW w:w="1573" w:type="dxa"/>
            <w:shd w:val="clear" w:color="auto" w:fill="auto"/>
          </w:tcPr>
          <w:p w14:paraId="547768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3EADA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C7752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E542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45C3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3C9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6D74DE" w14:textId="77777777" w:rsidTr="00617B3E">
        <w:tc>
          <w:tcPr>
            <w:tcW w:w="1573" w:type="dxa"/>
            <w:shd w:val="clear" w:color="auto" w:fill="auto"/>
          </w:tcPr>
          <w:p w14:paraId="7891FAB8" w14:textId="77777777" w:rsidR="003B5845" w:rsidRPr="00634625" w:rsidRDefault="003B5845" w:rsidP="00617B3E">
            <w:pPr>
              <w:pStyle w:val="SmallStandard"/>
            </w:pPr>
            <w:r>
              <w:t>OccurrenceOrUsage</w:t>
            </w:r>
          </w:p>
        </w:tc>
        <w:tc>
          <w:tcPr>
            <w:tcW w:w="1574" w:type="dxa"/>
            <w:shd w:val="clear" w:color="auto" w:fill="auto"/>
          </w:tcPr>
          <w:p w14:paraId="134C4FEB" w14:textId="77777777" w:rsidR="003B5845" w:rsidRPr="00132C43" w:rsidRDefault="003B5845" w:rsidP="00617B3E">
            <w:pPr>
              <w:pStyle w:val="SmallStandard"/>
            </w:pPr>
            <w:r>
              <w:t>subComponent</w:t>
            </w:r>
          </w:p>
        </w:tc>
        <w:tc>
          <w:tcPr>
            <w:tcW w:w="708" w:type="dxa"/>
            <w:shd w:val="clear" w:color="auto" w:fill="auto"/>
          </w:tcPr>
          <w:p w14:paraId="71A2B393" w14:textId="77777777" w:rsidR="003B5845" w:rsidRPr="00D331EF" w:rsidRDefault="003B5845" w:rsidP="00617B3E">
            <w:pPr>
              <w:pStyle w:val="SmallStandard"/>
            </w:pPr>
            <w:r w:rsidRPr="00574783">
              <w:t>0..*</w:t>
            </w:r>
          </w:p>
        </w:tc>
        <w:tc>
          <w:tcPr>
            <w:tcW w:w="709" w:type="dxa"/>
            <w:shd w:val="clear" w:color="auto" w:fill="auto"/>
          </w:tcPr>
          <w:p w14:paraId="09CFFA01" w14:textId="77777777" w:rsidR="003B5845" w:rsidRPr="00D331EF" w:rsidRDefault="003B5845" w:rsidP="00617B3E">
            <w:pPr>
              <w:pStyle w:val="SmallStandard"/>
            </w:pPr>
            <w:r w:rsidRPr="00207506">
              <w:t>0..*</w:t>
            </w:r>
          </w:p>
        </w:tc>
        <w:tc>
          <w:tcPr>
            <w:tcW w:w="567" w:type="dxa"/>
            <w:shd w:val="clear" w:color="auto" w:fill="auto"/>
          </w:tcPr>
          <w:p w14:paraId="0AB6A58C" w14:textId="77777777" w:rsidR="003B5845" w:rsidRPr="00D331EF" w:rsidRDefault="003B5845" w:rsidP="00617B3E">
            <w:pPr>
              <w:pStyle w:val="SmallStandard"/>
            </w:pPr>
            <w:r>
              <w:t>N</w:t>
            </w:r>
          </w:p>
        </w:tc>
        <w:tc>
          <w:tcPr>
            <w:tcW w:w="3969" w:type="dxa"/>
            <w:shd w:val="clear" w:color="auto" w:fill="auto"/>
          </w:tcPr>
          <w:p w14:paraId="1BF9B3A5"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3DB5CCB9" w14:textId="77777777" w:rsidTr="00617B3E">
        <w:tc>
          <w:tcPr>
            <w:tcW w:w="1573" w:type="dxa"/>
            <w:shd w:val="clear" w:color="auto" w:fill="auto"/>
          </w:tcPr>
          <w:p w14:paraId="63293DC4" w14:textId="77777777" w:rsidR="003B5845" w:rsidRPr="00634625" w:rsidRDefault="003B5845" w:rsidP="00617B3E">
            <w:pPr>
              <w:pStyle w:val="SmallStandard"/>
            </w:pPr>
            <w:r>
              <w:t>PartStructureSpecification</w:t>
            </w:r>
          </w:p>
        </w:tc>
        <w:tc>
          <w:tcPr>
            <w:tcW w:w="1574" w:type="dxa"/>
            <w:shd w:val="clear" w:color="auto" w:fill="auto"/>
          </w:tcPr>
          <w:p w14:paraId="40336F3B" w14:textId="77777777" w:rsidR="003B5845" w:rsidRPr="00132C43" w:rsidRDefault="003B5845" w:rsidP="00617B3E">
            <w:pPr>
              <w:pStyle w:val="SmallStandard"/>
            </w:pPr>
            <w:r>
              <w:t>partStructureSpecification</w:t>
            </w:r>
          </w:p>
        </w:tc>
        <w:tc>
          <w:tcPr>
            <w:tcW w:w="708" w:type="dxa"/>
            <w:shd w:val="clear" w:color="auto" w:fill="auto"/>
          </w:tcPr>
          <w:p w14:paraId="103EFAE9" w14:textId="77777777" w:rsidR="003B5845" w:rsidRPr="00D331EF" w:rsidRDefault="003B5845" w:rsidP="00617B3E">
            <w:pPr>
              <w:pStyle w:val="SmallStandard"/>
            </w:pPr>
            <w:r w:rsidRPr="00574783">
              <w:t>1</w:t>
            </w:r>
          </w:p>
        </w:tc>
        <w:tc>
          <w:tcPr>
            <w:tcW w:w="709" w:type="dxa"/>
            <w:shd w:val="clear" w:color="auto" w:fill="auto"/>
          </w:tcPr>
          <w:p w14:paraId="5B2C7344" w14:textId="77777777" w:rsidR="003B5845" w:rsidRPr="00D331EF" w:rsidRDefault="003B5845" w:rsidP="00617B3E">
            <w:pPr>
              <w:pStyle w:val="SmallStandard"/>
            </w:pPr>
            <w:r w:rsidRPr="00207506">
              <w:t>0..*</w:t>
            </w:r>
          </w:p>
        </w:tc>
        <w:tc>
          <w:tcPr>
            <w:tcW w:w="567" w:type="dxa"/>
            <w:shd w:val="clear" w:color="auto" w:fill="auto"/>
          </w:tcPr>
          <w:p w14:paraId="534EE180" w14:textId="77777777" w:rsidR="003B5845" w:rsidRPr="00D331EF" w:rsidRDefault="003B5845" w:rsidP="00617B3E">
            <w:pPr>
              <w:pStyle w:val="SmallStandard"/>
            </w:pPr>
            <w:r>
              <w:t>N</w:t>
            </w:r>
          </w:p>
        </w:tc>
        <w:tc>
          <w:tcPr>
            <w:tcW w:w="3969" w:type="dxa"/>
            <w:shd w:val="clear" w:color="auto" w:fill="auto"/>
          </w:tcPr>
          <w:p w14:paraId="142DD7A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027BA6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0E9BBB" w14:textId="77777777" w:rsidTr="00617B3E">
        <w:tc>
          <w:tcPr>
            <w:tcW w:w="2296" w:type="dxa"/>
            <w:gridSpan w:val="2"/>
            <w:shd w:val="clear" w:color="auto" w:fill="auto"/>
          </w:tcPr>
          <w:p w14:paraId="5CAF7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5B1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4166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F4D73D" w14:textId="77777777" w:rsidTr="00617B3E">
        <w:tc>
          <w:tcPr>
            <w:tcW w:w="1588" w:type="dxa"/>
            <w:shd w:val="clear" w:color="auto" w:fill="auto"/>
          </w:tcPr>
          <w:p w14:paraId="057904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EA37D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01996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67FE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9FD9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78A8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B911CD" w14:textId="77777777" w:rsidTr="00617B3E">
        <w:tc>
          <w:tcPr>
            <w:tcW w:w="1588" w:type="dxa"/>
            <w:shd w:val="clear" w:color="auto" w:fill="auto"/>
          </w:tcPr>
          <w:p w14:paraId="4AF20029" w14:textId="77777777" w:rsidR="003B5845" w:rsidRPr="00634625" w:rsidRDefault="003B5845" w:rsidP="00617B3E">
            <w:pPr>
              <w:pStyle w:val="SmallStandard"/>
            </w:pPr>
            <w:r>
              <w:t>ModuleList</w:t>
            </w:r>
          </w:p>
        </w:tc>
        <w:tc>
          <w:tcPr>
            <w:tcW w:w="708" w:type="dxa"/>
            <w:shd w:val="clear" w:color="auto" w:fill="auto"/>
          </w:tcPr>
          <w:p w14:paraId="40FD018B" w14:textId="77777777" w:rsidR="003B5845" w:rsidRPr="00D331EF" w:rsidRDefault="003B5845" w:rsidP="00617B3E">
            <w:pPr>
              <w:pStyle w:val="SmallStandard"/>
            </w:pPr>
            <w:r w:rsidRPr="00D01517">
              <w:t>0..*</w:t>
            </w:r>
          </w:p>
        </w:tc>
        <w:tc>
          <w:tcPr>
            <w:tcW w:w="1560" w:type="dxa"/>
            <w:shd w:val="clear" w:color="auto" w:fill="auto"/>
          </w:tcPr>
          <w:p w14:paraId="45310F28" w14:textId="77777777" w:rsidR="003B5845" w:rsidRPr="00132C43" w:rsidRDefault="003B5845" w:rsidP="00617B3E">
            <w:pPr>
              <w:pStyle w:val="SmallStandard"/>
            </w:pPr>
            <w:r>
              <w:t>moduleInList</w:t>
            </w:r>
          </w:p>
        </w:tc>
        <w:tc>
          <w:tcPr>
            <w:tcW w:w="708" w:type="dxa"/>
            <w:shd w:val="clear" w:color="auto" w:fill="auto"/>
          </w:tcPr>
          <w:p w14:paraId="061F4D53" w14:textId="77777777" w:rsidR="003B5845" w:rsidRPr="00D331EF" w:rsidRDefault="003B5845" w:rsidP="00617B3E">
            <w:pPr>
              <w:pStyle w:val="SmallStandard"/>
            </w:pPr>
            <w:r w:rsidRPr="00D01517">
              <w:t>1..*</w:t>
            </w:r>
          </w:p>
        </w:tc>
        <w:tc>
          <w:tcPr>
            <w:tcW w:w="567" w:type="dxa"/>
            <w:shd w:val="clear" w:color="auto" w:fill="auto"/>
          </w:tcPr>
          <w:p w14:paraId="79E609D1" w14:textId="77777777" w:rsidR="003B5845" w:rsidRPr="00D331EF" w:rsidRDefault="003B5845" w:rsidP="00617B3E">
            <w:pPr>
              <w:pStyle w:val="SmallStandard"/>
            </w:pPr>
            <w:r>
              <w:t>N</w:t>
            </w:r>
          </w:p>
        </w:tc>
        <w:tc>
          <w:tcPr>
            <w:tcW w:w="3969" w:type="dxa"/>
            <w:shd w:val="clear" w:color="auto" w:fill="auto"/>
          </w:tcPr>
          <w:p w14:paraId="09139EA0"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03B318E3" w14:textId="77777777" w:rsidTr="00617B3E">
        <w:tc>
          <w:tcPr>
            <w:tcW w:w="1588" w:type="dxa"/>
            <w:shd w:val="clear" w:color="auto" w:fill="auto"/>
          </w:tcPr>
          <w:p w14:paraId="66ECCFB8" w14:textId="77777777" w:rsidR="003B5845" w:rsidRPr="00634625" w:rsidRDefault="003B5845" w:rsidP="00617B3E">
            <w:pPr>
              <w:pStyle w:val="SmallStandard"/>
            </w:pPr>
            <w:r>
              <w:t>ModuleFamily</w:t>
            </w:r>
          </w:p>
        </w:tc>
        <w:tc>
          <w:tcPr>
            <w:tcW w:w="708" w:type="dxa"/>
            <w:shd w:val="clear" w:color="auto" w:fill="auto"/>
          </w:tcPr>
          <w:p w14:paraId="25E9B56A" w14:textId="77777777" w:rsidR="003B5845" w:rsidRPr="00D331EF" w:rsidRDefault="003B5845" w:rsidP="00617B3E">
            <w:pPr>
              <w:pStyle w:val="SmallStandard"/>
            </w:pPr>
            <w:r w:rsidRPr="00D01517">
              <w:t>0..*</w:t>
            </w:r>
          </w:p>
        </w:tc>
        <w:tc>
          <w:tcPr>
            <w:tcW w:w="1560" w:type="dxa"/>
            <w:shd w:val="clear" w:color="auto" w:fill="auto"/>
          </w:tcPr>
          <w:p w14:paraId="11E168BF" w14:textId="77777777" w:rsidR="003B5845" w:rsidRPr="00132C43" w:rsidRDefault="003B5845" w:rsidP="00617B3E">
            <w:pPr>
              <w:pStyle w:val="SmallStandard"/>
            </w:pPr>
            <w:r>
              <w:t>moduleInFamily</w:t>
            </w:r>
          </w:p>
        </w:tc>
        <w:tc>
          <w:tcPr>
            <w:tcW w:w="708" w:type="dxa"/>
            <w:shd w:val="clear" w:color="auto" w:fill="auto"/>
          </w:tcPr>
          <w:p w14:paraId="0F7C1492" w14:textId="77777777" w:rsidR="003B5845" w:rsidRPr="00D331EF" w:rsidRDefault="003B5845" w:rsidP="00617B3E">
            <w:pPr>
              <w:pStyle w:val="SmallStandard"/>
            </w:pPr>
            <w:r w:rsidRPr="00D01517">
              <w:t>1..*</w:t>
            </w:r>
          </w:p>
        </w:tc>
        <w:tc>
          <w:tcPr>
            <w:tcW w:w="567" w:type="dxa"/>
            <w:shd w:val="clear" w:color="auto" w:fill="auto"/>
          </w:tcPr>
          <w:p w14:paraId="262DECD3" w14:textId="77777777" w:rsidR="003B5845" w:rsidRPr="00D331EF" w:rsidRDefault="003B5845" w:rsidP="00617B3E">
            <w:pPr>
              <w:pStyle w:val="SmallStandard"/>
            </w:pPr>
            <w:r>
              <w:t>N</w:t>
            </w:r>
          </w:p>
        </w:tc>
        <w:tc>
          <w:tcPr>
            <w:tcW w:w="3969" w:type="dxa"/>
            <w:shd w:val="clear" w:color="auto" w:fill="auto"/>
          </w:tcPr>
          <w:p w14:paraId="4AE30E94" w14:textId="77777777" w:rsidR="003B5845" w:rsidRDefault="003B5845" w:rsidP="00617B3E">
            <w:pPr>
              <w:pStyle w:val="SmallStandard"/>
            </w:pPr>
            <w:r w:rsidRPr="00491287">
              <w:t xml:space="preserve">References the Modules that belong to the ModuleFamily. </w:t>
            </w:r>
          </w:p>
        </w:tc>
      </w:tr>
    </w:tbl>
    <w:p w14:paraId="08CE7D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3" w:name="_f21236bff7d00ceb327f2d9eed6c5594"/>
      <w:r>
        <w:rPr>
          <w:lang w:val="en-GB"/>
        </w:rPr>
        <w:t>Role</w:t>
      </w:r>
      <w:bookmarkEnd w:id="1203"/>
    </w:p>
    <w:p w14:paraId="74A32B75" w14:textId="77777777" w:rsidR="003B5845" w:rsidRPr="00A518C2" w:rsidRDefault="003B5845" w:rsidP="003B5845">
      <w:pPr>
        <w:rPr>
          <w:lang w:val="en-GB"/>
        </w:rPr>
      </w:pPr>
      <w:r w:rsidRPr="00A518C2">
        <w:rPr>
          <w:sz w:val="18"/>
          <w:szCs w:val="18"/>
          <w:lang w:val="en-GB"/>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32C72A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10FC8B" w14:textId="77777777" w:rsidTr="00617B3E">
        <w:tc>
          <w:tcPr>
            <w:tcW w:w="2013" w:type="dxa"/>
            <w:shd w:val="clear" w:color="auto" w:fill="auto"/>
            <w:tcMar>
              <w:top w:w="28" w:type="dxa"/>
              <w:left w:w="28" w:type="dxa"/>
              <w:bottom w:w="28" w:type="dxa"/>
              <w:right w:w="28" w:type="dxa"/>
            </w:tcMar>
          </w:tcPr>
          <w:p w14:paraId="1DC3D7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1E9A4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6A62C35" w14:textId="77777777" w:rsidTr="00617B3E">
        <w:tc>
          <w:tcPr>
            <w:tcW w:w="2013" w:type="dxa"/>
            <w:shd w:val="clear" w:color="auto" w:fill="auto"/>
            <w:tcMar>
              <w:top w:w="28" w:type="dxa"/>
              <w:left w:w="28" w:type="dxa"/>
              <w:bottom w:w="28" w:type="dxa"/>
              <w:right w:w="28" w:type="dxa"/>
            </w:tcMar>
          </w:tcPr>
          <w:p w14:paraId="18B5323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5554E1" w14:textId="77777777" w:rsidR="003B5845" w:rsidRPr="004A00BD" w:rsidRDefault="003B5845" w:rsidP="00617B3E">
            <w:pPr>
              <w:rPr>
                <w:sz w:val="22"/>
              </w:rPr>
            </w:pPr>
          </w:p>
        </w:tc>
      </w:tr>
      <w:tr w:rsidR="003B5845" w:rsidRPr="008359F5" w14:paraId="33904E9E" w14:textId="77777777" w:rsidTr="00617B3E">
        <w:tc>
          <w:tcPr>
            <w:tcW w:w="2013" w:type="dxa"/>
            <w:shd w:val="clear" w:color="auto" w:fill="auto"/>
            <w:tcMar>
              <w:top w:w="28" w:type="dxa"/>
              <w:left w:w="28" w:type="dxa"/>
              <w:bottom w:w="28" w:type="dxa"/>
              <w:right w:w="28" w:type="dxa"/>
            </w:tcMar>
          </w:tcPr>
          <w:p w14:paraId="1FFAB9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A98CED" w14:textId="77777777" w:rsidR="003B5845" w:rsidRPr="000437C1" w:rsidRDefault="003B5845" w:rsidP="00617B3E">
            <w:pPr>
              <w:pStyle w:val="SmallStandard"/>
            </w:pPr>
            <w:r>
              <w:t>true</w:t>
            </w:r>
          </w:p>
        </w:tc>
      </w:tr>
    </w:tbl>
    <w:p w14:paraId="4224DA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8713539" w14:textId="77777777" w:rsidTr="00617B3E">
        <w:tc>
          <w:tcPr>
            <w:tcW w:w="2013" w:type="dxa"/>
            <w:shd w:val="clear" w:color="auto" w:fill="auto"/>
            <w:tcMar>
              <w:top w:w="28" w:type="dxa"/>
              <w:left w:w="28" w:type="dxa"/>
              <w:bottom w:w="28" w:type="dxa"/>
              <w:right w:w="28" w:type="dxa"/>
            </w:tcMar>
          </w:tcPr>
          <w:p w14:paraId="1AD544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9EBF2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17ADA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6ED1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9743E4" w14:textId="77777777" w:rsidTr="00617B3E">
        <w:tc>
          <w:tcPr>
            <w:tcW w:w="2013" w:type="dxa"/>
            <w:shd w:val="clear" w:color="auto" w:fill="auto"/>
            <w:tcMar>
              <w:top w:w="28" w:type="dxa"/>
              <w:left w:w="28" w:type="dxa"/>
              <w:bottom w:w="28" w:type="dxa"/>
              <w:right w:w="28" w:type="dxa"/>
            </w:tcMar>
          </w:tcPr>
          <w:p w14:paraId="6A13A552"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0EBA1D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1AA6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63E6BA" w14:textId="77777777" w:rsidR="003B5845" w:rsidRPr="004A00BD" w:rsidRDefault="003B5845" w:rsidP="00617B3E">
            <w:pPr>
              <w:jc w:val="left"/>
              <w:rPr>
                <w:sz w:val="22"/>
                <w:lang w:val="en-GB"/>
              </w:rPr>
            </w:pPr>
            <w:r w:rsidRPr="004A00BD">
              <w:rPr>
                <w:sz w:val="16"/>
                <w:szCs w:val="16"/>
                <w:lang w:val="en-GB"/>
              </w:rPr>
              <w:t>Specifies a unique identification of the Role. The identification is guaranteed to be unique within the OccurrenceOrUsage.</w:t>
            </w:r>
          </w:p>
        </w:tc>
      </w:tr>
    </w:tbl>
    <w:p w14:paraId="37143E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71E49C" w14:textId="77777777" w:rsidTr="00617B3E">
        <w:tc>
          <w:tcPr>
            <w:tcW w:w="2296" w:type="dxa"/>
            <w:gridSpan w:val="2"/>
            <w:shd w:val="clear" w:color="auto" w:fill="auto"/>
          </w:tcPr>
          <w:p w14:paraId="1EBDB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E73EF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0A9501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618920" w14:textId="77777777" w:rsidTr="00617B3E">
        <w:tc>
          <w:tcPr>
            <w:tcW w:w="1588" w:type="dxa"/>
            <w:shd w:val="clear" w:color="auto" w:fill="auto"/>
          </w:tcPr>
          <w:p w14:paraId="6E5C0A5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04908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287F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9D10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9093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38195E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8444CB" w14:textId="77777777" w:rsidTr="00617B3E">
        <w:tc>
          <w:tcPr>
            <w:tcW w:w="1588" w:type="dxa"/>
            <w:shd w:val="clear" w:color="auto" w:fill="auto"/>
          </w:tcPr>
          <w:p w14:paraId="31D67D59" w14:textId="77777777" w:rsidR="003B5845" w:rsidRPr="00634625" w:rsidRDefault="003B5845" w:rsidP="00617B3E">
            <w:pPr>
              <w:pStyle w:val="SmallStandard"/>
            </w:pPr>
            <w:r>
              <w:t>OccurrenceOrUsage</w:t>
            </w:r>
          </w:p>
        </w:tc>
        <w:tc>
          <w:tcPr>
            <w:tcW w:w="708" w:type="dxa"/>
            <w:shd w:val="clear" w:color="auto" w:fill="auto"/>
          </w:tcPr>
          <w:p w14:paraId="0C938851" w14:textId="77777777" w:rsidR="003B5845" w:rsidRPr="00D331EF" w:rsidRDefault="003B5845" w:rsidP="00617B3E">
            <w:pPr>
              <w:pStyle w:val="SmallStandard"/>
            </w:pPr>
            <w:r w:rsidRPr="00D01517">
              <w:t>0..1</w:t>
            </w:r>
          </w:p>
        </w:tc>
        <w:tc>
          <w:tcPr>
            <w:tcW w:w="1560" w:type="dxa"/>
            <w:shd w:val="clear" w:color="auto" w:fill="auto"/>
          </w:tcPr>
          <w:p w14:paraId="12E13BC2" w14:textId="77777777" w:rsidR="003B5845" w:rsidRPr="00132C43" w:rsidRDefault="003B5845" w:rsidP="00617B3E">
            <w:pPr>
              <w:pStyle w:val="SmallStandard"/>
            </w:pPr>
            <w:r>
              <w:t>role</w:t>
            </w:r>
          </w:p>
        </w:tc>
        <w:tc>
          <w:tcPr>
            <w:tcW w:w="708" w:type="dxa"/>
            <w:shd w:val="clear" w:color="auto" w:fill="auto"/>
          </w:tcPr>
          <w:p w14:paraId="65BE3B05" w14:textId="77777777" w:rsidR="003B5845" w:rsidRPr="00D331EF" w:rsidRDefault="003B5845" w:rsidP="00617B3E">
            <w:pPr>
              <w:pStyle w:val="SmallStandard"/>
            </w:pPr>
            <w:r w:rsidRPr="00D01517">
              <w:t>0..*</w:t>
            </w:r>
          </w:p>
        </w:tc>
        <w:tc>
          <w:tcPr>
            <w:tcW w:w="567" w:type="dxa"/>
            <w:shd w:val="clear" w:color="auto" w:fill="auto"/>
          </w:tcPr>
          <w:p w14:paraId="4DEB1BD6" w14:textId="77777777" w:rsidR="003B5845" w:rsidRDefault="003B5845" w:rsidP="00617B3E">
            <w:pPr>
              <w:pStyle w:val="SmallStandard"/>
            </w:pPr>
            <w:r>
              <w:t>Y</w:t>
            </w:r>
          </w:p>
        </w:tc>
        <w:tc>
          <w:tcPr>
            <w:tcW w:w="3969" w:type="dxa"/>
            <w:shd w:val="clear" w:color="auto" w:fill="auto"/>
          </w:tcPr>
          <w:p w14:paraId="4F97C598"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494FD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4" w:name="_2908f11a0df14adb542cd66a4c18bed4"/>
      <w:r>
        <w:rPr>
          <w:lang w:val="en-GB"/>
        </w:rPr>
        <w:t>SpecificRole</w:t>
      </w:r>
      <w:bookmarkEnd w:id="1204"/>
    </w:p>
    <w:p w14:paraId="17895652" w14:textId="77777777" w:rsidR="003B5845" w:rsidRPr="00A518C2" w:rsidRDefault="003B5845" w:rsidP="003B5845">
      <w:pPr>
        <w:rPr>
          <w:lang w:val="en-GB"/>
        </w:rPr>
      </w:pPr>
      <w:r w:rsidRPr="00A518C2">
        <w:rPr>
          <w:sz w:val="18"/>
          <w:szCs w:val="18"/>
          <w:lang w:val="en-GB"/>
        </w:rPr>
        <w:t>A SpecificRole is the possibility to define instance specific properties with custom properties (see ExtendableElement). This is necessary, if the part is described by custom properties of a PartOrUsageRelatedSpecification.</w:t>
      </w:r>
    </w:p>
    <w:p w14:paraId="0AC140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76C252" w14:textId="77777777" w:rsidTr="00617B3E">
        <w:tc>
          <w:tcPr>
            <w:tcW w:w="2013" w:type="dxa"/>
            <w:shd w:val="clear" w:color="auto" w:fill="auto"/>
            <w:tcMar>
              <w:top w:w="28" w:type="dxa"/>
              <w:left w:w="28" w:type="dxa"/>
              <w:bottom w:w="28" w:type="dxa"/>
              <w:right w:w="28" w:type="dxa"/>
            </w:tcMar>
          </w:tcPr>
          <w:p w14:paraId="32D788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90A78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5F41C98" w14:textId="77777777" w:rsidTr="00617B3E">
        <w:tc>
          <w:tcPr>
            <w:tcW w:w="2013" w:type="dxa"/>
            <w:shd w:val="clear" w:color="auto" w:fill="auto"/>
            <w:tcMar>
              <w:top w:w="28" w:type="dxa"/>
              <w:left w:w="28" w:type="dxa"/>
              <w:bottom w:w="28" w:type="dxa"/>
              <w:right w:w="28" w:type="dxa"/>
            </w:tcMar>
          </w:tcPr>
          <w:p w14:paraId="6809C8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A5A5177" w14:textId="77777777" w:rsidR="003B5845" w:rsidRPr="004A00BD" w:rsidRDefault="003B5845" w:rsidP="00617B3E">
            <w:pPr>
              <w:rPr>
                <w:sz w:val="22"/>
              </w:rPr>
            </w:pPr>
          </w:p>
        </w:tc>
      </w:tr>
      <w:tr w:rsidR="003B5845" w:rsidRPr="008359F5" w14:paraId="4BCC095F" w14:textId="77777777" w:rsidTr="00617B3E">
        <w:tc>
          <w:tcPr>
            <w:tcW w:w="2013" w:type="dxa"/>
            <w:shd w:val="clear" w:color="auto" w:fill="auto"/>
            <w:tcMar>
              <w:top w:w="28" w:type="dxa"/>
              <w:left w:w="28" w:type="dxa"/>
              <w:bottom w:w="28" w:type="dxa"/>
              <w:right w:w="28" w:type="dxa"/>
            </w:tcMar>
          </w:tcPr>
          <w:p w14:paraId="10F9CF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92C63D" w14:textId="77777777" w:rsidR="003B5845" w:rsidRPr="000437C1" w:rsidRDefault="003B5845" w:rsidP="00617B3E">
            <w:pPr>
              <w:pStyle w:val="SmallStandard"/>
            </w:pPr>
            <w:r>
              <w:t>false</w:t>
            </w:r>
          </w:p>
        </w:tc>
      </w:tr>
    </w:tbl>
    <w:p w14:paraId="6D905A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8FA0FF" w14:textId="77777777" w:rsidTr="00617B3E">
        <w:tc>
          <w:tcPr>
            <w:tcW w:w="2013" w:type="dxa"/>
            <w:shd w:val="clear" w:color="auto" w:fill="auto"/>
            <w:tcMar>
              <w:top w:w="28" w:type="dxa"/>
              <w:left w:w="28" w:type="dxa"/>
              <w:bottom w:w="28" w:type="dxa"/>
              <w:right w:w="28" w:type="dxa"/>
            </w:tcMar>
          </w:tcPr>
          <w:p w14:paraId="55FEFE0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63A7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10A3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524E3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29DC0A" w14:textId="77777777" w:rsidTr="00617B3E">
        <w:tc>
          <w:tcPr>
            <w:tcW w:w="2013" w:type="dxa"/>
            <w:shd w:val="clear" w:color="auto" w:fill="auto"/>
            <w:tcMar>
              <w:top w:w="28" w:type="dxa"/>
              <w:left w:w="28" w:type="dxa"/>
              <w:bottom w:w="28" w:type="dxa"/>
              <w:right w:w="28" w:type="dxa"/>
            </w:tcMar>
          </w:tcPr>
          <w:p w14:paraId="76202AC7" w14:textId="77777777" w:rsidR="003B5845" w:rsidRPr="00620BBE" w:rsidRDefault="003B5845" w:rsidP="00617B3E">
            <w:pPr>
              <w:pStyle w:val="SmallStandard"/>
            </w:pPr>
            <w:r w:rsidRPr="00620BBE">
              <w:t>specificRoleType</w:t>
            </w:r>
          </w:p>
        </w:tc>
        <w:tc>
          <w:tcPr>
            <w:tcW w:w="1559" w:type="dxa"/>
            <w:shd w:val="clear" w:color="auto" w:fill="auto"/>
            <w:tcMar>
              <w:top w:w="28" w:type="dxa"/>
              <w:left w:w="28" w:type="dxa"/>
              <w:bottom w:w="28" w:type="dxa"/>
              <w:right w:w="28" w:type="dxa"/>
            </w:tcMar>
          </w:tcPr>
          <w:p w14:paraId="4B1613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9033F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C996E50" w14:textId="77777777" w:rsidR="003B5845" w:rsidRPr="004A00BD" w:rsidRDefault="003B5845" w:rsidP="00617B3E">
            <w:pPr>
              <w:jc w:val="left"/>
              <w:rPr>
                <w:sz w:val="22"/>
                <w:lang w:val="en-GB"/>
              </w:rPr>
            </w:pPr>
            <w:r w:rsidRPr="004A00BD">
              <w:rPr>
                <w:sz w:val="16"/>
                <w:szCs w:val="16"/>
                <w:lang w:val="en-GB"/>
              </w:rPr>
              <w:t>Specifies the type for role.</w:t>
            </w:r>
          </w:p>
        </w:tc>
      </w:tr>
    </w:tbl>
    <w:p w14:paraId="51EB31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DBED7C" w14:textId="77777777" w:rsidTr="00617B3E">
        <w:tc>
          <w:tcPr>
            <w:tcW w:w="3856" w:type="dxa"/>
            <w:gridSpan w:val="3"/>
            <w:shd w:val="clear" w:color="auto" w:fill="auto"/>
          </w:tcPr>
          <w:p w14:paraId="46D867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6F566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7BC9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454AFC2" w14:textId="77777777" w:rsidTr="00617B3E">
        <w:tc>
          <w:tcPr>
            <w:tcW w:w="1573" w:type="dxa"/>
            <w:shd w:val="clear" w:color="auto" w:fill="auto"/>
          </w:tcPr>
          <w:p w14:paraId="32325C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194B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7C2A3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06B76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9C28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BA92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A3DE89" w14:textId="77777777" w:rsidTr="00617B3E">
        <w:tc>
          <w:tcPr>
            <w:tcW w:w="1573" w:type="dxa"/>
            <w:shd w:val="clear" w:color="auto" w:fill="auto"/>
          </w:tcPr>
          <w:p w14:paraId="2FE76B9C" w14:textId="77777777" w:rsidR="003B5845" w:rsidRPr="00634625" w:rsidRDefault="003B5845" w:rsidP="00617B3E">
            <w:pPr>
              <w:pStyle w:val="SmallStandard"/>
            </w:pPr>
            <w:r>
              <w:t>PartOrUsageRelatedSpecification</w:t>
            </w:r>
          </w:p>
        </w:tc>
        <w:tc>
          <w:tcPr>
            <w:tcW w:w="1574" w:type="dxa"/>
            <w:shd w:val="clear" w:color="auto" w:fill="auto"/>
          </w:tcPr>
          <w:p w14:paraId="5C181A1C" w14:textId="77777777" w:rsidR="003B5845" w:rsidRPr="00132C43" w:rsidRDefault="003B5845" w:rsidP="00617B3E">
            <w:pPr>
              <w:pStyle w:val="SmallStandard"/>
            </w:pPr>
            <w:r>
              <w:t>specification</w:t>
            </w:r>
          </w:p>
        </w:tc>
        <w:tc>
          <w:tcPr>
            <w:tcW w:w="708" w:type="dxa"/>
            <w:shd w:val="clear" w:color="auto" w:fill="auto"/>
          </w:tcPr>
          <w:p w14:paraId="23AE873B" w14:textId="77777777" w:rsidR="003B5845" w:rsidRPr="00D331EF" w:rsidRDefault="003B5845" w:rsidP="00617B3E">
            <w:pPr>
              <w:pStyle w:val="SmallStandard"/>
            </w:pPr>
            <w:r w:rsidRPr="00574783">
              <w:t>1</w:t>
            </w:r>
          </w:p>
        </w:tc>
        <w:tc>
          <w:tcPr>
            <w:tcW w:w="709" w:type="dxa"/>
            <w:shd w:val="clear" w:color="auto" w:fill="auto"/>
          </w:tcPr>
          <w:p w14:paraId="79869ADA" w14:textId="77777777" w:rsidR="003B5845" w:rsidRPr="00D331EF" w:rsidRDefault="003B5845" w:rsidP="00617B3E">
            <w:pPr>
              <w:pStyle w:val="SmallStandard"/>
            </w:pPr>
            <w:r w:rsidRPr="00207506">
              <w:t>0..*</w:t>
            </w:r>
          </w:p>
        </w:tc>
        <w:tc>
          <w:tcPr>
            <w:tcW w:w="567" w:type="dxa"/>
            <w:shd w:val="clear" w:color="auto" w:fill="auto"/>
          </w:tcPr>
          <w:p w14:paraId="3BEF94C8" w14:textId="77777777" w:rsidR="003B5845" w:rsidRPr="00D331EF" w:rsidRDefault="003B5845" w:rsidP="00617B3E">
            <w:pPr>
              <w:pStyle w:val="SmallStandard"/>
            </w:pPr>
            <w:r>
              <w:t>N</w:t>
            </w:r>
          </w:p>
        </w:tc>
        <w:tc>
          <w:tcPr>
            <w:tcW w:w="3969" w:type="dxa"/>
            <w:shd w:val="clear" w:color="auto" w:fill="auto"/>
          </w:tcPr>
          <w:p w14:paraId="712B929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bl>
    <w:p w14:paraId="3C9CF76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05" w:name="_Toc27668627"/>
      <w:bookmarkStart w:id="1206" w:name="_Toc27730695"/>
      <w:r>
        <w:rPr>
          <w:lang w:val="en-GB"/>
        </w:rPr>
        <w:t xml:space="preserve">Module </w:t>
      </w:r>
      <w:bookmarkStart w:id="1207" w:name="_234ec4e2cd12db50098a15db7bace363"/>
      <w:r>
        <w:rPr>
          <w:lang w:val="en-GB"/>
        </w:rPr>
        <w:t>instancing_electrical_parts</w:t>
      </w:r>
      <w:bookmarkEnd w:id="1205"/>
      <w:bookmarkEnd w:id="1206"/>
      <w:bookmarkEnd w:id="1207"/>
    </w:p>
    <w:p w14:paraId="6CCCD94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8" w:name="_dfa332981a3b3128613bd73f70641c5d"/>
      <w:r>
        <w:rPr>
          <w:lang w:val="en-GB"/>
        </w:rPr>
        <w:t>AbstractSlotReference</w:t>
      </w:r>
      <w:bookmarkEnd w:id="1208"/>
    </w:p>
    <w:p w14:paraId="09B859FB"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AbstractSlotReference</w:t>
      </w:r>
      <w:r w:rsidRPr="00A518C2">
        <w:rPr>
          <w:sz w:val="18"/>
          <w:szCs w:val="18"/>
          <w:lang w:val="en-GB"/>
        </w:rPr>
        <w:t xml:space="preserve"> represents the usage of an AbstractSlot in the context of PartUsage or PartOccurrence.</w:t>
      </w:r>
    </w:p>
    <w:p w14:paraId="006095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2DC3B1" w14:textId="77777777" w:rsidTr="00617B3E">
        <w:tc>
          <w:tcPr>
            <w:tcW w:w="2013" w:type="dxa"/>
            <w:shd w:val="clear" w:color="auto" w:fill="auto"/>
            <w:tcMar>
              <w:top w:w="28" w:type="dxa"/>
              <w:left w:w="28" w:type="dxa"/>
              <w:bottom w:w="28" w:type="dxa"/>
              <w:right w:w="28" w:type="dxa"/>
            </w:tcMar>
          </w:tcPr>
          <w:p w14:paraId="146471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8868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3E4FC8E" w14:textId="77777777" w:rsidTr="00617B3E">
        <w:tc>
          <w:tcPr>
            <w:tcW w:w="2013" w:type="dxa"/>
            <w:shd w:val="clear" w:color="auto" w:fill="auto"/>
            <w:tcMar>
              <w:top w:w="28" w:type="dxa"/>
              <w:left w:w="28" w:type="dxa"/>
              <w:bottom w:w="28" w:type="dxa"/>
              <w:right w:w="28" w:type="dxa"/>
            </w:tcMar>
          </w:tcPr>
          <w:p w14:paraId="45B9107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B9F47B" w14:textId="77777777" w:rsidR="003B5845" w:rsidRPr="004A00BD" w:rsidRDefault="003B5845" w:rsidP="00617B3E">
            <w:pPr>
              <w:rPr>
                <w:sz w:val="22"/>
              </w:rPr>
            </w:pPr>
          </w:p>
        </w:tc>
      </w:tr>
      <w:tr w:rsidR="003B5845" w:rsidRPr="008359F5" w14:paraId="1EAB959D" w14:textId="77777777" w:rsidTr="00617B3E">
        <w:tc>
          <w:tcPr>
            <w:tcW w:w="2013" w:type="dxa"/>
            <w:shd w:val="clear" w:color="auto" w:fill="auto"/>
            <w:tcMar>
              <w:top w:w="28" w:type="dxa"/>
              <w:left w:w="28" w:type="dxa"/>
              <w:bottom w:w="28" w:type="dxa"/>
              <w:right w:w="28" w:type="dxa"/>
            </w:tcMar>
          </w:tcPr>
          <w:p w14:paraId="62B9C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07B4B1" w14:textId="77777777" w:rsidR="003B5845" w:rsidRPr="000437C1" w:rsidRDefault="003B5845" w:rsidP="00617B3E">
            <w:pPr>
              <w:pStyle w:val="SmallStandard"/>
            </w:pPr>
            <w:r>
              <w:t>true</w:t>
            </w:r>
          </w:p>
        </w:tc>
      </w:tr>
    </w:tbl>
    <w:p w14:paraId="37975B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A0F96" w14:textId="77777777" w:rsidTr="00617B3E">
        <w:tc>
          <w:tcPr>
            <w:tcW w:w="2013" w:type="dxa"/>
            <w:shd w:val="clear" w:color="auto" w:fill="auto"/>
            <w:tcMar>
              <w:top w:w="28" w:type="dxa"/>
              <w:left w:w="28" w:type="dxa"/>
              <w:bottom w:w="28" w:type="dxa"/>
              <w:right w:w="28" w:type="dxa"/>
            </w:tcMar>
          </w:tcPr>
          <w:p w14:paraId="448D4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51A2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CF7BF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D2AD9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5296D6" w14:textId="77777777" w:rsidTr="00617B3E">
        <w:tc>
          <w:tcPr>
            <w:tcW w:w="2013" w:type="dxa"/>
            <w:shd w:val="clear" w:color="auto" w:fill="auto"/>
            <w:tcMar>
              <w:top w:w="28" w:type="dxa"/>
              <w:left w:w="28" w:type="dxa"/>
              <w:bottom w:w="28" w:type="dxa"/>
              <w:right w:w="28" w:type="dxa"/>
            </w:tcMar>
          </w:tcPr>
          <w:p w14:paraId="7D14BAE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F52AF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1125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E2869A" w14:textId="77777777" w:rsidR="003B5845" w:rsidRPr="004A00BD" w:rsidRDefault="003B5845" w:rsidP="00617B3E">
            <w:pPr>
              <w:jc w:val="left"/>
              <w:rPr>
                <w:sz w:val="22"/>
                <w:lang w:val="en-GB"/>
              </w:rPr>
            </w:pPr>
            <w:r w:rsidRPr="004A00BD">
              <w:rPr>
                <w:sz w:val="16"/>
                <w:szCs w:val="16"/>
                <w:lang w:val="en-GB"/>
              </w:rPr>
              <w:t>Specifies a unique identification of the SlotReference. The identification is guaranteed to be unique within the ConnectorHousingRole. The cavity &amp; slot number is defined by the associated cavity and slot.</w:t>
            </w:r>
          </w:p>
        </w:tc>
      </w:tr>
    </w:tbl>
    <w:p w14:paraId="0A7188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E8A43" w14:textId="77777777" w:rsidTr="00617B3E">
        <w:tc>
          <w:tcPr>
            <w:tcW w:w="3856" w:type="dxa"/>
            <w:gridSpan w:val="3"/>
            <w:shd w:val="clear" w:color="auto" w:fill="auto"/>
          </w:tcPr>
          <w:p w14:paraId="4083F5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7DA1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9BD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B2FFA5" w14:textId="77777777" w:rsidTr="00617B3E">
        <w:tc>
          <w:tcPr>
            <w:tcW w:w="1573" w:type="dxa"/>
            <w:shd w:val="clear" w:color="auto" w:fill="auto"/>
          </w:tcPr>
          <w:p w14:paraId="158B04AF"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13F66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5E172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AC0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8008D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E13B7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0CF41B" w14:textId="77777777" w:rsidTr="00617B3E">
        <w:tc>
          <w:tcPr>
            <w:tcW w:w="1573" w:type="dxa"/>
            <w:shd w:val="clear" w:color="auto" w:fill="auto"/>
          </w:tcPr>
          <w:p w14:paraId="1D065EB8" w14:textId="77777777" w:rsidR="003B5845" w:rsidRPr="00634625" w:rsidRDefault="003B5845" w:rsidP="00617B3E">
            <w:pPr>
              <w:pStyle w:val="SmallStandard"/>
            </w:pPr>
            <w:r>
              <w:t>AbstractSlot</w:t>
            </w:r>
          </w:p>
        </w:tc>
        <w:tc>
          <w:tcPr>
            <w:tcW w:w="1574" w:type="dxa"/>
            <w:shd w:val="clear" w:color="auto" w:fill="auto"/>
          </w:tcPr>
          <w:p w14:paraId="186C8366" w14:textId="77777777" w:rsidR="003B5845" w:rsidRPr="00132C43" w:rsidRDefault="003B5845" w:rsidP="00617B3E">
            <w:pPr>
              <w:pStyle w:val="SmallStandard"/>
            </w:pPr>
            <w:r>
              <w:t>referencedSlot</w:t>
            </w:r>
          </w:p>
        </w:tc>
        <w:tc>
          <w:tcPr>
            <w:tcW w:w="708" w:type="dxa"/>
            <w:shd w:val="clear" w:color="auto" w:fill="auto"/>
          </w:tcPr>
          <w:p w14:paraId="15F9AFA2" w14:textId="77777777" w:rsidR="003B5845" w:rsidRPr="00D331EF" w:rsidRDefault="003B5845" w:rsidP="00617B3E">
            <w:pPr>
              <w:pStyle w:val="SmallStandard"/>
            </w:pPr>
            <w:r w:rsidRPr="00574783">
              <w:t>1</w:t>
            </w:r>
          </w:p>
        </w:tc>
        <w:tc>
          <w:tcPr>
            <w:tcW w:w="709" w:type="dxa"/>
            <w:shd w:val="clear" w:color="auto" w:fill="auto"/>
          </w:tcPr>
          <w:p w14:paraId="26D38995" w14:textId="77777777" w:rsidR="003B5845" w:rsidRPr="00D331EF" w:rsidRDefault="003B5845" w:rsidP="00617B3E">
            <w:pPr>
              <w:pStyle w:val="SmallStandard"/>
            </w:pPr>
            <w:r w:rsidRPr="00207506">
              <w:t>0..*</w:t>
            </w:r>
          </w:p>
        </w:tc>
        <w:tc>
          <w:tcPr>
            <w:tcW w:w="567" w:type="dxa"/>
            <w:shd w:val="clear" w:color="auto" w:fill="auto"/>
          </w:tcPr>
          <w:p w14:paraId="1C51E7A8" w14:textId="77777777" w:rsidR="003B5845" w:rsidRPr="00D331EF" w:rsidRDefault="003B5845" w:rsidP="00617B3E">
            <w:pPr>
              <w:pStyle w:val="SmallStandard"/>
            </w:pPr>
            <w:r>
              <w:t>N</w:t>
            </w:r>
          </w:p>
        </w:tc>
        <w:tc>
          <w:tcPr>
            <w:tcW w:w="3969" w:type="dxa"/>
            <w:shd w:val="clear" w:color="auto" w:fill="auto"/>
          </w:tcPr>
          <w:p w14:paraId="0D30D94C" w14:textId="77777777" w:rsidR="003B5845" w:rsidRDefault="003B5845" w:rsidP="00617B3E">
            <w:pPr>
              <w:pStyle w:val="SmallStandard"/>
            </w:pPr>
            <w:r w:rsidRPr="00491287">
              <w:t xml:space="preserve">Points to the slot referenced by the slot reference. </w:t>
            </w:r>
          </w:p>
        </w:tc>
      </w:tr>
    </w:tbl>
    <w:p w14:paraId="59FD6B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64A45C" w14:textId="77777777" w:rsidTr="00617B3E">
        <w:tc>
          <w:tcPr>
            <w:tcW w:w="2296" w:type="dxa"/>
            <w:gridSpan w:val="2"/>
            <w:shd w:val="clear" w:color="auto" w:fill="auto"/>
          </w:tcPr>
          <w:p w14:paraId="6A1E6A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E68DB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D7EB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B0BE11" w14:textId="77777777" w:rsidTr="00617B3E">
        <w:tc>
          <w:tcPr>
            <w:tcW w:w="1588" w:type="dxa"/>
            <w:shd w:val="clear" w:color="auto" w:fill="auto"/>
          </w:tcPr>
          <w:p w14:paraId="040246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6679B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FD7DA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EB22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8F35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04F17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3D9755" w14:textId="77777777" w:rsidTr="00617B3E">
        <w:tc>
          <w:tcPr>
            <w:tcW w:w="1588" w:type="dxa"/>
            <w:shd w:val="clear" w:color="auto" w:fill="auto"/>
          </w:tcPr>
          <w:p w14:paraId="01788FD6" w14:textId="77777777" w:rsidR="003B5845" w:rsidRPr="00634625" w:rsidRDefault="003B5845" w:rsidP="00617B3E">
            <w:pPr>
              <w:pStyle w:val="SmallStandard"/>
            </w:pPr>
            <w:r>
              <w:t>SlotCoupling</w:t>
            </w:r>
          </w:p>
        </w:tc>
        <w:tc>
          <w:tcPr>
            <w:tcW w:w="708" w:type="dxa"/>
            <w:shd w:val="clear" w:color="auto" w:fill="auto"/>
          </w:tcPr>
          <w:p w14:paraId="0932A963" w14:textId="77777777" w:rsidR="003B5845" w:rsidRPr="00D331EF" w:rsidRDefault="003B5845" w:rsidP="00617B3E">
            <w:pPr>
              <w:pStyle w:val="SmallStandard"/>
            </w:pPr>
            <w:r w:rsidRPr="00D01517">
              <w:t>0..*</w:t>
            </w:r>
          </w:p>
        </w:tc>
        <w:tc>
          <w:tcPr>
            <w:tcW w:w="1560" w:type="dxa"/>
            <w:shd w:val="clear" w:color="auto" w:fill="auto"/>
          </w:tcPr>
          <w:p w14:paraId="7798E79F" w14:textId="77777777" w:rsidR="003B5845" w:rsidRPr="00132C43" w:rsidRDefault="003B5845" w:rsidP="00617B3E">
            <w:pPr>
              <w:pStyle w:val="SmallStandard"/>
            </w:pPr>
            <w:r>
              <w:t>firstSlot</w:t>
            </w:r>
          </w:p>
        </w:tc>
        <w:tc>
          <w:tcPr>
            <w:tcW w:w="708" w:type="dxa"/>
            <w:shd w:val="clear" w:color="auto" w:fill="auto"/>
          </w:tcPr>
          <w:p w14:paraId="3FFAADFE" w14:textId="77777777" w:rsidR="003B5845" w:rsidRPr="00D331EF" w:rsidRDefault="003B5845" w:rsidP="00617B3E">
            <w:pPr>
              <w:pStyle w:val="SmallStandard"/>
            </w:pPr>
            <w:r w:rsidRPr="00D01517">
              <w:t>1</w:t>
            </w:r>
          </w:p>
        </w:tc>
        <w:tc>
          <w:tcPr>
            <w:tcW w:w="567" w:type="dxa"/>
            <w:shd w:val="clear" w:color="auto" w:fill="auto"/>
          </w:tcPr>
          <w:p w14:paraId="0EF1C8CF" w14:textId="77777777" w:rsidR="003B5845" w:rsidRPr="00D331EF" w:rsidRDefault="003B5845" w:rsidP="00617B3E">
            <w:pPr>
              <w:pStyle w:val="SmallStandard"/>
            </w:pPr>
            <w:r>
              <w:t>N</w:t>
            </w:r>
          </w:p>
        </w:tc>
        <w:tc>
          <w:tcPr>
            <w:tcW w:w="3969" w:type="dxa"/>
            <w:shd w:val="clear" w:color="auto" w:fill="auto"/>
          </w:tcPr>
          <w:p w14:paraId="6CB17760" w14:textId="77777777" w:rsidR="003B5845" w:rsidRPr="004A00BD" w:rsidRDefault="003B5845" w:rsidP="00617B3E">
            <w:pPr>
              <w:rPr>
                <w:sz w:val="22"/>
              </w:rPr>
            </w:pPr>
          </w:p>
        </w:tc>
      </w:tr>
      <w:tr w:rsidR="003B5845" w:rsidRPr="00CC6307" w14:paraId="1BBE8908" w14:textId="77777777" w:rsidTr="00617B3E">
        <w:tc>
          <w:tcPr>
            <w:tcW w:w="1588" w:type="dxa"/>
            <w:shd w:val="clear" w:color="auto" w:fill="auto"/>
          </w:tcPr>
          <w:p w14:paraId="28E382A7" w14:textId="77777777" w:rsidR="003B5845" w:rsidRPr="00634625" w:rsidRDefault="003B5845" w:rsidP="00617B3E">
            <w:pPr>
              <w:pStyle w:val="SmallStandard"/>
            </w:pPr>
            <w:r>
              <w:t>SlotCoupling</w:t>
            </w:r>
          </w:p>
        </w:tc>
        <w:tc>
          <w:tcPr>
            <w:tcW w:w="708" w:type="dxa"/>
            <w:shd w:val="clear" w:color="auto" w:fill="auto"/>
          </w:tcPr>
          <w:p w14:paraId="3B18145D" w14:textId="77777777" w:rsidR="003B5845" w:rsidRPr="00D331EF" w:rsidRDefault="003B5845" w:rsidP="00617B3E">
            <w:pPr>
              <w:pStyle w:val="SmallStandard"/>
            </w:pPr>
            <w:r w:rsidRPr="00D01517">
              <w:t>0..*</w:t>
            </w:r>
          </w:p>
        </w:tc>
        <w:tc>
          <w:tcPr>
            <w:tcW w:w="1560" w:type="dxa"/>
            <w:shd w:val="clear" w:color="auto" w:fill="auto"/>
          </w:tcPr>
          <w:p w14:paraId="25D20981" w14:textId="77777777" w:rsidR="003B5845" w:rsidRPr="00132C43" w:rsidRDefault="003B5845" w:rsidP="00617B3E">
            <w:pPr>
              <w:pStyle w:val="SmallStandard"/>
            </w:pPr>
            <w:r>
              <w:t>secondSlot</w:t>
            </w:r>
          </w:p>
        </w:tc>
        <w:tc>
          <w:tcPr>
            <w:tcW w:w="708" w:type="dxa"/>
            <w:shd w:val="clear" w:color="auto" w:fill="auto"/>
          </w:tcPr>
          <w:p w14:paraId="05C36BEA" w14:textId="77777777" w:rsidR="003B5845" w:rsidRPr="00D331EF" w:rsidRDefault="003B5845" w:rsidP="00617B3E">
            <w:pPr>
              <w:pStyle w:val="SmallStandard"/>
            </w:pPr>
            <w:r w:rsidRPr="00D01517">
              <w:t>1</w:t>
            </w:r>
          </w:p>
        </w:tc>
        <w:tc>
          <w:tcPr>
            <w:tcW w:w="567" w:type="dxa"/>
            <w:shd w:val="clear" w:color="auto" w:fill="auto"/>
          </w:tcPr>
          <w:p w14:paraId="350F9F83" w14:textId="77777777" w:rsidR="003B5845" w:rsidRPr="00D331EF" w:rsidRDefault="003B5845" w:rsidP="00617B3E">
            <w:pPr>
              <w:pStyle w:val="SmallStandard"/>
            </w:pPr>
            <w:r>
              <w:t>N</w:t>
            </w:r>
          </w:p>
        </w:tc>
        <w:tc>
          <w:tcPr>
            <w:tcW w:w="3969" w:type="dxa"/>
            <w:shd w:val="clear" w:color="auto" w:fill="auto"/>
          </w:tcPr>
          <w:p w14:paraId="33674493" w14:textId="77777777" w:rsidR="003B5845" w:rsidRPr="004A00BD" w:rsidRDefault="003B5845" w:rsidP="00617B3E">
            <w:pPr>
              <w:rPr>
                <w:sz w:val="22"/>
              </w:rPr>
            </w:pPr>
          </w:p>
        </w:tc>
      </w:tr>
      <w:tr w:rsidR="003B5845" w:rsidRPr="004A00BD" w14:paraId="3FE721C4" w14:textId="77777777" w:rsidTr="00617B3E">
        <w:tc>
          <w:tcPr>
            <w:tcW w:w="1588" w:type="dxa"/>
            <w:shd w:val="clear" w:color="auto" w:fill="auto"/>
          </w:tcPr>
          <w:p w14:paraId="779BB246" w14:textId="77777777" w:rsidR="003B5845" w:rsidRPr="00634625" w:rsidRDefault="003B5845" w:rsidP="00617B3E">
            <w:pPr>
              <w:pStyle w:val="SmallStandard"/>
            </w:pPr>
            <w:r>
              <w:t>ConnectorHousingRole</w:t>
            </w:r>
          </w:p>
        </w:tc>
        <w:tc>
          <w:tcPr>
            <w:tcW w:w="708" w:type="dxa"/>
            <w:shd w:val="clear" w:color="auto" w:fill="auto"/>
          </w:tcPr>
          <w:p w14:paraId="2B131461" w14:textId="77777777" w:rsidR="003B5845" w:rsidRPr="00D331EF" w:rsidRDefault="003B5845" w:rsidP="00617B3E">
            <w:pPr>
              <w:pStyle w:val="SmallStandard"/>
            </w:pPr>
            <w:r w:rsidRPr="00D01517">
              <w:t>1</w:t>
            </w:r>
          </w:p>
        </w:tc>
        <w:tc>
          <w:tcPr>
            <w:tcW w:w="1560" w:type="dxa"/>
            <w:shd w:val="clear" w:color="auto" w:fill="auto"/>
          </w:tcPr>
          <w:p w14:paraId="160184EA" w14:textId="77777777" w:rsidR="003B5845" w:rsidRPr="00132C43" w:rsidRDefault="003B5845" w:rsidP="00617B3E">
            <w:pPr>
              <w:pStyle w:val="SmallStandard"/>
            </w:pPr>
            <w:r>
              <w:t>slotReference</w:t>
            </w:r>
          </w:p>
        </w:tc>
        <w:tc>
          <w:tcPr>
            <w:tcW w:w="708" w:type="dxa"/>
            <w:shd w:val="clear" w:color="auto" w:fill="auto"/>
          </w:tcPr>
          <w:p w14:paraId="5354B6E9" w14:textId="77777777" w:rsidR="003B5845" w:rsidRPr="00D331EF" w:rsidRDefault="003B5845" w:rsidP="00617B3E">
            <w:pPr>
              <w:pStyle w:val="SmallStandard"/>
            </w:pPr>
            <w:r w:rsidRPr="00D01517">
              <w:t>0..*</w:t>
            </w:r>
          </w:p>
        </w:tc>
        <w:tc>
          <w:tcPr>
            <w:tcW w:w="567" w:type="dxa"/>
            <w:shd w:val="clear" w:color="auto" w:fill="auto"/>
          </w:tcPr>
          <w:p w14:paraId="73F9E16F" w14:textId="77777777" w:rsidR="003B5845" w:rsidRDefault="003B5845" w:rsidP="00617B3E">
            <w:pPr>
              <w:pStyle w:val="SmallStandard"/>
            </w:pPr>
            <w:r>
              <w:t>Y</w:t>
            </w:r>
          </w:p>
        </w:tc>
        <w:tc>
          <w:tcPr>
            <w:tcW w:w="3969" w:type="dxa"/>
            <w:shd w:val="clear" w:color="auto" w:fill="auto"/>
          </w:tcPr>
          <w:p w14:paraId="544A4287" w14:textId="77777777" w:rsidR="003B5845" w:rsidRDefault="003B5845" w:rsidP="00617B3E">
            <w:pPr>
              <w:pStyle w:val="SmallStandard"/>
            </w:pPr>
            <w:r w:rsidRPr="00491287">
              <w:t xml:space="preserve">Specifies the SlotReferences used in the ConnectorHousingRole. </w:t>
            </w:r>
          </w:p>
        </w:tc>
      </w:tr>
    </w:tbl>
    <w:p w14:paraId="210725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09" w:name="_43ff794650474de5fc474f52956ece25"/>
      <w:r>
        <w:rPr>
          <w:lang w:val="en-GB"/>
        </w:rPr>
        <w:t>BoltTerminalRole</w:t>
      </w:r>
      <w:bookmarkEnd w:id="1209"/>
    </w:p>
    <w:p w14:paraId="2A2A52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BoltTerminalRole</w:t>
      </w:r>
      <w:r w:rsidRPr="00A518C2">
        <w:rPr>
          <w:sz w:val="18"/>
          <w:szCs w:val="18"/>
          <w:lang w:val="en-GB"/>
        </w:rPr>
        <w:t xml:space="preserve"> defines the instance specific properties and relationships of a ring terminal.</w:t>
      </w:r>
    </w:p>
    <w:p w14:paraId="34B6091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52433E" w14:textId="77777777" w:rsidTr="00617B3E">
        <w:tc>
          <w:tcPr>
            <w:tcW w:w="2013" w:type="dxa"/>
            <w:shd w:val="clear" w:color="auto" w:fill="auto"/>
            <w:tcMar>
              <w:top w:w="28" w:type="dxa"/>
              <w:left w:w="28" w:type="dxa"/>
              <w:bottom w:w="28" w:type="dxa"/>
              <w:right w:w="28" w:type="dxa"/>
            </w:tcMar>
          </w:tcPr>
          <w:p w14:paraId="46886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7890A7"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A07AB8" w14:textId="77777777" w:rsidTr="00617B3E">
        <w:tc>
          <w:tcPr>
            <w:tcW w:w="2013" w:type="dxa"/>
            <w:shd w:val="clear" w:color="auto" w:fill="auto"/>
            <w:tcMar>
              <w:top w:w="28" w:type="dxa"/>
              <w:left w:w="28" w:type="dxa"/>
              <w:bottom w:w="28" w:type="dxa"/>
              <w:right w:w="28" w:type="dxa"/>
            </w:tcMar>
          </w:tcPr>
          <w:p w14:paraId="6BEA5C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F0E57C" w14:textId="77777777" w:rsidR="003B5845" w:rsidRPr="004A00BD" w:rsidRDefault="003B5845" w:rsidP="00617B3E">
            <w:pPr>
              <w:rPr>
                <w:sz w:val="22"/>
              </w:rPr>
            </w:pPr>
          </w:p>
        </w:tc>
      </w:tr>
      <w:tr w:rsidR="003B5845" w:rsidRPr="008359F5" w14:paraId="7A7D0E33" w14:textId="77777777" w:rsidTr="00617B3E">
        <w:tc>
          <w:tcPr>
            <w:tcW w:w="2013" w:type="dxa"/>
            <w:shd w:val="clear" w:color="auto" w:fill="auto"/>
            <w:tcMar>
              <w:top w:w="28" w:type="dxa"/>
              <w:left w:w="28" w:type="dxa"/>
              <w:bottom w:w="28" w:type="dxa"/>
              <w:right w:w="28" w:type="dxa"/>
            </w:tcMar>
          </w:tcPr>
          <w:p w14:paraId="6390D9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6EC837C" w14:textId="77777777" w:rsidR="003B5845" w:rsidRPr="000437C1" w:rsidRDefault="003B5845" w:rsidP="00617B3E">
            <w:pPr>
              <w:pStyle w:val="SmallStandard"/>
            </w:pPr>
            <w:r>
              <w:t>false</w:t>
            </w:r>
          </w:p>
        </w:tc>
      </w:tr>
    </w:tbl>
    <w:p w14:paraId="2A96B8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0" w:name="_bf1609d0ee8649f9c34434c9b48e12a1"/>
      <w:r>
        <w:rPr>
          <w:lang w:val="en-GB"/>
        </w:rPr>
        <w:t>BridgeTerminalRole</w:t>
      </w:r>
      <w:bookmarkEnd w:id="1210"/>
    </w:p>
    <w:p w14:paraId="733BAD0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BridgeTerminalRole</w:t>
      </w:r>
      <w:r w:rsidRPr="00A518C2">
        <w:rPr>
          <w:sz w:val="18"/>
          <w:szCs w:val="18"/>
          <w:lang w:val="en-GB"/>
        </w:rPr>
        <w:t xml:space="preserve"> defines the instance specific properties and relationships of a bridge terminal (see BridgeTerminalSpecification).</w:t>
      </w:r>
    </w:p>
    <w:p w14:paraId="536A5769"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31A83D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B4F366" w14:textId="77777777" w:rsidTr="00617B3E">
        <w:tc>
          <w:tcPr>
            <w:tcW w:w="2013" w:type="dxa"/>
            <w:shd w:val="clear" w:color="auto" w:fill="auto"/>
            <w:tcMar>
              <w:top w:w="28" w:type="dxa"/>
              <w:left w:w="28" w:type="dxa"/>
              <w:bottom w:w="28" w:type="dxa"/>
              <w:right w:w="28" w:type="dxa"/>
            </w:tcMar>
          </w:tcPr>
          <w:p w14:paraId="1E5A6E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6033EE"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21E9AB6C" w14:textId="77777777" w:rsidTr="00617B3E">
        <w:tc>
          <w:tcPr>
            <w:tcW w:w="2013" w:type="dxa"/>
            <w:shd w:val="clear" w:color="auto" w:fill="auto"/>
            <w:tcMar>
              <w:top w:w="28" w:type="dxa"/>
              <w:left w:w="28" w:type="dxa"/>
              <w:bottom w:w="28" w:type="dxa"/>
              <w:right w:w="28" w:type="dxa"/>
            </w:tcMar>
          </w:tcPr>
          <w:p w14:paraId="07EA63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075236" w14:textId="77777777" w:rsidR="003B5845" w:rsidRPr="004A00BD" w:rsidRDefault="003B5845" w:rsidP="00617B3E">
            <w:pPr>
              <w:rPr>
                <w:sz w:val="22"/>
              </w:rPr>
            </w:pPr>
          </w:p>
        </w:tc>
      </w:tr>
      <w:tr w:rsidR="003B5845" w:rsidRPr="008359F5" w14:paraId="55D5417E" w14:textId="77777777" w:rsidTr="00617B3E">
        <w:tc>
          <w:tcPr>
            <w:tcW w:w="2013" w:type="dxa"/>
            <w:shd w:val="clear" w:color="auto" w:fill="auto"/>
            <w:tcMar>
              <w:top w:w="28" w:type="dxa"/>
              <w:left w:w="28" w:type="dxa"/>
              <w:bottom w:w="28" w:type="dxa"/>
              <w:right w:w="28" w:type="dxa"/>
            </w:tcMar>
          </w:tcPr>
          <w:p w14:paraId="1C6224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2C9822" w14:textId="77777777" w:rsidR="003B5845" w:rsidRPr="000437C1" w:rsidRDefault="003B5845" w:rsidP="00617B3E">
            <w:pPr>
              <w:pStyle w:val="SmallStandard"/>
            </w:pPr>
            <w:r>
              <w:t>false</w:t>
            </w:r>
          </w:p>
        </w:tc>
      </w:tr>
    </w:tbl>
    <w:p w14:paraId="713E63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07D654" w14:textId="77777777" w:rsidTr="00617B3E">
        <w:tc>
          <w:tcPr>
            <w:tcW w:w="3856" w:type="dxa"/>
            <w:gridSpan w:val="3"/>
            <w:shd w:val="clear" w:color="auto" w:fill="auto"/>
          </w:tcPr>
          <w:p w14:paraId="01783E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F2998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97B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1DF210" w14:textId="77777777" w:rsidTr="00617B3E">
        <w:tc>
          <w:tcPr>
            <w:tcW w:w="1573" w:type="dxa"/>
            <w:shd w:val="clear" w:color="auto" w:fill="auto"/>
          </w:tcPr>
          <w:p w14:paraId="56B6395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7C3CE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DE67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83745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769D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8464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505E75" w14:textId="77777777" w:rsidTr="00617B3E">
        <w:tc>
          <w:tcPr>
            <w:tcW w:w="1573" w:type="dxa"/>
            <w:shd w:val="clear" w:color="auto" w:fill="auto"/>
          </w:tcPr>
          <w:p w14:paraId="11DC14C0" w14:textId="77777777" w:rsidR="003B5845" w:rsidRPr="00634625" w:rsidRDefault="003B5845" w:rsidP="00617B3E">
            <w:pPr>
              <w:pStyle w:val="SmallStandard"/>
            </w:pPr>
            <w:r>
              <w:t>Connection</w:t>
            </w:r>
          </w:p>
        </w:tc>
        <w:tc>
          <w:tcPr>
            <w:tcW w:w="1574" w:type="dxa"/>
            <w:shd w:val="clear" w:color="auto" w:fill="auto"/>
          </w:tcPr>
          <w:p w14:paraId="4314C16C" w14:textId="77777777" w:rsidR="003B5845" w:rsidRPr="00132C43" w:rsidRDefault="003B5845" w:rsidP="00617B3E">
            <w:pPr>
              <w:pStyle w:val="SmallStandard"/>
            </w:pPr>
            <w:r>
              <w:t>connection</w:t>
            </w:r>
          </w:p>
        </w:tc>
        <w:tc>
          <w:tcPr>
            <w:tcW w:w="708" w:type="dxa"/>
            <w:shd w:val="clear" w:color="auto" w:fill="auto"/>
          </w:tcPr>
          <w:p w14:paraId="0E4D2481" w14:textId="77777777" w:rsidR="003B5845" w:rsidRPr="00D331EF" w:rsidRDefault="003B5845" w:rsidP="00617B3E">
            <w:pPr>
              <w:pStyle w:val="SmallStandard"/>
            </w:pPr>
            <w:r w:rsidRPr="00574783">
              <w:t>0..1</w:t>
            </w:r>
          </w:p>
        </w:tc>
        <w:tc>
          <w:tcPr>
            <w:tcW w:w="709" w:type="dxa"/>
            <w:shd w:val="clear" w:color="auto" w:fill="auto"/>
          </w:tcPr>
          <w:p w14:paraId="407E1B4A" w14:textId="77777777" w:rsidR="003B5845" w:rsidRPr="00D331EF" w:rsidRDefault="003B5845" w:rsidP="00617B3E">
            <w:pPr>
              <w:pStyle w:val="SmallStandard"/>
            </w:pPr>
            <w:r w:rsidRPr="00207506">
              <w:t>0..*</w:t>
            </w:r>
          </w:p>
        </w:tc>
        <w:tc>
          <w:tcPr>
            <w:tcW w:w="567" w:type="dxa"/>
            <w:shd w:val="clear" w:color="auto" w:fill="auto"/>
          </w:tcPr>
          <w:p w14:paraId="40E9C917" w14:textId="77777777" w:rsidR="003B5845" w:rsidRPr="00D331EF" w:rsidRDefault="003B5845" w:rsidP="00617B3E">
            <w:pPr>
              <w:pStyle w:val="SmallStandard"/>
            </w:pPr>
            <w:r>
              <w:t>N</w:t>
            </w:r>
          </w:p>
        </w:tc>
        <w:tc>
          <w:tcPr>
            <w:tcW w:w="3969" w:type="dxa"/>
            <w:shd w:val="clear" w:color="auto" w:fill="auto"/>
          </w:tcPr>
          <w:p w14:paraId="63D43DB6"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bl>
    <w:p w14:paraId="0644AB9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1" w:name="_505ca36299c8f99a7671bf05ddf50fb8"/>
      <w:r>
        <w:rPr>
          <w:lang w:val="en-GB"/>
        </w:rPr>
        <w:t>CavityAccessoryRole</w:t>
      </w:r>
      <w:bookmarkEnd w:id="1211"/>
    </w:p>
    <w:p w14:paraId="13766CD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CavityAccessoryRole</w:t>
      </w:r>
      <w:r w:rsidRPr="00A518C2">
        <w:rPr>
          <w:sz w:val="18"/>
          <w:szCs w:val="18"/>
          <w:lang w:val="en-GB"/>
        </w:rPr>
        <w:t xml:space="preserve"> defines the instance specific properties and relationships of a cavity accessory.</w:t>
      </w:r>
    </w:p>
    <w:p w14:paraId="413AFA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7DA47F" w14:textId="77777777" w:rsidTr="00617B3E">
        <w:tc>
          <w:tcPr>
            <w:tcW w:w="2013" w:type="dxa"/>
            <w:shd w:val="clear" w:color="auto" w:fill="auto"/>
            <w:tcMar>
              <w:top w:w="28" w:type="dxa"/>
              <w:left w:w="28" w:type="dxa"/>
              <w:bottom w:w="28" w:type="dxa"/>
              <w:right w:w="28" w:type="dxa"/>
            </w:tcMar>
          </w:tcPr>
          <w:p w14:paraId="0EABE4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E6DF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B57889D" w14:textId="77777777" w:rsidTr="00617B3E">
        <w:tc>
          <w:tcPr>
            <w:tcW w:w="2013" w:type="dxa"/>
            <w:shd w:val="clear" w:color="auto" w:fill="auto"/>
            <w:tcMar>
              <w:top w:w="28" w:type="dxa"/>
              <w:left w:w="28" w:type="dxa"/>
              <w:bottom w:w="28" w:type="dxa"/>
              <w:right w:w="28" w:type="dxa"/>
            </w:tcMar>
          </w:tcPr>
          <w:p w14:paraId="651CA1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69FE90" w14:textId="77777777" w:rsidR="003B5845" w:rsidRPr="004A00BD" w:rsidRDefault="003B5845" w:rsidP="00617B3E">
            <w:pPr>
              <w:rPr>
                <w:sz w:val="22"/>
              </w:rPr>
            </w:pPr>
          </w:p>
        </w:tc>
      </w:tr>
      <w:tr w:rsidR="003B5845" w:rsidRPr="008359F5" w14:paraId="1798126E" w14:textId="77777777" w:rsidTr="00617B3E">
        <w:tc>
          <w:tcPr>
            <w:tcW w:w="2013" w:type="dxa"/>
            <w:shd w:val="clear" w:color="auto" w:fill="auto"/>
            <w:tcMar>
              <w:top w:w="28" w:type="dxa"/>
              <w:left w:w="28" w:type="dxa"/>
              <w:bottom w:w="28" w:type="dxa"/>
              <w:right w:w="28" w:type="dxa"/>
            </w:tcMar>
          </w:tcPr>
          <w:p w14:paraId="6820F8F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3FC7818" w14:textId="77777777" w:rsidR="003B5845" w:rsidRPr="000437C1" w:rsidRDefault="003B5845" w:rsidP="00617B3E">
            <w:pPr>
              <w:pStyle w:val="SmallStandard"/>
            </w:pPr>
            <w:r>
              <w:t>false</w:t>
            </w:r>
          </w:p>
        </w:tc>
      </w:tr>
    </w:tbl>
    <w:p w14:paraId="4007B4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024793" w14:textId="77777777" w:rsidTr="00617B3E">
        <w:tc>
          <w:tcPr>
            <w:tcW w:w="3856" w:type="dxa"/>
            <w:gridSpan w:val="3"/>
            <w:shd w:val="clear" w:color="auto" w:fill="auto"/>
          </w:tcPr>
          <w:p w14:paraId="0292D8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8F0DA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90CCC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B32B2E" w14:textId="77777777" w:rsidTr="00617B3E">
        <w:tc>
          <w:tcPr>
            <w:tcW w:w="1573" w:type="dxa"/>
            <w:shd w:val="clear" w:color="auto" w:fill="auto"/>
          </w:tcPr>
          <w:p w14:paraId="718088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0A15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E77F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0E88C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A1FA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0E5A8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BEBD4E" w14:textId="77777777" w:rsidTr="00617B3E">
        <w:tc>
          <w:tcPr>
            <w:tcW w:w="1573" w:type="dxa"/>
            <w:shd w:val="clear" w:color="auto" w:fill="auto"/>
          </w:tcPr>
          <w:p w14:paraId="7A8C6A82" w14:textId="77777777" w:rsidR="003B5845" w:rsidRPr="00634625" w:rsidRDefault="003B5845" w:rsidP="00617B3E">
            <w:pPr>
              <w:pStyle w:val="SmallStandard"/>
            </w:pPr>
            <w:r>
              <w:t>CavityAccessorySpecification</w:t>
            </w:r>
          </w:p>
        </w:tc>
        <w:tc>
          <w:tcPr>
            <w:tcW w:w="1574" w:type="dxa"/>
            <w:shd w:val="clear" w:color="auto" w:fill="auto"/>
          </w:tcPr>
          <w:p w14:paraId="77DF0585" w14:textId="77777777" w:rsidR="003B5845" w:rsidRPr="00132C43" w:rsidRDefault="003B5845" w:rsidP="00617B3E">
            <w:pPr>
              <w:pStyle w:val="SmallStandard"/>
            </w:pPr>
            <w:r>
              <w:t>cavityAccessorySpecification</w:t>
            </w:r>
          </w:p>
        </w:tc>
        <w:tc>
          <w:tcPr>
            <w:tcW w:w="708" w:type="dxa"/>
            <w:shd w:val="clear" w:color="auto" w:fill="auto"/>
          </w:tcPr>
          <w:p w14:paraId="41E3A8BE" w14:textId="77777777" w:rsidR="003B5845" w:rsidRPr="00D331EF" w:rsidRDefault="003B5845" w:rsidP="00617B3E">
            <w:pPr>
              <w:pStyle w:val="SmallStandard"/>
            </w:pPr>
            <w:r w:rsidRPr="00574783">
              <w:t>1</w:t>
            </w:r>
          </w:p>
        </w:tc>
        <w:tc>
          <w:tcPr>
            <w:tcW w:w="709" w:type="dxa"/>
            <w:shd w:val="clear" w:color="auto" w:fill="auto"/>
          </w:tcPr>
          <w:p w14:paraId="55CD4A61" w14:textId="77777777" w:rsidR="003B5845" w:rsidRPr="00D331EF" w:rsidRDefault="003B5845" w:rsidP="00617B3E">
            <w:pPr>
              <w:pStyle w:val="SmallStandard"/>
            </w:pPr>
            <w:r w:rsidRPr="00207506">
              <w:t>0..*</w:t>
            </w:r>
          </w:p>
        </w:tc>
        <w:tc>
          <w:tcPr>
            <w:tcW w:w="567" w:type="dxa"/>
            <w:shd w:val="clear" w:color="auto" w:fill="auto"/>
          </w:tcPr>
          <w:p w14:paraId="3FAB3E69" w14:textId="77777777" w:rsidR="003B5845" w:rsidRPr="00D331EF" w:rsidRDefault="003B5845" w:rsidP="00617B3E">
            <w:pPr>
              <w:pStyle w:val="SmallStandard"/>
            </w:pPr>
            <w:r>
              <w:t>N</w:t>
            </w:r>
          </w:p>
        </w:tc>
        <w:tc>
          <w:tcPr>
            <w:tcW w:w="3969" w:type="dxa"/>
            <w:shd w:val="clear" w:color="auto" w:fill="auto"/>
          </w:tcPr>
          <w:p w14:paraId="27860D73" w14:textId="77777777" w:rsidR="003B5845" w:rsidRPr="004A00BD" w:rsidRDefault="003B5845" w:rsidP="00617B3E">
            <w:pPr>
              <w:rPr>
                <w:sz w:val="22"/>
              </w:rPr>
            </w:pPr>
          </w:p>
        </w:tc>
      </w:tr>
    </w:tbl>
    <w:p w14:paraId="1C7152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2DAE5E5" w14:textId="77777777" w:rsidTr="00617B3E">
        <w:tc>
          <w:tcPr>
            <w:tcW w:w="2296" w:type="dxa"/>
            <w:gridSpan w:val="2"/>
            <w:shd w:val="clear" w:color="auto" w:fill="auto"/>
          </w:tcPr>
          <w:p w14:paraId="4287E0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B055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DA39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57259E" w14:textId="77777777" w:rsidTr="00617B3E">
        <w:tc>
          <w:tcPr>
            <w:tcW w:w="1588" w:type="dxa"/>
            <w:shd w:val="clear" w:color="auto" w:fill="auto"/>
          </w:tcPr>
          <w:p w14:paraId="72B231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34D9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B7AAA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EE65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C71D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B4BA2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88BF59" w14:textId="77777777" w:rsidTr="00617B3E">
        <w:tc>
          <w:tcPr>
            <w:tcW w:w="1588" w:type="dxa"/>
            <w:shd w:val="clear" w:color="auto" w:fill="auto"/>
          </w:tcPr>
          <w:p w14:paraId="524AED26" w14:textId="77777777" w:rsidR="003B5845" w:rsidRPr="00634625" w:rsidRDefault="003B5845" w:rsidP="00617B3E">
            <w:pPr>
              <w:pStyle w:val="SmallStandard"/>
            </w:pPr>
            <w:r>
              <w:t>CavityMounting</w:t>
            </w:r>
          </w:p>
        </w:tc>
        <w:tc>
          <w:tcPr>
            <w:tcW w:w="708" w:type="dxa"/>
            <w:shd w:val="clear" w:color="auto" w:fill="auto"/>
          </w:tcPr>
          <w:p w14:paraId="1F78A0F9" w14:textId="77777777" w:rsidR="003B5845" w:rsidRPr="00D331EF" w:rsidRDefault="003B5845" w:rsidP="00617B3E">
            <w:pPr>
              <w:pStyle w:val="SmallStandard"/>
            </w:pPr>
            <w:r w:rsidRPr="00D01517">
              <w:t>0..*</w:t>
            </w:r>
          </w:p>
        </w:tc>
        <w:tc>
          <w:tcPr>
            <w:tcW w:w="1560" w:type="dxa"/>
            <w:shd w:val="clear" w:color="auto" w:fill="auto"/>
          </w:tcPr>
          <w:p w14:paraId="71C445F3" w14:textId="77777777" w:rsidR="003B5845" w:rsidRPr="00132C43" w:rsidRDefault="003B5845" w:rsidP="00617B3E">
            <w:pPr>
              <w:pStyle w:val="SmallStandard"/>
            </w:pPr>
            <w:r>
              <w:t>cavityAccessory</w:t>
            </w:r>
          </w:p>
        </w:tc>
        <w:tc>
          <w:tcPr>
            <w:tcW w:w="708" w:type="dxa"/>
            <w:shd w:val="clear" w:color="auto" w:fill="auto"/>
          </w:tcPr>
          <w:p w14:paraId="11BC5EC9" w14:textId="77777777" w:rsidR="003B5845" w:rsidRPr="00D331EF" w:rsidRDefault="003B5845" w:rsidP="00617B3E">
            <w:pPr>
              <w:pStyle w:val="SmallStandard"/>
            </w:pPr>
            <w:r w:rsidRPr="00D01517">
              <w:t>0..*</w:t>
            </w:r>
          </w:p>
        </w:tc>
        <w:tc>
          <w:tcPr>
            <w:tcW w:w="567" w:type="dxa"/>
            <w:shd w:val="clear" w:color="auto" w:fill="auto"/>
          </w:tcPr>
          <w:p w14:paraId="028D00E4" w14:textId="77777777" w:rsidR="003B5845" w:rsidRPr="00D331EF" w:rsidRDefault="003B5845" w:rsidP="00617B3E">
            <w:pPr>
              <w:pStyle w:val="SmallStandard"/>
            </w:pPr>
            <w:r>
              <w:t>N</w:t>
            </w:r>
          </w:p>
        </w:tc>
        <w:tc>
          <w:tcPr>
            <w:tcW w:w="3969" w:type="dxa"/>
            <w:shd w:val="clear" w:color="auto" w:fill="auto"/>
          </w:tcPr>
          <w:p w14:paraId="7667E352" w14:textId="77777777" w:rsidR="003B5845" w:rsidRPr="004A00BD" w:rsidRDefault="003B5845" w:rsidP="00617B3E">
            <w:pPr>
              <w:rPr>
                <w:sz w:val="22"/>
              </w:rPr>
            </w:pPr>
          </w:p>
        </w:tc>
      </w:tr>
    </w:tbl>
    <w:p w14:paraId="3B217BC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2" w:name="_c2dc22ab5305acc1ea387efb25ce6591"/>
      <w:r>
        <w:rPr>
          <w:lang w:val="en-GB"/>
        </w:rPr>
        <w:t>CavityPlugRole</w:t>
      </w:r>
      <w:bookmarkEnd w:id="1212"/>
    </w:p>
    <w:p w14:paraId="0E96F902" w14:textId="77777777" w:rsidR="003B5845" w:rsidRPr="00A518C2" w:rsidRDefault="003B5845" w:rsidP="003B5845">
      <w:pPr>
        <w:rPr>
          <w:lang w:val="en-GB"/>
        </w:rPr>
      </w:pPr>
      <w:r w:rsidRPr="00A518C2">
        <w:rPr>
          <w:sz w:val="18"/>
          <w:szCs w:val="18"/>
          <w:lang w:val="en-GB"/>
        </w:rPr>
        <w:t>A CavityPlugRole defines the instance specific properties and relationships of a cavity plug.</w:t>
      </w:r>
    </w:p>
    <w:p w14:paraId="50DB88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CBF9EE" w14:textId="77777777" w:rsidTr="00617B3E">
        <w:tc>
          <w:tcPr>
            <w:tcW w:w="2013" w:type="dxa"/>
            <w:shd w:val="clear" w:color="auto" w:fill="auto"/>
            <w:tcMar>
              <w:top w:w="28" w:type="dxa"/>
              <w:left w:w="28" w:type="dxa"/>
              <w:bottom w:w="28" w:type="dxa"/>
              <w:right w:w="28" w:type="dxa"/>
            </w:tcMar>
          </w:tcPr>
          <w:p w14:paraId="1111BC3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6DAE7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BF635F5" w14:textId="77777777" w:rsidTr="00617B3E">
        <w:tc>
          <w:tcPr>
            <w:tcW w:w="2013" w:type="dxa"/>
            <w:shd w:val="clear" w:color="auto" w:fill="auto"/>
            <w:tcMar>
              <w:top w:w="28" w:type="dxa"/>
              <w:left w:w="28" w:type="dxa"/>
              <w:bottom w:w="28" w:type="dxa"/>
              <w:right w:w="28" w:type="dxa"/>
            </w:tcMar>
          </w:tcPr>
          <w:p w14:paraId="3E3FF7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06D3C0" w14:textId="77777777" w:rsidR="003B5845" w:rsidRPr="004A00BD" w:rsidRDefault="003B5845" w:rsidP="00617B3E">
            <w:pPr>
              <w:rPr>
                <w:sz w:val="22"/>
              </w:rPr>
            </w:pPr>
          </w:p>
        </w:tc>
      </w:tr>
      <w:tr w:rsidR="003B5845" w:rsidRPr="008359F5" w14:paraId="2F6A0789" w14:textId="77777777" w:rsidTr="00617B3E">
        <w:tc>
          <w:tcPr>
            <w:tcW w:w="2013" w:type="dxa"/>
            <w:shd w:val="clear" w:color="auto" w:fill="auto"/>
            <w:tcMar>
              <w:top w:w="28" w:type="dxa"/>
              <w:left w:w="28" w:type="dxa"/>
              <w:bottom w:w="28" w:type="dxa"/>
              <w:right w:w="28" w:type="dxa"/>
            </w:tcMar>
          </w:tcPr>
          <w:p w14:paraId="4F80BD3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E8A0B5" w14:textId="77777777" w:rsidR="003B5845" w:rsidRPr="000437C1" w:rsidRDefault="003B5845" w:rsidP="00617B3E">
            <w:pPr>
              <w:pStyle w:val="SmallStandard"/>
            </w:pPr>
            <w:r>
              <w:t>false</w:t>
            </w:r>
          </w:p>
        </w:tc>
      </w:tr>
    </w:tbl>
    <w:p w14:paraId="11AFED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6C4A46" w14:textId="77777777" w:rsidTr="00617B3E">
        <w:tc>
          <w:tcPr>
            <w:tcW w:w="3856" w:type="dxa"/>
            <w:gridSpan w:val="3"/>
            <w:shd w:val="clear" w:color="auto" w:fill="auto"/>
          </w:tcPr>
          <w:p w14:paraId="25262D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AEFA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7D49B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85D848" w14:textId="77777777" w:rsidTr="00617B3E">
        <w:tc>
          <w:tcPr>
            <w:tcW w:w="1573" w:type="dxa"/>
            <w:shd w:val="clear" w:color="auto" w:fill="auto"/>
          </w:tcPr>
          <w:p w14:paraId="0F6A22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C864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C0DEB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2E0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D024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0218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1ECEEA" w14:textId="77777777" w:rsidTr="00617B3E">
        <w:tc>
          <w:tcPr>
            <w:tcW w:w="1573" w:type="dxa"/>
            <w:shd w:val="clear" w:color="auto" w:fill="auto"/>
          </w:tcPr>
          <w:p w14:paraId="42C746B4" w14:textId="77777777" w:rsidR="003B5845" w:rsidRPr="00634625" w:rsidRDefault="003B5845" w:rsidP="00617B3E">
            <w:pPr>
              <w:pStyle w:val="SmallStandard"/>
            </w:pPr>
            <w:r>
              <w:t>CavityReference</w:t>
            </w:r>
          </w:p>
        </w:tc>
        <w:tc>
          <w:tcPr>
            <w:tcW w:w="1574" w:type="dxa"/>
            <w:shd w:val="clear" w:color="auto" w:fill="auto"/>
          </w:tcPr>
          <w:p w14:paraId="71F04DAA" w14:textId="77777777" w:rsidR="003B5845" w:rsidRPr="00132C43" w:rsidRDefault="003B5845" w:rsidP="00617B3E">
            <w:pPr>
              <w:pStyle w:val="SmallStandard"/>
            </w:pPr>
            <w:r>
              <w:t>pluggedCavityRef</w:t>
            </w:r>
          </w:p>
        </w:tc>
        <w:tc>
          <w:tcPr>
            <w:tcW w:w="708" w:type="dxa"/>
            <w:shd w:val="clear" w:color="auto" w:fill="auto"/>
          </w:tcPr>
          <w:p w14:paraId="2AE070A4" w14:textId="77777777" w:rsidR="003B5845" w:rsidRPr="00D331EF" w:rsidRDefault="003B5845" w:rsidP="00617B3E">
            <w:pPr>
              <w:pStyle w:val="SmallStandard"/>
            </w:pPr>
            <w:r w:rsidRPr="00574783">
              <w:t>0..*</w:t>
            </w:r>
          </w:p>
        </w:tc>
        <w:tc>
          <w:tcPr>
            <w:tcW w:w="709" w:type="dxa"/>
            <w:shd w:val="clear" w:color="auto" w:fill="auto"/>
          </w:tcPr>
          <w:p w14:paraId="7F4DFD0B" w14:textId="77777777" w:rsidR="003B5845" w:rsidRPr="00D331EF" w:rsidRDefault="003B5845" w:rsidP="00617B3E">
            <w:pPr>
              <w:pStyle w:val="SmallStandard"/>
            </w:pPr>
            <w:r w:rsidRPr="00207506">
              <w:t>0..*</w:t>
            </w:r>
          </w:p>
        </w:tc>
        <w:tc>
          <w:tcPr>
            <w:tcW w:w="567" w:type="dxa"/>
            <w:shd w:val="clear" w:color="auto" w:fill="auto"/>
          </w:tcPr>
          <w:p w14:paraId="6DF19B69" w14:textId="77777777" w:rsidR="003B5845" w:rsidRPr="00D331EF" w:rsidRDefault="003B5845" w:rsidP="00617B3E">
            <w:pPr>
              <w:pStyle w:val="SmallStandard"/>
            </w:pPr>
            <w:r>
              <w:t>N</w:t>
            </w:r>
          </w:p>
        </w:tc>
        <w:tc>
          <w:tcPr>
            <w:tcW w:w="3969" w:type="dxa"/>
            <w:shd w:val="clear" w:color="auto" w:fill="auto"/>
          </w:tcPr>
          <w:p w14:paraId="68E3F444" w14:textId="77777777" w:rsidR="003B5845" w:rsidRDefault="003B5845" w:rsidP="00617B3E">
            <w:pPr>
              <w:pStyle w:val="SmallStandard"/>
            </w:pPr>
            <w:r w:rsidRPr="00491287">
              <w:t xml:space="preserve">Defines which cavity / cavities in a connector instance is sealed by the plug. </w:t>
            </w:r>
          </w:p>
        </w:tc>
      </w:tr>
      <w:tr w:rsidR="003B5845" w:rsidRPr="004A00BD" w14:paraId="718B9C7A" w14:textId="77777777" w:rsidTr="00617B3E">
        <w:tc>
          <w:tcPr>
            <w:tcW w:w="1573" w:type="dxa"/>
            <w:shd w:val="clear" w:color="auto" w:fill="auto"/>
          </w:tcPr>
          <w:p w14:paraId="14F4A44D" w14:textId="77777777" w:rsidR="003B5845" w:rsidRPr="00634625" w:rsidRDefault="003B5845" w:rsidP="00617B3E">
            <w:pPr>
              <w:pStyle w:val="SmallStandard"/>
            </w:pPr>
            <w:r>
              <w:t>CavityPlugSpecification</w:t>
            </w:r>
          </w:p>
        </w:tc>
        <w:tc>
          <w:tcPr>
            <w:tcW w:w="1574" w:type="dxa"/>
            <w:shd w:val="clear" w:color="auto" w:fill="auto"/>
          </w:tcPr>
          <w:p w14:paraId="084FE7C8" w14:textId="77777777" w:rsidR="003B5845" w:rsidRPr="00132C43" w:rsidRDefault="003B5845" w:rsidP="00617B3E">
            <w:pPr>
              <w:pStyle w:val="SmallStandard"/>
            </w:pPr>
            <w:r>
              <w:t>cavityPlugSpecification</w:t>
            </w:r>
          </w:p>
        </w:tc>
        <w:tc>
          <w:tcPr>
            <w:tcW w:w="708" w:type="dxa"/>
            <w:shd w:val="clear" w:color="auto" w:fill="auto"/>
          </w:tcPr>
          <w:p w14:paraId="7C7B93E8" w14:textId="77777777" w:rsidR="003B5845" w:rsidRPr="00D331EF" w:rsidRDefault="003B5845" w:rsidP="00617B3E">
            <w:pPr>
              <w:pStyle w:val="SmallStandard"/>
            </w:pPr>
            <w:r w:rsidRPr="00574783">
              <w:t>1</w:t>
            </w:r>
          </w:p>
        </w:tc>
        <w:tc>
          <w:tcPr>
            <w:tcW w:w="709" w:type="dxa"/>
            <w:shd w:val="clear" w:color="auto" w:fill="auto"/>
          </w:tcPr>
          <w:p w14:paraId="2BE62A96" w14:textId="77777777" w:rsidR="003B5845" w:rsidRPr="00D331EF" w:rsidRDefault="003B5845" w:rsidP="00617B3E">
            <w:pPr>
              <w:pStyle w:val="SmallStandard"/>
            </w:pPr>
            <w:r w:rsidRPr="00207506">
              <w:t>0..*</w:t>
            </w:r>
          </w:p>
        </w:tc>
        <w:tc>
          <w:tcPr>
            <w:tcW w:w="567" w:type="dxa"/>
            <w:shd w:val="clear" w:color="auto" w:fill="auto"/>
          </w:tcPr>
          <w:p w14:paraId="37FC8759" w14:textId="77777777" w:rsidR="003B5845" w:rsidRPr="00D331EF" w:rsidRDefault="003B5845" w:rsidP="00617B3E">
            <w:pPr>
              <w:pStyle w:val="SmallStandard"/>
            </w:pPr>
            <w:r>
              <w:t>N</w:t>
            </w:r>
          </w:p>
        </w:tc>
        <w:tc>
          <w:tcPr>
            <w:tcW w:w="3969" w:type="dxa"/>
            <w:shd w:val="clear" w:color="auto" w:fill="auto"/>
          </w:tcPr>
          <w:p w14:paraId="6DE126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13FEEA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3ACC55" w14:textId="77777777" w:rsidTr="00617B3E">
        <w:tc>
          <w:tcPr>
            <w:tcW w:w="2296" w:type="dxa"/>
            <w:gridSpan w:val="2"/>
            <w:shd w:val="clear" w:color="auto" w:fill="auto"/>
          </w:tcPr>
          <w:p w14:paraId="3581DB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C492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2861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6CAF0" w14:textId="77777777" w:rsidTr="00617B3E">
        <w:tc>
          <w:tcPr>
            <w:tcW w:w="1588" w:type="dxa"/>
            <w:shd w:val="clear" w:color="auto" w:fill="auto"/>
          </w:tcPr>
          <w:p w14:paraId="17BD9AB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E637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FB5A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C5384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0E0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E7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06FBCF" w14:textId="77777777" w:rsidTr="00617B3E">
        <w:tc>
          <w:tcPr>
            <w:tcW w:w="1588" w:type="dxa"/>
            <w:shd w:val="clear" w:color="auto" w:fill="auto"/>
          </w:tcPr>
          <w:p w14:paraId="571436D9" w14:textId="77777777" w:rsidR="003B5845" w:rsidRPr="00634625" w:rsidRDefault="003B5845" w:rsidP="00617B3E">
            <w:pPr>
              <w:pStyle w:val="SmallStandard"/>
            </w:pPr>
            <w:r>
              <w:t>CableLeadThroughReference</w:t>
            </w:r>
          </w:p>
        </w:tc>
        <w:tc>
          <w:tcPr>
            <w:tcW w:w="708" w:type="dxa"/>
            <w:shd w:val="clear" w:color="auto" w:fill="auto"/>
          </w:tcPr>
          <w:p w14:paraId="3D88FE9F" w14:textId="77777777" w:rsidR="003B5845" w:rsidRPr="00D331EF" w:rsidRDefault="003B5845" w:rsidP="00617B3E">
            <w:pPr>
              <w:pStyle w:val="SmallStandard"/>
            </w:pPr>
            <w:r w:rsidRPr="00D01517">
              <w:t>0..*</w:t>
            </w:r>
          </w:p>
        </w:tc>
        <w:tc>
          <w:tcPr>
            <w:tcW w:w="1560" w:type="dxa"/>
            <w:shd w:val="clear" w:color="auto" w:fill="auto"/>
          </w:tcPr>
          <w:p w14:paraId="4B9CE0CB" w14:textId="77777777" w:rsidR="003B5845" w:rsidRPr="00132C43" w:rsidRDefault="003B5845" w:rsidP="00617B3E">
            <w:pPr>
              <w:pStyle w:val="SmallStandard"/>
            </w:pPr>
            <w:r>
              <w:t>usedPlugs</w:t>
            </w:r>
          </w:p>
        </w:tc>
        <w:tc>
          <w:tcPr>
            <w:tcW w:w="708" w:type="dxa"/>
            <w:shd w:val="clear" w:color="auto" w:fill="auto"/>
          </w:tcPr>
          <w:p w14:paraId="5C68AD14" w14:textId="77777777" w:rsidR="003B5845" w:rsidRPr="00D331EF" w:rsidRDefault="003B5845" w:rsidP="00617B3E">
            <w:pPr>
              <w:pStyle w:val="SmallStandard"/>
            </w:pPr>
            <w:r w:rsidRPr="00D01517">
              <w:t>0..*</w:t>
            </w:r>
          </w:p>
        </w:tc>
        <w:tc>
          <w:tcPr>
            <w:tcW w:w="567" w:type="dxa"/>
            <w:shd w:val="clear" w:color="auto" w:fill="auto"/>
          </w:tcPr>
          <w:p w14:paraId="36C4B03B" w14:textId="77777777" w:rsidR="003B5845" w:rsidRPr="00D331EF" w:rsidRDefault="003B5845" w:rsidP="00617B3E">
            <w:pPr>
              <w:pStyle w:val="SmallStandard"/>
            </w:pPr>
            <w:r>
              <w:t>N</w:t>
            </w:r>
          </w:p>
        </w:tc>
        <w:tc>
          <w:tcPr>
            <w:tcW w:w="3969" w:type="dxa"/>
            <w:shd w:val="clear" w:color="auto" w:fill="auto"/>
          </w:tcPr>
          <w:p w14:paraId="32A9AAB7"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r w:rsidR="003B5845" w:rsidRPr="004A00BD" w14:paraId="73DB5BF9" w14:textId="77777777" w:rsidTr="00617B3E">
        <w:tc>
          <w:tcPr>
            <w:tcW w:w="1588" w:type="dxa"/>
            <w:shd w:val="clear" w:color="auto" w:fill="auto"/>
          </w:tcPr>
          <w:p w14:paraId="50F6F90F" w14:textId="77777777" w:rsidR="003B5845" w:rsidRPr="00634625" w:rsidRDefault="003B5845" w:rsidP="00617B3E">
            <w:pPr>
              <w:pStyle w:val="SmallStandard"/>
            </w:pPr>
            <w:r>
              <w:t>CavityMounting</w:t>
            </w:r>
          </w:p>
        </w:tc>
        <w:tc>
          <w:tcPr>
            <w:tcW w:w="708" w:type="dxa"/>
            <w:shd w:val="clear" w:color="auto" w:fill="auto"/>
          </w:tcPr>
          <w:p w14:paraId="2DBD8B84" w14:textId="77777777" w:rsidR="003B5845" w:rsidRPr="00D331EF" w:rsidRDefault="003B5845" w:rsidP="00617B3E">
            <w:pPr>
              <w:pStyle w:val="SmallStandard"/>
            </w:pPr>
            <w:r w:rsidRPr="00D01517">
              <w:t>0..*</w:t>
            </w:r>
          </w:p>
        </w:tc>
        <w:tc>
          <w:tcPr>
            <w:tcW w:w="1560" w:type="dxa"/>
            <w:shd w:val="clear" w:color="auto" w:fill="auto"/>
          </w:tcPr>
          <w:p w14:paraId="5B9E2357" w14:textId="77777777" w:rsidR="003B5845" w:rsidRPr="00132C43" w:rsidRDefault="003B5845" w:rsidP="00617B3E">
            <w:pPr>
              <w:pStyle w:val="SmallStandard"/>
            </w:pPr>
            <w:r>
              <w:t>replacedPlug</w:t>
            </w:r>
          </w:p>
        </w:tc>
        <w:tc>
          <w:tcPr>
            <w:tcW w:w="708" w:type="dxa"/>
            <w:shd w:val="clear" w:color="auto" w:fill="auto"/>
          </w:tcPr>
          <w:p w14:paraId="5CBE9905" w14:textId="77777777" w:rsidR="003B5845" w:rsidRPr="00D331EF" w:rsidRDefault="003B5845" w:rsidP="00617B3E">
            <w:pPr>
              <w:pStyle w:val="SmallStandard"/>
            </w:pPr>
            <w:r w:rsidRPr="00D01517">
              <w:t>0..*</w:t>
            </w:r>
          </w:p>
        </w:tc>
        <w:tc>
          <w:tcPr>
            <w:tcW w:w="567" w:type="dxa"/>
            <w:shd w:val="clear" w:color="auto" w:fill="auto"/>
          </w:tcPr>
          <w:p w14:paraId="17013B8C" w14:textId="77777777" w:rsidR="003B5845" w:rsidRPr="00D331EF" w:rsidRDefault="003B5845" w:rsidP="00617B3E">
            <w:pPr>
              <w:pStyle w:val="SmallStandard"/>
            </w:pPr>
            <w:r>
              <w:t>N</w:t>
            </w:r>
          </w:p>
        </w:tc>
        <w:tc>
          <w:tcPr>
            <w:tcW w:w="3969" w:type="dxa"/>
            <w:shd w:val="clear" w:color="auto" w:fill="auto"/>
          </w:tcPr>
          <w:p w14:paraId="25561E76" w14:textId="77777777" w:rsidR="003B5845" w:rsidRDefault="003B5845" w:rsidP="00617B3E">
            <w:pPr>
              <w:pStyle w:val="SmallStandard"/>
            </w:pPr>
            <w:r w:rsidRPr="00491287">
              <w:t xml:space="preserve">References the cavity plugs that are obsolete if the cavity mounting is realized. </w:t>
            </w:r>
          </w:p>
        </w:tc>
      </w:tr>
    </w:tbl>
    <w:p w14:paraId="41644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3" w:name="_6a68ada444ab61e4db103787f63d0712"/>
      <w:r>
        <w:rPr>
          <w:lang w:val="en-GB"/>
        </w:rPr>
        <w:t>CavityReference</w:t>
      </w:r>
      <w:bookmarkEnd w:id="1213"/>
    </w:p>
    <w:p w14:paraId="3F21B152" w14:textId="77777777" w:rsidR="003B5845" w:rsidRPr="00A518C2" w:rsidRDefault="003B5845" w:rsidP="003B5845">
      <w:pPr>
        <w:rPr>
          <w:lang w:val="en-GB"/>
        </w:rPr>
      </w:pPr>
      <w:r w:rsidRPr="00A518C2">
        <w:rPr>
          <w:sz w:val="18"/>
          <w:szCs w:val="18"/>
          <w:lang w:val="en-GB"/>
        </w:rPr>
        <w:t>A CavityReference represents the usage of a Cavity in the context of PartUsage or PartOccurrence.</w:t>
      </w:r>
    </w:p>
    <w:p w14:paraId="0A9C7A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F9414E" w14:textId="77777777" w:rsidTr="00617B3E">
        <w:tc>
          <w:tcPr>
            <w:tcW w:w="2013" w:type="dxa"/>
            <w:shd w:val="clear" w:color="auto" w:fill="auto"/>
            <w:tcMar>
              <w:top w:w="28" w:type="dxa"/>
              <w:left w:w="28" w:type="dxa"/>
              <w:bottom w:w="28" w:type="dxa"/>
              <w:right w:w="28" w:type="dxa"/>
            </w:tcMar>
          </w:tcPr>
          <w:p w14:paraId="3012313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707F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E02C34" w14:textId="77777777" w:rsidTr="00617B3E">
        <w:tc>
          <w:tcPr>
            <w:tcW w:w="2013" w:type="dxa"/>
            <w:shd w:val="clear" w:color="auto" w:fill="auto"/>
            <w:tcMar>
              <w:top w:w="28" w:type="dxa"/>
              <w:left w:w="28" w:type="dxa"/>
              <w:bottom w:w="28" w:type="dxa"/>
              <w:right w:w="28" w:type="dxa"/>
            </w:tcMar>
          </w:tcPr>
          <w:p w14:paraId="1C4B3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A8B2CD" w14:textId="77777777" w:rsidR="003B5845" w:rsidRPr="004A00BD" w:rsidRDefault="003B5845" w:rsidP="00617B3E">
            <w:pPr>
              <w:rPr>
                <w:sz w:val="22"/>
              </w:rPr>
            </w:pPr>
          </w:p>
        </w:tc>
      </w:tr>
      <w:tr w:rsidR="003B5845" w:rsidRPr="008359F5" w14:paraId="41858D92" w14:textId="77777777" w:rsidTr="00617B3E">
        <w:tc>
          <w:tcPr>
            <w:tcW w:w="2013" w:type="dxa"/>
            <w:shd w:val="clear" w:color="auto" w:fill="auto"/>
            <w:tcMar>
              <w:top w:w="28" w:type="dxa"/>
              <w:left w:w="28" w:type="dxa"/>
              <w:bottom w:w="28" w:type="dxa"/>
              <w:right w:w="28" w:type="dxa"/>
            </w:tcMar>
          </w:tcPr>
          <w:p w14:paraId="020C968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F80932" w14:textId="77777777" w:rsidR="003B5845" w:rsidRPr="000437C1" w:rsidRDefault="003B5845" w:rsidP="00617B3E">
            <w:pPr>
              <w:pStyle w:val="SmallStandard"/>
            </w:pPr>
            <w:r>
              <w:t>false</w:t>
            </w:r>
          </w:p>
        </w:tc>
      </w:tr>
    </w:tbl>
    <w:p w14:paraId="3B94F2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E4C9CD" w14:textId="77777777" w:rsidTr="00617B3E">
        <w:tc>
          <w:tcPr>
            <w:tcW w:w="2013" w:type="dxa"/>
            <w:shd w:val="clear" w:color="auto" w:fill="auto"/>
            <w:tcMar>
              <w:top w:w="28" w:type="dxa"/>
              <w:left w:w="28" w:type="dxa"/>
              <w:bottom w:w="28" w:type="dxa"/>
              <w:right w:w="28" w:type="dxa"/>
            </w:tcMar>
          </w:tcPr>
          <w:p w14:paraId="5C2ED2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4D87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84BC3C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17A7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9F34E4" w14:textId="77777777" w:rsidTr="00617B3E">
        <w:tc>
          <w:tcPr>
            <w:tcW w:w="2013" w:type="dxa"/>
            <w:shd w:val="clear" w:color="auto" w:fill="auto"/>
            <w:tcMar>
              <w:top w:w="28" w:type="dxa"/>
              <w:left w:w="28" w:type="dxa"/>
              <w:bottom w:w="28" w:type="dxa"/>
              <w:right w:w="28" w:type="dxa"/>
            </w:tcMar>
          </w:tcPr>
          <w:p w14:paraId="521EA6B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EFCF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E8A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A01" w14:textId="77777777" w:rsidR="003B5845" w:rsidRPr="004A00BD" w:rsidRDefault="003B5845" w:rsidP="00617B3E">
            <w:pPr>
              <w:jc w:val="left"/>
              <w:rPr>
                <w:sz w:val="22"/>
                <w:lang w:val="en-GB"/>
              </w:rPr>
            </w:pPr>
            <w:r w:rsidRPr="004A00BD">
              <w:rPr>
                <w:sz w:val="16"/>
                <w:szCs w:val="16"/>
                <w:lang w:val="en-GB"/>
              </w:rPr>
              <w:t>Specifies a unique identification of the CavityReference. The identification is guaranteed to be unique within the ConnectorHousingRole. The cavity &amp; slot number is defined by the associated cavity and slot.</w:t>
            </w:r>
          </w:p>
        </w:tc>
      </w:tr>
    </w:tbl>
    <w:p w14:paraId="33BD0A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8D8F70" w14:textId="77777777" w:rsidTr="00617B3E">
        <w:tc>
          <w:tcPr>
            <w:tcW w:w="3856" w:type="dxa"/>
            <w:gridSpan w:val="3"/>
            <w:shd w:val="clear" w:color="auto" w:fill="auto"/>
          </w:tcPr>
          <w:p w14:paraId="76557ED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F18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833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B1E247" w14:textId="77777777" w:rsidTr="00617B3E">
        <w:tc>
          <w:tcPr>
            <w:tcW w:w="1573" w:type="dxa"/>
            <w:shd w:val="clear" w:color="auto" w:fill="auto"/>
          </w:tcPr>
          <w:p w14:paraId="71C4868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6A47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48E4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281B6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4044E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9FE2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853632" w14:textId="77777777" w:rsidTr="00617B3E">
        <w:tc>
          <w:tcPr>
            <w:tcW w:w="1573" w:type="dxa"/>
            <w:shd w:val="clear" w:color="auto" w:fill="auto"/>
          </w:tcPr>
          <w:p w14:paraId="284287C0" w14:textId="77777777" w:rsidR="003B5845" w:rsidRPr="00634625" w:rsidRDefault="003B5845" w:rsidP="00617B3E">
            <w:pPr>
              <w:pStyle w:val="SmallStandard"/>
            </w:pPr>
            <w:r>
              <w:t>Cavity</w:t>
            </w:r>
          </w:p>
        </w:tc>
        <w:tc>
          <w:tcPr>
            <w:tcW w:w="1574" w:type="dxa"/>
            <w:shd w:val="clear" w:color="auto" w:fill="auto"/>
          </w:tcPr>
          <w:p w14:paraId="1B5E8EF1" w14:textId="77777777" w:rsidR="003B5845" w:rsidRPr="00132C43" w:rsidRDefault="003B5845" w:rsidP="00617B3E">
            <w:pPr>
              <w:pStyle w:val="SmallStandard"/>
            </w:pPr>
            <w:r>
              <w:t>referencedCavity</w:t>
            </w:r>
          </w:p>
        </w:tc>
        <w:tc>
          <w:tcPr>
            <w:tcW w:w="708" w:type="dxa"/>
            <w:shd w:val="clear" w:color="auto" w:fill="auto"/>
          </w:tcPr>
          <w:p w14:paraId="159E8440" w14:textId="77777777" w:rsidR="003B5845" w:rsidRPr="00D331EF" w:rsidRDefault="003B5845" w:rsidP="00617B3E">
            <w:pPr>
              <w:pStyle w:val="SmallStandard"/>
            </w:pPr>
            <w:r w:rsidRPr="00574783">
              <w:t>1</w:t>
            </w:r>
          </w:p>
        </w:tc>
        <w:tc>
          <w:tcPr>
            <w:tcW w:w="709" w:type="dxa"/>
            <w:shd w:val="clear" w:color="auto" w:fill="auto"/>
          </w:tcPr>
          <w:p w14:paraId="7D4456C6" w14:textId="77777777" w:rsidR="003B5845" w:rsidRPr="00D331EF" w:rsidRDefault="003B5845" w:rsidP="00617B3E">
            <w:pPr>
              <w:pStyle w:val="SmallStandard"/>
            </w:pPr>
            <w:r w:rsidRPr="00207506">
              <w:t>0..*</w:t>
            </w:r>
          </w:p>
        </w:tc>
        <w:tc>
          <w:tcPr>
            <w:tcW w:w="567" w:type="dxa"/>
            <w:shd w:val="clear" w:color="auto" w:fill="auto"/>
          </w:tcPr>
          <w:p w14:paraId="41C1EDBB" w14:textId="77777777" w:rsidR="003B5845" w:rsidRPr="00D331EF" w:rsidRDefault="003B5845" w:rsidP="00617B3E">
            <w:pPr>
              <w:pStyle w:val="SmallStandard"/>
            </w:pPr>
            <w:r>
              <w:t>N</w:t>
            </w:r>
          </w:p>
        </w:tc>
        <w:tc>
          <w:tcPr>
            <w:tcW w:w="3969" w:type="dxa"/>
            <w:shd w:val="clear" w:color="auto" w:fill="auto"/>
          </w:tcPr>
          <w:p w14:paraId="47C9E5E4" w14:textId="77777777" w:rsidR="003B5845" w:rsidRDefault="003B5845" w:rsidP="00617B3E">
            <w:pPr>
              <w:pStyle w:val="SmallStandard"/>
            </w:pPr>
            <w:r w:rsidRPr="00491287">
              <w:t xml:space="preserve">Points to the cavity referenced by the cavity reference. </w:t>
            </w:r>
          </w:p>
        </w:tc>
      </w:tr>
      <w:tr w:rsidR="003B5845" w:rsidRPr="004A00BD" w14:paraId="795B13E4" w14:textId="77777777" w:rsidTr="00617B3E">
        <w:tc>
          <w:tcPr>
            <w:tcW w:w="1573" w:type="dxa"/>
            <w:shd w:val="clear" w:color="auto" w:fill="auto"/>
          </w:tcPr>
          <w:p w14:paraId="3C7CD1E3" w14:textId="77777777" w:rsidR="003B5845" w:rsidRPr="00634625" w:rsidRDefault="003B5845" w:rsidP="00617B3E">
            <w:pPr>
              <w:pStyle w:val="SmallStandard"/>
            </w:pPr>
            <w:r>
              <w:t>ComponentPort</w:t>
            </w:r>
          </w:p>
        </w:tc>
        <w:tc>
          <w:tcPr>
            <w:tcW w:w="1574" w:type="dxa"/>
            <w:shd w:val="clear" w:color="auto" w:fill="auto"/>
          </w:tcPr>
          <w:p w14:paraId="1B8CD45F" w14:textId="77777777" w:rsidR="003B5845" w:rsidRPr="00132C43" w:rsidRDefault="003B5845" w:rsidP="00617B3E">
            <w:pPr>
              <w:pStyle w:val="SmallStandard"/>
            </w:pPr>
            <w:r>
              <w:t>componentPort</w:t>
            </w:r>
          </w:p>
        </w:tc>
        <w:tc>
          <w:tcPr>
            <w:tcW w:w="708" w:type="dxa"/>
            <w:shd w:val="clear" w:color="auto" w:fill="auto"/>
          </w:tcPr>
          <w:p w14:paraId="04BC115D" w14:textId="77777777" w:rsidR="003B5845" w:rsidRPr="00D331EF" w:rsidRDefault="003B5845" w:rsidP="00617B3E">
            <w:pPr>
              <w:pStyle w:val="SmallStandard"/>
            </w:pPr>
            <w:r w:rsidRPr="00574783">
              <w:t>0..1</w:t>
            </w:r>
          </w:p>
        </w:tc>
        <w:tc>
          <w:tcPr>
            <w:tcW w:w="709" w:type="dxa"/>
            <w:shd w:val="clear" w:color="auto" w:fill="auto"/>
          </w:tcPr>
          <w:p w14:paraId="3DF2CFE3" w14:textId="77777777" w:rsidR="003B5845" w:rsidRPr="00D331EF" w:rsidRDefault="003B5845" w:rsidP="00617B3E">
            <w:pPr>
              <w:pStyle w:val="SmallStandard"/>
            </w:pPr>
            <w:r w:rsidRPr="00207506">
              <w:t>0..*</w:t>
            </w:r>
          </w:p>
        </w:tc>
        <w:tc>
          <w:tcPr>
            <w:tcW w:w="567" w:type="dxa"/>
            <w:shd w:val="clear" w:color="auto" w:fill="auto"/>
          </w:tcPr>
          <w:p w14:paraId="271E0CA9" w14:textId="77777777" w:rsidR="003B5845" w:rsidRPr="00D331EF" w:rsidRDefault="003B5845" w:rsidP="00617B3E">
            <w:pPr>
              <w:pStyle w:val="SmallStandard"/>
            </w:pPr>
            <w:r>
              <w:t>N</w:t>
            </w:r>
          </w:p>
        </w:tc>
        <w:tc>
          <w:tcPr>
            <w:tcW w:w="3969" w:type="dxa"/>
            <w:shd w:val="clear" w:color="auto" w:fill="auto"/>
          </w:tcPr>
          <w:p w14:paraId="46D8770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4A00BD" w14:paraId="1A7E181A" w14:textId="77777777" w:rsidTr="00617B3E">
        <w:tc>
          <w:tcPr>
            <w:tcW w:w="1573" w:type="dxa"/>
            <w:shd w:val="clear" w:color="auto" w:fill="auto"/>
          </w:tcPr>
          <w:p w14:paraId="3617158E" w14:textId="77777777" w:rsidR="003B5845" w:rsidRPr="00634625" w:rsidRDefault="003B5845" w:rsidP="00617B3E">
            <w:pPr>
              <w:pStyle w:val="SmallStandard"/>
            </w:pPr>
            <w:r>
              <w:t>TerminalRole</w:t>
            </w:r>
          </w:p>
        </w:tc>
        <w:tc>
          <w:tcPr>
            <w:tcW w:w="1574" w:type="dxa"/>
            <w:shd w:val="clear" w:color="auto" w:fill="auto"/>
          </w:tcPr>
          <w:p w14:paraId="2EA2A8A7" w14:textId="77777777" w:rsidR="003B5845" w:rsidRPr="00132C43" w:rsidRDefault="003B5845" w:rsidP="00617B3E">
            <w:pPr>
              <w:pStyle w:val="SmallStandard"/>
            </w:pPr>
            <w:r>
              <w:t>integratedTerminalRole</w:t>
            </w:r>
          </w:p>
        </w:tc>
        <w:tc>
          <w:tcPr>
            <w:tcW w:w="708" w:type="dxa"/>
            <w:shd w:val="clear" w:color="auto" w:fill="auto"/>
          </w:tcPr>
          <w:p w14:paraId="312CCDC2" w14:textId="77777777" w:rsidR="003B5845" w:rsidRPr="00D331EF" w:rsidRDefault="003B5845" w:rsidP="00617B3E">
            <w:pPr>
              <w:pStyle w:val="SmallStandard"/>
            </w:pPr>
            <w:r w:rsidRPr="00574783">
              <w:t>0..1</w:t>
            </w:r>
          </w:p>
        </w:tc>
        <w:tc>
          <w:tcPr>
            <w:tcW w:w="709" w:type="dxa"/>
            <w:shd w:val="clear" w:color="auto" w:fill="auto"/>
          </w:tcPr>
          <w:p w14:paraId="1EDE6312" w14:textId="77777777" w:rsidR="003B5845" w:rsidRPr="00D331EF" w:rsidRDefault="003B5845" w:rsidP="00617B3E">
            <w:pPr>
              <w:pStyle w:val="SmallStandard"/>
            </w:pPr>
            <w:r w:rsidRPr="00207506">
              <w:t>0..1</w:t>
            </w:r>
          </w:p>
        </w:tc>
        <w:tc>
          <w:tcPr>
            <w:tcW w:w="567" w:type="dxa"/>
            <w:shd w:val="clear" w:color="auto" w:fill="auto"/>
          </w:tcPr>
          <w:p w14:paraId="548B69FA" w14:textId="77777777" w:rsidR="003B5845" w:rsidRDefault="003B5845" w:rsidP="00617B3E">
            <w:pPr>
              <w:pStyle w:val="SmallStandard"/>
            </w:pPr>
            <w:r>
              <w:t>Y</w:t>
            </w:r>
          </w:p>
        </w:tc>
        <w:tc>
          <w:tcPr>
            <w:tcW w:w="3969" w:type="dxa"/>
            <w:shd w:val="clear" w:color="auto" w:fill="auto"/>
          </w:tcPr>
          <w:p w14:paraId="036D7DC1"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bl>
    <w:p w14:paraId="726F5F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AAE66F" w14:textId="77777777" w:rsidTr="00617B3E">
        <w:tc>
          <w:tcPr>
            <w:tcW w:w="2296" w:type="dxa"/>
            <w:gridSpan w:val="2"/>
            <w:shd w:val="clear" w:color="auto" w:fill="auto"/>
          </w:tcPr>
          <w:p w14:paraId="35B96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83388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91C385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B85A5" w14:textId="77777777" w:rsidTr="00617B3E">
        <w:tc>
          <w:tcPr>
            <w:tcW w:w="1588" w:type="dxa"/>
            <w:shd w:val="clear" w:color="auto" w:fill="auto"/>
          </w:tcPr>
          <w:p w14:paraId="7956EEF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A4D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72A639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3C64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EF87F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3EA70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2C5978" w14:textId="77777777" w:rsidTr="00617B3E">
        <w:tc>
          <w:tcPr>
            <w:tcW w:w="1588" w:type="dxa"/>
            <w:shd w:val="clear" w:color="auto" w:fill="auto"/>
          </w:tcPr>
          <w:p w14:paraId="526308AC" w14:textId="77777777" w:rsidR="003B5845" w:rsidRPr="00634625" w:rsidRDefault="003B5845" w:rsidP="00617B3E">
            <w:pPr>
              <w:pStyle w:val="SmallStandard"/>
            </w:pPr>
            <w:r>
              <w:t>SlotReference</w:t>
            </w:r>
          </w:p>
        </w:tc>
        <w:tc>
          <w:tcPr>
            <w:tcW w:w="708" w:type="dxa"/>
            <w:shd w:val="clear" w:color="auto" w:fill="auto"/>
          </w:tcPr>
          <w:p w14:paraId="3C508088" w14:textId="77777777" w:rsidR="003B5845" w:rsidRPr="00D331EF" w:rsidRDefault="003B5845" w:rsidP="00617B3E">
            <w:pPr>
              <w:pStyle w:val="SmallStandard"/>
            </w:pPr>
            <w:r w:rsidRPr="00D01517">
              <w:t>1</w:t>
            </w:r>
          </w:p>
        </w:tc>
        <w:tc>
          <w:tcPr>
            <w:tcW w:w="1560" w:type="dxa"/>
            <w:shd w:val="clear" w:color="auto" w:fill="auto"/>
          </w:tcPr>
          <w:p w14:paraId="775FB745" w14:textId="77777777" w:rsidR="003B5845" w:rsidRPr="00132C43" w:rsidRDefault="003B5845" w:rsidP="00617B3E">
            <w:pPr>
              <w:pStyle w:val="SmallStandard"/>
            </w:pPr>
            <w:r>
              <w:t>cavityReference</w:t>
            </w:r>
          </w:p>
        </w:tc>
        <w:tc>
          <w:tcPr>
            <w:tcW w:w="708" w:type="dxa"/>
            <w:shd w:val="clear" w:color="auto" w:fill="auto"/>
          </w:tcPr>
          <w:p w14:paraId="2E06D86A" w14:textId="77777777" w:rsidR="003B5845" w:rsidRPr="00D331EF" w:rsidRDefault="003B5845" w:rsidP="00617B3E">
            <w:pPr>
              <w:pStyle w:val="SmallStandard"/>
            </w:pPr>
            <w:r w:rsidRPr="00D01517">
              <w:t>0..*</w:t>
            </w:r>
          </w:p>
        </w:tc>
        <w:tc>
          <w:tcPr>
            <w:tcW w:w="567" w:type="dxa"/>
            <w:shd w:val="clear" w:color="auto" w:fill="auto"/>
          </w:tcPr>
          <w:p w14:paraId="57A92835" w14:textId="77777777" w:rsidR="003B5845" w:rsidRDefault="003B5845" w:rsidP="00617B3E">
            <w:pPr>
              <w:pStyle w:val="SmallStandard"/>
            </w:pPr>
            <w:r>
              <w:t>Y</w:t>
            </w:r>
          </w:p>
        </w:tc>
        <w:tc>
          <w:tcPr>
            <w:tcW w:w="3969" w:type="dxa"/>
            <w:shd w:val="clear" w:color="auto" w:fill="auto"/>
          </w:tcPr>
          <w:p w14:paraId="0F7860F5" w14:textId="77777777" w:rsidR="003B5845" w:rsidRDefault="003B5845" w:rsidP="00617B3E">
            <w:pPr>
              <w:pStyle w:val="SmallStandard"/>
            </w:pPr>
            <w:r w:rsidRPr="00491287">
              <w:t>Specifies the CavityReferences used in the SlotReference.</w:t>
            </w:r>
          </w:p>
        </w:tc>
      </w:tr>
      <w:tr w:rsidR="003B5845" w:rsidRPr="00CC6307" w14:paraId="1BF10E5C" w14:textId="77777777" w:rsidTr="00617B3E">
        <w:tc>
          <w:tcPr>
            <w:tcW w:w="1588" w:type="dxa"/>
            <w:shd w:val="clear" w:color="auto" w:fill="auto"/>
          </w:tcPr>
          <w:p w14:paraId="7871087D" w14:textId="77777777" w:rsidR="003B5845" w:rsidRPr="00634625" w:rsidRDefault="003B5845" w:rsidP="00617B3E">
            <w:pPr>
              <w:pStyle w:val="SmallStandard"/>
            </w:pPr>
            <w:r>
              <w:t>CavityCoupling</w:t>
            </w:r>
          </w:p>
        </w:tc>
        <w:tc>
          <w:tcPr>
            <w:tcW w:w="708" w:type="dxa"/>
            <w:shd w:val="clear" w:color="auto" w:fill="auto"/>
          </w:tcPr>
          <w:p w14:paraId="235F9095" w14:textId="77777777" w:rsidR="003B5845" w:rsidRPr="00D331EF" w:rsidRDefault="003B5845" w:rsidP="00617B3E">
            <w:pPr>
              <w:pStyle w:val="SmallStandard"/>
            </w:pPr>
            <w:r w:rsidRPr="00D01517">
              <w:t>0..*</w:t>
            </w:r>
          </w:p>
        </w:tc>
        <w:tc>
          <w:tcPr>
            <w:tcW w:w="1560" w:type="dxa"/>
            <w:shd w:val="clear" w:color="auto" w:fill="auto"/>
          </w:tcPr>
          <w:p w14:paraId="243A70A2" w14:textId="77777777" w:rsidR="003B5845" w:rsidRPr="00132C43" w:rsidRDefault="003B5845" w:rsidP="00617B3E">
            <w:pPr>
              <w:pStyle w:val="SmallStandard"/>
            </w:pPr>
            <w:r>
              <w:t>firstCavity</w:t>
            </w:r>
          </w:p>
        </w:tc>
        <w:tc>
          <w:tcPr>
            <w:tcW w:w="708" w:type="dxa"/>
            <w:shd w:val="clear" w:color="auto" w:fill="auto"/>
          </w:tcPr>
          <w:p w14:paraId="70FFBBC8" w14:textId="77777777" w:rsidR="003B5845" w:rsidRPr="00D331EF" w:rsidRDefault="003B5845" w:rsidP="00617B3E">
            <w:pPr>
              <w:pStyle w:val="SmallStandard"/>
            </w:pPr>
            <w:r w:rsidRPr="00D01517">
              <w:t>1</w:t>
            </w:r>
          </w:p>
        </w:tc>
        <w:tc>
          <w:tcPr>
            <w:tcW w:w="567" w:type="dxa"/>
            <w:shd w:val="clear" w:color="auto" w:fill="auto"/>
          </w:tcPr>
          <w:p w14:paraId="1DD3EC0F" w14:textId="77777777" w:rsidR="003B5845" w:rsidRPr="00D331EF" w:rsidRDefault="003B5845" w:rsidP="00617B3E">
            <w:pPr>
              <w:pStyle w:val="SmallStandard"/>
            </w:pPr>
            <w:r>
              <w:t>N</w:t>
            </w:r>
          </w:p>
        </w:tc>
        <w:tc>
          <w:tcPr>
            <w:tcW w:w="3969" w:type="dxa"/>
            <w:shd w:val="clear" w:color="auto" w:fill="auto"/>
          </w:tcPr>
          <w:p w14:paraId="6613AD6D" w14:textId="77777777" w:rsidR="003B5845" w:rsidRPr="004A00BD" w:rsidRDefault="003B5845" w:rsidP="00617B3E">
            <w:pPr>
              <w:rPr>
                <w:sz w:val="22"/>
              </w:rPr>
            </w:pPr>
          </w:p>
        </w:tc>
      </w:tr>
      <w:tr w:rsidR="003B5845" w:rsidRPr="004A00BD" w14:paraId="5826CB84" w14:textId="77777777" w:rsidTr="00617B3E">
        <w:tc>
          <w:tcPr>
            <w:tcW w:w="1588" w:type="dxa"/>
            <w:shd w:val="clear" w:color="auto" w:fill="auto"/>
          </w:tcPr>
          <w:p w14:paraId="09C09825" w14:textId="77777777" w:rsidR="003B5845" w:rsidRPr="00634625" w:rsidRDefault="003B5845" w:rsidP="00617B3E">
            <w:pPr>
              <w:pStyle w:val="SmallStandard"/>
            </w:pPr>
            <w:r>
              <w:t>CavityPlugRole</w:t>
            </w:r>
          </w:p>
        </w:tc>
        <w:tc>
          <w:tcPr>
            <w:tcW w:w="708" w:type="dxa"/>
            <w:shd w:val="clear" w:color="auto" w:fill="auto"/>
          </w:tcPr>
          <w:p w14:paraId="3C998A2D" w14:textId="77777777" w:rsidR="003B5845" w:rsidRPr="00D331EF" w:rsidRDefault="003B5845" w:rsidP="00617B3E">
            <w:pPr>
              <w:pStyle w:val="SmallStandard"/>
            </w:pPr>
            <w:r w:rsidRPr="00D01517">
              <w:t>0..*</w:t>
            </w:r>
          </w:p>
        </w:tc>
        <w:tc>
          <w:tcPr>
            <w:tcW w:w="1560" w:type="dxa"/>
            <w:shd w:val="clear" w:color="auto" w:fill="auto"/>
          </w:tcPr>
          <w:p w14:paraId="6956A5CE" w14:textId="77777777" w:rsidR="003B5845" w:rsidRPr="00132C43" w:rsidRDefault="003B5845" w:rsidP="00617B3E">
            <w:pPr>
              <w:pStyle w:val="SmallStandard"/>
            </w:pPr>
            <w:r>
              <w:t>pluggedCavityRef</w:t>
            </w:r>
          </w:p>
        </w:tc>
        <w:tc>
          <w:tcPr>
            <w:tcW w:w="708" w:type="dxa"/>
            <w:shd w:val="clear" w:color="auto" w:fill="auto"/>
          </w:tcPr>
          <w:p w14:paraId="3C23B849" w14:textId="77777777" w:rsidR="003B5845" w:rsidRPr="00D331EF" w:rsidRDefault="003B5845" w:rsidP="00617B3E">
            <w:pPr>
              <w:pStyle w:val="SmallStandard"/>
            </w:pPr>
            <w:r w:rsidRPr="00D01517">
              <w:t>0..*</w:t>
            </w:r>
          </w:p>
        </w:tc>
        <w:tc>
          <w:tcPr>
            <w:tcW w:w="567" w:type="dxa"/>
            <w:shd w:val="clear" w:color="auto" w:fill="auto"/>
          </w:tcPr>
          <w:p w14:paraId="4161AA4D" w14:textId="77777777" w:rsidR="003B5845" w:rsidRPr="00D331EF" w:rsidRDefault="003B5845" w:rsidP="00617B3E">
            <w:pPr>
              <w:pStyle w:val="SmallStandard"/>
            </w:pPr>
            <w:r>
              <w:t>N</w:t>
            </w:r>
          </w:p>
        </w:tc>
        <w:tc>
          <w:tcPr>
            <w:tcW w:w="3969" w:type="dxa"/>
            <w:shd w:val="clear" w:color="auto" w:fill="auto"/>
          </w:tcPr>
          <w:p w14:paraId="5ACF2762" w14:textId="77777777" w:rsidR="003B5845" w:rsidRDefault="003B5845" w:rsidP="00617B3E">
            <w:pPr>
              <w:pStyle w:val="SmallStandard"/>
            </w:pPr>
            <w:r w:rsidRPr="00491287">
              <w:t xml:space="preserve">Defines which cavity / cavities in a connector instance is sealed by the plug. </w:t>
            </w:r>
          </w:p>
        </w:tc>
      </w:tr>
      <w:tr w:rsidR="003B5845" w:rsidRPr="00CC6307" w14:paraId="2727FCFF" w14:textId="77777777" w:rsidTr="00617B3E">
        <w:tc>
          <w:tcPr>
            <w:tcW w:w="1588" w:type="dxa"/>
            <w:shd w:val="clear" w:color="auto" w:fill="auto"/>
          </w:tcPr>
          <w:p w14:paraId="635A7CE3" w14:textId="77777777" w:rsidR="003B5845" w:rsidRPr="00634625" w:rsidRDefault="003B5845" w:rsidP="00617B3E">
            <w:pPr>
              <w:pStyle w:val="SmallStandard"/>
            </w:pPr>
            <w:r>
              <w:t>CavityCoupling</w:t>
            </w:r>
          </w:p>
        </w:tc>
        <w:tc>
          <w:tcPr>
            <w:tcW w:w="708" w:type="dxa"/>
            <w:shd w:val="clear" w:color="auto" w:fill="auto"/>
          </w:tcPr>
          <w:p w14:paraId="21760CEC" w14:textId="77777777" w:rsidR="003B5845" w:rsidRPr="00D331EF" w:rsidRDefault="003B5845" w:rsidP="00617B3E">
            <w:pPr>
              <w:pStyle w:val="SmallStandard"/>
            </w:pPr>
            <w:r w:rsidRPr="00D01517">
              <w:t>0..*</w:t>
            </w:r>
          </w:p>
        </w:tc>
        <w:tc>
          <w:tcPr>
            <w:tcW w:w="1560" w:type="dxa"/>
            <w:shd w:val="clear" w:color="auto" w:fill="auto"/>
          </w:tcPr>
          <w:p w14:paraId="48DA8842" w14:textId="77777777" w:rsidR="003B5845" w:rsidRPr="00132C43" w:rsidRDefault="003B5845" w:rsidP="00617B3E">
            <w:pPr>
              <w:pStyle w:val="SmallStandard"/>
            </w:pPr>
            <w:r>
              <w:t>secondCavity</w:t>
            </w:r>
          </w:p>
        </w:tc>
        <w:tc>
          <w:tcPr>
            <w:tcW w:w="708" w:type="dxa"/>
            <w:shd w:val="clear" w:color="auto" w:fill="auto"/>
          </w:tcPr>
          <w:p w14:paraId="02AA339B" w14:textId="77777777" w:rsidR="003B5845" w:rsidRPr="00D331EF" w:rsidRDefault="003B5845" w:rsidP="00617B3E">
            <w:pPr>
              <w:pStyle w:val="SmallStandard"/>
            </w:pPr>
            <w:r w:rsidRPr="00D01517">
              <w:t>1</w:t>
            </w:r>
          </w:p>
        </w:tc>
        <w:tc>
          <w:tcPr>
            <w:tcW w:w="567" w:type="dxa"/>
            <w:shd w:val="clear" w:color="auto" w:fill="auto"/>
          </w:tcPr>
          <w:p w14:paraId="568A7CCD" w14:textId="77777777" w:rsidR="003B5845" w:rsidRPr="00D331EF" w:rsidRDefault="003B5845" w:rsidP="00617B3E">
            <w:pPr>
              <w:pStyle w:val="SmallStandard"/>
            </w:pPr>
            <w:r>
              <w:t>N</w:t>
            </w:r>
          </w:p>
        </w:tc>
        <w:tc>
          <w:tcPr>
            <w:tcW w:w="3969" w:type="dxa"/>
            <w:shd w:val="clear" w:color="auto" w:fill="auto"/>
          </w:tcPr>
          <w:p w14:paraId="19E2A6DC" w14:textId="77777777" w:rsidR="003B5845" w:rsidRPr="004A00BD" w:rsidRDefault="003B5845" w:rsidP="00617B3E">
            <w:pPr>
              <w:rPr>
                <w:sz w:val="22"/>
              </w:rPr>
            </w:pPr>
          </w:p>
        </w:tc>
      </w:tr>
      <w:tr w:rsidR="003B5845" w:rsidRPr="004A00BD" w14:paraId="021E8929" w14:textId="77777777" w:rsidTr="00617B3E">
        <w:tc>
          <w:tcPr>
            <w:tcW w:w="1588" w:type="dxa"/>
            <w:shd w:val="clear" w:color="auto" w:fill="auto"/>
          </w:tcPr>
          <w:p w14:paraId="44218985" w14:textId="77777777" w:rsidR="003B5845" w:rsidRPr="00634625" w:rsidRDefault="003B5845" w:rsidP="00617B3E">
            <w:pPr>
              <w:pStyle w:val="SmallStandard"/>
            </w:pPr>
            <w:r>
              <w:t>CavityMountingDetail</w:t>
            </w:r>
          </w:p>
        </w:tc>
        <w:tc>
          <w:tcPr>
            <w:tcW w:w="708" w:type="dxa"/>
            <w:shd w:val="clear" w:color="auto" w:fill="auto"/>
          </w:tcPr>
          <w:p w14:paraId="55A586B6" w14:textId="77777777" w:rsidR="003B5845" w:rsidRPr="00D331EF" w:rsidRDefault="003B5845" w:rsidP="00617B3E">
            <w:pPr>
              <w:pStyle w:val="SmallStandard"/>
            </w:pPr>
            <w:r w:rsidRPr="00D01517">
              <w:t>0..*</w:t>
            </w:r>
          </w:p>
        </w:tc>
        <w:tc>
          <w:tcPr>
            <w:tcW w:w="1560" w:type="dxa"/>
            <w:shd w:val="clear" w:color="auto" w:fill="auto"/>
          </w:tcPr>
          <w:p w14:paraId="4A2DD453" w14:textId="77777777" w:rsidR="003B5845" w:rsidRPr="00132C43" w:rsidRDefault="003B5845" w:rsidP="00617B3E">
            <w:pPr>
              <w:pStyle w:val="SmallStandard"/>
            </w:pPr>
            <w:r>
              <w:t>equippedCavityRef</w:t>
            </w:r>
          </w:p>
        </w:tc>
        <w:tc>
          <w:tcPr>
            <w:tcW w:w="708" w:type="dxa"/>
            <w:shd w:val="clear" w:color="auto" w:fill="auto"/>
          </w:tcPr>
          <w:p w14:paraId="5B3756AF" w14:textId="77777777" w:rsidR="003B5845" w:rsidRPr="00D331EF" w:rsidRDefault="003B5845" w:rsidP="00617B3E">
            <w:pPr>
              <w:pStyle w:val="SmallStandard"/>
            </w:pPr>
            <w:r w:rsidRPr="00D01517">
              <w:t>1</w:t>
            </w:r>
          </w:p>
        </w:tc>
        <w:tc>
          <w:tcPr>
            <w:tcW w:w="567" w:type="dxa"/>
            <w:shd w:val="clear" w:color="auto" w:fill="auto"/>
          </w:tcPr>
          <w:p w14:paraId="75054BF1" w14:textId="77777777" w:rsidR="003B5845" w:rsidRPr="00D331EF" w:rsidRDefault="003B5845" w:rsidP="00617B3E">
            <w:pPr>
              <w:pStyle w:val="SmallStandard"/>
            </w:pPr>
            <w:r>
              <w:t>N</w:t>
            </w:r>
          </w:p>
        </w:tc>
        <w:tc>
          <w:tcPr>
            <w:tcW w:w="3969" w:type="dxa"/>
            <w:shd w:val="clear" w:color="auto" w:fill="auto"/>
          </w:tcPr>
          <w:p w14:paraId="673F4A9E" w14:textId="77777777" w:rsidR="003B5845" w:rsidRDefault="003B5845" w:rsidP="00617B3E">
            <w:pPr>
              <w:pStyle w:val="SmallStandard"/>
            </w:pPr>
            <w:r w:rsidRPr="00491287">
              <w:t xml:space="preserve">References the cavity that is used for the detailed description of the cavity mounting. </w:t>
            </w:r>
          </w:p>
        </w:tc>
      </w:tr>
      <w:tr w:rsidR="003B5845" w:rsidRPr="004A00BD" w14:paraId="2760A9EF" w14:textId="77777777" w:rsidTr="00617B3E">
        <w:tc>
          <w:tcPr>
            <w:tcW w:w="1588" w:type="dxa"/>
            <w:shd w:val="clear" w:color="auto" w:fill="auto"/>
          </w:tcPr>
          <w:p w14:paraId="6880A3BD" w14:textId="77777777" w:rsidR="003B5845" w:rsidRPr="00634625" w:rsidRDefault="003B5845" w:rsidP="00617B3E">
            <w:pPr>
              <w:pStyle w:val="SmallStandard"/>
            </w:pPr>
            <w:r>
              <w:t>CavityMounting</w:t>
            </w:r>
          </w:p>
        </w:tc>
        <w:tc>
          <w:tcPr>
            <w:tcW w:w="708" w:type="dxa"/>
            <w:shd w:val="clear" w:color="auto" w:fill="auto"/>
          </w:tcPr>
          <w:p w14:paraId="2A166C32" w14:textId="77777777" w:rsidR="003B5845" w:rsidRPr="00D331EF" w:rsidRDefault="003B5845" w:rsidP="00617B3E">
            <w:pPr>
              <w:pStyle w:val="SmallStandard"/>
            </w:pPr>
            <w:r w:rsidRPr="00D01517">
              <w:t>0..*</w:t>
            </w:r>
          </w:p>
        </w:tc>
        <w:tc>
          <w:tcPr>
            <w:tcW w:w="1560" w:type="dxa"/>
            <w:shd w:val="clear" w:color="auto" w:fill="auto"/>
          </w:tcPr>
          <w:p w14:paraId="39417F2C" w14:textId="77777777" w:rsidR="003B5845" w:rsidRPr="00132C43" w:rsidRDefault="003B5845" w:rsidP="00617B3E">
            <w:pPr>
              <w:pStyle w:val="SmallStandard"/>
            </w:pPr>
            <w:r>
              <w:t>equippedCavityRef</w:t>
            </w:r>
          </w:p>
        </w:tc>
        <w:tc>
          <w:tcPr>
            <w:tcW w:w="708" w:type="dxa"/>
            <w:shd w:val="clear" w:color="auto" w:fill="auto"/>
          </w:tcPr>
          <w:p w14:paraId="20B89FFD" w14:textId="77777777" w:rsidR="003B5845" w:rsidRPr="00D331EF" w:rsidRDefault="003B5845" w:rsidP="00617B3E">
            <w:pPr>
              <w:pStyle w:val="SmallStandard"/>
            </w:pPr>
            <w:r w:rsidRPr="00D01517">
              <w:t>1..*</w:t>
            </w:r>
          </w:p>
        </w:tc>
        <w:tc>
          <w:tcPr>
            <w:tcW w:w="567" w:type="dxa"/>
            <w:shd w:val="clear" w:color="auto" w:fill="auto"/>
          </w:tcPr>
          <w:p w14:paraId="65DE810D" w14:textId="77777777" w:rsidR="003B5845" w:rsidRPr="00D331EF" w:rsidRDefault="003B5845" w:rsidP="00617B3E">
            <w:pPr>
              <w:pStyle w:val="SmallStandard"/>
            </w:pPr>
            <w:r>
              <w:t>N</w:t>
            </w:r>
          </w:p>
        </w:tc>
        <w:tc>
          <w:tcPr>
            <w:tcW w:w="3969" w:type="dxa"/>
            <w:shd w:val="clear" w:color="auto" w:fill="auto"/>
          </w:tcPr>
          <w:p w14:paraId="2409CF41" w14:textId="77777777" w:rsidR="003B5845" w:rsidRDefault="003B5845" w:rsidP="00617B3E">
            <w:pPr>
              <w:pStyle w:val="SmallStandard"/>
            </w:pPr>
            <w:r w:rsidRPr="00491287">
              <w:t xml:space="preserve">References the cavities that are used for the cavity mounting. </w:t>
            </w:r>
          </w:p>
        </w:tc>
      </w:tr>
    </w:tbl>
    <w:p w14:paraId="42640D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4" w:name="_1f191ffb47cc97f25027b604454e831b"/>
      <w:r>
        <w:rPr>
          <w:lang w:val="en-GB"/>
        </w:rPr>
        <w:t>CavitySealRole</w:t>
      </w:r>
      <w:bookmarkEnd w:id="1214"/>
    </w:p>
    <w:p w14:paraId="1377A168" w14:textId="77777777" w:rsidR="003B5845" w:rsidRPr="00A518C2" w:rsidRDefault="003B5845" w:rsidP="003B5845">
      <w:pPr>
        <w:rPr>
          <w:lang w:val="en-GB"/>
        </w:rPr>
      </w:pPr>
      <w:r w:rsidRPr="00A518C2">
        <w:rPr>
          <w:sz w:val="18"/>
          <w:szCs w:val="18"/>
          <w:lang w:val="en-GB"/>
        </w:rPr>
        <w:t>A CavitySealRole defines the instance specific properties and relationships of a cavity seal.</w:t>
      </w:r>
    </w:p>
    <w:p w14:paraId="6F77D7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DE2A6A" w14:textId="77777777" w:rsidTr="00617B3E">
        <w:tc>
          <w:tcPr>
            <w:tcW w:w="2013" w:type="dxa"/>
            <w:shd w:val="clear" w:color="auto" w:fill="auto"/>
            <w:tcMar>
              <w:top w:w="28" w:type="dxa"/>
              <w:left w:w="28" w:type="dxa"/>
              <w:bottom w:w="28" w:type="dxa"/>
              <w:right w:w="28" w:type="dxa"/>
            </w:tcMar>
          </w:tcPr>
          <w:p w14:paraId="63A1254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1F2513"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924081" w14:textId="77777777" w:rsidTr="00617B3E">
        <w:tc>
          <w:tcPr>
            <w:tcW w:w="2013" w:type="dxa"/>
            <w:shd w:val="clear" w:color="auto" w:fill="auto"/>
            <w:tcMar>
              <w:top w:w="28" w:type="dxa"/>
              <w:left w:w="28" w:type="dxa"/>
              <w:bottom w:w="28" w:type="dxa"/>
              <w:right w:w="28" w:type="dxa"/>
            </w:tcMar>
          </w:tcPr>
          <w:p w14:paraId="6F0DD6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DEB354" w14:textId="77777777" w:rsidR="003B5845" w:rsidRPr="004A00BD" w:rsidRDefault="003B5845" w:rsidP="00617B3E">
            <w:pPr>
              <w:rPr>
                <w:sz w:val="22"/>
              </w:rPr>
            </w:pPr>
          </w:p>
        </w:tc>
      </w:tr>
      <w:tr w:rsidR="003B5845" w:rsidRPr="008359F5" w14:paraId="5FCF0009" w14:textId="77777777" w:rsidTr="00617B3E">
        <w:tc>
          <w:tcPr>
            <w:tcW w:w="2013" w:type="dxa"/>
            <w:shd w:val="clear" w:color="auto" w:fill="auto"/>
            <w:tcMar>
              <w:top w:w="28" w:type="dxa"/>
              <w:left w:w="28" w:type="dxa"/>
              <w:bottom w:w="28" w:type="dxa"/>
              <w:right w:w="28" w:type="dxa"/>
            </w:tcMar>
          </w:tcPr>
          <w:p w14:paraId="57C18E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0B5E6" w14:textId="77777777" w:rsidR="003B5845" w:rsidRPr="000437C1" w:rsidRDefault="003B5845" w:rsidP="00617B3E">
            <w:pPr>
              <w:pStyle w:val="SmallStandard"/>
            </w:pPr>
            <w:r>
              <w:t>false</w:t>
            </w:r>
          </w:p>
        </w:tc>
      </w:tr>
    </w:tbl>
    <w:p w14:paraId="23413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A206D" w14:textId="77777777" w:rsidTr="00617B3E">
        <w:tc>
          <w:tcPr>
            <w:tcW w:w="3856" w:type="dxa"/>
            <w:gridSpan w:val="3"/>
            <w:shd w:val="clear" w:color="auto" w:fill="auto"/>
          </w:tcPr>
          <w:p w14:paraId="18F637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CDBDE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FAD8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556AB9" w14:textId="77777777" w:rsidTr="00617B3E">
        <w:tc>
          <w:tcPr>
            <w:tcW w:w="1573" w:type="dxa"/>
            <w:shd w:val="clear" w:color="auto" w:fill="auto"/>
          </w:tcPr>
          <w:p w14:paraId="059AFE4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195C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FFA17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E297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DB86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CD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39A523" w14:textId="77777777" w:rsidTr="00617B3E">
        <w:tc>
          <w:tcPr>
            <w:tcW w:w="1573" w:type="dxa"/>
            <w:shd w:val="clear" w:color="auto" w:fill="auto"/>
          </w:tcPr>
          <w:p w14:paraId="7EEBEEAE" w14:textId="77777777" w:rsidR="003B5845" w:rsidRPr="00634625" w:rsidRDefault="003B5845" w:rsidP="00617B3E">
            <w:pPr>
              <w:pStyle w:val="SmallStandard"/>
            </w:pPr>
            <w:r>
              <w:t>CavitySealSpecification</w:t>
            </w:r>
          </w:p>
        </w:tc>
        <w:tc>
          <w:tcPr>
            <w:tcW w:w="1574" w:type="dxa"/>
            <w:shd w:val="clear" w:color="auto" w:fill="auto"/>
          </w:tcPr>
          <w:p w14:paraId="3C308140" w14:textId="77777777" w:rsidR="003B5845" w:rsidRPr="00132C43" w:rsidRDefault="003B5845" w:rsidP="00617B3E">
            <w:pPr>
              <w:pStyle w:val="SmallStandard"/>
            </w:pPr>
            <w:r>
              <w:t>cavitySealSpecification</w:t>
            </w:r>
          </w:p>
        </w:tc>
        <w:tc>
          <w:tcPr>
            <w:tcW w:w="708" w:type="dxa"/>
            <w:shd w:val="clear" w:color="auto" w:fill="auto"/>
          </w:tcPr>
          <w:p w14:paraId="2BDB3E5B" w14:textId="77777777" w:rsidR="003B5845" w:rsidRPr="00D331EF" w:rsidRDefault="003B5845" w:rsidP="00617B3E">
            <w:pPr>
              <w:pStyle w:val="SmallStandard"/>
            </w:pPr>
            <w:r w:rsidRPr="00574783">
              <w:t>1</w:t>
            </w:r>
          </w:p>
        </w:tc>
        <w:tc>
          <w:tcPr>
            <w:tcW w:w="709" w:type="dxa"/>
            <w:shd w:val="clear" w:color="auto" w:fill="auto"/>
          </w:tcPr>
          <w:p w14:paraId="14F3F530" w14:textId="77777777" w:rsidR="003B5845" w:rsidRPr="00D331EF" w:rsidRDefault="003B5845" w:rsidP="00617B3E">
            <w:pPr>
              <w:pStyle w:val="SmallStandard"/>
            </w:pPr>
            <w:r w:rsidRPr="00207506">
              <w:t>0..*</w:t>
            </w:r>
          </w:p>
        </w:tc>
        <w:tc>
          <w:tcPr>
            <w:tcW w:w="567" w:type="dxa"/>
            <w:shd w:val="clear" w:color="auto" w:fill="auto"/>
          </w:tcPr>
          <w:p w14:paraId="6E11FAE4" w14:textId="77777777" w:rsidR="003B5845" w:rsidRPr="00D331EF" w:rsidRDefault="003B5845" w:rsidP="00617B3E">
            <w:pPr>
              <w:pStyle w:val="SmallStandard"/>
            </w:pPr>
            <w:r>
              <w:t>N</w:t>
            </w:r>
          </w:p>
        </w:tc>
        <w:tc>
          <w:tcPr>
            <w:tcW w:w="3969" w:type="dxa"/>
            <w:shd w:val="clear" w:color="auto" w:fill="auto"/>
          </w:tcPr>
          <w:p w14:paraId="42D2EF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0B8101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4CE7E3" w14:textId="77777777" w:rsidTr="00617B3E">
        <w:tc>
          <w:tcPr>
            <w:tcW w:w="2296" w:type="dxa"/>
            <w:gridSpan w:val="2"/>
            <w:shd w:val="clear" w:color="auto" w:fill="auto"/>
          </w:tcPr>
          <w:p w14:paraId="6F2A8B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4374D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E676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ACB68" w14:textId="77777777" w:rsidTr="00617B3E">
        <w:tc>
          <w:tcPr>
            <w:tcW w:w="1588" w:type="dxa"/>
            <w:shd w:val="clear" w:color="auto" w:fill="auto"/>
          </w:tcPr>
          <w:p w14:paraId="2168A44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467386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0AE98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AD3D2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0EDC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1EA55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95EB0C" w14:textId="77777777" w:rsidTr="00617B3E">
        <w:tc>
          <w:tcPr>
            <w:tcW w:w="1588" w:type="dxa"/>
            <w:shd w:val="clear" w:color="auto" w:fill="auto"/>
          </w:tcPr>
          <w:p w14:paraId="071A40D5" w14:textId="77777777" w:rsidR="003B5845" w:rsidRPr="00634625" w:rsidRDefault="003B5845" w:rsidP="00617B3E">
            <w:pPr>
              <w:pStyle w:val="SmallStandard"/>
            </w:pPr>
            <w:r>
              <w:t>CableLeadThroughReference</w:t>
            </w:r>
          </w:p>
        </w:tc>
        <w:tc>
          <w:tcPr>
            <w:tcW w:w="708" w:type="dxa"/>
            <w:shd w:val="clear" w:color="auto" w:fill="auto"/>
          </w:tcPr>
          <w:p w14:paraId="1535DC03" w14:textId="77777777" w:rsidR="003B5845" w:rsidRPr="00D331EF" w:rsidRDefault="003B5845" w:rsidP="00617B3E">
            <w:pPr>
              <w:pStyle w:val="SmallStandard"/>
            </w:pPr>
            <w:r w:rsidRPr="00D01517">
              <w:t>0..*</w:t>
            </w:r>
          </w:p>
        </w:tc>
        <w:tc>
          <w:tcPr>
            <w:tcW w:w="1560" w:type="dxa"/>
            <w:shd w:val="clear" w:color="auto" w:fill="auto"/>
          </w:tcPr>
          <w:p w14:paraId="4E460E25" w14:textId="77777777" w:rsidR="003B5845" w:rsidRPr="00132C43" w:rsidRDefault="003B5845" w:rsidP="00617B3E">
            <w:pPr>
              <w:pStyle w:val="SmallStandard"/>
            </w:pPr>
            <w:r>
              <w:t>usedSeals</w:t>
            </w:r>
          </w:p>
        </w:tc>
        <w:tc>
          <w:tcPr>
            <w:tcW w:w="708" w:type="dxa"/>
            <w:shd w:val="clear" w:color="auto" w:fill="auto"/>
          </w:tcPr>
          <w:p w14:paraId="70997DFA" w14:textId="77777777" w:rsidR="003B5845" w:rsidRPr="00D331EF" w:rsidRDefault="003B5845" w:rsidP="00617B3E">
            <w:pPr>
              <w:pStyle w:val="SmallStandard"/>
            </w:pPr>
            <w:r w:rsidRPr="00D01517">
              <w:t>0..*</w:t>
            </w:r>
          </w:p>
        </w:tc>
        <w:tc>
          <w:tcPr>
            <w:tcW w:w="567" w:type="dxa"/>
            <w:shd w:val="clear" w:color="auto" w:fill="auto"/>
          </w:tcPr>
          <w:p w14:paraId="4B82C62C" w14:textId="77777777" w:rsidR="003B5845" w:rsidRPr="00D331EF" w:rsidRDefault="003B5845" w:rsidP="00617B3E">
            <w:pPr>
              <w:pStyle w:val="SmallStandard"/>
            </w:pPr>
            <w:r>
              <w:t>N</w:t>
            </w:r>
          </w:p>
        </w:tc>
        <w:tc>
          <w:tcPr>
            <w:tcW w:w="3969" w:type="dxa"/>
            <w:shd w:val="clear" w:color="auto" w:fill="auto"/>
          </w:tcPr>
          <w:p w14:paraId="72F9649E" w14:textId="77777777" w:rsidR="003B5845" w:rsidRPr="004A00BD" w:rsidRDefault="003B5845" w:rsidP="00617B3E">
            <w:pPr>
              <w:rPr>
                <w:sz w:val="22"/>
              </w:rPr>
            </w:pPr>
          </w:p>
        </w:tc>
      </w:tr>
      <w:tr w:rsidR="003B5845" w:rsidRPr="004A00BD" w14:paraId="1078037F" w14:textId="77777777" w:rsidTr="00617B3E">
        <w:tc>
          <w:tcPr>
            <w:tcW w:w="1588" w:type="dxa"/>
            <w:shd w:val="clear" w:color="auto" w:fill="auto"/>
          </w:tcPr>
          <w:p w14:paraId="666709B1" w14:textId="77777777" w:rsidR="003B5845" w:rsidRPr="00634625" w:rsidRDefault="003B5845" w:rsidP="00617B3E">
            <w:pPr>
              <w:pStyle w:val="SmallStandard"/>
            </w:pPr>
            <w:r>
              <w:t>WireMounting</w:t>
            </w:r>
          </w:p>
        </w:tc>
        <w:tc>
          <w:tcPr>
            <w:tcW w:w="708" w:type="dxa"/>
            <w:shd w:val="clear" w:color="auto" w:fill="auto"/>
          </w:tcPr>
          <w:p w14:paraId="19EBBF71" w14:textId="77777777" w:rsidR="003B5845" w:rsidRPr="00D331EF" w:rsidRDefault="003B5845" w:rsidP="00617B3E">
            <w:pPr>
              <w:pStyle w:val="SmallStandard"/>
            </w:pPr>
            <w:r w:rsidRPr="00D01517">
              <w:t>0..*</w:t>
            </w:r>
          </w:p>
        </w:tc>
        <w:tc>
          <w:tcPr>
            <w:tcW w:w="1560" w:type="dxa"/>
            <w:shd w:val="clear" w:color="auto" w:fill="auto"/>
          </w:tcPr>
          <w:p w14:paraId="041C1A5C" w14:textId="77777777" w:rsidR="003B5845" w:rsidRPr="00132C43" w:rsidRDefault="003B5845" w:rsidP="00617B3E">
            <w:pPr>
              <w:pStyle w:val="SmallStandard"/>
            </w:pPr>
            <w:r>
              <w:t>mountedCavitySeal</w:t>
            </w:r>
          </w:p>
        </w:tc>
        <w:tc>
          <w:tcPr>
            <w:tcW w:w="708" w:type="dxa"/>
            <w:shd w:val="clear" w:color="auto" w:fill="auto"/>
          </w:tcPr>
          <w:p w14:paraId="452BF9C3" w14:textId="77777777" w:rsidR="003B5845" w:rsidRPr="00D331EF" w:rsidRDefault="003B5845" w:rsidP="00617B3E">
            <w:pPr>
              <w:pStyle w:val="SmallStandard"/>
            </w:pPr>
            <w:r w:rsidRPr="00D01517">
              <w:t>0..1</w:t>
            </w:r>
          </w:p>
        </w:tc>
        <w:tc>
          <w:tcPr>
            <w:tcW w:w="567" w:type="dxa"/>
            <w:shd w:val="clear" w:color="auto" w:fill="auto"/>
          </w:tcPr>
          <w:p w14:paraId="43198C79" w14:textId="77777777" w:rsidR="003B5845" w:rsidRPr="00D331EF" w:rsidRDefault="003B5845" w:rsidP="00617B3E">
            <w:pPr>
              <w:pStyle w:val="SmallStandard"/>
            </w:pPr>
            <w:r>
              <w:t>N</w:t>
            </w:r>
          </w:p>
        </w:tc>
        <w:tc>
          <w:tcPr>
            <w:tcW w:w="3969" w:type="dxa"/>
            <w:shd w:val="clear" w:color="auto" w:fill="auto"/>
          </w:tcPr>
          <w:p w14:paraId="462EE79B"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bl>
    <w:p w14:paraId="672ADE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5" w:name="_f94fa304f5ca9791a433babb054d4ff9"/>
      <w:r>
        <w:rPr>
          <w:lang w:val="en-GB"/>
        </w:rPr>
        <w:t>ConnectorHousingCapRole</w:t>
      </w:r>
      <w:bookmarkEnd w:id="1215"/>
    </w:p>
    <w:p w14:paraId="72B8ED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D7FB80" w14:textId="77777777" w:rsidTr="00617B3E">
        <w:tc>
          <w:tcPr>
            <w:tcW w:w="2013" w:type="dxa"/>
            <w:shd w:val="clear" w:color="auto" w:fill="auto"/>
            <w:tcMar>
              <w:top w:w="28" w:type="dxa"/>
              <w:left w:w="28" w:type="dxa"/>
              <w:bottom w:w="28" w:type="dxa"/>
              <w:right w:w="28" w:type="dxa"/>
            </w:tcMar>
          </w:tcPr>
          <w:p w14:paraId="3B77131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4B24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94E0A55" w14:textId="77777777" w:rsidTr="00617B3E">
        <w:tc>
          <w:tcPr>
            <w:tcW w:w="2013" w:type="dxa"/>
            <w:shd w:val="clear" w:color="auto" w:fill="auto"/>
            <w:tcMar>
              <w:top w:w="28" w:type="dxa"/>
              <w:left w:w="28" w:type="dxa"/>
              <w:bottom w:w="28" w:type="dxa"/>
              <w:right w:w="28" w:type="dxa"/>
            </w:tcMar>
          </w:tcPr>
          <w:p w14:paraId="5CD82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CAAA377" w14:textId="77777777" w:rsidR="003B5845" w:rsidRPr="004A00BD" w:rsidRDefault="003B5845" w:rsidP="00617B3E">
            <w:pPr>
              <w:rPr>
                <w:sz w:val="22"/>
              </w:rPr>
            </w:pPr>
          </w:p>
        </w:tc>
      </w:tr>
      <w:tr w:rsidR="003B5845" w:rsidRPr="008359F5" w14:paraId="63D4D621" w14:textId="77777777" w:rsidTr="00617B3E">
        <w:tc>
          <w:tcPr>
            <w:tcW w:w="2013" w:type="dxa"/>
            <w:shd w:val="clear" w:color="auto" w:fill="auto"/>
            <w:tcMar>
              <w:top w:w="28" w:type="dxa"/>
              <w:left w:w="28" w:type="dxa"/>
              <w:bottom w:w="28" w:type="dxa"/>
              <w:right w:w="28" w:type="dxa"/>
            </w:tcMar>
          </w:tcPr>
          <w:p w14:paraId="71EF53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6A8DF6" w14:textId="77777777" w:rsidR="003B5845" w:rsidRPr="000437C1" w:rsidRDefault="003B5845" w:rsidP="00617B3E">
            <w:pPr>
              <w:pStyle w:val="SmallStandard"/>
            </w:pPr>
            <w:r>
              <w:t>false</w:t>
            </w:r>
          </w:p>
        </w:tc>
      </w:tr>
    </w:tbl>
    <w:p w14:paraId="77279F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EB885" w14:textId="77777777" w:rsidTr="00617B3E">
        <w:tc>
          <w:tcPr>
            <w:tcW w:w="3856" w:type="dxa"/>
            <w:gridSpan w:val="3"/>
            <w:shd w:val="clear" w:color="auto" w:fill="auto"/>
          </w:tcPr>
          <w:p w14:paraId="462F558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0F14E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44FD8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ABE61B" w14:textId="77777777" w:rsidTr="00617B3E">
        <w:tc>
          <w:tcPr>
            <w:tcW w:w="1573" w:type="dxa"/>
            <w:shd w:val="clear" w:color="auto" w:fill="auto"/>
          </w:tcPr>
          <w:p w14:paraId="2969A7E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5A02E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D6F0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08E1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B6CE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A65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2E2121" w14:textId="77777777" w:rsidTr="00617B3E">
        <w:tc>
          <w:tcPr>
            <w:tcW w:w="1573" w:type="dxa"/>
            <w:shd w:val="clear" w:color="auto" w:fill="auto"/>
          </w:tcPr>
          <w:p w14:paraId="0AA74BB7" w14:textId="77777777" w:rsidR="003B5845" w:rsidRPr="00634625" w:rsidRDefault="003B5845" w:rsidP="00617B3E">
            <w:pPr>
              <w:pStyle w:val="SmallStandard"/>
            </w:pPr>
            <w:r>
              <w:t>ConnectorHousingCapSpecification</w:t>
            </w:r>
          </w:p>
        </w:tc>
        <w:tc>
          <w:tcPr>
            <w:tcW w:w="1574" w:type="dxa"/>
            <w:shd w:val="clear" w:color="auto" w:fill="auto"/>
          </w:tcPr>
          <w:p w14:paraId="4F105DE8" w14:textId="77777777" w:rsidR="003B5845" w:rsidRPr="00132C43" w:rsidRDefault="003B5845" w:rsidP="00617B3E">
            <w:pPr>
              <w:pStyle w:val="SmallStandard"/>
            </w:pPr>
            <w:r>
              <w:t>connectorHousingCapSpecification</w:t>
            </w:r>
          </w:p>
        </w:tc>
        <w:tc>
          <w:tcPr>
            <w:tcW w:w="708" w:type="dxa"/>
            <w:shd w:val="clear" w:color="auto" w:fill="auto"/>
          </w:tcPr>
          <w:p w14:paraId="41EF707D" w14:textId="77777777" w:rsidR="003B5845" w:rsidRPr="00D331EF" w:rsidRDefault="003B5845" w:rsidP="00617B3E">
            <w:pPr>
              <w:pStyle w:val="SmallStandard"/>
            </w:pPr>
            <w:r w:rsidRPr="00574783">
              <w:t>1</w:t>
            </w:r>
          </w:p>
        </w:tc>
        <w:tc>
          <w:tcPr>
            <w:tcW w:w="709" w:type="dxa"/>
            <w:shd w:val="clear" w:color="auto" w:fill="auto"/>
          </w:tcPr>
          <w:p w14:paraId="19BB31C5" w14:textId="77777777" w:rsidR="003B5845" w:rsidRPr="00D331EF" w:rsidRDefault="003B5845" w:rsidP="00617B3E">
            <w:pPr>
              <w:pStyle w:val="SmallStandard"/>
            </w:pPr>
            <w:r w:rsidRPr="00207506">
              <w:t>0..*</w:t>
            </w:r>
          </w:p>
        </w:tc>
        <w:tc>
          <w:tcPr>
            <w:tcW w:w="567" w:type="dxa"/>
            <w:shd w:val="clear" w:color="auto" w:fill="auto"/>
          </w:tcPr>
          <w:p w14:paraId="3D711B8C" w14:textId="77777777" w:rsidR="003B5845" w:rsidRPr="00D331EF" w:rsidRDefault="003B5845" w:rsidP="00617B3E">
            <w:pPr>
              <w:pStyle w:val="SmallStandard"/>
            </w:pPr>
            <w:r>
              <w:t>N</w:t>
            </w:r>
          </w:p>
        </w:tc>
        <w:tc>
          <w:tcPr>
            <w:tcW w:w="3969" w:type="dxa"/>
            <w:shd w:val="clear" w:color="auto" w:fill="auto"/>
          </w:tcPr>
          <w:p w14:paraId="373AA08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07B9DC0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6" w:name="_ff38a32949f9b772c43de4ac7a67719a"/>
      <w:r>
        <w:rPr>
          <w:lang w:val="en-GB"/>
        </w:rPr>
        <w:t>ConnectorHousingRole</w:t>
      </w:r>
      <w:bookmarkEnd w:id="1216"/>
    </w:p>
    <w:p w14:paraId="003A1D96" w14:textId="77777777" w:rsidR="003B5845" w:rsidRPr="00A518C2" w:rsidRDefault="003B5845" w:rsidP="003B5845">
      <w:pPr>
        <w:rPr>
          <w:lang w:val="en-GB"/>
        </w:rPr>
      </w:pPr>
      <w:r w:rsidRPr="00A518C2">
        <w:rPr>
          <w:sz w:val="18"/>
          <w:szCs w:val="18"/>
          <w:lang w:val="en-GB"/>
        </w:rPr>
        <w:t>A ConnectorHousingRole defines the instance specific properties and relationships of a connector housing.</w:t>
      </w:r>
    </w:p>
    <w:p w14:paraId="508DA3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59607D" w14:textId="77777777" w:rsidTr="00617B3E">
        <w:tc>
          <w:tcPr>
            <w:tcW w:w="2013" w:type="dxa"/>
            <w:shd w:val="clear" w:color="auto" w:fill="auto"/>
            <w:tcMar>
              <w:top w:w="28" w:type="dxa"/>
              <w:left w:w="28" w:type="dxa"/>
              <w:bottom w:w="28" w:type="dxa"/>
              <w:right w:w="28" w:type="dxa"/>
            </w:tcMar>
          </w:tcPr>
          <w:p w14:paraId="64BFFBA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25FCA0"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E9044D8" w14:textId="77777777" w:rsidTr="00617B3E">
        <w:tc>
          <w:tcPr>
            <w:tcW w:w="2013" w:type="dxa"/>
            <w:shd w:val="clear" w:color="auto" w:fill="auto"/>
            <w:tcMar>
              <w:top w:w="28" w:type="dxa"/>
              <w:left w:w="28" w:type="dxa"/>
              <w:bottom w:w="28" w:type="dxa"/>
              <w:right w:w="28" w:type="dxa"/>
            </w:tcMar>
          </w:tcPr>
          <w:p w14:paraId="6FD777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10260B" w14:textId="77777777" w:rsidR="003B5845" w:rsidRPr="004A00BD" w:rsidRDefault="003B5845" w:rsidP="00617B3E">
            <w:pPr>
              <w:rPr>
                <w:sz w:val="22"/>
              </w:rPr>
            </w:pPr>
          </w:p>
        </w:tc>
      </w:tr>
      <w:tr w:rsidR="003B5845" w:rsidRPr="008359F5" w14:paraId="0F6A5873" w14:textId="77777777" w:rsidTr="00617B3E">
        <w:tc>
          <w:tcPr>
            <w:tcW w:w="2013" w:type="dxa"/>
            <w:shd w:val="clear" w:color="auto" w:fill="auto"/>
            <w:tcMar>
              <w:top w:w="28" w:type="dxa"/>
              <w:left w:w="28" w:type="dxa"/>
              <w:bottom w:w="28" w:type="dxa"/>
              <w:right w:w="28" w:type="dxa"/>
            </w:tcMar>
          </w:tcPr>
          <w:p w14:paraId="5FADEBE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410505" w14:textId="77777777" w:rsidR="003B5845" w:rsidRPr="000437C1" w:rsidRDefault="003B5845" w:rsidP="00617B3E">
            <w:pPr>
              <w:pStyle w:val="SmallStandard"/>
            </w:pPr>
            <w:r>
              <w:t>false</w:t>
            </w:r>
          </w:p>
        </w:tc>
      </w:tr>
    </w:tbl>
    <w:p w14:paraId="7DD00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13ED45" w14:textId="77777777" w:rsidTr="00617B3E">
        <w:tc>
          <w:tcPr>
            <w:tcW w:w="2013" w:type="dxa"/>
            <w:shd w:val="clear" w:color="auto" w:fill="auto"/>
            <w:tcMar>
              <w:top w:w="28" w:type="dxa"/>
              <w:left w:w="28" w:type="dxa"/>
              <w:bottom w:w="28" w:type="dxa"/>
              <w:right w:w="28" w:type="dxa"/>
            </w:tcMar>
          </w:tcPr>
          <w:p w14:paraId="2FA1CF5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9C6FC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784AE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2DF64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7E9172" w14:textId="77777777" w:rsidTr="00617B3E">
        <w:tc>
          <w:tcPr>
            <w:tcW w:w="2013" w:type="dxa"/>
            <w:shd w:val="clear" w:color="auto" w:fill="auto"/>
            <w:tcMar>
              <w:top w:w="28" w:type="dxa"/>
              <w:left w:w="28" w:type="dxa"/>
              <w:bottom w:w="28" w:type="dxa"/>
              <w:right w:w="28" w:type="dxa"/>
            </w:tcMar>
          </w:tcPr>
          <w:p w14:paraId="5A822364"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4D949D6D"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96840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74E4EA" w14:textId="77777777" w:rsidR="003B5845" w:rsidRPr="004A00BD" w:rsidRDefault="003B5845" w:rsidP="00617B3E">
            <w:pPr>
              <w:jc w:val="left"/>
              <w:rPr>
                <w:sz w:val="22"/>
                <w:lang w:val="en-GB"/>
              </w:rPr>
            </w:pPr>
            <w:r w:rsidRPr="004A00BD">
              <w:rPr>
                <w:sz w:val="16"/>
                <w:szCs w:val="16"/>
                <w:lang w:val="en-GB"/>
              </w:rPr>
              <w:t>Specifies if this instance of a connector housing should be sealed (waterproof).</w:t>
            </w:r>
          </w:p>
        </w:tc>
      </w:tr>
    </w:tbl>
    <w:p w14:paraId="1C9E6A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459E98" w14:textId="77777777" w:rsidTr="00617B3E">
        <w:tc>
          <w:tcPr>
            <w:tcW w:w="3856" w:type="dxa"/>
            <w:gridSpan w:val="3"/>
            <w:shd w:val="clear" w:color="auto" w:fill="auto"/>
          </w:tcPr>
          <w:p w14:paraId="0476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F5A2F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99B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5664DE" w14:textId="77777777" w:rsidTr="00617B3E">
        <w:tc>
          <w:tcPr>
            <w:tcW w:w="1573" w:type="dxa"/>
            <w:shd w:val="clear" w:color="auto" w:fill="auto"/>
          </w:tcPr>
          <w:p w14:paraId="2CE21D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9F74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53C9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5DBE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64EB2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9D807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1DF6E5" w14:textId="77777777" w:rsidTr="00617B3E">
        <w:tc>
          <w:tcPr>
            <w:tcW w:w="1573" w:type="dxa"/>
            <w:shd w:val="clear" w:color="auto" w:fill="auto"/>
          </w:tcPr>
          <w:p w14:paraId="65687A5A" w14:textId="77777777" w:rsidR="003B5845" w:rsidRPr="00634625" w:rsidRDefault="003B5845" w:rsidP="00617B3E">
            <w:pPr>
              <w:pStyle w:val="SmallStandard"/>
            </w:pPr>
            <w:r>
              <w:t>ConnectorHousingSpecification</w:t>
            </w:r>
          </w:p>
        </w:tc>
        <w:tc>
          <w:tcPr>
            <w:tcW w:w="1574" w:type="dxa"/>
            <w:shd w:val="clear" w:color="auto" w:fill="auto"/>
          </w:tcPr>
          <w:p w14:paraId="742AC980" w14:textId="77777777" w:rsidR="003B5845" w:rsidRPr="00132C43" w:rsidRDefault="003B5845" w:rsidP="00617B3E">
            <w:pPr>
              <w:pStyle w:val="SmallStandard"/>
            </w:pPr>
            <w:r>
              <w:t>connectorHousingSpecification</w:t>
            </w:r>
          </w:p>
        </w:tc>
        <w:tc>
          <w:tcPr>
            <w:tcW w:w="708" w:type="dxa"/>
            <w:shd w:val="clear" w:color="auto" w:fill="auto"/>
          </w:tcPr>
          <w:p w14:paraId="2881288A" w14:textId="77777777" w:rsidR="003B5845" w:rsidRPr="00D331EF" w:rsidRDefault="003B5845" w:rsidP="00617B3E">
            <w:pPr>
              <w:pStyle w:val="SmallStandard"/>
            </w:pPr>
            <w:r w:rsidRPr="00574783">
              <w:t>1</w:t>
            </w:r>
          </w:p>
        </w:tc>
        <w:tc>
          <w:tcPr>
            <w:tcW w:w="709" w:type="dxa"/>
            <w:shd w:val="clear" w:color="auto" w:fill="auto"/>
          </w:tcPr>
          <w:p w14:paraId="7DFD057A" w14:textId="77777777" w:rsidR="003B5845" w:rsidRPr="00D331EF" w:rsidRDefault="003B5845" w:rsidP="00617B3E">
            <w:pPr>
              <w:pStyle w:val="SmallStandard"/>
            </w:pPr>
            <w:r w:rsidRPr="00207506">
              <w:t>0..*</w:t>
            </w:r>
          </w:p>
        </w:tc>
        <w:tc>
          <w:tcPr>
            <w:tcW w:w="567" w:type="dxa"/>
            <w:shd w:val="clear" w:color="auto" w:fill="auto"/>
          </w:tcPr>
          <w:p w14:paraId="6EC8273B" w14:textId="77777777" w:rsidR="003B5845" w:rsidRPr="00D331EF" w:rsidRDefault="003B5845" w:rsidP="00617B3E">
            <w:pPr>
              <w:pStyle w:val="SmallStandard"/>
            </w:pPr>
            <w:r>
              <w:t>N</w:t>
            </w:r>
          </w:p>
        </w:tc>
        <w:tc>
          <w:tcPr>
            <w:tcW w:w="3969" w:type="dxa"/>
            <w:shd w:val="clear" w:color="auto" w:fill="auto"/>
          </w:tcPr>
          <w:p w14:paraId="0F9603D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4624FEA0" w14:textId="77777777" w:rsidTr="00617B3E">
        <w:tc>
          <w:tcPr>
            <w:tcW w:w="1573" w:type="dxa"/>
            <w:shd w:val="clear" w:color="auto" w:fill="auto"/>
          </w:tcPr>
          <w:p w14:paraId="5D9573F9" w14:textId="77777777" w:rsidR="003B5845" w:rsidRPr="00634625" w:rsidRDefault="003B5845" w:rsidP="00617B3E">
            <w:pPr>
              <w:pStyle w:val="SmallStandard"/>
            </w:pPr>
            <w:r>
              <w:t>AbstractSlotReference</w:t>
            </w:r>
          </w:p>
        </w:tc>
        <w:tc>
          <w:tcPr>
            <w:tcW w:w="1574" w:type="dxa"/>
            <w:shd w:val="clear" w:color="auto" w:fill="auto"/>
          </w:tcPr>
          <w:p w14:paraId="498F0DEB" w14:textId="77777777" w:rsidR="003B5845" w:rsidRPr="00132C43" w:rsidRDefault="003B5845" w:rsidP="00617B3E">
            <w:pPr>
              <w:pStyle w:val="SmallStandard"/>
            </w:pPr>
            <w:r>
              <w:t>slotReference</w:t>
            </w:r>
          </w:p>
        </w:tc>
        <w:tc>
          <w:tcPr>
            <w:tcW w:w="708" w:type="dxa"/>
            <w:shd w:val="clear" w:color="auto" w:fill="auto"/>
          </w:tcPr>
          <w:p w14:paraId="1015D0E2" w14:textId="77777777" w:rsidR="003B5845" w:rsidRPr="00D331EF" w:rsidRDefault="003B5845" w:rsidP="00617B3E">
            <w:pPr>
              <w:pStyle w:val="SmallStandard"/>
            </w:pPr>
            <w:r w:rsidRPr="00574783">
              <w:t>0..*</w:t>
            </w:r>
          </w:p>
        </w:tc>
        <w:tc>
          <w:tcPr>
            <w:tcW w:w="709" w:type="dxa"/>
            <w:shd w:val="clear" w:color="auto" w:fill="auto"/>
          </w:tcPr>
          <w:p w14:paraId="2FFB1FC8" w14:textId="77777777" w:rsidR="003B5845" w:rsidRPr="00D331EF" w:rsidRDefault="003B5845" w:rsidP="00617B3E">
            <w:pPr>
              <w:pStyle w:val="SmallStandard"/>
            </w:pPr>
            <w:r w:rsidRPr="00207506">
              <w:t>1</w:t>
            </w:r>
          </w:p>
        </w:tc>
        <w:tc>
          <w:tcPr>
            <w:tcW w:w="567" w:type="dxa"/>
            <w:shd w:val="clear" w:color="auto" w:fill="auto"/>
          </w:tcPr>
          <w:p w14:paraId="4FFEFF8A" w14:textId="77777777" w:rsidR="003B5845" w:rsidRDefault="003B5845" w:rsidP="00617B3E">
            <w:pPr>
              <w:pStyle w:val="SmallStandard"/>
            </w:pPr>
            <w:r>
              <w:t>Y</w:t>
            </w:r>
          </w:p>
        </w:tc>
        <w:tc>
          <w:tcPr>
            <w:tcW w:w="3969" w:type="dxa"/>
            <w:shd w:val="clear" w:color="auto" w:fill="auto"/>
          </w:tcPr>
          <w:p w14:paraId="049E40B4" w14:textId="77777777" w:rsidR="003B5845" w:rsidRDefault="003B5845" w:rsidP="00617B3E">
            <w:pPr>
              <w:pStyle w:val="SmallStandard"/>
            </w:pPr>
            <w:r w:rsidRPr="00491287">
              <w:t xml:space="preserve">Specifies the SlotReferences used in the ConnectorHousingRole. </w:t>
            </w:r>
          </w:p>
        </w:tc>
      </w:tr>
      <w:tr w:rsidR="003B5845" w:rsidRPr="00CC6307" w14:paraId="7A933464" w14:textId="77777777" w:rsidTr="00617B3E">
        <w:tc>
          <w:tcPr>
            <w:tcW w:w="1573" w:type="dxa"/>
            <w:shd w:val="clear" w:color="auto" w:fill="auto"/>
          </w:tcPr>
          <w:p w14:paraId="144913AC" w14:textId="77777777" w:rsidR="003B5845" w:rsidRPr="00634625" w:rsidRDefault="003B5845" w:rsidP="00617B3E">
            <w:pPr>
              <w:pStyle w:val="SmallStandard"/>
            </w:pPr>
            <w:r>
              <w:t>ComponentNode</w:t>
            </w:r>
          </w:p>
        </w:tc>
        <w:tc>
          <w:tcPr>
            <w:tcW w:w="1574" w:type="dxa"/>
            <w:shd w:val="clear" w:color="auto" w:fill="auto"/>
          </w:tcPr>
          <w:p w14:paraId="52847544" w14:textId="77777777" w:rsidR="003B5845" w:rsidRPr="00132C43" w:rsidRDefault="003B5845" w:rsidP="00617B3E">
            <w:pPr>
              <w:pStyle w:val="SmallStandard"/>
            </w:pPr>
            <w:r>
              <w:t>componentNode</w:t>
            </w:r>
          </w:p>
        </w:tc>
        <w:tc>
          <w:tcPr>
            <w:tcW w:w="708" w:type="dxa"/>
            <w:shd w:val="clear" w:color="auto" w:fill="auto"/>
          </w:tcPr>
          <w:p w14:paraId="3E938BFE" w14:textId="77777777" w:rsidR="003B5845" w:rsidRPr="00D331EF" w:rsidRDefault="003B5845" w:rsidP="00617B3E">
            <w:pPr>
              <w:pStyle w:val="SmallStandard"/>
            </w:pPr>
            <w:r w:rsidRPr="00574783">
              <w:t>0..1</w:t>
            </w:r>
          </w:p>
        </w:tc>
        <w:tc>
          <w:tcPr>
            <w:tcW w:w="709" w:type="dxa"/>
            <w:shd w:val="clear" w:color="auto" w:fill="auto"/>
          </w:tcPr>
          <w:p w14:paraId="3D6E6464" w14:textId="77777777" w:rsidR="003B5845" w:rsidRPr="00D331EF" w:rsidRDefault="003B5845" w:rsidP="00617B3E">
            <w:pPr>
              <w:pStyle w:val="SmallStandard"/>
            </w:pPr>
            <w:r w:rsidRPr="00207506">
              <w:t>0..*</w:t>
            </w:r>
          </w:p>
        </w:tc>
        <w:tc>
          <w:tcPr>
            <w:tcW w:w="567" w:type="dxa"/>
            <w:shd w:val="clear" w:color="auto" w:fill="auto"/>
          </w:tcPr>
          <w:p w14:paraId="4F0E375B" w14:textId="77777777" w:rsidR="003B5845" w:rsidRPr="00D331EF" w:rsidRDefault="003B5845" w:rsidP="00617B3E">
            <w:pPr>
              <w:pStyle w:val="SmallStandard"/>
            </w:pPr>
            <w:r>
              <w:t>N</w:t>
            </w:r>
          </w:p>
        </w:tc>
        <w:tc>
          <w:tcPr>
            <w:tcW w:w="3969" w:type="dxa"/>
            <w:shd w:val="clear" w:color="auto" w:fill="auto"/>
          </w:tcPr>
          <w:p w14:paraId="6F6E6E87"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4DCA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975BDD" w14:textId="77777777" w:rsidTr="00617B3E">
        <w:tc>
          <w:tcPr>
            <w:tcW w:w="2296" w:type="dxa"/>
            <w:gridSpan w:val="2"/>
            <w:shd w:val="clear" w:color="auto" w:fill="auto"/>
          </w:tcPr>
          <w:p w14:paraId="4F52F9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41D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2A8CB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11DBF1" w14:textId="77777777" w:rsidTr="00617B3E">
        <w:tc>
          <w:tcPr>
            <w:tcW w:w="1588" w:type="dxa"/>
            <w:shd w:val="clear" w:color="auto" w:fill="auto"/>
          </w:tcPr>
          <w:p w14:paraId="09ABF85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563E1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3D948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C0A74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DE44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E8910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487E40" w14:textId="77777777" w:rsidTr="00617B3E">
        <w:tc>
          <w:tcPr>
            <w:tcW w:w="1588" w:type="dxa"/>
            <w:shd w:val="clear" w:color="auto" w:fill="auto"/>
          </w:tcPr>
          <w:p w14:paraId="282F912E" w14:textId="77777777" w:rsidR="003B5845" w:rsidRPr="00634625" w:rsidRDefault="003B5845" w:rsidP="00617B3E">
            <w:pPr>
              <w:pStyle w:val="SmallStandard"/>
            </w:pPr>
            <w:r>
              <w:t>CouplingPoint</w:t>
            </w:r>
          </w:p>
        </w:tc>
        <w:tc>
          <w:tcPr>
            <w:tcW w:w="708" w:type="dxa"/>
            <w:shd w:val="clear" w:color="auto" w:fill="auto"/>
          </w:tcPr>
          <w:p w14:paraId="43E16961" w14:textId="77777777" w:rsidR="003B5845" w:rsidRPr="00D331EF" w:rsidRDefault="003B5845" w:rsidP="00617B3E">
            <w:pPr>
              <w:pStyle w:val="SmallStandard"/>
            </w:pPr>
            <w:r w:rsidRPr="00D01517">
              <w:t>0..*</w:t>
            </w:r>
          </w:p>
        </w:tc>
        <w:tc>
          <w:tcPr>
            <w:tcW w:w="1560" w:type="dxa"/>
            <w:shd w:val="clear" w:color="auto" w:fill="auto"/>
          </w:tcPr>
          <w:p w14:paraId="399475A5" w14:textId="77777777" w:rsidR="003B5845" w:rsidRPr="00132C43" w:rsidRDefault="003B5845" w:rsidP="00617B3E">
            <w:pPr>
              <w:pStyle w:val="SmallStandard"/>
            </w:pPr>
            <w:r>
              <w:t>secondConnector</w:t>
            </w:r>
          </w:p>
        </w:tc>
        <w:tc>
          <w:tcPr>
            <w:tcW w:w="708" w:type="dxa"/>
            <w:shd w:val="clear" w:color="auto" w:fill="auto"/>
          </w:tcPr>
          <w:p w14:paraId="0F7218C1" w14:textId="77777777" w:rsidR="003B5845" w:rsidRPr="00D331EF" w:rsidRDefault="003B5845" w:rsidP="00617B3E">
            <w:pPr>
              <w:pStyle w:val="SmallStandard"/>
            </w:pPr>
            <w:r w:rsidRPr="00D01517">
              <w:t>0..1</w:t>
            </w:r>
          </w:p>
        </w:tc>
        <w:tc>
          <w:tcPr>
            <w:tcW w:w="567" w:type="dxa"/>
            <w:shd w:val="clear" w:color="auto" w:fill="auto"/>
          </w:tcPr>
          <w:p w14:paraId="272C677A" w14:textId="77777777" w:rsidR="003B5845" w:rsidRPr="00D331EF" w:rsidRDefault="003B5845" w:rsidP="00617B3E">
            <w:pPr>
              <w:pStyle w:val="SmallStandard"/>
            </w:pPr>
            <w:r>
              <w:t>N</w:t>
            </w:r>
          </w:p>
        </w:tc>
        <w:tc>
          <w:tcPr>
            <w:tcW w:w="3969" w:type="dxa"/>
            <w:shd w:val="clear" w:color="auto" w:fill="auto"/>
          </w:tcPr>
          <w:p w14:paraId="6D8A721C" w14:textId="77777777" w:rsidR="003B5845" w:rsidRPr="004A00BD" w:rsidRDefault="003B5845" w:rsidP="00617B3E">
            <w:pPr>
              <w:rPr>
                <w:sz w:val="22"/>
              </w:rPr>
            </w:pPr>
          </w:p>
        </w:tc>
      </w:tr>
      <w:tr w:rsidR="003B5845" w:rsidRPr="004A00BD" w14:paraId="1A4A834C" w14:textId="77777777" w:rsidTr="00617B3E">
        <w:tc>
          <w:tcPr>
            <w:tcW w:w="1588" w:type="dxa"/>
            <w:shd w:val="clear" w:color="auto" w:fill="auto"/>
          </w:tcPr>
          <w:p w14:paraId="3F20549C" w14:textId="77777777" w:rsidR="003B5845" w:rsidRPr="00634625" w:rsidRDefault="003B5845" w:rsidP="00617B3E">
            <w:pPr>
              <w:pStyle w:val="SmallStandard"/>
            </w:pPr>
            <w:r>
              <w:t>ModularSlotReference</w:t>
            </w:r>
          </w:p>
        </w:tc>
        <w:tc>
          <w:tcPr>
            <w:tcW w:w="708" w:type="dxa"/>
            <w:shd w:val="clear" w:color="auto" w:fill="auto"/>
          </w:tcPr>
          <w:p w14:paraId="565ACC26" w14:textId="77777777" w:rsidR="003B5845" w:rsidRPr="00D331EF" w:rsidRDefault="003B5845" w:rsidP="00617B3E">
            <w:pPr>
              <w:pStyle w:val="SmallStandard"/>
            </w:pPr>
            <w:r w:rsidRPr="00D01517">
              <w:t>0..*</w:t>
            </w:r>
          </w:p>
        </w:tc>
        <w:tc>
          <w:tcPr>
            <w:tcW w:w="1560" w:type="dxa"/>
            <w:shd w:val="clear" w:color="auto" w:fill="auto"/>
          </w:tcPr>
          <w:p w14:paraId="7456A1B9" w14:textId="77777777" w:rsidR="003B5845" w:rsidRPr="00132C43" w:rsidRDefault="003B5845" w:rsidP="00617B3E">
            <w:pPr>
              <w:pStyle w:val="SmallStandard"/>
            </w:pPr>
            <w:r>
              <w:t>usedInserts</w:t>
            </w:r>
          </w:p>
        </w:tc>
        <w:tc>
          <w:tcPr>
            <w:tcW w:w="708" w:type="dxa"/>
            <w:shd w:val="clear" w:color="auto" w:fill="auto"/>
          </w:tcPr>
          <w:p w14:paraId="3A8720D5" w14:textId="77777777" w:rsidR="003B5845" w:rsidRPr="00D331EF" w:rsidRDefault="003B5845" w:rsidP="00617B3E">
            <w:pPr>
              <w:pStyle w:val="SmallStandard"/>
            </w:pPr>
            <w:r w:rsidRPr="00D01517">
              <w:t>0..*</w:t>
            </w:r>
          </w:p>
        </w:tc>
        <w:tc>
          <w:tcPr>
            <w:tcW w:w="567" w:type="dxa"/>
            <w:shd w:val="clear" w:color="auto" w:fill="auto"/>
          </w:tcPr>
          <w:p w14:paraId="6D035122" w14:textId="77777777" w:rsidR="003B5845" w:rsidRPr="00D331EF" w:rsidRDefault="003B5845" w:rsidP="00617B3E">
            <w:pPr>
              <w:pStyle w:val="SmallStandard"/>
            </w:pPr>
            <w:r>
              <w:t>N</w:t>
            </w:r>
          </w:p>
        </w:tc>
        <w:tc>
          <w:tcPr>
            <w:tcW w:w="3969" w:type="dxa"/>
            <w:shd w:val="clear" w:color="auto" w:fill="auto"/>
          </w:tcPr>
          <w:p w14:paraId="334C89AD"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r w:rsidR="003B5845" w:rsidRPr="00CC6307" w14:paraId="34530B33" w14:textId="77777777" w:rsidTr="00617B3E">
        <w:tc>
          <w:tcPr>
            <w:tcW w:w="1588" w:type="dxa"/>
            <w:shd w:val="clear" w:color="auto" w:fill="auto"/>
          </w:tcPr>
          <w:p w14:paraId="379BBF18" w14:textId="77777777" w:rsidR="003B5845" w:rsidRPr="00634625" w:rsidRDefault="003B5845" w:rsidP="00617B3E">
            <w:pPr>
              <w:pStyle w:val="SmallStandard"/>
            </w:pPr>
            <w:r>
              <w:t>HousingComponentReference</w:t>
            </w:r>
          </w:p>
        </w:tc>
        <w:tc>
          <w:tcPr>
            <w:tcW w:w="708" w:type="dxa"/>
            <w:shd w:val="clear" w:color="auto" w:fill="auto"/>
          </w:tcPr>
          <w:p w14:paraId="6CFED64E" w14:textId="77777777" w:rsidR="003B5845" w:rsidRPr="00D331EF" w:rsidRDefault="003B5845" w:rsidP="00617B3E">
            <w:pPr>
              <w:pStyle w:val="SmallStandard"/>
            </w:pPr>
            <w:r w:rsidRPr="00D01517">
              <w:t>0..1</w:t>
            </w:r>
          </w:p>
        </w:tc>
        <w:tc>
          <w:tcPr>
            <w:tcW w:w="1560" w:type="dxa"/>
            <w:shd w:val="clear" w:color="auto" w:fill="auto"/>
          </w:tcPr>
          <w:p w14:paraId="07705F55" w14:textId="77777777" w:rsidR="003B5845" w:rsidRPr="00132C43" w:rsidRDefault="003B5845" w:rsidP="00617B3E">
            <w:pPr>
              <w:pStyle w:val="SmallStandard"/>
            </w:pPr>
            <w:r>
              <w:t>connectorHousingRole</w:t>
            </w:r>
          </w:p>
        </w:tc>
        <w:tc>
          <w:tcPr>
            <w:tcW w:w="708" w:type="dxa"/>
            <w:shd w:val="clear" w:color="auto" w:fill="auto"/>
          </w:tcPr>
          <w:p w14:paraId="7D05F00E" w14:textId="77777777" w:rsidR="003B5845" w:rsidRPr="00D331EF" w:rsidRDefault="003B5845" w:rsidP="00617B3E">
            <w:pPr>
              <w:pStyle w:val="SmallStandard"/>
            </w:pPr>
            <w:r w:rsidRPr="00D01517">
              <w:t>0..1</w:t>
            </w:r>
          </w:p>
        </w:tc>
        <w:tc>
          <w:tcPr>
            <w:tcW w:w="567" w:type="dxa"/>
            <w:shd w:val="clear" w:color="auto" w:fill="auto"/>
          </w:tcPr>
          <w:p w14:paraId="67D7416B" w14:textId="77777777" w:rsidR="003B5845" w:rsidRDefault="003B5845" w:rsidP="00617B3E">
            <w:pPr>
              <w:pStyle w:val="SmallStandard"/>
            </w:pPr>
            <w:r>
              <w:t>Y</w:t>
            </w:r>
          </w:p>
        </w:tc>
        <w:tc>
          <w:tcPr>
            <w:tcW w:w="3969" w:type="dxa"/>
            <w:shd w:val="clear" w:color="auto" w:fill="auto"/>
          </w:tcPr>
          <w:p w14:paraId="47F59B49" w14:textId="77777777" w:rsidR="003B5845" w:rsidRPr="004A00BD" w:rsidRDefault="003B5845" w:rsidP="00617B3E">
            <w:pPr>
              <w:rPr>
                <w:sz w:val="22"/>
              </w:rPr>
            </w:pPr>
          </w:p>
        </w:tc>
      </w:tr>
      <w:tr w:rsidR="003B5845" w:rsidRPr="00CC6307" w14:paraId="4901FB7C" w14:textId="77777777" w:rsidTr="00617B3E">
        <w:tc>
          <w:tcPr>
            <w:tcW w:w="1588" w:type="dxa"/>
            <w:shd w:val="clear" w:color="auto" w:fill="auto"/>
          </w:tcPr>
          <w:p w14:paraId="70E16889" w14:textId="77777777" w:rsidR="003B5845" w:rsidRPr="00634625" w:rsidRDefault="003B5845" w:rsidP="00617B3E">
            <w:pPr>
              <w:pStyle w:val="SmallStandard"/>
            </w:pPr>
            <w:r>
              <w:t>CouplingPoint</w:t>
            </w:r>
          </w:p>
        </w:tc>
        <w:tc>
          <w:tcPr>
            <w:tcW w:w="708" w:type="dxa"/>
            <w:shd w:val="clear" w:color="auto" w:fill="auto"/>
          </w:tcPr>
          <w:p w14:paraId="127434C7" w14:textId="77777777" w:rsidR="003B5845" w:rsidRPr="00D331EF" w:rsidRDefault="003B5845" w:rsidP="00617B3E">
            <w:pPr>
              <w:pStyle w:val="SmallStandard"/>
            </w:pPr>
            <w:r w:rsidRPr="00D01517">
              <w:t>0..*</w:t>
            </w:r>
          </w:p>
        </w:tc>
        <w:tc>
          <w:tcPr>
            <w:tcW w:w="1560" w:type="dxa"/>
            <w:shd w:val="clear" w:color="auto" w:fill="auto"/>
          </w:tcPr>
          <w:p w14:paraId="0F196414" w14:textId="77777777" w:rsidR="003B5845" w:rsidRPr="00132C43" w:rsidRDefault="003B5845" w:rsidP="00617B3E">
            <w:pPr>
              <w:pStyle w:val="SmallStandard"/>
            </w:pPr>
            <w:r>
              <w:t>firstConnector</w:t>
            </w:r>
          </w:p>
        </w:tc>
        <w:tc>
          <w:tcPr>
            <w:tcW w:w="708" w:type="dxa"/>
            <w:shd w:val="clear" w:color="auto" w:fill="auto"/>
          </w:tcPr>
          <w:p w14:paraId="5C210611" w14:textId="77777777" w:rsidR="003B5845" w:rsidRPr="00D331EF" w:rsidRDefault="003B5845" w:rsidP="00617B3E">
            <w:pPr>
              <w:pStyle w:val="SmallStandard"/>
            </w:pPr>
            <w:r w:rsidRPr="00D01517">
              <w:t>0..1</w:t>
            </w:r>
          </w:p>
        </w:tc>
        <w:tc>
          <w:tcPr>
            <w:tcW w:w="567" w:type="dxa"/>
            <w:shd w:val="clear" w:color="auto" w:fill="auto"/>
          </w:tcPr>
          <w:p w14:paraId="79F299DB" w14:textId="77777777" w:rsidR="003B5845" w:rsidRPr="00D331EF" w:rsidRDefault="003B5845" w:rsidP="00617B3E">
            <w:pPr>
              <w:pStyle w:val="SmallStandard"/>
            </w:pPr>
            <w:r>
              <w:t>N</w:t>
            </w:r>
          </w:p>
        </w:tc>
        <w:tc>
          <w:tcPr>
            <w:tcW w:w="3969" w:type="dxa"/>
            <w:shd w:val="clear" w:color="auto" w:fill="auto"/>
          </w:tcPr>
          <w:p w14:paraId="6B056509" w14:textId="77777777" w:rsidR="003B5845" w:rsidRPr="004A00BD" w:rsidRDefault="003B5845" w:rsidP="00617B3E">
            <w:pPr>
              <w:rPr>
                <w:sz w:val="22"/>
              </w:rPr>
            </w:pPr>
          </w:p>
        </w:tc>
      </w:tr>
    </w:tbl>
    <w:p w14:paraId="6C19AF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7" w:name="_7ff709cea1e0ee90d09ea948897f60fc"/>
      <w:r>
        <w:rPr>
          <w:lang w:val="en-GB"/>
        </w:rPr>
        <w:t>EEComponentRole</w:t>
      </w:r>
      <w:bookmarkEnd w:id="1217"/>
    </w:p>
    <w:p w14:paraId="3071409E" w14:textId="77777777" w:rsidR="003B5845" w:rsidRPr="00A518C2" w:rsidRDefault="003B5845" w:rsidP="003B5845">
      <w:pPr>
        <w:rPr>
          <w:lang w:val="en-GB"/>
        </w:rPr>
      </w:pPr>
      <w:r w:rsidRPr="00A518C2">
        <w:rPr>
          <w:sz w:val="18"/>
          <w:szCs w:val="18"/>
          <w:lang w:val="en-GB"/>
        </w:rPr>
        <w:t>An EEComponentRole defines the instance specific properties and relationships of an EE-component.</w:t>
      </w:r>
    </w:p>
    <w:p w14:paraId="03C8B9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2E227B" w14:textId="77777777" w:rsidTr="00617B3E">
        <w:tc>
          <w:tcPr>
            <w:tcW w:w="2013" w:type="dxa"/>
            <w:shd w:val="clear" w:color="auto" w:fill="auto"/>
            <w:tcMar>
              <w:top w:w="28" w:type="dxa"/>
              <w:left w:w="28" w:type="dxa"/>
              <w:bottom w:w="28" w:type="dxa"/>
              <w:right w:w="28" w:type="dxa"/>
            </w:tcMar>
          </w:tcPr>
          <w:p w14:paraId="467F58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7E8E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419D0BA" w14:textId="77777777" w:rsidTr="00617B3E">
        <w:tc>
          <w:tcPr>
            <w:tcW w:w="2013" w:type="dxa"/>
            <w:shd w:val="clear" w:color="auto" w:fill="auto"/>
            <w:tcMar>
              <w:top w:w="28" w:type="dxa"/>
              <w:left w:w="28" w:type="dxa"/>
              <w:bottom w:w="28" w:type="dxa"/>
              <w:right w:w="28" w:type="dxa"/>
            </w:tcMar>
          </w:tcPr>
          <w:p w14:paraId="79EDB69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831DC5" w14:textId="77777777" w:rsidR="003B5845" w:rsidRPr="004A00BD" w:rsidRDefault="003B5845" w:rsidP="00617B3E">
            <w:pPr>
              <w:rPr>
                <w:sz w:val="22"/>
              </w:rPr>
            </w:pPr>
          </w:p>
        </w:tc>
      </w:tr>
      <w:tr w:rsidR="003B5845" w:rsidRPr="008359F5" w14:paraId="13C505A3" w14:textId="77777777" w:rsidTr="00617B3E">
        <w:tc>
          <w:tcPr>
            <w:tcW w:w="2013" w:type="dxa"/>
            <w:shd w:val="clear" w:color="auto" w:fill="auto"/>
            <w:tcMar>
              <w:top w:w="28" w:type="dxa"/>
              <w:left w:w="28" w:type="dxa"/>
              <w:bottom w:w="28" w:type="dxa"/>
              <w:right w:w="28" w:type="dxa"/>
            </w:tcMar>
          </w:tcPr>
          <w:p w14:paraId="7D69585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D6E1914" w14:textId="77777777" w:rsidR="003B5845" w:rsidRPr="000437C1" w:rsidRDefault="003B5845" w:rsidP="00617B3E">
            <w:pPr>
              <w:pStyle w:val="SmallStandard"/>
            </w:pPr>
            <w:r>
              <w:t>false</w:t>
            </w:r>
          </w:p>
        </w:tc>
      </w:tr>
    </w:tbl>
    <w:p w14:paraId="0875EA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50489F" w14:textId="77777777" w:rsidTr="00617B3E">
        <w:tc>
          <w:tcPr>
            <w:tcW w:w="3856" w:type="dxa"/>
            <w:gridSpan w:val="3"/>
            <w:shd w:val="clear" w:color="auto" w:fill="auto"/>
          </w:tcPr>
          <w:p w14:paraId="2EC050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E659C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0FB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AB2D10" w14:textId="77777777" w:rsidTr="00617B3E">
        <w:tc>
          <w:tcPr>
            <w:tcW w:w="1573" w:type="dxa"/>
            <w:shd w:val="clear" w:color="auto" w:fill="auto"/>
          </w:tcPr>
          <w:p w14:paraId="4AFEE96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4C247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027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A86D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6FC0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5CBE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33AB548" w14:textId="77777777" w:rsidTr="00617B3E">
        <w:tc>
          <w:tcPr>
            <w:tcW w:w="1573" w:type="dxa"/>
            <w:shd w:val="clear" w:color="auto" w:fill="auto"/>
          </w:tcPr>
          <w:p w14:paraId="03EC8CBE" w14:textId="77777777" w:rsidR="003B5845" w:rsidRPr="00634625" w:rsidRDefault="003B5845" w:rsidP="00617B3E">
            <w:pPr>
              <w:pStyle w:val="SmallStandard"/>
            </w:pPr>
            <w:r>
              <w:t>HousingComponentReference</w:t>
            </w:r>
          </w:p>
        </w:tc>
        <w:tc>
          <w:tcPr>
            <w:tcW w:w="1574" w:type="dxa"/>
            <w:shd w:val="clear" w:color="auto" w:fill="auto"/>
          </w:tcPr>
          <w:p w14:paraId="24E004E8" w14:textId="77777777" w:rsidR="003B5845" w:rsidRPr="00132C43" w:rsidRDefault="003B5845" w:rsidP="00617B3E">
            <w:pPr>
              <w:pStyle w:val="SmallStandard"/>
            </w:pPr>
            <w:r>
              <w:t>housingComponentRef</w:t>
            </w:r>
          </w:p>
        </w:tc>
        <w:tc>
          <w:tcPr>
            <w:tcW w:w="708" w:type="dxa"/>
            <w:shd w:val="clear" w:color="auto" w:fill="auto"/>
          </w:tcPr>
          <w:p w14:paraId="4128EE61" w14:textId="77777777" w:rsidR="003B5845" w:rsidRPr="00D331EF" w:rsidRDefault="003B5845" w:rsidP="00617B3E">
            <w:pPr>
              <w:pStyle w:val="SmallStandard"/>
            </w:pPr>
            <w:r w:rsidRPr="00574783">
              <w:t>0..*</w:t>
            </w:r>
          </w:p>
        </w:tc>
        <w:tc>
          <w:tcPr>
            <w:tcW w:w="709" w:type="dxa"/>
            <w:shd w:val="clear" w:color="auto" w:fill="auto"/>
          </w:tcPr>
          <w:p w14:paraId="5A4DDE9F" w14:textId="77777777" w:rsidR="003B5845" w:rsidRPr="00D331EF" w:rsidRDefault="003B5845" w:rsidP="00617B3E">
            <w:pPr>
              <w:pStyle w:val="SmallStandard"/>
            </w:pPr>
            <w:r w:rsidRPr="00207506">
              <w:t>1</w:t>
            </w:r>
          </w:p>
        </w:tc>
        <w:tc>
          <w:tcPr>
            <w:tcW w:w="567" w:type="dxa"/>
            <w:shd w:val="clear" w:color="auto" w:fill="auto"/>
          </w:tcPr>
          <w:p w14:paraId="78625C5D" w14:textId="77777777" w:rsidR="003B5845" w:rsidRDefault="003B5845" w:rsidP="00617B3E">
            <w:pPr>
              <w:pStyle w:val="SmallStandard"/>
            </w:pPr>
            <w:r>
              <w:t>Y</w:t>
            </w:r>
          </w:p>
        </w:tc>
        <w:tc>
          <w:tcPr>
            <w:tcW w:w="3969" w:type="dxa"/>
            <w:shd w:val="clear" w:color="auto" w:fill="auto"/>
          </w:tcPr>
          <w:p w14:paraId="707E5D7C" w14:textId="77777777" w:rsidR="003B5845" w:rsidRDefault="003B5845" w:rsidP="00617B3E">
            <w:pPr>
              <w:pStyle w:val="SmallStandard"/>
            </w:pPr>
            <w:r w:rsidRPr="00491287">
              <w:t xml:space="preserve">Specifies the HousingComponentReferences used in the EEComponentRole. </w:t>
            </w:r>
          </w:p>
          <w:p w14:paraId="3AD54812" w14:textId="77777777" w:rsidR="003B5845" w:rsidRDefault="003B5845" w:rsidP="00617B3E">
            <w:pPr>
              <w:pStyle w:val="SmallStandard"/>
            </w:pPr>
            <w:r w:rsidRPr="00491287">
              <w:t>(KBLFRM-401)</w:t>
            </w:r>
          </w:p>
        </w:tc>
      </w:tr>
      <w:tr w:rsidR="003B5845" w:rsidRPr="004A00BD" w14:paraId="19A70371" w14:textId="77777777" w:rsidTr="00617B3E">
        <w:tc>
          <w:tcPr>
            <w:tcW w:w="1573" w:type="dxa"/>
            <w:shd w:val="clear" w:color="auto" w:fill="auto"/>
          </w:tcPr>
          <w:p w14:paraId="1E493D5C" w14:textId="77777777" w:rsidR="003B5845" w:rsidRPr="00634625" w:rsidRDefault="003B5845" w:rsidP="00617B3E">
            <w:pPr>
              <w:pStyle w:val="SmallStandard"/>
            </w:pPr>
            <w:r>
              <w:t>ExtensionSlotReference</w:t>
            </w:r>
          </w:p>
        </w:tc>
        <w:tc>
          <w:tcPr>
            <w:tcW w:w="1574" w:type="dxa"/>
            <w:shd w:val="clear" w:color="auto" w:fill="auto"/>
          </w:tcPr>
          <w:p w14:paraId="7AC3C0B8" w14:textId="77777777" w:rsidR="003B5845" w:rsidRPr="00132C43" w:rsidRDefault="003B5845" w:rsidP="00617B3E">
            <w:pPr>
              <w:pStyle w:val="SmallStandard"/>
            </w:pPr>
            <w:r>
              <w:t>extensionSlotRef</w:t>
            </w:r>
          </w:p>
        </w:tc>
        <w:tc>
          <w:tcPr>
            <w:tcW w:w="708" w:type="dxa"/>
            <w:shd w:val="clear" w:color="auto" w:fill="auto"/>
          </w:tcPr>
          <w:p w14:paraId="42C54BEE" w14:textId="77777777" w:rsidR="003B5845" w:rsidRPr="00D331EF" w:rsidRDefault="003B5845" w:rsidP="00617B3E">
            <w:pPr>
              <w:pStyle w:val="SmallStandard"/>
            </w:pPr>
            <w:r w:rsidRPr="00574783">
              <w:t>0..*</w:t>
            </w:r>
          </w:p>
        </w:tc>
        <w:tc>
          <w:tcPr>
            <w:tcW w:w="709" w:type="dxa"/>
            <w:shd w:val="clear" w:color="auto" w:fill="auto"/>
          </w:tcPr>
          <w:p w14:paraId="25FEB152" w14:textId="77777777" w:rsidR="003B5845" w:rsidRPr="00D331EF" w:rsidRDefault="003B5845" w:rsidP="00617B3E">
            <w:pPr>
              <w:pStyle w:val="SmallStandard"/>
            </w:pPr>
            <w:r w:rsidRPr="00207506">
              <w:t>1</w:t>
            </w:r>
          </w:p>
        </w:tc>
        <w:tc>
          <w:tcPr>
            <w:tcW w:w="567" w:type="dxa"/>
            <w:shd w:val="clear" w:color="auto" w:fill="auto"/>
          </w:tcPr>
          <w:p w14:paraId="36E551AF" w14:textId="77777777" w:rsidR="003B5845" w:rsidRDefault="003B5845" w:rsidP="00617B3E">
            <w:pPr>
              <w:pStyle w:val="SmallStandard"/>
            </w:pPr>
            <w:r>
              <w:t>Y</w:t>
            </w:r>
          </w:p>
        </w:tc>
        <w:tc>
          <w:tcPr>
            <w:tcW w:w="3969" w:type="dxa"/>
            <w:shd w:val="clear" w:color="auto" w:fill="auto"/>
          </w:tcPr>
          <w:p w14:paraId="167B7793" w14:textId="77777777" w:rsidR="003B5845" w:rsidRDefault="003B5845" w:rsidP="00617B3E">
            <w:pPr>
              <w:pStyle w:val="SmallStandard"/>
            </w:pPr>
            <w:r w:rsidRPr="00491287">
              <w:t xml:space="preserve">Specifies the ExtensionSlotReferences used in the EEComponentRole. </w:t>
            </w:r>
          </w:p>
        </w:tc>
      </w:tr>
      <w:tr w:rsidR="003B5845" w:rsidRPr="00CC6307" w14:paraId="6368B855" w14:textId="77777777" w:rsidTr="00617B3E">
        <w:tc>
          <w:tcPr>
            <w:tcW w:w="1573" w:type="dxa"/>
            <w:shd w:val="clear" w:color="auto" w:fill="auto"/>
          </w:tcPr>
          <w:p w14:paraId="373BD301" w14:textId="77777777" w:rsidR="003B5845" w:rsidRPr="00634625" w:rsidRDefault="003B5845" w:rsidP="00617B3E">
            <w:pPr>
              <w:pStyle w:val="SmallStandard"/>
            </w:pPr>
            <w:r>
              <w:t>ComponentNode</w:t>
            </w:r>
          </w:p>
        </w:tc>
        <w:tc>
          <w:tcPr>
            <w:tcW w:w="1574" w:type="dxa"/>
            <w:shd w:val="clear" w:color="auto" w:fill="auto"/>
          </w:tcPr>
          <w:p w14:paraId="0D1A95BF" w14:textId="77777777" w:rsidR="003B5845" w:rsidRPr="00132C43" w:rsidRDefault="003B5845" w:rsidP="00617B3E">
            <w:pPr>
              <w:pStyle w:val="SmallStandard"/>
            </w:pPr>
            <w:r>
              <w:t>componentNode</w:t>
            </w:r>
          </w:p>
        </w:tc>
        <w:tc>
          <w:tcPr>
            <w:tcW w:w="708" w:type="dxa"/>
            <w:shd w:val="clear" w:color="auto" w:fill="auto"/>
          </w:tcPr>
          <w:p w14:paraId="4FEF85B2" w14:textId="77777777" w:rsidR="003B5845" w:rsidRPr="00D331EF" w:rsidRDefault="003B5845" w:rsidP="00617B3E">
            <w:pPr>
              <w:pStyle w:val="SmallStandard"/>
            </w:pPr>
            <w:r w:rsidRPr="00574783">
              <w:t>0..1</w:t>
            </w:r>
          </w:p>
        </w:tc>
        <w:tc>
          <w:tcPr>
            <w:tcW w:w="709" w:type="dxa"/>
            <w:shd w:val="clear" w:color="auto" w:fill="auto"/>
          </w:tcPr>
          <w:p w14:paraId="32E8D82E" w14:textId="77777777" w:rsidR="003B5845" w:rsidRPr="00D331EF" w:rsidRDefault="003B5845" w:rsidP="00617B3E">
            <w:pPr>
              <w:pStyle w:val="SmallStandard"/>
            </w:pPr>
            <w:r w:rsidRPr="00207506">
              <w:t>0..*</w:t>
            </w:r>
          </w:p>
        </w:tc>
        <w:tc>
          <w:tcPr>
            <w:tcW w:w="567" w:type="dxa"/>
            <w:shd w:val="clear" w:color="auto" w:fill="auto"/>
          </w:tcPr>
          <w:p w14:paraId="29BA205F" w14:textId="77777777" w:rsidR="003B5845" w:rsidRPr="00D331EF" w:rsidRDefault="003B5845" w:rsidP="00617B3E">
            <w:pPr>
              <w:pStyle w:val="SmallStandard"/>
            </w:pPr>
            <w:r>
              <w:t>N</w:t>
            </w:r>
          </w:p>
        </w:tc>
        <w:tc>
          <w:tcPr>
            <w:tcW w:w="3969" w:type="dxa"/>
            <w:shd w:val="clear" w:color="auto" w:fill="auto"/>
          </w:tcPr>
          <w:p w14:paraId="6478B72C" w14:textId="77777777" w:rsidR="003B5845" w:rsidRDefault="003B5845" w:rsidP="00617B3E">
            <w:pPr>
              <w:pStyle w:val="SmallStandard"/>
            </w:pPr>
            <w:r w:rsidRPr="00491287">
              <w:t>References the ComponentNode that is realized by the referenced EEComponent (OccurrenceOrUsage with EEComponentRole).</w:t>
            </w:r>
          </w:p>
          <w:p w14:paraId="06180AF3" w14:textId="77777777" w:rsidR="003B5845" w:rsidRDefault="003B5845" w:rsidP="00617B3E">
            <w:pPr>
              <w:pStyle w:val="SmallStandard"/>
            </w:pPr>
            <w:r w:rsidRPr="00491287">
              <w:t>KBLFRM-341</w:t>
            </w:r>
          </w:p>
        </w:tc>
      </w:tr>
      <w:tr w:rsidR="003B5845" w:rsidRPr="004A00BD" w14:paraId="172497DA" w14:textId="77777777" w:rsidTr="00617B3E">
        <w:tc>
          <w:tcPr>
            <w:tcW w:w="1573" w:type="dxa"/>
            <w:shd w:val="clear" w:color="auto" w:fill="auto"/>
          </w:tcPr>
          <w:p w14:paraId="43748D97" w14:textId="77777777" w:rsidR="003B5845" w:rsidRPr="00634625" w:rsidRDefault="003B5845" w:rsidP="00617B3E">
            <w:pPr>
              <w:pStyle w:val="SmallStandard"/>
            </w:pPr>
            <w:r>
              <w:t>EEComponentSpecification</w:t>
            </w:r>
          </w:p>
        </w:tc>
        <w:tc>
          <w:tcPr>
            <w:tcW w:w="1574" w:type="dxa"/>
            <w:shd w:val="clear" w:color="auto" w:fill="auto"/>
          </w:tcPr>
          <w:p w14:paraId="6968A53B" w14:textId="77777777" w:rsidR="003B5845" w:rsidRPr="00132C43" w:rsidRDefault="003B5845" w:rsidP="00617B3E">
            <w:pPr>
              <w:pStyle w:val="SmallStandard"/>
            </w:pPr>
            <w:r>
              <w:t>EEComponentSpecification</w:t>
            </w:r>
          </w:p>
        </w:tc>
        <w:tc>
          <w:tcPr>
            <w:tcW w:w="708" w:type="dxa"/>
            <w:shd w:val="clear" w:color="auto" w:fill="auto"/>
          </w:tcPr>
          <w:p w14:paraId="6E97BE4B" w14:textId="77777777" w:rsidR="003B5845" w:rsidRPr="00D331EF" w:rsidRDefault="003B5845" w:rsidP="00617B3E">
            <w:pPr>
              <w:pStyle w:val="SmallStandard"/>
            </w:pPr>
            <w:r w:rsidRPr="00574783">
              <w:t>1</w:t>
            </w:r>
          </w:p>
        </w:tc>
        <w:tc>
          <w:tcPr>
            <w:tcW w:w="709" w:type="dxa"/>
            <w:shd w:val="clear" w:color="auto" w:fill="auto"/>
          </w:tcPr>
          <w:p w14:paraId="4E6C38BC" w14:textId="77777777" w:rsidR="003B5845" w:rsidRPr="00D331EF" w:rsidRDefault="003B5845" w:rsidP="00617B3E">
            <w:pPr>
              <w:pStyle w:val="SmallStandard"/>
            </w:pPr>
            <w:r w:rsidRPr="00207506">
              <w:t>0..*</w:t>
            </w:r>
          </w:p>
        </w:tc>
        <w:tc>
          <w:tcPr>
            <w:tcW w:w="567" w:type="dxa"/>
            <w:shd w:val="clear" w:color="auto" w:fill="auto"/>
          </w:tcPr>
          <w:p w14:paraId="28C956F2" w14:textId="77777777" w:rsidR="003B5845" w:rsidRPr="00D331EF" w:rsidRDefault="003B5845" w:rsidP="00617B3E">
            <w:pPr>
              <w:pStyle w:val="SmallStandard"/>
            </w:pPr>
            <w:r>
              <w:t>N</w:t>
            </w:r>
          </w:p>
        </w:tc>
        <w:tc>
          <w:tcPr>
            <w:tcW w:w="3969" w:type="dxa"/>
            <w:shd w:val="clear" w:color="auto" w:fill="auto"/>
          </w:tcPr>
          <w:p w14:paraId="4F1942C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71E256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67448D" w14:textId="77777777" w:rsidTr="00617B3E">
        <w:tc>
          <w:tcPr>
            <w:tcW w:w="2296" w:type="dxa"/>
            <w:gridSpan w:val="2"/>
            <w:shd w:val="clear" w:color="auto" w:fill="auto"/>
          </w:tcPr>
          <w:p w14:paraId="13297AD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95AB8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637AB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FBCA2D" w14:textId="77777777" w:rsidTr="00617B3E">
        <w:tc>
          <w:tcPr>
            <w:tcW w:w="1588" w:type="dxa"/>
            <w:shd w:val="clear" w:color="auto" w:fill="auto"/>
          </w:tcPr>
          <w:p w14:paraId="53BDA40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D4B3D7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8302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4191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43FF8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E5B9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B5CF43" w14:textId="77777777" w:rsidTr="00617B3E">
        <w:tc>
          <w:tcPr>
            <w:tcW w:w="1588" w:type="dxa"/>
            <w:shd w:val="clear" w:color="auto" w:fill="auto"/>
          </w:tcPr>
          <w:p w14:paraId="3F880DE5" w14:textId="77777777" w:rsidR="003B5845" w:rsidRPr="00634625" w:rsidRDefault="003B5845" w:rsidP="00617B3E">
            <w:pPr>
              <w:pStyle w:val="SmallStandard"/>
            </w:pPr>
            <w:r>
              <w:t>ExtensionSlotReference</w:t>
            </w:r>
          </w:p>
        </w:tc>
        <w:tc>
          <w:tcPr>
            <w:tcW w:w="708" w:type="dxa"/>
            <w:shd w:val="clear" w:color="auto" w:fill="auto"/>
          </w:tcPr>
          <w:p w14:paraId="6189D33F" w14:textId="77777777" w:rsidR="003B5845" w:rsidRPr="00D331EF" w:rsidRDefault="003B5845" w:rsidP="00617B3E">
            <w:pPr>
              <w:pStyle w:val="SmallStandard"/>
            </w:pPr>
            <w:r w:rsidRPr="00D01517">
              <w:t>0..*</w:t>
            </w:r>
          </w:p>
        </w:tc>
        <w:tc>
          <w:tcPr>
            <w:tcW w:w="1560" w:type="dxa"/>
            <w:shd w:val="clear" w:color="auto" w:fill="auto"/>
          </w:tcPr>
          <w:p w14:paraId="7F79F58B" w14:textId="77777777" w:rsidR="003B5845" w:rsidRPr="00132C43" w:rsidRDefault="003B5845" w:rsidP="00617B3E">
            <w:pPr>
              <w:pStyle w:val="SmallStandard"/>
            </w:pPr>
            <w:r>
              <w:t>usedInserts</w:t>
            </w:r>
          </w:p>
        </w:tc>
        <w:tc>
          <w:tcPr>
            <w:tcW w:w="708" w:type="dxa"/>
            <w:shd w:val="clear" w:color="auto" w:fill="auto"/>
          </w:tcPr>
          <w:p w14:paraId="04CDD7A7" w14:textId="77777777" w:rsidR="003B5845" w:rsidRPr="00D331EF" w:rsidRDefault="003B5845" w:rsidP="00617B3E">
            <w:pPr>
              <w:pStyle w:val="SmallStandard"/>
            </w:pPr>
            <w:r w:rsidRPr="00D01517">
              <w:t>0..*</w:t>
            </w:r>
          </w:p>
        </w:tc>
        <w:tc>
          <w:tcPr>
            <w:tcW w:w="567" w:type="dxa"/>
            <w:shd w:val="clear" w:color="auto" w:fill="auto"/>
          </w:tcPr>
          <w:p w14:paraId="67D6C269" w14:textId="77777777" w:rsidR="003B5845" w:rsidRPr="00D331EF" w:rsidRDefault="003B5845" w:rsidP="00617B3E">
            <w:pPr>
              <w:pStyle w:val="SmallStandard"/>
            </w:pPr>
            <w:r>
              <w:t>N</w:t>
            </w:r>
          </w:p>
        </w:tc>
        <w:tc>
          <w:tcPr>
            <w:tcW w:w="3969" w:type="dxa"/>
            <w:shd w:val="clear" w:color="auto" w:fill="auto"/>
          </w:tcPr>
          <w:p w14:paraId="34ED1E7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bl>
    <w:p w14:paraId="64DCFA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8" w:name="_fb4cf61ff63e24fbf9d4da7a6188176f"/>
      <w:r>
        <w:rPr>
          <w:lang w:val="en-GB"/>
        </w:rPr>
        <w:t>ExtensionSlotReference</w:t>
      </w:r>
      <w:bookmarkEnd w:id="1218"/>
    </w:p>
    <w:p w14:paraId="0C87E2A9" w14:textId="77777777" w:rsidR="003B5845" w:rsidRPr="00A518C2" w:rsidRDefault="003B5845" w:rsidP="003B5845">
      <w:pPr>
        <w:rPr>
          <w:lang w:val="en-GB"/>
        </w:rPr>
      </w:pPr>
      <w:r w:rsidRPr="00A518C2">
        <w:rPr>
          <w:sz w:val="18"/>
          <w:szCs w:val="18"/>
          <w:lang w:val="en-GB"/>
        </w:rPr>
        <w:t>An ExtensionSlotReference represents the usage of an ExtensionSlot in the context of a PartUsage or PartOccurrence.</w:t>
      </w:r>
    </w:p>
    <w:p w14:paraId="540F1D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229F3D" w14:textId="77777777" w:rsidTr="00617B3E">
        <w:tc>
          <w:tcPr>
            <w:tcW w:w="2013" w:type="dxa"/>
            <w:shd w:val="clear" w:color="auto" w:fill="auto"/>
            <w:tcMar>
              <w:top w:w="28" w:type="dxa"/>
              <w:left w:w="28" w:type="dxa"/>
              <w:bottom w:w="28" w:type="dxa"/>
              <w:right w:w="28" w:type="dxa"/>
            </w:tcMar>
          </w:tcPr>
          <w:p w14:paraId="62F142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C8735A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612762" w14:textId="77777777" w:rsidTr="00617B3E">
        <w:tc>
          <w:tcPr>
            <w:tcW w:w="2013" w:type="dxa"/>
            <w:shd w:val="clear" w:color="auto" w:fill="auto"/>
            <w:tcMar>
              <w:top w:w="28" w:type="dxa"/>
              <w:left w:w="28" w:type="dxa"/>
              <w:bottom w:w="28" w:type="dxa"/>
              <w:right w:w="28" w:type="dxa"/>
            </w:tcMar>
          </w:tcPr>
          <w:p w14:paraId="2D43B0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E5EA7B" w14:textId="77777777" w:rsidR="003B5845" w:rsidRPr="004A00BD" w:rsidRDefault="003B5845" w:rsidP="00617B3E">
            <w:pPr>
              <w:rPr>
                <w:sz w:val="22"/>
              </w:rPr>
            </w:pPr>
          </w:p>
        </w:tc>
      </w:tr>
      <w:tr w:rsidR="003B5845" w:rsidRPr="008359F5" w14:paraId="66EF711E" w14:textId="77777777" w:rsidTr="00617B3E">
        <w:tc>
          <w:tcPr>
            <w:tcW w:w="2013" w:type="dxa"/>
            <w:shd w:val="clear" w:color="auto" w:fill="auto"/>
            <w:tcMar>
              <w:top w:w="28" w:type="dxa"/>
              <w:left w:w="28" w:type="dxa"/>
              <w:bottom w:w="28" w:type="dxa"/>
              <w:right w:w="28" w:type="dxa"/>
            </w:tcMar>
          </w:tcPr>
          <w:p w14:paraId="7530A50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636FF5D" w14:textId="77777777" w:rsidR="003B5845" w:rsidRPr="000437C1" w:rsidRDefault="003B5845" w:rsidP="00617B3E">
            <w:pPr>
              <w:pStyle w:val="SmallStandard"/>
            </w:pPr>
            <w:r>
              <w:t>false</w:t>
            </w:r>
          </w:p>
        </w:tc>
      </w:tr>
    </w:tbl>
    <w:p w14:paraId="0AD3800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73AD4B" w14:textId="77777777" w:rsidTr="00617B3E">
        <w:tc>
          <w:tcPr>
            <w:tcW w:w="2013" w:type="dxa"/>
            <w:shd w:val="clear" w:color="auto" w:fill="auto"/>
            <w:tcMar>
              <w:top w:w="28" w:type="dxa"/>
              <w:left w:w="28" w:type="dxa"/>
              <w:bottom w:w="28" w:type="dxa"/>
              <w:right w:w="28" w:type="dxa"/>
            </w:tcMar>
          </w:tcPr>
          <w:p w14:paraId="6EE3C7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A26E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32D77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80B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A55FB53" w14:textId="77777777" w:rsidTr="00617B3E">
        <w:tc>
          <w:tcPr>
            <w:tcW w:w="2013" w:type="dxa"/>
            <w:shd w:val="clear" w:color="auto" w:fill="auto"/>
            <w:tcMar>
              <w:top w:w="28" w:type="dxa"/>
              <w:left w:w="28" w:type="dxa"/>
              <w:bottom w:w="28" w:type="dxa"/>
              <w:right w:w="28" w:type="dxa"/>
            </w:tcMar>
          </w:tcPr>
          <w:p w14:paraId="35CBBD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37C4B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81EB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D4391" w14:textId="77777777" w:rsidR="003B5845" w:rsidRPr="004A00BD" w:rsidRDefault="003B5845" w:rsidP="00617B3E">
            <w:pPr>
              <w:rPr>
                <w:sz w:val="22"/>
              </w:rPr>
            </w:pPr>
          </w:p>
        </w:tc>
      </w:tr>
    </w:tbl>
    <w:p w14:paraId="5F977D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1EC235" w14:textId="77777777" w:rsidTr="00617B3E">
        <w:tc>
          <w:tcPr>
            <w:tcW w:w="3856" w:type="dxa"/>
            <w:gridSpan w:val="3"/>
            <w:shd w:val="clear" w:color="auto" w:fill="auto"/>
          </w:tcPr>
          <w:p w14:paraId="51B5F2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C18E3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E5D4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691941" w14:textId="77777777" w:rsidTr="00617B3E">
        <w:tc>
          <w:tcPr>
            <w:tcW w:w="1573" w:type="dxa"/>
            <w:shd w:val="clear" w:color="auto" w:fill="auto"/>
          </w:tcPr>
          <w:p w14:paraId="4C0D2E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C222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66D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C458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79FC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DC24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49BC97" w14:textId="77777777" w:rsidTr="00617B3E">
        <w:tc>
          <w:tcPr>
            <w:tcW w:w="1573" w:type="dxa"/>
            <w:shd w:val="clear" w:color="auto" w:fill="auto"/>
          </w:tcPr>
          <w:p w14:paraId="1CFA9B72" w14:textId="77777777" w:rsidR="003B5845" w:rsidRPr="00634625" w:rsidRDefault="003B5845" w:rsidP="00617B3E">
            <w:pPr>
              <w:pStyle w:val="SmallStandard"/>
            </w:pPr>
            <w:r>
              <w:t>EEComponentRole</w:t>
            </w:r>
          </w:p>
        </w:tc>
        <w:tc>
          <w:tcPr>
            <w:tcW w:w="1574" w:type="dxa"/>
            <w:shd w:val="clear" w:color="auto" w:fill="auto"/>
          </w:tcPr>
          <w:p w14:paraId="552A2D2B" w14:textId="77777777" w:rsidR="003B5845" w:rsidRPr="00132C43" w:rsidRDefault="003B5845" w:rsidP="00617B3E">
            <w:pPr>
              <w:pStyle w:val="SmallStandard"/>
            </w:pPr>
            <w:r>
              <w:t>usedInserts</w:t>
            </w:r>
          </w:p>
        </w:tc>
        <w:tc>
          <w:tcPr>
            <w:tcW w:w="708" w:type="dxa"/>
            <w:shd w:val="clear" w:color="auto" w:fill="auto"/>
          </w:tcPr>
          <w:p w14:paraId="4E13B2C5" w14:textId="77777777" w:rsidR="003B5845" w:rsidRPr="00D331EF" w:rsidRDefault="003B5845" w:rsidP="00617B3E">
            <w:pPr>
              <w:pStyle w:val="SmallStandard"/>
            </w:pPr>
            <w:r w:rsidRPr="00574783">
              <w:t>0..*</w:t>
            </w:r>
          </w:p>
        </w:tc>
        <w:tc>
          <w:tcPr>
            <w:tcW w:w="709" w:type="dxa"/>
            <w:shd w:val="clear" w:color="auto" w:fill="auto"/>
          </w:tcPr>
          <w:p w14:paraId="64BE1BD6" w14:textId="77777777" w:rsidR="003B5845" w:rsidRPr="00D331EF" w:rsidRDefault="003B5845" w:rsidP="00617B3E">
            <w:pPr>
              <w:pStyle w:val="SmallStandard"/>
            </w:pPr>
            <w:r w:rsidRPr="00207506">
              <w:t>0..*</w:t>
            </w:r>
          </w:p>
        </w:tc>
        <w:tc>
          <w:tcPr>
            <w:tcW w:w="567" w:type="dxa"/>
            <w:shd w:val="clear" w:color="auto" w:fill="auto"/>
          </w:tcPr>
          <w:p w14:paraId="6C3ECCA3" w14:textId="77777777" w:rsidR="003B5845" w:rsidRPr="00D331EF" w:rsidRDefault="003B5845" w:rsidP="00617B3E">
            <w:pPr>
              <w:pStyle w:val="SmallStandard"/>
            </w:pPr>
            <w:r>
              <w:t>N</w:t>
            </w:r>
          </w:p>
        </w:tc>
        <w:tc>
          <w:tcPr>
            <w:tcW w:w="3969" w:type="dxa"/>
            <w:shd w:val="clear" w:color="auto" w:fill="auto"/>
          </w:tcPr>
          <w:p w14:paraId="403D78A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r w:rsidR="003B5845" w:rsidRPr="00CC6307" w14:paraId="63F07CD1" w14:textId="77777777" w:rsidTr="00617B3E">
        <w:tc>
          <w:tcPr>
            <w:tcW w:w="1573" w:type="dxa"/>
            <w:shd w:val="clear" w:color="auto" w:fill="auto"/>
          </w:tcPr>
          <w:p w14:paraId="54D4A93F" w14:textId="77777777" w:rsidR="003B5845" w:rsidRPr="00634625" w:rsidRDefault="003B5845" w:rsidP="00617B3E">
            <w:pPr>
              <w:pStyle w:val="SmallStandard"/>
            </w:pPr>
            <w:r>
              <w:t>ExtensionSlot</w:t>
            </w:r>
          </w:p>
        </w:tc>
        <w:tc>
          <w:tcPr>
            <w:tcW w:w="1574" w:type="dxa"/>
            <w:shd w:val="clear" w:color="auto" w:fill="auto"/>
          </w:tcPr>
          <w:p w14:paraId="7D6DBF28" w14:textId="77777777" w:rsidR="003B5845" w:rsidRPr="00132C43" w:rsidRDefault="003B5845" w:rsidP="00617B3E">
            <w:pPr>
              <w:pStyle w:val="SmallStandard"/>
            </w:pPr>
            <w:r>
              <w:t>extensionSlot</w:t>
            </w:r>
          </w:p>
        </w:tc>
        <w:tc>
          <w:tcPr>
            <w:tcW w:w="708" w:type="dxa"/>
            <w:shd w:val="clear" w:color="auto" w:fill="auto"/>
          </w:tcPr>
          <w:p w14:paraId="764B6999" w14:textId="77777777" w:rsidR="003B5845" w:rsidRPr="00D331EF" w:rsidRDefault="003B5845" w:rsidP="00617B3E">
            <w:pPr>
              <w:pStyle w:val="SmallStandard"/>
            </w:pPr>
            <w:r w:rsidRPr="00574783">
              <w:t>1</w:t>
            </w:r>
          </w:p>
        </w:tc>
        <w:tc>
          <w:tcPr>
            <w:tcW w:w="709" w:type="dxa"/>
            <w:shd w:val="clear" w:color="auto" w:fill="auto"/>
          </w:tcPr>
          <w:p w14:paraId="461F0D64" w14:textId="77777777" w:rsidR="003B5845" w:rsidRPr="004A00BD" w:rsidRDefault="003B5845" w:rsidP="00617B3E">
            <w:pPr>
              <w:rPr>
                <w:sz w:val="22"/>
              </w:rPr>
            </w:pPr>
          </w:p>
        </w:tc>
        <w:tc>
          <w:tcPr>
            <w:tcW w:w="567" w:type="dxa"/>
            <w:shd w:val="clear" w:color="auto" w:fill="auto"/>
          </w:tcPr>
          <w:p w14:paraId="30518414" w14:textId="77777777" w:rsidR="003B5845" w:rsidRPr="00D331EF" w:rsidRDefault="003B5845" w:rsidP="00617B3E">
            <w:pPr>
              <w:pStyle w:val="SmallStandard"/>
            </w:pPr>
            <w:r>
              <w:t>N</w:t>
            </w:r>
          </w:p>
        </w:tc>
        <w:tc>
          <w:tcPr>
            <w:tcW w:w="3969" w:type="dxa"/>
            <w:shd w:val="clear" w:color="auto" w:fill="auto"/>
          </w:tcPr>
          <w:p w14:paraId="4244C96F" w14:textId="77777777" w:rsidR="003B5845" w:rsidRPr="004A00BD" w:rsidRDefault="003B5845" w:rsidP="00617B3E">
            <w:pPr>
              <w:rPr>
                <w:sz w:val="22"/>
              </w:rPr>
            </w:pPr>
          </w:p>
        </w:tc>
      </w:tr>
    </w:tbl>
    <w:p w14:paraId="1BF141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3F3851" w14:textId="77777777" w:rsidTr="00617B3E">
        <w:tc>
          <w:tcPr>
            <w:tcW w:w="2296" w:type="dxa"/>
            <w:gridSpan w:val="2"/>
            <w:shd w:val="clear" w:color="auto" w:fill="auto"/>
          </w:tcPr>
          <w:p w14:paraId="1167FB3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D1C65A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574DC9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F0488E" w14:textId="77777777" w:rsidTr="00617B3E">
        <w:tc>
          <w:tcPr>
            <w:tcW w:w="1588" w:type="dxa"/>
            <w:shd w:val="clear" w:color="auto" w:fill="auto"/>
          </w:tcPr>
          <w:p w14:paraId="07603C6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1F98E5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55F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C0029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30F8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210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395CDFC" w14:textId="77777777" w:rsidTr="00617B3E">
        <w:tc>
          <w:tcPr>
            <w:tcW w:w="1588" w:type="dxa"/>
            <w:shd w:val="clear" w:color="auto" w:fill="auto"/>
          </w:tcPr>
          <w:p w14:paraId="4B1C2F46" w14:textId="77777777" w:rsidR="003B5845" w:rsidRPr="00634625" w:rsidRDefault="003B5845" w:rsidP="00617B3E">
            <w:pPr>
              <w:pStyle w:val="SmallStandard"/>
            </w:pPr>
            <w:r>
              <w:t>EEComponentRole</w:t>
            </w:r>
          </w:p>
        </w:tc>
        <w:tc>
          <w:tcPr>
            <w:tcW w:w="708" w:type="dxa"/>
            <w:shd w:val="clear" w:color="auto" w:fill="auto"/>
          </w:tcPr>
          <w:p w14:paraId="134E7968" w14:textId="77777777" w:rsidR="003B5845" w:rsidRPr="00D331EF" w:rsidRDefault="003B5845" w:rsidP="00617B3E">
            <w:pPr>
              <w:pStyle w:val="SmallStandard"/>
            </w:pPr>
            <w:r w:rsidRPr="00D01517">
              <w:t>1</w:t>
            </w:r>
          </w:p>
        </w:tc>
        <w:tc>
          <w:tcPr>
            <w:tcW w:w="1560" w:type="dxa"/>
            <w:shd w:val="clear" w:color="auto" w:fill="auto"/>
          </w:tcPr>
          <w:p w14:paraId="4494509D" w14:textId="77777777" w:rsidR="003B5845" w:rsidRPr="00132C43" w:rsidRDefault="003B5845" w:rsidP="00617B3E">
            <w:pPr>
              <w:pStyle w:val="SmallStandard"/>
            </w:pPr>
            <w:r>
              <w:t>extensionSlotRef</w:t>
            </w:r>
          </w:p>
        </w:tc>
        <w:tc>
          <w:tcPr>
            <w:tcW w:w="708" w:type="dxa"/>
            <w:shd w:val="clear" w:color="auto" w:fill="auto"/>
          </w:tcPr>
          <w:p w14:paraId="08E57BF8" w14:textId="77777777" w:rsidR="003B5845" w:rsidRPr="00D331EF" w:rsidRDefault="003B5845" w:rsidP="00617B3E">
            <w:pPr>
              <w:pStyle w:val="SmallStandard"/>
            </w:pPr>
            <w:r w:rsidRPr="00D01517">
              <w:t>0..*</w:t>
            </w:r>
          </w:p>
        </w:tc>
        <w:tc>
          <w:tcPr>
            <w:tcW w:w="567" w:type="dxa"/>
            <w:shd w:val="clear" w:color="auto" w:fill="auto"/>
          </w:tcPr>
          <w:p w14:paraId="66D17FE8" w14:textId="77777777" w:rsidR="003B5845" w:rsidRDefault="003B5845" w:rsidP="00617B3E">
            <w:pPr>
              <w:pStyle w:val="SmallStandard"/>
            </w:pPr>
            <w:r>
              <w:t>Y</w:t>
            </w:r>
          </w:p>
        </w:tc>
        <w:tc>
          <w:tcPr>
            <w:tcW w:w="3969" w:type="dxa"/>
            <w:shd w:val="clear" w:color="auto" w:fill="auto"/>
          </w:tcPr>
          <w:p w14:paraId="0E24C492" w14:textId="77777777" w:rsidR="003B5845" w:rsidRDefault="003B5845" w:rsidP="00617B3E">
            <w:pPr>
              <w:pStyle w:val="SmallStandard"/>
            </w:pPr>
            <w:r w:rsidRPr="00491287">
              <w:t xml:space="preserve">Specifies the ExtensionSlotReferences used in the EEComponentRole. </w:t>
            </w:r>
          </w:p>
        </w:tc>
      </w:tr>
    </w:tbl>
    <w:p w14:paraId="150C18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19" w:name="_aa931628da7b640466621de10b5f5f4f"/>
      <w:r>
        <w:rPr>
          <w:lang w:val="en-GB"/>
        </w:rPr>
        <w:t>HousingComponentReference</w:t>
      </w:r>
      <w:bookmarkEnd w:id="1219"/>
    </w:p>
    <w:p w14:paraId="0C08A289" w14:textId="77777777" w:rsidR="003B5845" w:rsidRDefault="003B5845" w:rsidP="003B5845">
      <w:r w:rsidRPr="00A518C2">
        <w:rPr>
          <w:sz w:val="18"/>
          <w:szCs w:val="18"/>
          <w:lang w:val="en-GB"/>
        </w:rPr>
        <w:t xml:space="preserve">A HousingComponentReference represents the usage of a HousingComponent in the context of a PartUsage or PartOccurrence. </w:t>
      </w:r>
      <w:r>
        <w:rPr>
          <w:sz w:val="18"/>
          <w:szCs w:val="18"/>
        </w:rPr>
        <w:t>(KBLFRM-401)</w:t>
      </w:r>
    </w:p>
    <w:p w14:paraId="425024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DDA869" w14:textId="77777777" w:rsidTr="00617B3E">
        <w:tc>
          <w:tcPr>
            <w:tcW w:w="2013" w:type="dxa"/>
            <w:shd w:val="clear" w:color="auto" w:fill="auto"/>
            <w:tcMar>
              <w:top w:w="28" w:type="dxa"/>
              <w:left w:w="28" w:type="dxa"/>
              <w:bottom w:w="28" w:type="dxa"/>
              <w:right w:w="28" w:type="dxa"/>
            </w:tcMar>
          </w:tcPr>
          <w:p w14:paraId="17A7886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289B6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A8EBD5" w14:textId="77777777" w:rsidTr="00617B3E">
        <w:tc>
          <w:tcPr>
            <w:tcW w:w="2013" w:type="dxa"/>
            <w:shd w:val="clear" w:color="auto" w:fill="auto"/>
            <w:tcMar>
              <w:top w:w="28" w:type="dxa"/>
              <w:left w:w="28" w:type="dxa"/>
              <w:bottom w:w="28" w:type="dxa"/>
              <w:right w:w="28" w:type="dxa"/>
            </w:tcMar>
          </w:tcPr>
          <w:p w14:paraId="1B92ABA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EC6AE" w14:textId="77777777" w:rsidR="003B5845" w:rsidRPr="004A00BD" w:rsidRDefault="003B5845" w:rsidP="00617B3E">
            <w:pPr>
              <w:rPr>
                <w:sz w:val="22"/>
              </w:rPr>
            </w:pPr>
          </w:p>
        </w:tc>
      </w:tr>
      <w:tr w:rsidR="003B5845" w:rsidRPr="008359F5" w14:paraId="661E9803" w14:textId="77777777" w:rsidTr="00617B3E">
        <w:tc>
          <w:tcPr>
            <w:tcW w:w="2013" w:type="dxa"/>
            <w:shd w:val="clear" w:color="auto" w:fill="auto"/>
            <w:tcMar>
              <w:top w:w="28" w:type="dxa"/>
              <w:left w:w="28" w:type="dxa"/>
              <w:bottom w:w="28" w:type="dxa"/>
              <w:right w:w="28" w:type="dxa"/>
            </w:tcMar>
          </w:tcPr>
          <w:p w14:paraId="4A6C36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70CABE" w14:textId="77777777" w:rsidR="003B5845" w:rsidRPr="000437C1" w:rsidRDefault="003B5845" w:rsidP="00617B3E">
            <w:pPr>
              <w:pStyle w:val="SmallStandard"/>
            </w:pPr>
            <w:r>
              <w:t>false</w:t>
            </w:r>
          </w:p>
        </w:tc>
      </w:tr>
    </w:tbl>
    <w:p w14:paraId="3EBAA5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62465D" w14:textId="77777777" w:rsidTr="00617B3E">
        <w:tc>
          <w:tcPr>
            <w:tcW w:w="2013" w:type="dxa"/>
            <w:shd w:val="clear" w:color="auto" w:fill="auto"/>
            <w:tcMar>
              <w:top w:w="28" w:type="dxa"/>
              <w:left w:w="28" w:type="dxa"/>
              <w:bottom w:w="28" w:type="dxa"/>
              <w:right w:w="28" w:type="dxa"/>
            </w:tcMar>
          </w:tcPr>
          <w:p w14:paraId="197577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75CDD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466FD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0712A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7C0325" w14:textId="77777777" w:rsidTr="00617B3E">
        <w:tc>
          <w:tcPr>
            <w:tcW w:w="2013" w:type="dxa"/>
            <w:shd w:val="clear" w:color="auto" w:fill="auto"/>
            <w:tcMar>
              <w:top w:w="28" w:type="dxa"/>
              <w:left w:w="28" w:type="dxa"/>
              <w:bottom w:w="28" w:type="dxa"/>
              <w:right w:w="28" w:type="dxa"/>
            </w:tcMar>
          </w:tcPr>
          <w:p w14:paraId="2532272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01463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3059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8651E" w14:textId="77777777" w:rsidR="003B5845" w:rsidRPr="004A00BD" w:rsidRDefault="003B5845" w:rsidP="00617B3E">
            <w:pPr>
              <w:jc w:val="left"/>
              <w:rPr>
                <w:sz w:val="22"/>
                <w:lang w:val="en-GB"/>
              </w:rPr>
            </w:pPr>
            <w:r w:rsidRPr="004A00BD">
              <w:rPr>
                <w:sz w:val="16"/>
                <w:szCs w:val="16"/>
                <w:lang w:val="en-GB"/>
              </w:rPr>
              <w:t>Specifies a unique identification of the HousingComponentReference. The identification is guaranteed to be unique within the EEComponentRole.</w:t>
            </w:r>
          </w:p>
        </w:tc>
      </w:tr>
    </w:tbl>
    <w:p w14:paraId="649174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3A6C537" w14:textId="77777777" w:rsidTr="00617B3E">
        <w:tc>
          <w:tcPr>
            <w:tcW w:w="3856" w:type="dxa"/>
            <w:gridSpan w:val="3"/>
            <w:shd w:val="clear" w:color="auto" w:fill="auto"/>
          </w:tcPr>
          <w:p w14:paraId="3B3754E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C0827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59448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077BC3" w14:textId="77777777" w:rsidTr="00617B3E">
        <w:tc>
          <w:tcPr>
            <w:tcW w:w="1573" w:type="dxa"/>
            <w:shd w:val="clear" w:color="auto" w:fill="auto"/>
          </w:tcPr>
          <w:p w14:paraId="7FE87E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409B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9732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66644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19A5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2AA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F4D456" w14:textId="77777777" w:rsidTr="00617B3E">
        <w:tc>
          <w:tcPr>
            <w:tcW w:w="1573" w:type="dxa"/>
            <w:shd w:val="clear" w:color="auto" w:fill="auto"/>
          </w:tcPr>
          <w:p w14:paraId="3523AE20" w14:textId="77777777" w:rsidR="003B5845" w:rsidRPr="00634625" w:rsidRDefault="003B5845" w:rsidP="00617B3E">
            <w:pPr>
              <w:pStyle w:val="SmallStandard"/>
            </w:pPr>
            <w:r>
              <w:t>PinComponentReference</w:t>
            </w:r>
          </w:p>
        </w:tc>
        <w:tc>
          <w:tcPr>
            <w:tcW w:w="1574" w:type="dxa"/>
            <w:shd w:val="clear" w:color="auto" w:fill="auto"/>
          </w:tcPr>
          <w:p w14:paraId="34DBC3A3" w14:textId="77777777" w:rsidR="003B5845" w:rsidRPr="00132C43" w:rsidRDefault="003B5845" w:rsidP="00617B3E">
            <w:pPr>
              <w:pStyle w:val="SmallStandard"/>
            </w:pPr>
            <w:r>
              <w:t>pinComponentRef</w:t>
            </w:r>
          </w:p>
        </w:tc>
        <w:tc>
          <w:tcPr>
            <w:tcW w:w="708" w:type="dxa"/>
            <w:shd w:val="clear" w:color="auto" w:fill="auto"/>
          </w:tcPr>
          <w:p w14:paraId="6DED1F07" w14:textId="77777777" w:rsidR="003B5845" w:rsidRPr="00D331EF" w:rsidRDefault="003B5845" w:rsidP="00617B3E">
            <w:pPr>
              <w:pStyle w:val="SmallStandard"/>
            </w:pPr>
            <w:r w:rsidRPr="00574783">
              <w:t>0..*</w:t>
            </w:r>
          </w:p>
        </w:tc>
        <w:tc>
          <w:tcPr>
            <w:tcW w:w="709" w:type="dxa"/>
            <w:shd w:val="clear" w:color="auto" w:fill="auto"/>
          </w:tcPr>
          <w:p w14:paraId="3CCC2F14" w14:textId="77777777" w:rsidR="003B5845" w:rsidRPr="00D331EF" w:rsidRDefault="003B5845" w:rsidP="00617B3E">
            <w:pPr>
              <w:pStyle w:val="SmallStandard"/>
            </w:pPr>
            <w:r w:rsidRPr="00207506">
              <w:t>1</w:t>
            </w:r>
          </w:p>
        </w:tc>
        <w:tc>
          <w:tcPr>
            <w:tcW w:w="567" w:type="dxa"/>
            <w:shd w:val="clear" w:color="auto" w:fill="auto"/>
          </w:tcPr>
          <w:p w14:paraId="0036DC86" w14:textId="77777777" w:rsidR="003B5845" w:rsidRDefault="003B5845" w:rsidP="00617B3E">
            <w:pPr>
              <w:pStyle w:val="SmallStandard"/>
            </w:pPr>
            <w:r>
              <w:t>Y</w:t>
            </w:r>
          </w:p>
        </w:tc>
        <w:tc>
          <w:tcPr>
            <w:tcW w:w="3969" w:type="dxa"/>
            <w:shd w:val="clear" w:color="auto" w:fill="auto"/>
          </w:tcPr>
          <w:p w14:paraId="53B6B461" w14:textId="77777777" w:rsidR="003B5845" w:rsidRDefault="003B5845" w:rsidP="00617B3E">
            <w:pPr>
              <w:pStyle w:val="SmallStandard"/>
            </w:pPr>
            <w:r w:rsidRPr="00491287">
              <w:t xml:space="preserve">Specifies the PinComponentReferences used in the HousingComponentReference. </w:t>
            </w:r>
          </w:p>
          <w:p w14:paraId="2332D3D2" w14:textId="77777777" w:rsidR="003B5845" w:rsidRDefault="003B5845" w:rsidP="00617B3E">
            <w:pPr>
              <w:pStyle w:val="SmallStandard"/>
            </w:pPr>
            <w:r w:rsidRPr="00491287">
              <w:t>(KBLFRM-401)</w:t>
            </w:r>
          </w:p>
        </w:tc>
      </w:tr>
      <w:tr w:rsidR="003B5845" w:rsidRPr="00CC6307" w14:paraId="68FC9BCD" w14:textId="77777777" w:rsidTr="00617B3E">
        <w:tc>
          <w:tcPr>
            <w:tcW w:w="1573" w:type="dxa"/>
            <w:shd w:val="clear" w:color="auto" w:fill="auto"/>
          </w:tcPr>
          <w:p w14:paraId="1E82D829" w14:textId="77777777" w:rsidR="003B5845" w:rsidRPr="00634625" w:rsidRDefault="003B5845" w:rsidP="00617B3E">
            <w:pPr>
              <w:pStyle w:val="SmallStandard"/>
            </w:pPr>
            <w:r>
              <w:t>HousingComponent</w:t>
            </w:r>
          </w:p>
        </w:tc>
        <w:tc>
          <w:tcPr>
            <w:tcW w:w="1574" w:type="dxa"/>
            <w:shd w:val="clear" w:color="auto" w:fill="auto"/>
          </w:tcPr>
          <w:p w14:paraId="1CAB6C8C" w14:textId="77777777" w:rsidR="003B5845" w:rsidRPr="00132C43" w:rsidRDefault="003B5845" w:rsidP="00617B3E">
            <w:pPr>
              <w:pStyle w:val="SmallStandard"/>
            </w:pPr>
            <w:r>
              <w:t>housingComponent</w:t>
            </w:r>
          </w:p>
        </w:tc>
        <w:tc>
          <w:tcPr>
            <w:tcW w:w="708" w:type="dxa"/>
            <w:shd w:val="clear" w:color="auto" w:fill="auto"/>
          </w:tcPr>
          <w:p w14:paraId="776FED8E" w14:textId="77777777" w:rsidR="003B5845" w:rsidRPr="00D331EF" w:rsidRDefault="003B5845" w:rsidP="00617B3E">
            <w:pPr>
              <w:pStyle w:val="SmallStandard"/>
            </w:pPr>
            <w:r w:rsidRPr="00574783">
              <w:t>1</w:t>
            </w:r>
          </w:p>
        </w:tc>
        <w:tc>
          <w:tcPr>
            <w:tcW w:w="709" w:type="dxa"/>
            <w:shd w:val="clear" w:color="auto" w:fill="auto"/>
          </w:tcPr>
          <w:p w14:paraId="1BF9515B" w14:textId="77777777" w:rsidR="003B5845" w:rsidRPr="00D331EF" w:rsidRDefault="003B5845" w:rsidP="00617B3E">
            <w:pPr>
              <w:pStyle w:val="SmallStandard"/>
            </w:pPr>
            <w:r w:rsidRPr="00207506">
              <w:t>0..*</w:t>
            </w:r>
          </w:p>
        </w:tc>
        <w:tc>
          <w:tcPr>
            <w:tcW w:w="567" w:type="dxa"/>
            <w:shd w:val="clear" w:color="auto" w:fill="auto"/>
          </w:tcPr>
          <w:p w14:paraId="46B2D1C5" w14:textId="77777777" w:rsidR="003B5845" w:rsidRPr="00D331EF" w:rsidRDefault="003B5845" w:rsidP="00617B3E">
            <w:pPr>
              <w:pStyle w:val="SmallStandard"/>
            </w:pPr>
            <w:r>
              <w:t>N</w:t>
            </w:r>
          </w:p>
        </w:tc>
        <w:tc>
          <w:tcPr>
            <w:tcW w:w="3969" w:type="dxa"/>
            <w:shd w:val="clear" w:color="auto" w:fill="auto"/>
          </w:tcPr>
          <w:p w14:paraId="552657DE" w14:textId="77777777" w:rsidR="003B5845" w:rsidRDefault="003B5845" w:rsidP="00617B3E">
            <w:pPr>
              <w:pStyle w:val="SmallStandard"/>
            </w:pPr>
            <w:r w:rsidRPr="00491287">
              <w:t xml:space="preserve">Points to the HousingComponent referenced by the HousingComponent reference. </w:t>
            </w:r>
          </w:p>
          <w:p w14:paraId="3B05CFAB" w14:textId="77777777" w:rsidR="003B5845" w:rsidRDefault="003B5845" w:rsidP="00617B3E">
            <w:pPr>
              <w:pStyle w:val="SmallStandard"/>
            </w:pPr>
            <w:r w:rsidRPr="00491287">
              <w:t>(KBLFRM-401)</w:t>
            </w:r>
          </w:p>
        </w:tc>
      </w:tr>
      <w:tr w:rsidR="003B5845" w:rsidRPr="004A00BD" w14:paraId="08916BFB" w14:textId="77777777" w:rsidTr="00617B3E">
        <w:tc>
          <w:tcPr>
            <w:tcW w:w="1573" w:type="dxa"/>
            <w:shd w:val="clear" w:color="auto" w:fill="auto"/>
          </w:tcPr>
          <w:p w14:paraId="3DF1E8A8" w14:textId="77777777" w:rsidR="003B5845" w:rsidRPr="00634625" w:rsidRDefault="003B5845" w:rsidP="00617B3E">
            <w:pPr>
              <w:pStyle w:val="SmallStandard"/>
            </w:pPr>
            <w:r>
              <w:t>ComponentConnector</w:t>
            </w:r>
          </w:p>
        </w:tc>
        <w:tc>
          <w:tcPr>
            <w:tcW w:w="1574" w:type="dxa"/>
            <w:shd w:val="clear" w:color="auto" w:fill="auto"/>
          </w:tcPr>
          <w:p w14:paraId="04773F10" w14:textId="77777777" w:rsidR="003B5845" w:rsidRPr="00132C43" w:rsidRDefault="003B5845" w:rsidP="00617B3E">
            <w:pPr>
              <w:pStyle w:val="SmallStandard"/>
            </w:pPr>
            <w:r>
              <w:t>componentConnector</w:t>
            </w:r>
          </w:p>
        </w:tc>
        <w:tc>
          <w:tcPr>
            <w:tcW w:w="708" w:type="dxa"/>
            <w:shd w:val="clear" w:color="auto" w:fill="auto"/>
          </w:tcPr>
          <w:p w14:paraId="6DBB0DF8" w14:textId="77777777" w:rsidR="003B5845" w:rsidRPr="00D331EF" w:rsidRDefault="003B5845" w:rsidP="00617B3E">
            <w:pPr>
              <w:pStyle w:val="SmallStandard"/>
            </w:pPr>
            <w:r w:rsidRPr="00574783">
              <w:t>0..1</w:t>
            </w:r>
          </w:p>
        </w:tc>
        <w:tc>
          <w:tcPr>
            <w:tcW w:w="709" w:type="dxa"/>
            <w:shd w:val="clear" w:color="auto" w:fill="auto"/>
          </w:tcPr>
          <w:p w14:paraId="3C13D609" w14:textId="77777777" w:rsidR="003B5845" w:rsidRPr="00D331EF" w:rsidRDefault="003B5845" w:rsidP="00617B3E">
            <w:pPr>
              <w:pStyle w:val="SmallStandard"/>
            </w:pPr>
            <w:r w:rsidRPr="00207506">
              <w:t>0..*</w:t>
            </w:r>
          </w:p>
        </w:tc>
        <w:tc>
          <w:tcPr>
            <w:tcW w:w="567" w:type="dxa"/>
            <w:shd w:val="clear" w:color="auto" w:fill="auto"/>
          </w:tcPr>
          <w:p w14:paraId="6006E352" w14:textId="77777777" w:rsidR="003B5845" w:rsidRPr="00D331EF" w:rsidRDefault="003B5845" w:rsidP="00617B3E">
            <w:pPr>
              <w:pStyle w:val="SmallStandard"/>
            </w:pPr>
            <w:r>
              <w:t>N</w:t>
            </w:r>
          </w:p>
        </w:tc>
        <w:tc>
          <w:tcPr>
            <w:tcW w:w="3969" w:type="dxa"/>
            <w:shd w:val="clear" w:color="auto" w:fill="auto"/>
          </w:tcPr>
          <w:p w14:paraId="034BA8A5" w14:textId="77777777" w:rsidR="003B5845" w:rsidRDefault="003B5845" w:rsidP="00617B3E">
            <w:pPr>
              <w:pStyle w:val="SmallStandard"/>
            </w:pPr>
            <w:r w:rsidRPr="00491287">
              <w:t>References the ComponentConnector that is realized by the referenced HousingComponentReference.</w:t>
            </w:r>
          </w:p>
        </w:tc>
      </w:tr>
      <w:tr w:rsidR="003B5845" w:rsidRPr="00CC6307" w14:paraId="5EFFBAF8" w14:textId="77777777" w:rsidTr="00617B3E">
        <w:tc>
          <w:tcPr>
            <w:tcW w:w="1573" w:type="dxa"/>
            <w:shd w:val="clear" w:color="auto" w:fill="auto"/>
          </w:tcPr>
          <w:p w14:paraId="4DE82BD7" w14:textId="77777777" w:rsidR="003B5845" w:rsidRPr="00634625" w:rsidRDefault="003B5845" w:rsidP="00617B3E">
            <w:pPr>
              <w:pStyle w:val="SmallStandard"/>
            </w:pPr>
            <w:r>
              <w:lastRenderedPageBreak/>
              <w:t>ConnectorHousingRole</w:t>
            </w:r>
          </w:p>
        </w:tc>
        <w:tc>
          <w:tcPr>
            <w:tcW w:w="1574" w:type="dxa"/>
            <w:shd w:val="clear" w:color="auto" w:fill="auto"/>
          </w:tcPr>
          <w:p w14:paraId="5EE6B5A7" w14:textId="77777777" w:rsidR="003B5845" w:rsidRPr="00132C43" w:rsidRDefault="003B5845" w:rsidP="00617B3E">
            <w:pPr>
              <w:pStyle w:val="SmallStandard"/>
            </w:pPr>
            <w:r>
              <w:t>connectorHousingRole</w:t>
            </w:r>
          </w:p>
        </w:tc>
        <w:tc>
          <w:tcPr>
            <w:tcW w:w="708" w:type="dxa"/>
            <w:shd w:val="clear" w:color="auto" w:fill="auto"/>
          </w:tcPr>
          <w:p w14:paraId="53D3C16D" w14:textId="77777777" w:rsidR="003B5845" w:rsidRPr="00D331EF" w:rsidRDefault="003B5845" w:rsidP="00617B3E">
            <w:pPr>
              <w:pStyle w:val="SmallStandard"/>
            </w:pPr>
            <w:r w:rsidRPr="00574783">
              <w:t>0..1</w:t>
            </w:r>
          </w:p>
        </w:tc>
        <w:tc>
          <w:tcPr>
            <w:tcW w:w="709" w:type="dxa"/>
            <w:shd w:val="clear" w:color="auto" w:fill="auto"/>
          </w:tcPr>
          <w:p w14:paraId="7DB052CD" w14:textId="77777777" w:rsidR="003B5845" w:rsidRPr="00D331EF" w:rsidRDefault="003B5845" w:rsidP="00617B3E">
            <w:pPr>
              <w:pStyle w:val="SmallStandard"/>
            </w:pPr>
            <w:r w:rsidRPr="00207506">
              <w:t>0..1</w:t>
            </w:r>
          </w:p>
        </w:tc>
        <w:tc>
          <w:tcPr>
            <w:tcW w:w="567" w:type="dxa"/>
            <w:shd w:val="clear" w:color="auto" w:fill="auto"/>
          </w:tcPr>
          <w:p w14:paraId="70658B5D" w14:textId="77777777" w:rsidR="003B5845" w:rsidRDefault="003B5845" w:rsidP="00617B3E">
            <w:pPr>
              <w:pStyle w:val="SmallStandard"/>
            </w:pPr>
            <w:r>
              <w:t>Y</w:t>
            </w:r>
          </w:p>
        </w:tc>
        <w:tc>
          <w:tcPr>
            <w:tcW w:w="3969" w:type="dxa"/>
            <w:shd w:val="clear" w:color="auto" w:fill="auto"/>
          </w:tcPr>
          <w:p w14:paraId="02A06999" w14:textId="77777777" w:rsidR="003B5845" w:rsidRPr="004A00BD" w:rsidRDefault="003B5845" w:rsidP="00617B3E">
            <w:pPr>
              <w:rPr>
                <w:sz w:val="22"/>
              </w:rPr>
            </w:pPr>
          </w:p>
        </w:tc>
      </w:tr>
    </w:tbl>
    <w:p w14:paraId="13B492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30D4FD" w14:textId="77777777" w:rsidTr="00617B3E">
        <w:tc>
          <w:tcPr>
            <w:tcW w:w="2296" w:type="dxa"/>
            <w:gridSpan w:val="2"/>
            <w:shd w:val="clear" w:color="auto" w:fill="auto"/>
          </w:tcPr>
          <w:p w14:paraId="115C0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198E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A983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47D8B7" w14:textId="77777777" w:rsidTr="00617B3E">
        <w:tc>
          <w:tcPr>
            <w:tcW w:w="1588" w:type="dxa"/>
            <w:shd w:val="clear" w:color="auto" w:fill="auto"/>
          </w:tcPr>
          <w:p w14:paraId="6867BF2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1C514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6791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C3A1B2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31A2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3DA7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2E5B14" w14:textId="77777777" w:rsidTr="00617B3E">
        <w:tc>
          <w:tcPr>
            <w:tcW w:w="1588" w:type="dxa"/>
            <w:shd w:val="clear" w:color="auto" w:fill="auto"/>
          </w:tcPr>
          <w:p w14:paraId="6651B09B" w14:textId="77777777" w:rsidR="003B5845" w:rsidRPr="00634625" w:rsidRDefault="003B5845" w:rsidP="00617B3E">
            <w:pPr>
              <w:pStyle w:val="SmallStandard"/>
            </w:pPr>
            <w:r>
              <w:t>EEComponentRole</w:t>
            </w:r>
          </w:p>
        </w:tc>
        <w:tc>
          <w:tcPr>
            <w:tcW w:w="708" w:type="dxa"/>
            <w:shd w:val="clear" w:color="auto" w:fill="auto"/>
          </w:tcPr>
          <w:p w14:paraId="66F11920" w14:textId="77777777" w:rsidR="003B5845" w:rsidRPr="00D331EF" w:rsidRDefault="003B5845" w:rsidP="00617B3E">
            <w:pPr>
              <w:pStyle w:val="SmallStandard"/>
            </w:pPr>
            <w:r w:rsidRPr="00D01517">
              <w:t>1</w:t>
            </w:r>
          </w:p>
        </w:tc>
        <w:tc>
          <w:tcPr>
            <w:tcW w:w="1560" w:type="dxa"/>
            <w:shd w:val="clear" w:color="auto" w:fill="auto"/>
          </w:tcPr>
          <w:p w14:paraId="4A5DD344" w14:textId="77777777" w:rsidR="003B5845" w:rsidRPr="00132C43" w:rsidRDefault="003B5845" w:rsidP="00617B3E">
            <w:pPr>
              <w:pStyle w:val="SmallStandard"/>
            </w:pPr>
            <w:r>
              <w:t>housingComponentRef</w:t>
            </w:r>
          </w:p>
        </w:tc>
        <w:tc>
          <w:tcPr>
            <w:tcW w:w="708" w:type="dxa"/>
            <w:shd w:val="clear" w:color="auto" w:fill="auto"/>
          </w:tcPr>
          <w:p w14:paraId="0C7EAE19" w14:textId="77777777" w:rsidR="003B5845" w:rsidRPr="00D331EF" w:rsidRDefault="003B5845" w:rsidP="00617B3E">
            <w:pPr>
              <w:pStyle w:val="SmallStandard"/>
            </w:pPr>
            <w:r w:rsidRPr="00D01517">
              <w:t>0..*</w:t>
            </w:r>
          </w:p>
        </w:tc>
        <w:tc>
          <w:tcPr>
            <w:tcW w:w="567" w:type="dxa"/>
            <w:shd w:val="clear" w:color="auto" w:fill="auto"/>
          </w:tcPr>
          <w:p w14:paraId="72E9B91D" w14:textId="77777777" w:rsidR="003B5845" w:rsidRDefault="003B5845" w:rsidP="00617B3E">
            <w:pPr>
              <w:pStyle w:val="SmallStandard"/>
            </w:pPr>
            <w:r>
              <w:t>Y</w:t>
            </w:r>
          </w:p>
        </w:tc>
        <w:tc>
          <w:tcPr>
            <w:tcW w:w="3969" w:type="dxa"/>
            <w:shd w:val="clear" w:color="auto" w:fill="auto"/>
          </w:tcPr>
          <w:p w14:paraId="0B6F8B0B" w14:textId="77777777" w:rsidR="003B5845" w:rsidRDefault="003B5845" w:rsidP="00617B3E">
            <w:pPr>
              <w:pStyle w:val="SmallStandard"/>
            </w:pPr>
            <w:r w:rsidRPr="00491287">
              <w:t xml:space="preserve">Specifies the HousingComponentReferences used in the EEComponentRole. </w:t>
            </w:r>
          </w:p>
          <w:p w14:paraId="5135E210" w14:textId="77777777" w:rsidR="003B5845" w:rsidRDefault="003B5845" w:rsidP="00617B3E">
            <w:pPr>
              <w:pStyle w:val="SmallStandard"/>
            </w:pPr>
            <w:r w:rsidRPr="00491287">
              <w:t>(KBLFRM-401)</w:t>
            </w:r>
          </w:p>
        </w:tc>
      </w:tr>
    </w:tbl>
    <w:p w14:paraId="5C68CAE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0" w:name="_b2761aec73a52c2a8891d26dd538201f"/>
      <w:r>
        <w:rPr>
          <w:lang w:val="en-GB"/>
        </w:rPr>
        <w:t>ModularSlotReference</w:t>
      </w:r>
      <w:bookmarkEnd w:id="1220"/>
    </w:p>
    <w:p w14:paraId="3B3C17E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ModularSlotReference</w:t>
      </w:r>
      <w:r w:rsidRPr="00A518C2">
        <w:rPr>
          <w:sz w:val="18"/>
          <w:szCs w:val="18"/>
          <w:lang w:val="en-GB"/>
        </w:rPr>
        <w:t xml:space="preserve"> represents the usage of a </w:t>
      </w:r>
      <w:r w:rsidRPr="00A518C2">
        <w:rPr>
          <w:i/>
          <w:iCs/>
          <w:sz w:val="18"/>
          <w:szCs w:val="18"/>
          <w:lang w:val="en-GB"/>
        </w:rPr>
        <w:t>ModularSlot</w:t>
      </w:r>
      <w:r w:rsidRPr="00A518C2">
        <w:rPr>
          <w:sz w:val="18"/>
          <w:szCs w:val="18"/>
          <w:lang w:val="en-GB"/>
        </w:rPr>
        <w:t xml:space="preserve"> in the context of PartUsage or PartOccurrence.</w:t>
      </w:r>
    </w:p>
    <w:p w14:paraId="0B6E67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67EBC7D" w14:textId="77777777" w:rsidTr="00617B3E">
        <w:tc>
          <w:tcPr>
            <w:tcW w:w="2013" w:type="dxa"/>
            <w:shd w:val="clear" w:color="auto" w:fill="auto"/>
            <w:tcMar>
              <w:top w:w="28" w:type="dxa"/>
              <w:left w:w="28" w:type="dxa"/>
              <w:bottom w:w="28" w:type="dxa"/>
              <w:right w:w="28" w:type="dxa"/>
            </w:tcMar>
          </w:tcPr>
          <w:p w14:paraId="258DAD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348FD5"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68B87040" w14:textId="77777777" w:rsidTr="00617B3E">
        <w:tc>
          <w:tcPr>
            <w:tcW w:w="2013" w:type="dxa"/>
            <w:shd w:val="clear" w:color="auto" w:fill="auto"/>
            <w:tcMar>
              <w:top w:w="28" w:type="dxa"/>
              <w:left w:w="28" w:type="dxa"/>
              <w:bottom w:w="28" w:type="dxa"/>
              <w:right w:w="28" w:type="dxa"/>
            </w:tcMar>
          </w:tcPr>
          <w:p w14:paraId="0711E6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A1C9C" w14:textId="77777777" w:rsidR="003B5845" w:rsidRPr="004A00BD" w:rsidRDefault="003B5845" w:rsidP="00617B3E">
            <w:pPr>
              <w:rPr>
                <w:sz w:val="22"/>
              </w:rPr>
            </w:pPr>
          </w:p>
        </w:tc>
      </w:tr>
      <w:tr w:rsidR="003B5845" w:rsidRPr="008359F5" w14:paraId="40974E85" w14:textId="77777777" w:rsidTr="00617B3E">
        <w:tc>
          <w:tcPr>
            <w:tcW w:w="2013" w:type="dxa"/>
            <w:shd w:val="clear" w:color="auto" w:fill="auto"/>
            <w:tcMar>
              <w:top w:w="28" w:type="dxa"/>
              <w:left w:w="28" w:type="dxa"/>
              <w:bottom w:w="28" w:type="dxa"/>
              <w:right w:w="28" w:type="dxa"/>
            </w:tcMar>
          </w:tcPr>
          <w:p w14:paraId="06B7307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CCA8684" w14:textId="77777777" w:rsidR="003B5845" w:rsidRPr="000437C1" w:rsidRDefault="003B5845" w:rsidP="00617B3E">
            <w:pPr>
              <w:pStyle w:val="SmallStandard"/>
            </w:pPr>
            <w:r>
              <w:t>false</w:t>
            </w:r>
          </w:p>
        </w:tc>
      </w:tr>
    </w:tbl>
    <w:p w14:paraId="07AC12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3C5666" w14:textId="77777777" w:rsidTr="00617B3E">
        <w:tc>
          <w:tcPr>
            <w:tcW w:w="3856" w:type="dxa"/>
            <w:gridSpan w:val="3"/>
            <w:shd w:val="clear" w:color="auto" w:fill="auto"/>
          </w:tcPr>
          <w:p w14:paraId="6F530A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B80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328D3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28D5BA" w14:textId="77777777" w:rsidTr="00617B3E">
        <w:tc>
          <w:tcPr>
            <w:tcW w:w="1573" w:type="dxa"/>
            <w:shd w:val="clear" w:color="auto" w:fill="auto"/>
          </w:tcPr>
          <w:p w14:paraId="65CB6A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7BB32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8FCF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2781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A48D4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CD830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27F8BA" w14:textId="77777777" w:rsidTr="00617B3E">
        <w:tc>
          <w:tcPr>
            <w:tcW w:w="1573" w:type="dxa"/>
            <w:shd w:val="clear" w:color="auto" w:fill="auto"/>
          </w:tcPr>
          <w:p w14:paraId="7C9BF1CB" w14:textId="77777777" w:rsidR="003B5845" w:rsidRPr="00634625" w:rsidRDefault="003B5845" w:rsidP="00617B3E">
            <w:pPr>
              <w:pStyle w:val="SmallStandard"/>
            </w:pPr>
            <w:r>
              <w:t>ConnectorHousingRole</w:t>
            </w:r>
          </w:p>
        </w:tc>
        <w:tc>
          <w:tcPr>
            <w:tcW w:w="1574" w:type="dxa"/>
            <w:shd w:val="clear" w:color="auto" w:fill="auto"/>
          </w:tcPr>
          <w:p w14:paraId="059805EA" w14:textId="77777777" w:rsidR="003B5845" w:rsidRPr="00132C43" w:rsidRDefault="003B5845" w:rsidP="00617B3E">
            <w:pPr>
              <w:pStyle w:val="SmallStandard"/>
            </w:pPr>
            <w:r>
              <w:t>usedInserts</w:t>
            </w:r>
          </w:p>
        </w:tc>
        <w:tc>
          <w:tcPr>
            <w:tcW w:w="708" w:type="dxa"/>
            <w:shd w:val="clear" w:color="auto" w:fill="auto"/>
          </w:tcPr>
          <w:p w14:paraId="34279D94" w14:textId="77777777" w:rsidR="003B5845" w:rsidRPr="00D331EF" w:rsidRDefault="003B5845" w:rsidP="00617B3E">
            <w:pPr>
              <w:pStyle w:val="SmallStandard"/>
            </w:pPr>
            <w:r w:rsidRPr="00574783">
              <w:t>0..*</w:t>
            </w:r>
          </w:p>
        </w:tc>
        <w:tc>
          <w:tcPr>
            <w:tcW w:w="709" w:type="dxa"/>
            <w:shd w:val="clear" w:color="auto" w:fill="auto"/>
          </w:tcPr>
          <w:p w14:paraId="6ED4F9C0" w14:textId="77777777" w:rsidR="003B5845" w:rsidRPr="00D331EF" w:rsidRDefault="003B5845" w:rsidP="00617B3E">
            <w:pPr>
              <w:pStyle w:val="SmallStandard"/>
            </w:pPr>
            <w:r w:rsidRPr="00207506">
              <w:t>0..*</w:t>
            </w:r>
          </w:p>
        </w:tc>
        <w:tc>
          <w:tcPr>
            <w:tcW w:w="567" w:type="dxa"/>
            <w:shd w:val="clear" w:color="auto" w:fill="auto"/>
          </w:tcPr>
          <w:p w14:paraId="7B7E236C" w14:textId="77777777" w:rsidR="003B5845" w:rsidRPr="00D331EF" w:rsidRDefault="003B5845" w:rsidP="00617B3E">
            <w:pPr>
              <w:pStyle w:val="SmallStandard"/>
            </w:pPr>
            <w:r>
              <w:t>N</w:t>
            </w:r>
          </w:p>
        </w:tc>
        <w:tc>
          <w:tcPr>
            <w:tcW w:w="3969" w:type="dxa"/>
            <w:shd w:val="clear" w:color="auto" w:fill="auto"/>
          </w:tcPr>
          <w:p w14:paraId="3121DCFF"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bl>
    <w:p w14:paraId="477DEC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1" w:name="_481b4f866401bf302ce4347f7d285cc6"/>
      <w:r>
        <w:rPr>
          <w:lang w:val="en-GB"/>
        </w:rPr>
        <w:t>OpenWireEndTerminalRole</w:t>
      </w:r>
      <w:bookmarkEnd w:id="1221"/>
    </w:p>
    <w:p w14:paraId="44E52C21" w14:textId="77777777" w:rsidR="003B5845" w:rsidRPr="00A518C2" w:rsidRDefault="003B5845" w:rsidP="003B5845">
      <w:pPr>
        <w:rPr>
          <w:lang w:val="en-GB"/>
        </w:rPr>
      </w:pPr>
      <w:r w:rsidRPr="00A518C2">
        <w:rPr>
          <w:sz w:val="18"/>
          <w:szCs w:val="18"/>
          <w:lang w:val="en-GB"/>
        </w:rPr>
        <w:t>An OpenWireEndTerminalRole defines the instance specific properties and relationships of an open wire end.</w:t>
      </w:r>
    </w:p>
    <w:p w14:paraId="26DACF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324871" w14:textId="77777777" w:rsidTr="00617B3E">
        <w:tc>
          <w:tcPr>
            <w:tcW w:w="2013" w:type="dxa"/>
            <w:shd w:val="clear" w:color="auto" w:fill="auto"/>
            <w:tcMar>
              <w:top w:w="28" w:type="dxa"/>
              <w:left w:w="28" w:type="dxa"/>
              <w:bottom w:w="28" w:type="dxa"/>
              <w:right w:w="28" w:type="dxa"/>
            </w:tcMar>
          </w:tcPr>
          <w:p w14:paraId="336473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BD38A1"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5D1C79" w14:textId="77777777" w:rsidTr="00617B3E">
        <w:tc>
          <w:tcPr>
            <w:tcW w:w="2013" w:type="dxa"/>
            <w:shd w:val="clear" w:color="auto" w:fill="auto"/>
            <w:tcMar>
              <w:top w:w="28" w:type="dxa"/>
              <w:left w:w="28" w:type="dxa"/>
              <w:bottom w:w="28" w:type="dxa"/>
              <w:right w:w="28" w:type="dxa"/>
            </w:tcMar>
          </w:tcPr>
          <w:p w14:paraId="6911C34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7C9B42" w14:textId="77777777" w:rsidR="003B5845" w:rsidRPr="004A00BD" w:rsidRDefault="003B5845" w:rsidP="00617B3E">
            <w:pPr>
              <w:rPr>
                <w:sz w:val="22"/>
              </w:rPr>
            </w:pPr>
          </w:p>
        </w:tc>
      </w:tr>
      <w:tr w:rsidR="003B5845" w:rsidRPr="008359F5" w14:paraId="33951DEF" w14:textId="77777777" w:rsidTr="00617B3E">
        <w:tc>
          <w:tcPr>
            <w:tcW w:w="2013" w:type="dxa"/>
            <w:shd w:val="clear" w:color="auto" w:fill="auto"/>
            <w:tcMar>
              <w:top w:w="28" w:type="dxa"/>
              <w:left w:w="28" w:type="dxa"/>
              <w:bottom w:w="28" w:type="dxa"/>
              <w:right w:w="28" w:type="dxa"/>
            </w:tcMar>
          </w:tcPr>
          <w:p w14:paraId="4B1A44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C55D32" w14:textId="77777777" w:rsidR="003B5845" w:rsidRPr="000437C1" w:rsidRDefault="003B5845" w:rsidP="00617B3E">
            <w:pPr>
              <w:pStyle w:val="SmallStandard"/>
            </w:pPr>
            <w:r>
              <w:t>false</w:t>
            </w:r>
          </w:p>
        </w:tc>
      </w:tr>
    </w:tbl>
    <w:p w14:paraId="7AAA1A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2" w:name="_d8cc342119e30bb46dbca4eece3f700f"/>
      <w:r>
        <w:rPr>
          <w:lang w:val="en-GB"/>
        </w:rPr>
        <w:t>PinComponentReference</w:t>
      </w:r>
      <w:bookmarkEnd w:id="1222"/>
    </w:p>
    <w:p w14:paraId="6AC13E24" w14:textId="77777777" w:rsidR="003B5845" w:rsidRDefault="003B5845" w:rsidP="003B5845">
      <w:r w:rsidRPr="00A518C2">
        <w:rPr>
          <w:sz w:val="18"/>
          <w:szCs w:val="18"/>
          <w:lang w:val="en-GB"/>
        </w:rPr>
        <w:t xml:space="preserve">A PinComponentReference represents the usage of a PinComponent in the context of a PartUsage or PartOccurrence. </w:t>
      </w:r>
      <w:r>
        <w:rPr>
          <w:sz w:val="18"/>
          <w:szCs w:val="18"/>
        </w:rPr>
        <w:t>(KBLFRM-401)</w:t>
      </w:r>
    </w:p>
    <w:p w14:paraId="1279D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664B03" w14:textId="77777777" w:rsidTr="00617B3E">
        <w:tc>
          <w:tcPr>
            <w:tcW w:w="2013" w:type="dxa"/>
            <w:shd w:val="clear" w:color="auto" w:fill="auto"/>
            <w:tcMar>
              <w:top w:w="28" w:type="dxa"/>
              <w:left w:w="28" w:type="dxa"/>
              <w:bottom w:w="28" w:type="dxa"/>
              <w:right w:w="28" w:type="dxa"/>
            </w:tcMar>
          </w:tcPr>
          <w:p w14:paraId="6639296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F587C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01F4AAD" w14:textId="77777777" w:rsidTr="00617B3E">
        <w:tc>
          <w:tcPr>
            <w:tcW w:w="2013" w:type="dxa"/>
            <w:shd w:val="clear" w:color="auto" w:fill="auto"/>
            <w:tcMar>
              <w:top w:w="28" w:type="dxa"/>
              <w:left w:w="28" w:type="dxa"/>
              <w:bottom w:w="28" w:type="dxa"/>
              <w:right w:w="28" w:type="dxa"/>
            </w:tcMar>
          </w:tcPr>
          <w:p w14:paraId="3E587F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59057" w14:textId="77777777" w:rsidR="003B5845" w:rsidRPr="004A00BD" w:rsidRDefault="003B5845" w:rsidP="00617B3E">
            <w:pPr>
              <w:rPr>
                <w:sz w:val="22"/>
              </w:rPr>
            </w:pPr>
          </w:p>
        </w:tc>
      </w:tr>
      <w:tr w:rsidR="003B5845" w:rsidRPr="008359F5" w14:paraId="44596BAF" w14:textId="77777777" w:rsidTr="00617B3E">
        <w:tc>
          <w:tcPr>
            <w:tcW w:w="2013" w:type="dxa"/>
            <w:shd w:val="clear" w:color="auto" w:fill="auto"/>
            <w:tcMar>
              <w:top w:w="28" w:type="dxa"/>
              <w:left w:w="28" w:type="dxa"/>
              <w:bottom w:w="28" w:type="dxa"/>
              <w:right w:w="28" w:type="dxa"/>
            </w:tcMar>
          </w:tcPr>
          <w:p w14:paraId="1B8085F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A1557D" w14:textId="77777777" w:rsidR="003B5845" w:rsidRPr="000437C1" w:rsidRDefault="003B5845" w:rsidP="00617B3E">
            <w:pPr>
              <w:pStyle w:val="SmallStandard"/>
            </w:pPr>
            <w:r>
              <w:t>false</w:t>
            </w:r>
          </w:p>
        </w:tc>
      </w:tr>
    </w:tbl>
    <w:p w14:paraId="3584F9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75BEB8" w14:textId="77777777" w:rsidTr="00617B3E">
        <w:tc>
          <w:tcPr>
            <w:tcW w:w="2013" w:type="dxa"/>
            <w:shd w:val="clear" w:color="auto" w:fill="auto"/>
            <w:tcMar>
              <w:top w:w="28" w:type="dxa"/>
              <w:left w:w="28" w:type="dxa"/>
              <w:bottom w:w="28" w:type="dxa"/>
              <w:right w:w="28" w:type="dxa"/>
            </w:tcMar>
          </w:tcPr>
          <w:p w14:paraId="495752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065E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5AF9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3294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42A0DD" w14:textId="77777777" w:rsidTr="00617B3E">
        <w:tc>
          <w:tcPr>
            <w:tcW w:w="2013" w:type="dxa"/>
            <w:shd w:val="clear" w:color="auto" w:fill="auto"/>
            <w:tcMar>
              <w:top w:w="28" w:type="dxa"/>
              <w:left w:w="28" w:type="dxa"/>
              <w:bottom w:w="28" w:type="dxa"/>
              <w:right w:w="28" w:type="dxa"/>
            </w:tcMar>
          </w:tcPr>
          <w:p w14:paraId="1922628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729912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B372E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4B8539" w14:textId="77777777" w:rsidR="003B5845" w:rsidRPr="004A00BD" w:rsidRDefault="003B5845" w:rsidP="00617B3E">
            <w:pPr>
              <w:jc w:val="left"/>
              <w:rPr>
                <w:sz w:val="22"/>
                <w:lang w:val="en-GB"/>
              </w:rPr>
            </w:pPr>
            <w:r w:rsidRPr="004A00BD">
              <w:rPr>
                <w:sz w:val="16"/>
                <w:szCs w:val="16"/>
                <w:lang w:val="en-GB"/>
              </w:rPr>
              <w:t>Specifies a unique identification of the PinComponentReference. The identification is guaranteed to be unique within the HousingComponentReference.</w:t>
            </w:r>
          </w:p>
        </w:tc>
      </w:tr>
    </w:tbl>
    <w:p w14:paraId="3A2231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F155D8" w14:textId="77777777" w:rsidTr="00617B3E">
        <w:tc>
          <w:tcPr>
            <w:tcW w:w="3856" w:type="dxa"/>
            <w:gridSpan w:val="3"/>
            <w:shd w:val="clear" w:color="auto" w:fill="auto"/>
          </w:tcPr>
          <w:p w14:paraId="4CC74A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736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B7A7B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4B6B25" w14:textId="77777777" w:rsidTr="00617B3E">
        <w:tc>
          <w:tcPr>
            <w:tcW w:w="1573" w:type="dxa"/>
            <w:shd w:val="clear" w:color="auto" w:fill="auto"/>
          </w:tcPr>
          <w:p w14:paraId="0977070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55C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DAD19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CA700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D17B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20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9742F62" w14:textId="77777777" w:rsidTr="00617B3E">
        <w:tc>
          <w:tcPr>
            <w:tcW w:w="1573" w:type="dxa"/>
            <w:shd w:val="clear" w:color="auto" w:fill="auto"/>
          </w:tcPr>
          <w:p w14:paraId="135A3A8B" w14:textId="77777777" w:rsidR="003B5845" w:rsidRPr="00634625" w:rsidRDefault="003B5845" w:rsidP="00617B3E">
            <w:pPr>
              <w:pStyle w:val="SmallStandard"/>
            </w:pPr>
            <w:r>
              <w:t>TerminalRole</w:t>
            </w:r>
          </w:p>
        </w:tc>
        <w:tc>
          <w:tcPr>
            <w:tcW w:w="1574" w:type="dxa"/>
            <w:shd w:val="clear" w:color="auto" w:fill="auto"/>
          </w:tcPr>
          <w:p w14:paraId="0784A0A5" w14:textId="77777777" w:rsidR="003B5845" w:rsidRPr="00132C43" w:rsidRDefault="003B5845" w:rsidP="00617B3E">
            <w:pPr>
              <w:pStyle w:val="SmallStandard"/>
            </w:pPr>
            <w:r>
              <w:t>terminalRole</w:t>
            </w:r>
          </w:p>
        </w:tc>
        <w:tc>
          <w:tcPr>
            <w:tcW w:w="708" w:type="dxa"/>
            <w:shd w:val="clear" w:color="auto" w:fill="auto"/>
          </w:tcPr>
          <w:p w14:paraId="06138B9F" w14:textId="77777777" w:rsidR="003B5845" w:rsidRPr="00D331EF" w:rsidRDefault="003B5845" w:rsidP="00617B3E">
            <w:pPr>
              <w:pStyle w:val="SmallStandard"/>
            </w:pPr>
            <w:r w:rsidRPr="00574783">
              <w:t>0..1</w:t>
            </w:r>
          </w:p>
        </w:tc>
        <w:tc>
          <w:tcPr>
            <w:tcW w:w="709" w:type="dxa"/>
            <w:shd w:val="clear" w:color="auto" w:fill="auto"/>
          </w:tcPr>
          <w:p w14:paraId="36E016A6" w14:textId="77777777" w:rsidR="003B5845" w:rsidRPr="00D331EF" w:rsidRDefault="003B5845" w:rsidP="00617B3E">
            <w:pPr>
              <w:pStyle w:val="SmallStandard"/>
            </w:pPr>
            <w:r w:rsidRPr="00207506">
              <w:t>0..1</w:t>
            </w:r>
          </w:p>
        </w:tc>
        <w:tc>
          <w:tcPr>
            <w:tcW w:w="567" w:type="dxa"/>
            <w:shd w:val="clear" w:color="auto" w:fill="auto"/>
          </w:tcPr>
          <w:p w14:paraId="4DD1A782" w14:textId="77777777" w:rsidR="003B5845" w:rsidRDefault="003B5845" w:rsidP="00617B3E">
            <w:pPr>
              <w:pStyle w:val="SmallStandard"/>
            </w:pPr>
            <w:r>
              <w:t>Y</w:t>
            </w:r>
          </w:p>
        </w:tc>
        <w:tc>
          <w:tcPr>
            <w:tcW w:w="3969" w:type="dxa"/>
            <w:shd w:val="clear" w:color="auto" w:fill="auto"/>
          </w:tcPr>
          <w:p w14:paraId="7F1411D2" w14:textId="77777777" w:rsidR="003B5845" w:rsidRDefault="003B5845" w:rsidP="00617B3E">
            <w:pPr>
              <w:pStyle w:val="SmallStandard"/>
            </w:pPr>
            <w:r w:rsidRPr="00491287">
              <w:t xml:space="preserve">References the TerminalRole of PinComponentReference. This is required to specify a Mating for EEComponents with other EEComponents or a Harness. </w:t>
            </w:r>
          </w:p>
          <w:p w14:paraId="3FFC9F33" w14:textId="77777777" w:rsidR="003B5845" w:rsidRDefault="003B5845" w:rsidP="00617B3E">
            <w:pPr>
              <w:pStyle w:val="SmallStandard"/>
            </w:pPr>
            <w:r w:rsidRPr="00491287">
              <w:t>(KBLFRM-401)</w:t>
            </w:r>
          </w:p>
        </w:tc>
      </w:tr>
      <w:tr w:rsidR="003B5845" w:rsidRPr="00CC6307" w14:paraId="0BE8A0F0" w14:textId="77777777" w:rsidTr="00617B3E">
        <w:tc>
          <w:tcPr>
            <w:tcW w:w="1573" w:type="dxa"/>
            <w:shd w:val="clear" w:color="auto" w:fill="auto"/>
          </w:tcPr>
          <w:p w14:paraId="594AA3DB" w14:textId="77777777" w:rsidR="003B5845" w:rsidRPr="00634625" w:rsidRDefault="003B5845" w:rsidP="00617B3E">
            <w:pPr>
              <w:pStyle w:val="SmallStandard"/>
            </w:pPr>
            <w:r>
              <w:t>PinComponent</w:t>
            </w:r>
          </w:p>
        </w:tc>
        <w:tc>
          <w:tcPr>
            <w:tcW w:w="1574" w:type="dxa"/>
            <w:shd w:val="clear" w:color="auto" w:fill="auto"/>
          </w:tcPr>
          <w:p w14:paraId="1F7CFFEC" w14:textId="77777777" w:rsidR="003B5845" w:rsidRPr="00132C43" w:rsidRDefault="003B5845" w:rsidP="00617B3E">
            <w:pPr>
              <w:pStyle w:val="SmallStandard"/>
            </w:pPr>
            <w:r>
              <w:t>pinComponent</w:t>
            </w:r>
          </w:p>
        </w:tc>
        <w:tc>
          <w:tcPr>
            <w:tcW w:w="708" w:type="dxa"/>
            <w:shd w:val="clear" w:color="auto" w:fill="auto"/>
          </w:tcPr>
          <w:p w14:paraId="1972C1C6" w14:textId="77777777" w:rsidR="003B5845" w:rsidRPr="00D331EF" w:rsidRDefault="003B5845" w:rsidP="00617B3E">
            <w:pPr>
              <w:pStyle w:val="SmallStandard"/>
            </w:pPr>
            <w:r w:rsidRPr="00574783">
              <w:t>1</w:t>
            </w:r>
          </w:p>
        </w:tc>
        <w:tc>
          <w:tcPr>
            <w:tcW w:w="709" w:type="dxa"/>
            <w:shd w:val="clear" w:color="auto" w:fill="auto"/>
          </w:tcPr>
          <w:p w14:paraId="628095E1" w14:textId="77777777" w:rsidR="003B5845" w:rsidRPr="00D331EF" w:rsidRDefault="003B5845" w:rsidP="00617B3E">
            <w:pPr>
              <w:pStyle w:val="SmallStandard"/>
            </w:pPr>
            <w:r w:rsidRPr="00207506">
              <w:t>0..*</w:t>
            </w:r>
          </w:p>
        </w:tc>
        <w:tc>
          <w:tcPr>
            <w:tcW w:w="567" w:type="dxa"/>
            <w:shd w:val="clear" w:color="auto" w:fill="auto"/>
          </w:tcPr>
          <w:p w14:paraId="7A02C77B" w14:textId="77777777" w:rsidR="003B5845" w:rsidRPr="00D331EF" w:rsidRDefault="003B5845" w:rsidP="00617B3E">
            <w:pPr>
              <w:pStyle w:val="SmallStandard"/>
            </w:pPr>
            <w:r>
              <w:t>N</w:t>
            </w:r>
          </w:p>
        </w:tc>
        <w:tc>
          <w:tcPr>
            <w:tcW w:w="3969" w:type="dxa"/>
            <w:shd w:val="clear" w:color="auto" w:fill="auto"/>
          </w:tcPr>
          <w:p w14:paraId="57ABA55B" w14:textId="77777777" w:rsidR="003B5845" w:rsidRDefault="003B5845" w:rsidP="00617B3E">
            <w:pPr>
              <w:pStyle w:val="SmallStandard"/>
            </w:pPr>
            <w:r w:rsidRPr="00491287">
              <w:t xml:space="preserve">Points to the PinComponent referenced by the PinComponent reference. </w:t>
            </w:r>
          </w:p>
          <w:p w14:paraId="6EF36EA5" w14:textId="77777777" w:rsidR="003B5845" w:rsidRDefault="003B5845" w:rsidP="00617B3E">
            <w:pPr>
              <w:pStyle w:val="SmallStandard"/>
            </w:pPr>
            <w:r w:rsidRPr="00491287">
              <w:t>(KBLFRM-401)</w:t>
            </w:r>
          </w:p>
        </w:tc>
      </w:tr>
    </w:tbl>
    <w:p w14:paraId="7672C7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BDF908" w14:textId="77777777" w:rsidTr="00617B3E">
        <w:tc>
          <w:tcPr>
            <w:tcW w:w="2296" w:type="dxa"/>
            <w:gridSpan w:val="2"/>
            <w:shd w:val="clear" w:color="auto" w:fill="auto"/>
          </w:tcPr>
          <w:p w14:paraId="2C5733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50FB5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5C5F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48BAE9" w14:textId="77777777" w:rsidTr="00617B3E">
        <w:tc>
          <w:tcPr>
            <w:tcW w:w="1588" w:type="dxa"/>
            <w:shd w:val="clear" w:color="auto" w:fill="auto"/>
          </w:tcPr>
          <w:p w14:paraId="51078CE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B59A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010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87AA8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A66E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EE47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8FFA03" w14:textId="77777777" w:rsidTr="00617B3E">
        <w:tc>
          <w:tcPr>
            <w:tcW w:w="1588" w:type="dxa"/>
            <w:shd w:val="clear" w:color="auto" w:fill="auto"/>
          </w:tcPr>
          <w:p w14:paraId="7737689D" w14:textId="77777777" w:rsidR="003B5845" w:rsidRPr="00634625" w:rsidRDefault="003B5845" w:rsidP="00617B3E">
            <w:pPr>
              <w:pStyle w:val="SmallStandard"/>
            </w:pPr>
            <w:r>
              <w:t>PinWireMappingPoint</w:t>
            </w:r>
          </w:p>
        </w:tc>
        <w:tc>
          <w:tcPr>
            <w:tcW w:w="708" w:type="dxa"/>
            <w:shd w:val="clear" w:color="auto" w:fill="auto"/>
          </w:tcPr>
          <w:p w14:paraId="23B54580" w14:textId="77777777" w:rsidR="003B5845" w:rsidRPr="004A00BD" w:rsidRDefault="003B5845" w:rsidP="00617B3E">
            <w:pPr>
              <w:rPr>
                <w:sz w:val="22"/>
              </w:rPr>
            </w:pPr>
          </w:p>
        </w:tc>
        <w:tc>
          <w:tcPr>
            <w:tcW w:w="1560" w:type="dxa"/>
            <w:shd w:val="clear" w:color="auto" w:fill="auto"/>
          </w:tcPr>
          <w:p w14:paraId="7C37F9B7" w14:textId="77777777" w:rsidR="003B5845" w:rsidRPr="00132C43" w:rsidRDefault="003B5845" w:rsidP="00617B3E">
            <w:pPr>
              <w:pStyle w:val="SmallStandard"/>
            </w:pPr>
            <w:r>
              <w:t>pinComponentReference</w:t>
            </w:r>
          </w:p>
        </w:tc>
        <w:tc>
          <w:tcPr>
            <w:tcW w:w="708" w:type="dxa"/>
            <w:shd w:val="clear" w:color="auto" w:fill="auto"/>
          </w:tcPr>
          <w:p w14:paraId="0A73E6DB" w14:textId="77777777" w:rsidR="003B5845" w:rsidRPr="00D331EF" w:rsidRDefault="003B5845" w:rsidP="00617B3E">
            <w:pPr>
              <w:pStyle w:val="SmallStandard"/>
            </w:pPr>
            <w:r w:rsidRPr="00D01517">
              <w:t>1</w:t>
            </w:r>
          </w:p>
        </w:tc>
        <w:tc>
          <w:tcPr>
            <w:tcW w:w="567" w:type="dxa"/>
            <w:shd w:val="clear" w:color="auto" w:fill="auto"/>
          </w:tcPr>
          <w:p w14:paraId="1B6C1F53" w14:textId="77777777" w:rsidR="003B5845" w:rsidRPr="00D331EF" w:rsidRDefault="003B5845" w:rsidP="00617B3E">
            <w:pPr>
              <w:pStyle w:val="SmallStandard"/>
            </w:pPr>
            <w:r>
              <w:t>N</w:t>
            </w:r>
          </w:p>
        </w:tc>
        <w:tc>
          <w:tcPr>
            <w:tcW w:w="3969" w:type="dxa"/>
            <w:shd w:val="clear" w:color="auto" w:fill="auto"/>
          </w:tcPr>
          <w:p w14:paraId="1DFA7CBC" w14:textId="77777777" w:rsidR="003B5845" w:rsidRPr="004A00BD" w:rsidRDefault="003B5845" w:rsidP="00617B3E">
            <w:pPr>
              <w:rPr>
                <w:sz w:val="22"/>
              </w:rPr>
            </w:pPr>
          </w:p>
        </w:tc>
      </w:tr>
      <w:tr w:rsidR="003B5845" w:rsidRPr="00CC6307" w14:paraId="188A3826" w14:textId="77777777" w:rsidTr="00617B3E">
        <w:tc>
          <w:tcPr>
            <w:tcW w:w="1588" w:type="dxa"/>
            <w:shd w:val="clear" w:color="auto" w:fill="auto"/>
          </w:tcPr>
          <w:p w14:paraId="07770409" w14:textId="77777777" w:rsidR="003B5845" w:rsidRPr="00634625" w:rsidRDefault="003B5845" w:rsidP="00617B3E">
            <w:pPr>
              <w:pStyle w:val="SmallStandard"/>
            </w:pPr>
            <w:r>
              <w:t>HousingComponentReference</w:t>
            </w:r>
          </w:p>
        </w:tc>
        <w:tc>
          <w:tcPr>
            <w:tcW w:w="708" w:type="dxa"/>
            <w:shd w:val="clear" w:color="auto" w:fill="auto"/>
          </w:tcPr>
          <w:p w14:paraId="7BE2708F" w14:textId="77777777" w:rsidR="003B5845" w:rsidRPr="00D331EF" w:rsidRDefault="003B5845" w:rsidP="00617B3E">
            <w:pPr>
              <w:pStyle w:val="SmallStandard"/>
            </w:pPr>
            <w:r w:rsidRPr="00D01517">
              <w:t>1</w:t>
            </w:r>
          </w:p>
        </w:tc>
        <w:tc>
          <w:tcPr>
            <w:tcW w:w="1560" w:type="dxa"/>
            <w:shd w:val="clear" w:color="auto" w:fill="auto"/>
          </w:tcPr>
          <w:p w14:paraId="39050CFE" w14:textId="77777777" w:rsidR="003B5845" w:rsidRPr="00132C43" w:rsidRDefault="003B5845" w:rsidP="00617B3E">
            <w:pPr>
              <w:pStyle w:val="SmallStandard"/>
            </w:pPr>
            <w:r>
              <w:t>pinComponentRef</w:t>
            </w:r>
          </w:p>
        </w:tc>
        <w:tc>
          <w:tcPr>
            <w:tcW w:w="708" w:type="dxa"/>
            <w:shd w:val="clear" w:color="auto" w:fill="auto"/>
          </w:tcPr>
          <w:p w14:paraId="11D04D9C" w14:textId="77777777" w:rsidR="003B5845" w:rsidRPr="00D331EF" w:rsidRDefault="003B5845" w:rsidP="00617B3E">
            <w:pPr>
              <w:pStyle w:val="SmallStandard"/>
            </w:pPr>
            <w:r w:rsidRPr="00D01517">
              <w:t>0..*</w:t>
            </w:r>
          </w:p>
        </w:tc>
        <w:tc>
          <w:tcPr>
            <w:tcW w:w="567" w:type="dxa"/>
            <w:shd w:val="clear" w:color="auto" w:fill="auto"/>
          </w:tcPr>
          <w:p w14:paraId="7F3E0B45" w14:textId="77777777" w:rsidR="003B5845" w:rsidRDefault="003B5845" w:rsidP="00617B3E">
            <w:pPr>
              <w:pStyle w:val="SmallStandard"/>
            </w:pPr>
            <w:r>
              <w:t>Y</w:t>
            </w:r>
          </w:p>
        </w:tc>
        <w:tc>
          <w:tcPr>
            <w:tcW w:w="3969" w:type="dxa"/>
            <w:shd w:val="clear" w:color="auto" w:fill="auto"/>
          </w:tcPr>
          <w:p w14:paraId="0A435FB7" w14:textId="77777777" w:rsidR="003B5845" w:rsidRDefault="003B5845" w:rsidP="00617B3E">
            <w:pPr>
              <w:pStyle w:val="SmallStandard"/>
            </w:pPr>
            <w:r w:rsidRPr="00491287">
              <w:t xml:space="preserve">Specifies the PinComponentReferences used in the HousingComponentReference. </w:t>
            </w:r>
          </w:p>
          <w:p w14:paraId="55BB9684" w14:textId="77777777" w:rsidR="003B5845" w:rsidRDefault="003B5845" w:rsidP="00617B3E">
            <w:pPr>
              <w:pStyle w:val="SmallStandard"/>
            </w:pPr>
            <w:r w:rsidRPr="00491287">
              <w:t>(KBLFRM-401)</w:t>
            </w:r>
          </w:p>
        </w:tc>
      </w:tr>
    </w:tbl>
    <w:p w14:paraId="0998B6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3" w:name="_9cbca9b30ad372350e9824200e403abd"/>
      <w:r>
        <w:rPr>
          <w:lang w:val="en-GB"/>
        </w:rPr>
        <w:t>PluggableTerminalRole</w:t>
      </w:r>
      <w:bookmarkEnd w:id="1223"/>
    </w:p>
    <w:p w14:paraId="4299D0BA" w14:textId="77777777" w:rsidR="003B5845" w:rsidRPr="00A518C2" w:rsidRDefault="003B5845" w:rsidP="003B5845">
      <w:pPr>
        <w:rPr>
          <w:lang w:val="en-GB"/>
        </w:rPr>
      </w:pPr>
      <w:r w:rsidRPr="00A518C2">
        <w:rPr>
          <w:sz w:val="18"/>
          <w:szCs w:val="18"/>
          <w:lang w:val="en-GB"/>
        </w:rPr>
        <w:t>A PluggableTerminalRole defines the instance specific properties and relationships of a pluggable terminal.</w:t>
      </w:r>
    </w:p>
    <w:p w14:paraId="21E944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F40544" w14:textId="77777777" w:rsidTr="00617B3E">
        <w:tc>
          <w:tcPr>
            <w:tcW w:w="2013" w:type="dxa"/>
            <w:shd w:val="clear" w:color="auto" w:fill="auto"/>
            <w:tcMar>
              <w:top w:w="28" w:type="dxa"/>
              <w:left w:w="28" w:type="dxa"/>
              <w:bottom w:w="28" w:type="dxa"/>
              <w:right w:w="28" w:type="dxa"/>
            </w:tcMar>
          </w:tcPr>
          <w:p w14:paraId="0CF45B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16889"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1B73F94F" w14:textId="77777777" w:rsidTr="00617B3E">
        <w:tc>
          <w:tcPr>
            <w:tcW w:w="2013" w:type="dxa"/>
            <w:shd w:val="clear" w:color="auto" w:fill="auto"/>
            <w:tcMar>
              <w:top w:w="28" w:type="dxa"/>
              <w:left w:w="28" w:type="dxa"/>
              <w:bottom w:w="28" w:type="dxa"/>
              <w:right w:w="28" w:type="dxa"/>
            </w:tcMar>
          </w:tcPr>
          <w:p w14:paraId="307AF6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3EC762" w14:textId="77777777" w:rsidR="003B5845" w:rsidRPr="004A00BD" w:rsidRDefault="003B5845" w:rsidP="00617B3E">
            <w:pPr>
              <w:rPr>
                <w:sz w:val="22"/>
              </w:rPr>
            </w:pPr>
          </w:p>
        </w:tc>
      </w:tr>
      <w:tr w:rsidR="003B5845" w:rsidRPr="008359F5" w14:paraId="077C3776" w14:textId="77777777" w:rsidTr="00617B3E">
        <w:tc>
          <w:tcPr>
            <w:tcW w:w="2013" w:type="dxa"/>
            <w:shd w:val="clear" w:color="auto" w:fill="auto"/>
            <w:tcMar>
              <w:top w:w="28" w:type="dxa"/>
              <w:left w:w="28" w:type="dxa"/>
              <w:bottom w:w="28" w:type="dxa"/>
              <w:right w:w="28" w:type="dxa"/>
            </w:tcMar>
          </w:tcPr>
          <w:p w14:paraId="4B300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4328AD" w14:textId="77777777" w:rsidR="003B5845" w:rsidRPr="000437C1" w:rsidRDefault="003B5845" w:rsidP="00617B3E">
            <w:pPr>
              <w:pStyle w:val="SmallStandard"/>
            </w:pPr>
            <w:r>
              <w:t>false</w:t>
            </w:r>
          </w:p>
        </w:tc>
      </w:tr>
    </w:tbl>
    <w:p w14:paraId="43686FB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4" w:name="_335ff8f940201a18324b3b1097727c4c"/>
      <w:r>
        <w:rPr>
          <w:lang w:val="en-GB"/>
        </w:rPr>
        <w:t>RingTerminalRole</w:t>
      </w:r>
      <w:bookmarkEnd w:id="1224"/>
    </w:p>
    <w:p w14:paraId="18920AF5" w14:textId="77777777" w:rsidR="003B5845" w:rsidRPr="00A518C2" w:rsidRDefault="003B5845" w:rsidP="003B5845">
      <w:pPr>
        <w:rPr>
          <w:lang w:val="en-GB"/>
        </w:rPr>
      </w:pPr>
      <w:r w:rsidRPr="00A518C2">
        <w:rPr>
          <w:sz w:val="18"/>
          <w:szCs w:val="18"/>
          <w:lang w:val="en-GB"/>
        </w:rPr>
        <w:t>A RingTerminalRole defines the instance specific properties and relationships of a ring terminal.</w:t>
      </w:r>
    </w:p>
    <w:p w14:paraId="35BB26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35078C" w14:textId="77777777" w:rsidTr="00617B3E">
        <w:tc>
          <w:tcPr>
            <w:tcW w:w="2013" w:type="dxa"/>
            <w:shd w:val="clear" w:color="auto" w:fill="auto"/>
            <w:tcMar>
              <w:top w:w="28" w:type="dxa"/>
              <w:left w:w="28" w:type="dxa"/>
              <w:bottom w:w="28" w:type="dxa"/>
              <w:right w:w="28" w:type="dxa"/>
            </w:tcMar>
          </w:tcPr>
          <w:p w14:paraId="67B48FF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0508F3"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4DF5650D" w14:textId="77777777" w:rsidTr="00617B3E">
        <w:tc>
          <w:tcPr>
            <w:tcW w:w="2013" w:type="dxa"/>
            <w:shd w:val="clear" w:color="auto" w:fill="auto"/>
            <w:tcMar>
              <w:top w:w="28" w:type="dxa"/>
              <w:left w:w="28" w:type="dxa"/>
              <w:bottom w:w="28" w:type="dxa"/>
              <w:right w:w="28" w:type="dxa"/>
            </w:tcMar>
          </w:tcPr>
          <w:p w14:paraId="766F8B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4E7BF0" w14:textId="77777777" w:rsidR="003B5845" w:rsidRPr="004A00BD" w:rsidRDefault="003B5845" w:rsidP="00617B3E">
            <w:pPr>
              <w:rPr>
                <w:sz w:val="22"/>
              </w:rPr>
            </w:pPr>
          </w:p>
        </w:tc>
      </w:tr>
      <w:tr w:rsidR="003B5845" w:rsidRPr="008359F5" w14:paraId="5E726ABD" w14:textId="77777777" w:rsidTr="00617B3E">
        <w:tc>
          <w:tcPr>
            <w:tcW w:w="2013" w:type="dxa"/>
            <w:shd w:val="clear" w:color="auto" w:fill="auto"/>
            <w:tcMar>
              <w:top w:w="28" w:type="dxa"/>
              <w:left w:w="28" w:type="dxa"/>
              <w:bottom w:w="28" w:type="dxa"/>
              <w:right w:w="28" w:type="dxa"/>
            </w:tcMar>
          </w:tcPr>
          <w:p w14:paraId="5A328C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04F54BB" w14:textId="77777777" w:rsidR="003B5845" w:rsidRPr="000437C1" w:rsidRDefault="003B5845" w:rsidP="00617B3E">
            <w:pPr>
              <w:pStyle w:val="SmallStandard"/>
            </w:pPr>
            <w:r>
              <w:t>false</w:t>
            </w:r>
          </w:p>
        </w:tc>
      </w:tr>
    </w:tbl>
    <w:p w14:paraId="6675C8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5" w:name="_fd1f38bb703f2c4f18f4bef387608e02"/>
      <w:r>
        <w:rPr>
          <w:lang w:val="en-GB"/>
        </w:rPr>
        <w:t>SlotReference</w:t>
      </w:r>
      <w:bookmarkEnd w:id="1225"/>
    </w:p>
    <w:p w14:paraId="4F9C892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SlotReference</w:t>
      </w:r>
      <w:r w:rsidRPr="00A518C2">
        <w:rPr>
          <w:sz w:val="18"/>
          <w:szCs w:val="18"/>
          <w:lang w:val="en-GB"/>
        </w:rPr>
        <w:t xml:space="preserve"> represents the usage of a </w:t>
      </w:r>
      <w:r w:rsidRPr="00A518C2">
        <w:rPr>
          <w:i/>
          <w:iCs/>
          <w:sz w:val="18"/>
          <w:szCs w:val="18"/>
          <w:lang w:val="en-GB"/>
        </w:rPr>
        <w:t>Slot</w:t>
      </w:r>
      <w:r w:rsidRPr="00A518C2">
        <w:rPr>
          <w:sz w:val="18"/>
          <w:szCs w:val="18"/>
          <w:lang w:val="en-GB"/>
        </w:rPr>
        <w:t xml:space="preserve"> in the context of PartUsage or PartOccurrence.</w:t>
      </w:r>
    </w:p>
    <w:p w14:paraId="43470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7774F3" w14:textId="77777777" w:rsidTr="00617B3E">
        <w:tc>
          <w:tcPr>
            <w:tcW w:w="2013" w:type="dxa"/>
            <w:shd w:val="clear" w:color="auto" w:fill="auto"/>
            <w:tcMar>
              <w:top w:w="28" w:type="dxa"/>
              <w:left w:w="28" w:type="dxa"/>
              <w:bottom w:w="28" w:type="dxa"/>
              <w:right w:w="28" w:type="dxa"/>
            </w:tcMar>
          </w:tcPr>
          <w:p w14:paraId="160AAAA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42099C"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7211E491" w14:textId="77777777" w:rsidTr="00617B3E">
        <w:tc>
          <w:tcPr>
            <w:tcW w:w="2013" w:type="dxa"/>
            <w:shd w:val="clear" w:color="auto" w:fill="auto"/>
            <w:tcMar>
              <w:top w:w="28" w:type="dxa"/>
              <w:left w:w="28" w:type="dxa"/>
              <w:bottom w:w="28" w:type="dxa"/>
              <w:right w:w="28" w:type="dxa"/>
            </w:tcMar>
          </w:tcPr>
          <w:p w14:paraId="43CE487F"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5BC00F25" w14:textId="77777777" w:rsidR="003B5845" w:rsidRPr="004A00BD" w:rsidRDefault="003B5845" w:rsidP="00617B3E">
            <w:pPr>
              <w:rPr>
                <w:sz w:val="22"/>
              </w:rPr>
            </w:pPr>
          </w:p>
        </w:tc>
      </w:tr>
      <w:tr w:rsidR="003B5845" w:rsidRPr="008359F5" w14:paraId="41BFD600" w14:textId="77777777" w:rsidTr="00617B3E">
        <w:tc>
          <w:tcPr>
            <w:tcW w:w="2013" w:type="dxa"/>
            <w:shd w:val="clear" w:color="auto" w:fill="auto"/>
            <w:tcMar>
              <w:top w:w="28" w:type="dxa"/>
              <w:left w:w="28" w:type="dxa"/>
              <w:bottom w:w="28" w:type="dxa"/>
              <w:right w:w="28" w:type="dxa"/>
            </w:tcMar>
          </w:tcPr>
          <w:p w14:paraId="337A7E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585B9F" w14:textId="77777777" w:rsidR="003B5845" w:rsidRPr="000437C1" w:rsidRDefault="003B5845" w:rsidP="00617B3E">
            <w:pPr>
              <w:pStyle w:val="SmallStandard"/>
            </w:pPr>
            <w:r>
              <w:t>false</w:t>
            </w:r>
          </w:p>
        </w:tc>
      </w:tr>
    </w:tbl>
    <w:p w14:paraId="7781A5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43C361" w14:textId="77777777" w:rsidTr="00617B3E">
        <w:tc>
          <w:tcPr>
            <w:tcW w:w="3856" w:type="dxa"/>
            <w:gridSpan w:val="3"/>
            <w:shd w:val="clear" w:color="auto" w:fill="auto"/>
          </w:tcPr>
          <w:p w14:paraId="43C74C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D43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09AD0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E99B07" w14:textId="77777777" w:rsidTr="00617B3E">
        <w:tc>
          <w:tcPr>
            <w:tcW w:w="1573" w:type="dxa"/>
            <w:shd w:val="clear" w:color="auto" w:fill="auto"/>
          </w:tcPr>
          <w:p w14:paraId="28AB2D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0B58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03C7E6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C9ECF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93A3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02CF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D513BF" w14:textId="77777777" w:rsidTr="00617B3E">
        <w:tc>
          <w:tcPr>
            <w:tcW w:w="1573" w:type="dxa"/>
            <w:shd w:val="clear" w:color="auto" w:fill="auto"/>
          </w:tcPr>
          <w:p w14:paraId="79ED0294" w14:textId="77777777" w:rsidR="003B5845" w:rsidRPr="00634625" w:rsidRDefault="003B5845" w:rsidP="00617B3E">
            <w:pPr>
              <w:pStyle w:val="SmallStandard"/>
            </w:pPr>
            <w:r>
              <w:t>CavityReference</w:t>
            </w:r>
          </w:p>
        </w:tc>
        <w:tc>
          <w:tcPr>
            <w:tcW w:w="1574" w:type="dxa"/>
            <w:shd w:val="clear" w:color="auto" w:fill="auto"/>
          </w:tcPr>
          <w:p w14:paraId="1488D9F6" w14:textId="77777777" w:rsidR="003B5845" w:rsidRPr="00132C43" w:rsidRDefault="003B5845" w:rsidP="00617B3E">
            <w:pPr>
              <w:pStyle w:val="SmallStandard"/>
            </w:pPr>
            <w:r>
              <w:t>cavityReference</w:t>
            </w:r>
          </w:p>
        </w:tc>
        <w:tc>
          <w:tcPr>
            <w:tcW w:w="708" w:type="dxa"/>
            <w:shd w:val="clear" w:color="auto" w:fill="auto"/>
          </w:tcPr>
          <w:p w14:paraId="611E7607" w14:textId="77777777" w:rsidR="003B5845" w:rsidRPr="00D331EF" w:rsidRDefault="003B5845" w:rsidP="00617B3E">
            <w:pPr>
              <w:pStyle w:val="SmallStandard"/>
            </w:pPr>
            <w:r w:rsidRPr="00574783">
              <w:t>0..*</w:t>
            </w:r>
          </w:p>
        </w:tc>
        <w:tc>
          <w:tcPr>
            <w:tcW w:w="709" w:type="dxa"/>
            <w:shd w:val="clear" w:color="auto" w:fill="auto"/>
          </w:tcPr>
          <w:p w14:paraId="68A2C534" w14:textId="77777777" w:rsidR="003B5845" w:rsidRPr="00D331EF" w:rsidRDefault="003B5845" w:rsidP="00617B3E">
            <w:pPr>
              <w:pStyle w:val="SmallStandard"/>
            </w:pPr>
            <w:r w:rsidRPr="00207506">
              <w:t>1</w:t>
            </w:r>
          </w:p>
        </w:tc>
        <w:tc>
          <w:tcPr>
            <w:tcW w:w="567" w:type="dxa"/>
            <w:shd w:val="clear" w:color="auto" w:fill="auto"/>
          </w:tcPr>
          <w:p w14:paraId="477453DA" w14:textId="77777777" w:rsidR="003B5845" w:rsidRDefault="003B5845" w:rsidP="00617B3E">
            <w:pPr>
              <w:pStyle w:val="SmallStandard"/>
            </w:pPr>
            <w:r>
              <w:t>Y</w:t>
            </w:r>
          </w:p>
        </w:tc>
        <w:tc>
          <w:tcPr>
            <w:tcW w:w="3969" w:type="dxa"/>
            <w:shd w:val="clear" w:color="auto" w:fill="auto"/>
          </w:tcPr>
          <w:p w14:paraId="54C1A49E" w14:textId="77777777" w:rsidR="003B5845" w:rsidRDefault="003B5845" w:rsidP="00617B3E">
            <w:pPr>
              <w:pStyle w:val="SmallStandard"/>
            </w:pPr>
            <w:r w:rsidRPr="00491287">
              <w:t>Specifies the CavityReferences used in the SlotReference.</w:t>
            </w:r>
          </w:p>
        </w:tc>
      </w:tr>
    </w:tbl>
    <w:p w14:paraId="406351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6" w:name="_13777e0fba506fa031ceb3390eea1949"/>
      <w:r>
        <w:rPr>
          <w:lang w:val="en-GB"/>
        </w:rPr>
        <w:t>SpliceTerminalRole</w:t>
      </w:r>
      <w:bookmarkEnd w:id="1226"/>
    </w:p>
    <w:p w14:paraId="3D449BB4" w14:textId="77777777" w:rsidR="003B5845" w:rsidRPr="00A518C2" w:rsidRDefault="003B5845" w:rsidP="003B5845">
      <w:pPr>
        <w:rPr>
          <w:lang w:val="en-GB"/>
        </w:rPr>
      </w:pPr>
      <w:r w:rsidRPr="00A518C2">
        <w:rPr>
          <w:sz w:val="18"/>
          <w:szCs w:val="18"/>
          <w:lang w:val="en-GB"/>
        </w:rPr>
        <w:t>A SpliceTerminalRole defines the instance specific properties and relationships of a splice terminal.</w:t>
      </w:r>
    </w:p>
    <w:p w14:paraId="0C1617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5A31C3" w14:textId="77777777" w:rsidTr="00617B3E">
        <w:tc>
          <w:tcPr>
            <w:tcW w:w="2013" w:type="dxa"/>
            <w:shd w:val="clear" w:color="auto" w:fill="auto"/>
            <w:tcMar>
              <w:top w:w="28" w:type="dxa"/>
              <w:left w:w="28" w:type="dxa"/>
              <w:bottom w:w="28" w:type="dxa"/>
              <w:right w:w="28" w:type="dxa"/>
            </w:tcMar>
          </w:tcPr>
          <w:p w14:paraId="4690F5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2AD5D5"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1DC084E" w14:textId="77777777" w:rsidTr="00617B3E">
        <w:tc>
          <w:tcPr>
            <w:tcW w:w="2013" w:type="dxa"/>
            <w:shd w:val="clear" w:color="auto" w:fill="auto"/>
            <w:tcMar>
              <w:top w:w="28" w:type="dxa"/>
              <w:left w:w="28" w:type="dxa"/>
              <w:bottom w:w="28" w:type="dxa"/>
              <w:right w:w="28" w:type="dxa"/>
            </w:tcMar>
          </w:tcPr>
          <w:p w14:paraId="1F33B0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CF79A02" w14:textId="77777777" w:rsidR="003B5845" w:rsidRPr="004A00BD" w:rsidRDefault="003B5845" w:rsidP="00617B3E">
            <w:pPr>
              <w:rPr>
                <w:sz w:val="22"/>
              </w:rPr>
            </w:pPr>
          </w:p>
        </w:tc>
      </w:tr>
      <w:tr w:rsidR="003B5845" w:rsidRPr="008359F5" w14:paraId="727E026E" w14:textId="77777777" w:rsidTr="00617B3E">
        <w:tc>
          <w:tcPr>
            <w:tcW w:w="2013" w:type="dxa"/>
            <w:shd w:val="clear" w:color="auto" w:fill="auto"/>
            <w:tcMar>
              <w:top w:w="28" w:type="dxa"/>
              <w:left w:w="28" w:type="dxa"/>
              <w:bottom w:w="28" w:type="dxa"/>
              <w:right w:w="28" w:type="dxa"/>
            </w:tcMar>
          </w:tcPr>
          <w:p w14:paraId="513780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462172" w14:textId="77777777" w:rsidR="003B5845" w:rsidRPr="000437C1" w:rsidRDefault="003B5845" w:rsidP="00617B3E">
            <w:pPr>
              <w:pStyle w:val="SmallStandard"/>
            </w:pPr>
            <w:r>
              <w:t>false</w:t>
            </w:r>
          </w:p>
        </w:tc>
      </w:tr>
    </w:tbl>
    <w:p w14:paraId="673025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118C70E" w14:textId="77777777" w:rsidTr="00617B3E">
        <w:tc>
          <w:tcPr>
            <w:tcW w:w="2013" w:type="dxa"/>
            <w:shd w:val="clear" w:color="auto" w:fill="auto"/>
            <w:tcMar>
              <w:top w:w="28" w:type="dxa"/>
              <w:left w:w="28" w:type="dxa"/>
              <w:bottom w:w="28" w:type="dxa"/>
              <w:right w:w="28" w:type="dxa"/>
            </w:tcMar>
          </w:tcPr>
          <w:p w14:paraId="3D0878B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B1CA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562FC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365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D2C480" w14:textId="77777777" w:rsidTr="00617B3E">
        <w:tc>
          <w:tcPr>
            <w:tcW w:w="2013" w:type="dxa"/>
            <w:shd w:val="clear" w:color="auto" w:fill="auto"/>
            <w:tcMar>
              <w:top w:w="28" w:type="dxa"/>
              <w:left w:w="28" w:type="dxa"/>
              <w:bottom w:w="28" w:type="dxa"/>
              <w:right w:w="28" w:type="dxa"/>
            </w:tcMar>
          </w:tcPr>
          <w:p w14:paraId="7E9914C9" w14:textId="77777777" w:rsidR="003B5845" w:rsidRPr="00620BBE" w:rsidRDefault="003B5845" w:rsidP="00617B3E">
            <w:pPr>
              <w:pStyle w:val="SmallStandard"/>
            </w:pPr>
            <w:r w:rsidRPr="00620BBE">
              <w:t>spliceType</w:t>
            </w:r>
          </w:p>
        </w:tc>
        <w:tc>
          <w:tcPr>
            <w:tcW w:w="1559" w:type="dxa"/>
            <w:shd w:val="clear" w:color="auto" w:fill="auto"/>
            <w:tcMar>
              <w:top w:w="28" w:type="dxa"/>
              <w:left w:w="28" w:type="dxa"/>
              <w:bottom w:w="28" w:type="dxa"/>
              <w:right w:w="28" w:type="dxa"/>
            </w:tcMar>
          </w:tcPr>
          <w:p w14:paraId="51BF65C5" w14:textId="77777777" w:rsidR="003B5845" w:rsidRPr="008359F5" w:rsidRDefault="003B5845" w:rsidP="00617B3E">
            <w:pPr>
              <w:pStyle w:val="SmallStandard"/>
            </w:pPr>
            <w:r w:rsidRPr="00D21799">
              <w:t>SpliceType</w:t>
            </w:r>
          </w:p>
        </w:tc>
        <w:tc>
          <w:tcPr>
            <w:tcW w:w="709" w:type="dxa"/>
            <w:shd w:val="clear" w:color="auto" w:fill="auto"/>
            <w:tcMar>
              <w:top w:w="28" w:type="dxa"/>
              <w:left w:w="28" w:type="dxa"/>
              <w:bottom w:w="28" w:type="dxa"/>
              <w:right w:w="28" w:type="dxa"/>
            </w:tcMar>
          </w:tcPr>
          <w:p w14:paraId="36B00F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3E79C9" w14:textId="77777777" w:rsidR="003B5845" w:rsidRPr="004A00BD" w:rsidRDefault="003B5845" w:rsidP="00617B3E">
            <w:pPr>
              <w:jc w:val="left"/>
              <w:rPr>
                <w:sz w:val="22"/>
                <w:lang w:val="en-GB"/>
              </w:rPr>
            </w:pPr>
            <w:r w:rsidRPr="004A00BD">
              <w:rPr>
                <w:sz w:val="16"/>
                <w:szCs w:val="16"/>
                <w:lang w:val="en-GB"/>
              </w:rPr>
              <w:t>Specifies the type of splice (inline, end).</w:t>
            </w:r>
          </w:p>
        </w:tc>
      </w:tr>
      <w:tr w:rsidR="003B5845" w:rsidRPr="004A00BD" w14:paraId="40577552" w14:textId="77777777" w:rsidTr="00617B3E">
        <w:tc>
          <w:tcPr>
            <w:tcW w:w="2013" w:type="dxa"/>
            <w:shd w:val="clear" w:color="auto" w:fill="auto"/>
            <w:tcMar>
              <w:top w:w="28" w:type="dxa"/>
              <w:left w:w="28" w:type="dxa"/>
              <w:bottom w:w="28" w:type="dxa"/>
              <w:right w:w="28" w:type="dxa"/>
            </w:tcMar>
          </w:tcPr>
          <w:p w14:paraId="1EC929FC" w14:textId="77777777" w:rsidR="003B5845" w:rsidRPr="00620BBE" w:rsidRDefault="003B5845" w:rsidP="00617B3E">
            <w:pPr>
              <w:pStyle w:val="SmallStandard"/>
            </w:pPr>
            <w:r w:rsidRPr="00620BBE">
              <w:t>insulationState</w:t>
            </w:r>
          </w:p>
        </w:tc>
        <w:tc>
          <w:tcPr>
            <w:tcW w:w="1559" w:type="dxa"/>
            <w:shd w:val="clear" w:color="auto" w:fill="auto"/>
            <w:tcMar>
              <w:top w:w="28" w:type="dxa"/>
              <w:left w:w="28" w:type="dxa"/>
              <w:bottom w:w="28" w:type="dxa"/>
              <w:right w:w="28" w:type="dxa"/>
            </w:tcMar>
          </w:tcPr>
          <w:p w14:paraId="265C66F7" w14:textId="77777777" w:rsidR="003B5845" w:rsidRPr="008359F5" w:rsidRDefault="003B5845" w:rsidP="00617B3E">
            <w:pPr>
              <w:pStyle w:val="SmallStandard"/>
            </w:pPr>
            <w:r w:rsidRPr="00D21799">
              <w:t>InsulationState</w:t>
            </w:r>
          </w:p>
        </w:tc>
        <w:tc>
          <w:tcPr>
            <w:tcW w:w="709" w:type="dxa"/>
            <w:shd w:val="clear" w:color="auto" w:fill="auto"/>
            <w:tcMar>
              <w:top w:w="28" w:type="dxa"/>
              <w:left w:w="28" w:type="dxa"/>
              <w:bottom w:w="28" w:type="dxa"/>
              <w:right w:w="28" w:type="dxa"/>
            </w:tcMar>
          </w:tcPr>
          <w:p w14:paraId="41E6D0F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B9F9F" w14:textId="77777777" w:rsidR="003B5845" w:rsidRPr="004A00BD" w:rsidRDefault="003B5845" w:rsidP="00617B3E">
            <w:pPr>
              <w:jc w:val="left"/>
              <w:rPr>
                <w:sz w:val="22"/>
                <w:lang w:val="en-GB"/>
              </w:rPr>
            </w:pPr>
            <w:r w:rsidRPr="004A00BD">
              <w:rPr>
                <w:sz w:val="16"/>
                <w:szCs w:val="16"/>
                <w:lang w:val="en-GB"/>
              </w:rPr>
              <w:t>Specifies the insulation state of the splice, in other words is electrically insulated or not.</w:t>
            </w:r>
          </w:p>
        </w:tc>
      </w:tr>
    </w:tbl>
    <w:p w14:paraId="763CAD7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7" w:name="_bec6f76f3a1872d98aa841de34f558d7"/>
      <w:r>
        <w:rPr>
          <w:lang w:val="en-GB"/>
        </w:rPr>
        <w:t>TerminalReceptionReference</w:t>
      </w:r>
      <w:bookmarkEnd w:id="1227"/>
    </w:p>
    <w:p w14:paraId="10D7B6E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TerminalReceptionReference</w:t>
      </w:r>
      <w:r w:rsidRPr="00A518C2">
        <w:rPr>
          <w:sz w:val="18"/>
          <w:szCs w:val="18"/>
          <w:lang w:val="en-GB"/>
        </w:rPr>
        <w:t xml:space="preserve"> is an instance of a </w:t>
      </w:r>
      <w:r w:rsidRPr="00A518C2">
        <w:rPr>
          <w:i/>
          <w:iCs/>
          <w:sz w:val="18"/>
          <w:szCs w:val="18"/>
          <w:lang w:val="en-GB"/>
        </w:rPr>
        <w:t>TerminalReception</w:t>
      </w:r>
      <w:r w:rsidRPr="00A518C2">
        <w:rPr>
          <w:sz w:val="18"/>
          <w:szCs w:val="18"/>
          <w:lang w:val="en-GB"/>
        </w:rPr>
        <w:t>.</w:t>
      </w:r>
    </w:p>
    <w:p w14:paraId="3E907B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77105" w14:textId="77777777" w:rsidTr="00617B3E">
        <w:tc>
          <w:tcPr>
            <w:tcW w:w="2013" w:type="dxa"/>
            <w:shd w:val="clear" w:color="auto" w:fill="auto"/>
            <w:tcMar>
              <w:top w:w="28" w:type="dxa"/>
              <w:left w:w="28" w:type="dxa"/>
              <w:bottom w:w="28" w:type="dxa"/>
              <w:right w:w="28" w:type="dxa"/>
            </w:tcMar>
          </w:tcPr>
          <w:p w14:paraId="47DA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D6C2AF" w14:textId="77777777" w:rsidR="003B5845" w:rsidRPr="004A00BD" w:rsidRDefault="003B5845" w:rsidP="00617B3E">
            <w:pPr>
              <w:rPr>
                <w:sz w:val="22"/>
              </w:rPr>
            </w:pPr>
          </w:p>
        </w:tc>
      </w:tr>
      <w:tr w:rsidR="003B5845" w:rsidRPr="008359F5" w14:paraId="6AE128D0" w14:textId="77777777" w:rsidTr="00617B3E">
        <w:tc>
          <w:tcPr>
            <w:tcW w:w="2013" w:type="dxa"/>
            <w:shd w:val="clear" w:color="auto" w:fill="auto"/>
            <w:tcMar>
              <w:top w:w="28" w:type="dxa"/>
              <w:left w:w="28" w:type="dxa"/>
              <w:bottom w:w="28" w:type="dxa"/>
              <w:right w:w="28" w:type="dxa"/>
            </w:tcMar>
          </w:tcPr>
          <w:p w14:paraId="0CB77E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1128A" w14:textId="77777777" w:rsidR="003B5845" w:rsidRPr="004A00BD" w:rsidRDefault="003B5845" w:rsidP="00617B3E">
            <w:pPr>
              <w:rPr>
                <w:sz w:val="22"/>
              </w:rPr>
            </w:pPr>
          </w:p>
        </w:tc>
      </w:tr>
      <w:tr w:rsidR="003B5845" w:rsidRPr="008359F5" w14:paraId="0F8F6D3A" w14:textId="77777777" w:rsidTr="00617B3E">
        <w:tc>
          <w:tcPr>
            <w:tcW w:w="2013" w:type="dxa"/>
            <w:shd w:val="clear" w:color="auto" w:fill="auto"/>
            <w:tcMar>
              <w:top w:w="28" w:type="dxa"/>
              <w:left w:w="28" w:type="dxa"/>
              <w:bottom w:w="28" w:type="dxa"/>
              <w:right w:w="28" w:type="dxa"/>
            </w:tcMar>
          </w:tcPr>
          <w:p w14:paraId="5AE7AB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B785AA" w14:textId="77777777" w:rsidR="003B5845" w:rsidRPr="000437C1" w:rsidRDefault="003B5845" w:rsidP="00617B3E">
            <w:pPr>
              <w:pStyle w:val="SmallStandard"/>
            </w:pPr>
            <w:r>
              <w:t>false</w:t>
            </w:r>
          </w:p>
        </w:tc>
      </w:tr>
    </w:tbl>
    <w:p w14:paraId="0C5E12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2CB90C" w14:textId="77777777" w:rsidTr="00617B3E">
        <w:tc>
          <w:tcPr>
            <w:tcW w:w="2013" w:type="dxa"/>
            <w:shd w:val="clear" w:color="auto" w:fill="auto"/>
            <w:tcMar>
              <w:top w:w="28" w:type="dxa"/>
              <w:left w:w="28" w:type="dxa"/>
              <w:bottom w:w="28" w:type="dxa"/>
              <w:right w:w="28" w:type="dxa"/>
            </w:tcMar>
          </w:tcPr>
          <w:p w14:paraId="100510C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D6274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52588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028E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3499BE" w14:textId="77777777" w:rsidTr="00617B3E">
        <w:tc>
          <w:tcPr>
            <w:tcW w:w="2013" w:type="dxa"/>
            <w:shd w:val="clear" w:color="auto" w:fill="auto"/>
            <w:tcMar>
              <w:top w:w="28" w:type="dxa"/>
              <w:left w:w="28" w:type="dxa"/>
              <w:bottom w:w="28" w:type="dxa"/>
              <w:right w:w="28" w:type="dxa"/>
            </w:tcMar>
          </w:tcPr>
          <w:p w14:paraId="13C3B6F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64DC3C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5D1B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01B976"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TerminalReceptionReference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0CFAE6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957389" w14:textId="77777777" w:rsidTr="00617B3E">
        <w:tc>
          <w:tcPr>
            <w:tcW w:w="3856" w:type="dxa"/>
            <w:gridSpan w:val="3"/>
            <w:shd w:val="clear" w:color="auto" w:fill="auto"/>
          </w:tcPr>
          <w:p w14:paraId="1077C4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C17F4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3DDE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74FE16" w14:textId="77777777" w:rsidTr="00617B3E">
        <w:tc>
          <w:tcPr>
            <w:tcW w:w="1573" w:type="dxa"/>
            <w:shd w:val="clear" w:color="auto" w:fill="auto"/>
          </w:tcPr>
          <w:p w14:paraId="1B7E27F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CEDB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C7E25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4314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82A7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9C3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5B316B" w14:textId="77777777" w:rsidTr="00617B3E">
        <w:tc>
          <w:tcPr>
            <w:tcW w:w="1573" w:type="dxa"/>
            <w:shd w:val="clear" w:color="auto" w:fill="auto"/>
          </w:tcPr>
          <w:p w14:paraId="304491E5" w14:textId="77777777" w:rsidR="003B5845" w:rsidRPr="00634625" w:rsidRDefault="003B5845" w:rsidP="00617B3E">
            <w:pPr>
              <w:pStyle w:val="SmallStandard"/>
            </w:pPr>
            <w:r>
              <w:t>TerminalReception</w:t>
            </w:r>
          </w:p>
        </w:tc>
        <w:tc>
          <w:tcPr>
            <w:tcW w:w="1574" w:type="dxa"/>
            <w:shd w:val="clear" w:color="auto" w:fill="auto"/>
          </w:tcPr>
          <w:p w14:paraId="519DDA6D" w14:textId="77777777" w:rsidR="003B5845" w:rsidRPr="00132C43" w:rsidRDefault="003B5845" w:rsidP="00617B3E">
            <w:pPr>
              <w:pStyle w:val="SmallStandard"/>
            </w:pPr>
            <w:r>
              <w:t>terminalReception</w:t>
            </w:r>
          </w:p>
        </w:tc>
        <w:tc>
          <w:tcPr>
            <w:tcW w:w="708" w:type="dxa"/>
            <w:shd w:val="clear" w:color="auto" w:fill="auto"/>
          </w:tcPr>
          <w:p w14:paraId="2FD17871" w14:textId="77777777" w:rsidR="003B5845" w:rsidRPr="00D331EF" w:rsidRDefault="003B5845" w:rsidP="00617B3E">
            <w:pPr>
              <w:pStyle w:val="SmallStandard"/>
            </w:pPr>
            <w:r w:rsidRPr="00574783">
              <w:t>1</w:t>
            </w:r>
          </w:p>
        </w:tc>
        <w:tc>
          <w:tcPr>
            <w:tcW w:w="709" w:type="dxa"/>
            <w:shd w:val="clear" w:color="auto" w:fill="auto"/>
          </w:tcPr>
          <w:p w14:paraId="12064FA9" w14:textId="77777777" w:rsidR="003B5845" w:rsidRPr="00D331EF" w:rsidRDefault="003B5845" w:rsidP="00617B3E">
            <w:pPr>
              <w:pStyle w:val="SmallStandard"/>
            </w:pPr>
            <w:r w:rsidRPr="00207506">
              <w:t>0..*</w:t>
            </w:r>
          </w:p>
        </w:tc>
        <w:tc>
          <w:tcPr>
            <w:tcW w:w="567" w:type="dxa"/>
            <w:shd w:val="clear" w:color="auto" w:fill="auto"/>
          </w:tcPr>
          <w:p w14:paraId="172ABA3F" w14:textId="77777777" w:rsidR="003B5845" w:rsidRPr="00D331EF" w:rsidRDefault="003B5845" w:rsidP="00617B3E">
            <w:pPr>
              <w:pStyle w:val="SmallStandard"/>
            </w:pPr>
            <w:r>
              <w:t>N</w:t>
            </w:r>
          </w:p>
        </w:tc>
        <w:tc>
          <w:tcPr>
            <w:tcW w:w="3969" w:type="dxa"/>
            <w:shd w:val="clear" w:color="auto" w:fill="auto"/>
          </w:tcPr>
          <w:p w14:paraId="5D37D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bl>
    <w:p w14:paraId="6283A5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D9E7E30" w14:textId="77777777" w:rsidTr="00617B3E">
        <w:tc>
          <w:tcPr>
            <w:tcW w:w="2296" w:type="dxa"/>
            <w:gridSpan w:val="2"/>
            <w:shd w:val="clear" w:color="auto" w:fill="auto"/>
          </w:tcPr>
          <w:p w14:paraId="6F82FB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FB1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2471FD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8448FD" w14:textId="77777777" w:rsidTr="00617B3E">
        <w:tc>
          <w:tcPr>
            <w:tcW w:w="1588" w:type="dxa"/>
            <w:shd w:val="clear" w:color="auto" w:fill="auto"/>
          </w:tcPr>
          <w:p w14:paraId="145BB88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1DC3CD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A1C8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9D67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881B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8258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FEE955" w14:textId="77777777" w:rsidTr="00617B3E">
        <w:tc>
          <w:tcPr>
            <w:tcW w:w="1588" w:type="dxa"/>
            <w:shd w:val="clear" w:color="auto" w:fill="auto"/>
          </w:tcPr>
          <w:p w14:paraId="21F0F903" w14:textId="77777777" w:rsidR="003B5845" w:rsidRPr="00634625" w:rsidRDefault="003B5845" w:rsidP="00617B3E">
            <w:pPr>
              <w:pStyle w:val="SmallStandard"/>
            </w:pPr>
            <w:r>
              <w:t>CavityMountingDetail</w:t>
            </w:r>
          </w:p>
        </w:tc>
        <w:tc>
          <w:tcPr>
            <w:tcW w:w="708" w:type="dxa"/>
            <w:shd w:val="clear" w:color="auto" w:fill="auto"/>
          </w:tcPr>
          <w:p w14:paraId="348DBF88" w14:textId="77777777" w:rsidR="003B5845" w:rsidRPr="00D331EF" w:rsidRDefault="003B5845" w:rsidP="00617B3E">
            <w:pPr>
              <w:pStyle w:val="SmallStandard"/>
            </w:pPr>
            <w:r w:rsidRPr="00D01517">
              <w:t>0..*</w:t>
            </w:r>
          </w:p>
        </w:tc>
        <w:tc>
          <w:tcPr>
            <w:tcW w:w="1560" w:type="dxa"/>
            <w:shd w:val="clear" w:color="auto" w:fill="auto"/>
          </w:tcPr>
          <w:p w14:paraId="3CF99D46" w14:textId="77777777" w:rsidR="003B5845" w:rsidRPr="00132C43" w:rsidRDefault="003B5845" w:rsidP="00617B3E">
            <w:pPr>
              <w:pStyle w:val="SmallStandard"/>
            </w:pPr>
            <w:r>
              <w:t>terminalReceptionReference</w:t>
            </w:r>
          </w:p>
        </w:tc>
        <w:tc>
          <w:tcPr>
            <w:tcW w:w="708" w:type="dxa"/>
            <w:shd w:val="clear" w:color="auto" w:fill="auto"/>
          </w:tcPr>
          <w:p w14:paraId="4F134A3D" w14:textId="77777777" w:rsidR="003B5845" w:rsidRPr="00D331EF" w:rsidRDefault="003B5845" w:rsidP="00617B3E">
            <w:pPr>
              <w:pStyle w:val="SmallStandard"/>
            </w:pPr>
            <w:r w:rsidRPr="00D01517">
              <w:t>1</w:t>
            </w:r>
          </w:p>
        </w:tc>
        <w:tc>
          <w:tcPr>
            <w:tcW w:w="567" w:type="dxa"/>
            <w:shd w:val="clear" w:color="auto" w:fill="auto"/>
          </w:tcPr>
          <w:p w14:paraId="3213EEC3" w14:textId="77777777" w:rsidR="003B5845" w:rsidRPr="00D331EF" w:rsidRDefault="003B5845" w:rsidP="00617B3E">
            <w:pPr>
              <w:pStyle w:val="SmallStandard"/>
            </w:pPr>
            <w:r>
              <w:t>N</w:t>
            </w:r>
          </w:p>
        </w:tc>
        <w:tc>
          <w:tcPr>
            <w:tcW w:w="3969" w:type="dxa"/>
            <w:shd w:val="clear" w:color="auto" w:fill="auto"/>
          </w:tcPr>
          <w:p w14:paraId="41BB7832"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15F083" w14:textId="77777777" w:rsidTr="00617B3E">
        <w:tc>
          <w:tcPr>
            <w:tcW w:w="1588" w:type="dxa"/>
            <w:shd w:val="clear" w:color="auto" w:fill="auto"/>
          </w:tcPr>
          <w:p w14:paraId="014A538D" w14:textId="77777777" w:rsidR="003B5845" w:rsidRPr="00634625" w:rsidRDefault="003B5845" w:rsidP="00617B3E">
            <w:pPr>
              <w:pStyle w:val="SmallStandard"/>
            </w:pPr>
            <w:r>
              <w:t>MatingDetail</w:t>
            </w:r>
          </w:p>
        </w:tc>
        <w:tc>
          <w:tcPr>
            <w:tcW w:w="708" w:type="dxa"/>
            <w:shd w:val="clear" w:color="auto" w:fill="auto"/>
          </w:tcPr>
          <w:p w14:paraId="1B73EA64" w14:textId="77777777" w:rsidR="003B5845" w:rsidRPr="00D331EF" w:rsidRDefault="003B5845" w:rsidP="00617B3E">
            <w:pPr>
              <w:pStyle w:val="SmallStandard"/>
            </w:pPr>
            <w:r w:rsidRPr="00D01517">
              <w:t>0..*</w:t>
            </w:r>
          </w:p>
        </w:tc>
        <w:tc>
          <w:tcPr>
            <w:tcW w:w="1560" w:type="dxa"/>
            <w:shd w:val="clear" w:color="auto" w:fill="auto"/>
          </w:tcPr>
          <w:p w14:paraId="48F3D193" w14:textId="77777777" w:rsidR="003B5845" w:rsidRPr="00132C43" w:rsidRDefault="003B5845" w:rsidP="00617B3E">
            <w:pPr>
              <w:pStyle w:val="SmallStandard"/>
            </w:pPr>
            <w:r>
              <w:t>firstTerminalReception</w:t>
            </w:r>
          </w:p>
        </w:tc>
        <w:tc>
          <w:tcPr>
            <w:tcW w:w="708" w:type="dxa"/>
            <w:shd w:val="clear" w:color="auto" w:fill="auto"/>
          </w:tcPr>
          <w:p w14:paraId="4CBBD22D" w14:textId="77777777" w:rsidR="003B5845" w:rsidRPr="00D331EF" w:rsidRDefault="003B5845" w:rsidP="00617B3E">
            <w:pPr>
              <w:pStyle w:val="SmallStandard"/>
            </w:pPr>
            <w:r w:rsidRPr="00D01517">
              <w:t>1</w:t>
            </w:r>
          </w:p>
        </w:tc>
        <w:tc>
          <w:tcPr>
            <w:tcW w:w="567" w:type="dxa"/>
            <w:shd w:val="clear" w:color="auto" w:fill="auto"/>
          </w:tcPr>
          <w:p w14:paraId="5C7ADB5E" w14:textId="77777777" w:rsidR="003B5845" w:rsidRPr="00D331EF" w:rsidRDefault="003B5845" w:rsidP="00617B3E">
            <w:pPr>
              <w:pStyle w:val="SmallStandard"/>
            </w:pPr>
            <w:r>
              <w:t>N</w:t>
            </w:r>
          </w:p>
        </w:tc>
        <w:tc>
          <w:tcPr>
            <w:tcW w:w="3969" w:type="dxa"/>
            <w:shd w:val="clear" w:color="auto" w:fill="auto"/>
          </w:tcPr>
          <w:p w14:paraId="703E88E0" w14:textId="77777777" w:rsidR="003B5845" w:rsidRDefault="003B5845" w:rsidP="00617B3E">
            <w:pPr>
              <w:pStyle w:val="SmallStandard"/>
            </w:pPr>
            <w:r w:rsidRPr="00491287">
              <w:t>References the first terminal reception that is mated.</w:t>
            </w:r>
          </w:p>
        </w:tc>
      </w:tr>
      <w:tr w:rsidR="003B5845" w:rsidRPr="004A00BD" w14:paraId="0F83172A" w14:textId="77777777" w:rsidTr="00617B3E">
        <w:tc>
          <w:tcPr>
            <w:tcW w:w="1588" w:type="dxa"/>
            <w:shd w:val="clear" w:color="auto" w:fill="auto"/>
          </w:tcPr>
          <w:p w14:paraId="26B8A43D" w14:textId="77777777" w:rsidR="003B5845" w:rsidRPr="00634625" w:rsidRDefault="003B5845" w:rsidP="00617B3E">
            <w:pPr>
              <w:pStyle w:val="SmallStandard"/>
            </w:pPr>
            <w:r>
              <w:t>MatingDetail</w:t>
            </w:r>
          </w:p>
        </w:tc>
        <w:tc>
          <w:tcPr>
            <w:tcW w:w="708" w:type="dxa"/>
            <w:shd w:val="clear" w:color="auto" w:fill="auto"/>
          </w:tcPr>
          <w:p w14:paraId="1481790D" w14:textId="77777777" w:rsidR="003B5845" w:rsidRPr="00D331EF" w:rsidRDefault="003B5845" w:rsidP="00617B3E">
            <w:pPr>
              <w:pStyle w:val="SmallStandard"/>
            </w:pPr>
            <w:r w:rsidRPr="00D01517">
              <w:t>0..*</w:t>
            </w:r>
          </w:p>
        </w:tc>
        <w:tc>
          <w:tcPr>
            <w:tcW w:w="1560" w:type="dxa"/>
            <w:shd w:val="clear" w:color="auto" w:fill="auto"/>
          </w:tcPr>
          <w:p w14:paraId="460DA6BD" w14:textId="77777777" w:rsidR="003B5845" w:rsidRPr="00132C43" w:rsidRDefault="003B5845" w:rsidP="00617B3E">
            <w:pPr>
              <w:pStyle w:val="SmallStandard"/>
            </w:pPr>
            <w:r>
              <w:t>secondTerminalReception</w:t>
            </w:r>
          </w:p>
        </w:tc>
        <w:tc>
          <w:tcPr>
            <w:tcW w:w="708" w:type="dxa"/>
            <w:shd w:val="clear" w:color="auto" w:fill="auto"/>
          </w:tcPr>
          <w:p w14:paraId="14C27149" w14:textId="77777777" w:rsidR="003B5845" w:rsidRPr="00D331EF" w:rsidRDefault="003B5845" w:rsidP="00617B3E">
            <w:pPr>
              <w:pStyle w:val="SmallStandard"/>
            </w:pPr>
            <w:r w:rsidRPr="00D01517">
              <w:t>1</w:t>
            </w:r>
          </w:p>
        </w:tc>
        <w:tc>
          <w:tcPr>
            <w:tcW w:w="567" w:type="dxa"/>
            <w:shd w:val="clear" w:color="auto" w:fill="auto"/>
          </w:tcPr>
          <w:p w14:paraId="0280C215" w14:textId="77777777" w:rsidR="003B5845" w:rsidRPr="00D331EF" w:rsidRDefault="003B5845" w:rsidP="00617B3E">
            <w:pPr>
              <w:pStyle w:val="SmallStandard"/>
            </w:pPr>
            <w:r>
              <w:t>N</w:t>
            </w:r>
          </w:p>
        </w:tc>
        <w:tc>
          <w:tcPr>
            <w:tcW w:w="3969" w:type="dxa"/>
            <w:shd w:val="clear" w:color="auto" w:fill="auto"/>
          </w:tcPr>
          <w:p w14:paraId="20A25AD3" w14:textId="77777777" w:rsidR="003B5845" w:rsidRDefault="003B5845" w:rsidP="00617B3E">
            <w:pPr>
              <w:pStyle w:val="SmallStandard"/>
            </w:pPr>
            <w:r w:rsidRPr="00491287">
              <w:t>References the second terminal reception that is mated.</w:t>
            </w:r>
          </w:p>
        </w:tc>
      </w:tr>
      <w:tr w:rsidR="003B5845" w:rsidRPr="004A00BD" w14:paraId="7AE5B4FF" w14:textId="77777777" w:rsidTr="00617B3E">
        <w:tc>
          <w:tcPr>
            <w:tcW w:w="1588" w:type="dxa"/>
            <w:shd w:val="clear" w:color="auto" w:fill="auto"/>
          </w:tcPr>
          <w:p w14:paraId="331C6DD1" w14:textId="77777777" w:rsidR="003B5845" w:rsidRPr="00634625" w:rsidRDefault="003B5845" w:rsidP="00617B3E">
            <w:pPr>
              <w:pStyle w:val="SmallStandard"/>
            </w:pPr>
            <w:r>
              <w:t>TerminalRole</w:t>
            </w:r>
          </w:p>
        </w:tc>
        <w:tc>
          <w:tcPr>
            <w:tcW w:w="708" w:type="dxa"/>
            <w:shd w:val="clear" w:color="auto" w:fill="auto"/>
          </w:tcPr>
          <w:p w14:paraId="64ADB04F" w14:textId="77777777" w:rsidR="003B5845" w:rsidRPr="00D331EF" w:rsidRDefault="003B5845" w:rsidP="00617B3E">
            <w:pPr>
              <w:pStyle w:val="SmallStandard"/>
            </w:pPr>
            <w:r w:rsidRPr="00D01517">
              <w:t>1</w:t>
            </w:r>
          </w:p>
        </w:tc>
        <w:tc>
          <w:tcPr>
            <w:tcW w:w="1560" w:type="dxa"/>
            <w:shd w:val="clear" w:color="auto" w:fill="auto"/>
          </w:tcPr>
          <w:p w14:paraId="7651A82E" w14:textId="77777777" w:rsidR="003B5845" w:rsidRPr="00132C43" w:rsidRDefault="003B5845" w:rsidP="00617B3E">
            <w:pPr>
              <w:pStyle w:val="SmallStandard"/>
            </w:pPr>
            <w:r>
              <w:t>terminalReceptionReference</w:t>
            </w:r>
          </w:p>
        </w:tc>
        <w:tc>
          <w:tcPr>
            <w:tcW w:w="708" w:type="dxa"/>
            <w:shd w:val="clear" w:color="auto" w:fill="auto"/>
          </w:tcPr>
          <w:p w14:paraId="35ADD29D" w14:textId="77777777" w:rsidR="003B5845" w:rsidRPr="00D331EF" w:rsidRDefault="003B5845" w:rsidP="00617B3E">
            <w:pPr>
              <w:pStyle w:val="SmallStandard"/>
            </w:pPr>
            <w:r w:rsidRPr="00D01517">
              <w:t>0..*</w:t>
            </w:r>
          </w:p>
        </w:tc>
        <w:tc>
          <w:tcPr>
            <w:tcW w:w="567" w:type="dxa"/>
            <w:shd w:val="clear" w:color="auto" w:fill="auto"/>
          </w:tcPr>
          <w:p w14:paraId="6875AC12" w14:textId="77777777" w:rsidR="003B5845" w:rsidRDefault="003B5845" w:rsidP="00617B3E">
            <w:pPr>
              <w:pStyle w:val="SmallStandard"/>
            </w:pPr>
            <w:r>
              <w:t>Y</w:t>
            </w:r>
          </w:p>
        </w:tc>
        <w:tc>
          <w:tcPr>
            <w:tcW w:w="3969" w:type="dxa"/>
            <w:shd w:val="clear" w:color="auto" w:fill="auto"/>
          </w:tcPr>
          <w:p w14:paraId="055722F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595D95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8" w:name="_bb265c2d48b9c68af2d8d06af38005a9"/>
      <w:r>
        <w:rPr>
          <w:lang w:val="en-GB"/>
        </w:rPr>
        <w:t>TerminalRole</w:t>
      </w:r>
      <w:bookmarkEnd w:id="1228"/>
    </w:p>
    <w:p w14:paraId="76326579" w14:textId="77777777" w:rsidR="003B5845" w:rsidRPr="00A518C2" w:rsidRDefault="003B5845" w:rsidP="003B5845">
      <w:pPr>
        <w:rPr>
          <w:lang w:val="en-GB"/>
        </w:rPr>
      </w:pPr>
      <w:r w:rsidRPr="00A518C2">
        <w:rPr>
          <w:sz w:val="18"/>
          <w:szCs w:val="18"/>
          <w:lang w:val="en-GB"/>
        </w:rPr>
        <w:t>A TerminalRole defines the instance specific properties and relationships of a terminal.</w:t>
      </w:r>
    </w:p>
    <w:p w14:paraId="066BD4E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736BFF" w14:textId="77777777" w:rsidTr="00617B3E">
        <w:tc>
          <w:tcPr>
            <w:tcW w:w="2013" w:type="dxa"/>
            <w:shd w:val="clear" w:color="auto" w:fill="auto"/>
            <w:tcMar>
              <w:top w:w="28" w:type="dxa"/>
              <w:left w:w="28" w:type="dxa"/>
              <w:bottom w:w="28" w:type="dxa"/>
              <w:right w:w="28" w:type="dxa"/>
            </w:tcMar>
          </w:tcPr>
          <w:p w14:paraId="71D2B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52E04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E7B6105" w14:textId="77777777" w:rsidTr="00617B3E">
        <w:tc>
          <w:tcPr>
            <w:tcW w:w="2013" w:type="dxa"/>
            <w:shd w:val="clear" w:color="auto" w:fill="auto"/>
            <w:tcMar>
              <w:top w:w="28" w:type="dxa"/>
              <w:left w:w="28" w:type="dxa"/>
              <w:bottom w:w="28" w:type="dxa"/>
              <w:right w:w="28" w:type="dxa"/>
            </w:tcMar>
          </w:tcPr>
          <w:p w14:paraId="3102EB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1D1354" w14:textId="77777777" w:rsidR="003B5845" w:rsidRPr="004A00BD" w:rsidRDefault="003B5845" w:rsidP="00617B3E">
            <w:pPr>
              <w:rPr>
                <w:sz w:val="22"/>
              </w:rPr>
            </w:pPr>
          </w:p>
        </w:tc>
      </w:tr>
      <w:tr w:rsidR="003B5845" w:rsidRPr="008359F5" w14:paraId="484D5268" w14:textId="77777777" w:rsidTr="00617B3E">
        <w:tc>
          <w:tcPr>
            <w:tcW w:w="2013" w:type="dxa"/>
            <w:shd w:val="clear" w:color="auto" w:fill="auto"/>
            <w:tcMar>
              <w:top w:w="28" w:type="dxa"/>
              <w:left w:w="28" w:type="dxa"/>
              <w:bottom w:w="28" w:type="dxa"/>
              <w:right w:w="28" w:type="dxa"/>
            </w:tcMar>
          </w:tcPr>
          <w:p w14:paraId="0E45DF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8AAE4C" w14:textId="77777777" w:rsidR="003B5845" w:rsidRPr="000437C1" w:rsidRDefault="003B5845" w:rsidP="00617B3E">
            <w:pPr>
              <w:pStyle w:val="SmallStandard"/>
            </w:pPr>
            <w:r>
              <w:t>false</w:t>
            </w:r>
          </w:p>
        </w:tc>
      </w:tr>
    </w:tbl>
    <w:p w14:paraId="595F2D7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30BA5C" w14:textId="77777777" w:rsidTr="00617B3E">
        <w:tc>
          <w:tcPr>
            <w:tcW w:w="2013" w:type="dxa"/>
            <w:shd w:val="clear" w:color="auto" w:fill="auto"/>
            <w:tcMar>
              <w:top w:w="28" w:type="dxa"/>
              <w:left w:w="28" w:type="dxa"/>
              <w:bottom w:w="28" w:type="dxa"/>
              <w:right w:w="28" w:type="dxa"/>
            </w:tcMar>
          </w:tcPr>
          <w:p w14:paraId="3360AF6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52B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5CFD2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908B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94D870E" w14:textId="77777777" w:rsidTr="00617B3E">
        <w:tc>
          <w:tcPr>
            <w:tcW w:w="2013" w:type="dxa"/>
            <w:shd w:val="clear" w:color="auto" w:fill="auto"/>
            <w:tcMar>
              <w:top w:w="28" w:type="dxa"/>
              <w:left w:w="28" w:type="dxa"/>
              <w:bottom w:w="28" w:type="dxa"/>
              <w:right w:w="28" w:type="dxa"/>
            </w:tcMar>
          </w:tcPr>
          <w:p w14:paraId="056A3FC1"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581C8AE8"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A09BE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D17A4C" w14:textId="77777777" w:rsidR="003B5845" w:rsidRPr="004A00BD" w:rsidRDefault="003B5845" w:rsidP="00617B3E">
            <w:pPr>
              <w:jc w:val="left"/>
              <w:rPr>
                <w:sz w:val="22"/>
              </w:rPr>
            </w:pPr>
            <w:r w:rsidRPr="004A00BD">
              <w:rPr>
                <w:sz w:val="16"/>
                <w:szCs w:val="16"/>
                <w:lang w:val="en-GB"/>
              </w:rPr>
              <w:t xml:space="preserve">Specifies if this instance of a terminal should be sealed (waterproof). </w:t>
            </w:r>
            <w:r w:rsidRPr="004A00BD">
              <w:rPr>
                <w:sz w:val="16"/>
                <w:szCs w:val="16"/>
              </w:rPr>
              <w:t>This applies for example to SpliceTerminals.</w:t>
            </w:r>
          </w:p>
        </w:tc>
      </w:tr>
    </w:tbl>
    <w:p w14:paraId="2E430E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C87916E" w14:textId="77777777" w:rsidTr="00617B3E">
        <w:tc>
          <w:tcPr>
            <w:tcW w:w="3856" w:type="dxa"/>
            <w:gridSpan w:val="3"/>
            <w:shd w:val="clear" w:color="auto" w:fill="auto"/>
          </w:tcPr>
          <w:p w14:paraId="5DA0C19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2E89E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6C4B0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DB87A2" w14:textId="77777777" w:rsidTr="00617B3E">
        <w:tc>
          <w:tcPr>
            <w:tcW w:w="1573" w:type="dxa"/>
            <w:shd w:val="clear" w:color="auto" w:fill="auto"/>
          </w:tcPr>
          <w:p w14:paraId="67E2F7C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48B7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A74A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F163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8E67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1AD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AEF0C" w14:textId="77777777" w:rsidTr="00617B3E">
        <w:tc>
          <w:tcPr>
            <w:tcW w:w="1573" w:type="dxa"/>
            <w:shd w:val="clear" w:color="auto" w:fill="auto"/>
          </w:tcPr>
          <w:p w14:paraId="0EEF3F66" w14:textId="77777777" w:rsidR="003B5845" w:rsidRPr="00634625" w:rsidRDefault="003B5845" w:rsidP="00617B3E">
            <w:pPr>
              <w:pStyle w:val="SmallStandard"/>
            </w:pPr>
            <w:r>
              <w:t>TerminalSpecification</w:t>
            </w:r>
          </w:p>
        </w:tc>
        <w:tc>
          <w:tcPr>
            <w:tcW w:w="1574" w:type="dxa"/>
            <w:shd w:val="clear" w:color="auto" w:fill="auto"/>
          </w:tcPr>
          <w:p w14:paraId="0B5FF4F7" w14:textId="77777777" w:rsidR="003B5845" w:rsidRPr="00132C43" w:rsidRDefault="003B5845" w:rsidP="00617B3E">
            <w:pPr>
              <w:pStyle w:val="SmallStandard"/>
            </w:pPr>
            <w:r>
              <w:t>terminalSpecification</w:t>
            </w:r>
          </w:p>
        </w:tc>
        <w:tc>
          <w:tcPr>
            <w:tcW w:w="708" w:type="dxa"/>
            <w:shd w:val="clear" w:color="auto" w:fill="auto"/>
          </w:tcPr>
          <w:p w14:paraId="7B455116" w14:textId="77777777" w:rsidR="003B5845" w:rsidRPr="00D331EF" w:rsidRDefault="003B5845" w:rsidP="00617B3E">
            <w:pPr>
              <w:pStyle w:val="SmallStandard"/>
            </w:pPr>
            <w:r w:rsidRPr="00574783">
              <w:t>1</w:t>
            </w:r>
          </w:p>
        </w:tc>
        <w:tc>
          <w:tcPr>
            <w:tcW w:w="709" w:type="dxa"/>
            <w:shd w:val="clear" w:color="auto" w:fill="auto"/>
          </w:tcPr>
          <w:p w14:paraId="2D44C363" w14:textId="77777777" w:rsidR="003B5845" w:rsidRPr="00D331EF" w:rsidRDefault="003B5845" w:rsidP="00617B3E">
            <w:pPr>
              <w:pStyle w:val="SmallStandard"/>
            </w:pPr>
            <w:r w:rsidRPr="00207506">
              <w:t>0..*</w:t>
            </w:r>
          </w:p>
        </w:tc>
        <w:tc>
          <w:tcPr>
            <w:tcW w:w="567" w:type="dxa"/>
            <w:shd w:val="clear" w:color="auto" w:fill="auto"/>
          </w:tcPr>
          <w:p w14:paraId="42087353" w14:textId="77777777" w:rsidR="003B5845" w:rsidRPr="00D331EF" w:rsidRDefault="003B5845" w:rsidP="00617B3E">
            <w:pPr>
              <w:pStyle w:val="SmallStandard"/>
            </w:pPr>
            <w:r>
              <w:t>N</w:t>
            </w:r>
          </w:p>
        </w:tc>
        <w:tc>
          <w:tcPr>
            <w:tcW w:w="3969" w:type="dxa"/>
            <w:shd w:val="clear" w:color="auto" w:fill="auto"/>
          </w:tcPr>
          <w:p w14:paraId="593D0022"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CC6307" w14:paraId="0641B9BC" w14:textId="77777777" w:rsidTr="00617B3E">
        <w:tc>
          <w:tcPr>
            <w:tcW w:w="1573" w:type="dxa"/>
            <w:shd w:val="clear" w:color="auto" w:fill="auto"/>
          </w:tcPr>
          <w:p w14:paraId="33F158E8" w14:textId="77777777" w:rsidR="003B5845" w:rsidRPr="00634625" w:rsidRDefault="003B5845" w:rsidP="00617B3E">
            <w:pPr>
              <w:pStyle w:val="SmallStandard"/>
            </w:pPr>
            <w:r>
              <w:t>ComponentPort</w:t>
            </w:r>
          </w:p>
        </w:tc>
        <w:tc>
          <w:tcPr>
            <w:tcW w:w="1574" w:type="dxa"/>
            <w:shd w:val="clear" w:color="auto" w:fill="auto"/>
          </w:tcPr>
          <w:p w14:paraId="4CEC82F0" w14:textId="77777777" w:rsidR="003B5845" w:rsidRPr="00132C43" w:rsidRDefault="003B5845" w:rsidP="00617B3E">
            <w:pPr>
              <w:pStyle w:val="SmallStandard"/>
            </w:pPr>
            <w:r>
              <w:t>componentPort</w:t>
            </w:r>
          </w:p>
        </w:tc>
        <w:tc>
          <w:tcPr>
            <w:tcW w:w="708" w:type="dxa"/>
            <w:shd w:val="clear" w:color="auto" w:fill="auto"/>
          </w:tcPr>
          <w:p w14:paraId="2868160B" w14:textId="77777777" w:rsidR="003B5845" w:rsidRPr="00D331EF" w:rsidRDefault="003B5845" w:rsidP="00617B3E">
            <w:pPr>
              <w:pStyle w:val="SmallStandard"/>
            </w:pPr>
            <w:r w:rsidRPr="00574783">
              <w:t>0..1</w:t>
            </w:r>
          </w:p>
        </w:tc>
        <w:tc>
          <w:tcPr>
            <w:tcW w:w="709" w:type="dxa"/>
            <w:shd w:val="clear" w:color="auto" w:fill="auto"/>
          </w:tcPr>
          <w:p w14:paraId="3C226A34" w14:textId="77777777" w:rsidR="003B5845" w:rsidRPr="00D331EF" w:rsidRDefault="003B5845" w:rsidP="00617B3E">
            <w:pPr>
              <w:pStyle w:val="SmallStandard"/>
            </w:pPr>
            <w:r w:rsidRPr="00207506">
              <w:t>0..*</w:t>
            </w:r>
          </w:p>
        </w:tc>
        <w:tc>
          <w:tcPr>
            <w:tcW w:w="567" w:type="dxa"/>
            <w:shd w:val="clear" w:color="auto" w:fill="auto"/>
          </w:tcPr>
          <w:p w14:paraId="0F512E4D" w14:textId="77777777" w:rsidR="003B5845" w:rsidRPr="00D331EF" w:rsidRDefault="003B5845" w:rsidP="00617B3E">
            <w:pPr>
              <w:pStyle w:val="SmallStandard"/>
            </w:pPr>
            <w:r>
              <w:t>N</w:t>
            </w:r>
          </w:p>
        </w:tc>
        <w:tc>
          <w:tcPr>
            <w:tcW w:w="3969" w:type="dxa"/>
            <w:shd w:val="clear" w:color="auto" w:fill="auto"/>
          </w:tcPr>
          <w:p w14:paraId="3869F88B" w14:textId="77777777" w:rsidR="003B5845" w:rsidRDefault="003B5845" w:rsidP="00617B3E">
            <w:pPr>
              <w:pStyle w:val="SmallStandard"/>
            </w:pPr>
            <w:r w:rsidRPr="00491287">
              <w:t>References the ComponentPort that is realized by the referenced Terminal (OccurrenceOrUsage with TerminalRole).</w:t>
            </w:r>
          </w:p>
          <w:p w14:paraId="5470CBA7" w14:textId="77777777" w:rsidR="003B5845" w:rsidRDefault="003B5845" w:rsidP="00617B3E">
            <w:pPr>
              <w:pStyle w:val="SmallStandard"/>
            </w:pPr>
            <w:r w:rsidRPr="00491287">
              <w:t>KBLFRM-341</w:t>
            </w:r>
          </w:p>
        </w:tc>
      </w:tr>
      <w:tr w:rsidR="003B5845" w:rsidRPr="004A00BD" w14:paraId="0E6AC898" w14:textId="77777777" w:rsidTr="00617B3E">
        <w:tc>
          <w:tcPr>
            <w:tcW w:w="1573" w:type="dxa"/>
            <w:shd w:val="clear" w:color="auto" w:fill="auto"/>
          </w:tcPr>
          <w:p w14:paraId="227F22A3" w14:textId="77777777" w:rsidR="003B5845" w:rsidRPr="00634625" w:rsidRDefault="003B5845" w:rsidP="00617B3E">
            <w:pPr>
              <w:pStyle w:val="SmallStandard"/>
            </w:pPr>
            <w:r>
              <w:t>WireReceptionReference</w:t>
            </w:r>
          </w:p>
        </w:tc>
        <w:tc>
          <w:tcPr>
            <w:tcW w:w="1574" w:type="dxa"/>
            <w:shd w:val="clear" w:color="auto" w:fill="auto"/>
          </w:tcPr>
          <w:p w14:paraId="026089AE" w14:textId="77777777" w:rsidR="003B5845" w:rsidRPr="00132C43" w:rsidRDefault="003B5845" w:rsidP="00617B3E">
            <w:pPr>
              <w:pStyle w:val="SmallStandard"/>
            </w:pPr>
            <w:r>
              <w:t>wireReceptionReference</w:t>
            </w:r>
          </w:p>
        </w:tc>
        <w:tc>
          <w:tcPr>
            <w:tcW w:w="708" w:type="dxa"/>
            <w:shd w:val="clear" w:color="auto" w:fill="auto"/>
          </w:tcPr>
          <w:p w14:paraId="4C8E901B" w14:textId="77777777" w:rsidR="003B5845" w:rsidRPr="00D331EF" w:rsidRDefault="003B5845" w:rsidP="00617B3E">
            <w:pPr>
              <w:pStyle w:val="SmallStandard"/>
            </w:pPr>
            <w:r w:rsidRPr="00574783">
              <w:t>0..*</w:t>
            </w:r>
          </w:p>
        </w:tc>
        <w:tc>
          <w:tcPr>
            <w:tcW w:w="709" w:type="dxa"/>
            <w:shd w:val="clear" w:color="auto" w:fill="auto"/>
          </w:tcPr>
          <w:p w14:paraId="143B48FC" w14:textId="77777777" w:rsidR="003B5845" w:rsidRPr="00D331EF" w:rsidRDefault="003B5845" w:rsidP="00617B3E">
            <w:pPr>
              <w:pStyle w:val="SmallStandard"/>
            </w:pPr>
            <w:r w:rsidRPr="00207506">
              <w:t>1</w:t>
            </w:r>
          </w:p>
        </w:tc>
        <w:tc>
          <w:tcPr>
            <w:tcW w:w="567" w:type="dxa"/>
            <w:shd w:val="clear" w:color="auto" w:fill="auto"/>
          </w:tcPr>
          <w:p w14:paraId="416BA89D" w14:textId="77777777" w:rsidR="003B5845" w:rsidRDefault="003B5845" w:rsidP="00617B3E">
            <w:pPr>
              <w:pStyle w:val="SmallStandard"/>
            </w:pPr>
            <w:r>
              <w:t>Y</w:t>
            </w:r>
          </w:p>
        </w:tc>
        <w:tc>
          <w:tcPr>
            <w:tcW w:w="3969" w:type="dxa"/>
            <w:shd w:val="clear" w:color="auto" w:fill="auto"/>
          </w:tcPr>
          <w:p w14:paraId="5A306A4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r w:rsidR="003B5845" w:rsidRPr="004A00BD" w14:paraId="63BEC788" w14:textId="77777777" w:rsidTr="00617B3E">
        <w:tc>
          <w:tcPr>
            <w:tcW w:w="1573" w:type="dxa"/>
            <w:shd w:val="clear" w:color="auto" w:fill="auto"/>
          </w:tcPr>
          <w:p w14:paraId="319E20AC" w14:textId="77777777" w:rsidR="003B5845" w:rsidRPr="00634625" w:rsidRDefault="003B5845" w:rsidP="00617B3E">
            <w:pPr>
              <w:pStyle w:val="SmallStandard"/>
            </w:pPr>
            <w:r>
              <w:t>TerminalReceptionReference</w:t>
            </w:r>
          </w:p>
        </w:tc>
        <w:tc>
          <w:tcPr>
            <w:tcW w:w="1574" w:type="dxa"/>
            <w:shd w:val="clear" w:color="auto" w:fill="auto"/>
          </w:tcPr>
          <w:p w14:paraId="1A583BD5" w14:textId="77777777" w:rsidR="003B5845" w:rsidRPr="00132C43" w:rsidRDefault="003B5845" w:rsidP="00617B3E">
            <w:pPr>
              <w:pStyle w:val="SmallStandard"/>
            </w:pPr>
            <w:r>
              <w:t>terminalReceptionReference</w:t>
            </w:r>
          </w:p>
        </w:tc>
        <w:tc>
          <w:tcPr>
            <w:tcW w:w="708" w:type="dxa"/>
            <w:shd w:val="clear" w:color="auto" w:fill="auto"/>
          </w:tcPr>
          <w:p w14:paraId="45FC0995" w14:textId="77777777" w:rsidR="003B5845" w:rsidRPr="00D331EF" w:rsidRDefault="003B5845" w:rsidP="00617B3E">
            <w:pPr>
              <w:pStyle w:val="SmallStandard"/>
            </w:pPr>
            <w:r w:rsidRPr="00574783">
              <w:t>0..*</w:t>
            </w:r>
          </w:p>
        </w:tc>
        <w:tc>
          <w:tcPr>
            <w:tcW w:w="709" w:type="dxa"/>
            <w:shd w:val="clear" w:color="auto" w:fill="auto"/>
          </w:tcPr>
          <w:p w14:paraId="71088399" w14:textId="77777777" w:rsidR="003B5845" w:rsidRPr="00D331EF" w:rsidRDefault="003B5845" w:rsidP="00617B3E">
            <w:pPr>
              <w:pStyle w:val="SmallStandard"/>
            </w:pPr>
            <w:r w:rsidRPr="00207506">
              <w:t>1</w:t>
            </w:r>
          </w:p>
        </w:tc>
        <w:tc>
          <w:tcPr>
            <w:tcW w:w="567" w:type="dxa"/>
            <w:shd w:val="clear" w:color="auto" w:fill="auto"/>
          </w:tcPr>
          <w:p w14:paraId="6EAD890D" w14:textId="77777777" w:rsidR="003B5845" w:rsidRDefault="003B5845" w:rsidP="00617B3E">
            <w:pPr>
              <w:pStyle w:val="SmallStandard"/>
            </w:pPr>
            <w:r>
              <w:t>Y</w:t>
            </w:r>
          </w:p>
        </w:tc>
        <w:tc>
          <w:tcPr>
            <w:tcW w:w="3969" w:type="dxa"/>
            <w:shd w:val="clear" w:color="auto" w:fill="auto"/>
          </w:tcPr>
          <w:p w14:paraId="126FBD5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28F99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89DC6C" w14:textId="77777777" w:rsidTr="00617B3E">
        <w:tc>
          <w:tcPr>
            <w:tcW w:w="2296" w:type="dxa"/>
            <w:gridSpan w:val="2"/>
            <w:shd w:val="clear" w:color="auto" w:fill="auto"/>
          </w:tcPr>
          <w:p w14:paraId="0A20F3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2B4F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54F0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ED8D35" w14:textId="77777777" w:rsidTr="00617B3E">
        <w:tc>
          <w:tcPr>
            <w:tcW w:w="1588" w:type="dxa"/>
            <w:shd w:val="clear" w:color="auto" w:fill="auto"/>
          </w:tcPr>
          <w:p w14:paraId="59D9C9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2B6D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FD43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1086F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1667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98BB0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60A61E" w14:textId="77777777" w:rsidTr="00617B3E">
        <w:tc>
          <w:tcPr>
            <w:tcW w:w="1588" w:type="dxa"/>
            <w:shd w:val="clear" w:color="auto" w:fill="auto"/>
          </w:tcPr>
          <w:p w14:paraId="6A4F03B7" w14:textId="77777777" w:rsidR="003B5845" w:rsidRPr="00634625" w:rsidRDefault="003B5845" w:rsidP="00617B3E">
            <w:pPr>
              <w:pStyle w:val="SmallStandard"/>
            </w:pPr>
            <w:r>
              <w:t>CavityReference</w:t>
            </w:r>
          </w:p>
        </w:tc>
        <w:tc>
          <w:tcPr>
            <w:tcW w:w="708" w:type="dxa"/>
            <w:shd w:val="clear" w:color="auto" w:fill="auto"/>
          </w:tcPr>
          <w:p w14:paraId="744E7F09" w14:textId="77777777" w:rsidR="003B5845" w:rsidRPr="00D331EF" w:rsidRDefault="003B5845" w:rsidP="00617B3E">
            <w:pPr>
              <w:pStyle w:val="SmallStandard"/>
            </w:pPr>
            <w:r w:rsidRPr="00D01517">
              <w:t>0..1</w:t>
            </w:r>
          </w:p>
        </w:tc>
        <w:tc>
          <w:tcPr>
            <w:tcW w:w="1560" w:type="dxa"/>
            <w:shd w:val="clear" w:color="auto" w:fill="auto"/>
          </w:tcPr>
          <w:p w14:paraId="026C6A45" w14:textId="77777777" w:rsidR="003B5845" w:rsidRPr="00132C43" w:rsidRDefault="003B5845" w:rsidP="00617B3E">
            <w:pPr>
              <w:pStyle w:val="SmallStandard"/>
            </w:pPr>
            <w:r>
              <w:t>integratedTerminalRole</w:t>
            </w:r>
          </w:p>
        </w:tc>
        <w:tc>
          <w:tcPr>
            <w:tcW w:w="708" w:type="dxa"/>
            <w:shd w:val="clear" w:color="auto" w:fill="auto"/>
          </w:tcPr>
          <w:p w14:paraId="14357F0F" w14:textId="77777777" w:rsidR="003B5845" w:rsidRPr="00D331EF" w:rsidRDefault="003B5845" w:rsidP="00617B3E">
            <w:pPr>
              <w:pStyle w:val="SmallStandard"/>
            </w:pPr>
            <w:r w:rsidRPr="00D01517">
              <w:t>0..1</w:t>
            </w:r>
          </w:p>
        </w:tc>
        <w:tc>
          <w:tcPr>
            <w:tcW w:w="567" w:type="dxa"/>
            <w:shd w:val="clear" w:color="auto" w:fill="auto"/>
          </w:tcPr>
          <w:p w14:paraId="63581972" w14:textId="77777777" w:rsidR="003B5845" w:rsidRDefault="003B5845" w:rsidP="00617B3E">
            <w:pPr>
              <w:pStyle w:val="SmallStandard"/>
            </w:pPr>
            <w:r>
              <w:t>Y</w:t>
            </w:r>
          </w:p>
        </w:tc>
        <w:tc>
          <w:tcPr>
            <w:tcW w:w="3969" w:type="dxa"/>
            <w:shd w:val="clear" w:color="auto" w:fill="auto"/>
          </w:tcPr>
          <w:p w14:paraId="45D527B2"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r w:rsidR="003B5845" w:rsidRPr="004A00BD" w14:paraId="71D6DFC0" w14:textId="77777777" w:rsidTr="00617B3E">
        <w:tc>
          <w:tcPr>
            <w:tcW w:w="1588" w:type="dxa"/>
            <w:shd w:val="clear" w:color="auto" w:fill="auto"/>
          </w:tcPr>
          <w:p w14:paraId="1FD18732" w14:textId="77777777" w:rsidR="003B5845" w:rsidRPr="00634625" w:rsidRDefault="003B5845" w:rsidP="00617B3E">
            <w:pPr>
              <w:pStyle w:val="SmallStandard"/>
            </w:pPr>
            <w:r>
              <w:t>ContactPoint</w:t>
            </w:r>
          </w:p>
        </w:tc>
        <w:tc>
          <w:tcPr>
            <w:tcW w:w="708" w:type="dxa"/>
            <w:shd w:val="clear" w:color="auto" w:fill="auto"/>
          </w:tcPr>
          <w:p w14:paraId="443C48C7" w14:textId="77777777" w:rsidR="003B5845" w:rsidRPr="00D331EF" w:rsidRDefault="003B5845" w:rsidP="00617B3E">
            <w:pPr>
              <w:pStyle w:val="SmallStandard"/>
            </w:pPr>
            <w:r w:rsidRPr="00D01517">
              <w:t>0..*</w:t>
            </w:r>
          </w:p>
        </w:tc>
        <w:tc>
          <w:tcPr>
            <w:tcW w:w="1560" w:type="dxa"/>
            <w:shd w:val="clear" w:color="auto" w:fill="auto"/>
          </w:tcPr>
          <w:p w14:paraId="57C0DC4C" w14:textId="77777777" w:rsidR="003B5845" w:rsidRPr="00132C43" w:rsidRDefault="003B5845" w:rsidP="00617B3E">
            <w:pPr>
              <w:pStyle w:val="SmallStandard"/>
            </w:pPr>
            <w:r>
              <w:t>mountedTerminal</w:t>
            </w:r>
          </w:p>
        </w:tc>
        <w:tc>
          <w:tcPr>
            <w:tcW w:w="708" w:type="dxa"/>
            <w:shd w:val="clear" w:color="auto" w:fill="auto"/>
          </w:tcPr>
          <w:p w14:paraId="1CD03FEE" w14:textId="77777777" w:rsidR="003B5845" w:rsidRPr="00D331EF" w:rsidRDefault="003B5845" w:rsidP="00617B3E">
            <w:pPr>
              <w:pStyle w:val="SmallStandard"/>
            </w:pPr>
            <w:r w:rsidRPr="00D01517">
              <w:t>0..1</w:t>
            </w:r>
          </w:p>
        </w:tc>
        <w:tc>
          <w:tcPr>
            <w:tcW w:w="567" w:type="dxa"/>
            <w:shd w:val="clear" w:color="auto" w:fill="auto"/>
          </w:tcPr>
          <w:p w14:paraId="7C314BA6" w14:textId="77777777" w:rsidR="003B5845" w:rsidRPr="00D331EF" w:rsidRDefault="003B5845" w:rsidP="00617B3E">
            <w:pPr>
              <w:pStyle w:val="SmallStandard"/>
            </w:pPr>
            <w:r>
              <w:t>N</w:t>
            </w:r>
          </w:p>
        </w:tc>
        <w:tc>
          <w:tcPr>
            <w:tcW w:w="3969" w:type="dxa"/>
            <w:shd w:val="clear" w:color="auto" w:fill="auto"/>
          </w:tcPr>
          <w:p w14:paraId="0A30165F" w14:textId="77777777" w:rsidR="003B5845" w:rsidRDefault="003B5845" w:rsidP="00617B3E">
            <w:pPr>
              <w:pStyle w:val="SmallStandard"/>
            </w:pPr>
            <w:r w:rsidRPr="00491287">
              <w:t xml:space="preserve">References the terminal that is used for contacting defined by the ContactPoint. </w:t>
            </w:r>
          </w:p>
        </w:tc>
      </w:tr>
      <w:tr w:rsidR="003B5845" w:rsidRPr="00CC6307" w14:paraId="2A065AF4" w14:textId="77777777" w:rsidTr="00617B3E">
        <w:tc>
          <w:tcPr>
            <w:tcW w:w="1588" w:type="dxa"/>
            <w:shd w:val="clear" w:color="auto" w:fill="auto"/>
          </w:tcPr>
          <w:p w14:paraId="5B52AD27" w14:textId="77777777" w:rsidR="003B5845" w:rsidRPr="00634625" w:rsidRDefault="003B5845" w:rsidP="00617B3E">
            <w:pPr>
              <w:pStyle w:val="SmallStandard"/>
            </w:pPr>
            <w:r>
              <w:t>PinComponentReference</w:t>
            </w:r>
          </w:p>
        </w:tc>
        <w:tc>
          <w:tcPr>
            <w:tcW w:w="708" w:type="dxa"/>
            <w:shd w:val="clear" w:color="auto" w:fill="auto"/>
          </w:tcPr>
          <w:p w14:paraId="0DC99A4C" w14:textId="77777777" w:rsidR="003B5845" w:rsidRPr="00D331EF" w:rsidRDefault="003B5845" w:rsidP="00617B3E">
            <w:pPr>
              <w:pStyle w:val="SmallStandard"/>
            </w:pPr>
            <w:r w:rsidRPr="00D01517">
              <w:t>0..1</w:t>
            </w:r>
          </w:p>
        </w:tc>
        <w:tc>
          <w:tcPr>
            <w:tcW w:w="1560" w:type="dxa"/>
            <w:shd w:val="clear" w:color="auto" w:fill="auto"/>
          </w:tcPr>
          <w:p w14:paraId="0A310305" w14:textId="77777777" w:rsidR="003B5845" w:rsidRPr="00132C43" w:rsidRDefault="003B5845" w:rsidP="00617B3E">
            <w:pPr>
              <w:pStyle w:val="SmallStandard"/>
            </w:pPr>
            <w:r>
              <w:t>terminalRole</w:t>
            </w:r>
          </w:p>
        </w:tc>
        <w:tc>
          <w:tcPr>
            <w:tcW w:w="708" w:type="dxa"/>
            <w:shd w:val="clear" w:color="auto" w:fill="auto"/>
          </w:tcPr>
          <w:p w14:paraId="154D8D24" w14:textId="77777777" w:rsidR="003B5845" w:rsidRPr="00D331EF" w:rsidRDefault="003B5845" w:rsidP="00617B3E">
            <w:pPr>
              <w:pStyle w:val="SmallStandard"/>
            </w:pPr>
            <w:r w:rsidRPr="00D01517">
              <w:t>0..1</w:t>
            </w:r>
          </w:p>
        </w:tc>
        <w:tc>
          <w:tcPr>
            <w:tcW w:w="567" w:type="dxa"/>
            <w:shd w:val="clear" w:color="auto" w:fill="auto"/>
          </w:tcPr>
          <w:p w14:paraId="5B2C6C01" w14:textId="77777777" w:rsidR="003B5845" w:rsidRDefault="003B5845" w:rsidP="00617B3E">
            <w:pPr>
              <w:pStyle w:val="SmallStandard"/>
            </w:pPr>
            <w:r>
              <w:t>Y</w:t>
            </w:r>
          </w:p>
        </w:tc>
        <w:tc>
          <w:tcPr>
            <w:tcW w:w="3969" w:type="dxa"/>
            <w:shd w:val="clear" w:color="auto" w:fill="auto"/>
          </w:tcPr>
          <w:p w14:paraId="5238389B" w14:textId="77777777" w:rsidR="003B5845" w:rsidRDefault="003B5845" w:rsidP="00617B3E">
            <w:pPr>
              <w:pStyle w:val="SmallStandard"/>
            </w:pPr>
            <w:r w:rsidRPr="00491287">
              <w:t xml:space="preserve">References the TerminalRole of PinComponentReference. This is required to specify a Mating for </w:t>
            </w:r>
            <w:r w:rsidRPr="00491287">
              <w:lastRenderedPageBreak/>
              <w:t xml:space="preserve">EEComponents with other EEComponents or a Harness. </w:t>
            </w:r>
          </w:p>
          <w:p w14:paraId="51E06EC5" w14:textId="77777777" w:rsidR="003B5845" w:rsidRDefault="003B5845" w:rsidP="00617B3E">
            <w:pPr>
              <w:pStyle w:val="SmallStandard"/>
            </w:pPr>
            <w:r w:rsidRPr="00491287">
              <w:t>(KBLFRM-401)</w:t>
            </w:r>
          </w:p>
        </w:tc>
      </w:tr>
      <w:tr w:rsidR="003B5845" w:rsidRPr="004A00BD" w14:paraId="4F58433F" w14:textId="77777777" w:rsidTr="00617B3E">
        <w:tc>
          <w:tcPr>
            <w:tcW w:w="1588" w:type="dxa"/>
            <w:shd w:val="clear" w:color="auto" w:fill="auto"/>
          </w:tcPr>
          <w:p w14:paraId="50DBFEE2" w14:textId="77777777" w:rsidR="003B5845" w:rsidRPr="00634625" w:rsidRDefault="003B5845" w:rsidP="00617B3E">
            <w:pPr>
              <w:pStyle w:val="SmallStandard"/>
            </w:pPr>
            <w:r>
              <w:lastRenderedPageBreak/>
              <w:t>MatingPoint</w:t>
            </w:r>
          </w:p>
        </w:tc>
        <w:tc>
          <w:tcPr>
            <w:tcW w:w="708" w:type="dxa"/>
            <w:shd w:val="clear" w:color="auto" w:fill="auto"/>
          </w:tcPr>
          <w:p w14:paraId="22CDFF71" w14:textId="77777777" w:rsidR="003B5845" w:rsidRPr="00D331EF" w:rsidRDefault="003B5845" w:rsidP="00617B3E">
            <w:pPr>
              <w:pStyle w:val="SmallStandard"/>
            </w:pPr>
            <w:r w:rsidRPr="00D01517">
              <w:t>0..*</w:t>
            </w:r>
          </w:p>
        </w:tc>
        <w:tc>
          <w:tcPr>
            <w:tcW w:w="1560" w:type="dxa"/>
            <w:shd w:val="clear" w:color="auto" w:fill="auto"/>
          </w:tcPr>
          <w:p w14:paraId="53CD55A3" w14:textId="77777777" w:rsidR="003B5845" w:rsidRPr="00132C43" w:rsidRDefault="003B5845" w:rsidP="00617B3E">
            <w:pPr>
              <w:pStyle w:val="SmallStandard"/>
            </w:pPr>
            <w:r>
              <w:t>secondTerminalRole</w:t>
            </w:r>
          </w:p>
        </w:tc>
        <w:tc>
          <w:tcPr>
            <w:tcW w:w="708" w:type="dxa"/>
            <w:shd w:val="clear" w:color="auto" w:fill="auto"/>
          </w:tcPr>
          <w:p w14:paraId="075B21EA" w14:textId="77777777" w:rsidR="003B5845" w:rsidRPr="00D331EF" w:rsidRDefault="003B5845" w:rsidP="00617B3E">
            <w:pPr>
              <w:pStyle w:val="SmallStandard"/>
            </w:pPr>
            <w:r w:rsidRPr="00D01517">
              <w:t>1</w:t>
            </w:r>
          </w:p>
        </w:tc>
        <w:tc>
          <w:tcPr>
            <w:tcW w:w="567" w:type="dxa"/>
            <w:shd w:val="clear" w:color="auto" w:fill="auto"/>
          </w:tcPr>
          <w:p w14:paraId="4E30BD5D" w14:textId="77777777" w:rsidR="003B5845" w:rsidRPr="00D331EF" w:rsidRDefault="003B5845" w:rsidP="00617B3E">
            <w:pPr>
              <w:pStyle w:val="SmallStandard"/>
            </w:pPr>
            <w:r>
              <w:t>N</w:t>
            </w:r>
          </w:p>
        </w:tc>
        <w:tc>
          <w:tcPr>
            <w:tcW w:w="3969" w:type="dxa"/>
            <w:shd w:val="clear" w:color="auto" w:fill="auto"/>
          </w:tcPr>
          <w:p w14:paraId="3EDD6AD5" w14:textId="77777777" w:rsidR="003B5845" w:rsidRDefault="003B5845" w:rsidP="00617B3E">
            <w:pPr>
              <w:pStyle w:val="SmallStandard"/>
            </w:pPr>
            <w:r w:rsidRPr="00491287">
              <w:t>References the second terminal that is mated.</w:t>
            </w:r>
          </w:p>
        </w:tc>
      </w:tr>
      <w:tr w:rsidR="003B5845" w:rsidRPr="004A00BD" w14:paraId="007653DC" w14:textId="77777777" w:rsidTr="00617B3E">
        <w:tc>
          <w:tcPr>
            <w:tcW w:w="1588" w:type="dxa"/>
            <w:shd w:val="clear" w:color="auto" w:fill="auto"/>
          </w:tcPr>
          <w:p w14:paraId="0818A7E0" w14:textId="77777777" w:rsidR="003B5845" w:rsidRPr="00634625" w:rsidRDefault="003B5845" w:rsidP="00617B3E">
            <w:pPr>
              <w:pStyle w:val="SmallStandard"/>
            </w:pPr>
            <w:r>
              <w:t>MatingPoint</w:t>
            </w:r>
          </w:p>
        </w:tc>
        <w:tc>
          <w:tcPr>
            <w:tcW w:w="708" w:type="dxa"/>
            <w:shd w:val="clear" w:color="auto" w:fill="auto"/>
          </w:tcPr>
          <w:p w14:paraId="34ECE3A3" w14:textId="77777777" w:rsidR="003B5845" w:rsidRPr="00D331EF" w:rsidRDefault="003B5845" w:rsidP="00617B3E">
            <w:pPr>
              <w:pStyle w:val="SmallStandard"/>
            </w:pPr>
            <w:r w:rsidRPr="00D01517">
              <w:t>0..*</w:t>
            </w:r>
          </w:p>
        </w:tc>
        <w:tc>
          <w:tcPr>
            <w:tcW w:w="1560" w:type="dxa"/>
            <w:shd w:val="clear" w:color="auto" w:fill="auto"/>
          </w:tcPr>
          <w:p w14:paraId="7EE5C4F2" w14:textId="77777777" w:rsidR="003B5845" w:rsidRPr="00132C43" w:rsidRDefault="003B5845" w:rsidP="00617B3E">
            <w:pPr>
              <w:pStyle w:val="SmallStandard"/>
            </w:pPr>
            <w:r>
              <w:t>firstTerminalRole</w:t>
            </w:r>
          </w:p>
        </w:tc>
        <w:tc>
          <w:tcPr>
            <w:tcW w:w="708" w:type="dxa"/>
            <w:shd w:val="clear" w:color="auto" w:fill="auto"/>
          </w:tcPr>
          <w:p w14:paraId="4FC164DC" w14:textId="77777777" w:rsidR="003B5845" w:rsidRPr="00D331EF" w:rsidRDefault="003B5845" w:rsidP="00617B3E">
            <w:pPr>
              <w:pStyle w:val="SmallStandard"/>
            </w:pPr>
            <w:r w:rsidRPr="00D01517">
              <w:t>1</w:t>
            </w:r>
          </w:p>
        </w:tc>
        <w:tc>
          <w:tcPr>
            <w:tcW w:w="567" w:type="dxa"/>
            <w:shd w:val="clear" w:color="auto" w:fill="auto"/>
          </w:tcPr>
          <w:p w14:paraId="494729F5" w14:textId="77777777" w:rsidR="003B5845" w:rsidRPr="00D331EF" w:rsidRDefault="003B5845" w:rsidP="00617B3E">
            <w:pPr>
              <w:pStyle w:val="SmallStandard"/>
            </w:pPr>
            <w:r>
              <w:t>N</w:t>
            </w:r>
          </w:p>
        </w:tc>
        <w:tc>
          <w:tcPr>
            <w:tcW w:w="3969" w:type="dxa"/>
            <w:shd w:val="clear" w:color="auto" w:fill="auto"/>
          </w:tcPr>
          <w:p w14:paraId="4A217445" w14:textId="77777777" w:rsidR="003B5845" w:rsidRDefault="003B5845" w:rsidP="00617B3E">
            <w:pPr>
              <w:pStyle w:val="SmallStandard"/>
            </w:pPr>
            <w:r w:rsidRPr="00491287">
              <w:t>References the first terminal that is mated.</w:t>
            </w:r>
          </w:p>
        </w:tc>
      </w:tr>
    </w:tbl>
    <w:p w14:paraId="567BDB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9" w:name="_ab4405d483ddcabe3758a9bf066f5378"/>
      <w:r>
        <w:rPr>
          <w:lang w:val="en-GB"/>
        </w:rPr>
        <w:t>WireElementReference</w:t>
      </w:r>
      <w:bookmarkEnd w:id="1229"/>
    </w:p>
    <w:p w14:paraId="68AAB48F" w14:textId="77777777" w:rsidR="003B5845" w:rsidRDefault="003B5845" w:rsidP="003B5845">
      <w:r w:rsidRPr="00A518C2">
        <w:rPr>
          <w:sz w:val="18"/>
          <w:szCs w:val="18"/>
          <w:lang w:val="en-GB"/>
        </w:rPr>
        <w:t xml:space="preserve">A WireElementReference represents the usage of a WireElement in the context of a PartUsage or PartOccurrence. </w:t>
      </w:r>
      <w:r>
        <w:rPr>
          <w:sz w:val="18"/>
          <w:szCs w:val="18"/>
        </w:rPr>
        <w:t>For contacting purposes, a WireElementReference has WireEnds. KBLFRM-384</w:t>
      </w:r>
    </w:p>
    <w:p w14:paraId="77DDCC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64FF82" w14:textId="77777777" w:rsidTr="00617B3E">
        <w:tc>
          <w:tcPr>
            <w:tcW w:w="2013" w:type="dxa"/>
            <w:shd w:val="clear" w:color="auto" w:fill="auto"/>
            <w:tcMar>
              <w:top w:w="28" w:type="dxa"/>
              <w:left w:w="28" w:type="dxa"/>
              <w:bottom w:w="28" w:type="dxa"/>
              <w:right w:w="28" w:type="dxa"/>
            </w:tcMar>
          </w:tcPr>
          <w:p w14:paraId="1304FD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709084"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4CEAE1AC" w14:textId="77777777" w:rsidTr="00617B3E">
        <w:tc>
          <w:tcPr>
            <w:tcW w:w="2013" w:type="dxa"/>
            <w:shd w:val="clear" w:color="auto" w:fill="auto"/>
            <w:tcMar>
              <w:top w:w="28" w:type="dxa"/>
              <w:left w:w="28" w:type="dxa"/>
              <w:bottom w:w="28" w:type="dxa"/>
              <w:right w:w="28" w:type="dxa"/>
            </w:tcMar>
          </w:tcPr>
          <w:p w14:paraId="3BAAD2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63F641" w14:textId="77777777" w:rsidR="003B5845" w:rsidRPr="004A00BD" w:rsidRDefault="003B5845" w:rsidP="00617B3E">
            <w:pPr>
              <w:rPr>
                <w:sz w:val="22"/>
              </w:rPr>
            </w:pPr>
          </w:p>
        </w:tc>
      </w:tr>
      <w:tr w:rsidR="003B5845" w:rsidRPr="008359F5" w14:paraId="3E6FF156" w14:textId="77777777" w:rsidTr="00617B3E">
        <w:tc>
          <w:tcPr>
            <w:tcW w:w="2013" w:type="dxa"/>
            <w:shd w:val="clear" w:color="auto" w:fill="auto"/>
            <w:tcMar>
              <w:top w:w="28" w:type="dxa"/>
              <w:left w:w="28" w:type="dxa"/>
              <w:bottom w:w="28" w:type="dxa"/>
              <w:right w:w="28" w:type="dxa"/>
            </w:tcMar>
          </w:tcPr>
          <w:p w14:paraId="69E056F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74B5D1" w14:textId="77777777" w:rsidR="003B5845" w:rsidRPr="000437C1" w:rsidRDefault="003B5845" w:rsidP="00617B3E">
            <w:pPr>
              <w:pStyle w:val="SmallStandard"/>
            </w:pPr>
            <w:r>
              <w:t>false</w:t>
            </w:r>
          </w:p>
        </w:tc>
      </w:tr>
    </w:tbl>
    <w:p w14:paraId="678A44F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E630CF" w14:textId="77777777" w:rsidTr="00617B3E">
        <w:tc>
          <w:tcPr>
            <w:tcW w:w="2013" w:type="dxa"/>
            <w:shd w:val="clear" w:color="auto" w:fill="auto"/>
            <w:tcMar>
              <w:top w:w="28" w:type="dxa"/>
              <w:left w:w="28" w:type="dxa"/>
              <w:bottom w:w="28" w:type="dxa"/>
              <w:right w:w="28" w:type="dxa"/>
            </w:tcMar>
          </w:tcPr>
          <w:p w14:paraId="3E8562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1117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CAC8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7007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84D7E7" w14:textId="77777777" w:rsidTr="00617B3E">
        <w:tc>
          <w:tcPr>
            <w:tcW w:w="2013" w:type="dxa"/>
            <w:shd w:val="clear" w:color="auto" w:fill="auto"/>
            <w:tcMar>
              <w:top w:w="28" w:type="dxa"/>
              <w:left w:w="28" w:type="dxa"/>
              <w:bottom w:w="28" w:type="dxa"/>
              <w:right w:w="28" w:type="dxa"/>
            </w:tcMar>
          </w:tcPr>
          <w:p w14:paraId="2BEB49C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7ACD5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2509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E5A8AD" w14:textId="77777777" w:rsidR="003B5845" w:rsidRPr="004A00BD" w:rsidRDefault="003B5845" w:rsidP="00617B3E">
            <w:pPr>
              <w:jc w:val="left"/>
              <w:rPr>
                <w:sz w:val="22"/>
                <w:lang w:val="en-GB"/>
              </w:rPr>
            </w:pPr>
            <w:r w:rsidRPr="004A00BD">
              <w:rPr>
                <w:sz w:val="16"/>
                <w:szCs w:val="16"/>
                <w:lang w:val="en-GB"/>
              </w:rPr>
              <w:t>Specifies a unique identification of the WireElementReference. The identification is guaranteed to be unique within the WireRole.</w:t>
            </w:r>
          </w:p>
        </w:tc>
      </w:tr>
      <w:tr w:rsidR="003B5845" w:rsidRPr="004A00BD" w14:paraId="63228A6E" w14:textId="77777777" w:rsidTr="00617B3E">
        <w:tc>
          <w:tcPr>
            <w:tcW w:w="2013" w:type="dxa"/>
            <w:shd w:val="clear" w:color="auto" w:fill="auto"/>
            <w:tcMar>
              <w:top w:w="28" w:type="dxa"/>
              <w:left w:w="28" w:type="dxa"/>
              <w:bottom w:w="28" w:type="dxa"/>
              <w:right w:w="28" w:type="dxa"/>
            </w:tcMar>
          </w:tcPr>
          <w:p w14:paraId="395B97B4" w14:textId="77777777" w:rsidR="003B5845" w:rsidRPr="00620BBE" w:rsidRDefault="003B5845" w:rsidP="00617B3E">
            <w:pPr>
              <w:pStyle w:val="SmallStandard"/>
            </w:pPr>
            <w:r w:rsidRPr="00620BBE">
              <w:t>unconnected</w:t>
            </w:r>
          </w:p>
        </w:tc>
        <w:tc>
          <w:tcPr>
            <w:tcW w:w="1559" w:type="dxa"/>
            <w:shd w:val="clear" w:color="auto" w:fill="auto"/>
            <w:tcMar>
              <w:top w:w="28" w:type="dxa"/>
              <w:left w:w="28" w:type="dxa"/>
              <w:bottom w:w="28" w:type="dxa"/>
              <w:right w:w="28" w:type="dxa"/>
            </w:tcMar>
          </w:tcPr>
          <w:p w14:paraId="09D7A59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0F94D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3156C5" w14:textId="77777777" w:rsidR="003B5845" w:rsidRPr="004A00BD" w:rsidRDefault="003B5845" w:rsidP="00617B3E">
            <w:pPr>
              <w:jc w:val="left"/>
              <w:rPr>
                <w:sz w:val="22"/>
                <w:lang w:val="en-GB"/>
              </w:rPr>
            </w:pPr>
            <w:r w:rsidRPr="004A00BD">
              <w:rPr>
                <w:sz w:val="16"/>
                <w:szCs w:val="16"/>
                <w:lang w:val="en-GB"/>
              </w:rPr>
              <w:t xml:space="preserve">If this attribute is </w:t>
            </w:r>
            <w:r w:rsidRPr="004A00BD">
              <w:rPr>
                <w:i/>
                <w:iCs/>
                <w:sz w:val="16"/>
                <w:szCs w:val="16"/>
                <w:lang w:val="en-GB"/>
              </w:rPr>
              <w:t>true</w:t>
            </w:r>
            <w:r w:rsidRPr="004A00BD">
              <w:rPr>
                <w:sz w:val="16"/>
                <w:szCs w:val="16"/>
                <w:lang w:val="en-GB"/>
              </w:rPr>
              <w:t xml:space="preserve">, the </w:t>
            </w:r>
            <w:r w:rsidRPr="004A00BD">
              <w:rPr>
                <w:i/>
                <w:iCs/>
                <w:sz w:val="16"/>
                <w:szCs w:val="16"/>
                <w:lang w:val="en-GB"/>
              </w:rPr>
              <w:t>WireElementReference</w:t>
            </w:r>
            <w:r w:rsidRPr="004A00BD">
              <w:rPr>
                <w:sz w:val="16"/>
                <w:szCs w:val="16"/>
                <w:lang w:val="en-GB"/>
              </w:rPr>
              <w:t xml:space="preserve"> is not connected (unused) on purpose. This can be the case for example if a multi core is used, but not all cores are necessary in a specific situation.</w:t>
            </w:r>
          </w:p>
          <w:p w14:paraId="6ADAB36F" w14:textId="77777777" w:rsidR="003B5845" w:rsidRPr="004A00BD" w:rsidRDefault="003B5845" w:rsidP="00617B3E">
            <w:pPr>
              <w:jc w:val="left"/>
              <w:rPr>
                <w:sz w:val="22"/>
                <w:lang w:val="en-GB"/>
              </w:rPr>
            </w:pPr>
            <w:r w:rsidRPr="004A00BD">
              <w:rPr>
                <w:sz w:val="16"/>
                <w:szCs w:val="16"/>
                <w:lang w:val="en-GB"/>
              </w:rPr>
              <w:t xml:space="preserve">However, for all </w:t>
            </w:r>
            <w:r w:rsidRPr="004A00BD">
              <w:rPr>
                <w:i/>
                <w:iCs/>
                <w:sz w:val="16"/>
                <w:szCs w:val="16"/>
                <w:lang w:val="en-GB"/>
              </w:rPr>
              <w:t>WireElements</w:t>
            </w:r>
            <w:r w:rsidRPr="004A00BD">
              <w:rPr>
                <w:sz w:val="16"/>
                <w:szCs w:val="16"/>
                <w:lang w:val="en-GB"/>
              </w:rPr>
              <w:t xml:space="preserve"> defined in the </w:t>
            </w:r>
            <w:r w:rsidRPr="004A00BD">
              <w:rPr>
                <w:i/>
                <w:iCs/>
                <w:sz w:val="16"/>
                <w:szCs w:val="16"/>
                <w:lang w:val="en-GB"/>
              </w:rPr>
              <w:t>WireSpecification</w:t>
            </w:r>
            <w:r w:rsidRPr="004A00BD">
              <w:rPr>
                <w:sz w:val="16"/>
                <w:szCs w:val="16"/>
                <w:lang w:val="en-GB"/>
              </w:rPr>
              <w:t xml:space="preserve"> a corresponding </w:t>
            </w:r>
            <w:r w:rsidRPr="004A00BD">
              <w:rPr>
                <w:i/>
                <w:iCs/>
                <w:sz w:val="16"/>
                <w:szCs w:val="16"/>
                <w:lang w:val="en-GB"/>
              </w:rPr>
              <w:t>WireElementReference</w:t>
            </w:r>
            <w:r w:rsidRPr="004A00BD">
              <w:rPr>
                <w:sz w:val="16"/>
                <w:szCs w:val="16"/>
                <w:lang w:val="en-GB"/>
              </w:rPr>
              <w:t xml:space="preserve"> shall exist. This attribute can be used to mark these unused cores explicitly.</w:t>
            </w:r>
          </w:p>
        </w:tc>
      </w:tr>
    </w:tbl>
    <w:p w14:paraId="3F2587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ED94D0" w14:textId="77777777" w:rsidTr="00617B3E">
        <w:tc>
          <w:tcPr>
            <w:tcW w:w="3856" w:type="dxa"/>
            <w:gridSpan w:val="3"/>
            <w:shd w:val="clear" w:color="auto" w:fill="auto"/>
          </w:tcPr>
          <w:p w14:paraId="1DC7A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DAFF1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8E4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DC9CF8" w14:textId="77777777" w:rsidTr="00617B3E">
        <w:tc>
          <w:tcPr>
            <w:tcW w:w="1573" w:type="dxa"/>
            <w:shd w:val="clear" w:color="auto" w:fill="auto"/>
          </w:tcPr>
          <w:p w14:paraId="2472C6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2F6B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37C43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6FCA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B0AE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2956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7E97150" w14:textId="77777777" w:rsidTr="00617B3E">
        <w:tc>
          <w:tcPr>
            <w:tcW w:w="1573" w:type="dxa"/>
            <w:shd w:val="clear" w:color="auto" w:fill="auto"/>
          </w:tcPr>
          <w:p w14:paraId="707ECA01" w14:textId="77777777" w:rsidR="003B5845" w:rsidRPr="00634625" w:rsidRDefault="003B5845" w:rsidP="00617B3E">
            <w:pPr>
              <w:pStyle w:val="SmallStandard"/>
            </w:pPr>
            <w:r>
              <w:t>Connection</w:t>
            </w:r>
          </w:p>
        </w:tc>
        <w:tc>
          <w:tcPr>
            <w:tcW w:w="1574" w:type="dxa"/>
            <w:shd w:val="clear" w:color="auto" w:fill="auto"/>
          </w:tcPr>
          <w:p w14:paraId="4B188891" w14:textId="77777777" w:rsidR="003B5845" w:rsidRPr="00132C43" w:rsidRDefault="003B5845" w:rsidP="00617B3E">
            <w:pPr>
              <w:pStyle w:val="SmallStandard"/>
            </w:pPr>
            <w:r>
              <w:t>connection</w:t>
            </w:r>
          </w:p>
        </w:tc>
        <w:tc>
          <w:tcPr>
            <w:tcW w:w="708" w:type="dxa"/>
            <w:shd w:val="clear" w:color="auto" w:fill="auto"/>
          </w:tcPr>
          <w:p w14:paraId="073BF46D" w14:textId="77777777" w:rsidR="003B5845" w:rsidRPr="00D331EF" w:rsidRDefault="003B5845" w:rsidP="00617B3E">
            <w:pPr>
              <w:pStyle w:val="SmallStandard"/>
            </w:pPr>
            <w:r w:rsidRPr="00574783">
              <w:t>0..1</w:t>
            </w:r>
          </w:p>
        </w:tc>
        <w:tc>
          <w:tcPr>
            <w:tcW w:w="709" w:type="dxa"/>
            <w:shd w:val="clear" w:color="auto" w:fill="auto"/>
          </w:tcPr>
          <w:p w14:paraId="221CB398" w14:textId="77777777" w:rsidR="003B5845" w:rsidRPr="00D331EF" w:rsidRDefault="003B5845" w:rsidP="00617B3E">
            <w:pPr>
              <w:pStyle w:val="SmallStandard"/>
            </w:pPr>
            <w:r w:rsidRPr="00207506">
              <w:t>0..*</w:t>
            </w:r>
          </w:p>
        </w:tc>
        <w:tc>
          <w:tcPr>
            <w:tcW w:w="567" w:type="dxa"/>
            <w:shd w:val="clear" w:color="auto" w:fill="auto"/>
          </w:tcPr>
          <w:p w14:paraId="42229853" w14:textId="77777777" w:rsidR="003B5845" w:rsidRPr="00D331EF" w:rsidRDefault="003B5845" w:rsidP="00617B3E">
            <w:pPr>
              <w:pStyle w:val="SmallStandard"/>
            </w:pPr>
            <w:r>
              <w:t>N</w:t>
            </w:r>
          </w:p>
        </w:tc>
        <w:tc>
          <w:tcPr>
            <w:tcW w:w="3969" w:type="dxa"/>
            <w:shd w:val="clear" w:color="auto" w:fill="auto"/>
          </w:tcPr>
          <w:p w14:paraId="443A7448" w14:textId="77777777" w:rsidR="003B5845" w:rsidRDefault="003B5845" w:rsidP="00617B3E">
            <w:pPr>
              <w:pStyle w:val="SmallStandard"/>
            </w:pPr>
            <w:r w:rsidRPr="00491287">
              <w:t>References the Connection that is realized by the referenced WireElement (WireElementReference).</w:t>
            </w:r>
          </w:p>
          <w:p w14:paraId="118BB69D" w14:textId="77777777" w:rsidR="003B5845" w:rsidRDefault="003B5845" w:rsidP="00617B3E">
            <w:pPr>
              <w:pStyle w:val="SmallStandard"/>
            </w:pPr>
            <w:r w:rsidRPr="00491287">
              <w:t>KBLFRM-341</w:t>
            </w:r>
          </w:p>
        </w:tc>
      </w:tr>
      <w:tr w:rsidR="003B5845" w:rsidRPr="004A00BD" w14:paraId="3C2972B3" w14:textId="77777777" w:rsidTr="00617B3E">
        <w:tc>
          <w:tcPr>
            <w:tcW w:w="1573" w:type="dxa"/>
            <w:shd w:val="clear" w:color="auto" w:fill="auto"/>
          </w:tcPr>
          <w:p w14:paraId="11ACE075" w14:textId="77777777" w:rsidR="003B5845" w:rsidRPr="00634625" w:rsidRDefault="003B5845" w:rsidP="00617B3E">
            <w:pPr>
              <w:pStyle w:val="SmallStandard"/>
            </w:pPr>
            <w:r>
              <w:t>WireEnd</w:t>
            </w:r>
          </w:p>
        </w:tc>
        <w:tc>
          <w:tcPr>
            <w:tcW w:w="1574" w:type="dxa"/>
            <w:shd w:val="clear" w:color="auto" w:fill="auto"/>
          </w:tcPr>
          <w:p w14:paraId="302BAC8A" w14:textId="77777777" w:rsidR="003B5845" w:rsidRPr="00132C43" w:rsidRDefault="003B5845" w:rsidP="00617B3E">
            <w:pPr>
              <w:pStyle w:val="SmallStandard"/>
            </w:pPr>
            <w:r>
              <w:t>wireEnd</w:t>
            </w:r>
          </w:p>
        </w:tc>
        <w:tc>
          <w:tcPr>
            <w:tcW w:w="708" w:type="dxa"/>
            <w:shd w:val="clear" w:color="auto" w:fill="auto"/>
          </w:tcPr>
          <w:p w14:paraId="16870147" w14:textId="77777777" w:rsidR="003B5845" w:rsidRPr="00D331EF" w:rsidRDefault="003B5845" w:rsidP="00617B3E">
            <w:pPr>
              <w:pStyle w:val="SmallStandard"/>
            </w:pPr>
            <w:r w:rsidRPr="00574783">
              <w:t>0..*</w:t>
            </w:r>
          </w:p>
        </w:tc>
        <w:tc>
          <w:tcPr>
            <w:tcW w:w="709" w:type="dxa"/>
            <w:shd w:val="clear" w:color="auto" w:fill="auto"/>
          </w:tcPr>
          <w:p w14:paraId="5448BDC9" w14:textId="77777777" w:rsidR="003B5845" w:rsidRPr="00D331EF" w:rsidRDefault="003B5845" w:rsidP="00617B3E">
            <w:pPr>
              <w:pStyle w:val="SmallStandard"/>
            </w:pPr>
            <w:r w:rsidRPr="00207506">
              <w:t>1</w:t>
            </w:r>
          </w:p>
        </w:tc>
        <w:tc>
          <w:tcPr>
            <w:tcW w:w="567" w:type="dxa"/>
            <w:shd w:val="clear" w:color="auto" w:fill="auto"/>
          </w:tcPr>
          <w:p w14:paraId="05A59C51" w14:textId="77777777" w:rsidR="003B5845" w:rsidRDefault="003B5845" w:rsidP="00617B3E">
            <w:pPr>
              <w:pStyle w:val="SmallStandard"/>
            </w:pPr>
            <w:r>
              <w:t>Y</w:t>
            </w:r>
          </w:p>
        </w:tc>
        <w:tc>
          <w:tcPr>
            <w:tcW w:w="3969" w:type="dxa"/>
            <w:shd w:val="clear" w:color="auto" w:fill="auto"/>
          </w:tcPr>
          <w:p w14:paraId="3D6A902A"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003E1EB" w14:textId="77777777" w:rsidTr="00617B3E">
        <w:tc>
          <w:tcPr>
            <w:tcW w:w="1573" w:type="dxa"/>
            <w:shd w:val="clear" w:color="auto" w:fill="auto"/>
          </w:tcPr>
          <w:p w14:paraId="1D2215E5" w14:textId="77777777" w:rsidR="003B5845" w:rsidRPr="00634625" w:rsidRDefault="003B5845" w:rsidP="00617B3E">
            <w:pPr>
              <w:pStyle w:val="SmallStandard"/>
            </w:pPr>
            <w:r>
              <w:t>WireLength</w:t>
            </w:r>
          </w:p>
        </w:tc>
        <w:tc>
          <w:tcPr>
            <w:tcW w:w="1574" w:type="dxa"/>
            <w:shd w:val="clear" w:color="auto" w:fill="auto"/>
          </w:tcPr>
          <w:p w14:paraId="3FAEB600" w14:textId="77777777" w:rsidR="003B5845" w:rsidRPr="00132C43" w:rsidRDefault="003B5845" w:rsidP="00617B3E">
            <w:pPr>
              <w:pStyle w:val="SmallStandard"/>
            </w:pPr>
            <w:r>
              <w:t>wireLength</w:t>
            </w:r>
          </w:p>
        </w:tc>
        <w:tc>
          <w:tcPr>
            <w:tcW w:w="708" w:type="dxa"/>
            <w:shd w:val="clear" w:color="auto" w:fill="auto"/>
          </w:tcPr>
          <w:p w14:paraId="2C89069A" w14:textId="77777777" w:rsidR="003B5845" w:rsidRPr="00D331EF" w:rsidRDefault="003B5845" w:rsidP="00617B3E">
            <w:pPr>
              <w:pStyle w:val="SmallStandard"/>
            </w:pPr>
            <w:r w:rsidRPr="00574783">
              <w:t>0..*</w:t>
            </w:r>
          </w:p>
        </w:tc>
        <w:tc>
          <w:tcPr>
            <w:tcW w:w="709" w:type="dxa"/>
            <w:shd w:val="clear" w:color="auto" w:fill="auto"/>
          </w:tcPr>
          <w:p w14:paraId="1FCF0B4D" w14:textId="77777777" w:rsidR="003B5845" w:rsidRPr="00D331EF" w:rsidRDefault="003B5845" w:rsidP="00617B3E">
            <w:pPr>
              <w:pStyle w:val="SmallStandard"/>
            </w:pPr>
            <w:r w:rsidRPr="00207506">
              <w:t>1</w:t>
            </w:r>
          </w:p>
        </w:tc>
        <w:tc>
          <w:tcPr>
            <w:tcW w:w="567" w:type="dxa"/>
            <w:shd w:val="clear" w:color="auto" w:fill="auto"/>
          </w:tcPr>
          <w:p w14:paraId="64F15C24" w14:textId="77777777" w:rsidR="003B5845" w:rsidRDefault="003B5845" w:rsidP="00617B3E">
            <w:pPr>
              <w:pStyle w:val="SmallStandard"/>
            </w:pPr>
            <w:r>
              <w:t>Y</w:t>
            </w:r>
          </w:p>
        </w:tc>
        <w:tc>
          <w:tcPr>
            <w:tcW w:w="3969" w:type="dxa"/>
            <w:shd w:val="clear" w:color="auto" w:fill="auto"/>
          </w:tcPr>
          <w:p w14:paraId="1A68C2BF" w14:textId="77777777" w:rsidR="003B5845" w:rsidRDefault="003B5845" w:rsidP="00617B3E">
            <w:pPr>
              <w:pStyle w:val="SmallStandard"/>
            </w:pPr>
            <w:r w:rsidRPr="00491287">
              <w:t xml:space="preserve">Specifies the different length of a wire. </w:t>
            </w:r>
          </w:p>
        </w:tc>
      </w:tr>
      <w:tr w:rsidR="003B5845" w:rsidRPr="004A00BD" w14:paraId="0B718C8A" w14:textId="77777777" w:rsidTr="00617B3E">
        <w:tc>
          <w:tcPr>
            <w:tcW w:w="1573" w:type="dxa"/>
            <w:shd w:val="clear" w:color="auto" w:fill="auto"/>
          </w:tcPr>
          <w:p w14:paraId="6FFEC79D" w14:textId="77777777" w:rsidR="003B5845" w:rsidRPr="00634625" w:rsidRDefault="003B5845" w:rsidP="00617B3E">
            <w:pPr>
              <w:pStyle w:val="SmallStandard"/>
            </w:pPr>
            <w:r>
              <w:t>WireElement</w:t>
            </w:r>
          </w:p>
        </w:tc>
        <w:tc>
          <w:tcPr>
            <w:tcW w:w="1574" w:type="dxa"/>
            <w:shd w:val="clear" w:color="auto" w:fill="auto"/>
          </w:tcPr>
          <w:p w14:paraId="1C3CCAAC" w14:textId="77777777" w:rsidR="003B5845" w:rsidRPr="00132C43" w:rsidRDefault="003B5845" w:rsidP="00617B3E">
            <w:pPr>
              <w:pStyle w:val="SmallStandard"/>
            </w:pPr>
            <w:r>
              <w:t>referencedWireElement</w:t>
            </w:r>
          </w:p>
        </w:tc>
        <w:tc>
          <w:tcPr>
            <w:tcW w:w="708" w:type="dxa"/>
            <w:shd w:val="clear" w:color="auto" w:fill="auto"/>
          </w:tcPr>
          <w:p w14:paraId="6337ED0B" w14:textId="77777777" w:rsidR="003B5845" w:rsidRPr="00D331EF" w:rsidRDefault="003B5845" w:rsidP="00617B3E">
            <w:pPr>
              <w:pStyle w:val="SmallStandard"/>
            </w:pPr>
            <w:r w:rsidRPr="00574783">
              <w:t>1</w:t>
            </w:r>
          </w:p>
        </w:tc>
        <w:tc>
          <w:tcPr>
            <w:tcW w:w="709" w:type="dxa"/>
            <w:shd w:val="clear" w:color="auto" w:fill="auto"/>
          </w:tcPr>
          <w:p w14:paraId="738DA08D" w14:textId="77777777" w:rsidR="003B5845" w:rsidRPr="00D331EF" w:rsidRDefault="003B5845" w:rsidP="00617B3E">
            <w:pPr>
              <w:pStyle w:val="SmallStandard"/>
            </w:pPr>
            <w:r w:rsidRPr="00207506">
              <w:t>0..*</w:t>
            </w:r>
          </w:p>
        </w:tc>
        <w:tc>
          <w:tcPr>
            <w:tcW w:w="567" w:type="dxa"/>
            <w:shd w:val="clear" w:color="auto" w:fill="auto"/>
          </w:tcPr>
          <w:p w14:paraId="1B552E19" w14:textId="77777777" w:rsidR="003B5845" w:rsidRPr="00D331EF" w:rsidRDefault="003B5845" w:rsidP="00617B3E">
            <w:pPr>
              <w:pStyle w:val="SmallStandard"/>
            </w:pPr>
            <w:r>
              <w:t>N</w:t>
            </w:r>
          </w:p>
        </w:tc>
        <w:tc>
          <w:tcPr>
            <w:tcW w:w="3969" w:type="dxa"/>
            <w:shd w:val="clear" w:color="auto" w:fill="auto"/>
          </w:tcPr>
          <w:p w14:paraId="2DD625B6"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40DFD20A" w14:textId="77777777" w:rsidTr="00617B3E">
        <w:tc>
          <w:tcPr>
            <w:tcW w:w="1573" w:type="dxa"/>
            <w:shd w:val="clear" w:color="auto" w:fill="auto"/>
          </w:tcPr>
          <w:p w14:paraId="1E29404F" w14:textId="77777777" w:rsidR="003B5845" w:rsidRPr="00634625" w:rsidRDefault="003B5845" w:rsidP="00617B3E">
            <w:pPr>
              <w:pStyle w:val="SmallStandard"/>
            </w:pPr>
            <w:r>
              <w:t>Signal</w:t>
            </w:r>
          </w:p>
        </w:tc>
        <w:tc>
          <w:tcPr>
            <w:tcW w:w="1574" w:type="dxa"/>
            <w:shd w:val="clear" w:color="auto" w:fill="auto"/>
          </w:tcPr>
          <w:p w14:paraId="2F94D6B0" w14:textId="77777777" w:rsidR="003B5845" w:rsidRPr="00132C43" w:rsidRDefault="003B5845" w:rsidP="00617B3E">
            <w:pPr>
              <w:pStyle w:val="SmallStandard"/>
            </w:pPr>
            <w:r>
              <w:t>signal</w:t>
            </w:r>
          </w:p>
        </w:tc>
        <w:tc>
          <w:tcPr>
            <w:tcW w:w="708" w:type="dxa"/>
            <w:shd w:val="clear" w:color="auto" w:fill="auto"/>
          </w:tcPr>
          <w:p w14:paraId="7BFCFC6B" w14:textId="77777777" w:rsidR="003B5845" w:rsidRPr="00D331EF" w:rsidRDefault="003B5845" w:rsidP="00617B3E">
            <w:pPr>
              <w:pStyle w:val="SmallStandard"/>
            </w:pPr>
            <w:r w:rsidRPr="00574783">
              <w:t>0..1</w:t>
            </w:r>
          </w:p>
        </w:tc>
        <w:tc>
          <w:tcPr>
            <w:tcW w:w="709" w:type="dxa"/>
            <w:shd w:val="clear" w:color="auto" w:fill="auto"/>
          </w:tcPr>
          <w:p w14:paraId="336C96F3" w14:textId="77777777" w:rsidR="003B5845" w:rsidRPr="00D331EF" w:rsidRDefault="003B5845" w:rsidP="00617B3E">
            <w:pPr>
              <w:pStyle w:val="SmallStandard"/>
            </w:pPr>
            <w:r w:rsidRPr="00207506">
              <w:t>0..*</w:t>
            </w:r>
          </w:p>
        </w:tc>
        <w:tc>
          <w:tcPr>
            <w:tcW w:w="567" w:type="dxa"/>
            <w:shd w:val="clear" w:color="auto" w:fill="auto"/>
          </w:tcPr>
          <w:p w14:paraId="67E7A857" w14:textId="77777777" w:rsidR="003B5845" w:rsidRPr="00D331EF" w:rsidRDefault="003B5845" w:rsidP="00617B3E">
            <w:pPr>
              <w:pStyle w:val="SmallStandard"/>
            </w:pPr>
            <w:r>
              <w:t>N</w:t>
            </w:r>
          </w:p>
        </w:tc>
        <w:tc>
          <w:tcPr>
            <w:tcW w:w="3969" w:type="dxa"/>
            <w:shd w:val="clear" w:color="auto" w:fill="auto"/>
          </w:tcPr>
          <w:p w14:paraId="3D31F70F" w14:textId="77777777" w:rsidR="003B5845" w:rsidRDefault="003B5845" w:rsidP="00617B3E">
            <w:pPr>
              <w:pStyle w:val="SmallStandard"/>
            </w:pPr>
            <w:r w:rsidRPr="00491287">
              <w:t>References the signal that is transmitted by the WireElementReference.</w:t>
            </w:r>
          </w:p>
        </w:tc>
      </w:tr>
      <w:tr w:rsidR="003B5845" w:rsidRPr="00CC6307" w14:paraId="789789ED" w14:textId="77777777" w:rsidTr="00617B3E">
        <w:tc>
          <w:tcPr>
            <w:tcW w:w="1573" w:type="dxa"/>
            <w:shd w:val="clear" w:color="auto" w:fill="auto"/>
          </w:tcPr>
          <w:p w14:paraId="6589B06F" w14:textId="77777777" w:rsidR="003B5845" w:rsidRPr="00634625" w:rsidRDefault="003B5845" w:rsidP="00617B3E">
            <w:pPr>
              <w:pStyle w:val="SmallStandard"/>
            </w:pPr>
            <w:r>
              <w:t>ConnectionGroup</w:t>
            </w:r>
          </w:p>
        </w:tc>
        <w:tc>
          <w:tcPr>
            <w:tcW w:w="1574" w:type="dxa"/>
            <w:shd w:val="clear" w:color="auto" w:fill="auto"/>
          </w:tcPr>
          <w:p w14:paraId="6E427441" w14:textId="77777777" w:rsidR="003B5845" w:rsidRPr="00132C43" w:rsidRDefault="003B5845" w:rsidP="00617B3E">
            <w:pPr>
              <w:pStyle w:val="SmallStandard"/>
            </w:pPr>
            <w:r>
              <w:t>connectionGroup</w:t>
            </w:r>
          </w:p>
        </w:tc>
        <w:tc>
          <w:tcPr>
            <w:tcW w:w="708" w:type="dxa"/>
            <w:shd w:val="clear" w:color="auto" w:fill="auto"/>
          </w:tcPr>
          <w:p w14:paraId="0672CAF7" w14:textId="77777777" w:rsidR="003B5845" w:rsidRPr="00D331EF" w:rsidRDefault="003B5845" w:rsidP="00617B3E">
            <w:pPr>
              <w:pStyle w:val="SmallStandard"/>
            </w:pPr>
            <w:r w:rsidRPr="00574783">
              <w:t>0..1</w:t>
            </w:r>
          </w:p>
        </w:tc>
        <w:tc>
          <w:tcPr>
            <w:tcW w:w="709" w:type="dxa"/>
            <w:shd w:val="clear" w:color="auto" w:fill="auto"/>
          </w:tcPr>
          <w:p w14:paraId="7CE12830" w14:textId="77777777" w:rsidR="003B5845" w:rsidRPr="004A00BD" w:rsidRDefault="003B5845" w:rsidP="00617B3E">
            <w:pPr>
              <w:rPr>
                <w:sz w:val="22"/>
              </w:rPr>
            </w:pPr>
          </w:p>
        </w:tc>
        <w:tc>
          <w:tcPr>
            <w:tcW w:w="567" w:type="dxa"/>
            <w:shd w:val="clear" w:color="auto" w:fill="auto"/>
          </w:tcPr>
          <w:p w14:paraId="64CFBE0F" w14:textId="77777777" w:rsidR="003B5845" w:rsidRPr="00D331EF" w:rsidRDefault="003B5845" w:rsidP="00617B3E">
            <w:pPr>
              <w:pStyle w:val="SmallStandard"/>
            </w:pPr>
            <w:r>
              <w:t>N</w:t>
            </w:r>
          </w:p>
        </w:tc>
        <w:tc>
          <w:tcPr>
            <w:tcW w:w="3969" w:type="dxa"/>
            <w:shd w:val="clear" w:color="auto" w:fill="auto"/>
          </w:tcPr>
          <w:p w14:paraId="10BB32C6"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bl>
    <w:p w14:paraId="68934B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556AED6" w14:textId="77777777" w:rsidTr="00617B3E">
        <w:tc>
          <w:tcPr>
            <w:tcW w:w="2296" w:type="dxa"/>
            <w:gridSpan w:val="2"/>
            <w:shd w:val="clear" w:color="auto" w:fill="auto"/>
          </w:tcPr>
          <w:p w14:paraId="75C61C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4D3B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00A21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5792E1" w14:textId="77777777" w:rsidTr="00617B3E">
        <w:tc>
          <w:tcPr>
            <w:tcW w:w="1588" w:type="dxa"/>
            <w:shd w:val="clear" w:color="auto" w:fill="auto"/>
          </w:tcPr>
          <w:p w14:paraId="397E0BD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99884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0EF7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3C70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BCB3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38AD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74FF5D" w14:textId="77777777" w:rsidTr="00617B3E">
        <w:tc>
          <w:tcPr>
            <w:tcW w:w="1588" w:type="dxa"/>
            <w:shd w:val="clear" w:color="auto" w:fill="auto"/>
          </w:tcPr>
          <w:p w14:paraId="0BAA6FD3" w14:textId="77777777" w:rsidR="003B5845" w:rsidRPr="00634625" w:rsidRDefault="003B5845" w:rsidP="00617B3E">
            <w:pPr>
              <w:pStyle w:val="SmallStandard"/>
            </w:pPr>
            <w:r>
              <w:lastRenderedPageBreak/>
              <w:t>WireGrouping</w:t>
            </w:r>
          </w:p>
        </w:tc>
        <w:tc>
          <w:tcPr>
            <w:tcW w:w="708" w:type="dxa"/>
            <w:shd w:val="clear" w:color="auto" w:fill="auto"/>
          </w:tcPr>
          <w:p w14:paraId="249099F7" w14:textId="77777777" w:rsidR="003B5845" w:rsidRPr="00D331EF" w:rsidRDefault="003B5845" w:rsidP="00617B3E">
            <w:pPr>
              <w:pStyle w:val="SmallStandard"/>
            </w:pPr>
            <w:r w:rsidRPr="00D01517">
              <w:t>0..*</w:t>
            </w:r>
          </w:p>
        </w:tc>
        <w:tc>
          <w:tcPr>
            <w:tcW w:w="1560" w:type="dxa"/>
            <w:shd w:val="clear" w:color="auto" w:fill="auto"/>
          </w:tcPr>
          <w:p w14:paraId="5A6F67EE" w14:textId="77777777" w:rsidR="003B5845" w:rsidRPr="00132C43" w:rsidRDefault="003B5845" w:rsidP="00617B3E">
            <w:pPr>
              <w:pStyle w:val="SmallStandard"/>
            </w:pPr>
            <w:r>
              <w:t>relatedWireElementReference</w:t>
            </w:r>
          </w:p>
        </w:tc>
        <w:tc>
          <w:tcPr>
            <w:tcW w:w="708" w:type="dxa"/>
            <w:shd w:val="clear" w:color="auto" w:fill="auto"/>
          </w:tcPr>
          <w:p w14:paraId="7EF2EF12" w14:textId="77777777" w:rsidR="003B5845" w:rsidRPr="00D331EF" w:rsidRDefault="003B5845" w:rsidP="00617B3E">
            <w:pPr>
              <w:pStyle w:val="SmallStandard"/>
            </w:pPr>
            <w:r w:rsidRPr="00D01517">
              <w:t>0..*</w:t>
            </w:r>
          </w:p>
        </w:tc>
        <w:tc>
          <w:tcPr>
            <w:tcW w:w="567" w:type="dxa"/>
            <w:shd w:val="clear" w:color="auto" w:fill="auto"/>
          </w:tcPr>
          <w:p w14:paraId="48CA8F08" w14:textId="77777777" w:rsidR="003B5845" w:rsidRPr="00D331EF" w:rsidRDefault="003B5845" w:rsidP="00617B3E">
            <w:pPr>
              <w:pStyle w:val="SmallStandard"/>
            </w:pPr>
            <w:r>
              <w:t>N</w:t>
            </w:r>
          </w:p>
        </w:tc>
        <w:tc>
          <w:tcPr>
            <w:tcW w:w="3969" w:type="dxa"/>
            <w:shd w:val="clear" w:color="auto" w:fill="auto"/>
          </w:tcPr>
          <w:p w14:paraId="1DDE0BBC"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4AE86333" w14:textId="77777777" w:rsidTr="00617B3E">
        <w:tc>
          <w:tcPr>
            <w:tcW w:w="1588" w:type="dxa"/>
            <w:shd w:val="clear" w:color="auto" w:fill="auto"/>
          </w:tcPr>
          <w:p w14:paraId="25758B59" w14:textId="77777777" w:rsidR="003B5845" w:rsidRPr="00634625" w:rsidRDefault="003B5845" w:rsidP="00617B3E">
            <w:pPr>
              <w:pStyle w:val="SmallStandard"/>
            </w:pPr>
            <w:r>
              <w:t>WireRole</w:t>
            </w:r>
          </w:p>
        </w:tc>
        <w:tc>
          <w:tcPr>
            <w:tcW w:w="708" w:type="dxa"/>
            <w:shd w:val="clear" w:color="auto" w:fill="auto"/>
          </w:tcPr>
          <w:p w14:paraId="296F92C6" w14:textId="77777777" w:rsidR="003B5845" w:rsidRPr="00D331EF" w:rsidRDefault="003B5845" w:rsidP="00617B3E">
            <w:pPr>
              <w:pStyle w:val="SmallStandard"/>
            </w:pPr>
            <w:r w:rsidRPr="00D01517">
              <w:t>1</w:t>
            </w:r>
          </w:p>
        </w:tc>
        <w:tc>
          <w:tcPr>
            <w:tcW w:w="1560" w:type="dxa"/>
            <w:shd w:val="clear" w:color="auto" w:fill="auto"/>
          </w:tcPr>
          <w:p w14:paraId="385E8DAC" w14:textId="77777777" w:rsidR="003B5845" w:rsidRPr="00132C43" w:rsidRDefault="003B5845" w:rsidP="00617B3E">
            <w:pPr>
              <w:pStyle w:val="SmallStandard"/>
            </w:pPr>
            <w:r>
              <w:t>wireElementReference</w:t>
            </w:r>
          </w:p>
        </w:tc>
        <w:tc>
          <w:tcPr>
            <w:tcW w:w="708" w:type="dxa"/>
            <w:shd w:val="clear" w:color="auto" w:fill="auto"/>
          </w:tcPr>
          <w:p w14:paraId="1E6DCDDD" w14:textId="77777777" w:rsidR="003B5845" w:rsidRPr="00D331EF" w:rsidRDefault="003B5845" w:rsidP="00617B3E">
            <w:pPr>
              <w:pStyle w:val="SmallStandard"/>
            </w:pPr>
            <w:r w:rsidRPr="00D01517">
              <w:t>0..*</w:t>
            </w:r>
          </w:p>
        </w:tc>
        <w:tc>
          <w:tcPr>
            <w:tcW w:w="567" w:type="dxa"/>
            <w:shd w:val="clear" w:color="auto" w:fill="auto"/>
          </w:tcPr>
          <w:p w14:paraId="757F4A9C" w14:textId="77777777" w:rsidR="003B5845" w:rsidRDefault="003B5845" w:rsidP="00617B3E">
            <w:pPr>
              <w:pStyle w:val="SmallStandard"/>
            </w:pPr>
            <w:r>
              <w:t>Y</w:t>
            </w:r>
          </w:p>
        </w:tc>
        <w:tc>
          <w:tcPr>
            <w:tcW w:w="3969" w:type="dxa"/>
            <w:shd w:val="clear" w:color="auto" w:fill="auto"/>
          </w:tcPr>
          <w:p w14:paraId="2F5E2CC6"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503269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0" w:name="_253545236077f5a8b7103caf2dc15dfc"/>
      <w:r>
        <w:rPr>
          <w:lang w:val="en-GB"/>
        </w:rPr>
        <w:t>WireEnd</w:t>
      </w:r>
      <w:bookmarkEnd w:id="1230"/>
    </w:p>
    <w:p w14:paraId="38F31E29" w14:textId="77777777" w:rsidR="003B5845" w:rsidRPr="00A518C2" w:rsidRDefault="003B5845" w:rsidP="003B5845">
      <w:pPr>
        <w:rPr>
          <w:lang w:val="en-GB"/>
        </w:rPr>
      </w:pPr>
      <w:r w:rsidRPr="00A518C2">
        <w:rPr>
          <w:sz w:val="18"/>
          <w:szCs w:val="18"/>
          <w:lang w:val="en-GB"/>
        </w:rPr>
        <w:t>A WireEnd is the end of a wire. This class mainly needed for the definition of a contacting. As a wire can be contacted on more than two ends (e.g. IDC) the WireEnd has a position on the wire.</w:t>
      </w:r>
    </w:p>
    <w:p w14:paraId="61D8D9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3E8578" w14:textId="77777777" w:rsidTr="00617B3E">
        <w:tc>
          <w:tcPr>
            <w:tcW w:w="2013" w:type="dxa"/>
            <w:shd w:val="clear" w:color="auto" w:fill="auto"/>
            <w:tcMar>
              <w:top w:w="28" w:type="dxa"/>
              <w:left w:w="28" w:type="dxa"/>
              <w:bottom w:w="28" w:type="dxa"/>
              <w:right w:w="28" w:type="dxa"/>
            </w:tcMar>
          </w:tcPr>
          <w:p w14:paraId="572544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D4228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C9BC7E6" w14:textId="77777777" w:rsidTr="00617B3E">
        <w:tc>
          <w:tcPr>
            <w:tcW w:w="2013" w:type="dxa"/>
            <w:shd w:val="clear" w:color="auto" w:fill="auto"/>
            <w:tcMar>
              <w:top w:w="28" w:type="dxa"/>
              <w:left w:w="28" w:type="dxa"/>
              <w:bottom w:w="28" w:type="dxa"/>
              <w:right w:w="28" w:type="dxa"/>
            </w:tcMar>
          </w:tcPr>
          <w:p w14:paraId="0D930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315BCE" w14:textId="77777777" w:rsidR="003B5845" w:rsidRPr="004A00BD" w:rsidRDefault="003B5845" w:rsidP="00617B3E">
            <w:pPr>
              <w:rPr>
                <w:sz w:val="22"/>
              </w:rPr>
            </w:pPr>
          </w:p>
        </w:tc>
      </w:tr>
      <w:tr w:rsidR="003B5845" w:rsidRPr="008359F5" w14:paraId="62B61A75" w14:textId="77777777" w:rsidTr="00617B3E">
        <w:tc>
          <w:tcPr>
            <w:tcW w:w="2013" w:type="dxa"/>
            <w:shd w:val="clear" w:color="auto" w:fill="auto"/>
            <w:tcMar>
              <w:top w:w="28" w:type="dxa"/>
              <w:left w:w="28" w:type="dxa"/>
              <w:bottom w:w="28" w:type="dxa"/>
              <w:right w:w="28" w:type="dxa"/>
            </w:tcMar>
          </w:tcPr>
          <w:p w14:paraId="2F50A92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54A74" w14:textId="77777777" w:rsidR="003B5845" w:rsidRPr="000437C1" w:rsidRDefault="003B5845" w:rsidP="00617B3E">
            <w:pPr>
              <w:pStyle w:val="SmallStandard"/>
            </w:pPr>
            <w:r>
              <w:t>false</w:t>
            </w:r>
          </w:p>
        </w:tc>
      </w:tr>
    </w:tbl>
    <w:p w14:paraId="7F21DD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D283EE7" w14:textId="77777777" w:rsidTr="00617B3E">
        <w:tc>
          <w:tcPr>
            <w:tcW w:w="2013" w:type="dxa"/>
            <w:shd w:val="clear" w:color="auto" w:fill="auto"/>
            <w:tcMar>
              <w:top w:w="28" w:type="dxa"/>
              <w:left w:w="28" w:type="dxa"/>
              <w:bottom w:w="28" w:type="dxa"/>
              <w:right w:w="28" w:type="dxa"/>
            </w:tcMar>
          </w:tcPr>
          <w:p w14:paraId="514BF51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A0630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F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B5A958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B9374F" w14:textId="77777777" w:rsidTr="00617B3E">
        <w:tc>
          <w:tcPr>
            <w:tcW w:w="2013" w:type="dxa"/>
            <w:shd w:val="clear" w:color="auto" w:fill="auto"/>
            <w:tcMar>
              <w:top w:w="28" w:type="dxa"/>
              <w:left w:w="28" w:type="dxa"/>
              <w:bottom w:w="28" w:type="dxa"/>
              <w:right w:w="28" w:type="dxa"/>
            </w:tcMar>
          </w:tcPr>
          <w:p w14:paraId="1C02075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4E0BC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CAFF6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84DA58" w14:textId="77777777" w:rsidR="003B5845" w:rsidRPr="004A00BD" w:rsidRDefault="003B5845" w:rsidP="00617B3E">
            <w:pPr>
              <w:jc w:val="left"/>
              <w:rPr>
                <w:sz w:val="22"/>
                <w:lang w:val="en-GB"/>
              </w:rPr>
            </w:pPr>
            <w:r w:rsidRPr="004A00BD">
              <w:rPr>
                <w:sz w:val="16"/>
                <w:szCs w:val="16"/>
                <w:lang w:val="en-GB"/>
              </w:rPr>
              <w:t>Specifies a unique identification of the WireEnd. The identification is guaranteed to be unique within the WireElementReference.</w:t>
            </w:r>
          </w:p>
        </w:tc>
      </w:tr>
      <w:tr w:rsidR="003B5845" w:rsidRPr="004A00BD" w14:paraId="627EA941" w14:textId="77777777" w:rsidTr="00617B3E">
        <w:tc>
          <w:tcPr>
            <w:tcW w:w="2013" w:type="dxa"/>
            <w:shd w:val="clear" w:color="auto" w:fill="auto"/>
            <w:tcMar>
              <w:top w:w="28" w:type="dxa"/>
              <w:left w:w="28" w:type="dxa"/>
              <w:bottom w:w="28" w:type="dxa"/>
              <w:right w:w="28" w:type="dxa"/>
            </w:tcMar>
          </w:tcPr>
          <w:p w14:paraId="308BCDA2" w14:textId="77777777" w:rsidR="003B5845" w:rsidRPr="00620BBE" w:rsidRDefault="003B5845" w:rsidP="00617B3E">
            <w:pPr>
              <w:pStyle w:val="SmallStandard"/>
            </w:pPr>
            <w:r w:rsidRPr="00620BBE">
              <w:t>positionOnWire</w:t>
            </w:r>
          </w:p>
        </w:tc>
        <w:tc>
          <w:tcPr>
            <w:tcW w:w="1559" w:type="dxa"/>
            <w:shd w:val="clear" w:color="auto" w:fill="auto"/>
            <w:tcMar>
              <w:top w:w="28" w:type="dxa"/>
              <w:left w:w="28" w:type="dxa"/>
              <w:bottom w:w="28" w:type="dxa"/>
              <w:right w:w="28" w:type="dxa"/>
            </w:tcMar>
          </w:tcPr>
          <w:p w14:paraId="7E5C83F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E3F52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4BF18E" w14:textId="77777777" w:rsidR="003B5845" w:rsidRPr="004A00BD" w:rsidRDefault="003B5845" w:rsidP="00617B3E">
            <w:pPr>
              <w:jc w:val="left"/>
              <w:rPr>
                <w:sz w:val="22"/>
                <w:lang w:val="en-GB"/>
              </w:rPr>
            </w:pPr>
            <w:r w:rsidRPr="004A00BD">
              <w:rPr>
                <w:sz w:val="16"/>
                <w:szCs w:val="16"/>
                <w:lang w:val="en-GB"/>
              </w:rPr>
              <w:t>Specifies the position of the WireEnd on the wire. This must be a value between 0 and 1.</w:t>
            </w:r>
          </w:p>
        </w:tc>
      </w:tr>
    </w:tbl>
    <w:p w14:paraId="303006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C41735F" w14:textId="77777777" w:rsidTr="00617B3E">
        <w:tc>
          <w:tcPr>
            <w:tcW w:w="3856" w:type="dxa"/>
            <w:gridSpan w:val="3"/>
            <w:shd w:val="clear" w:color="auto" w:fill="auto"/>
          </w:tcPr>
          <w:p w14:paraId="3D6A6F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312D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B484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35D18E" w14:textId="77777777" w:rsidTr="00617B3E">
        <w:tc>
          <w:tcPr>
            <w:tcW w:w="1573" w:type="dxa"/>
            <w:shd w:val="clear" w:color="auto" w:fill="auto"/>
          </w:tcPr>
          <w:p w14:paraId="05F3D6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7163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03E8D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076B5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AF06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96B1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C640BC" w14:textId="77777777" w:rsidTr="00617B3E">
        <w:tc>
          <w:tcPr>
            <w:tcW w:w="1573" w:type="dxa"/>
            <w:shd w:val="clear" w:color="auto" w:fill="auto"/>
          </w:tcPr>
          <w:p w14:paraId="17B50E5A" w14:textId="77777777" w:rsidR="003B5845" w:rsidRPr="00634625" w:rsidRDefault="003B5845" w:rsidP="00617B3E">
            <w:pPr>
              <w:pStyle w:val="SmallStandard"/>
            </w:pPr>
            <w:r>
              <w:t>ConnectionEnd</w:t>
            </w:r>
          </w:p>
        </w:tc>
        <w:tc>
          <w:tcPr>
            <w:tcW w:w="1574" w:type="dxa"/>
            <w:shd w:val="clear" w:color="auto" w:fill="auto"/>
          </w:tcPr>
          <w:p w14:paraId="17F45D67" w14:textId="77777777" w:rsidR="003B5845" w:rsidRPr="00132C43" w:rsidRDefault="003B5845" w:rsidP="00617B3E">
            <w:pPr>
              <w:pStyle w:val="SmallStandard"/>
            </w:pPr>
            <w:r>
              <w:t>connectionEnd</w:t>
            </w:r>
          </w:p>
        </w:tc>
        <w:tc>
          <w:tcPr>
            <w:tcW w:w="708" w:type="dxa"/>
            <w:shd w:val="clear" w:color="auto" w:fill="auto"/>
          </w:tcPr>
          <w:p w14:paraId="14AFEF91" w14:textId="77777777" w:rsidR="003B5845" w:rsidRPr="00D331EF" w:rsidRDefault="003B5845" w:rsidP="00617B3E">
            <w:pPr>
              <w:pStyle w:val="SmallStandard"/>
            </w:pPr>
            <w:r w:rsidRPr="00574783">
              <w:t>0..1</w:t>
            </w:r>
          </w:p>
        </w:tc>
        <w:tc>
          <w:tcPr>
            <w:tcW w:w="709" w:type="dxa"/>
            <w:shd w:val="clear" w:color="auto" w:fill="auto"/>
          </w:tcPr>
          <w:p w14:paraId="3C865B87" w14:textId="77777777" w:rsidR="003B5845" w:rsidRPr="00D331EF" w:rsidRDefault="003B5845" w:rsidP="00617B3E">
            <w:pPr>
              <w:pStyle w:val="SmallStandard"/>
            </w:pPr>
            <w:r w:rsidRPr="00207506">
              <w:t>0..*</w:t>
            </w:r>
          </w:p>
        </w:tc>
        <w:tc>
          <w:tcPr>
            <w:tcW w:w="567" w:type="dxa"/>
            <w:shd w:val="clear" w:color="auto" w:fill="auto"/>
          </w:tcPr>
          <w:p w14:paraId="09721952" w14:textId="77777777" w:rsidR="003B5845" w:rsidRPr="00D331EF" w:rsidRDefault="003B5845" w:rsidP="00617B3E">
            <w:pPr>
              <w:pStyle w:val="SmallStandard"/>
            </w:pPr>
            <w:r>
              <w:t>N</w:t>
            </w:r>
          </w:p>
        </w:tc>
        <w:tc>
          <w:tcPr>
            <w:tcW w:w="3969" w:type="dxa"/>
            <w:shd w:val="clear" w:color="auto" w:fill="auto"/>
          </w:tcPr>
          <w:p w14:paraId="79421901" w14:textId="77777777" w:rsidR="003B5845" w:rsidRPr="004A00BD" w:rsidRDefault="003B5845" w:rsidP="00617B3E">
            <w:pPr>
              <w:rPr>
                <w:sz w:val="22"/>
              </w:rPr>
            </w:pPr>
          </w:p>
        </w:tc>
      </w:tr>
    </w:tbl>
    <w:p w14:paraId="0BAE5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09EEFE" w14:textId="77777777" w:rsidTr="00617B3E">
        <w:tc>
          <w:tcPr>
            <w:tcW w:w="2296" w:type="dxa"/>
            <w:gridSpan w:val="2"/>
            <w:shd w:val="clear" w:color="auto" w:fill="auto"/>
          </w:tcPr>
          <w:p w14:paraId="399CE9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AD2B4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62BD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7D073" w14:textId="77777777" w:rsidTr="00617B3E">
        <w:tc>
          <w:tcPr>
            <w:tcW w:w="1588" w:type="dxa"/>
            <w:shd w:val="clear" w:color="auto" w:fill="auto"/>
          </w:tcPr>
          <w:p w14:paraId="20224B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B4AD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8042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04C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C83F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3A19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19755D" w14:textId="77777777" w:rsidTr="00617B3E">
        <w:tc>
          <w:tcPr>
            <w:tcW w:w="1588" w:type="dxa"/>
            <w:shd w:val="clear" w:color="auto" w:fill="auto"/>
          </w:tcPr>
          <w:p w14:paraId="5F049415" w14:textId="77777777" w:rsidR="003B5845" w:rsidRPr="00634625" w:rsidRDefault="003B5845" w:rsidP="00617B3E">
            <w:pPr>
              <w:pStyle w:val="SmallStandard"/>
            </w:pPr>
            <w:r>
              <w:t>WireMounting</w:t>
            </w:r>
          </w:p>
        </w:tc>
        <w:tc>
          <w:tcPr>
            <w:tcW w:w="708" w:type="dxa"/>
            <w:shd w:val="clear" w:color="auto" w:fill="auto"/>
          </w:tcPr>
          <w:p w14:paraId="4DB1CE55" w14:textId="77777777" w:rsidR="003B5845" w:rsidRPr="00D331EF" w:rsidRDefault="003B5845" w:rsidP="00617B3E">
            <w:pPr>
              <w:pStyle w:val="SmallStandard"/>
            </w:pPr>
            <w:r w:rsidRPr="00D01517">
              <w:t>0..*</w:t>
            </w:r>
          </w:p>
        </w:tc>
        <w:tc>
          <w:tcPr>
            <w:tcW w:w="1560" w:type="dxa"/>
            <w:shd w:val="clear" w:color="auto" w:fill="auto"/>
          </w:tcPr>
          <w:p w14:paraId="39457184" w14:textId="77777777" w:rsidR="003B5845" w:rsidRPr="00132C43" w:rsidRDefault="003B5845" w:rsidP="00617B3E">
            <w:pPr>
              <w:pStyle w:val="SmallStandard"/>
            </w:pPr>
            <w:r>
              <w:t>referencedWireEnd</w:t>
            </w:r>
          </w:p>
        </w:tc>
        <w:tc>
          <w:tcPr>
            <w:tcW w:w="708" w:type="dxa"/>
            <w:shd w:val="clear" w:color="auto" w:fill="auto"/>
          </w:tcPr>
          <w:p w14:paraId="3820983D" w14:textId="77777777" w:rsidR="003B5845" w:rsidRPr="00D331EF" w:rsidRDefault="003B5845" w:rsidP="00617B3E">
            <w:pPr>
              <w:pStyle w:val="SmallStandard"/>
            </w:pPr>
            <w:r w:rsidRPr="00D01517">
              <w:t>1..*</w:t>
            </w:r>
          </w:p>
        </w:tc>
        <w:tc>
          <w:tcPr>
            <w:tcW w:w="567" w:type="dxa"/>
            <w:shd w:val="clear" w:color="auto" w:fill="auto"/>
          </w:tcPr>
          <w:p w14:paraId="557D3A58" w14:textId="77777777" w:rsidR="003B5845" w:rsidRPr="00D331EF" w:rsidRDefault="003B5845" w:rsidP="00617B3E">
            <w:pPr>
              <w:pStyle w:val="SmallStandard"/>
            </w:pPr>
            <w:r>
              <w:t>N</w:t>
            </w:r>
          </w:p>
        </w:tc>
        <w:tc>
          <w:tcPr>
            <w:tcW w:w="3969" w:type="dxa"/>
            <w:shd w:val="clear" w:color="auto" w:fill="auto"/>
          </w:tcPr>
          <w:p w14:paraId="4034282C"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2BF5F089"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38E2B232" w14:textId="77777777" w:rsidTr="00617B3E">
        <w:tc>
          <w:tcPr>
            <w:tcW w:w="1588" w:type="dxa"/>
            <w:shd w:val="clear" w:color="auto" w:fill="auto"/>
          </w:tcPr>
          <w:p w14:paraId="0CB8301A" w14:textId="77777777" w:rsidR="003B5845" w:rsidRPr="00634625" w:rsidRDefault="003B5845" w:rsidP="00617B3E">
            <w:pPr>
              <w:pStyle w:val="SmallStandard"/>
            </w:pPr>
            <w:r>
              <w:t>WireElementReference</w:t>
            </w:r>
          </w:p>
        </w:tc>
        <w:tc>
          <w:tcPr>
            <w:tcW w:w="708" w:type="dxa"/>
            <w:shd w:val="clear" w:color="auto" w:fill="auto"/>
          </w:tcPr>
          <w:p w14:paraId="111A1B95" w14:textId="77777777" w:rsidR="003B5845" w:rsidRPr="00D331EF" w:rsidRDefault="003B5845" w:rsidP="00617B3E">
            <w:pPr>
              <w:pStyle w:val="SmallStandard"/>
            </w:pPr>
            <w:r w:rsidRPr="00D01517">
              <w:t>1</w:t>
            </w:r>
          </w:p>
        </w:tc>
        <w:tc>
          <w:tcPr>
            <w:tcW w:w="1560" w:type="dxa"/>
            <w:shd w:val="clear" w:color="auto" w:fill="auto"/>
          </w:tcPr>
          <w:p w14:paraId="31A0D735" w14:textId="77777777" w:rsidR="003B5845" w:rsidRPr="00132C43" w:rsidRDefault="003B5845" w:rsidP="00617B3E">
            <w:pPr>
              <w:pStyle w:val="SmallStandard"/>
            </w:pPr>
            <w:r>
              <w:t>wireEnd</w:t>
            </w:r>
          </w:p>
        </w:tc>
        <w:tc>
          <w:tcPr>
            <w:tcW w:w="708" w:type="dxa"/>
            <w:shd w:val="clear" w:color="auto" w:fill="auto"/>
          </w:tcPr>
          <w:p w14:paraId="026CC8F3" w14:textId="77777777" w:rsidR="003B5845" w:rsidRPr="00D331EF" w:rsidRDefault="003B5845" w:rsidP="00617B3E">
            <w:pPr>
              <w:pStyle w:val="SmallStandard"/>
            </w:pPr>
            <w:r w:rsidRPr="00D01517">
              <w:t>0..*</w:t>
            </w:r>
          </w:p>
        </w:tc>
        <w:tc>
          <w:tcPr>
            <w:tcW w:w="567" w:type="dxa"/>
            <w:shd w:val="clear" w:color="auto" w:fill="auto"/>
          </w:tcPr>
          <w:p w14:paraId="2265CAB3" w14:textId="77777777" w:rsidR="003B5845" w:rsidRDefault="003B5845" w:rsidP="00617B3E">
            <w:pPr>
              <w:pStyle w:val="SmallStandard"/>
            </w:pPr>
            <w:r>
              <w:t>Y</w:t>
            </w:r>
          </w:p>
        </w:tc>
        <w:tc>
          <w:tcPr>
            <w:tcW w:w="3969" w:type="dxa"/>
            <w:shd w:val="clear" w:color="auto" w:fill="auto"/>
          </w:tcPr>
          <w:p w14:paraId="361E0641"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F4C4656" w14:textId="77777777" w:rsidTr="00617B3E">
        <w:tc>
          <w:tcPr>
            <w:tcW w:w="1588" w:type="dxa"/>
            <w:shd w:val="clear" w:color="auto" w:fill="auto"/>
          </w:tcPr>
          <w:p w14:paraId="6BDB060C" w14:textId="77777777" w:rsidR="003B5845" w:rsidRPr="00634625" w:rsidRDefault="003B5845" w:rsidP="00617B3E">
            <w:pPr>
              <w:pStyle w:val="SmallStandard"/>
            </w:pPr>
            <w:r>
              <w:t>WireMountingDetail</w:t>
            </w:r>
          </w:p>
        </w:tc>
        <w:tc>
          <w:tcPr>
            <w:tcW w:w="708" w:type="dxa"/>
            <w:shd w:val="clear" w:color="auto" w:fill="auto"/>
          </w:tcPr>
          <w:p w14:paraId="4C83EB0D" w14:textId="77777777" w:rsidR="003B5845" w:rsidRPr="00D331EF" w:rsidRDefault="003B5845" w:rsidP="00617B3E">
            <w:pPr>
              <w:pStyle w:val="SmallStandard"/>
            </w:pPr>
            <w:r w:rsidRPr="00D01517">
              <w:t>0..*</w:t>
            </w:r>
          </w:p>
        </w:tc>
        <w:tc>
          <w:tcPr>
            <w:tcW w:w="1560" w:type="dxa"/>
            <w:shd w:val="clear" w:color="auto" w:fill="auto"/>
          </w:tcPr>
          <w:p w14:paraId="7BDD32C0" w14:textId="77777777" w:rsidR="003B5845" w:rsidRPr="00132C43" w:rsidRDefault="003B5845" w:rsidP="00617B3E">
            <w:pPr>
              <w:pStyle w:val="SmallStandard"/>
            </w:pPr>
            <w:r>
              <w:t>referencedWireEnd</w:t>
            </w:r>
          </w:p>
        </w:tc>
        <w:tc>
          <w:tcPr>
            <w:tcW w:w="708" w:type="dxa"/>
            <w:shd w:val="clear" w:color="auto" w:fill="auto"/>
          </w:tcPr>
          <w:p w14:paraId="6FF0F891" w14:textId="77777777" w:rsidR="003B5845" w:rsidRPr="00D331EF" w:rsidRDefault="003B5845" w:rsidP="00617B3E">
            <w:pPr>
              <w:pStyle w:val="SmallStandard"/>
            </w:pPr>
            <w:r w:rsidRPr="00D01517">
              <w:t>1..*</w:t>
            </w:r>
          </w:p>
        </w:tc>
        <w:tc>
          <w:tcPr>
            <w:tcW w:w="567" w:type="dxa"/>
            <w:shd w:val="clear" w:color="auto" w:fill="auto"/>
          </w:tcPr>
          <w:p w14:paraId="0A7CC698" w14:textId="77777777" w:rsidR="003B5845" w:rsidRPr="00D331EF" w:rsidRDefault="003B5845" w:rsidP="00617B3E">
            <w:pPr>
              <w:pStyle w:val="SmallStandard"/>
            </w:pPr>
            <w:r>
              <w:t>N</w:t>
            </w:r>
          </w:p>
        </w:tc>
        <w:tc>
          <w:tcPr>
            <w:tcW w:w="3969" w:type="dxa"/>
            <w:shd w:val="clear" w:color="auto" w:fill="auto"/>
          </w:tcPr>
          <w:p w14:paraId="6FDB68B1"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3C332A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1" w:name="_6a6855c65c62d505301c16fd7f4936da"/>
      <w:r>
        <w:rPr>
          <w:lang w:val="en-GB"/>
        </w:rPr>
        <w:t>WireEndAccessoryRole</w:t>
      </w:r>
      <w:bookmarkEnd w:id="1231"/>
    </w:p>
    <w:p w14:paraId="11FD16D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WireEndAccessoryRole</w:t>
      </w:r>
      <w:r w:rsidRPr="00A518C2">
        <w:rPr>
          <w:sz w:val="18"/>
          <w:szCs w:val="18"/>
          <w:lang w:val="en-GB"/>
        </w:rPr>
        <w:t xml:space="preserve"> defines the instance specific properties and relationships of a </w:t>
      </w:r>
      <w:r w:rsidRPr="00A518C2">
        <w:rPr>
          <w:i/>
          <w:iCs/>
          <w:sz w:val="18"/>
          <w:szCs w:val="18"/>
          <w:lang w:val="en-GB"/>
        </w:rPr>
        <w:t>WireEndAccessory</w:t>
      </w:r>
      <w:r w:rsidRPr="00A518C2">
        <w:rPr>
          <w:sz w:val="18"/>
          <w:szCs w:val="18"/>
          <w:lang w:val="en-GB"/>
        </w:rPr>
        <w:t>.</w:t>
      </w:r>
    </w:p>
    <w:p w14:paraId="35613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0B37E6" w14:textId="77777777" w:rsidTr="00617B3E">
        <w:tc>
          <w:tcPr>
            <w:tcW w:w="2013" w:type="dxa"/>
            <w:shd w:val="clear" w:color="auto" w:fill="auto"/>
            <w:tcMar>
              <w:top w:w="28" w:type="dxa"/>
              <w:left w:w="28" w:type="dxa"/>
              <w:bottom w:w="28" w:type="dxa"/>
              <w:right w:w="28" w:type="dxa"/>
            </w:tcMar>
          </w:tcPr>
          <w:p w14:paraId="6DF33A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0C905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DB84DA5" w14:textId="77777777" w:rsidTr="00617B3E">
        <w:tc>
          <w:tcPr>
            <w:tcW w:w="2013" w:type="dxa"/>
            <w:shd w:val="clear" w:color="auto" w:fill="auto"/>
            <w:tcMar>
              <w:top w:w="28" w:type="dxa"/>
              <w:left w:w="28" w:type="dxa"/>
              <w:bottom w:w="28" w:type="dxa"/>
              <w:right w:w="28" w:type="dxa"/>
            </w:tcMar>
          </w:tcPr>
          <w:p w14:paraId="516C2C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F5E754" w14:textId="77777777" w:rsidR="003B5845" w:rsidRPr="004A00BD" w:rsidRDefault="003B5845" w:rsidP="00617B3E">
            <w:pPr>
              <w:rPr>
                <w:sz w:val="22"/>
              </w:rPr>
            </w:pPr>
          </w:p>
        </w:tc>
      </w:tr>
      <w:tr w:rsidR="003B5845" w:rsidRPr="008359F5" w14:paraId="2699C746" w14:textId="77777777" w:rsidTr="00617B3E">
        <w:tc>
          <w:tcPr>
            <w:tcW w:w="2013" w:type="dxa"/>
            <w:shd w:val="clear" w:color="auto" w:fill="auto"/>
            <w:tcMar>
              <w:top w:w="28" w:type="dxa"/>
              <w:left w:w="28" w:type="dxa"/>
              <w:bottom w:w="28" w:type="dxa"/>
              <w:right w:w="28" w:type="dxa"/>
            </w:tcMar>
          </w:tcPr>
          <w:p w14:paraId="42877B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95C454" w14:textId="77777777" w:rsidR="003B5845" w:rsidRPr="000437C1" w:rsidRDefault="003B5845" w:rsidP="00617B3E">
            <w:pPr>
              <w:pStyle w:val="SmallStandard"/>
            </w:pPr>
            <w:r>
              <w:t>false</w:t>
            </w:r>
          </w:p>
        </w:tc>
      </w:tr>
    </w:tbl>
    <w:p w14:paraId="747E8C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92258A" w14:textId="77777777" w:rsidTr="00617B3E">
        <w:tc>
          <w:tcPr>
            <w:tcW w:w="3856" w:type="dxa"/>
            <w:gridSpan w:val="3"/>
            <w:shd w:val="clear" w:color="auto" w:fill="auto"/>
          </w:tcPr>
          <w:p w14:paraId="35DF88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7F87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8F03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8B379" w14:textId="77777777" w:rsidTr="00617B3E">
        <w:tc>
          <w:tcPr>
            <w:tcW w:w="1573" w:type="dxa"/>
            <w:shd w:val="clear" w:color="auto" w:fill="auto"/>
          </w:tcPr>
          <w:p w14:paraId="3CB71D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EC5B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7B7A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1192C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39C6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921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008A240" w14:textId="77777777" w:rsidTr="00617B3E">
        <w:tc>
          <w:tcPr>
            <w:tcW w:w="1573" w:type="dxa"/>
            <w:shd w:val="clear" w:color="auto" w:fill="auto"/>
          </w:tcPr>
          <w:p w14:paraId="5DFA0C89" w14:textId="77777777" w:rsidR="003B5845" w:rsidRPr="00634625" w:rsidRDefault="003B5845" w:rsidP="00617B3E">
            <w:pPr>
              <w:pStyle w:val="SmallStandard"/>
            </w:pPr>
            <w:r>
              <w:t>WireEndAccessorySpecification</w:t>
            </w:r>
          </w:p>
        </w:tc>
        <w:tc>
          <w:tcPr>
            <w:tcW w:w="1574" w:type="dxa"/>
            <w:shd w:val="clear" w:color="auto" w:fill="auto"/>
          </w:tcPr>
          <w:p w14:paraId="5CBFCCF8" w14:textId="77777777" w:rsidR="003B5845" w:rsidRPr="00132C43" w:rsidRDefault="003B5845" w:rsidP="00617B3E">
            <w:pPr>
              <w:pStyle w:val="SmallStandard"/>
            </w:pPr>
            <w:r>
              <w:t>wireEndAccessorySpecification</w:t>
            </w:r>
          </w:p>
        </w:tc>
        <w:tc>
          <w:tcPr>
            <w:tcW w:w="708" w:type="dxa"/>
            <w:shd w:val="clear" w:color="auto" w:fill="auto"/>
          </w:tcPr>
          <w:p w14:paraId="452720D5" w14:textId="77777777" w:rsidR="003B5845" w:rsidRPr="00D331EF" w:rsidRDefault="003B5845" w:rsidP="00617B3E">
            <w:pPr>
              <w:pStyle w:val="SmallStandard"/>
            </w:pPr>
            <w:r w:rsidRPr="00574783">
              <w:t>1</w:t>
            </w:r>
          </w:p>
        </w:tc>
        <w:tc>
          <w:tcPr>
            <w:tcW w:w="709" w:type="dxa"/>
            <w:shd w:val="clear" w:color="auto" w:fill="auto"/>
          </w:tcPr>
          <w:p w14:paraId="092363F3" w14:textId="77777777" w:rsidR="003B5845" w:rsidRPr="004A00BD" w:rsidRDefault="003B5845" w:rsidP="00617B3E">
            <w:pPr>
              <w:rPr>
                <w:sz w:val="22"/>
              </w:rPr>
            </w:pPr>
          </w:p>
        </w:tc>
        <w:tc>
          <w:tcPr>
            <w:tcW w:w="567" w:type="dxa"/>
            <w:shd w:val="clear" w:color="auto" w:fill="auto"/>
          </w:tcPr>
          <w:p w14:paraId="2DBE0937" w14:textId="77777777" w:rsidR="003B5845" w:rsidRPr="00D331EF" w:rsidRDefault="003B5845" w:rsidP="00617B3E">
            <w:pPr>
              <w:pStyle w:val="SmallStandard"/>
            </w:pPr>
            <w:r>
              <w:t>N</w:t>
            </w:r>
          </w:p>
        </w:tc>
        <w:tc>
          <w:tcPr>
            <w:tcW w:w="3969" w:type="dxa"/>
            <w:shd w:val="clear" w:color="auto" w:fill="auto"/>
          </w:tcPr>
          <w:p w14:paraId="6E7455B3"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66452C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1898D" w14:textId="77777777" w:rsidTr="00617B3E">
        <w:tc>
          <w:tcPr>
            <w:tcW w:w="2296" w:type="dxa"/>
            <w:gridSpan w:val="2"/>
            <w:shd w:val="clear" w:color="auto" w:fill="auto"/>
          </w:tcPr>
          <w:p w14:paraId="06BE38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31F9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360BF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A412E5" w14:textId="77777777" w:rsidTr="00617B3E">
        <w:tc>
          <w:tcPr>
            <w:tcW w:w="1588" w:type="dxa"/>
            <w:shd w:val="clear" w:color="auto" w:fill="auto"/>
          </w:tcPr>
          <w:p w14:paraId="22F6B4C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80EB0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C4B3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382D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43442C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F2E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69E5B6" w14:textId="77777777" w:rsidTr="00617B3E">
        <w:tc>
          <w:tcPr>
            <w:tcW w:w="1588" w:type="dxa"/>
            <w:shd w:val="clear" w:color="auto" w:fill="auto"/>
          </w:tcPr>
          <w:p w14:paraId="3C758E11" w14:textId="77777777" w:rsidR="003B5845" w:rsidRPr="00634625" w:rsidRDefault="003B5845" w:rsidP="00617B3E">
            <w:pPr>
              <w:pStyle w:val="SmallStandard"/>
            </w:pPr>
            <w:r>
              <w:t>WireMounting</w:t>
            </w:r>
          </w:p>
        </w:tc>
        <w:tc>
          <w:tcPr>
            <w:tcW w:w="708" w:type="dxa"/>
            <w:shd w:val="clear" w:color="auto" w:fill="auto"/>
          </w:tcPr>
          <w:p w14:paraId="04D808D5" w14:textId="77777777" w:rsidR="003B5845" w:rsidRPr="00D331EF" w:rsidRDefault="003B5845" w:rsidP="00617B3E">
            <w:pPr>
              <w:pStyle w:val="SmallStandard"/>
            </w:pPr>
            <w:r w:rsidRPr="00D01517">
              <w:t>0..*</w:t>
            </w:r>
          </w:p>
        </w:tc>
        <w:tc>
          <w:tcPr>
            <w:tcW w:w="1560" w:type="dxa"/>
            <w:shd w:val="clear" w:color="auto" w:fill="auto"/>
          </w:tcPr>
          <w:p w14:paraId="6ED78102" w14:textId="77777777" w:rsidR="003B5845" w:rsidRPr="00132C43" w:rsidRDefault="003B5845" w:rsidP="00617B3E">
            <w:pPr>
              <w:pStyle w:val="SmallStandard"/>
            </w:pPr>
            <w:r>
              <w:t>wireEndAccessory</w:t>
            </w:r>
          </w:p>
        </w:tc>
        <w:tc>
          <w:tcPr>
            <w:tcW w:w="708" w:type="dxa"/>
            <w:shd w:val="clear" w:color="auto" w:fill="auto"/>
          </w:tcPr>
          <w:p w14:paraId="5C7D1B51" w14:textId="77777777" w:rsidR="003B5845" w:rsidRPr="00D331EF" w:rsidRDefault="003B5845" w:rsidP="00617B3E">
            <w:pPr>
              <w:pStyle w:val="SmallStandard"/>
            </w:pPr>
            <w:r w:rsidRPr="00D01517">
              <w:t>0..*</w:t>
            </w:r>
          </w:p>
        </w:tc>
        <w:tc>
          <w:tcPr>
            <w:tcW w:w="567" w:type="dxa"/>
            <w:shd w:val="clear" w:color="auto" w:fill="auto"/>
          </w:tcPr>
          <w:p w14:paraId="468DDA5A" w14:textId="77777777" w:rsidR="003B5845" w:rsidRPr="00D331EF" w:rsidRDefault="003B5845" w:rsidP="00617B3E">
            <w:pPr>
              <w:pStyle w:val="SmallStandard"/>
            </w:pPr>
            <w:r>
              <w:t>N</w:t>
            </w:r>
          </w:p>
        </w:tc>
        <w:tc>
          <w:tcPr>
            <w:tcW w:w="3969" w:type="dxa"/>
            <w:shd w:val="clear" w:color="auto" w:fill="auto"/>
          </w:tcPr>
          <w:p w14:paraId="4AFE8610" w14:textId="77777777" w:rsidR="003B5845" w:rsidRPr="004A00BD" w:rsidRDefault="003B5845" w:rsidP="00617B3E">
            <w:pPr>
              <w:rPr>
                <w:sz w:val="22"/>
              </w:rPr>
            </w:pPr>
          </w:p>
        </w:tc>
      </w:tr>
    </w:tbl>
    <w:p w14:paraId="769E3F0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2" w:name="_d05fa594110a457090e08ab3b3d5be29"/>
      <w:r>
        <w:rPr>
          <w:lang w:val="en-GB"/>
        </w:rPr>
        <w:t>WireGrouping</w:t>
      </w:r>
      <w:bookmarkEnd w:id="1232"/>
    </w:p>
    <w:p w14:paraId="2FE5979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WireGrouping</w:t>
      </w:r>
      <w:r w:rsidRPr="00A518C2">
        <w:rPr>
          <w:sz w:val="18"/>
          <w:szCs w:val="18"/>
          <w:lang w:val="en-GB"/>
        </w:rPr>
        <w:t xml:space="preserve"> is the definition of a multi core wire in its usage. The elements of a </w:t>
      </w:r>
      <w:r w:rsidRPr="00A518C2">
        <w:rPr>
          <w:i/>
          <w:iCs/>
          <w:sz w:val="18"/>
          <w:szCs w:val="18"/>
          <w:lang w:val="en-GB"/>
        </w:rPr>
        <w:t xml:space="preserve">WireGrouping </w:t>
      </w:r>
      <w:r w:rsidRPr="00A518C2">
        <w:rPr>
          <w:sz w:val="18"/>
          <w:szCs w:val="18"/>
          <w:lang w:val="en-GB"/>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15F5227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WireGrouping </w:t>
      </w:r>
      <w:r w:rsidRPr="00A518C2">
        <w:rPr>
          <w:sz w:val="18"/>
          <w:szCs w:val="18"/>
          <w:lang w:val="en-GB"/>
        </w:rPr>
        <w:t xml:space="preserve">groups the </w:t>
      </w:r>
      <w:r w:rsidRPr="00A518C2">
        <w:rPr>
          <w:i/>
          <w:iCs/>
          <w:sz w:val="18"/>
          <w:szCs w:val="18"/>
          <w:lang w:val="en-GB"/>
        </w:rPr>
        <w:t>relatedWireElementReferences</w:t>
      </w:r>
      <w:r w:rsidRPr="00A518C2">
        <w:rPr>
          <w:sz w:val="18"/>
          <w:szCs w:val="18"/>
          <w:lang w:val="en-GB"/>
        </w:rPr>
        <w:t xml:space="preserve"> on an equal level containedWireGroupings are on a lower level. So, in order to create something like a shielded twisted pair, one </w:t>
      </w:r>
      <w:r w:rsidRPr="00A518C2">
        <w:rPr>
          <w:i/>
          <w:iCs/>
          <w:sz w:val="18"/>
          <w:szCs w:val="18"/>
          <w:lang w:val="en-GB"/>
        </w:rPr>
        <w:t xml:space="preserve">WireGrouping </w:t>
      </w:r>
      <w:r w:rsidRPr="00A518C2">
        <w:rPr>
          <w:sz w:val="18"/>
          <w:szCs w:val="18"/>
          <w:lang w:val="en-GB"/>
        </w:rPr>
        <w:t xml:space="preserve">"A" that references two </w:t>
      </w:r>
      <w:r w:rsidRPr="00A518C2">
        <w:rPr>
          <w:i/>
          <w:iCs/>
          <w:sz w:val="18"/>
          <w:szCs w:val="18"/>
          <w:lang w:val="en-GB"/>
        </w:rPr>
        <w:t xml:space="preserve">WireElementReferences </w:t>
      </w:r>
      <w:r w:rsidRPr="00A518C2">
        <w:rPr>
          <w:sz w:val="18"/>
          <w:szCs w:val="18"/>
          <w:lang w:val="en-GB"/>
        </w:rPr>
        <w:t xml:space="preserve">is required to represent the twisted pair and another </w:t>
      </w:r>
      <w:r w:rsidRPr="00A518C2">
        <w:rPr>
          <w:i/>
          <w:iCs/>
          <w:sz w:val="18"/>
          <w:szCs w:val="18"/>
          <w:lang w:val="en-GB"/>
        </w:rPr>
        <w:t>WireGrouping "</w:t>
      </w:r>
      <w:r w:rsidRPr="00A518C2">
        <w:rPr>
          <w:sz w:val="18"/>
          <w:szCs w:val="18"/>
          <w:lang w:val="en-GB"/>
        </w:rPr>
        <w:t xml:space="preserve">B" that contains </w:t>
      </w:r>
      <w:r w:rsidRPr="00A518C2">
        <w:rPr>
          <w:i/>
          <w:iCs/>
          <w:sz w:val="18"/>
          <w:szCs w:val="18"/>
          <w:lang w:val="en-GB"/>
        </w:rPr>
        <w:t xml:space="preserve">WireGrouping </w:t>
      </w:r>
      <w:r w:rsidRPr="00A518C2">
        <w:rPr>
          <w:sz w:val="18"/>
          <w:szCs w:val="18"/>
          <w:lang w:val="en-GB"/>
        </w:rPr>
        <w:t>"A" and references the "shield wire element".</w:t>
      </w:r>
    </w:p>
    <w:p w14:paraId="783737CB" w14:textId="77777777" w:rsidR="003B5845" w:rsidRPr="00A518C2" w:rsidRDefault="003B5845" w:rsidP="003B5845">
      <w:pPr>
        <w:rPr>
          <w:lang w:val="en-GB"/>
        </w:rPr>
      </w:pPr>
      <w:r w:rsidRPr="00A518C2">
        <w:rPr>
          <w:sz w:val="18"/>
          <w:szCs w:val="18"/>
          <w:lang w:val="en-GB"/>
        </w:rPr>
        <w:t xml:space="preserve"> The referenced </w:t>
      </w:r>
      <w:r w:rsidRPr="00A518C2">
        <w:rPr>
          <w:i/>
          <w:iCs/>
          <w:sz w:val="18"/>
          <w:szCs w:val="18"/>
          <w:lang w:val="en-GB"/>
        </w:rPr>
        <w:t>WireGroupSpecification</w:t>
      </w:r>
      <w:r w:rsidRPr="00A518C2">
        <w:rPr>
          <w:sz w:val="18"/>
          <w:szCs w:val="18"/>
          <w:lang w:val="en-GB"/>
        </w:rPr>
        <w:t xml:space="preserve"> defines the handling of the </w:t>
      </w:r>
      <w:r w:rsidRPr="00A518C2">
        <w:rPr>
          <w:i/>
          <w:iCs/>
          <w:sz w:val="18"/>
          <w:szCs w:val="18"/>
          <w:lang w:val="en-GB"/>
        </w:rPr>
        <w:t>WireGrouping</w:t>
      </w:r>
      <w:r w:rsidRPr="00A518C2">
        <w:rPr>
          <w:sz w:val="18"/>
          <w:szCs w:val="18"/>
          <w:lang w:val="en-GB"/>
        </w:rPr>
        <w:t xml:space="preserve"> during its assembly (e.g. twist).</w:t>
      </w:r>
    </w:p>
    <w:p w14:paraId="796452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75888D" w14:textId="77777777" w:rsidTr="00617B3E">
        <w:tc>
          <w:tcPr>
            <w:tcW w:w="2013" w:type="dxa"/>
            <w:shd w:val="clear" w:color="auto" w:fill="auto"/>
            <w:tcMar>
              <w:top w:w="28" w:type="dxa"/>
              <w:left w:w="28" w:type="dxa"/>
              <w:bottom w:w="28" w:type="dxa"/>
              <w:right w:w="28" w:type="dxa"/>
            </w:tcMar>
          </w:tcPr>
          <w:p w14:paraId="18BAAD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9D529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D56F5EE" w14:textId="77777777" w:rsidTr="00617B3E">
        <w:tc>
          <w:tcPr>
            <w:tcW w:w="2013" w:type="dxa"/>
            <w:shd w:val="clear" w:color="auto" w:fill="auto"/>
            <w:tcMar>
              <w:top w:w="28" w:type="dxa"/>
              <w:left w:w="28" w:type="dxa"/>
              <w:bottom w:w="28" w:type="dxa"/>
              <w:right w:w="28" w:type="dxa"/>
            </w:tcMar>
          </w:tcPr>
          <w:p w14:paraId="1A0457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8D432D" w14:textId="77777777" w:rsidR="003B5845" w:rsidRPr="004A00BD" w:rsidRDefault="003B5845" w:rsidP="00617B3E">
            <w:pPr>
              <w:rPr>
                <w:sz w:val="22"/>
              </w:rPr>
            </w:pPr>
          </w:p>
        </w:tc>
      </w:tr>
      <w:tr w:rsidR="003B5845" w:rsidRPr="008359F5" w14:paraId="512199C9" w14:textId="77777777" w:rsidTr="00617B3E">
        <w:tc>
          <w:tcPr>
            <w:tcW w:w="2013" w:type="dxa"/>
            <w:shd w:val="clear" w:color="auto" w:fill="auto"/>
            <w:tcMar>
              <w:top w:w="28" w:type="dxa"/>
              <w:left w:w="28" w:type="dxa"/>
              <w:bottom w:w="28" w:type="dxa"/>
              <w:right w:w="28" w:type="dxa"/>
            </w:tcMar>
          </w:tcPr>
          <w:p w14:paraId="1C258A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3E03B8" w14:textId="77777777" w:rsidR="003B5845" w:rsidRPr="000437C1" w:rsidRDefault="003B5845" w:rsidP="00617B3E">
            <w:pPr>
              <w:pStyle w:val="SmallStandard"/>
            </w:pPr>
            <w:r>
              <w:t>false</w:t>
            </w:r>
          </w:p>
        </w:tc>
      </w:tr>
    </w:tbl>
    <w:p w14:paraId="11159C1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EB81E7" w14:textId="77777777" w:rsidTr="00617B3E">
        <w:tc>
          <w:tcPr>
            <w:tcW w:w="2013" w:type="dxa"/>
            <w:shd w:val="clear" w:color="auto" w:fill="auto"/>
            <w:tcMar>
              <w:top w:w="28" w:type="dxa"/>
              <w:left w:w="28" w:type="dxa"/>
              <w:bottom w:w="28" w:type="dxa"/>
              <w:right w:w="28" w:type="dxa"/>
            </w:tcMar>
          </w:tcPr>
          <w:p w14:paraId="05122A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E2F1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467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E07B6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DE5D3C" w14:textId="77777777" w:rsidTr="00617B3E">
        <w:tc>
          <w:tcPr>
            <w:tcW w:w="2013" w:type="dxa"/>
            <w:shd w:val="clear" w:color="auto" w:fill="auto"/>
            <w:tcMar>
              <w:top w:w="28" w:type="dxa"/>
              <w:left w:w="28" w:type="dxa"/>
              <w:bottom w:w="28" w:type="dxa"/>
              <w:right w:w="28" w:type="dxa"/>
            </w:tcMar>
          </w:tcPr>
          <w:p w14:paraId="36E3401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1E0BD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929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874FB6C" w14:textId="77777777" w:rsidR="003B5845" w:rsidRPr="004A00BD" w:rsidRDefault="003B5845" w:rsidP="00617B3E">
            <w:pPr>
              <w:jc w:val="left"/>
              <w:rPr>
                <w:sz w:val="22"/>
                <w:lang w:val="en-GB"/>
              </w:rPr>
            </w:pPr>
            <w:r w:rsidRPr="004A00BD">
              <w:rPr>
                <w:sz w:val="16"/>
                <w:szCs w:val="16"/>
                <w:lang w:val="en-GB"/>
              </w:rPr>
              <w:t>Specifies a unique identification of the WireGrouping. The identification is guaranteed to be unique within the WireGroupingSpecification.</w:t>
            </w:r>
          </w:p>
        </w:tc>
      </w:tr>
    </w:tbl>
    <w:p w14:paraId="6FABC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2E7E7D" w14:textId="77777777" w:rsidTr="00617B3E">
        <w:tc>
          <w:tcPr>
            <w:tcW w:w="3856" w:type="dxa"/>
            <w:gridSpan w:val="3"/>
            <w:shd w:val="clear" w:color="auto" w:fill="auto"/>
          </w:tcPr>
          <w:p w14:paraId="2B4EC4B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DD50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0B5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BB4BDA" w14:textId="77777777" w:rsidTr="00617B3E">
        <w:tc>
          <w:tcPr>
            <w:tcW w:w="1573" w:type="dxa"/>
            <w:shd w:val="clear" w:color="auto" w:fill="auto"/>
          </w:tcPr>
          <w:p w14:paraId="77B73D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C50B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440F6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0F23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D6A9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2183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26D9" w14:textId="77777777" w:rsidTr="00617B3E">
        <w:tc>
          <w:tcPr>
            <w:tcW w:w="1573" w:type="dxa"/>
            <w:shd w:val="clear" w:color="auto" w:fill="auto"/>
          </w:tcPr>
          <w:p w14:paraId="1859DC04" w14:textId="77777777" w:rsidR="003B5845" w:rsidRPr="00634625" w:rsidRDefault="003B5845" w:rsidP="00617B3E">
            <w:pPr>
              <w:pStyle w:val="SmallStandard"/>
            </w:pPr>
            <w:r>
              <w:t>WireElementReference</w:t>
            </w:r>
          </w:p>
        </w:tc>
        <w:tc>
          <w:tcPr>
            <w:tcW w:w="1574" w:type="dxa"/>
            <w:shd w:val="clear" w:color="auto" w:fill="auto"/>
          </w:tcPr>
          <w:p w14:paraId="4A5A358F" w14:textId="77777777" w:rsidR="003B5845" w:rsidRPr="00132C43" w:rsidRDefault="003B5845" w:rsidP="00617B3E">
            <w:pPr>
              <w:pStyle w:val="SmallStandard"/>
            </w:pPr>
            <w:r>
              <w:t>relatedWireElementReference</w:t>
            </w:r>
          </w:p>
        </w:tc>
        <w:tc>
          <w:tcPr>
            <w:tcW w:w="708" w:type="dxa"/>
            <w:shd w:val="clear" w:color="auto" w:fill="auto"/>
          </w:tcPr>
          <w:p w14:paraId="01C579F5" w14:textId="77777777" w:rsidR="003B5845" w:rsidRPr="00D331EF" w:rsidRDefault="003B5845" w:rsidP="00617B3E">
            <w:pPr>
              <w:pStyle w:val="SmallStandard"/>
            </w:pPr>
            <w:r w:rsidRPr="00574783">
              <w:t>0..*</w:t>
            </w:r>
          </w:p>
        </w:tc>
        <w:tc>
          <w:tcPr>
            <w:tcW w:w="709" w:type="dxa"/>
            <w:shd w:val="clear" w:color="auto" w:fill="auto"/>
          </w:tcPr>
          <w:p w14:paraId="0FE458AA" w14:textId="77777777" w:rsidR="003B5845" w:rsidRPr="00D331EF" w:rsidRDefault="003B5845" w:rsidP="00617B3E">
            <w:pPr>
              <w:pStyle w:val="SmallStandard"/>
            </w:pPr>
            <w:r w:rsidRPr="00207506">
              <w:t>0..*</w:t>
            </w:r>
          </w:p>
        </w:tc>
        <w:tc>
          <w:tcPr>
            <w:tcW w:w="567" w:type="dxa"/>
            <w:shd w:val="clear" w:color="auto" w:fill="auto"/>
          </w:tcPr>
          <w:p w14:paraId="462A2F20" w14:textId="77777777" w:rsidR="003B5845" w:rsidRPr="00D331EF" w:rsidRDefault="003B5845" w:rsidP="00617B3E">
            <w:pPr>
              <w:pStyle w:val="SmallStandard"/>
            </w:pPr>
            <w:r>
              <w:t>N</w:t>
            </w:r>
          </w:p>
        </w:tc>
        <w:tc>
          <w:tcPr>
            <w:tcW w:w="3969" w:type="dxa"/>
            <w:shd w:val="clear" w:color="auto" w:fill="auto"/>
          </w:tcPr>
          <w:p w14:paraId="5B5EC666"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0E1F25AA" w14:textId="77777777" w:rsidTr="00617B3E">
        <w:tc>
          <w:tcPr>
            <w:tcW w:w="1573" w:type="dxa"/>
            <w:shd w:val="clear" w:color="auto" w:fill="auto"/>
          </w:tcPr>
          <w:p w14:paraId="14552CF9" w14:textId="77777777" w:rsidR="003B5845" w:rsidRPr="00634625" w:rsidRDefault="003B5845" w:rsidP="00617B3E">
            <w:pPr>
              <w:pStyle w:val="SmallStandard"/>
            </w:pPr>
            <w:r>
              <w:t>WireGroupSpecification</w:t>
            </w:r>
          </w:p>
        </w:tc>
        <w:tc>
          <w:tcPr>
            <w:tcW w:w="1574" w:type="dxa"/>
            <w:shd w:val="clear" w:color="auto" w:fill="auto"/>
          </w:tcPr>
          <w:p w14:paraId="22AB13A4" w14:textId="77777777" w:rsidR="003B5845" w:rsidRPr="00132C43" w:rsidRDefault="003B5845" w:rsidP="00617B3E">
            <w:pPr>
              <w:pStyle w:val="SmallStandard"/>
            </w:pPr>
            <w:r>
              <w:t>wireGroupSpecification</w:t>
            </w:r>
          </w:p>
        </w:tc>
        <w:tc>
          <w:tcPr>
            <w:tcW w:w="708" w:type="dxa"/>
            <w:shd w:val="clear" w:color="auto" w:fill="auto"/>
          </w:tcPr>
          <w:p w14:paraId="181D437C" w14:textId="77777777" w:rsidR="003B5845" w:rsidRPr="00D331EF" w:rsidRDefault="003B5845" w:rsidP="00617B3E">
            <w:pPr>
              <w:pStyle w:val="SmallStandard"/>
            </w:pPr>
            <w:r w:rsidRPr="00574783">
              <w:t>0..1</w:t>
            </w:r>
          </w:p>
        </w:tc>
        <w:tc>
          <w:tcPr>
            <w:tcW w:w="709" w:type="dxa"/>
            <w:shd w:val="clear" w:color="auto" w:fill="auto"/>
          </w:tcPr>
          <w:p w14:paraId="35B2BBC6" w14:textId="77777777" w:rsidR="003B5845" w:rsidRPr="00D331EF" w:rsidRDefault="003B5845" w:rsidP="00617B3E">
            <w:pPr>
              <w:pStyle w:val="SmallStandard"/>
            </w:pPr>
            <w:r w:rsidRPr="00207506">
              <w:t>0..*</w:t>
            </w:r>
          </w:p>
        </w:tc>
        <w:tc>
          <w:tcPr>
            <w:tcW w:w="567" w:type="dxa"/>
            <w:shd w:val="clear" w:color="auto" w:fill="auto"/>
          </w:tcPr>
          <w:p w14:paraId="24DA5899" w14:textId="77777777" w:rsidR="003B5845" w:rsidRPr="00D331EF" w:rsidRDefault="003B5845" w:rsidP="00617B3E">
            <w:pPr>
              <w:pStyle w:val="SmallStandard"/>
            </w:pPr>
            <w:r>
              <w:t>N</w:t>
            </w:r>
          </w:p>
        </w:tc>
        <w:tc>
          <w:tcPr>
            <w:tcW w:w="3969" w:type="dxa"/>
            <w:shd w:val="clear" w:color="auto" w:fill="auto"/>
          </w:tcPr>
          <w:p w14:paraId="6785ABD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r w:rsidR="003B5845" w:rsidRPr="004A00BD" w14:paraId="1AC76802" w14:textId="77777777" w:rsidTr="00617B3E">
        <w:tc>
          <w:tcPr>
            <w:tcW w:w="1573" w:type="dxa"/>
            <w:shd w:val="clear" w:color="auto" w:fill="auto"/>
          </w:tcPr>
          <w:p w14:paraId="5BF49F35" w14:textId="77777777" w:rsidR="003B5845" w:rsidRPr="00634625" w:rsidRDefault="003B5845" w:rsidP="00617B3E">
            <w:pPr>
              <w:pStyle w:val="SmallStandard"/>
            </w:pPr>
            <w:r>
              <w:lastRenderedPageBreak/>
              <w:t>ConnectionGroup</w:t>
            </w:r>
          </w:p>
        </w:tc>
        <w:tc>
          <w:tcPr>
            <w:tcW w:w="1574" w:type="dxa"/>
            <w:shd w:val="clear" w:color="auto" w:fill="auto"/>
          </w:tcPr>
          <w:p w14:paraId="528C93C9" w14:textId="77777777" w:rsidR="003B5845" w:rsidRPr="00132C43" w:rsidRDefault="003B5845" w:rsidP="00617B3E">
            <w:pPr>
              <w:pStyle w:val="SmallStandard"/>
            </w:pPr>
            <w:r>
              <w:t>connectionGroup</w:t>
            </w:r>
          </w:p>
        </w:tc>
        <w:tc>
          <w:tcPr>
            <w:tcW w:w="708" w:type="dxa"/>
            <w:shd w:val="clear" w:color="auto" w:fill="auto"/>
          </w:tcPr>
          <w:p w14:paraId="760E768F" w14:textId="77777777" w:rsidR="003B5845" w:rsidRPr="00D331EF" w:rsidRDefault="003B5845" w:rsidP="00617B3E">
            <w:pPr>
              <w:pStyle w:val="SmallStandard"/>
            </w:pPr>
            <w:r w:rsidRPr="00574783">
              <w:t>0..1</w:t>
            </w:r>
          </w:p>
        </w:tc>
        <w:tc>
          <w:tcPr>
            <w:tcW w:w="709" w:type="dxa"/>
            <w:shd w:val="clear" w:color="auto" w:fill="auto"/>
          </w:tcPr>
          <w:p w14:paraId="23E74569" w14:textId="77777777" w:rsidR="003B5845" w:rsidRPr="004A00BD" w:rsidRDefault="003B5845" w:rsidP="00617B3E">
            <w:pPr>
              <w:rPr>
                <w:sz w:val="22"/>
              </w:rPr>
            </w:pPr>
          </w:p>
        </w:tc>
        <w:tc>
          <w:tcPr>
            <w:tcW w:w="567" w:type="dxa"/>
            <w:shd w:val="clear" w:color="auto" w:fill="auto"/>
          </w:tcPr>
          <w:p w14:paraId="7A5E918D" w14:textId="77777777" w:rsidR="003B5845" w:rsidRPr="00D331EF" w:rsidRDefault="003B5845" w:rsidP="00617B3E">
            <w:pPr>
              <w:pStyle w:val="SmallStandard"/>
            </w:pPr>
            <w:r>
              <w:t>N</w:t>
            </w:r>
          </w:p>
        </w:tc>
        <w:tc>
          <w:tcPr>
            <w:tcW w:w="3969" w:type="dxa"/>
            <w:shd w:val="clear" w:color="auto" w:fill="auto"/>
          </w:tcPr>
          <w:p w14:paraId="1902C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6EEDC4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FEDDF7" w14:textId="77777777" w:rsidTr="00617B3E">
        <w:tc>
          <w:tcPr>
            <w:tcW w:w="2296" w:type="dxa"/>
            <w:gridSpan w:val="2"/>
            <w:shd w:val="clear" w:color="auto" w:fill="auto"/>
          </w:tcPr>
          <w:p w14:paraId="32996AE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A6DD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7E4A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CC5ACC" w14:textId="77777777" w:rsidTr="00617B3E">
        <w:tc>
          <w:tcPr>
            <w:tcW w:w="1588" w:type="dxa"/>
            <w:shd w:val="clear" w:color="auto" w:fill="auto"/>
          </w:tcPr>
          <w:p w14:paraId="1D95FE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61E52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9FCF5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E2513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517F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9CA0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E99A9C" w14:textId="77777777" w:rsidTr="00617B3E">
        <w:tc>
          <w:tcPr>
            <w:tcW w:w="1588" w:type="dxa"/>
            <w:shd w:val="clear" w:color="auto" w:fill="auto"/>
          </w:tcPr>
          <w:p w14:paraId="2CC41110" w14:textId="77777777" w:rsidR="003B5845" w:rsidRPr="00634625" w:rsidRDefault="003B5845" w:rsidP="00617B3E">
            <w:pPr>
              <w:pStyle w:val="SmallStandard"/>
            </w:pPr>
            <w:r>
              <w:t>WireGrouping</w:t>
            </w:r>
          </w:p>
        </w:tc>
        <w:tc>
          <w:tcPr>
            <w:tcW w:w="708" w:type="dxa"/>
            <w:shd w:val="clear" w:color="auto" w:fill="auto"/>
          </w:tcPr>
          <w:p w14:paraId="78CF5B31" w14:textId="77777777" w:rsidR="003B5845" w:rsidRPr="00D331EF" w:rsidRDefault="003B5845" w:rsidP="00617B3E">
            <w:pPr>
              <w:pStyle w:val="SmallStandard"/>
            </w:pPr>
            <w:r w:rsidRPr="00D01517">
              <w:t>0..1</w:t>
            </w:r>
          </w:p>
        </w:tc>
        <w:tc>
          <w:tcPr>
            <w:tcW w:w="1560" w:type="dxa"/>
            <w:shd w:val="clear" w:color="auto" w:fill="auto"/>
          </w:tcPr>
          <w:p w14:paraId="45EA5279" w14:textId="77777777" w:rsidR="003B5845" w:rsidRPr="00132C43" w:rsidRDefault="003B5845" w:rsidP="00617B3E">
            <w:pPr>
              <w:pStyle w:val="SmallStandard"/>
            </w:pPr>
            <w:r>
              <w:t>containedWireGroupings</w:t>
            </w:r>
          </w:p>
        </w:tc>
        <w:tc>
          <w:tcPr>
            <w:tcW w:w="708" w:type="dxa"/>
            <w:shd w:val="clear" w:color="auto" w:fill="auto"/>
          </w:tcPr>
          <w:p w14:paraId="496AC68C" w14:textId="77777777" w:rsidR="003B5845" w:rsidRPr="00D331EF" w:rsidRDefault="003B5845" w:rsidP="00617B3E">
            <w:pPr>
              <w:pStyle w:val="SmallStandard"/>
            </w:pPr>
            <w:r w:rsidRPr="00D01517">
              <w:t>0..*</w:t>
            </w:r>
          </w:p>
        </w:tc>
        <w:tc>
          <w:tcPr>
            <w:tcW w:w="567" w:type="dxa"/>
            <w:shd w:val="clear" w:color="auto" w:fill="auto"/>
          </w:tcPr>
          <w:p w14:paraId="204FB37D" w14:textId="77777777" w:rsidR="003B5845" w:rsidRDefault="003B5845" w:rsidP="00617B3E">
            <w:pPr>
              <w:pStyle w:val="SmallStandard"/>
            </w:pPr>
            <w:r>
              <w:t>Y</w:t>
            </w:r>
          </w:p>
        </w:tc>
        <w:tc>
          <w:tcPr>
            <w:tcW w:w="3969" w:type="dxa"/>
            <w:shd w:val="clear" w:color="auto" w:fill="auto"/>
          </w:tcPr>
          <w:p w14:paraId="2CA598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WireGroupings</w:t>
            </w:r>
            <w:r w:rsidRPr="004A00BD">
              <w:rPr>
                <w:sz w:val="16"/>
                <w:szCs w:val="16"/>
                <w:lang w:val="en-GB"/>
              </w:rPr>
              <w:t xml:space="preserve"> that are contained in this </w:t>
            </w:r>
            <w:r w:rsidRPr="004A00BD">
              <w:rPr>
                <w:i/>
                <w:iCs/>
                <w:sz w:val="16"/>
                <w:szCs w:val="16"/>
                <w:lang w:val="en-GB"/>
              </w:rPr>
              <w:t>WireGrouping</w:t>
            </w:r>
            <w:r w:rsidRPr="004A00BD">
              <w:rPr>
                <w:sz w:val="16"/>
                <w:szCs w:val="16"/>
                <w:lang w:val="en-GB"/>
              </w:rPr>
              <w:t>.</w:t>
            </w:r>
          </w:p>
        </w:tc>
      </w:tr>
      <w:tr w:rsidR="003B5845" w:rsidRPr="004A00BD" w14:paraId="20508992" w14:textId="77777777" w:rsidTr="00617B3E">
        <w:tc>
          <w:tcPr>
            <w:tcW w:w="1588" w:type="dxa"/>
            <w:shd w:val="clear" w:color="auto" w:fill="auto"/>
          </w:tcPr>
          <w:p w14:paraId="07DD47F0" w14:textId="77777777" w:rsidR="003B5845" w:rsidRPr="00634625" w:rsidRDefault="003B5845" w:rsidP="00617B3E">
            <w:pPr>
              <w:pStyle w:val="SmallStandard"/>
            </w:pPr>
            <w:r>
              <w:t>WireGroupingSpecification</w:t>
            </w:r>
          </w:p>
        </w:tc>
        <w:tc>
          <w:tcPr>
            <w:tcW w:w="708" w:type="dxa"/>
            <w:shd w:val="clear" w:color="auto" w:fill="auto"/>
          </w:tcPr>
          <w:p w14:paraId="4F1D7FEE" w14:textId="77777777" w:rsidR="003B5845" w:rsidRPr="00D331EF" w:rsidRDefault="003B5845" w:rsidP="00617B3E">
            <w:pPr>
              <w:pStyle w:val="SmallStandard"/>
            </w:pPr>
            <w:r w:rsidRPr="00D01517">
              <w:t>0..1</w:t>
            </w:r>
          </w:p>
        </w:tc>
        <w:tc>
          <w:tcPr>
            <w:tcW w:w="1560" w:type="dxa"/>
            <w:shd w:val="clear" w:color="auto" w:fill="auto"/>
          </w:tcPr>
          <w:p w14:paraId="39C19AB6" w14:textId="77777777" w:rsidR="003B5845" w:rsidRPr="00132C43" w:rsidRDefault="003B5845" w:rsidP="00617B3E">
            <w:pPr>
              <w:pStyle w:val="SmallStandard"/>
            </w:pPr>
            <w:r>
              <w:t>wireGrouping</w:t>
            </w:r>
          </w:p>
        </w:tc>
        <w:tc>
          <w:tcPr>
            <w:tcW w:w="708" w:type="dxa"/>
            <w:shd w:val="clear" w:color="auto" w:fill="auto"/>
          </w:tcPr>
          <w:p w14:paraId="53591C5F" w14:textId="77777777" w:rsidR="003B5845" w:rsidRPr="00D331EF" w:rsidRDefault="003B5845" w:rsidP="00617B3E">
            <w:pPr>
              <w:pStyle w:val="SmallStandard"/>
            </w:pPr>
            <w:r w:rsidRPr="00D01517">
              <w:t>1..*</w:t>
            </w:r>
          </w:p>
        </w:tc>
        <w:tc>
          <w:tcPr>
            <w:tcW w:w="567" w:type="dxa"/>
            <w:shd w:val="clear" w:color="auto" w:fill="auto"/>
          </w:tcPr>
          <w:p w14:paraId="1CA243B4" w14:textId="77777777" w:rsidR="003B5845" w:rsidRDefault="003B5845" w:rsidP="00617B3E">
            <w:pPr>
              <w:pStyle w:val="SmallStandard"/>
            </w:pPr>
            <w:r>
              <w:t>Y</w:t>
            </w:r>
          </w:p>
        </w:tc>
        <w:tc>
          <w:tcPr>
            <w:tcW w:w="3969" w:type="dxa"/>
            <w:shd w:val="clear" w:color="auto" w:fill="auto"/>
          </w:tcPr>
          <w:p w14:paraId="180C060B" w14:textId="77777777" w:rsidR="003B5845" w:rsidRDefault="003B5845" w:rsidP="00617B3E">
            <w:pPr>
              <w:pStyle w:val="SmallStandard"/>
            </w:pPr>
            <w:r w:rsidRPr="00491287">
              <w:t>Specifies the WireGroupings described by the WireGroupingSpecification.</w:t>
            </w:r>
          </w:p>
        </w:tc>
      </w:tr>
    </w:tbl>
    <w:p w14:paraId="4CBA7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3" w:name="_d7d3f7d6a265ebd829e32fc2ca70e12f"/>
      <w:r>
        <w:rPr>
          <w:lang w:val="en-GB"/>
        </w:rPr>
        <w:t>WireGroupingSpecification</w:t>
      </w:r>
      <w:bookmarkEnd w:id="1233"/>
    </w:p>
    <w:p w14:paraId="290DD4D1" w14:textId="77777777" w:rsidR="003B5845" w:rsidRPr="00A518C2" w:rsidRDefault="003B5845" w:rsidP="003B5845">
      <w:pPr>
        <w:rPr>
          <w:lang w:val="en-GB"/>
        </w:rPr>
      </w:pPr>
      <w:r w:rsidRPr="00A518C2">
        <w:rPr>
          <w:sz w:val="18"/>
          <w:szCs w:val="18"/>
          <w:lang w:val="en-GB"/>
        </w:rPr>
        <w:t>Specification for the description of WireGroupings.</w:t>
      </w:r>
    </w:p>
    <w:p w14:paraId="12AA2E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E49764" w14:textId="77777777" w:rsidTr="00617B3E">
        <w:tc>
          <w:tcPr>
            <w:tcW w:w="2013" w:type="dxa"/>
            <w:shd w:val="clear" w:color="auto" w:fill="auto"/>
            <w:tcMar>
              <w:top w:w="28" w:type="dxa"/>
              <w:left w:w="28" w:type="dxa"/>
              <w:bottom w:w="28" w:type="dxa"/>
              <w:right w:w="28" w:type="dxa"/>
            </w:tcMar>
          </w:tcPr>
          <w:p w14:paraId="25CC25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D38D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FDDB013" w14:textId="77777777" w:rsidTr="00617B3E">
        <w:tc>
          <w:tcPr>
            <w:tcW w:w="2013" w:type="dxa"/>
            <w:shd w:val="clear" w:color="auto" w:fill="auto"/>
            <w:tcMar>
              <w:top w:w="28" w:type="dxa"/>
              <w:left w:w="28" w:type="dxa"/>
              <w:bottom w:w="28" w:type="dxa"/>
              <w:right w:w="28" w:type="dxa"/>
            </w:tcMar>
          </w:tcPr>
          <w:p w14:paraId="2D908B2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3831DD" w14:textId="77777777" w:rsidR="003B5845" w:rsidRPr="004A00BD" w:rsidRDefault="003B5845" w:rsidP="00617B3E">
            <w:pPr>
              <w:rPr>
                <w:sz w:val="22"/>
              </w:rPr>
            </w:pPr>
          </w:p>
        </w:tc>
      </w:tr>
      <w:tr w:rsidR="003B5845" w:rsidRPr="008359F5" w14:paraId="421F0C3F" w14:textId="77777777" w:rsidTr="00617B3E">
        <w:tc>
          <w:tcPr>
            <w:tcW w:w="2013" w:type="dxa"/>
            <w:shd w:val="clear" w:color="auto" w:fill="auto"/>
            <w:tcMar>
              <w:top w:w="28" w:type="dxa"/>
              <w:left w:w="28" w:type="dxa"/>
              <w:bottom w:w="28" w:type="dxa"/>
              <w:right w:w="28" w:type="dxa"/>
            </w:tcMar>
          </w:tcPr>
          <w:p w14:paraId="46B872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12B7B9" w14:textId="77777777" w:rsidR="003B5845" w:rsidRPr="000437C1" w:rsidRDefault="003B5845" w:rsidP="00617B3E">
            <w:pPr>
              <w:pStyle w:val="SmallStandard"/>
            </w:pPr>
            <w:r>
              <w:t>false</w:t>
            </w:r>
          </w:p>
        </w:tc>
      </w:tr>
    </w:tbl>
    <w:p w14:paraId="3C25B7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FE805C" w14:textId="77777777" w:rsidTr="00617B3E">
        <w:tc>
          <w:tcPr>
            <w:tcW w:w="3856" w:type="dxa"/>
            <w:gridSpan w:val="3"/>
            <w:shd w:val="clear" w:color="auto" w:fill="auto"/>
          </w:tcPr>
          <w:p w14:paraId="0DEF8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7E5C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C169A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F6AB8" w14:textId="77777777" w:rsidTr="00617B3E">
        <w:tc>
          <w:tcPr>
            <w:tcW w:w="1573" w:type="dxa"/>
            <w:shd w:val="clear" w:color="auto" w:fill="auto"/>
          </w:tcPr>
          <w:p w14:paraId="2E8F23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59D2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E32E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825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0519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45F7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4AA852" w14:textId="77777777" w:rsidTr="00617B3E">
        <w:tc>
          <w:tcPr>
            <w:tcW w:w="1573" w:type="dxa"/>
            <w:shd w:val="clear" w:color="auto" w:fill="auto"/>
          </w:tcPr>
          <w:p w14:paraId="766DCC70" w14:textId="77777777" w:rsidR="003B5845" w:rsidRPr="00634625" w:rsidRDefault="003B5845" w:rsidP="00617B3E">
            <w:pPr>
              <w:pStyle w:val="SmallStandard"/>
            </w:pPr>
            <w:r>
              <w:t>WireGrouping</w:t>
            </w:r>
          </w:p>
        </w:tc>
        <w:tc>
          <w:tcPr>
            <w:tcW w:w="1574" w:type="dxa"/>
            <w:shd w:val="clear" w:color="auto" w:fill="auto"/>
          </w:tcPr>
          <w:p w14:paraId="6D48DC58" w14:textId="77777777" w:rsidR="003B5845" w:rsidRPr="00132C43" w:rsidRDefault="003B5845" w:rsidP="00617B3E">
            <w:pPr>
              <w:pStyle w:val="SmallStandard"/>
            </w:pPr>
            <w:r>
              <w:t>wireGrouping</w:t>
            </w:r>
          </w:p>
        </w:tc>
        <w:tc>
          <w:tcPr>
            <w:tcW w:w="708" w:type="dxa"/>
            <w:shd w:val="clear" w:color="auto" w:fill="auto"/>
          </w:tcPr>
          <w:p w14:paraId="1F3A1F52" w14:textId="77777777" w:rsidR="003B5845" w:rsidRPr="00D331EF" w:rsidRDefault="003B5845" w:rsidP="00617B3E">
            <w:pPr>
              <w:pStyle w:val="SmallStandard"/>
            </w:pPr>
            <w:r w:rsidRPr="00574783">
              <w:t>1..*</w:t>
            </w:r>
          </w:p>
        </w:tc>
        <w:tc>
          <w:tcPr>
            <w:tcW w:w="709" w:type="dxa"/>
            <w:shd w:val="clear" w:color="auto" w:fill="auto"/>
          </w:tcPr>
          <w:p w14:paraId="13D0504D" w14:textId="77777777" w:rsidR="003B5845" w:rsidRPr="00D331EF" w:rsidRDefault="003B5845" w:rsidP="00617B3E">
            <w:pPr>
              <w:pStyle w:val="SmallStandard"/>
            </w:pPr>
            <w:r w:rsidRPr="00207506">
              <w:t>0..1</w:t>
            </w:r>
          </w:p>
        </w:tc>
        <w:tc>
          <w:tcPr>
            <w:tcW w:w="567" w:type="dxa"/>
            <w:shd w:val="clear" w:color="auto" w:fill="auto"/>
          </w:tcPr>
          <w:p w14:paraId="39A566B3" w14:textId="77777777" w:rsidR="003B5845" w:rsidRDefault="003B5845" w:rsidP="00617B3E">
            <w:pPr>
              <w:pStyle w:val="SmallStandard"/>
            </w:pPr>
            <w:r>
              <w:t>Y</w:t>
            </w:r>
          </w:p>
        </w:tc>
        <w:tc>
          <w:tcPr>
            <w:tcW w:w="3969" w:type="dxa"/>
            <w:shd w:val="clear" w:color="auto" w:fill="auto"/>
          </w:tcPr>
          <w:p w14:paraId="1961BADE" w14:textId="77777777" w:rsidR="003B5845" w:rsidRDefault="003B5845" w:rsidP="00617B3E">
            <w:pPr>
              <w:pStyle w:val="SmallStandard"/>
            </w:pPr>
            <w:r w:rsidRPr="00491287">
              <w:t>Specifies the WireGroupings described by the WireGroupingSpecification.</w:t>
            </w:r>
          </w:p>
        </w:tc>
      </w:tr>
    </w:tbl>
    <w:p w14:paraId="2C282B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4" w:name="_b3b152715dd73fb4b0a383b4886f9e27"/>
      <w:r>
        <w:rPr>
          <w:lang w:val="en-GB"/>
        </w:rPr>
        <w:t>WireLength</w:t>
      </w:r>
      <w:bookmarkEnd w:id="1234"/>
    </w:p>
    <w:p w14:paraId="1C0D51F0" w14:textId="77777777" w:rsidR="003B5845" w:rsidRPr="00A518C2" w:rsidRDefault="003B5845" w:rsidP="003B5845">
      <w:pPr>
        <w:rPr>
          <w:lang w:val="en-GB"/>
        </w:rPr>
      </w:pPr>
      <w:r w:rsidRPr="00A518C2">
        <w:rPr>
          <w:sz w:val="18"/>
          <w:szCs w:val="18"/>
          <w:lang w:val="en-GB"/>
        </w:rPr>
        <w:t>Defines the length of a WireElementReference. A WireElementReference can have multiple lengths of different types but must not have more than one length of the same type.</w:t>
      </w:r>
    </w:p>
    <w:p w14:paraId="460D2F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9F039F" w14:textId="77777777" w:rsidTr="00617B3E">
        <w:tc>
          <w:tcPr>
            <w:tcW w:w="2013" w:type="dxa"/>
            <w:shd w:val="clear" w:color="auto" w:fill="auto"/>
            <w:tcMar>
              <w:top w:w="28" w:type="dxa"/>
              <w:left w:w="28" w:type="dxa"/>
              <w:bottom w:w="28" w:type="dxa"/>
              <w:right w:w="28" w:type="dxa"/>
            </w:tcMar>
          </w:tcPr>
          <w:p w14:paraId="02F4FC8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8A7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0923512" w14:textId="77777777" w:rsidTr="00617B3E">
        <w:tc>
          <w:tcPr>
            <w:tcW w:w="2013" w:type="dxa"/>
            <w:shd w:val="clear" w:color="auto" w:fill="auto"/>
            <w:tcMar>
              <w:top w:w="28" w:type="dxa"/>
              <w:left w:w="28" w:type="dxa"/>
              <w:bottom w:w="28" w:type="dxa"/>
              <w:right w:w="28" w:type="dxa"/>
            </w:tcMar>
          </w:tcPr>
          <w:p w14:paraId="335AB1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467F66" w14:textId="77777777" w:rsidR="003B5845" w:rsidRPr="004A00BD" w:rsidRDefault="003B5845" w:rsidP="00617B3E">
            <w:pPr>
              <w:rPr>
                <w:sz w:val="22"/>
              </w:rPr>
            </w:pPr>
          </w:p>
        </w:tc>
      </w:tr>
      <w:tr w:rsidR="003B5845" w:rsidRPr="008359F5" w14:paraId="6A19607F" w14:textId="77777777" w:rsidTr="00617B3E">
        <w:tc>
          <w:tcPr>
            <w:tcW w:w="2013" w:type="dxa"/>
            <w:shd w:val="clear" w:color="auto" w:fill="auto"/>
            <w:tcMar>
              <w:top w:w="28" w:type="dxa"/>
              <w:left w:w="28" w:type="dxa"/>
              <w:bottom w:w="28" w:type="dxa"/>
              <w:right w:w="28" w:type="dxa"/>
            </w:tcMar>
          </w:tcPr>
          <w:p w14:paraId="640AE0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641229" w14:textId="77777777" w:rsidR="003B5845" w:rsidRPr="000437C1" w:rsidRDefault="003B5845" w:rsidP="00617B3E">
            <w:pPr>
              <w:pStyle w:val="SmallStandard"/>
            </w:pPr>
            <w:r>
              <w:t>false</w:t>
            </w:r>
          </w:p>
        </w:tc>
      </w:tr>
    </w:tbl>
    <w:p w14:paraId="6A97CB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94CF66" w14:textId="77777777" w:rsidTr="00617B3E">
        <w:tc>
          <w:tcPr>
            <w:tcW w:w="2013" w:type="dxa"/>
            <w:shd w:val="clear" w:color="auto" w:fill="auto"/>
            <w:tcMar>
              <w:top w:w="28" w:type="dxa"/>
              <w:left w:w="28" w:type="dxa"/>
              <w:bottom w:w="28" w:type="dxa"/>
              <w:right w:w="28" w:type="dxa"/>
            </w:tcMar>
          </w:tcPr>
          <w:p w14:paraId="5C6395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35F8A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4CCF0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AF427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2DC7A9" w14:textId="77777777" w:rsidTr="00617B3E">
        <w:tc>
          <w:tcPr>
            <w:tcW w:w="2013" w:type="dxa"/>
            <w:shd w:val="clear" w:color="auto" w:fill="auto"/>
            <w:tcMar>
              <w:top w:w="28" w:type="dxa"/>
              <w:left w:w="28" w:type="dxa"/>
              <w:bottom w:w="28" w:type="dxa"/>
              <w:right w:w="28" w:type="dxa"/>
            </w:tcMar>
          </w:tcPr>
          <w:p w14:paraId="51E580E7" w14:textId="77777777" w:rsidR="003B5845" w:rsidRPr="00620BBE" w:rsidRDefault="003B5845" w:rsidP="00617B3E">
            <w:pPr>
              <w:pStyle w:val="SmallStandard"/>
            </w:pPr>
            <w:r w:rsidRPr="00620BBE">
              <w:t>lengthType</w:t>
            </w:r>
          </w:p>
        </w:tc>
        <w:tc>
          <w:tcPr>
            <w:tcW w:w="1559" w:type="dxa"/>
            <w:shd w:val="clear" w:color="auto" w:fill="auto"/>
            <w:tcMar>
              <w:top w:w="28" w:type="dxa"/>
              <w:left w:w="28" w:type="dxa"/>
              <w:bottom w:w="28" w:type="dxa"/>
              <w:right w:w="28" w:type="dxa"/>
            </w:tcMar>
          </w:tcPr>
          <w:p w14:paraId="6C8EF9B4" w14:textId="77777777" w:rsidR="003B5845" w:rsidRPr="008359F5" w:rsidRDefault="003B5845" w:rsidP="00617B3E">
            <w:pPr>
              <w:pStyle w:val="SmallStandard"/>
            </w:pPr>
            <w:r w:rsidRPr="00D21799">
              <w:t>WireLengthType</w:t>
            </w:r>
          </w:p>
        </w:tc>
        <w:tc>
          <w:tcPr>
            <w:tcW w:w="709" w:type="dxa"/>
            <w:shd w:val="clear" w:color="auto" w:fill="auto"/>
            <w:tcMar>
              <w:top w:w="28" w:type="dxa"/>
              <w:left w:w="28" w:type="dxa"/>
              <w:bottom w:w="28" w:type="dxa"/>
              <w:right w:w="28" w:type="dxa"/>
            </w:tcMar>
          </w:tcPr>
          <w:p w14:paraId="440E5BC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E40F59" w14:textId="77777777" w:rsidR="003B5845" w:rsidRPr="004A00BD" w:rsidRDefault="003B5845" w:rsidP="00617B3E">
            <w:pPr>
              <w:jc w:val="left"/>
              <w:rPr>
                <w:sz w:val="22"/>
                <w:lang w:val="en-GB"/>
              </w:rPr>
            </w:pPr>
            <w:r w:rsidRPr="004A00BD">
              <w:rPr>
                <w:sz w:val="16"/>
                <w:szCs w:val="16"/>
                <w:lang w:val="en-GB"/>
              </w:rPr>
              <w:t>The type of the length. Possible values are defined in an open enumeration (see WireLengthType).</w:t>
            </w:r>
          </w:p>
        </w:tc>
      </w:tr>
      <w:tr w:rsidR="003B5845" w:rsidRPr="004A00BD" w14:paraId="58B01EB2" w14:textId="77777777" w:rsidTr="00617B3E">
        <w:tc>
          <w:tcPr>
            <w:tcW w:w="2013" w:type="dxa"/>
            <w:shd w:val="clear" w:color="auto" w:fill="auto"/>
            <w:tcMar>
              <w:top w:w="28" w:type="dxa"/>
              <w:left w:w="28" w:type="dxa"/>
              <w:bottom w:w="28" w:type="dxa"/>
              <w:right w:w="28" w:type="dxa"/>
            </w:tcMar>
          </w:tcPr>
          <w:p w14:paraId="7C5181D2" w14:textId="77777777" w:rsidR="003B5845" w:rsidRPr="00620BBE" w:rsidRDefault="003B5845" w:rsidP="00617B3E">
            <w:pPr>
              <w:pStyle w:val="SmallStandard"/>
            </w:pPr>
            <w:r w:rsidRPr="00620BBE">
              <w:t>lengthValue</w:t>
            </w:r>
          </w:p>
        </w:tc>
        <w:tc>
          <w:tcPr>
            <w:tcW w:w="1559" w:type="dxa"/>
            <w:shd w:val="clear" w:color="auto" w:fill="auto"/>
            <w:tcMar>
              <w:top w:w="28" w:type="dxa"/>
              <w:left w:w="28" w:type="dxa"/>
              <w:bottom w:w="28" w:type="dxa"/>
              <w:right w:w="28" w:type="dxa"/>
            </w:tcMar>
          </w:tcPr>
          <w:p w14:paraId="5DEE5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B89322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554E77" w14:textId="77777777" w:rsidR="003B5845" w:rsidRPr="004A00BD" w:rsidRDefault="003B5845" w:rsidP="00617B3E">
            <w:pPr>
              <w:jc w:val="left"/>
              <w:rPr>
                <w:sz w:val="22"/>
                <w:lang w:val="en-GB"/>
              </w:rPr>
            </w:pPr>
            <w:r w:rsidRPr="004A00BD">
              <w:rPr>
                <w:sz w:val="16"/>
                <w:szCs w:val="16"/>
                <w:lang w:val="en-GB"/>
              </w:rPr>
              <w:t>The length value for the type.</w:t>
            </w:r>
          </w:p>
        </w:tc>
      </w:tr>
    </w:tbl>
    <w:p w14:paraId="779669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841830" w14:textId="77777777" w:rsidTr="00617B3E">
        <w:tc>
          <w:tcPr>
            <w:tcW w:w="2296" w:type="dxa"/>
            <w:gridSpan w:val="2"/>
            <w:shd w:val="clear" w:color="auto" w:fill="auto"/>
          </w:tcPr>
          <w:p w14:paraId="604928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A2F43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7EB8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EA2835" w14:textId="77777777" w:rsidTr="00617B3E">
        <w:tc>
          <w:tcPr>
            <w:tcW w:w="1588" w:type="dxa"/>
            <w:shd w:val="clear" w:color="auto" w:fill="auto"/>
          </w:tcPr>
          <w:p w14:paraId="09A0DE7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83BD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1030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2811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C350F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A43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C82194" w14:textId="77777777" w:rsidTr="00617B3E">
        <w:tc>
          <w:tcPr>
            <w:tcW w:w="1588" w:type="dxa"/>
            <w:shd w:val="clear" w:color="auto" w:fill="auto"/>
          </w:tcPr>
          <w:p w14:paraId="12155126" w14:textId="77777777" w:rsidR="003B5845" w:rsidRPr="00634625" w:rsidRDefault="003B5845" w:rsidP="00617B3E">
            <w:pPr>
              <w:pStyle w:val="SmallStandard"/>
            </w:pPr>
            <w:r>
              <w:t>WireElementReference</w:t>
            </w:r>
          </w:p>
        </w:tc>
        <w:tc>
          <w:tcPr>
            <w:tcW w:w="708" w:type="dxa"/>
            <w:shd w:val="clear" w:color="auto" w:fill="auto"/>
          </w:tcPr>
          <w:p w14:paraId="56D6D4C1" w14:textId="77777777" w:rsidR="003B5845" w:rsidRPr="00D331EF" w:rsidRDefault="003B5845" w:rsidP="00617B3E">
            <w:pPr>
              <w:pStyle w:val="SmallStandard"/>
            </w:pPr>
            <w:r w:rsidRPr="00D01517">
              <w:t>1</w:t>
            </w:r>
          </w:p>
        </w:tc>
        <w:tc>
          <w:tcPr>
            <w:tcW w:w="1560" w:type="dxa"/>
            <w:shd w:val="clear" w:color="auto" w:fill="auto"/>
          </w:tcPr>
          <w:p w14:paraId="0AACC190" w14:textId="77777777" w:rsidR="003B5845" w:rsidRPr="00132C43" w:rsidRDefault="003B5845" w:rsidP="00617B3E">
            <w:pPr>
              <w:pStyle w:val="SmallStandard"/>
            </w:pPr>
            <w:r>
              <w:t>wireLength</w:t>
            </w:r>
          </w:p>
        </w:tc>
        <w:tc>
          <w:tcPr>
            <w:tcW w:w="708" w:type="dxa"/>
            <w:shd w:val="clear" w:color="auto" w:fill="auto"/>
          </w:tcPr>
          <w:p w14:paraId="208A75CD" w14:textId="77777777" w:rsidR="003B5845" w:rsidRPr="00D331EF" w:rsidRDefault="003B5845" w:rsidP="00617B3E">
            <w:pPr>
              <w:pStyle w:val="SmallStandard"/>
            </w:pPr>
            <w:r w:rsidRPr="00D01517">
              <w:t>0..*</w:t>
            </w:r>
          </w:p>
        </w:tc>
        <w:tc>
          <w:tcPr>
            <w:tcW w:w="567" w:type="dxa"/>
            <w:shd w:val="clear" w:color="auto" w:fill="auto"/>
          </w:tcPr>
          <w:p w14:paraId="7AD5EDB2" w14:textId="77777777" w:rsidR="003B5845" w:rsidRDefault="003B5845" w:rsidP="00617B3E">
            <w:pPr>
              <w:pStyle w:val="SmallStandard"/>
            </w:pPr>
            <w:r>
              <w:t>Y</w:t>
            </w:r>
          </w:p>
        </w:tc>
        <w:tc>
          <w:tcPr>
            <w:tcW w:w="3969" w:type="dxa"/>
            <w:shd w:val="clear" w:color="auto" w:fill="auto"/>
          </w:tcPr>
          <w:p w14:paraId="7C0CB6A7" w14:textId="77777777" w:rsidR="003B5845" w:rsidRDefault="003B5845" w:rsidP="00617B3E">
            <w:pPr>
              <w:pStyle w:val="SmallStandard"/>
            </w:pPr>
            <w:r w:rsidRPr="00491287">
              <w:t xml:space="preserve">Specifies the different length of a wire. </w:t>
            </w:r>
          </w:p>
        </w:tc>
      </w:tr>
    </w:tbl>
    <w:p w14:paraId="2EBCD67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235" w:name="_be82e657af76066adfa4f67e6f1b1389"/>
      <w:r>
        <w:rPr>
          <w:lang w:val="en-GB"/>
        </w:rPr>
        <w:t>WireReceptionReference</w:t>
      </w:r>
      <w:bookmarkEnd w:id="1235"/>
    </w:p>
    <w:p w14:paraId="1D7BCFA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WireReceptionReference</w:t>
      </w:r>
      <w:r w:rsidRPr="00A518C2">
        <w:rPr>
          <w:sz w:val="18"/>
          <w:szCs w:val="18"/>
          <w:lang w:val="en-GB"/>
        </w:rPr>
        <w:t xml:space="preserve"> is an instance of a </w:t>
      </w:r>
      <w:r w:rsidRPr="00A518C2">
        <w:rPr>
          <w:i/>
          <w:iCs/>
          <w:sz w:val="18"/>
          <w:szCs w:val="18"/>
          <w:lang w:val="en-GB"/>
        </w:rPr>
        <w:t>WireReception</w:t>
      </w:r>
      <w:r w:rsidRPr="00A518C2">
        <w:rPr>
          <w:sz w:val="18"/>
          <w:szCs w:val="18"/>
          <w:lang w:val="en-GB"/>
        </w:rPr>
        <w:t>.</w:t>
      </w:r>
    </w:p>
    <w:p w14:paraId="31D9CC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040E22" w14:textId="77777777" w:rsidTr="00617B3E">
        <w:tc>
          <w:tcPr>
            <w:tcW w:w="2013" w:type="dxa"/>
            <w:shd w:val="clear" w:color="auto" w:fill="auto"/>
            <w:tcMar>
              <w:top w:w="28" w:type="dxa"/>
              <w:left w:w="28" w:type="dxa"/>
              <w:bottom w:w="28" w:type="dxa"/>
              <w:right w:w="28" w:type="dxa"/>
            </w:tcMar>
          </w:tcPr>
          <w:p w14:paraId="0B976DB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5932F0" w14:textId="77777777" w:rsidR="003B5845" w:rsidRPr="004A00BD" w:rsidRDefault="003B5845" w:rsidP="00617B3E">
            <w:pPr>
              <w:rPr>
                <w:sz w:val="22"/>
              </w:rPr>
            </w:pPr>
          </w:p>
        </w:tc>
      </w:tr>
      <w:tr w:rsidR="003B5845" w:rsidRPr="008359F5" w14:paraId="0E277E72" w14:textId="77777777" w:rsidTr="00617B3E">
        <w:tc>
          <w:tcPr>
            <w:tcW w:w="2013" w:type="dxa"/>
            <w:shd w:val="clear" w:color="auto" w:fill="auto"/>
            <w:tcMar>
              <w:top w:w="28" w:type="dxa"/>
              <w:left w:w="28" w:type="dxa"/>
              <w:bottom w:w="28" w:type="dxa"/>
              <w:right w:w="28" w:type="dxa"/>
            </w:tcMar>
          </w:tcPr>
          <w:p w14:paraId="0E9F0C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A54A7E" w14:textId="77777777" w:rsidR="003B5845" w:rsidRPr="004A00BD" w:rsidRDefault="003B5845" w:rsidP="00617B3E">
            <w:pPr>
              <w:rPr>
                <w:sz w:val="22"/>
              </w:rPr>
            </w:pPr>
          </w:p>
        </w:tc>
      </w:tr>
      <w:tr w:rsidR="003B5845" w:rsidRPr="008359F5" w14:paraId="787AA350" w14:textId="77777777" w:rsidTr="00617B3E">
        <w:tc>
          <w:tcPr>
            <w:tcW w:w="2013" w:type="dxa"/>
            <w:shd w:val="clear" w:color="auto" w:fill="auto"/>
            <w:tcMar>
              <w:top w:w="28" w:type="dxa"/>
              <w:left w:w="28" w:type="dxa"/>
              <w:bottom w:w="28" w:type="dxa"/>
              <w:right w:w="28" w:type="dxa"/>
            </w:tcMar>
          </w:tcPr>
          <w:p w14:paraId="1C2A97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0323A1" w14:textId="77777777" w:rsidR="003B5845" w:rsidRPr="000437C1" w:rsidRDefault="003B5845" w:rsidP="00617B3E">
            <w:pPr>
              <w:pStyle w:val="SmallStandard"/>
            </w:pPr>
            <w:r>
              <w:t>false</w:t>
            </w:r>
          </w:p>
        </w:tc>
      </w:tr>
    </w:tbl>
    <w:p w14:paraId="13D82D6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FF13EF" w14:textId="77777777" w:rsidTr="00617B3E">
        <w:tc>
          <w:tcPr>
            <w:tcW w:w="2013" w:type="dxa"/>
            <w:shd w:val="clear" w:color="auto" w:fill="auto"/>
            <w:tcMar>
              <w:top w:w="28" w:type="dxa"/>
              <w:left w:w="28" w:type="dxa"/>
              <w:bottom w:w="28" w:type="dxa"/>
              <w:right w:w="28" w:type="dxa"/>
            </w:tcMar>
          </w:tcPr>
          <w:p w14:paraId="675172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9C9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20F82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D40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55EE01" w14:textId="77777777" w:rsidTr="00617B3E">
        <w:tc>
          <w:tcPr>
            <w:tcW w:w="2013" w:type="dxa"/>
            <w:shd w:val="clear" w:color="auto" w:fill="auto"/>
            <w:tcMar>
              <w:top w:w="28" w:type="dxa"/>
              <w:left w:w="28" w:type="dxa"/>
              <w:bottom w:w="28" w:type="dxa"/>
              <w:right w:w="28" w:type="dxa"/>
            </w:tcMar>
          </w:tcPr>
          <w:p w14:paraId="2AAC97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42EE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B484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4FF425"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WireReceptionReference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65988F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1F4EB20" w14:textId="77777777" w:rsidTr="00617B3E">
        <w:tc>
          <w:tcPr>
            <w:tcW w:w="3856" w:type="dxa"/>
            <w:gridSpan w:val="3"/>
            <w:shd w:val="clear" w:color="auto" w:fill="auto"/>
          </w:tcPr>
          <w:p w14:paraId="28D56E5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F75F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2873F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8949971" w14:textId="77777777" w:rsidTr="00617B3E">
        <w:tc>
          <w:tcPr>
            <w:tcW w:w="1573" w:type="dxa"/>
            <w:shd w:val="clear" w:color="auto" w:fill="auto"/>
          </w:tcPr>
          <w:p w14:paraId="7BECE6C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5ECE1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2161CC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59F9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C082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5B9C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BFDBA2" w14:textId="77777777" w:rsidTr="00617B3E">
        <w:tc>
          <w:tcPr>
            <w:tcW w:w="1573" w:type="dxa"/>
            <w:shd w:val="clear" w:color="auto" w:fill="auto"/>
          </w:tcPr>
          <w:p w14:paraId="67CF4C81" w14:textId="77777777" w:rsidR="003B5845" w:rsidRPr="00634625" w:rsidRDefault="003B5845" w:rsidP="00617B3E">
            <w:pPr>
              <w:pStyle w:val="SmallStandard"/>
            </w:pPr>
            <w:r>
              <w:t>WireReception</w:t>
            </w:r>
          </w:p>
        </w:tc>
        <w:tc>
          <w:tcPr>
            <w:tcW w:w="1574" w:type="dxa"/>
            <w:shd w:val="clear" w:color="auto" w:fill="auto"/>
          </w:tcPr>
          <w:p w14:paraId="16B6E382" w14:textId="77777777" w:rsidR="003B5845" w:rsidRPr="00132C43" w:rsidRDefault="003B5845" w:rsidP="00617B3E">
            <w:pPr>
              <w:pStyle w:val="SmallStandard"/>
            </w:pPr>
            <w:r>
              <w:t>wireReception</w:t>
            </w:r>
          </w:p>
        </w:tc>
        <w:tc>
          <w:tcPr>
            <w:tcW w:w="708" w:type="dxa"/>
            <w:shd w:val="clear" w:color="auto" w:fill="auto"/>
          </w:tcPr>
          <w:p w14:paraId="0142A242" w14:textId="77777777" w:rsidR="003B5845" w:rsidRPr="00D331EF" w:rsidRDefault="003B5845" w:rsidP="00617B3E">
            <w:pPr>
              <w:pStyle w:val="SmallStandard"/>
            </w:pPr>
            <w:r w:rsidRPr="00574783">
              <w:t>1</w:t>
            </w:r>
          </w:p>
        </w:tc>
        <w:tc>
          <w:tcPr>
            <w:tcW w:w="709" w:type="dxa"/>
            <w:shd w:val="clear" w:color="auto" w:fill="auto"/>
          </w:tcPr>
          <w:p w14:paraId="74578202" w14:textId="77777777" w:rsidR="003B5845" w:rsidRPr="00D331EF" w:rsidRDefault="003B5845" w:rsidP="00617B3E">
            <w:pPr>
              <w:pStyle w:val="SmallStandard"/>
            </w:pPr>
            <w:r w:rsidRPr="00207506">
              <w:t>0..*</w:t>
            </w:r>
          </w:p>
        </w:tc>
        <w:tc>
          <w:tcPr>
            <w:tcW w:w="567" w:type="dxa"/>
            <w:shd w:val="clear" w:color="auto" w:fill="auto"/>
          </w:tcPr>
          <w:p w14:paraId="5C23843B" w14:textId="77777777" w:rsidR="003B5845" w:rsidRPr="00D331EF" w:rsidRDefault="003B5845" w:rsidP="00617B3E">
            <w:pPr>
              <w:pStyle w:val="SmallStandard"/>
            </w:pPr>
            <w:r>
              <w:t>N</w:t>
            </w:r>
          </w:p>
        </w:tc>
        <w:tc>
          <w:tcPr>
            <w:tcW w:w="3969" w:type="dxa"/>
            <w:shd w:val="clear" w:color="auto" w:fill="auto"/>
          </w:tcPr>
          <w:p w14:paraId="5994BA6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bl>
    <w:p w14:paraId="1059A4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D9B7A3" w14:textId="77777777" w:rsidTr="00617B3E">
        <w:tc>
          <w:tcPr>
            <w:tcW w:w="2296" w:type="dxa"/>
            <w:gridSpan w:val="2"/>
            <w:shd w:val="clear" w:color="auto" w:fill="auto"/>
          </w:tcPr>
          <w:p w14:paraId="59F57F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BA4E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9212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F2E3A9" w14:textId="77777777" w:rsidTr="00617B3E">
        <w:tc>
          <w:tcPr>
            <w:tcW w:w="1588" w:type="dxa"/>
            <w:shd w:val="clear" w:color="auto" w:fill="auto"/>
          </w:tcPr>
          <w:p w14:paraId="1A66D2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A4E89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B95A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2966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42FC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CDA3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A6978F" w14:textId="77777777" w:rsidTr="00617B3E">
        <w:tc>
          <w:tcPr>
            <w:tcW w:w="1588" w:type="dxa"/>
            <w:shd w:val="clear" w:color="auto" w:fill="auto"/>
          </w:tcPr>
          <w:p w14:paraId="391487C3" w14:textId="77777777" w:rsidR="003B5845" w:rsidRPr="00634625" w:rsidRDefault="003B5845" w:rsidP="00617B3E">
            <w:pPr>
              <w:pStyle w:val="SmallStandard"/>
            </w:pPr>
            <w:r>
              <w:t>WireMountingDetail</w:t>
            </w:r>
          </w:p>
        </w:tc>
        <w:tc>
          <w:tcPr>
            <w:tcW w:w="708" w:type="dxa"/>
            <w:shd w:val="clear" w:color="auto" w:fill="auto"/>
          </w:tcPr>
          <w:p w14:paraId="63A9149C" w14:textId="77777777" w:rsidR="003B5845" w:rsidRPr="00D331EF" w:rsidRDefault="003B5845" w:rsidP="00617B3E">
            <w:pPr>
              <w:pStyle w:val="SmallStandard"/>
            </w:pPr>
            <w:r w:rsidRPr="00D01517">
              <w:t>0..*</w:t>
            </w:r>
          </w:p>
        </w:tc>
        <w:tc>
          <w:tcPr>
            <w:tcW w:w="1560" w:type="dxa"/>
            <w:shd w:val="clear" w:color="auto" w:fill="auto"/>
          </w:tcPr>
          <w:p w14:paraId="68889D87" w14:textId="77777777" w:rsidR="003B5845" w:rsidRPr="00132C43" w:rsidRDefault="003B5845" w:rsidP="00617B3E">
            <w:pPr>
              <w:pStyle w:val="SmallStandard"/>
            </w:pPr>
            <w:r>
              <w:t>contactedWireReception</w:t>
            </w:r>
          </w:p>
        </w:tc>
        <w:tc>
          <w:tcPr>
            <w:tcW w:w="708" w:type="dxa"/>
            <w:shd w:val="clear" w:color="auto" w:fill="auto"/>
          </w:tcPr>
          <w:p w14:paraId="5C1043B8" w14:textId="77777777" w:rsidR="003B5845" w:rsidRPr="00D331EF" w:rsidRDefault="003B5845" w:rsidP="00617B3E">
            <w:pPr>
              <w:pStyle w:val="SmallStandard"/>
            </w:pPr>
            <w:r w:rsidRPr="00D01517">
              <w:t>1</w:t>
            </w:r>
          </w:p>
        </w:tc>
        <w:tc>
          <w:tcPr>
            <w:tcW w:w="567" w:type="dxa"/>
            <w:shd w:val="clear" w:color="auto" w:fill="auto"/>
          </w:tcPr>
          <w:p w14:paraId="7702D776" w14:textId="77777777" w:rsidR="003B5845" w:rsidRPr="00D331EF" w:rsidRDefault="003B5845" w:rsidP="00617B3E">
            <w:pPr>
              <w:pStyle w:val="SmallStandard"/>
            </w:pPr>
            <w:r>
              <w:t>N</w:t>
            </w:r>
          </w:p>
        </w:tc>
        <w:tc>
          <w:tcPr>
            <w:tcW w:w="3969" w:type="dxa"/>
            <w:shd w:val="clear" w:color="auto" w:fill="auto"/>
          </w:tcPr>
          <w:p w14:paraId="4310C01B" w14:textId="77777777" w:rsidR="003B5845" w:rsidRDefault="003B5845" w:rsidP="00617B3E">
            <w:pPr>
              <w:pStyle w:val="SmallStandard"/>
            </w:pPr>
            <w:r w:rsidRPr="00491287">
              <w:t xml:space="preserve">References the WireReception that is used for the WireMounting. </w:t>
            </w:r>
          </w:p>
        </w:tc>
      </w:tr>
      <w:tr w:rsidR="003B5845" w:rsidRPr="004A00BD" w14:paraId="3303864B" w14:textId="77777777" w:rsidTr="00617B3E">
        <w:tc>
          <w:tcPr>
            <w:tcW w:w="1588" w:type="dxa"/>
            <w:shd w:val="clear" w:color="auto" w:fill="auto"/>
          </w:tcPr>
          <w:p w14:paraId="36113B4A" w14:textId="77777777" w:rsidR="003B5845" w:rsidRPr="00634625" w:rsidRDefault="003B5845" w:rsidP="00617B3E">
            <w:pPr>
              <w:pStyle w:val="SmallStandard"/>
            </w:pPr>
            <w:r>
              <w:t>TerminalRole</w:t>
            </w:r>
          </w:p>
        </w:tc>
        <w:tc>
          <w:tcPr>
            <w:tcW w:w="708" w:type="dxa"/>
            <w:shd w:val="clear" w:color="auto" w:fill="auto"/>
          </w:tcPr>
          <w:p w14:paraId="4E1C66EA" w14:textId="77777777" w:rsidR="003B5845" w:rsidRPr="00D331EF" w:rsidRDefault="003B5845" w:rsidP="00617B3E">
            <w:pPr>
              <w:pStyle w:val="SmallStandard"/>
            </w:pPr>
            <w:r w:rsidRPr="00D01517">
              <w:t>1</w:t>
            </w:r>
          </w:p>
        </w:tc>
        <w:tc>
          <w:tcPr>
            <w:tcW w:w="1560" w:type="dxa"/>
            <w:shd w:val="clear" w:color="auto" w:fill="auto"/>
          </w:tcPr>
          <w:p w14:paraId="32A50177" w14:textId="77777777" w:rsidR="003B5845" w:rsidRPr="00132C43" w:rsidRDefault="003B5845" w:rsidP="00617B3E">
            <w:pPr>
              <w:pStyle w:val="SmallStandard"/>
            </w:pPr>
            <w:r>
              <w:t>wireReceptionReference</w:t>
            </w:r>
          </w:p>
        </w:tc>
        <w:tc>
          <w:tcPr>
            <w:tcW w:w="708" w:type="dxa"/>
            <w:shd w:val="clear" w:color="auto" w:fill="auto"/>
          </w:tcPr>
          <w:p w14:paraId="7F35FFA1" w14:textId="77777777" w:rsidR="003B5845" w:rsidRPr="00D331EF" w:rsidRDefault="003B5845" w:rsidP="00617B3E">
            <w:pPr>
              <w:pStyle w:val="SmallStandard"/>
            </w:pPr>
            <w:r w:rsidRPr="00D01517">
              <w:t>0..*</w:t>
            </w:r>
          </w:p>
        </w:tc>
        <w:tc>
          <w:tcPr>
            <w:tcW w:w="567" w:type="dxa"/>
            <w:shd w:val="clear" w:color="auto" w:fill="auto"/>
          </w:tcPr>
          <w:p w14:paraId="559CB5AE" w14:textId="77777777" w:rsidR="003B5845" w:rsidRDefault="003B5845" w:rsidP="00617B3E">
            <w:pPr>
              <w:pStyle w:val="SmallStandard"/>
            </w:pPr>
            <w:r>
              <w:t>Y</w:t>
            </w:r>
          </w:p>
        </w:tc>
        <w:tc>
          <w:tcPr>
            <w:tcW w:w="3969" w:type="dxa"/>
            <w:shd w:val="clear" w:color="auto" w:fill="auto"/>
          </w:tcPr>
          <w:p w14:paraId="77F2A72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bl>
    <w:p w14:paraId="2943C0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6" w:name="_57d803ebb15642226906b566d63b3274"/>
      <w:r>
        <w:rPr>
          <w:lang w:val="en-GB"/>
        </w:rPr>
        <w:t>WireRole</w:t>
      </w:r>
      <w:bookmarkEnd w:id="1236"/>
    </w:p>
    <w:p w14:paraId="2734B6F1" w14:textId="77777777" w:rsidR="003B5845" w:rsidRPr="00A518C2" w:rsidRDefault="003B5845" w:rsidP="003B5845">
      <w:pPr>
        <w:rPr>
          <w:lang w:val="en-GB"/>
        </w:rPr>
      </w:pPr>
      <w:r w:rsidRPr="00A518C2">
        <w:rPr>
          <w:sz w:val="18"/>
          <w:szCs w:val="18"/>
          <w:lang w:val="en-GB"/>
        </w:rPr>
        <w:t>A WireRole defines the instance specific properties and relationships of a wire.</w:t>
      </w:r>
    </w:p>
    <w:p w14:paraId="2C5B10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38D85C" w14:textId="77777777" w:rsidTr="00617B3E">
        <w:tc>
          <w:tcPr>
            <w:tcW w:w="2013" w:type="dxa"/>
            <w:shd w:val="clear" w:color="auto" w:fill="auto"/>
            <w:tcMar>
              <w:top w:w="28" w:type="dxa"/>
              <w:left w:w="28" w:type="dxa"/>
              <w:bottom w:w="28" w:type="dxa"/>
              <w:right w:w="28" w:type="dxa"/>
            </w:tcMar>
          </w:tcPr>
          <w:p w14:paraId="3C8738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7E380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760D433" w14:textId="77777777" w:rsidTr="00617B3E">
        <w:tc>
          <w:tcPr>
            <w:tcW w:w="2013" w:type="dxa"/>
            <w:shd w:val="clear" w:color="auto" w:fill="auto"/>
            <w:tcMar>
              <w:top w:w="28" w:type="dxa"/>
              <w:left w:w="28" w:type="dxa"/>
              <w:bottom w:w="28" w:type="dxa"/>
              <w:right w:w="28" w:type="dxa"/>
            </w:tcMar>
          </w:tcPr>
          <w:p w14:paraId="6AD11D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65E721" w14:textId="77777777" w:rsidR="003B5845" w:rsidRPr="004A00BD" w:rsidRDefault="003B5845" w:rsidP="00617B3E">
            <w:pPr>
              <w:rPr>
                <w:sz w:val="22"/>
              </w:rPr>
            </w:pPr>
          </w:p>
        </w:tc>
      </w:tr>
      <w:tr w:rsidR="003B5845" w:rsidRPr="008359F5" w14:paraId="45C3A71E" w14:textId="77777777" w:rsidTr="00617B3E">
        <w:tc>
          <w:tcPr>
            <w:tcW w:w="2013" w:type="dxa"/>
            <w:shd w:val="clear" w:color="auto" w:fill="auto"/>
            <w:tcMar>
              <w:top w:w="28" w:type="dxa"/>
              <w:left w:w="28" w:type="dxa"/>
              <w:bottom w:w="28" w:type="dxa"/>
              <w:right w:w="28" w:type="dxa"/>
            </w:tcMar>
          </w:tcPr>
          <w:p w14:paraId="48B98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FA257" w14:textId="77777777" w:rsidR="003B5845" w:rsidRPr="000437C1" w:rsidRDefault="003B5845" w:rsidP="00617B3E">
            <w:pPr>
              <w:pStyle w:val="SmallStandard"/>
            </w:pPr>
            <w:r>
              <w:t>false</w:t>
            </w:r>
          </w:p>
        </w:tc>
      </w:tr>
    </w:tbl>
    <w:p w14:paraId="7DEEF6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6A9751" w14:textId="77777777" w:rsidTr="00617B3E">
        <w:tc>
          <w:tcPr>
            <w:tcW w:w="3856" w:type="dxa"/>
            <w:gridSpan w:val="3"/>
            <w:shd w:val="clear" w:color="auto" w:fill="auto"/>
          </w:tcPr>
          <w:p w14:paraId="537831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21A2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6302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E10AA0" w14:textId="77777777" w:rsidTr="00617B3E">
        <w:tc>
          <w:tcPr>
            <w:tcW w:w="1573" w:type="dxa"/>
            <w:shd w:val="clear" w:color="auto" w:fill="auto"/>
          </w:tcPr>
          <w:p w14:paraId="073BCA8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D672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E1DC4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CC3F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B945A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B348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4FB30F" w14:textId="77777777" w:rsidTr="00617B3E">
        <w:tc>
          <w:tcPr>
            <w:tcW w:w="1573" w:type="dxa"/>
            <w:shd w:val="clear" w:color="auto" w:fill="auto"/>
          </w:tcPr>
          <w:p w14:paraId="47614A0E" w14:textId="77777777" w:rsidR="003B5845" w:rsidRPr="00634625" w:rsidRDefault="003B5845" w:rsidP="00617B3E">
            <w:pPr>
              <w:pStyle w:val="SmallStandard"/>
            </w:pPr>
            <w:r>
              <w:t>WireSpecification</w:t>
            </w:r>
          </w:p>
        </w:tc>
        <w:tc>
          <w:tcPr>
            <w:tcW w:w="1574" w:type="dxa"/>
            <w:shd w:val="clear" w:color="auto" w:fill="auto"/>
          </w:tcPr>
          <w:p w14:paraId="7A62E22F" w14:textId="77777777" w:rsidR="003B5845" w:rsidRPr="00132C43" w:rsidRDefault="003B5845" w:rsidP="00617B3E">
            <w:pPr>
              <w:pStyle w:val="SmallStandard"/>
            </w:pPr>
            <w:r>
              <w:t>wireSpecification</w:t>
            </w:r>
          </w:p>
        </w:tc>
        <w:tc>
          <w:tcPr>
            <w:tcW w:w="708" w:type="dxa"/>
            <w:shd w:val="clear" w:color="auto" w:fill="auto"/>
          </w:tcPr>
          <w:p w14:paraId="3E8C22E1" w14:textId="77777777" w:rsidR="003B5845" w:rsidRPr="00D331EF" w:rsidRDefault="003B5845" w:rsidP="00617B3E">
            <w:pPr>
              <w:pStyle w:val="SmallStandard"/>
            </w:pPr>
            <w:r w:rsidRPr="00574783">
              <w:t>1</w:t>
            </w:r>
          </w:p>
        </w:tc>
        <w:tc>
          <w:tcPr>
            <w:tcW w:w="709" w:type="dxa"/>
            <w:shd w:val="clear" w:color="auto" w:fill="auto"/>
          </w:tcPr>
          <w:p w14:paraId="2122EAAE" w14:textId="77777777" w:rsidR="003B5845" w:rsidRPr="00D331EF" w:rsidRDefault="003B5845" w:rsidP="00617B3E">
            <w:pPr>
              <w:pStyle w:val="SmallStandard"/>
            </w:pPr>
            <w:r w:rsidRPr="00207506">
              <w:t>0..*</w:t>
            </w:r>
          </w:p>
        </w:tc>
        <w:tc>
          <w:tcPr>
            <w:tcW w:w="567" w:type="dxa"/>
            <w:shd w:val="clear" w:color="auto" w:fill="auto"/>
          </w:tcPr>
          <w:p w14:paraId="5391DFFD" w14:textId="77777777" w:rsidR="003B5845" w:rsidRPr="00D331EF" w:rsidRDefault="003B5845" w:rsidP="00617B3E">
            <w:pPr>
              <w:pStyle w:val="SmallStandard"/>
            </w:pPr>
            <w:r>
              <w:t>N</w:t>
            </w:r>
          </w:p>
        </w:tc>
        <w:tc>
          <w:tcPr>
            <w:tcW w:w="3969" w:type="dxa"/>
            <w:shd w:val="clear" w:color="auto" w:fill="auto"/>
          </w:tcPr>
          <w:p w14:paraId="1E4AD1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r w:rsidR="003B5845" w:rsidRPr="004A00BD" w14:paraId="72578AAA" w14:textId="77777777" w:rsidTr="00617B3E">
        <w:tc>
          <w:tcPr>
            <w:tcW w:w="1573" w:type="dxa"/>
            <w:shd w:val="clear" w:color="auto" w:fill="auto"/>
          </w:tcPr>
          <w:p w14:paraId="0795161A" w14:textId="77777777" w:rsidR="003B5845" w:rsidRPr="00634625" w:rsidRDefault="003B5845" w:rsidP="00617B3E">
            <w:pPr>
              <w:pStyle w:val="SmallStandard"/>
            </w:pPr>
            <w:r>
              <w:t>WireElementReference</w:t>
            </w:r>
          </w:p>
        </w:tc>
        <w:tc>
          <w:tcPr>
            <w:tcW w:w="1574" w:type="dxa"/>
            <w:shd w:val="clear" w:color="auto" w:fill="auto"/>
          </w:tcPr>
          <w:p w14:paraId="7D7D9A24" w14:textId="77777777" w:rsidR="003B5845" w:rsidRPr="00132C43" w:rsidRDefault="003B5845" w:rsidP="00617B3E">
            <w:pPr>
              <w:pStyle w:val="SmallStandard"/>
            </w:pPr>
            <w:r>
              <w:t>wireElementReference</w:t>
            </w:r>
          </w:p>
        </w:tc>
        <w:tc>
          <w:tcPr>
            <w:tcW w:w="708" w:type="dxa"/>
            <w:shd w:val="clear" w:color="auto" w:fill="auto"/>
          </w:tcPr>
          <w:p w14:paraId="568F47D8" w14:textId="77777777" w:rsidR="003B5845" w:rsidRPr="00D331EF" w:rsidRDefault="003B5845" w:rsidP="00617B3E">
            <w:pPr>
              <w:pStyle w:val="SmallStandard"/>
            </w:pPr>
            <w:r w:rsidRPr="00574783">
              <w:t>0..*</w:t>
            </w:r>
          </w:p>
        </w:tc>
        <w:tc>
          <w:tcPr>
            <w:tcW w:w="709" w:type="dxa"/>
            <w:shd w:val="clear" w:color="auto" w:fill="auto"/>
          </w:tcPr>
          <w:p w14:paraId="51C4118B" w14:textId="77777777" w:rsidR="003B5845" w:rsidRPr="00D331EF" w:rsidRDefault="003B5845" w:rsidP="00617B3E">
            <w:pPr>
              <w:pStyle w:val="SmallStandard"/>
            </w:pPr>
            <w:r w:rsidRPr="00207506">
              <w:t>1</w:t>
            </w:r>
          </w:p>
        </w:tc>
        <w:tc>
          <w:tcPr>
            <w:tcW w:w="567" w:type="dxa"/>
            <w:shd w:val="clear" w:color="auto" w:fill="auto"/>
          </w:tcPr>
          <w:p w14:paraId="69E1E6CC" w14:textId="77777777" w:rsidR="003B5845" w:rsidRDefault="003B5845" w:rsidP="00617B3E">
            <w:pPr>
              <w:pStyle w:val="SmallStandard"/>
            </w:pPr>
            <w:r>
              <w:t>Y</w:t>
            </w:r>
          </w:p>
        </w:tc>
        <w:tc>
          <w:tcPr>
            <w:tcW w:w="3969" w:type="dxa"/>
            <w:shd w:val="clear" w:color="auto" w:fill="auto"/>
          </w:tcPr>
          <w:p w14:paraId="1A601021"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236FA34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7" w:name="_cda79863794ab58cd54f66705965b667"/>
      <w:r w:rsidRPr="005254F8">
        <w:rPr>
          <w:lang w:val="en-GB"/>
        </w:rPr>
        <w:t>InsulationState</w:t>
      </w:r>
      <w:bookmarkEnd w:id="1237"/>
    </w:p>
    <w:p w14:paraId="0CD8B172" w14:textId="77777777" w:rsidR="003B5845" w:rsidRPr="00A518C2" w:rsidRDefault="003B5845" w:rsidP="003B5845">
      <w:pPr>
        <w:rPr>
          <w:lang w:val="en-GB"/>
        </w:rPr>
      </w:pPr>
      <w:r w:rsidRPr="00A518C2">
        <w:rPr>
          <w:sz w:val="18"/>
          <w:szCs w:val="18"/>
          <w:lang w:val="en-GB"/>
        </w:rPr>
        <w:t>Enumeration for the definition of the insulation state of the splice.</w:t>
      </w:r>
    </w:p>
    <w:p w14:paraId="701C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73553E4" w14:textId="77777777" w:rsidTr="00617B3E">
        <w:tc>
          <w:tcPr>
            <w:tcW w:w="2013" w:type="dxa"/>
            <w:shd w:val="clear" w:color="auto" w:fill="auto"/>
            <w:tcMar>
              <w:top w:w="28" w:type="dxa"/>
              <w:left w:w="28" w:type="dxa"/>
              <w:bottom w:w="28" w:type="dxa"/>
              <w:right w:w="28" w:type="dxa"/>
            </w:tcMar>
          </w:tcPr>
          <w:p w14:paraId="7E7295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D15EF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3E03F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383A6E0" w14:textId="77777777" w:rsidTr="00617B3E">
        <w:tc>
          <w:tcPr>
            <w:tcW w:w="2013" w:type="dxa"/>
            <w:shd w:val="clear" w:color="auto" w:fill="auto"/>
            <w:tcMar>
              <w:top w:w="28" w:type="dxa"/>
              <w:left w:w="28" w:type="dxa"/>
              <w:bottom w:w="28" w:type="dxa"/>
              <w:right w:w="28" w:type="dxa"/>
            </w:tcMar>
          </w:tcPr>
          <w:p w14:paraId="3CE08F4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E636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3D1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4E009B" w14:textId="77777777" w:rsidTr="00617B3E">
        <w:tc>
          <w:tcPr>
            <w:tcW w:w="2013" w:type="dxa"/>
            <w:shd w:val="clear" w:color="auto" w:fill="auto"/>
            <w:tcMar>
              <w:top w:w="28" w:type="dxa"/>
              <w:left w:w="28" w:type="dxa"/>
              <w:bottom w:w="28" w:type="dxa"/>
              <w:right w:w="28" w:type="dxa"/>
            </w:tcMar>
          </w:tcPr>
          <w:p w14:paraId="5CA5A714" w14:textId="77777777" w:rsidR="003B5845" w:rsidRPr="009F5D54" w:rsidRDefault="003B5845" w:rsidP="00617B3E">
            <w:pPr>
              <w:pStyle w:val="SmallStandard"/>
            </w:pPr>
            <w:r w:rsidRPr="009F5D54">
              <w:t>Insulated</w:t>
            </w:r>
          </w:p>
        </w:tc>
        <w:tc>
          <w:tcPr>
            <w:tcW w:w="283" w:type="dxa"/>
            <w:shd w:val="clear" w:color="auto" w:fill="auto"/>
          </w:tcPr>
          <w:p w14:paraId="5A07A3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97A84" w14:textId="77777777" w:rsidR="003B5845" w:rsidRPr="004A00BD" w:rsidRDefault="003B5845" w:rsidP="00617B3E">
            <w:pPr>
              <w:jc w:val="left"/>
              <w:rPr>
                <w:sz w:val="22"/>
                <w:lang w:val="en-GB"/>
              </w:rPr>
            </w:pPr>
            <w:r w:rsidRPr="004A00BD">
              <w:rPr>
                <w:sz w:val="16"/>
                <w:szCs w:val="16"/>
                <w:lang w:val="en-GB"/>
              </w:rPr>
              <w:t>The splice is electrically insulated.</w:t>
            </w:r>
          </w:p>
        </w:tc>
      </w:tr>
      <w:tr w:rsidR="003B5845" w:rsidRPr="004A00BD" w14:paraId="13F780EF" w14:textId="77777777" w:rsidTr="00617B3E">
        <w:tc>
          <w:tcPr>
            <w:tcW w:w="2013" w:type="dxa"/>
            <w:shd w:val="clear" w:color="auto" w:fill="auto"/>
            <w:tcMar>
              <w:top w:w="28" w:type="dxa"/>
              <w:left w:w="28" w:type="dxa"/>
              <w:bottom w:w="28" w:type="dxa"/>
              <w:right w:w="28" w:type="dxa"/>
            </w:tcMar>
          </w:tcPr>
          <w:p w14:paraId="177A0E75" w14:textId="77777777" w:rsidR="003B5845" w:rsidRPr="009F5D54" w:rsidRDefault="003B5845" w:rsidP="00617B3E">
            <w:pPr>
              <w:pStyle w:val="SmallStandard"/>
            </w:pPr>
            <w:r w:rsidRPr="009F5D54">
              <w:t>Uninsulated</w:t>
            </w:r>
          </w:p>
        </w:tc>
        <w:tc>
          <w:tcPr>
            <w:tcW w:w="283" w:type="dxa"/>
            <w:shd w:val="clear" w:color="auto" w:fill="auto"/>
          </w:tcPr>
          <w:p w14:paraId="408951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00FD04" w14:textId="77777777" w:rsidR="003B5845" w:rsidRPr="004A00BD" w:rsidRDefault="003B5845" w:rsidP="00617B3E">
            <w:pPr>
              <w:jc w:val="left"/>
              <w:rPr>
                <w:sz w:val="22"/>
                <w:lang w:val="en-GB"/>
              </w:rPr>
            </w:pPr>
            <w:r w:rsidRPr="004A00BD">
              <w:rPr>
                <w:sz w:val="16"/>
                <w:szCs w:val="16"/>
                <w:lang w:val="en-GB"/>
              </w:rPr>
              <w:t>The splice is not electrically insulated.</w:t>
            </w:r>
          </w:p>
        </w:tc>
      </w:tr>
    </w:tbl>
    <w:p w14:paraId="191A1BAE" w14:textId="77777777" w:rsidR="003B5845" w:rsidRDefault="003B5845" w:rsidP="003B5845">
      <w:pPr>
        <w:pStyle w:val="SmallStandard"/>
      </w:pPr>
    </w:p>
    <w:p w14:paraId="19A4A7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8" w:name="_21a901a3b0dacaf4817957ec86c7981d"/>
      <w:r w:rsidRPr="005254F8">
        <w:rPr>
          <w:lang w:val="en-GB"/>
        </w:rPr>
        <w:t>SealState</w:t>
      </w:r>
      <w:bookmarkEnd w:id="1238"/>
    </w:p>
    <w:p w14:paraId="5CB2D437" w14:textId="77777777" w:rsidR="003B5845" w:rsidRPr="00A518C2" w:rsidRDefault="003B5845" w:rsidP="003B5845">
      <w:pPr>
        <w:rPr>
          <w:lang w:val="en-GB"/>
        </w:rPr>
      </w:pPr>
      <w:r w:rsidRPr="00A518C2">
        <w:rPr>
          <w:sz w:val="18"/>
          <w:szCs w:val="18"/>
          <w:lang w:val="en-GB"/>
        </w:rPr>
        <w:t>Enumeration for the definition of the sealing state of the splice.</w:t>
      </w:r>
    </w:p>
    <w:p w14:paraId="538438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C2733F4" w14:textId="77777777" w:rsidTr="00617B3E">
        <w:tc>
          <w:tcPr>
            <w:tcW w:w="2013" w:type="dxa"/>
            <w:shd w:val="clear" w:color="auto" w:fill="auto"/>
            <w:tcMar>
              <w:top w:w="28" w:type="dxa"/>
              <w:left w:w="28" w:type="dxa"/>
              <w:bottom w:w="28" w:type="dxa"/>
              <w:right w:w="28" w:type="dxa"/>
            </w:tcMar>
          </w:tcPr>
          <w:p w14:paraId="127347B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92071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010A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7E4BD6" w14:textId="77777777" w:rsidTr="00617B3E">
        <w:tc>
          <w:tcPr>
            <w:tcW w:w="2013" w:type="dxa"/>
            <w:shd w:val="clear" w:color="auto" w:fill="auto"/>
            <w:tcMar>
              <w:top w:w="28" w:type="dxa"/>
              <w:left w:w="28" w:type="dxa"/>
              <w:bottom w:w="28" w:type="dxa"/>
              <w:right w:w="28" w:type="dxa"/>
            </w:tcMar>
          </w:tcPr>
          <w:p w14:paraId="2E0861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96C47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CFCEF8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CCD29A" w14:textId="77777777" w:rsidTr="00617B3E">
        <w:tc>
          <w:tcPr>
            <w:tcW w:w="2013" w:type="dxa"/>
            <w:shd w:val="clear" w:color="auto" w:fill="auto"/>
            <w:tcMar>
              <w:top w:w="28" w:type="dxa"/>
              <w:left w:w="28" w:type="dxa"/>
              <w:bottom w:w="28" w:type="dxa"/>
              <w:right w:w="28" w:type="dxa"/>
            </w:tcMar>
          </w:tcPr>
          <w:p w14:paraId="5E302E40" w14:textId="77777777" w:rsidR="003B5845" w:rsidRPr="009F5D54" w:rsidRDefault="003B5845" w:rsidP="00617B3E">
            <w:pPr>
              <w:pStyle w:val="SmallStandard"/>
            </w:pPr>
            <w:r w:rsidRPr="009F5D54">
              <w:t>Unsealed</w:t>
            </w:r>
          </w:p>
        </w:tc>
        <w:tc>
          <w:tcPr>
            <w:tcW w:w="283" w:type="dxa"/>
            <w:shd w:val="clear" w:color="auto" w:fill="auto"/>
          </w:tcPr>
          <w:p w14:paraId="796B41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BB4182" w14:textId="77777777" w:rsidR="003B5845" w:rsidRPr="004A00BD" w:rsidRDefault="003B5845" w:rsidP="00617B3E">
            <w:pPr>
              <w:jc w:val="left"/>
              <w:rPr>
                <w:sz w:val="22"/>
                <w:lang w:val="en-GB"/>
              </w:rPr>
            </w:pPr>
            <w:r w:rsidRPr="004A00BD">
              <w:rPr>
                <w:sz w:val="16"/>
                <w:szCs w:val="16"/>
                <w:lang w:val="en-GB"/>
              </w:rPr>
              <w:t>The splice is not waterproof.</w:t>
            </w:r>
          </w:p>
        </w:tc>
      </w:tr>
      <w:tr w:rsidR="003B5845" w:rsidRPr="00CC6307" w14:paraId="03C96E9A" w14:textId="77777777" w:rsidTr="00617B3E">
        <w:tc>
          <w:tcPr>
            <w:tcW w:w="2013" w:type="dxa"/>
            <w:shd w:val="clear" w:color="auto" w:fill="auto"/>
            <w:tcMar>
              <w:top w:w="28" w:type="dxa"/>
              <w:left w:w="28" w:type="dxa"/>
              <w:bottom w:w="28" w:type="dxa"/>
              <w:right w:w="28" w:type="dxa"/>
            </w:tcMar>
          </w:tcPr>
          <w:p w14:paraId="40B7FE2A" w14:textId="77777777" w:rsidR="003B5845" w:rsidRPr="009F5D54" w:rsidRDefault="003B5845" w:rsidP="00617B3E">
            <w:pPr>
              <w:pStyle w:val="SmallStandard"/>
            </w:pPr>
            <w:r w:rsidRPr="009F5D54">
              <w:t>Sealed</w:t>
            </w:r>
          </w:p>
        </w:tc>
        <w:tc>
          <w:tcPr>
            <w:tcW w:w="283" w:type="dxa"/>
            <w:shd w:val="clear" w:color="auto" w:fill="auto"/>
          </w:tcPr>
          <w:p w14:paraId="6D9E6F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1AA8C4" w14:textId="77777777" w:rsidR="003B5845" w:rsidRPr="004A00BD" w:rsidRDefault="003B5845" w:rsidP="00617B3E">
            <w:pPr>
              <w:jc w:val="left"/>
              <w:rPr>
                <w:sz w:val="22"/>
              </w:rPr>
            </w:pPr>
            <w:r w:rsidRPr="004A00BD">
              <w:rPr>
                <w:sz w:val="16"/>
                <w:szCs w:val="16"/>
              </w:rPr>
              <w:t>The splice is waterproof.</w:t>
            </w:r>
          </w:p>
        </w:tc>
      </w:tr>
    </w:tbl>
    <w:p w14:paraId="61A4C61C" w14:textId="77777777" w:rsidR="003B5845" w:rsidRDefault="003B5845" w:rsidP="003B5845">
      <w:pPr>
        <w:pStyle w:val="SmallStandard"/>
      </w:pPr>
    </w:p>
    <w:p w14:paraId="09511AE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39" w:name="_0cb0d2465e982f49475502e5acf8954a"/>
      <w:r w:rsidRPr="005254F8">
        <w:rPr>
          <w:lang w:val="en-GB"/>
        </w:rPr>
        <w:t>SpliceType</w:t>
      </w:r>
      <w:bookmarkEnd w:id="1239"/>
    </w:p>
    <w:p w14:paraId="0781FDFE" w14:textId="77777777" w:rsidR="003B5845" w:rsidRPr="00A518C2" w:rsidRDefault="003B5845" w:rsidP="003B5845">
      <w:pPr>
        <w:rPr>
          <w:lang w:val="en-GB"/>
        </w:rPr>
      </w:pPr>
      <w:r w:rsidRPr="00A518C2">
        <w:rPr>
          <w:sz w:val="18"/>
          <w:szCs w:val="18"/>
          <w:lang w:val="en-GB"/>
        </w:rPr>
        <w:t>Enumeration for the definition of type of splice.</w:t>
      </w:r>
    </w:p>
    <w:p w14:paraId="20F9A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5459B5" w14:textId="77777777" w:rsidTr="00617B3E">
        <w:tc>
          <w:tcPr>
            <w:tcW w:w="2013" w:type="dxa"/>
            <w:shd w:val="clear" w:color="auto" w:fill="auto"/>
            <w:tcMar>
              <w:top w:w="28" w:type="dxa"/>
              <w:left w:w="28" w:type="dxa"/>
              <w:bottom w:w="28" w:type="dxa"/>
              <w:right w:w="28" w:type="dxa"/>
            </w:tcMar>
          </w:tcPr>
          <w:p w14:paraId="246AF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B8F32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80266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C0050C3" w14:textId="77777777" w:rsidTr="00617B3E">
        <w:tc>
          <w:tcPr>
            <w:tcW w:w="2013" w:type="dxa"/>
            <w:shd w:val="clear" w:color="auto" w:fill="auto"/>
            <w:tcMar>
              <w:top w:w="28" w:type="dxa"/>
              <w:left w:w="28" w:type="dxa"/>
              <w:bottom w:w="28" w:type="dxa"/>
              <w:right w:w="28" w:type="dxa"/>
            </w:tcMar>
          </w:tcPr>
          <w:p w14:paraId="4F1D25E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C43998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66D4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AEFFED" w14:textId="77777777" w:rsidTr="00617B3E">
        <w:tc>
          <w:tcPr>
            <w:tcW w:w="2013" w:type="dxa"/>
            <w:shd w:val="clear" w:color="auto" w:fill="auto"/>
            <w:tcMar>
              <w:top w:w="28" w:type="dxa"/>
              <w:left w:w="28" w:type="dxa"/>
              <w:bottom w:w="28" w:type="dxa"/>
              <w:right w:w="28" w:type="dxa"/>
            </w:tcMar>
          </w:tcPr>
          <w:p w14:paraId="13273111" w14:textId="77777777" w:rsidR="003B5845" w:rsidRPr="009F5D54" w:rsidRDefault="003B5845" w:rsidP="00617B3E">
            <w:pPr>
              <w:pStyle w:val="SmallStandard"/>
            </w:pPr>
            <w:r w:rsidRPr="009F5D54">
              <w:t>InlineSplice</w:t>
            </w:r>
          </w:p>
        </w:tc>
        <w:tc>
          <w:tcPr>
            <w:tcW w:w="283" w:type="dxa"/>
            <w:shd w:val="clear" w:color="auto" w:fill="auto"/>
          </w:tcPr>
          <w:p w14:paraId="619226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CAA880" w14:textId="77777777" w:rsidR="003B5845" w:rsidRPr="004A00BD" w:rsidRDefault="003B5845" w:rsidP="00617B3E">
            <w:pPr>
              <w:jc w:val="left"/>
              <w:rPr>
                <w:sz w:val="22"/>
                <w:lang w:val="en-GB"/>
              </w:rPr>
            </w:pPr>
            <w:r w:rsidRPr="004A00BD">
              <w:rPr>
                <w:sz w:val="16"/>
                <w:szCs w:val="16"/>
                <w:lang w:val="en-GB"/>
              </w:rPr>
              <w:t>An inlineSplice is a splice where wires from both sides are connected.</w:t>
            </w:r>
          </w:p>
        </w:tc>
      </w:tr>
      <w:tr w:rsidR="003B5845" w:rsidRPr="004A00BD" w14:paraId="6EE4B2AD" w14:textId="77777777" w:rsidTr="00617B3E">
        <w:tc>
          <w:tcPr>
            <w:tcW w:w="2013" w:type="dxa"/>
            <w:shd w:val="clear" w:color="auto" w:fill="auto"/>
            <w:tcMar>
              <w:top w:w="28" w:type="dxa"/>
              <w:left w:w="28" w:type="dxa"/>
              <w:bottom w:w="28" w:type="dxa"/>
              <w:right w:w="28" w:type="dxa"/>
            </w:tcMar>
          </w:tcPr>
          <w:p w14:paraId="779D2799" w14:textId="77777777" w:rsidR="003B5845" w:rsidRPr="009F5D54" w:rsidRDefault="003B5845" w:rsidP="00617B3E">
            <w:pPr>
              <w:pStyle w:val="SmallStandard"/>
            </w:pPr>
            <w:r w:rsidRPr="009F5D54">
              <w:t>EndSplice</w:t>
            </w:r>
          </w:p>
        </w:tc>
        <w:tc>
          <w:tcPr>
            <w:tcW w:w="283" w:type="dxa"/>
            <w:shd w:val="clear" w:color="auto" w:fill="auto"/>
          </w:tcPr>
          <w:p w14:paraId="630506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BC8D7" w14:textId="77777777" w:rsidR="003B5845" w:rsidRPr="004A00BD" w:rsidRDefault="003B5845" w:rsidP="00617B3E">
            <w:pPr>
              <w:jc w:val="left"/>
              <w:rPr>
                <w:sz w:val="22"/>
                <w:lang w:val="en-GB"/>
              </w:rPr>
            </w:pPr>
            <w:r w:rsidRPr="004A00BD">
              <w:rPr>
                <w:sz w:val="16"/>
                <w:szCs w:val="16"/>
                <w:lang w:val="en-GB"/>
              </w:rPr>
              <w:t>An endSplice is a splice where wires only from one side are connected.</w:t>
            </w:r>
          </w:p>
        </w:tc>
      </w:tr>
    </w:tbl>
    <w:p w14:paraId="56A77721" w14:textId="77777777" w:rsidR="003B5845" w:rsidRDefault="003B5845" w:rsidP="003B5845">
      <w:pPr>
        <w:pStyle w:val="SmallStandard"/>
      </w:pPr>
    </w:p>
    <w:p w14:paraId="7192168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40" w:name="_286c18d348d7b86c8ecadbacb35efcc6"/>
      <w:r w:rsidRPr="005254F8">
        <w:rPr>
          <w:lang w:val="en-GB"/>
        </w:rPr>
        <w:t>WireLengthType</w:t>
      </w:r>
      <w:bookmarkEnd w:id="1240"/>
    </w:p>
    <w:p w14:paraId="0C786988" w14:textId="77777777" w:rsidR="003B5845" w:rsidRPr="00A518C2" w:rsidRDefault="003B5845" w:rsidP="003B5845">
      <w:pPr>
        <w:rPr>
          <w:lang w:val="en-GB"/>
        </w:rPr>
      </w:pPr>
      <w:r w:rsidRPr="00A518C2">
        <w:rPr>
          <w:lang w:val="en-GB"/>
        </w:rPr>
        <w:t xml:space="preserve">Specifies possible values for the </w:t>
      </w:r>
      <w:r w:rsidRPr="00A518C2">
        <w:rPr>
          <w:i/>
          <w:iCs/>
          <w:lang w:val="en-GB"/>
        </w:rPr>
        <w:t xml:space="preserve">lengthType </w:t>
      </w:r>
      <w:r w:rsidRPr="00A518C2">
        <w:rPr>
          <w:lang w:val="en-GB"/>
        </w:rPr>
        <w:t xml:space="preserve">of </w:t>
      </w:r>
      <w:r w:rsidRPr="00A518C2">
        <w:rPr>
          <w:i/>
          <w:iCs/>
          <w:lang w:val="en-GB"/>
        </w:rPr>
        <w:t>WireLength</w:t>
      </w:r>
      <w:r w:rsidRPr="00A518C2">
        <w:rPr>
          <w:lang w:val="en-GB"/>
        </w:rPr>
        <w:t>.</w:t>
      </w:r>
    </w:p>
    <w:p w14:paraId="02754A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8AF0A1" w14:textId="77777777" w:rsidTr="00617B3E">
        <w:tc>
          <w:tcPr>
            <w:tcW w:w="2013" w:type="dxa"/>
            <w:shd w:val="clear" w:color="auto" w:fill="auto"/>
            <w:tcMar>
              <w:top w:w="28" w:type="dxa"/>
              <w:left w:w="28" w:type="dxa"/>
              <w:bottom w:w="28" w:type="dxa"/>
              <w:right w:w="28" w:type="dxa"/>
            </w:tcMar>
          </w:tcPr>
          <w:p w14:paraId="68B2C85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BBD9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F3E0B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2A4935C" w14:textId="77777777" w:rsidTr="00617B3E">
        <w:tc>
          <w:tcPr>
            <w:tcW w:w="2013" w:type="dxa"/>
            <w:shd w:val="clear" w:color="auto" w:fill="auto"/>
            <w:tcMar>
              <w:top w:w="28" w:type="dxa"/>
              <w:left w:w="28" w:type="dxa"/>
              <w:bottom w:w="28" w:type="dxa"/>
              <w:right w:w="28" w:type="dxa"/>
            </w:tcMar>
          </w:tcPr>
          <w:p w14:paraId="6A52FF1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109F8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1C58C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A31FF1" w14:textId="77777777" w:rsidTr="00617B3E">
        <w:tc>
          <w:tcPr>
            <w:tcW w:w="2013" w:type="dxa"/>
            <w:shd w:val="clear" w:color="auto" w:fill="auto"/>
            <w:tcMar>
              <w:top w:w="28" w:type="dxa"/>
              <w:left w:w="28" w:type="dxa"/>
              <w:bottom w:w="28" w:type="dxa"/>
              <w:right w:w="28" w:type="dxa"/>
            </w:tcMar>
          </w:tcPr>
          <w:p w14:paraId="1EB5F00A" w14:textId="77777777" w:rsidR="003B5845" w:rsidRPr="009F5D54" w:rsidRDefault="003B5845" w:rsidP="00617B3E">
            <w:pPr>
              <w:pStyle w:val="SmallStandard"/>
            </w:pPr>
            <w:r w:rsidRPr="009F5D54">
              <w:t>DMU</w:t>
            </w:r>
          </w:p>
        </w:tc>
        <w:tc>
          <w:tcPr>
            <w:tcW w:w="283" w:type="dxa"/>
            <w:shd w:val="clear" w:color="auto" w:fill="auto"/>
          </w:tcPr>
          <w:p w14:paraId="44C66B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E4CC0" w14:textId="77777777" w:rsidR="003B5845" w:rsidRPr="004A00BD" w:rsidRDefault="003B5845" w:rsidP="00617B3E">
            <w:pPr>
              <w:jc w:val="left"/>
              <w:rPr>
                <w:sz w:val="22"/>
                <w:lang w:val="en-GB"/>
              </w:rPr>
            </w:pPr>
            <w:r w:rsidRPr="004A00BD">
              <w:rPr>
                <w:sz w:val="16"/>
                <w:szCs w:val="16"/>
                <w:lang w:val="en-GB"/>
              </w:rPr>
              <w:t>The length of the wire is calculated from the sum of the lengths of the neutral axes of the corresponding segments in the DMU model.</w:t>
            </w:r>
          </w:p>
        </w:tc>
      </w:tr>
      <w:tr w:rsidR="003B5845" w:rsidRPr="004A00BD" w14:paraId="491B46E4" w14:textId="77777777" w:rsidTr="00617B3E">
        <w:tc>
          <w:tcPr>
            <w:tcW w:w="2013" w:type="dxa"/>
            <w:shd w:val="clear" w:color="auto" w:fill="auto"/>
            <w:tcMar>
              <w:top w:w="28" w:type="dxa"/>
              <w:left w:w="28" w:type="dxa"/>
              <w:bottom w:w="28" w:type="dxa"/>
              <w:right w:w="28" w:type="dxa"/>
            </w:tcMar>
          </w:tcPr>
          <w:p w14:paraId="130D3140" w14:textId="77777777" w:rsidR="003B5845" w:rsidRPr="009F5D54" w:rsidRDefault="003B5845" w:rsidP="00617B3E">
            <w:pPr>
              <w:pStyle w:val="SmallStandard"/>
            </w:pPr>
            <w:r w:rsidRPr="009F5D54">
              <w:lastRenderedPageBreak/>
              <w:t>Drawing</w:t>
            </w:r>
          </w:p>
        </w:tc>
        <w:tc>
          <w:tcPr>
            <w:tcW w:w="283" w:type="dxa"/>
            <w:shd w:val="clear" w:color="auto" w:fill="auto"/>
          </w:tcPr>
          <w:p w14:paraId="7C272F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0C2BB" w14:textId="77777777" w:rsidR="003B5845" w:rsidRPr="004A00BD" w:rsidRDefault="003B5845" w:rsidP="00617B3E">
            <w:pPr>
              <w:jc w:val="left"/>
              <w:rPr>
                <w:sz w:val="22"/>
                <w:lang w:val="en-GB"/>
              </w:rPr>
            </w:pPr>
            <w:r w:rsidRPr="004A00BD">
              <w:rPr>
                <w:sz w:val="16"/>
                <w:szCs w:val="16"/>
                <w:lang w:val="en-GB"/>
              </w:rPr>
              <w:t>The length is rounded length from the DMU model (shown on the drawing), without any add-ons</w:t>
            </w:r>
          </w:p>
        </w:tc>
      </w:tr>
      <w:tr w:rsidR="003B5845" w:rsidRPr="004A00BD" w14:paraId="7633425B" w14:textId="77777777" w:rsidTr="00617B3E">
        <w:tc>
          <w:tcPr>
            <w:tcW w:w="2013" w:type="dxa"/>
            <w:shd w:val="clear" w:color="auto" w:fill="auto"/>
            <w:tcMar>
              <w:top w:w="28" w:type="dxa"/>
              <w:left w:w="28" w:type="dxa"/>
              <w:bottom w:w="28" w:type="dxa"/>
              <w:right w:w="28" w:type="dxa"/>
            </w:tcMar>
          </w:tcPr>
          <w:p w14:paraId="367B7331" w14:textId="77777777" w:rsidR="003B5845" w:rsidRPr="009F5D54" w:rsidRDefault="003B5845" w:rsidP="00617B3E">
            <w:pPr>
              <w:pStyle w:val="SmallStandard"/>
            </w:pPr>
            <w:r w:rsidRPr="009F5D54">
              <w:t>Contract</w:t>
            </w:r>
          </w:p>
        </w:tc>
        <w:tc>
          <w:tcPr>
            <w:tcW w:w="283" w:type="dxa"/>
            <w:shd w:val="clear" w:color="auto" w:fill="auto"/>
          </w:tcPr>
          <w:p w14:paraId="38FEFA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EBB95F" w14:textId="77777777" w:rsidR="003B5845" w:rsidRPr="004A00BD" w:rsidRDefault="003B5845" w:rsidP="00617B3E">
            <w:pPr>
              <w:jc w:val="left"/>
              <w:rPr>
                <w:sz w:val="22"/>
                <w:lang w:val="en-GB"/>
              </w:rPr>
            </w:pPr>
            <w:r w:rsidRPr="004A00BD">
              <w:rPr>
                <w:sz w:val="16"/>
                <w:szCs w:val="16"/>
                <w:lang w:val="en-GB"/>
              </w:rPr>
              <w:t>The agreed length for any negotiations and calculations.</w:t>
            </w:r>
          </w:p>
        </w:tc>
      </w:tr>
      <w:tr w:rsidR="003B5845" w:rsidRPr="004A00BD" w14:paraId="0CEDE8AE" w14:textId="77777777" w:rsidTr="00617B3E">
        <w:tc>
          <w:tcPr>
            <w:tcW w:w="2013" w:type="dxa"/>
            <w:shd w:val="clear" w:color="auto" w:fill="auto"/>
            <w:tcMar>
              <w:top w:w="28" w:type="dxa"/>
              <w:left w:w="28" w:type="dxa"/>
              <w:bottom w:w="28" w:type="dxa"/>
              <w:right w:w="28" w:type="dxa"/>
            </w:tcMar>
          </w:tcPr>
          <w:p w14:paraId="27859CE3" w14:textId="77777777" w:rsidR="003B5845" w:rsidRPr="009F5D54" w:rsidRDefault="003B5845" w:rsidP="00617B3E">
            <w:pPr>
              <w:pStyle w:val="SmallStandard"/>
            </w:pPr>
            <w:r w:rsidRPr="009F5D54">
              <w:t>Production</w:t>
            </w:r>
          </w:p>
        </w:tc>
        <w:tc>
          <w:tcPr>
            <w:tcW w:w="283" w:type="dxa"/>
            <w:shd w:val="clear" w:color="auto" w:fill="auto"/>
          </w:tcPr>
          <w:p w14:paraId="4BE085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A2BC4" w14:textId="77777777" w:rsidR="003B5845" w:rsidRPr="004A00BD" w:rsidRDefault="003B5845" w:rsidP="00617B3E">
            <w:pPr>
              <w:jc w:val="left"/>
              <w:rPr>
                <w:sz w:val="22"/>
                <w:lang w:val="en-GB"/>
              </w:rPr>
            </w:pPr>
            <w:r w:rsidRPr="004A00BD">
              <w:rPr>
                <w:sz w:val="16"/>
                <w:szCs w:val="16"/>
                <w:lang w:val="en-GB"/>
              </w:rPr>
              <w:t>The cutting length for the used in production environments.</w:t>
            </w:r>
          </w:p>
        </w:tc>
      </w:tr>
    </w:tbl>
    <w:p w14:paraId="1E041309" w14:textId="77777777" w:rsidR="003B5845" w:rsidRDefault="003B5845" w:rsidP="003B5845">
      <w:pPr>
        <w:pStyle w:val="SmallStandard"/>
      </w:pPr>
    </w:p>
    <w:p w14:paraId="1D5B001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41" w:name="_Toc27668628"/>
      <w:bookmarkStart w:id="1242" w:name="_Toc27730696"/>
      <w:r>
        <w:rPr>
          <w:lang w:val="en-GB"/>
        </w:rPr>
        <w:t xml:space="preserve">Module </w:t>
      </w:r>
      <w:bookmarkStart w:id="1243" w:name="_86d7d527bafb6aebe1695e00de77f119"/>
      <w:r>
        <w:rPr>
          <w:lang w:val="en-GB"/>
        </w:rPr>
        <w:t>instancing_non_electrical_parts</w:t>
      </w:r>
      <w:bookmarkEnd w:id="1241"/>
      <w:bookmarkEnd w:id="1242"/>
      <w:bookmarkEnd w:id="1243"/>
    </w:p>
    <w:p w14:paraId="47200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4" w:name="_e43f337675367636e0f111663d856b0f"/>
      <w:r>
        <w:rPr>
          <w:lang w:val="en-GB"/>
        </w:rPr>
        <w:t>CableDuctRole</w:t>
      </w:r>
      <w:bookmarkEnd w:id="1244"/>
    </w:p>
    <w:p w14:paraId="321530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CableDuctRole</w:t>
      </w:r>
      <w:r w:rsidRPr="00A518C2">
        <w:rPr>
          <w:sz w:val="18"/>
          <w:szCs w:val="18"/>
          <w:lang w:val="en-GB"/>
        </w:rPr>
        <w:t xml:space="preserve"> defines the instance specific properties and relationships of a cable duct.</w:t>
      </w:r>
    </w:p>
    <w:p w14:paraId="71FDE7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ADF63" w14:textId="77777777" w:rsidTr="00617B3E">
        <w:tc>
          <w:tcPr>
            <w:tcW w:w="2013" w:type="dxa"/>
            <w:shd w:val="clear" w:color="auto" w:fill="auto"/>
            <w:tcMar>
              <w:top w:w="28" w:type="dxa"/>
              <w:left w:w="28" w:type="dxa"/>
              <w:bottom w:w="28" w:type="dxa"/>
              <w:right w:w="28" w:type="dxa"/>
            </w:tcMar>
          </w:tcPr>
          <w:p w14:paraId="34B1F6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4B006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0608B61" w14:textId="77777777" w:rsidTr="00617B3E">
        <w:tc>
          <w:tcPr>
            <w:tcW w:w="2013" w:type="dxa"/>
            <w:shd w:val="clear" w:color="auto" w:fill="auto"/>
            <w:tcMar>
              <w:top w:w="28" w:type="dxa"/>
              <w:left w:w="28" w:type="dxa"/>
              <w:bottom w:w="28" w:type="dxa"/>
              <w:right w:w="28" w:type="dxa"/>
            </w:tcMar>
          </w:tcPr>
          <w:p w14:paraId="2B3891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42E5430" w14:textId="77777777" w:rsidR="003B5845" w:rsidRPr="004A00BD" w:rsidRDefault="003B5845" w:rsidP="00617B3E">
            <w:pPr>
              <w:rPr>
                <w:sz w:val="22"/>
              </w:rPr>
            </w:pPr>
          </w:p>
        </w:tc>
      </w:tr>
      <w:tr w:rsidR="003B5845" w:rsidRPr="008359F5" w14:paraId="3809F52F" w14:textId="77777777" w:rsidTr="00617B3E">
        <w:tc>
          <w:tcPr>
            <w:tcW w:w="2013" w:type="dxa"/>
            <w:shd w:val="clear" w:color="auto" w:fill="auto"/>
            <w:tcMar>
              <w:top w:w="28" w:type="dxa"/>
              <w:left w:w="28" w:type="dxa"/>
              <w:bottom w:w="28" w:type="dxa"/>
              <w:right w:w="28" w:type="dxa"/>
            </w:tcMar>
          </w:tcPr>
          <w:p w14:paraId="42CFEF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E17F475" w14:textId="77777777" w:rsidR="003B5845" w:rsidRPr="000437C1" w:rsidRDefault="003B5845" w:rsidP="00617B3E">
            <w:pPr>
              <w:pStyle w:val="SmallStandard"/>
            </w:pPr>
            <w:r>
              <w:t>false</w:t>
            </w:r>
          </w:p>
        </w:tc>
      </w:tr>
    </w:tbl>
    <w:p w14:paraId="710FE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A29AE5" w14:textId="77777777" w:rsidTr="00617B3E">
        <w:tc>
          <w:tcPr>
            <w:tcW w:w="3856" w:type="dxa"/>
            <w:gridSpan w:val="3"/>
            <w:shd w:val="clear" w:color="auto" w:fill="auto"/>
          </w:tcPr>
          <w:p w14:paraId="0B0DC70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985CE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303D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FE6D57" w14:textId="77777777" w:rsidTr="00617B3E">
        <w:tc>
          <w:tcPr>
            <w:tcW w:w="1573" w:type="dxa"/>
            <w:shd w:val="clear" w:color="auto" w:fill="auto"/>
          </w:tcPr>
          <w:p w14:paraId="1C1D4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22B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3172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AF1C4C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816CE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FDC86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9EEE7B" w14:textId="77777777" w:rsidTr="00617B3E">
        <w:tc>
          <w:tcPr>
            <w:tcW w:w="1573" w:type="dxa"/>
            <w:shd w:val="clear" w:color="auto" w:fill="auto"/>
          </w:tcPr>
          <w:p w14:paraId="5AB56C7C" w14:textId="77777777" w:rsidR="003B5845" w:rsidRPr="00634625" w:rsidRDefault="003B5845" w:rsidP="00617B3E">
            <w:pPr>
              <w:pStyle w:val="SmallStandard"/>
            </w:pPr>
            <w:r>
              <w:t>CableDuctSpecification</w:t>
            </w:r>
          </w:p>
        </w:tc>
        <w:tc>
          <w:tcPr>
            <w:tcW w:w="1574" w:type="dxa"/>
            <w:shd w:val="clear" w:color="auto" w:fill="auto"/>
          </w:tcPr>
          <w:p w14:paraId="7D0FAEA1" w14:textId="77777777" w:rsidR="003B5845" w:rsidRPr="00132C43" w:rsidRDefault="003B5845" w:rsidP="00617B3E">
            <w:pPr>
              <w:pStyle w:val="SmallStandard"/>
            </w:pPr>
            <w:r>
              <w:t>cableDuctSpecification</w:t>
            </w:r>
          </w:p>
        </w:tc>
        <w:tc>
          <w:tcPr>
            <w:tcW w:w="708" w:type="dxa"/>
            <w:shd w:val="clear" w:color="auto" w:fill="auto"/>
          </w:tcPr>
          <w:p w14:paraId="5DAB51AB" w14:textId="77777777" w:rsidR="003B5845" w:rsidRPr="00D331EF" w:rsidRDefault="003B5845" w:rsidP="00617B3E">
            <w:pPr>
              <w:pStyle w:val="SmallStandard"/>
            </w:pPr>
            <w:r w:rsidRPr="00574783">
              <w:t>1</w:t>
            </w:r>
          </w:p>
        </w:tc>
        <w:tc>
          <w:tcPr>
            <w:tcW w:w="709" w:type="dxa"/>
            <w:shd w:val="clear" w:color="auto" w:fill="auto"/>
          </w:tcPr>
          <w:p w14:paraId="1068FEA4" w14:textId="77777777" w:rsidR="003B5845" w:rsidRPr="00D331EF" w:rsidRDefault="003B5845" w:rsidP="00617B3E">
            <w:pPr>
              <w:pStyle w:val="SmallStandard"/>
            </w:pPr>
            <w:r w:rsidRPr="00207506">
              <w:t>0..*</w:t>
            </w:r>
          </w:p>
        </w:tc>
        <w:tc>
          <w:tcPr>
            <w:tcW w:w="567" w:type="dxa"/>
            <w:shd w:val="clear" w:color="auto" w:fill="auto"/>
          </w:tcPr>
          <w:p w14:paraId="26FD942D" w14:textId="77777777" w:rsidR="003B5845" w:rsidRPr="00D331EF" w:rsidRDefault="003B5845" w:rsidP="00617B3E">
            <w:pPr>
              <w:pStyle w:val="SmallStandard"/>
            </w:pPr>
            <w:r>
              <w:t>N</w:t>
            </w:r>
          </w:p>
        </w:tc>
        <w:tc>
          <w:tcPr>
            <w:tcW w:w="3969" w:type="dxa"/>
            <w:shd w:val="clear" w:color="auto" w:fill="auto"/>
          </w:tcPr>
          <w:p w14:paraId="692A37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532FB0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5" w:name="_da5cd5c2d639e9dbbc7dee4ec4670e0d"/>
      <w:r>
        <w:rPr>
          <w:lang w:val="en-GB"/>
        </w:rPr>
        <w:t>CableLeadThroughReference</w:t>
      </w:r>
      <w:bookmarkEnd w:id="1245"/>
    </w:p>
    <w:p w14:paraId="6785052E"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CableLeadThroughReference</w:t>
      </w:r>
      <w:r w:rsidRPr="00A518C2">
        <w:rPr>
          <w:sz w:val="18"/>
          <w:szCs w:val="18"/>
          <w:lang w:val="en-GB"/>
        </w:rPr>
        <w:t xml:space="preserve"> is the instance of a CableLeadThrough. It can define a set of plugs or seals that are used together with it. Plugs are used if no wire is present, seals are used together with a wire.</w:t>
      </w:r>
    </w:p>
    <w:p w14:paraId="7524A71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DB9106" w14:textId="77777777" w:rsidTr="00617B3E">
        <w:tc>
          <w:tcPr>
            <w:tcW w:w="2013" w:type="dxa"/>
            <w:shd w:val="clear" w:color="auto" w:fill="auto"/>
            <w:tcMar>
              <w:top w:w="28" w:type="dxa"/>
              <w:left w:w="28" w:type="dxa"/>
              <w:bottom w:w="28" w:type="dxa"/>
              <w:right w:w="28" w:type="dxa"/>
            </w:tcMar>
          </w:tcPr>
          <w:p w14:paraId="1A2A7D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153D3F" w14:textId="77777777" w:rsidR="003B5845" w:rsidRPr="004A00BD" w:rsidRDefault="003B5845" w:rsidP="00617B3E">
            <w:pPr>
              <w:rPr>
                <w:sz w:val="22"/>
              </w:rPr>
            </w:pPr>
          </w:p>
        </w:tc>
      </w:tr>
      <w:tr w:rsidR="003B5845" w:rsidRPr="008359F5" w14:paraId="1549214D" w14:textId="77777777" w:rsidTr="00617B3E">
        <w:tc>
          <w:tcPr>
            <w:tcW w:w="2013" w:type="dxa"/>
            <w:shd w:val="clear" w:color="auto" w:fill="auto"/>
            <w:tcMar>
              <w:top w:w="28" w:type="dxa"/>
              <w:left w:w="28" w:type="dxa"/>
              <w:bottom w:w="28" w:type="dxa"/>
              <w:right w:w="28" w:type="dxa"/>
            </w:tcMar>
          </w:tcPr>
          <w:p w14:paraId="0A5765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5EA36E7" w14:textId="77777777" w:rsidR="003B5845" w:rsidRPr="004A00BD" w:rsidRDefault="003B5845" w:rsidP="00617B3E">
            <w:pPr>
              <w:rPr>
                <w:sz w:val="22"/>
              </w:rPr>
            </w:pPr>
          </w:p>
        </w:tc>
      </w:tr>
      <w:tr w:rsidR="003B5845" w:rsidRPr="008359F5" w14:paraId="5C68779D" w14:textId="77777777" w:rsidTr="00617B3E">
        <w:tc>
          <w:tcPr>
            <w:tcW w:w="2013" w:type="dxa"/>
            <w:shd w:val="clear" w:color="auto" w:fill="auto"/>
            <w:tcMar>
              <w:top w:w="28" w:type="dxa"/>
              <w:left w:w="28" w:type="dxa"/>
              <w:bottom w:w="28" w:type="dxa"/>
              <w:right w:w="28" w:type="dxa"/>
            </w:tcMar>
          </w:tcPr>
          <w:p w14:paraId="318F313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08F5B" w14:textId="77777777" w:rsidR="003B5845" w:rsidRPr="000437C1" w:rsidRDefault="003B5845" w:rsidP="00617B3E">
            <w:pPr>
              <w:pStyle w:val="SmallStandard"/>
            </w:pPr>
            <w:r>
              <w:t>false</w:t>
            </w:r>
          </w:p>
        </w:tc>
      </w:tr>
    </w:tbl>
    <w:p w14:paraId="2EC1AE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C8259D" w14:textId="77777777" w:rsidTr="00617B3E">
        <w:tc>
          <w:tcPr>
            <w:tcW w:w="2013" w:type="dxa"/>
            <w:shd w:val="clear" w:color="auto" w:fill="auto"/>
            <w:tcMar>
              <w:top w:w="28" w:type="dxa"/>
              <w:left w:w="28" w:type="dxa"/>
              <w:bottom w:w="28" w:type="dxa"/>
              <w:right w:w="28" w:type="dxa"/>
            </w:tcMar>
          </w:tcPr>
          <w:p w14:paraId="575FD1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E95FF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13DA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B1604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407979" w14:textId="77777777" w:rsidTr="00617B3E">
        <w:tc>
          <w:tcPr>
            <w:tcW w:w="2013" w:type="dxa"/>
            <w:shd w:val="clear" w:color="auto" w:fill="auto"/>
            <w:tcMar>
              <w:top w:w="28" w:type="dxa"/>
              <w:left w:w="28" w:type="dxa"/>
              <w:bottom w:w="28" w:type="dxa"/>
              <w:right w:w="28" w:type="dxa"/>
            </w:tcMar>
          </w:tcPr>
          <w:p w14:paraId="2557E85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879A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61AC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FBBB1" w14:textId="77777777" w:rsidR="003B5845" w:rsidRPr="004A00BD" w:rsidRDefault="003B5845" w:rsidP="00617B3E">
            <w:pPr>
              <w:jc w:val="left"/>
              <w:rPr>
                <w:sz w:val="22"/>
                <w:lang w:val="en-GB"/>
              </w:rPr>
            </w:pPr>
            <w:r w:rsidRPr="004A00BD">
              <w:rPr>
                <w:sz w:val="16"/>
                <w:szCs w:val="16"/>
                <w:lang w:val="en-GB"/>
              </w:rPr>
              <w:t>Specifies a unique identification of the CableLeadThroughReference. The identification is guaranteed to be unique within the GrommetRole.</w:t>
            </w:r>
          </w:p>
        </w:tc>
      </w:tr>
    </w:tbl>
    <w:p w14:paraId="528100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2D5378" w14:textId="77777777" w:rsidTr="00617B3E">
        <w:tc>
          <w:tcPr>
            <w:tcW w:w="3856" w:type="dxa"/>
            <w:gridSpan w:val="3"/>
            <w:shd w:val="clear" w:color="auto" w:fill="auto"/>
          </w:tcPr>
          <w:p w14:paraId="3A03F85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BE9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27BA9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BF5F28" w14:textId="77777777" w:rsidTr="00617B3E">
        <w:tc>
          <w:tcPr>
            <w:tcW w:w="1573" w:type="dxa"/>
            <w:shd w:val="clear" w:color="auto" w:fill="auto"/>
          </w:tcPr>
          <w:p w14:paraId="5AE81A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3E4C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175F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BB5B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C384A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C4821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28B092" w14:textId="77777777" w:rsidTr="00617B3E">
        <w:tc>
          <w:tcPr>
            <w:tcW w:w="1573" w:type="dxa"/>
            <w:shd w:val="clear" w:color="auto" w:fill="auto"/>
          </w:tcPr>
          <w:p w14:paraId="7BB26136" w14:textId="77777777" w:rsidR="003B5845" w:rsidRPr="00634625" w:rsidRDefault="003B5845" w:rsidP="00617B3E">
            <w:pPr>
              <w:pStyle w:val="SmallStandard"/>
            </w:pPr>
            <w:r>
              <w:t>CavitySealRole</w:t>
            </w:r>
          </w:p>
        </w:tc>
        <w:tc>
          <w:tcPr>
            <w:tcW w:w="1574" w:type="dxa"/>
            <w:shd w:val="clear" w:color="auto" w:fill="auto"/>
          </w:tcPr>
          <w:p w14:paraId="0548531A" w14:textId="77777777" w:rsidR="003B5845" w:rsidRPr="00132C43" w:rsidRDefault="003B5845" w:rsidP="00617B3E">
            <w:pPr>
              <w:pStyle w:val="SmallStandard"/>
            </w:pPr>
            <w:r>
              <w:t>usedSeals</w:t>
            </w:r>
          </w:p>
        </w:tc>
        <w:tc>
          <w:tcPr>
            <w:tcW w:w="708" w:type="dxa"/>
            <w:shd w:val="clear" w:color="auto" w:fill="auto"/>
          </w:tcPr>
          <w:p w14:paraId="42A8B0F0" w14:textId="77777777" w:rsidR="003B5845" w:rsidRPr="00D331EF" w:rsidRDefault="003B5845" w:rsidP="00617B3E">
            <w:pPr>
              <w:pStyle w:val="SmallStandard"/>
            </w:pPr>
            <w:r w:rsidRPr="00574783">
              <w:t>0..*</w:t>
            </w:r>
          </w:p>
        </w:tc>
        <w:tc>
          <w:tcPr>
            <w:tcW w:w="709" w:type="dxa"/>
            <w:shd w:val="clear" w:color="auto" w:fill="auto"/>
          </w:tcPr>
          <w:p w14:paraId="5C98AC45" w14:textId="77777777" w:rsidR="003B5845" w:rsidRPr="00D331EF" w:rsidRDefault="003B5845" w:rsidP="00617B3E">
            <w:pPr>
              <w:pStyle w:val="SmallStandard"/>
            </w:pPr>
            <w:r w:rsidRPr="00207506">
              <w:t>0..*</w:t>
            </w:r>
          </w:p>
        </w:tc>
        <w:tc>
          <w:tcPr>
            <w:tcW w:w="567" w:type="dxa"/>
            <w:shd w:val="clear" w:color="auto" w:fill="auto"/>
          </w:tcPr>
          <w:p w14:paraId="6815BF09" w14:textId="77777777" w:rsidR="003B5845" w:rsidRPr="00D331EF" w:rsidRDefault="003B5845" w:rsidP="00617B3E">
            <w:pPr>
              <w:pStyle w:val="SmallStandard"/>
            </w:pPr>
            <w:r>
              <w:t>N</w:t>
            </w:r>
          </w:p>
        </w:tc>
        <w:tc>
          <w:tcPr>
            <w:tcW w:w="3969" w:type="dxa"/>
            <w:shd w:val="clear" w:color="auto" w:fill="auto"/>
          </w:tcPr>
          <w:p w14:paraId="254EB2A8" w14:textId="77777777" w:rsidR="003B5845" w:rsidRPr="004A00BD" w:rsidRDefault="003B5845" w:rsidP="00617B3E">
            <w:pPr>
              <w:rPr>
                <w:sz w:val="22"/>
              </w:rPr>
            </w:pPr>
          </w:p>
        </w:tc>
      </w:tr>
      <w:tr w:rsidR="003B5845" w:rsidRPr="00CC6307" w14:paraId="0C8F0BCD" w14:textId="77777777" w:rsidTr="00617B3E">
        <w:tc>
          <w:tcPr>
            <w:tcW w:w="1573" w:type="dxa"/>
            <w:shd w:val="clear" w:color="auto" w:fill="auto"/>
          </w:tcPr>
          <w:p w14:paraId="4F0AAD33" w14:textId="77777777" w:rsidR="003B5845" w:rsidRPr="00634625" w:rsidRDefault="003B5845" w:rsidP="00617B3E">
            <w:pPr>
              <w:pStyle w:val="SmallStandard"/>
            </w:pPr>
            <w:r>
              <w:t>CableLeadThrough</w:t>
            </w:r>
          </w:p>
        </w:tc>
        <w:tc>
          <w:tcPr>
            <w:tcW w:w="1574" w:type="dxa"/>
            <w:shd w:val="clear" w:color="auto" w:fill="auto"/>
          </w:tcPr>
          <w:p w14:paraId="67A36766" w14:textId="77777777" w:rsidR="003B5845" w:rsidRPr="004A00BD" w:rsidRDefault="003B5845" w:rsidP="00617B3E">
            <w:pPr>
              <w:rPr>
                <w:sz w:val="22"/>
              </w:rPr>
            </w:pPr>
          </w:p>
        </w:tc>
        <w:tc>
          <w:tcPr>
            <w:tcW w:w="708" w:type="dxa"/>
            <w:shd w:val="clear" w:color="auto" w:fill="auto"/>
          </w:tcPr>
          <w:p w14:paraId="02C2A726" w14:textId="77777777" w:rsidR="003B5845" w:rsidRPr="00D331EF" w:rsidRDefault="003B5845" w:rsidP="00617B3E">
            <w:pPr>
              <w:pStyle w:val="SmallStandard"/>
            </w:pPr>
            <w:r w:rsidRPr="00574783">
              <w:t>0..1</w:t>
            </w:r>
          </w:p>
        </w:tc>
        <w:tc>
          <w:tcPr>
            <w:tcW w:w="709" w:type="dxa"/>
            <w:shd w:val="clear" w:color="auto" w:fill="auto"/>
          </w:tcPr>
          <w:p w14:paraId="00931049" w14:textId="77777777" w:rsidR="003B5845" w:rsidRPr="004A00BD" w:rsidRDefault="003B5845" w:rsidP="00617B3E">
            <w:pPr>
              <w:rPr>
                <w:sz w:val="22"/>
              </w:rPr>
            </w:pPr>
          </w:p>
        </w:tc>
        <w:tc>
          <w:tcPr>
            <w:tcW w:w="567" w:type="dxa"/>
            <w:shd w:val="clear" w:color="auto" w:fill="auto"/>
          </w:tcPr>
          <w:p w14:paraId="24E46BD5" w14:textId="77777777" w:rsidR="003B5845" w:rsidRPr="00D331EF" w:rsidRDefault="003B5845" w:rsidP="00617B3E">
            <w:pPr>
              <w:pStyle w:val="SmallStandard"/>
            </w:pPr>
            <w:r>
              <w:t>N</w:t>
            </w:r>
          </w:p>
        </w:tc>
        <w:tc>
          <w:tcPr>
            <w:tcW w:w="3969" w:type="dxa"/>
            <w:shd w:val="clear" w:color="auto" w:fill="auto"/>
          </w:tcPr>
          <w:p w14:paraId="6A099466" w14:textId="77777777" w:rsidR="003B5845" w:rsidRPr="004A00BD" w:rsidRDefault="003B5845" w:rsidP="00617B3E">
            <w:pPr>
              <w:rPr>
                <w:sz w:val="22"/>
              </w:rPr>
            </w:pPr>
          </w:p>
        </w:tc>
      </w:tr>
      <w:tr w:rsidR="003B5845" w:rsidRPr="00CC6307" w14:paraId="048795BF" w14:textId="77777777" w:rsidTr="00617B3E">
        <w:tc>
          <w:tcPr>
            <w:tcW w:w="1573" w:type="dxa"/>
            <w:shd w:val="clear" w:color="auto" w:fill="auto"/>
          </w:tcPr>
          <w:p w14:paraId="66C46121" w14:textId="77777777" w:rsidR="003B5845" w:rsidRPr="00634625" w:rsidRDefault="003B5845" w:rsidP="00617B3E">
            <w:pPr>
              <w:pStyle w:val="SmallStandard"/>
            </w:pPr>
            <w:r>
              <w:lastRenderedPageBreak/>
              <w:t>CavityPlugRole</w:t>
            </w:r>
          </w:p>
        </w:tc>
        <w:tc>
          <w:tcPr>
            <w:tcW w:w="1574" w:type="dxa"/>
            <w:shd w:val="clear" w:color="auto" w:fill="auto"/>
          </w:tcPr>
          <w:p w14:paraId="16CF2EE5" w14:textId="77777777" w:rsidR="003B5845" w:rsidRPr="00132C43" w:rsidRDefault="003B5845" w:rsidP="00617B3E">
            <w:pPr>
              <w:pStyle w:val="SmallStandard"/>
            </w:pPr>
            <w:r>
              <w:t>usedPlugs</w:t>
            </w:r>
          </w:p>
        </w:tc>
        <w:tc>
          <w:tcPr>
            <w:tcW w:w="708" w:type="dxa"/>
            <w:shd w:val="clear" w:color="auto" w:fill="auto"/>
          </w:tcPr>
          <w:p w14:paraId="2546BCFE" w14:textId="77777777" w:rsidR="003B5845" w:rsidRPr="00D331EF" w:rsidRDefault="003B5845" w:rsidP="00617B3E">
            <w:pPr>
              <w:pStyle w:val="SmallStandard"/>
            </w:pPr>
            <w:r w:rsidRPr="00574783">
              <w:t>0..*</w:t>
            </w:r>
          </w:p>
        </w:tc>
        <w:tc>
          <w:tcPr>
            <w:tcW w:w="709" w:type="dxa"/>
            <w:shd w:val="clear" w:color="auto" w:fill="auto"/>
          </w:tcPr>
          <w:p w14:paraId="25CD1FC9" w14:textId="77777777" w:rsidR="003B5845" w:rsidRPr="00D331EF" w:rsidRDefault="003B5845" w:rsidP="00617B3E">
            <w:pPr>
              <w:pStyle w:val="SmallStandard"/>
            </w:pPr>
            <w:r w:rsidRPr="00207506">
              <w:t>0..*</w:t>
            </w:r>
          </w:p>
        </w:tc>
        <w:tc>
          <w:tcPr>
            <w:tcW w:w="567" w:type="dxa"/>
            <w:shd w:val="clear" w:color="auto" w:fill="auto"/>
          </w:tcPr>
          <w:p w14:paraId="49492EBF" w14:textId="77777777" w:rsidR="003B5845" w:rsidRPr="00D331EF" w:rsidRDefault="003B5845" w:rsidP="00617B3E">
            <w:pPr>
              <w:pStyle w:val="SmallStandard"/>
            </w:pPr>
            <w:r>
              <w:t>N</w:t>
            </w:r>
          </w:p>
        </w:tc>
        <w:tc>
          <w:tcPr>
            <w:tcW w:w="3969" w:type="dxa"/>
            <w:shd w:val="clear" w:color="auto" w:fill="auto"/>
          </w:tcPr>
          <w:p w14:paraId="17932F3B"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bl>
    <w:p w14:paraId="608873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B6A4C8" w14:textId="77777777" w:rsidTr="00617B3E">
        <w:tc>
          <w:tcPr>
            <w:tcW w:w="2296" w:type="dxa"/>
            <w:gridSpan w:val="2"/>
            <w:shd w:val="clear" w:color="auto" w:fill="auto"/>
          </w:tcPr>
          <w:p w14:paraId="6DC077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BBE330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B945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F17AF7" w14:textId="77777777" w:rsidTr="00617B3E">
        <w:tc>
          <w:tcPr>
            <w:tcW w:w="1588" w:type="dxa"/>
            <w:shd w:val="clear" w:color="auto" w:fill="auto"/>
          </w:tcPr>
          <w:p w14:paraId="09DC5D0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EAB8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8A5AB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ABFA8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7150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AEEE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9D45E2" w14:textId="77777777" w:rsidTr="00617B3E">
        <w:tc>
          <w:tcPr>
            <w:tcW w:w="1588" w:type="dxa"/>
            <w:shd w:val="clear" w:color="auto" w:fill="auto"/>
          </w:tcPr>
          <w:p w14:paraId="58074AEB" w14:textId="77777777" w:rsidR="003B5845" w:rsidRPr="00634625" w:rsidRDefault="003B5845" w:rsidP="00617B3E">
            <w:pPr>
              <w:pStyle w:val="SmallStandard"/>
            </w:pPr>
            <w:r>
              <w:t>GrommetRole</w:t>
            </w:r>
          </w:p>
        </w:tc>
        <w:tc>
          <w:tcPr>
            <w:tcW w:w="708" w:type="dxa"/>
            <w:shd w:val="clear" w:color="auto" w:fill="auto"/>
          </w:tcPr>
          <w:p w14:paraId="2AD1F682" w14:textId="77777777" w:rsidR="003B5845" w:rsidRPr="00D331EF" w:rsidRDefault="003B5845" w:rsidP="00617B3E">
            <w:pPr>
              <w:pStyle w:val="SmallStandard"/>
            </w:pPr>
            <w:r w:rsidRPr="00D01517">
              <w:t>1</w:t>
            </w:r>
          </w:p>
        </w:tc>
        <w:tc>
          <w:tcPr>
            <w:tcW w:w="1560" w:type="dxa"/>
            <w:shd w:val="clear" w:color="auto" w:fill="auto"/>
          </w:tcPr>
          <w:p w14:paraId="53EAAA99" w14:textId="77777777" w:rsidR="003B5845" w:rsidRPr="00132C43" w:rsidRDefault="003B5845" w:rsidP="00617B3E">
            <w:pPr>
              <w:pStyle w:val="SmallStandard"/>
            </w:pPr>
            <w:r>
              <w:t>cableLeadThroughReference</w:t>
            </w:r>
          </w:p>
        </w:tc>
        <w:tc>
          <w:tcPr>
            <w:tcW w:w="708" w:type="dxa"/>
            <w:shd w:val="clear" w:color="auto" w:fill="auto"/>
          </w:tcPr>
          <w:p w14:paraId="6C9F9376" w14:textId="77777777" w:rsidR="003B5845" w:rsidRPr="00D331EF" w:rsidRDefault="003B5845" w:rsidP="00617B3E">
            <w:pPr>
              <w:pStyle w:val="SmallStandard"/>
            </w:pPr>
            <w:r w:rsidRPr="00D01517">
              <w:t>0..*</w:t>
            </w:r>
          </w:p>
        </w:tc>
        <w:tc>
          <w:tcPr>
            <w:tcW w:w="567" w:type="dxa"/>
            <w:shd w:val="clear" w:color="auto" w:fill="auto"/>
          </w:tcPr>
          <w:p w14:paraId="40E8F494" w14:textId="77777777" w:rsidR="003B5845" w:rsidRDefault="003B5845" w:rsidP="00617B3E">
            <w:pPr>
              <w:pStyle w:val="SmallStandard"/>
            </w:pPr>
            <w:r>
              <w:t>Y</w:t>
            </w:r>
          </w:p>
        </w:tc>
        <w:tc>
          <w:tcPr>
            <w:tcW w:w="3969" w:type="dxa"/>
            <w:shd w:val="clear" w:color="auto" w:fill="auto"/>
          </w:tcPr>
          <w:p w14:paraId="43FB9C05" w14:textId="77777777" w:rsidR="003B5845" w:rsidRPr="004A00BD" w:rsidRDefault="003B5845" w:rsidP="00617B3E">
            <w:pPr>
              <w:rPr>
                <w:sz w:val="22"/>
              </w:rPr>
            </w:pPr>
          </w:p>
        </w:tc>
      </w:tr>
    </w:tbl>
    <w:p w14:paraId="7A8EAF5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6" w:name="_efb29511bc22278d5b5a2f5d88180b9a"/>
      <w:r>
        <w:rPr>
          <w:lang w:val="en-GB"/>
        </w:rPr>
        <w:t>CableTieRole</w:t>
      </w:r>
      <w:bookmarkEnd w:id="1246"/>
    </w:p>
    <w:p w14:paraId="4EE88374" w14:textId="77777777" w:rsidR="003B5845" w:rsidRPr="00A518C2" w:rsidRDefault="003B5845" w:rsidP="003B5845">
      <w:pPr>
        <w:rPr>
          <w:lang w:val="en-GB"/>
        </w:rPr>
      </w:pPr>
      <w:r w:rsidRPr="00A518C2">
        <w:rPr>
          <w:lang w:val="en-GB"/>
        </w:rPr>
        <w:t xml:space="preserve">A </w:t>
      </w:r>
      <w:r w:rsidRPr="00A518C2">
        <w:rPr>
          <w:i/>
          <w:iCs/>
          <w:lang w:val="en-GB"/>
        </w:rPr>
        <w:t>CableTieRole</w:t>
      </w:r>
      <w:r w:rsidRPr="00A518C2">
        <w:rPr>
          <w:lang w:val="en-GB"/>
        </w:rPr>
        <w:t xml:space="preserve"> defines the instance specific properties and relationships of a cable tie.</w:t>
      </w:r>
    </w:p>
    <w:p w14:paraId="4907C8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4D961E" w14:textId="77777777" w:rsidTr="00617B3E">
        <w:tc>
          <w:tcPr>
            <w:tcW w:w="2013" w:type="dxa"/>
            <w:shd w:val="clear" w:color="auto" w:fill="auto"/>
            <w:tcMar>
              <w:top w:w="28" w:type="dxa"/>
              <w:left w:w="28" w:type="dxa"/>
              <w:bottom w:w="28" w:type="dxa"/>
              <w:right w:w="28" w:type="dxa"/>
            </w:tcMar>
          </w:tcPr>
          <w:p w14:paraId="4AA34A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7F9A4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107D21" w14:textId="77777777" w:rsidTr="00617B3E">
        <w:tc>
          <w:tcPr>
            <w:tcW w:w="2013" w:type="dxa"/>
            <w:shd w:val="clear" w:color="auto" w:fill="auto"/>
            <w:tcMar>
              <w:top w:w="28" w:type="dxa"/>
              <w:left w:w="28" w:type="dxa"/>
              <w:bottom w:w="28" w:type="dxa"/>
              <w:right w:w="28" w:type="dxa"/>
            </w:tcMar>
          </w:tcPr>
          <w:p w14:paraId="2A84C2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380479" w14:textId="77777777" w:rsidR="003B5845" w:rsidRPr="004A00BD" w:rsidRDefault="003B5845" w:rsidP="00617B3E">
            <w:pPr>
              <w:rPr>
                <w:sz w:val="22"/>
              </w:rPr>
            </w:pPr>
          </w:p>
        </w:tc>
      </w:tr>
      <w:tr w:rsidR="003B5845" w:rsidRPr="008359F5" w14:paraId="100A8EAE" w14:textId="77777777" w:rsidTr="00617B3E">
        <w:tc>
          <w:tcPr>
            <w:tcW w:w="2013" w:type="dxa"/>
            <w:shd w:val="clear" w:color="auto" w:fill="auto"/>
            <w:tcMar>
              <w:top w:w="28" w:type="dxa"/>
              <w:left w:w="28" w:type="dxa"/>
              <w:bottom w:w="28" w:type="dxa"/>
              <w:right w:w="28" w:type="dxa"/>
            </w:tcMar>
          </w:tcPr>
          <w:p w14:paraId="659D5FC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6F9095" w14:textId="77777777" w:rsidR="003B5845" w:rsidRPr="000437C1" w:rsidRDefault="003B5845" w:rsidP="00617B3E">
            <w:pPr>
              <w:pStyle w:val="SmallStandard"/>
            </w:pPr>
            <w:r>
              <w:t>false</w:t>
            </w:r>
          </w:p>
        </w:tc>
      </w:tr>
    </w:tbl>
    <w:p w14:paraId="001067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44DC26" w14:textId="77777777" w:rsidTr="00617B3E">
        <w:tc>
          <w:tcPr>
            <w:tcW w:w="3856" w:type="dxa"/>
            <w:gridSpan w:val="3"/>
            <w:shd w:val="clear" w:color="auto" w:fill="auto"/>
          </w:tcPr>
          <w:p w14:paraId="106FCA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BAD4E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AF97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4801BCD" w14:textId="77777777" w:rsidTr="00617B3E">
        <w:tc>
          <w:tcPr>
            <w:tcW w:w="1573" w:type="dxa"/>
            <w:shd w:val="clear" w:color="auto" w:fill="auto"/>
          </w:tcPr>
          <w:p w14:paraId="0DBE62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D62B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3FA9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4D20A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A21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E31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8AEA08A" w14:textId="77777777" w:rsidTr="00617B3E">
        <w:tc>
          <w:tcPr>
            <w:tcW w:w="1573" w:type="dxa"/>
            <w:shd w:val="clear" w:color="auto" w:fill="auto"/>
          </w:tcPr>
          <w:p w14:paraId="51B76CB3" w14:textId="77777777" w:rsidR="003B5845" w:rsidRPr="00634625" w:rsidRDefault="003B5845" w:rsidP="00617B3E">
            <w:pPr>
              <w:pStyle w:val="SmallStandard"/>
            </w:pPr>
            <w:r>
              <w:t>CableTieSpecification</w:t>
            </w:r>
          </w:p>
        </w:tc>
        <w:tc>
          <w:tcPr>
            <w:tcW w:w="1574" w:type="dxa"/>
            <w:shd w:val="clear" w:color="auto" w:fill="auto"/>
          </w:tcPr>
          <w:p w14:paraId="04D1F815" w14:textId="77777777" w:rsidR="003B5845" w:rsidRPr="00132C43" w:rsidRDefault="003B5845" w:rsidP="00617B3E">
            <w:pPr>
              <w:pStyle w:val="SmallStandard"/>
            </w:pPr>
            <w:r>
              <w:t>cableTieSpecification</w:t>
            </w:r>
          </w:p>
        </w:tc>
        <w:tc>
          <w:tcPr>
            <w:tcW w:w="708" w:type="dxa"/>
            <w:shd w:val="clear" w:color="auto" w:fill="auto"/>
          </w:tcPr>
          <w:p w14:paraId="0626E412" w14:textId="77777777" w:rsidR="003B5845" w:rsidRPr="00D331EF" w:rsidRDefault="003B5845" w:rsidP="00617B3E">
            <w:pPr>
              <w:pStyle w:val="SmallStandard"/>
            </w:pPr>
            <w:r w:rsidRPr="00574783">
              <w:t>1</w:t>
            </w:r>
          </w:p>
        </w:tc>
        <w:tc>
          <w:tcPr>
            <w:tcW w:w="709" w:type="dxa"/>
            <w:shd w:val="clear" w:color="auto" w:fill="auto"/>
          </w:tcPr>
          <w:p w14:paraId="1D0840FC" w14:textId="77777777" w:rsidR="003B5845" w:rsidRPr="00D331EF" w:rsidRDefault="003B5845" w:rsidP="00617B3E">
            <w:pPr>
              <w:pStyle w:val="SmallStandard"/>
            </w:pPr>
            <w:r w:rsidRPr="00207506">
              <w:t>0..*</w:t>
            </w:r>
          </w:p>
        </w:tc>
        <w:tc>
          <w:tcPr>
            <w:tcW w:w="567" w:type="dxa"/>
            <w:shd w:val="clear" w:color="auto" w:fill="auto"/>
          </w:tcPr>
          <w:p w14:paraId="60B1D119" w14:textId="77777777" w:rsidR="003B5845" w:rsidRPr="00D331EF" w:rsidRDefault="003B5845" w:rsidP="00617B3E">
            <w:pPr>
              <w:pStyle w:val="SmallStandard"/>
            </w:pPr>
            <w:r>
              <w:t>N</w:t>
            </w:r>
          </w:p>
        </w:tc>
        <w:tc>
          <w:tcPr>
            <w:tcW w:w="3969" w:type="dxa"/>
            <w:shd w:val="clear" w:color="auto" w:fill="auto"/>
          </w:tcPr>
          <w:p w14:paraId="20AF85D9" w14:textId="77777777" w:rsidR="003B5845" w:rsidRPr="004A00BD" w:rsidRDefault="003B5845" w:rsidP="00617B3E">
            <w:pPr>
              <w:rPr>
                <w:sz w:val="22"/>
              </w:rPr>
            </w:pPr>
          </w:p>
        </w:tc>
      </w:tr>
    </w:tbl>
    <w:p w14:paraId="2E5185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7" w:name="_5bf7a712c874486caa36c195b3cf85dc"/>
      <w:r>
        <w:rPr>
          <w:lang w:val="en-GB"/>
        </w:rPr>
        <w:t>FerriteRole</w:t>
      </w:r>
      <w:bookmarkEnd w:id="1247"/>
    </w:p>
    <w:p w14:paraId="0872E903"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FerriteRole</w:t>
      </w:r>
      <w:r w:rsidRPr="00A518C2">
        <w:rPr>
          <w:sz w:val="18"/>
          <w:szCs w:val="18"/>
          <w:lang w:val="en-GB"/>
        </w:rPr>
        <w:t xml:space="preserve"> defines the instance specific properties and relationships of a ferrite.</w:t>
      </w:r>
    </w:p>
    <w:p w14:paraId="3B61C10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9A50D8" w14:textId="77777777" w:rsidTr="00617B3E">
        <w:tc>
          <w:tcPr>
            <w:tcW w:w="2013" w:type="dxa"/>
            <w:shd w:val="clear" w:color="auto" w:fill="auto"/>
            <w:tcMar>
              <w:top w:w="28" w:type="dxa"/>
              <w:left w:w="28" w:type="dxa"/>
              <w:bottom w:w="28" w:type="dxa"/>
              <w:right w:w="28" w:type="dxa"/>
            </w:tcMar>
          </w:tcPr>
          <w:p w14:paraId="3035FD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E1C2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1ACE3A0" w14:textId="77777777" w:rsidTr="00617B3E">
        <w:tc>
          <w:tcPr>
            <w:tcW w:w="2013" w:type="dxa"/>
            <w:shd w:val="clear" w:color="auto" w:fill="auto"/>
            <w:tcMar>
              <w:top w:w="28" w:type="dxa"/>
              <w:left w:w="28" w:type="dxa"/>
              <w:bottom w:w="28" w:type="dxa"/>
              <w:right w:w="28" w:type="dxa"/>
            </w:tcMar>
          </w:tcPr>
          <w:p w14:paraId="201C38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9F0C6F" w14:textId="77777777" w:rsidR="003B5845" w:rsidRPr="004A00BD" w:rsidRDefault="003B5845" w:rsidP="00617B3E">
            <w:pPr>
              <w:rPr>
                <w:sz w:val="22"/>
              </w:rPr>
            </w:pPr>
          </w:p>
        </w:tc>
      </w:tr>
      <w:tr w:rsidR="003B5845" w:rsidRPr="008359F5" w14:paraId="32AB1351" w14:textId="77777777" w:rsidTr="00617B3E">
        <w:tc>
          <w:tcPr>
            <w:tcW w:w="2013" w:type="dxa"/>
            <w:shd w:val="clear" w:color="auto" w:fill="auto"/>
            <w:tcMar>
              <w:top w:w="28" w:type="dxa"/>
              <w:left w:w="28" w:type="dxa"/>
              <w:bottom w:w="28" w:type="dxa"/>
              <w:right w:w="28" w:type="dxa"/>
            </w:tcMar>
          </w:tcPr>
          <w:p w14:paraId="10A561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C9133" w14:textId="77777777" w:rsidR="003B5845" w:rsidRPr="000437C1" w:rsidRDefault="003B5845" w:rsidP="00617B3E">
            <w:pPr>
              <w:pStyle w:val="SmallStandard"/>
            </w:pPr>
            <w:r>
              <w:t>false</w:t>
            </w:r>
          </w:p>
        </w:tc>
      </w:tr>
    </w:tbl>
    <w:p w14:paraId="6810D0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97B2EB" w14:textId="77777777" w:rsidTr="00617B3E">
        <w:tc>
          <w:tcPr>
            <w:tcW w:w="2013" w:type="dxa"/>
            <w:shd w:val="clear" w:color="auto" w:fill="auto"/>
            <w:tcMar>
              <w:top w:w="28" w:type="dxa"/>
              <w:left w:w="28" w:type="dxa"/>
              <w:bottom w:w="28" w:type="dxa"/>
              <w:right w:w="28" w:type="dxa"/>
            </w:tcMar>
          </w:tcPr>
          <w:p w14:paraId="681538C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2FF3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7977AF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563E1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EFA80B" w14:textId="77777777" w:rsidTr="00617B3E">
        <w:tc>
          <w:tcPr>
            <w:tcW w:w="2013" w:type="dxa"/>
            <w:shd w:val="clear" w:color="auto" w:fill="auto"/>
            <w:tcMar>
              <w:top w:w="28" w:type="dxa"/>
              <w:left w:w="28" w:type="dxa"/>
              <w:bottom w:w="28" w:type="dxa"/>
              <w:right w:w="28" w:type="dxa"/>
            </w:tcMar>
          </w:tcPr>
          <w:p w14:paraId="72B7C9AB" w14:textId="77777777" w:rsidR="003B5845" w:rsidRPr="00620BBE" w:rsidRDefault="003B5845" w:rsidP="00617B3E">
            <w:pPr>
              <w:pStyle w:val="SmallStandard"/>
            </w:pPr>
            <w:r w:rsidRPr="00620BBE">
              <w:t>numberOfWindings</w:t>
            </w:r>
          </w:p>
        </w:tc>
        <w:tc>
          <w:tcPr>
            <w:tcW w:w="1559" w:type="dxa"/>
            <w:shd w:val="clear" w:color="auto" w:fill="auto"/>
            <w:tcMar>
              <w:top w:w="28" w:type="dxa"/>
              <w:left w:w="28" w:type="dxa"/>
              <w:bottom w:w="28" w:type="dxa"/>
              <w:right w:w="28" w:type="dxa"/>
            </w:tcMar>
          </w:tcPr>
          <w:p w14:paraId="0FC09F55"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6BAD3D3E"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70136AA8" w14:textId="77777777" w:rsidR="003B5845" w:rsidRPr="004A00BD" w:rsidRDefault="003B5845" w:rsidP="00617B3E">
            <w:pPr>
              <w:jc w:val="left"/>
              <w:rPr>
                <w:sz w:val="22"/>
                <w:lang w:val="en-GB"/>
              </w:rPr>
            </w:pPr>
            <w:r w:rsidRPr="004A00BD">
              <w:rPr>
                <w:sz w:val="16"/>
                <w:szCs w:val="16"/>
                <w:lang w:val="en-GB"/>
              </w:rPr>
              <w:t>Defines the of windings that the wires are wound around the ferrite.</w:t>
            </w:r>
          </w:p>
        </w:tc>
      </w:tr>
    </w:tbl>
    <w:p w14:paraId="0C0E6E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00FFE7" w14:textId="77777777" w:rsidTr="00617B3E">
        <w:tc>
          <w:tcPr>
            <w:tcW w:w="3856" w:type="dxa"/>
            <w:gridSpan w:val="3"/>
            <w:shd w:val="clear" w:color="auto" w:fill="auto"/>
          </w:tcPr>
          <w:p w14:paraId="20C39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ADEDE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FF0F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05978" w14:textId="77777777" w:rsidTr="00617B3E">
        <w:tc>
          <w:tcPr>
            <w:tcW w:w="1573" w:type="dxa"/>
            <w:shd w:val="clear" w:color="auto" w:fill="auto"/>
          </w:tcPr>
          <w:p w14:paraId="7766192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E0F8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B819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0B99D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C8F43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E05C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AB267E0" w14:textId="77777777" w:rsidTr="00617B3E">
        <w:tc>
          <w:tcPr>
            <w:tcW w:w="1573" w:type="dxa"/>
            <w:shd w:val="clear" w:color="auto" w:fill="auto"/>
          </w:tcPr>
          <w:p w14:paraId="3AB51095" w14:textId="77777777" w:rsidR="003B5845" w:rsidRPr="00634625" w:rsidRDefault="003B5845" w:rsidP="00617B3E">
            <w:pPr>
              <w:pStyle w:val="SmallStandard"/>
            </w:pPr>
            <w:r>
              <w:t>FerriteSpecification</w:t>
            </w:r>
          </w:p>
        </w:tc>
        <w:tc>
          <w:tcPr>
            <w:tcW w:w="1574" w:type="dxa"/>
            <w:shd w:val="clear" w:color="auto" w:fill="auto"/>
          </w:tcPr>
          <w:p w14:paraId="4F4A029D" w14:textId="77777777" w:rsidR="003B5845" w:rsidRPr="00132C43" w:rsidRDefault="003B5845" w:rsidP="00617B3E">
            <w:pPr>
              <w:pStyle w:val="SmallStandard"/>
            </w:pPr>
            <w:r>
              <w:t>ferriteSpecification</w:t>
            </w:r>
          </w:p>
        </w:tc>
        <w:tc>
          <w:tcPr>
            <w:tcW w:w="708" w:type="dxa"/>
            <w:shd w:val="clear" w:color="auto" w:fill="auto"/>
          </w:tcPr>
          <w:p w14:paraId="65531CBF" w14:textId="77777777" w:rsidR="003B5845" w:rsidRPr="00D331EF" w:rsidRDefault="003B5845" w:rsidP="00617B3E">
            <w:pPr>
              <w:pStyle w:val="SmallStandard"/>
            </w:pPr>
            <w:r w:rsidRPr="00574783">
              <w:t>1</w:t>
            </w:r>
          </w:p>
        </w:tc>
        <w:tc>
          <w:tcPr>
            <w:tcW w:w="709" w:type="dxa"/>
            <w:shd w:val="clear" w:color="auto" w:fill="auto"/>
          </w:tcPr>
          <w:p w14:paraId="4082B1D0" w14:textId="77777777" w:rsidR="003B5845" w:rsidRPr="004A00BD" w:rsidRDefault="003B5845" w:rsidP="00617B3E">
            <w:pPr>
              <w:rPr>
                <w:sz w:val="22"/>
              </w:rPr>
            </w:pPr>
          </w:p>
        </w:tc>
        <w:tc>
          <w:tcPr>
            <w:tcW w:w="567" w:type="dxa"/>
            <w:shd w:val="clear" w:color="auto" w:fill="auto"/>
          </w:tcPr>
          <w:p w14:paraId="70EC5E03" w14:textId="77777777" w:rsidR="003B5845" w:rsidRPr="00D331EF" w:rsidRDefault="003B5845" w:rsidP="00617B3E">
            <w:pPr>
              <w:pStyle w:val="SmallStandard"/>
            </w:pPr>
            <w:r>
              <w:t>N</w:t>
            </w:r>
          </w:p>
        </w:tc>
        <w:tc>
          <w:tcPr>
            <w:tcW w:w="3969" w:type="dxa"/>
            <w:shd w:val="clear" w:color="auto" w:fill="auto"/>
          </w:tcPr>
          <w:p w14:paraId="36DF970C" w14:textId="77777777" w:rsidR="003B5845" w:rsidRPr="004A00BD" w:rsidRDefault="003B5845" w:rsidP="00617B3E">
            <w:pPr>
              <w:rPr>
                <w:sz w:val="22"/>
              </w:rPr>
            </w:pPr>
          </w:p>
        </w:tc>
      </w:tr>
    </w:tbl>
    <w:p w14:paraId="6947BE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8" w:name="_b0e022da6a9bf25449f3134bf3ff3ce5"/>
      <w:r>
        <w:rPr>
          <w:lang w:val="en-GB"/>
        </w:rPr>
        <w:t>FixingRole</w:t>
      </w:r>
      <w:bookmarkEnd w:id="1248"/>
    </w:p>
    <w:p w14:paraId="0073D5E0" w14:textId="77777777" w:rsidR="003B5845" w:rsidRPr="00A518C2" w:rsidRDefault="003B5845" w:rsidP="003B5845">
      <w:pPr>
        <w:rPr>
          <w:lang w:val="en-GB"/>
        </w:rPr>
      </w:pPr>
      <w:r w:rsidRPr="00A518C2">
        <w:rPr>
          <w:sz w:val="18"/>
          <w:szCs w:val="18"/>
          <w:lang w:val="en-GB"/>
        </w:rPr>
        <w:t>A FixingRole defines the instance specific properties and relationships of a fixing.</w:t>
      </w:r>
    </w:p>
    <w:p w14:paraId="76E0B5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1EDFA" w14:textId="77777777" w:rsidTr="00617B3E">
        <w:tc>
          <w:tcPr>
            <w:tcW w:w="2013" w:type="dxa"/>
            <w:shd w:val="clear" w:color="auto" w:fill="auto"/>
            <w:tcMar>
              <w:top w:w="28" w:type="dxa"/>
              <w:left w:w="28" w:type="dxa"/>
              <w:bottom w:w="28" w:type="dxa"/>
              <w:right w:w="28" w:type="dxa"/>
            </w:tcMar>
          </w:tcPr>
          <w:p w14:paraId="258EF3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24BA7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A29F3DE" w14:textId="77777777" w:rsidTr="00617B3E">
        <w:tc>
          <w:tcPr>
            <w:tcW w:w="2013" w:type="dxa"/>
            <w:shd w:val="clear" w:color="auto" w:fill="auto"/>
            <w:tcMar>
              <w:top w:w="28" w:type="dxa"/>
              <w:left w:w="28" w:type="dxa"/>
              <w:bottom w:w="28" w:type="dxa"/>
              <w:right w:w="28" w:type="dxa"/>
            </w:tcMar>
          </w:tcPr>
          <w:p w14:paraId="2EE350C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9EF500" w14:textId="77777777" w:rsidR="003B5845" w:rsidRPr="004A00BD" w:rsidRDefault="003B5845" w:rsidP="00617B3E">
            <w:pPr>
              <w:rPr>
                <w:sz w:val="22"/>
              </w:rPr>
            </w:pPr>
          </w:p>
        </w:tc>
      </w:tr>
      <w:tr w:rsidR="003B5845" w:rsidRPr="008359F5" w14:paraId="1CBC1D87" w14:textId="77777777" w:rsidTr="00617B3E">
        <w:tc>
          <w:tcPr>
            <w:tcW w:w="2013" w:type="dxa"/>
            <w:shd w:val="clear" w:color="auto" w:fill="auto"/>
            <w:tcMar>
              <w:top w:w="28" w:type="dxa"/>
              <w:left w:w="28" w:type="dxa"/>
              <w:bottom w:w="28" w:type="dxa"/>
              <w:right w:w="28" w:type="dxa"/>
            </w:tcMar>
          </w:tcPr>
          <w:p w14:paraId="267D50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89422A" w14:textId="77777777" w:rsidR="003B5845" w:rsidRPr="000437C1" w:rsidRDefault="003B5845" w:rsidP="00617B3E">
            <w:pPr>
              <w:pStyle w:val="SmallStandard"/>
            </w:pPr>
            <w:r>
              <w:t>false</w:t>
            </w:r>
          </w:p>
        </w:tc>
      </w:tr>
    </w:tbl>
    <w:p w14:paraId="77C576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F87DFC" w14:textId="77777777" w:rsidTr="00617B3E">
        <w:tc>
          <w:tcPr>
            <w:tcW w:w="3856" w:type="dxa"/>
            <w:gridSpan w:val="3"/>
            <w:shd w:val="clear" w:color="auto" w:fill="auto"/>
          </w:tcPr>
          <w:p w14:paraId="6D5EBCC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7DCA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DB1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C6D836" w14:textId="77777777" w:rsidTr="00617B3E">
        <w:tc>
          <w:tcPr>
            <w:tcW w:w="1573" w:type="dxa"/>
            <w:shd w:val="clear" w:color="auto" w:fill="auto"/>
          </w:tcPr>
          <w:p w14:paraId="3D06085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7AA9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BCE1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12D5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58B68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FA4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E68F1A" w14:textId="77777777" w:rsidTr="00617B3E">
        <w:tc>
          <w:tcPr>
            <w:tcW w:w="1573" w:type="dxa"/>
            <w:shd w:val="clear" w:color="auto" w:fill="auto"/>
          </w:tcPr>
          <w:p w14:paraId="7D613FF1" w14:textId="77777777" w:rsidR="003B5845" w:rsidRPr="00634625" w:rsidRDefault="003B5845" w:rsidP="00617B3E">
            <w:pPr>
              <w:pStyle w:val="SmallStandard"/>
            </w:pPr>
            <w:r>
              <w:t>FixingSpecification</w:t>
            </w:r>
          </w:p>
        </w:tc>
        <w:tc>
          <w:tcPr>
            <w:tcW w:w="1574" w:type="dxa"/>
            <w:shd w:val="clear" w:color="auto" w:fill="auto"/>
          </w:tcPr>
          <w:p w14:paraId="16DF06D3" w14:textId="77777777" w:rsidR="003B5845" w:rsidRPr="00132C43" w:rsidRDefault="003B5845" w:rsidP="00617B3E">
            <w:pPr>
              <w:pStyle w:val="SmallStandard"/>
            </w:pPr>
            <w:r>
              <w:t>fixingSpecification</w:t>
            </w:r>
          </w:p>
        </w:tc>
        <w:tc>
          <w:tcPr>
            <w:tcW w:w="708" w:type="dxa"/>
            <w:shd w:val="clear" w:color="auto" w:fill="auto"/>
          </w:tcPr>
          <w:p w14:paraId="05159350" w14:textId="77777777" w:rsidR="003B5845" w:rsidRPr="00D331EF" w:rsidRDefault="003B5845" w:rsidP="00617B3E">
            <w:pPr>
              <w:pStyle w:val="SmallStandard"/>
            </w:pPr>
            <w:r w:rsidRPr="00574783">
              <w:t>1</w:t>
            </w:r>
          </w:p>
        </w:tc>
        <w:tc>
          <w:tcPr>
            <w:tcW w:w="709" w:type="dxa"/>
            <w:shd w:val="clear" w:color="auto" w:fill="auto"/>
          </w:tcPr>
          <w:p w14:paraId="27C1228E" w14:textId="77777777" w:rsidR="003B5845" w:rsidRPr="00D331EF" w:rsidRDefault="003B5845" w:rsidP="00617B3E">
            <w:pPr>
              <w:pStyle w:val="SmallStandard"/>
            </w:pPr>
            <w:r w:rsidRPr="00207506">
              <w:t>0..*</w:t>
            </w:r>
          </w:p>
        </w:tc>
        <w:tc>
          <w:tcPr>
            <w:tcW w:w="567" w:type="dxa"/>
            <w:shd w:val="clear" w:color="auto" w:fill="auto"/>
          </w:tcPr>
          <w:p w14:paraId="375767CB" w14:textId="77777777" w:rsidR="003B5845" w:rsidRPr="00D331EF" w:rsidRDefault="003B5845" w:rsidP="00617B3E">
            <w:pPr>
              <w:pStyle w:val="SmallStandard"/>
            </w:pPr>
            <w:r>
              <w:t>N</w:t>
            </w:r>
          </w:p>
        </w:tc>
        <w:tc>
          <w:tcPr>
            <w:tcW w:w="3969" w:type="dxa"/>
            <w:shd w:val="clear" w:color="auto" w:fill="auto"/>
          </w:tcPr>
          <w:p w14:paraId="2F35B82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3A0CB7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9" w:name="_8da6015a4a7cd34d3923f4d2a9ee0ab0"/>
      <w:r>
        <w:rPr>
          <w:lang w:val="en-GB"/>
        </w:rPr>
        <w:t>GrommetRole</w:t>
      </w:r>
      <w:bookmarkEnd w:id="1249"/>
    </w:p>
    <w:p w14:paraId="14EC8303" w14:textId="77777777" w:rsidR="003B5845" w:rsidRPr="00A518C2" w:rsidRDefault="003B5845" w:rsidP="003B5845">
      <w:pPr>
        <w:rPr>
          <w:lang w:val="en-GB"/>
        </w:rPr>
      </w:pPr>
      <w:r w:rsidRPr="00A518C2">
        <w:rPr>
          <w:sz w:val="18"/>
          <w:szCs w:val="18"/>
          <w:lang w:val="en-GB"/>
        </w:rPr>
        <w:t>A GrommetRole defines the instance specific properties and relationships of a grommet.</w:t>
      </w:r>
    </w:p>
    <w:p w14:paraId="506ACB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052CF2" w14:textId="77777777" w:rsidTr="00617B3E">
        <w:tc>
          <w:tcPr>
            <w:tcW w:w="2013" w:type="dxa"/>
            <w:shd w:val="clear" w:color="auto" w:fill="auto"/>
            <w:tcMar>
              <w:top w:w="28" w:type="dxa"/>
              <w:left w:w="28" w:type="dxa"/>
              <w:bottom w:w="28" w:type="dxa"/>
              <w:right w:w="28" w:type="dxa"/>
            </w:tcMar>
          </w:tcPr>
          <w:p w14:paraId="2C0AFD6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8F67F"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3A9937FB" w14:textId="77777777" w:rsidTr="00617B3E">
        <w:tc>
          <w:tcPr>
            <w:tcW w:w="2013" w:type="dxa"/>
            <w:shd w:val="clear" w:color="auto" w:fill="auto"/>
            <w:tcMar>
              <w:top w:w="28" w:type="dxa"/>
              <w:left w:w="28" w:type="dxa"/>
              <w:bottom w:w="28" w:type="dxa"/>
              <w:right w:w="28" w:type="dxa"/>
            </w:tcMar>
          </w:tcPr>
          <w:p w14:paraId="169A0C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849F0" w14:textId="77777777" w:rsidR="003B5845" w:rsidRPr="004A00BD" w:rsidRDefault="003B5845" w:rsidP="00617B3E">
            <w:pPr>
              <w:rPr>
                <w:sz w:val="22"/>
              </w:rPr>
            </w:pPr>
          </w:p>
        </w:tc>
      </w:tr>
      <w:tr w:rsidR="003B5845" w:rsidRPr="008359F5" w14:paraId="579CC06D" w14:textId="77777777" w:rsidTr="00617B3E">
        <w:tc>
          <w:tcPr>
            <w:tcW w:w="2013" w:type="dxa"/>
            <w:shd w:val="clear" w:color="auto" w:fill="auto"/>
            <w:tcMar>
              <w:top w:w="28" w:type="dxa"/>
              <w:left w:w="28" w:type="dxa"/>
              <w:bottom w:w="28" w:type="dxa"/>
              <w:right w:w="28" w:type="dxa"/>
            </w:tcMar>
          </w:tcPr>
          <w:p w14:paraId="230570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96537" w14:textId="77777777" w:rsidR="003B5845" w:rsidRPr="000437C1" w:rsidRDefault="003B5845" w:rsidP="00617B3E">
            <w:pPr>
              <w:pStyle w:val="SmallStandard"/>
            </w:pPr>
            <w:r>
              <w:t>false</w:t>
            </w:r>
          </w:p>
        </w:tc>
      </w:tr>
    </w:tbl>
    <w:p w14:paraId="338F00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FAD1F9" w14:textId="77777777" w:rsidTr="00617B3E">
        <w:tc>
          <w:tcPr>
            <w:tcW w:w="3856" w:type="dxa"/>
            <w:gridSpan w:val="3"/>
            <w:shd w:val="clear" w:color="auto" w:fill="auto"/>
          </w:tcPr>
          <w:p w14:paraId="1010F0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4D42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286D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FA1DD9" w14:textId="77777777" w:rsidTr="00617B3E">
        <w:tc>
          <w:tcPr>
            <w:tcW w:w="1573" w:type="dxa"/>
            <w:shd w:val="clear" w:color="auto" w:fill="auto"/>
          </w:tcPr>
          <w:p w14:paraId="715613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E3037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C007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3E955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76BB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F3CC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FE5B7B" w14:textId="77777777" w:rsidTr="00617B3E">
        <w:tc>
          <w:tcPr>
            <w:tcW w:w="1573" w:type="dxa"/>
            <w:shd w:val="clear" w:color="auto" w:fill="auto"/>
          </w:tcPr>
          <w:p w14:paraId="4758009F" w14:textId="77777777" w:rsidR="003B5845" w:rsidRPr="00634625" w:rsidRDefault="003B5845" w:rsidP="00617B3E">
            <w:pPr>
              <w:pStyle w:val="SmallStandard"/>
            </w:pPr>
            <w:r>
              <w:t>GrommetSpecification</w:t>
            </w:r>
          </w:p>
        </w:tc>
        <w:tc>
          <w:tcPr>
            <w:tcW w:w="1574" w:type="dxa"/>
            <w:shd w:val="clear" w:color="auto" w:fill="auto"/>
          </w:tcPr>
          <w:p w14:paraId="161CB818" w14:textId="77777777" w:rsidR="003B5845" w:rsidRPr="00132C43" w:rsidRDefault="003B5845" w:rsidP="00617B3E">
            <w:pPr>
              <w:pStyle w:val="SmallStandard"/>
            </w:pPr>
            <w:r>
              <w:t>grommetSpecification</w:t>
            </w:r>
          </w:p>
        </w:tc>
        <w:tc>
          <w:tcPr>
            <w:tcW w:w="708" w:type="dxa"/>
            <w:shd w:val="clear" w:color="auto" w:fill="auto"/>
          </w:tcPr>
          <w:p w14:paraId="66CF2C82" w14:textId="77777777" w:rsidR="003B5845" w:rsidRPr="00D331EF" w:rsidRDefault="003B5845" w:rsidP="00617B3E">
            <w:pPr>
              <w:pStyle w:val="SmallStandard"/>
            </w:pPr>
            <w:r w:rsidRPr="00574783">
              <w:t>1</w:t>
            </w:r>
          </w:p>
        </w:tc>
        <w:tc>
          <w:tcPr>
            <w:tcW w:w="709" w:type="dxa"/>
            <w:shd w:val="clear" w:color="auto" w:fill="auto"/>
          </w:tcPr>
          <w:p w14:paraId="34EB757B" w14:textId="77777777" w:rsidR="003B5845" w:rsidRPr="00D331EF" w:rsidRDefault="003B5845" w:rsidP="00617B3E">
            <w:pPr>
              <w:pStyle w:val="SmallStandard"/>
            </w:pPr>
            <w:r w:rsidRPr="00207506">
              <w:t>0..*</w:t>
            </w:r>
          </w:p>
        </w:tc>
        <w:tc>
          <w:tcPr>
            <w:tcW w:w="567" w:type="dxa"/>
            <w:shd w:val="clear" w:color="auto" w:fill="auto"/>
          </w:tcPr>
          <w:p w14:paraId="4806CBFF" w14:textId="77777777" w:rsidR="003B5845" w:rsidRPr="00D331EF" w:rsidRDefault="003B5845" w:rsidP="00617B3E">
            <w:pPr>
              <w:pStyle w:val="SmallStandard"/>
            </w:pPr>
            <w:r>
              <w:t>N</w:t>
            </w:r>
          </w:p>
        </w:tc>
        <w:tc>
          <w:tcPr>
            <w:tcW w:w="3969" w:type="dxa"/>
            <w:shd w:val="clear" w:color="auto" w:fill="auto"/>
          </w:tcPr>
          <w:p w14:paraId="47CCC71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r w:rsidR="003B5845" w:rsidRPr="00CC6307" w14:paraId="23ADA6CC" w14:textId="77777777" w:rsidTr="00617B3E">
        <w:tc>
          <w:tcPr>
            <w:tcW w:w="1573" w:type="dxa"/>
            <w:shd w:val="clear" w:color="auto" w:fill="auto"/>
          </w:tcPr>
          <w:p w14:paraId="5A0831E8" w14:textId="77777777" w:rsidR="003B5845" w:rsidRPr="00634625" w:rsidRDefault="003B5845" w:rsidP="00617B3E">
            <w:pPr>
              <w:pStyle w:val="SmallStandard"/>
            </w:pPr>
            <w:r>
              <w:t>CableLeadThroughReference</w:t>
            </w:r>
          </w:p>
        </w:tc>
        <w:tc>
          <w:tcPr>
            <w:tcW w:w="1574" w:type="dxa"/>
            <w:shd w:val="clear" w:color="auto" w:fill="auto"/>
          </w:tcPr>
          <w:p w14:paraId="076F8247" w14:textId="77777777" w:rsidR="003B5845" w:rsidRPr="00132C43" w:rsidRDefault="003B5845" w:rsidP="00617B3E">
            <w:pPr>
              <w:pStyle w:val="SmallStandard"/>
            </w:pPr>
            <w:r>
              <w:t>cableLeadThroughReference</w:t>
            </w:r>
          </w:p>
        </w:tc>
        <w:tc>
          <w:tcPr>
            <w:tcW w:w="708" w:type="dxa"/>
            <w:shd w:val="clear" w:color="auto" w:fill="auto"/>
          </w:tcPr>
          <w:p w14:paraId="5BE58DF8" w14:textId="77777777" w:rsidR="003B5845" w:rsidRPr="00D331EF" w:rsidRDefault="003B5845" w:rsidP="00617B3E">
            <w:pPr>
              <w:pStyle w:val="SmallStandard"/>
            </w:pPr>
            <w:r w:rsidRPr="00574783">
              <w:t>0..*</w:t>
            </w:r>
          </w:p>
        </w:tc>
        <w:tc>
          <w:tcPr>
            <w:tcW w:w="709" w:type="dxa"/>
            <w:shd w:val="clear" w:color="auto" w:fill="auto"/>
          </w:tcPr>
          <w:p w14:paraId="10845B6F" w14:textId="77777777" w:rsidR="003B5845" w:rsidRPr="00D331EF" w:rsidRDefault="003B5845" w:rsidP="00617B3E">
            <w:pPr>
              <w:pStyle w:val="SmallStandard"/>
            </w:pPr>
            <w:r w:rsidRPr="00207506">
              <w:t>1</w:t>
            </w:r>
          </w:p>
        </w:tc>
        <w:tc>
          <w:tcPr>
            <w:tcW w:w="567" w:type="dxa"/>
            <w:shd w:val="clear" w:color="auto" w:fill="auto"/>
          </w:tcPr>
          <w:p w14:paraId="40B459DC" w14:textId="77777777" w:rsidR="003B5845" w:rsidRDefault="003B5845" w:rsidP="00617B3E">
            <w:pPr>
              <w:pStyle w:val="SmallStandard"/>
            </w:pPr>
            <w:r>
              <w:t>Y</w:t>
            </w:r>
          </w:p>
        </w:tc>
        <w:tc>
          <w:tcPr>
            <w:tcW w:w="3969" w:type="dxa"/>
            <w:shd w:val="clear" w:color="auto" w:fill="auto"/>
          </w:tcPr>
          <w:p w14:paraId="61E83106" w14:textId="77777777" w:rsidR="003B5845" w:rsidRPr="004A00BD" w:rsidRDefault="003B5845" w:rsidP="00617B3E">
            <w:pPr>
              <w:rPr>
                <w:sz w:val="22"/>
              </w:rPr>
            </w:pPr>
          </w:p>
        </w:tc>
      </w:tr>
    </w:tbl>
    <w:p w14:paraId="57E49E0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0" w:name="_dea263f6c4c0ff5b1498cded29e5512f"/>
      <w:r>
        <w:rPr>
          <w:lang w:val="en-GB"/>
        </w:rPr>
        <w:t>TapeRole</w:t>
      </w:r>
      <w:bookmarkEnd w:id="1250"/>
    </w:p>
    <w:p w14:paraId="788E412F" w14:textId="77777777" w:rsidR="003B5845" w:rsidRPr="00A518C2" w:rsidRDefault="003B5845" w:rsidP="003B5845">
      <w:pPr>
        <w:rPr>
          <w:lang w:val="en-GB"/>
        </w:rPr>
      </w:pPr>
      <w:r w:rsidRPr="00A518C2">
        <w:rPr>
          <w:lang w:val="en-GB"/>
        </w:rPr>
        <w:t xml:space="preserve">Specific </w:t>
      </w:r>
      <w:r w:rsidRPr="00A518C2">
        <w:rPr>
          <w:i/>
          <w:iCs/>
          <w:lang w:val="en-GB"/>
        </w:rPr>
        <w:t xml:space="preserve">WireProtectionRole </w:t>
      </w:r>
      <w:r w:rsidRPr="00A518C2">
        <w:rPr>
          <w:lang w:val="en-GB"/>
        </w:rPr>
        <w:t xml:space="preserve">for instances of </w:t>
      </w:r>
      <w:r w:rsidRPr="00A518C2">
        <w:rPr>
          <w:i/>
          <w:iCs/>
          <w:lang w:val="en-GB"/>
        </w:rPr>
        <w:t>TapeSpecification.</w:t>
      </w:r>
    </w:p>
    <w:p w14:paraId="0467AA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D512DE" w14:textId="77777777" w:rsidTr="00617B3E">
        <w:tc>
          <w:tcPr>
            <w:tcW w:w="2013" w:type="dxa"/>
            <w:shd w:val="clear" w:color="auto" w:fill="auto"/>
            <w:tcMar>
              <w:top w:w="28" w:type="dxa"/>
              <w:left w:w="28" w:type="dxa"/>
              <w:bottom w:w="28" w:type="dxa"/>
              <w:right w:w="28" w:type="dxa"/>
            </w:tcMar>
          </w:tcPr>
          <w:p w14:paraId="1802D9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671673" w14:textId="77777777" w:rsidR="003B5845" w:rsidRPr="00620BBE" w:rsidRDefault="00944185" w:rsidP="00617B3E">
            <w:pPr>
              <w:pStyle w:val="SmallStandard"/>
            </w:pPr>
            <w:hyperlink w:anchor="_75e5778aaa315d4acfa00228e4c8a589" w:history="1">
              <w:r w:rsidR="003B5845" w:rsidRPr="00620BBE">
                <w:rPr>
                  <w:rStyle w:val="Hyperlink"/>
                  <w:rFonts w:eastAsiaTheme="majorEastAsia"/>
                </w:rPr>
                <w:t>WireProtectionRole</w:t>
              </w:r>
            </w:hyperlink>
          </w:p>
        </w:tc>
      </w:tr>
      <w:tr w:rsidR="003B5845" w:rsidRPr="008359F5" w14:paraId="44E8EBA9" w14:textId="77777777" w:rsidTr="00617B3E">
        <w:tc>
          <w:tcPr>
            <w:tcW w:w="2013" w:type="dxa"/>
            <w:shd w:val="clear" w:color="auto" w:fill="auto"/>
            <w:tcMar>
              <w:top w:w="28" w:type="dxa"/>
              <w:left w:w="28" w:type="dxa"/>
              <w:bottom w:w="28" w:type="dxa"/>
              <w:right w:w="28" w:type="dxa"/>
            </w:tcMar>
          </w:tcPr>
          <w:p w14:paraId="0241A7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BE7706" w14:textId="77777777" w:rsidR="003B5845" w:rsidRPr="004A00BD" w:rsidRDefault="003B5845" w:rsidP="00617B3E">
            <w:pPr>
              <w:rPr>
                <w:sz w:val="22"/>
              </w:rPr>
            </w:pPr>
          </w:p>
        </w:tc>
      </w:tr>
      <w:tr w:rsidR="003B5845" w:rsidRPr="008359F5" w14:paraId="6E49CD90" w14:textId="77777777" w:rsidTr="00617B3E">
        <w:tc>
          <w:tcPr>
            <w:tcW w:w="2013" w:type="dxa"/>
            <w:shd w:val="clear" w:color="auto" w:fill="auto"/>
            <w:tcMar>
              <w:top w:w="28" w:type="dxa"/>
              <w:left w:w="28" w:type="dxa"/>
              <w:bottom w:w="28" w:type="dxa"/>
              <w:right w:w="28" w:type="dxa"/>
            </w:tcMar>
          </w:tcPr>
          <w:p w14:paraId="36A5920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DF0184" w14:textId="77777777" w:rsidR="003B5845" w:rsidRPr="000437C1" w:rsidRDefault="003B5845" w:rsidP="00617B3E">
            <w:pPr>
              <w:pStyle w:val="SmallStandard"/>
            </w:pPr>
            <w:r>
              <w:t>false</w:t>
            </w:r>
          </w:p>
        </w:tc>
      </w:tr>
    </w:tbl>
    <w:p w14:paraId="205FF86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E88BF6" w14:textId="77777777" w:rsidTr="00617B3E">
        <w:tc>
          <w:tcPr>
            <w:tcW w:w="2013" w:type="dxa"/>
            <w:shd w:val="clear" w:color="auto" w:fill="auto"/>
            <w:tcMar>
              <w:top w:w="28" w:type="dxa"/>
              <w:left w:w="28" w:type="dxa"/>
              <w:bottom w:w="28" w:type="dxa"/>
              <w:right w:w="28" w:type="dxa"/>
            </w:tcMar>
          </w:tcPr>
          <w:p w14:paraId="1CC8B7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7D83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9EAFE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CCE85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88E2CC" w14:textId="77777777" w:rsidTr="00617B3E">
        <w:tc>
          <w:tcPr>
            <w:tcW w:w="2013" w:type="dxa"/>
            <w:shd w:val="clear" w:color="auto" w:fill="auto"/>
            <w:tcMar>
              <w:top w:w="28" w:type="dxa"/>
              <w:left w:w="28" w:type="dxa"/>
              <w:bottom w:w="28" w:type="dxa"/>
              <w:right w:w="28" w:type="dxa"/>
            </w:tcMar>
          </w:tcPr>
          <w:p w14:paraId="494E317C" w14:textId="77777777" w:rsidR="003B5845" w:rsidRPr="00620BBE" w:rsidRDefault="003B5845" w:rsidP="00617B3E">
            <w:pPr>
              <w:pStyle w:val="SmallStandard"/>
            </w:pPr>
            <w:r w:rsidRPr="00620BBE">
              <w:t>tapeOverlap</w:t>
            </w:r>
          </w:p>
        </w:tc>
        <w:tc>
          <w:tcPr>
            <w:tcW w:w="1559" w:type="dxa"/>
            <w:shd w:val="clear" w:color="auto" w:fill="auto"/>
            <w:tcMar>
              <w:top w:w="28" w:type="dxa"/>
              <w:left w:w="28" w:type="dxa"/>
              <w:bottom w:w="28" w:type="dxa"/>
              <w:right w:w="28" w:type="dxa"/>
            </w:tcMar>
          </w:tcPr>
          <w:p w14:paraId="57CD49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792E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F4F5DD" w14:textId="77777777" w:rsidR="003B5845" w:rsidRPr="004A00BD" w:rsidRDefault="003B5845" w:rsidP="00617B3E">
            <w:pPr>
              <w:jc w:val="left"/>
              <w:rPr>
                <w:sz w:val="22"/>
                <w:lang w:val="en-GB"/>
              </w:rPr>
            </w:pPr>
            <w:r w:rsidRPr="004A00BD">
              <w:rPr>
                <w:sz w:val="16"/>
                <w:szCs w:val="16"/>
                <w:lang w:val="en-GB"/>
              </w:rPr>
              <w:t>Specifies the amount of overlap two rounds of taping around a segment have, as an absolute value. A negative value means, that there is a gap between two rounds.</w:t>
            </w:r>
          </w:p>
        </w:tc>
      </w:tr>
      <w:tr w:rsidR="003B5845" w:rsidRPr="004A00BD" w14:paraId="1315AE58" w14:textId="77777777" w:rsidTr="00617B3E">
        <w:tc>
          <w:tcPr>
            <w:tcW w:w="2013" w:type="dxa"/>
            <w:shd w:val="clear" w:color="auto" w:fill="auto"/>
            <w:tcMar>
              <w:top w:w="28" w:type="dxa"/>
              <w:left w:w="28" w:type="dxa"/>
              <w:bottom w:w="28" w:type="dxa"/>
              <w:right w:w="28" w:type="dxa"/>
            </w:tcMar>
          </w:tcPr>
          <w:p w14:paraId="267178D6" w14:textId="77777777" w:rsidR="003B5845" w:rsidRPr="00620BBE" w:rsidRDefault="003B5845" w:rsidP="00617B3E">
            <w:pPr>
              <w:pStyle w:val="SmallStandard"/>
            </w:pPr>
            <w:r w:rsidRPr="00620BBE">
              <w:t>tapeOverlapRelative</w:t>
            </w:r>
          </w:p>
        </w:tc>
        <w:tc>
          <w:tcPr>
            <w:tcW w:w="1559" w:type="dxa"/>
            <w:shd w:val="clear" w:color="auto" w:fill="auto"/>
            <w:tcMar>
              <w:top w:w="28" w:type="dxa"/>
              <w:left w:w="28" w:type="dxa"/>
              <w:bottom w:w="28" w:type="dxa"/>
              <w:right w:w="28" w:type="dxa"/>
            </w:tcMar>
          </w:tcPr>
          <w:p w14:paraId="6A358394"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05BCC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28DDDD" w14:textId="77777777" w:rsidR="003B5845" w:rsidRPr="004A00BD" w:rsidRDefault="003B5845" w:rsidP="00617B3E">
            <w:pPr>
              <w:jc w:val="left"/>
              <w:rPr>
                <w:sz w:val="22"/>
                <w:lang w:val="en-GB"/>
              </w:rPr>
            </w:pPr>
            <w:r w:rsidRPr="004A00BD">
              <w:rPr>
                <w:sz w:val="16"/>
                <w:szCs w:val="16"/>
                <w:lang w:val="en-GB"/>
              </w:rPr>
              <w:t xml:space="preserve">Specifies the amount of overlap two rounds of taping around a segment have, as a relative value. A negative value means, that there is a gap between two rounds. Values are defined as a factor, not </w:t>
            </w:r>
            <w:r w:rsidRPr="004A00BD">
              <w:rPr>
                <w:sz w:val="16"/>
                <w:szCs w:val="16"/>
                <w:lang w:val="en-GB"/>
              </w:rPr>
              <w:lastRenderedPageBreak/>
              <w:t>as a percentage. Values can be between 1.0 and negative "infinity".</w:t>
            </w:r>
          </w:p>
          <w:p w14:paraId="27D43583" w14:textId="77777777" w:rsidR="003B5845" w:rsidRPr="004A00BD" w:rsidRDefault="003B5845" w:rsidP="00617B3E">
            <w:pPr>
              <w:jc w:val="left"/>
              <w:rPr>
                <w:sz w:val="22"/>
                <w:lang w:val="en-GB"/>
              </w:rPr>
            </w:pPr>
            <w:r w:rsidRPr="004A00BD">
              <w:rPr>
                <w:b/>
                <w:bCs/>
                <w:sz w:val="16"/>
                <w:szCs w:val="16"/>
                <w:lang w:val="en-GB"/>
              </w:rPr>
              <w:t>Examples:</w:t>
            </w:r>
            <w:r w:rsidRPr="004A00BD">
              <w:rPr>
                <w:sz w:val="16"/>
                <w:szCs w:val="16"/>
                <w:lang w:val="en-GB"/>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3B5845" w:rsidRPr="004A00BD" w14:paraId="54870C6E" w14:textId="77777777" w:rsidTr="00617B3E">
        <w:tc>
          <w:tcPr>
            <w:tcW w:w="2013" w:type="dxa"/>
            <w:shd w:val="clear" w:color="auto" w:fill="auto"/>
            <w:tcMar>
              <w:top w:w="28" w:type="dxa"/>
              <w:left w:w="28" w:type="dxa"/>
              <w:bottom w:w="28" w:type="dxa"/>
              <w:right w:w="28" w:type="dxa"/>
            </w:tcMar>
          </w:tcPr>
          <w:p w14:paraId="41CE31F2" w14:textId="77777777" w:rsidR="003B5845" w:rsidRPr="00620BBE" w:rsidRDefault="003B5845" w:rsidP="00617B3E">
            <w:pPr>
              <w:pStyle w:val="SmallStandard"/>
            </w:pPr>
            <w:r w:rsidRPr="00620BBE">
              <w:lastRenderedPageBreak/>
              <w:t>tapingDirection</w:t>
            </w:r>
          </w:p>
        </w:tc>
        <w:tc>
          <w:tcPr>
            <w:tcW w:w="1559" w:type="dxa"/>
            <w:shd w:val="clear" w:color="auto" w:fill="auto"/>
            <w:tcMar>
              <w:top w:w="28" w:type="dxa"/>
              <w:left w:w="28" w:type="dxa"/>
              <w:bottom w:w="28" w:type="dxa"/>
              <w:right w:w="28" w:type="dxa"/>
            </w:tcMar>
          </w:tcPr>
          <w:p w14:paraId="1E5EF1CC" w14:textId="77777777" w:rsidR="003B5845" w:rsidRPr="008359F5" w:rsidRDefault="003B5845" w:rsidP="00617B3E">
            <w:pPr>
              <w:pStyle w:val="SmallStandard"/>
            </w:pPr>
            <w:r w:rsidRPr="00D21799">
              <w:t>TapingDirection</w:t>
            </w:r>
          </w:p>
        </w:tc>
        <w:tc>
          <w:tcPr>
            <w:tcW w:w="709" w:type="dxa"/>
            <w:shd w:val="clear" w:color="auto" w:fill="auto"/>
            <w:tcMar>
              <w:top w:w="28" w:type="dxa"/>
              <w:left w:w="28" w:type="dxa"/>
              <w:bottom w:w="28" w:type="dxa"/>
              <w:right w:w="28" w:type="dxa"/>
            </w:tcMar>
          </w:tcPr>
          <w:p w14:paraId="3B6EF3A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53D22" w14:textId="77777777" w:rsidR="003B5845" w:rsidRPr="004A00BD" w:rsidRDefault="003B5845" w:rsidP="00617B3E">
            <w:pPr>
              <w:jc w:val="left"/>
              <w:rPr>
                <w:sz w:val="22"/>
                <w:lang w:val="en-GB"/>
              </w:rPr>
            </w:pPr>
            <w:r w:rsidRPr="004A00BD">
              <w:rPr>
                <w:sz w:val="16"/>
                <w:szCs w:val="16"/>
                <w:lang w:val="en-GB"/>
              </w:rPr>
              <w:t>Specifies the direction of the taping.</w:t>
            </w:r>
          </w:p>
        </w:tc>
      </w:tr>
      <w:tr w:rsidR="003B5845" w:rsidRPr="004A00BD" w14:paraId="0C04A0CD" w14:textId="77777777" w:rsidTr="00617B3E">
        <w:tc>
          <w:tcPr>
            <w:tcW w:w="2013" w:type="dxa"/>
            <w:shd w:val="clear" w:color="auto" w:fill="auto"/>
            <w:tcMar>
              <w:top w:w="28" w:type="dxa"/>
              <w:left w:w="28" w:type="dxa"/>
              <w:bottom w:w="28" w:type="dxa"/>
              <w:right w:w="28" w:type="dxa"/>
            </w:tcMar>
          </w:tcPr>
          <w:p w14:paraId="5BF4B1F3" w14:textId="77777777" w:rsidR="003B5845" w:rsidRPr="00620BBE" w:rsidRDefault="003B5845" w:rsidP="00617B3E">
            <w:pPr>
              <w:pStyle w:val="SmallStandard"/>
            </w:pPr>
            <w:r w:rsidRPr="00620BBE">
              <w:t>gradient</w:t>
            </w:r>
          </w:p>
        </w:tc>
        <w:tc>
          <w:tcPr>
            <w:tcW w:w="1559" w:type="dxa"/>
            <w:shd w:val="clear" w:color="auto" w:fill="auto"/>
            <w:tcMar>
              <w:top w:w="28" w:type="dxa"/>
              <w:left w:w="28" w:type="dxa"/>
              <w:bottom w:w="28" w:type="dxa"/>
              <w:right w:w="28" w:type="dxa"/>
            </w:tcMar>
          </w:tcPr>
          <w:p w14:paraId="555B96E3" w14:textId="77777777" w:rsidR="003B5845" w:rsidRPr="008359F5" w:rsidRDefault="003B5845" w:rsidP="00617B3E">
            <w:pPr>
              <w:pStyle w:val="SmallStandard"/>
            </w:pPr>
            <w:r w:rsidRPr="00D21799">
              <w:t>ValueWithUnit</w:t>
            </w:r>
          </w:p>
        </w:tc>
        <w:tc>
          <w:tcPr>
            <w:tcW w:w="709" w:type="dxa"/>
            <w:shd w:val="clear" w:color="auto" w:fill="auto"/>
            <w:tcMar>
              <w:top w:w="28" w:type="dxa"/>
              <w:left w:w="28" w:type="dxa"/>
              <w:bottom w:w="28" w:type="dxa"/>
              <w:right w:w="28" w:type="dxa"/>
            </w:tcMar>
          </w:tcPr>
          <w:p w14:paraId="35B853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6C7D02" w14:textId="77777777" w:rsidR="003B5845" w:rsidRPr="004A00BD" w:rsidRDefault="003B5845" w:rsidP="00617B3E">
            <w:pPr>
              <w:jc w:val="left"/>
              <w:rPr>
                <w:sz w:val="22"/>
                <w:lang w:val="en-GB"/>
              </w:rPr>
            </w:pPr>
            <w:r w:rsidRPr="004A00BD">
              <w:rPr>
                <w:sz w:val="16"/>
                <w:szCs w:val="16"/>
                <w:lang w:val="en-GB"/>
              </w:rPr>
              <w:t>Specifies the gradient of the taping.</w:t>
            </w:r>
          </w:p>
        </w:tc>
      </w:tr>
      <w:tr w:rsidR="003B5845" w:rsidRPr="004A00BD" w14:paraId="4F124E18" w14:textId="77777777" w:rsidTr="00617B3E">
        <w:tc>
          <w:tcPr>
            <w:tcW w:w="2013" w:type="dxa"/>
            <w:shd w:val="clear" w:color="auto" w:fill="auto"/>
            <w:tcMar>
              <w:top w:w="28" w:type="dxa"/>
              <w:left w:w="28" w:type="dxa"/>
              <w:bottom w:w="28" w:type="dxa"/>
              <w:right w:w="28" w:type="dxa"/>
            </w:tcMar>
          </w:tcPr>
          <w:p w14:paraId="2899A1AE"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28DC5572" w14:textId="77777777" w:rsidR="003B5845" w:rsidRPr="008359F5" w:rsidRDefault="003B5845" w:rsidP="00617B3E">
            <w:pPr>
              <w:pStyle w:val="SmallStandard"/>
            </w:pPr>
            <w:r w:rsidRPr="00D21799">
              <w:t>WindingType</w:t>
            </w:r>
          </w:p>
        </w:tc>
        <w:tc>
          <w:tcPr>
            <w:tcW w:w="709" w:type="dxa"/>
            <w:shd w:val="clear" w:color="auto" w:fill="auto"/>
            <w:tcMar>
              <w:top w:w="28" w:type="dxa"/>
              <w:left w:w="28" w:type="dxa"/>
              <w:bottom w:w="28" w:type="dxa"/>
              <w:right w:w="28" w:type="dxa"/>
            </w:tcMar>
          </w:tcPr>
          <w:p w14:paraId="27C6C9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3EAA27" w14:textId="77777777" w:rsidR="003B5845" w:rsidRPr="004A00BD" w:rsidRDefault="003B5845" w:rsidP="00617B3E">
            <w:pPr>
              <w:jc w:val="left"/>
              <w:rPr>
                <w:sz w:val="22"/>
                <w:lang w:val="en-GB"/>
              </w:rPr>
            </w:pPr>
            <w:r w:rsidRPr="004A00BD">
              <w:rPr>
                <w:sz w:val="16"/>
                <w:szCs w:val="16"/>
                <w:lang w:val="en-GB"/>
              </w:rPr>
              <w:t xml:space="preserve">Defines the type of the tape's winding (see </w:t>
            </w:r>
            <w:r w:rsidRPr="004A00BD">
              <w:rPr>
                <w:i/>
                <w:iCs/>
                <w:sz w:val="16"/>
                <w:szCs w:val="16"/>
                <w:lang w:val="en-GB"/>
              </w:rPr>
              <w:t>WindingType</w:t>
            </w:r>
            <w:r w:rsidRPr="004A00BD">
              <w:rPr>
                <w:sz w:val="16"/>
                <w:szCs w:val="16"/>
                <w:lang w:val="en-GB"/>
              </w:rPr>
              <w:t>).</w:t>
            </w:r>
          </w:p>
        </w:tc>
      </w:tr>
      <w:tr w:rsidR="003B5845" w:rsidRPr="004A00BD" w14:paraId="5FDE9445" w14:textId="77777777" w:rsidTr="00617B3E">
        <w:tc>
          <w:tcPr>
            <w:tcW w:w="2013" w:type="dxa"/>
            <w:shd w:val="clear" w:color="auto" w:fill="auto"/>
            <w:tcMar>
              <w:top w:w="28" w:type="dxa"/>
              <w:left w:w="28" w:type="dxa"/>
              <w:bottom w:w="28" w:type="dxa"/>
              <w:right w:w="28" w:type="dxa"/>
            </w:tcMar>
          </w:tcPr>
          <w:p w14:paraId="0C4AC3D7" w14:textId="77777777" w:rsidR="003B5845" w:rsidRPr="00620BBE" w:rsidRDefault="003B5845" w:rsidP="00617B3E">
            <w:pPr>
              <w:pStyle w:val="SmallStandard"/>
            </w:pPr>
            <w:r w:rsidRPr="00620BBE">
              <w:t>windingFirmness</w:t>
            </w:r>
          </w:p>
        </w:tc>
        <w:tc>
          <w:tcPr>
            <w:tcW w:w="1559" w:type="dxa"/>
            <w:shd w:val="clear" w:color="auto" w:fill="auto"/>
            <w:tcMar>
              <w:top w:w="28" w:type="dxa"/>
              <w:left w:w="28" w:type="dxa"/>
              <w:bottom w:w="28" w:type="dxa"/>
              <w:right w:w="28" w:type="dxa"/>
            </w:tcMar>
          </w:tcPr>
          <w:p w14:paraId="2B47CFC5" w14:textId="77777777" w:rsidR="003B5845" w:rsidRPr="008359F5" w:rsidRDefault="003B5845" w:rsidP="00617B3E">
            <w:pPr>
              <w:pStyle w:val="SmallStandard"/>
            </w:pPr>
            <w:r w:rsidRPr="00D21799">
              <w:t>WindingFirmness</w:t>
            </w:r>
          </w:p>
        </w:tc>
        <w:tc>
          <w:tcPr>
            <w:tcW w:w="709" w:type="dxa"/>
            <w:shd w:val="clear" w:color="auto" w:fill="auto"/>
            <w:tcMar>
              <w:top w:w="28" w:type="dxa"/>
              <w:left w:w="28" w:type="dxa"/>
              <w:bottom w:w="28" w:type="dxa"/>
              <w:right w:w="28" w:type="dxa"/>
            </w:tcMar>
          </w:tcPr>
          <w:p w14:paraId="7CFA890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68219F" w14:textId="77777777" w:rsidR="003B5845" w:rsidRPr="004A00BD" w:rsidRDefault="003B5845" w:rsidP="00617B3E">
            <w:pPr>
              <w:jc w:val="left"/>
              <w:rPr>
                <w:sz w:val="22"/>
                <w:lang w:val="en-GB"/>
              </w:rPr>
            </w:pPr>
            <w:r w:rsidRPr="004A00BD">
              <w:rPr>
                <w:sz w:val="16"/>
                <w:szCs w:val="16"/>
                <w:lang w:val="en-GB"/>
              </w:rPr>
              <w:t>Defines the firmness of the tape's winding (see WindingFirmness).</w:t>
            </w:r>
          </w:p>
        </w:tc>
      </w:tr>
    </w:tbl>
    <w:p w14:paraId="78EB0E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1" w:name="_75e5778aaa315d4acfa00228e4c8a589"/>
      <w:r>
        <w:rPr>
          <w:lang w:val="en-GB"/>
        </w:rPr>
        <w:t>WireProtectionRole</w:t>
      </w:r>
      <w:bookmarkEnd w:id="1251"/>
    </w:p>
    <w:p w14:paraId="6C8AEE5E" w14:textId="77777777" w:rsidR="003B5845" w:rsidRPr="00A518C2" w:rsidRDefault="003B5845" w:rsidP="003B5845">
      <w:pPr>
        <w:rPr>
          <w:lang w:val="en-GB"/>
        </w:rPr>
      </w:pPr>
      <w:r w:rsidRPr="00A518C2">
        <w:rPr>
          <w:sz w:val="18"/>
          <w:szCs w:val="18"/>
          <w:lang w:val="en-GB"/>
        </w:rPr>
        <w:t xml:space="preserve">A WireProtectionRole defines the instance specific properties and relationships of a wire protection. This is a general-purpose role for instances of all types of </w:t>
      </w:r>
      <w:r w:rsidRPr="00A518C2">
        <w:rPr>
          <w:i/>
          <w:iCs/>
          <w:sz w:val="18"/>
          <w:szCs w:val="18"/>
          <w:lang w:val="en-GB"/>
        </w:rPr>
        <w:t>WireProtectionSpecifications</w:t>
      </w:r>
      <w:r w:rsidRPr="00A518C2">
        <w:rPr>
          <w:sz w:val="18"/>
          <w:szCs w:val="18"/>
          <w:lang w:val="en-GB"/>
        </w:rPr>
        <w:t xml:space="preserve"> that do not have specific instance attributes. For </w:t>
      </w:r>
      <w:r w:rsidRPr="00A518C2">
        <w:rPr>
          <w:i/>
          <w:iCs/>
          <w:sz w:val="18"/>
          <w:szCs w:val="18"/>
          <w:lang w:val="en-GB"/>
        </w:rPr>
        <w:t>TapeSpecifications</w:t>
      </w:r>
      <w:r w:rsidRPr="00A518C2">
        <w:rPr>
          <w:sz w:val="18"/>
          <w:szCs w:val="18"/>
          <w:lang w:val="en-GB"/>
        </w:rPr>
        <w:t xml:space="preserve"> the more specific </w:t>
      </w:r>
      <w:r w:rsidRPr="00A518C2">
        <w:rPr>
          <w:i/>
          <w:iCs/>
          <w:sz w:val="18"/>
          <w:szCs w:val="18"/>
          <w:lang w:val="en-GB"/>
        </w:rPr>
        <w:t>TapeRole</w:t>
      </w:r>
      <w:r w:rsidRPr="00A518C2">
        <w:rPr>
          <w:sz w:val="18"/>
          <w:szCs w:val="18"/>
          <w:lang w:val="en-GB"/>
        </w:rPr>
        <w:t xml:space="preserve"> shall be used.</w:t>
      </w:r>
    </w:p>
    <w:p w14:paraId="28E7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89BDD59" w14:textId="77777777" w:rsidTr="00617B3E">
        <w:tc>
          <w:tcPr>
            <w:tcW w:w="2013" w:type="dxa"/>
            <w:shd w:val="clear" w:color="auto" w:fill="auto"/>
            <w:tcMar>
              <w:top w:w="28" w:type="dxa"/>
              <w:left w:w="28" w:type="dxa"/>
              <w:bottom w:w="28" w:type="dxa"/>
              <w:right w:w="28" w:type="dxa"/>
            </w:tcMar>
          </w:tcPr>
          <w:p w14:paraId="54C9B8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9B4653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4AE00F42" w14:textId="77777777" w:rsidTr="00617B3E">
        <w:tc>
          <w:tcPr>
            <w:tcW w:w="2013" w:type="dxa"/>
            <w:shd w:val="clear" w:color="auto" w:fill="auto"/>
            <w:tcMar>
              <w:top w:w="28" w:type="dxa"/>
              <w:left w:w="28" w:type="dxa"/>
              <w:bottom w:w="28" w:type="dxa"/>
              <w:right w:w="28" w:type="dxa"/>
            </w:tcMar>
          </w:tcPr>
          <w:p w14:paraId="0E878E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7399CD" w14:textId="77777777" w:rsidR="003B5845" w:rsidRPr="004A00BD" w:rsidRDefault="003B5845" w:rsidP="00617B3E">
            <w:pPr>
              <w:rPr>
                <w:sz w:val="22"/>
              </w:rPr>
            </w:pPr>
          </w:p>
        </w:tc>
      </w:tr>
      <w:tr w:rsidR="003B5845" w:rsidRPr="008359F5" w14:paraId="713BBB49" w14:textId="77777777" w:rsidTr="00617B3E">
        <w:tc>
          <w:tcPr>
            <w:tcW w:w="2013" w:type="dxa"/>
            <w:shd w:val="clear" w:color="auto" w:fill="auto"/>
            <w:tcMar>
              <w:top w:w="28" w:type="dxa"/>
              <w:left w:w="28" w:type="dxa"/>
              <w:bottom w:w="28" w:type="dxa"/>
              <w:right w:w="28" w:type="dxa"/>
            </w:tcMar>
          </w:tcPr>
          <w:p w14:paraId="10B643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3EBF40" w14:textId="77777777" w:rsidR="003B5845" w:rsidRPr="000437C1" w:rsidRDefault="003B5845" w:rsidP="00617B3E">
            <w:pPr>
              <w:pStyle w:val="SmallStandard"/>
            </w:pPr>
            <w:r>
              <w:t>false</w:t>
            </w:r>
          </w:p>
        </w:tc>
      </w:tr>
    </w:tbl>
    <w:p w14:paraId="1B8CD2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BCD2BC" w14:textId="77777777" w:rsidTr="00617B3E">
        <w:tc>
          <w:tcPr>
            <w:tcW w:w="2013" w:type="dxa"/>
            <w:shd w:val="clear" w:color="auto" w:fill="auto"/>
            <w:tcMar>
              <w:top w:w="28" w:type="dxa"/>
              <w:left w:w="28" w:type="dxa"/>
              <w:bottom w:w="28" w:type="dxa"/>
              <w:right w:w="28" w:type="dxa"/>
            </w:tcMar>
          </w:tcPr>
          <w:p w14:paraId="048124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5684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31A93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736007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FBA822" w14:textId="77777777" w:rsidTr="00617B3E">
        <w:tc>
          <w:tcPr>
            <w:tcW w:w="2013" w:type="dxa"/>
            <w:shd w:val="clear" w:color="auto" w:fill="auto"/>
            <w:tcMar>
              <w:top w:w="28" w:type="dxa"/>
              <w:left w:w="28" w:type="dxa"/>
              <w:bottom w:w="28" w:type="dxa"/>
              <w:right w:w="28" w:type="dxa"/>
            </w:tcMar>
          </w:tcPr>
          <w:p w14:paraId="0FED59A8" w14:textId="77777777" w:rsidR="003B5845" w:rsidRPr="00620BBE" w:rsidRDefault="003B5845" w:rsidP="00617B3E">
            <w:pPr>
              <w:pStyle w:val="SmallStandard"/>
            </w:pPr>
            <w:r w:rsidRPr="00620BBE">
              <w:t>protectionLength</w:t>
            </w:r>
          </w:p>
        </w:tc>
        <w:tc>
          <w:tcPr>
            <w:tcW w:w="1559" w:type="dxa"/>
            <w:shd w:val="clear" w:color="auto" w:fill="auto"/>
            <w:tcMar>
              <w:top w:w="28" w:type="dxa"/>
              <w:left w:w="28" w:type="dxa"/>
              <w:bottom w:w="28" w:type="dxa"/>
              <w:right w:w="28" w:type="dxa"/>
            </w:tcMar>
          </w:tcPr>
          <w:p w14:paraId="1F952FF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95DD77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1FEE09" w14:textId="77777777" w:rsidR="003B5845" w:rsidRPr="004A00BD" w:rsidRDefault="003B5845" w:rsidP="00617B3E">
            <w:pPr>
              <w:jc w:val="left"/>
              <w:rPr>
                <w:sz w:val="22"/>
                <w:lang w:val="en-GB"/>
              </w:rPr>
            </w:pPr>
            <w:r w:rsidRPr="004A00BD">
              <w:rPr>
                <w:sz w:val="16"/>
                <w:szCs w:val="16"/>
                <w:lang w:val="en-GB"/>
              </w:rPr>
              <w:t>Specifies the length of the protection.</w:t>
            </w:r>
          </w:p>
        </w:tc>
      </w:tr>
    </w:tbl>
    <w:p w14:paraId="286E0A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EAE24" w14:textId="77777777" w:rsidTr="00617B3E">
        <w:tc>
          <w:tcPr>
            <w:tcW w:w="3856" w:type="dxa"/>
            <w:gridSpan w:val="3"/>
            <w:shd w:val="clear" w:color="auto" w:fill="auto"/>
          </w:tcPr>
          <w:p w14:paraId="20969F4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D69568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D28B2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54B87D" w14:textId="77777777" w:rsidTr="00617B3E">
        <w:tc>
          <w:tcPr>
            <w:tcW w:w="1573" w:type="dxa"/>
            <w:shd w:val="clear" w:color="auto" w:fill="auto"/>
          </w:tcPr>
          <w:p w14:paraId="344B89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0F8E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41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732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65B6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1017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C7CC2AD" w14:textId="77777777" w:rsidTr="00617B3E">
        <w:tc>
          <w:tcPr>
            <w:tcW w:w="1573" w:type="dxa"/>
            <w:shd w:val="clear" w:color="auto" w:fill="auto"/>
          </w:tcPr>
          <w:p w14:paraId="6D366947" w14:textId="77777777" w:rsidR="003B5845" w:rsidRPr="00634625" w:rsidRDefault="003B5845" w:rsidP="00617B3E">
            <w:pPr>
              <w:pStyle w:val="SmallStandard"/>
            </w:pPr>
            <w:r>
              <w:t>WireProtectionSpecification</w:t>
            </w:r>
          </w:p>
        </w:tc>
        <w:tc>
          <w:tcPr>
            <w:tcW w:w="1574" w:type="dxa"/>
            <w:shd w:val="clear" w:color="auto" w:fill="auto"/>
          </w:tcPr>
          <w:p w14:paraId="5B71A8C6" w14:textId="77777777" w:rsidR="003B5845" w:rsidRPr="00132C43" w:rsidRDefault="003B5845" w:rsidP="00617B3E">
            <w:pPr>
              <w:pStyle w:val="SmallStandard"/>
            </w:pPr>
            <w:r>
              <w:t>wireProtectionSpecification</w:t>
            </w:r>
          </w:p>
        </w:tc>
        <w:tc>
          <w:tcPr>
            <w:tcW w:w="708" w:type="dxa"/>
            <w:shd w:val="clear" w:color="auto" w:fill="auto"/>
          </w:tcPr>
          <w:p w14:paraId="3264A7FF" w14:textId="77777777" w:rsidR="003B5845" w:rsidRPr="00D331EF" w:rsidRDefault="003B5845" w:rsidP="00617B3E">
            <w:pPr>
              <w:pStyle w:val="SmallStandard"/>
            </w:pPr>
            <w:r w:rsidRPr="00574783">
              <w:t>1</w:t>
            </w:r>
          </w:p>
        </w:tc>
        <w:tc>
          <w:tcPr>
            <w:tcW w:w="709" w:type="dxa"/>
            <w:shd w:val="clear" w:color="auto" w:fill="auto"/>
          </w:tcPr>
          <w:p w14:paraId="5A8DA2F9" w14:textId="77777777" w:rsidR="003B5845" w:rsidRPr="00D331EF" w:rsidRDefault="003B5845" w:rsidP="00617B3E">
            <w:pPr>
              <w:pStyle w:val="SmallStandard"/>
            </w:pPr>
            <w:r w:rsidRPr="00207506">
              <w:t>0..*</w:t>
            </w:r>
          </w:p>
        </w:tc>
        <w:tc>
          <w:tcPr>
            <w:tcW w:w="567" w:type="dxa"/>
            <w:shd w:val="clear" w:color="auto" w:fill="auto"/>
          </w:tcPr>
          <w:p w14:paraId="06B21349" w14:textId="77777777" w:rsidR="003B5845" w:rsidRPr="00D331EF" w:rsidRDefault="003B5845" w:rsidP="00617B3E">
            <w:pPr>
              <w:pStyle w:val="SmallStandard"/>
            </w:pPr>
            <w:r>
              <w:t>N</w:t>
            </w:r>
          </w:p>
        </w:tc>
        <w:tc>
          <w:tcPr>
            <w:tcW w:w="3969" w:type="dxa"/>
            <w:shd w:val="clear" w:color="auto" w:fill="auto"/>
          </w:tcPr>
          <w:p w14:paraId="789A8F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394559B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2" w:name="_345e0d59defaa876dda9872b584ff271"/>
      <w:r w:rsidRPr="005254F8">
        <w:rPr>
          <w:lang w:val="en-GB"/>
        </w:rPr>
        <w:t>TapingDirection</w:t>
      </w:r>
      <w:bookmarkEnd w:id="1252"/>
    </w:p>
    <w:p w14:paraId="348F866A" w14:textId="77777777" w:rsidR="003B5845" w:rsidRDefault="003B5845" w:rsidP="003B5845">
      <w:r w:rsidRPr="00A518C2">
        <w:rPr>
          <w:sz w:val="18"/>
          <w:szCs w:val="18"/>
          <w:lang w:val="en-GB"/>
        </w:rPr>
        <w:t xml:space="preserve">Defines the direction in relation to the start &amp; end-Location of the corresponding placement. </w:t>
      </w:r>
      <w:r>
        <w:rPr>
          <w:sz w:val="18"/>
          <w:szCs w:val="18"/>
        </w:rPr>
        <w:t>If no TapingDirection is defined it is arbitrary.</w:t>
      </w:r>
    </w:p>
    <w:p w14:paraId="01246E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056E4E" w14:textId="77777777" w:rsidTr="00617B3E">
        <w:tc>
          <w:tcPr>
            <w:tcW w:w="2013" w:type="dxa"/>
            <w:shd w:val="clear" w:color="auto" w:fill="auto"/>
            <w:tcMar>
              <w:top w:w="28" w:type="dxa"/>
              <w:left w:w="28" w:type="dxa"/>
              <w:bottom w:w="28" w:type="dxa"/>
              <w:right w:w="28" w:type="dxa"/>
            </w:tcMar>
          </w:tcPr>
          <w:p w14:paraId="6DB1A2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EBA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659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820EF77" w14:textId="77777777" w:rsidTr="00617B3E">
        <w:tc>
          <w:tcPr>
            <w:tcW w:w="2013" w:type="dxa"/>
            <w:shd w:val="clear" w:color="auto" w:fill="auto"/>
            <w:tcMar>
              <w:top w:w="28" w:type="dxa"/>
              <w:left w:w="28" w:type="dxa"/>
              <w:bottom w:w="28" w:type="dxa"/>
              <w:right w:w="28" w:type="dxa"/>
            </w:tcMar>
          </w:tcPr>
          <w:p w14:paraId="26AA85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C5531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11777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9DD37F7" w14:textId="77777777" w:rsidTr="00617B3E">
        <w:tc>
          <w:tcPr>
            <w:tcW w:w="2013" w:type="dxa"/>
            <w:shd w:val="clear" w:color="auto" w:fill="auto"/>
            <w:tcMar>
              <w:top w:w="28" w:type="dxa"/>
              <w:left w:w="28" w:type="dxa"/>
              <w:bottom w:w="28" w:type="dxa"/>
              <w:right w:w="28" w:type="dxa"/>
            </w:tcMar>
          </w:tcPr>
          <w:p w14:paraId="628F7CE6" w14:textId="77777777" w:rsidR="003B5845" w:rsidRPr="009F5D54" w:rsidRDefault="003B5845" w:rsidP="00617B3E">
            <w:pPr>
              <w:pStyle w:val="SmallStandard"/>
            </w:pPr>
            <w:r w:rsidRPr="009F5D54">
              <w:t>FromStart</w:t>
            </w:r>
          </w:p>
        </w:tc>
        <w:tc>
          <w:tcPr>
            <w:tcW w:w="283" w:type="dxa"/>
            <w:shd w:val="clear" w:color="auto" w:fill="auto"/>
          </w:tcPr>
          <w:p w14:paraId="35B767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C6C8D" w14:textId="77777777" w:rsidR="003B5845" w:rsidRPr="004A00BD" w:rsidRDefault="003B5845" w:rsidP="00617B3E">
            <w:pPr>
              <w:rPr>
                <w:sz w:val="22"/>
              </w:rPr>
            </w:pPr>
          </w:p>
        </w:tc>
      </w:tr>
      <w:tr w:rsidR="003B5845" w:rsidRPr="00CC6307" w14:paraId="689FCB30" w14:textId="77777777" w:rsidTr="00617B3E">
        <w:tc>
          <w:tcPr>
            <w:tcW w:w="2013" w:type="dxa"/>
            <w:shd w:val="clear" w:color="auto" w:fill="auto"/>
            <w:tcMar>
              <w:top w:w="28" w:type="dxa"/>
              <w:left w:w="28" w:type="dxa"/>
              <w:bottom w:w="28" w:type="dxa"/>
              <w:right w:w="28" w:type="dxa"/>
            </w:tcMar>
          </w:tcPr>
          <w:p w14:paraId="06B8B0F0" w14:textId="77777777" w:rsidR="003B5845" w:rsidRPr="009F5D54" w:rsidRDefault="003B5845" w:rsidP="00617B3E">
            <w:pPr>
              <w:pStyle w:val="SmallStandard"/>
            </w:pPr>
            <w:r w:rsidRPr="009F5D54">
              <w:t>FromEnd</w:t>
            </w:r>
          </w:p>
        </w:tc>
        <w:tc>
          <w:tcPr>
            <w:tcW w:w="283" w:type="dxa"/>
            <w:shd w:val="clear" w:color="auto" w:fill="auto"/>
          </w:tcPr>
          <w:p w14:paraId="76688F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479159" w14:textId="77777777" w:rsidR="003B5845" w:rsidRPr="004A00BD" w:rsidRDefault="003B5845" w:rsidP="00617B3E">
            <w:pPr>
              <w:rPr>
                <w:sz w:val="22"/>
              </w:rPr>
            </w:pPr>
          </w:p>
        </w:tc>
      </w:tr>
    </w:tbl>
    <w:p w14:paraId="5542D1B2" w14:textId="77777777" w:rsidR="003B5845" w:rsidRDefault="003B5845" w:rsidP="003B5845">
      <w:pPr>
        <w:pStyle w:val="SmallStandard"/>
      </w:pPr>
    </w:p>
    <w:p w14:paraId="7F736AA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253" w:name="_fd943485af09a7c00bdf2468cf67fa67"/>
      <w:r w:rsidRPr="005254F8">
        <w:rPr>
          <w:lang w:val="en-GB"/>
        </w:rPr>
        <w:t>WindingFirmness</w:t>
      </w:r>
      <w:bookmarkEnd w:id="1253"/>
    </w:p>
    <w:p w14:paraId="09CFBCCD" w14:textId="77777777" w:rsidR="003B5845" w:rsidRPr="00A518C2" w:rsidRDefault="003B5845" w:rsidP="003B5845">
      <w:pPr>
        <w:rPr>
          <w:lang w:val="en-GB"/>
        </w:rPr>
      </w:pPr>
      <w:r w:rsidRPr="00A518C2">
        <w:rPr>
          <w:lang w:val="en-GB"/>
        </w:rPr>
        <w:t>Defines the firmness with which a tape is applied to a segment.</w:t>
      </w:r>
    </w:p>
    <w:p w14:paraId="018AAB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9BD3F0" w14:textId="77777777" w:rsidTr="00617B3E">
        <w:tc>
          <w:tcPr>
            <w:tcW w:w="2013" w:type="dxa"/>
            <w:shd w:val="clear" w:color="auto" w:fill="auto"/>
            <w:tcMar>
              <w:top w:w="28" w:type="dxa"/>
              <w:left w:w="28" w:type="dxa"/>
              <w:bottom w:w="28" w:type="dxa"/>
              <w:right w:w="28" w:type="dxa"/>
            </w:tcMar>
          </w:tcPr>
          <w:p w14:paraId="3FD14D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8B3C7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1E59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D3FAE1" w14:textId="77777777" w:rsidTr="00617B3E">
        <w:tc>
          <w:tcPr>
            <w:tcW w:w="2013" w:type="dxa"/>
            <w:shd w:val="clear" w:color="auto" w:fill="auto"/>
            <w:tcMar>
              <w:top w:w="28" w:type="dxa"/>
              <w:left w:w="28" w:type="dxa"/>
              <w:bottom w:w="28" w:type="dxa"/>
              <w:right w:w="28" w:type="dxa"/>
            </w:tcMar>
          </w:tcPr>
          <w:p w14:paraId="27690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BE437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2DD8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635615" w14:textId="77777777" w:rsidTr="00617B3E">
        <w:tc>
          <w:tcPr>
            <w:tcW w:w="2013" w:type="dxa"/>
            <w:shd w:val="clear" w:color="auto" w:fill="auto"/>
            <w:tcMar>
              <w:top w:w="28" w:type="dxa"/>
              <w:left w:w="28" w:type="dxa"/>
              <w:bottom w:w="28" w:type="dxa"/>
              <w:right w:w="28" w:type="dxa"/>
            </w:tcMar>
          </w:tcPr>
          <w:p w14:paraId="714C4F32" w14:textId="77777777" w:rsidR="003B5845" w:rsidRPr="009F5D54" w:rsidRDefault="003B5845" w:rsidP="00617B3E">
            <w:pPr>
              <w:pStyle w:val="SmallStandard"/>
            </w:pPr>
            <w:r w:rsidRPr="009F5D54">
              <w:t>Limp</w:t>
            </w:r>
          </w:p>
        </w:tc>
        <w:tc>
          <w:tcPr>
            <w:tcW w:w="283" w:type="dxa"/>
            <w:shd w:val="clear" w:color="auto" w:fill="auto"/>
          </w:tcPr>
          <w:p w14:paraId="1787199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EE7DF8" w14:textId="77777777" w:rsidR="003B5845" w:rsidRPr="004A00BD" w:rsidRDefault="003B5845" w:rsidP="00617B3E">
            <w:pPr>
              <w:jc w:val="left"/>
              <w:rPr>
                <w:sz w:val="22"/>
                <w:lang w:val="en-GB"/>
              </w:rPr>
            </w:pPr>
            <w:r w:rsidRPr="004A00BD">
              <w:rPr>
                <w:sz w:val="16"/>
                <w:szCs w:val="16"/>
                <w:lang w:val="en-GB"/>
              </w:rPr>
              <w:t xml:space="preserve"> The taping is applied limp (loose taping).</w:t>
            </w:r>
          </w:p>
        </w:tc>
      </w:tr>
      <w:tr w:rsidR="003B5845" w:rsidRPr="004A00BD" w14:paraId="0613CF47" w14:textId="77777777" w:rsidTr="00617B3E">
        <w:tc>
          <w:tcPr>
            <w:tcW w:w="2013" w:type="dxa"/>
            <w:shd w:val="clear" w:color="auto" w:fill="auto"/>
            <w:tcMar>
              <w:top w:w="28" w:type="dxa"/>
              <w:left w:w="28" w:type="dxa"/>
              <w:bottom w:w="28" w:type="dxa"/>
              <w:right w:w="28" w:type="dxa"/>
            </w:tcMar>
          </w:tcPr>
          <w:p w14:paraId="49EA25F1" w14:textId="77777777" w:rsidR="003B5845" w:rsidRPr="009F5D54" w:rsidRDefault="003B5845" w:rsidP="00617B3E">
            <w:pPr>
              <w:pStyle w:val="SmallStandard"/>
            </w:pPr>
            <w:r w:rsidRPr="009F5D54">
              <w:t>Tight</w:t>
            </w:r>
          </w:p>
        </w:tc>
        <w:tc>
          <w:tcPr>
            <w:tcW w:w="283" w:type="dxa"/>
            <w:shd w:val="clear" w:color="auto" w:fill="auto"/>
          </w:tcPr>
          <w:p w14:paraId="36BE5E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4A866D" w14:textId="77777777" w:rsidR="003B5845" w:rsidRPr="004A00BD" w:rsidRDefault="003B5845" w:rsidP="00617B3E">
            <w:pPr>
              <w:jc w:val="left"/>
              <w:rPr>
                <w:sz w:val="22"/>
                <w:lang w:val="en-GB"/>
              </w:rPr>
            </w:pPr>
            <w:r w:rsidRPr="004A00BD">
              <w:rPr>
                <w:sz w:val="16"/>
                <w:szCs w:val="16"/>
                <w:lang w:val="en-GB"/>
              </w:rPr>
              <w:t>The taping is applied tight.</w:t>
            </w:r>
          </w:p>
        </w:tc>
      </w:tr>
    </w:tbl>
    <w:p w14:paraId="41039BCD" w14:textId="77777777" w:rsidR="003B5845" w:rsidRDefault="003B5845" w:rsidP="003B5845">
      <w:pPr>
        <w:pStyle w:val="SmallStandard"/>
      </w:pPr>
    </w:p>
    <w:p w14:paraId="427CEC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4" w:name="_a70d8ffd59da8f6ade7c9defec0c4aed"/>
      <w:r w:rsidRPr="005254F8">
        <w:rPr>
          <w:lang w:val="en-GB"/>
        </w:rPr>
        <w:t>WindingType</w:t>
      </w:r>
      <w:bookmarkEnd w:id="1254"/>
    </w:p>
    <w:p w14:paraId="4D88D877" w14:textId="77777777" w:rsidR="003B5845" w:rsidRPr="00A518C2" w:rsidRDefault="003B5845" w:rsidP="003B5845">
      <w:pPr>
        <w:rPr>
          <w:lang w:val="en-GB"/>
        </w:rPr>
      </w:pPr>
      <w:r w:rsidRPr="00A518C2">
        <w:rPr>
          <w:sz w:val="18"/>
          <w:szCs w:val="18"/>
          <w:lang w:val="en-GB"/>
        </w:rPr>
        <w:t xml:space="preserve"> Defines the type of taping.</w:t>
      </w:r>
    </w:p>
    <w:p w14:paraId="15E526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543D21" w14:textId="77777777" w:rsidTr="00617B3E">
        <w:tc>
          <w:tcPr>
            <w:tcW w:w="2013" w:type="dxa"/>
            <w:shd w:val="clear" w:color="auto" w:fill="auto"/>
            <w:tcMar>
              <w:top w:w="28" w:type="dxa"/>
              <w:left w:w="28" w:type="dxa"/>
              <w:bottom w:w="28" w:type="dxa"/>
              <w:right w:w="28" w:type="dxa"/>
            </w:tcMar>
          </w:tcPr>
          <w:p w14:paraId="12FED0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8CCAF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B9E0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1D7290" w14:textId="77777777" w:rsidTr="00617B3E">
        <w:tc>
          <w:tcPr>
            <w:tcW w:w="2013" w:type="dxa"/>
            <w:shd w:val="clear" w:color="auto" w:fill="auto"/>
            <w:tcMar>
              <w:top w:w="28" w:type="dxa"/>
              <w:left w:w="28" w:type="dxa"/>
              <w:bottom w:w="28" w:type="dxa"/>
              <w:right w:w="28" w:type="dxa"/>
            </w:tcMar>
          </w:tcPr>
          <w:p w14:paraId="7FD5FE8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91B79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43DDB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0661A4" w14:textId="77777777" w:rsidTr="00617B3E">
        <w:tc>
          <w:tcPr>
            <w:tcW w:w="2013" w:type="dxa"/>
            <w:shd w:val="clear" w:color="auto" w:fill="auto"/>
            <w:tcMar>
              <w:top w:w="28" w:type="dxa"/>
              <w:left w:w="28" w:type="dxa"/>
              <w:bottom w:w="28" w:type="dxa"/>
              <w:right w:w="28" w:type="dxa"/>
            </w:tcMar>
          </w:tcPr>
          <w:p w14:paraId="28C0E830" w14:textId="77777777" w:rsidR="003B5845" w:rsidRPr="009F5D54" w:rsidRDefault="003B5845" w:rsidP="00617B3E">
            <w:pPr>
              <w:pStyle w:val="SmallStandard"/>
            </w:pPr>
            <w:r w:rsidRPr="009F5D54">
              <w:t>OnSpace</w:t>
            </w:r>
          </w:p>
        </w:tc>
        <w:tc>
          <w:tcPr>
            <w:tcW w:w="283" w:type="dxa"/>
            <w:shd w:val="clear" w:color="auto" w:fill="auto"/>
          </w:tcPr>
          <w:p w14:paraId="0B98463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B72F7" w14:textId="77777777" w:rsidR="003B5845" w:rsidRPr="004A00BD" w:rsidRDefault="003B5845" w:rsidP="00617B3E">
            <w:pPr>
              <w:jc w:val="left"/>
              <w:rPr>
                <w:sz w:val="22"/>
                <w:lang w:val="en-GB"/>
              </w:rPr>
            </w:pPr>
            <w:r w:rsidRPr="004A00BD">
              <w:rPr>
                <w:i/>
                <w:iCs/>
                <w:sz w:val="16"/>
                <w:szCs w:val="16"/>
                <w:lang w:val="en-GB"/>
              </w:rPr>
              <w:t>OnSpace</w:t>
            </w:r>
            <w:r w:rsidRPr="004A00BD">
              <w:rPr>
                <w:sz w:val="16"/>
                <w:szCs w:val="16"/>
                <w:lang w:val="en-GB"/>
              </w:rPr>
              <w:t xml:space="preserve"> describes a taping with gaps between the rounds (German: Luecke)</w:t>
            </w:r>
          </w:p>
        </w:tc>
      </w:tr>
      <w:tr w:rsidR="003B5845" w:rsidRPr="004A00BD" w14:paraId="32B7F966" w14:textId="77777777" w:rsidTr="00617B3E">
        <w:tc>
          <w:tcPr>
            <w:tcW w:w="2013" w:type="dxa"/>
            <w:shd w:val="clear" w:color="auto" w:fill="auto"/>
            <w:tcMar>
              <w:top w:w="28" w:type="dxa"/>
              <w:left w:w="28" w:type="dxa"/>
              <w:bottom w:w="28" w:type="dxa"/>
              <w:right w:w="28" w:type="dxa"/>
            </w:tcMar>
          </w:tcPr>
          <w:p w14:paraId="4ADCD0C8" w14:textId="77777777" w:rsidR="003B5845" w:rsidRPr="009F5D54" w:rsidRDefault="003B5845" w:rsidP="00617B3E">
            <w:pPr>
              <w:pStyle w:val="SmallStandard"/>
            </w:pPr>
            <w:r w:rsidRPr="009F5D54">
              <w:t>Spare</w:t>
            </w:r>
          </w:p>
        </w:tc>
        <w:tc>
          <w:tcPr>
            <w:tcW w:w="283" w:type="dxa"/>
            <w:shd w:val="clear" w:color="auto" w:fill="auto"/>
          </w:tcPr>
          <w:p w14:paraId="14425A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9301C6" w14:textId="77777777" w:rsidR="003B5845" w:rsidRPr="004A00BD" w:rsidRDefault="003B5845" w:rsidP="00617B3E">
            <w:pPr>
              <w:jc w:val="left"/>
              <w:rPr>
                <w:sz w:val="22"/>
                <w:lang w:val="en-GB"/>
              </w:rPr>
            </w:pPr>
            <w:r w:rsidRPr="004A00BD">
              <w:rPr>
                <w:i/>
                <w:iCs/>
                <w:sz w:val="16"/>
                <w:szCs w:val="16"/>
                <w:lang w:val="en-GB"/>
              </w:rPr>
              <w:t>Spare</w:t>
            </w:r>
            <w:r w:rsidRPr="004A00BD">
              <w:rPr>
                <w:sz w:val="16"/>
                <w:szCs w:val="16"/>
                <w:lang w:val="en-GB"/>
              </w:rPr>
              <w:t xml:space="preserve"> describes a taping with larger gaps between the rounds (German: Spar)</w:t>
            </w:r>
          </w:p>
        </w:tc>
      </w:tr>
      <w:tr w:rsidR="003B5845" w:rsidRPr="004A00BD" w14:paraId="098FC5F8" w14:textId="77777777" w:rsidTr="00617B3E">
        <w:tc>
          <w:tcPr>
            <w:tcW w:w="2013" w:type="dxa"/>
            <w:shd w:val="clear" w:color="auto" w:fill="auto"/>
            <w:tcMar>
              <w:top w:w="28" w:type="dxa"/>
              <w:left w:w="28" w:type="dxa"/>
              <w:bottom w:w="28" w:type="dxa"/>
              <w:right w:w="28" w:type="dxa"/>
            </w:tcMar>
          </w:tcPr>
          <w:p w14:paraId="56E78A2E" w14:textId="77777777" w:rsidR="003B5845" w:rsidRPr="009F5D54" w:rsidRDefault="003B5845" w:rsidP="00617B3E">
            <w:pPr>
              <w:pStyle w:val="SmallStandard"/>
            </w:pPr>
            <w:r w:rsidRPr="009F5D54">
              <w:t>Overlap</w:t>
            </w:r>
          </w:p>
        </w:tc>
        <w:tc>
          <w:tcPr>
            <w:tcW w:w="283" w:type="dxa"/>
            <w:shd w:val="clear" w:color="auto" w:fill="auto"/>
          </w:tcPr>
          <w:p w14:paraId="0BACF5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542EB0" w14:textId="77777777" w:rsidR="003B5845" w:rsidRPr="004A00BD" w:rsidRDefault="003B5845" w:rsidP="00617B3E">
            <w:pPr>
              <w:jc w:val="left"/>
              <w:rPr>
                <w:sz w:val="22"/>
                <w:lang w:val="en-GB"/>
              </w:rPr>
            </w:pPr>
            <w:r w:rsidRPr="004A00BD">
              <w:rPr>
                <w:i/>
                <w:iCs/>
                <w:sz w:val="16"/>
                <w:szCs w:val="16"/>
                <w:lang w:val="en-GB"/>
              </w:rPr>
              <w:t>Overlap</w:t>
            </w:r>
            <w:r w:rsidRPr="004A00BD">
              <w:rPr>
                <w:sz w:val="16"/>
                <w:szCs w:val="16"/>
                <w:lang w:val="en-GB"/>
              </w:rPr>
              <w:t xml:space="preserve"> describes a taping where each round overlaps the preceeding round.</w:t>
            </w:r>
          </w:p>
        </w:tc>
      </w:tr>
      <w:tr w:rsidR="003B5845" w:rsidRPr="004A00BD" w14:paraId="6A1D9122" w14:textId="77777777" w:rsidTr="00617B3E">
        <w:tc>
          <w:tcPr>
            <w:tcW w:w="2013" w:type="dxa"/>
            <w:shd w:val="clear" w:color="auto" w:fill="auto"/>
            <w:tcMar>
              <w:top w:w="28" w:type="dxa"/>
              <w:left w:w="28" w:type="dxa"/>
              <w:bottom w:w="28" w:type="dxa"/>
              <w:right w:w="28" w:type="dxa"/>
            </w:tcMar>
          </w:tcPr>
          <w:p w14:paraId="6BAA7F20" w14:textId="77777777" w:rsidR="003B5845" w:rsidRPr="009F5D54" w:rsidRDefault="003B5845" w:rsidP="00617B3E">
            <w:pPr>
              <w:pStyle w:val="SmallStandard"/>
            </w:pPr>
            <w:r w:rsidRPr="009F5D54">
              <w:t>DoubleOverlap</w:t>
            </w:r>
          </w:p>
        </w:tc>
        <w:tc>
          <w:tcPr>
            <w:tcW w:w="283" w:type="dxa"/>
            <w:shd w:val="clear" w:color="auto" w:fill="auto"/>
          </w:tcPr>
          <w:p w14:paraId="06DBEC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FE916B" w14:textId="77777777" w:rsidR="003B5845" w:rsidRPr="004A00BD" w:rsidRDefault="003B5845" w:rsidP="00617B3E">
            <w:pPr>
              <w:jc w:val="left"/>
              <w:rPr>
                <w:sz w:val="22"/>
                <w:lang w:val="en-GB"/>
              </w:rPr>
            </w:pPr>
            <w:r w:rsidRPr="004A00BD">
              <w:rPr>
                <w:i/>
                <w:iCs/>
                <w:sz w:val="16"/>
                <w:szCs w:val="16"/>
                <w:lang w:val="en-GB"/>
              </w:rPr>
              <w:t>DoubleOverlap</w:t>
            </w:r>
            <w:r w:rsidRPr="004A00BD">
              <w:rPr>
                <w:sz w:val="16"/>
                <w:szCs w:val="16"/>
                <w:lang w:val="en-GB"/>
              </w:rPr>
              <w:t xml:space="preserve"> describes a taping where each round overlaps the preceeding round and the taping is done twice (forward and backwards).</w:t>
            </w:r>
          </w:p>
        </w:tc>
      </w:tr>
      <w:tr w:rsidR="003B5845" w:rsidRPr="004A00BD" w14:paraId="06F8D860" w14:textId="77777777" w:rsidTr="00617B3E">
        <w:tc>
          <w:tcPr>
            <w:tcW w:w="2013" w:type="dxa"/>
            <w:shd w:val="clear" w:color="auto" w:fill="auto"/>
            <w:tcMar>
              <w:top w:w="28" w:type="dxa"/>
              <w:left w:w="28" w:type="dxa"/>
              <w:bottom w:w="28" w:type="dxa"/>
              <w:right w:w="28" w:type="dxa"/>
            </w:tcMar>
          </w:tcPr>
          <w:p w14:paraId="0B55A856" w14:textId="77777777" w:rsidR="003B5845" w:rsidRPr="009F5D54" w:rsidRDefault="003B5845" w:rsidP="00617B3E">
            <w:pPr>
              <w:pStyle w:val="SmallStandard"/>
            </w:pPr>
            <w:r w:rsidRPr="009F5D54">
              <w:t>Spiral</w:t>
            </w:r>
          </w:p>
        </w:tc>
        <w:tc>
          <w:tcPr>
            <w:tcW w:w="283" w:type="dxa"/>
            <w:shd w:val="clear" w:color="auto" w:fill="auto"/>
          </w:tcPr>
          <w:p w14:paraId="70279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B32E02" w14:textId="77777777" w:rsidR="003B5845" w:rsidRPr="004A00BD" w:rsidRDefault="003B5845" w:rsidP="00617B3E">
            <w:pPr>
              <w:jc w:val="left"/>
              <w:rPr>
                <w:sz w:val="22"/>
                <w:lang w:val="en-GB"/>
              </w:rPr>
            </w:pPr>
            <w:r w:rsidRPr="004A00BD">
              <w:rPr>
                <w:i/>
                <w:iCs/>
                <w:sz w:val="16"/>
                <w:szCs w:val="16"/>
                <w:lang w:val="en-GB"/>
              </w:rPr>
              <w:t>Spiral</w:t>
            </w:r>
            <w:r w:rsidRPr="004A00BD">
              <w:rPr>
                <w:sz w:val="16"/>
                <w:szCs w:val="16"/>
                <w:lang w:val="en-GB"/>
              </w:rPr>
              <w:t xml:space="preserve"> defines a taping with the least overlapping (German: Spiral).</w:t>
            </w:r>
          </w:p>
        </w:tc>
      </w:tr>
      <w:tr w:rsidR="003B5845" w:rsidRPr="004A00BD" w14:paraId="71AF9B69" w14:textId="77777777" w:rsidTr="00617B3E">
        <w:tc>
          <w:tcPr>
            <w:tcW w:w="2013" w:type="dxa"/>
            <w:shd w:val="clear" w:color="auto" w:fill="auto"/>
            <w:tcMar>
              <w:top w:w="28" w:type="dxa"/>
              <w:left w:w="28" w:type="dxa"/>
              <w:bottom w:w="28" w:type="dxa"/>
              <w:right w:w="28" w:type="dxa"/>
            </w:tcMar>
          </w:tcPr>
          <w:p w14:paraId="13917F98" w14:textId="77777777" w:rsidR="003B5845" w:rsidRPr="009F5D54" w:rsidRDefault="003B5845" w:rsidP="00617B3E">
            <w:pPr>
              <w:pStyle w:val="SmallStandard"/>
            </w:pPr>
            <w:r w:rsidRPr="009F5D54">
              <w:t>Longitudinal</w:t>
            </w:r>
          </w:p>
        </w:tc>
        <w:tc>
          <w:tcPr>
            <w:tcW w:w="283" w:type="dxa"/>
            <w:shd w:val="clear" w:color="auto" w:fill="auto"/>
          </w:tcPr>
          <w:p w14:paraId="4FD89D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2C4714" w14:textId="77777777" w:rsidR="003B5845" w:rsidRPr="004A00BD" w:rsidRDefault="003B5845" w:rsidP="00617B3E">
            <w:pPr>
              <w:jc w:val="left"/>
              <w:rPr>
                <w:sz w:val="22"/>
                <w:lang w:val="en-GB"/>
              </w:rPr>
            </w:pPr>
            <w:r w:rsidRPr="004A00BD">
              <w:rPr>
                <w:i/>
                <w:iCs/>
                <w:sz w:val="16"/>
                <w:szCs w:val="16"/>
                <w:lang w:val="en-GB"/>
              </w:rPr>
              <w:t xml:space="preserve">Longitudinal </w:t>
            </w:r>
            <w:r w:rsidRPr="004A00BD">
              <w:rPr>
                <w:sz w:val="16"/>
                <w:szCs w:val="16"/>
                <w:lang w:val="en-GB"/>
              </w:rPr>
              <w:t>defines a taping with where the tape is folded around a segment.</w:t>
            </w:r>
          </w:p>
        </w:tc>
      </w:tr>
    </w:tbl>
    <w:p w14:paraId="78EA007B" w14:textId="77777777" w:rsidR="003B5845" w:rsidRDefault="003B5845" w:rsidP="003B5845">
      <w:pPr>
        <w:pStyle w:val="SmallStandard"/>
      </w:pPr>
    </w:p>
    <w:p w14:paraId="442159E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55" w:name="_Toc27668629"/>
      <w:bookmarkStart w:id="1256" w:name="_Toc27730697"/>
      <w:r>
        <w:rPr>
          <w:lang w:val="en-GB"/>
        </w:rPr>
        <w:t xml:space="preserve">Module </w:t>
      </w:r>
      <w:bookmarkStart w:id="1257" w:name="_99d518f7e458a8054d536feb1d16cc0c"/>
      <w:r>
        <w:rPr>
          <w:lang w:val="en-GB"/>
        </w:rPr>
        <w:t>instructions</w:t>
      </w:r>
      <w:bookmarkEnd w:id="1255"/>
      <w:bookmarkEnd w:id="1256"/>
      <w:bookmarkEnd w:id="1257"/>
    </w:p>
    <w:p w14:paraId="4E82F0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8" w:name="_983d04daad970bfdd5c8b75ceda2612c"/>
      <w:r>
        <w:rPr>
          <w:lang w:val="en-GB"/>
        </w:rPr>
        <w:t>DocumentBasedInstruction</w:t>
      </w:r>
      <w:bookmarkEnd w:id="1258"/>
    </w:p>
    <w:p w14:paraId="104E4298" w14:textId="77777777" w:rsidR="003B5845" w:rsidRPr="00A518C2" w:rsidRDefault="003B5845" w:rsidP="003B5845">
      <w:pPr>
        <w:rPr>
          <w:lang w:val="en-GB"/>
        </w:rPr>
      </w:pPr>
      <w:r w:rsidRPr="00A518C2">
        <w:rPr>
          <w:sz w:val="18"/>
          <w:szCs w:val="18"/>
          <w:lang w:val="en-GB"/>
        </w:rPr>
        <w:t>A DocumentBasedInstruction is an Instruction to a SheetOrChapter in a DocumentVersion or to a complete DocumentVersion.</w:t>
      </w:r>
    </w:p>
    <w:p w14:paraId="255D6F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26413" w14:textId="77777777" w:rsidTr="00617B3E">
        <w:tc>
          <w:tcPr>
            <w:tcW w:w="2013" w:type="dxa"/>
            <w:shd w:val="clear" w:color="auto" w:fill="auto"/>
            <w:tcMar>
              <w:top w:w="28" w:type="dxa"/>
              <w:left w:w="28" w:type="dxa"/>
              <w:bottom w:w="28" w:type="dxa"/>
              <w:right w:w="28" w:type="dxa"/>
            </w:tcMar>
          </w:tcPr>
          <w:p w14:paraId="0C7DEB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CFFAB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253E8233" w14:textId="77777777" w:rsidTr="00617B3E">
        <w:tc>
          <w:tcPr>
            <w:tcW w:w="2013" w:type="dxa"/>
            <w:shd w:val="clear" w:color="auto" w:fill="auto"/>
            <w:tcMar>
              <w:top w:w="28" w:type="dxa"/>
              <w:left w:w="28" w:type="dxa"/>
              <w:bottom w:w="28" w:type="dxa"/>
              <w:right w:w="28" w:type="dxa"/>
            </w:tcMar>
          </w:tcPr>
          <w:p w14:paraId="7055F0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005EB8" w14:textId="77777777" w:rsidR="003B5845" w:rsidRPr="004A00BD" w:rsidRDefault="003B5845" w:rsidP="00617B3E">
            <w:pPr>
              <w:rPr>
                <w:sz w:val="22"/>
              </w:rPr>
            </w:pPr>
          </w:p>
        </w:tc>
      </w:tr>
      <w:tr w:rsidR="003B5845" w:rsidRPr="008359F5" w14:paraId="37A6E469" w14:textId="77777777" w:rsidTr="00617B3E">
        <w:tc>
          <w:tcPr>
            <w:tcW w:w="2013" w:type="dxa"/>
            <w:shd w:val="clear" w:color="auto" w:fill="auto"/>
            <w:tcMar>
              <w:top w:w="28" w:type="dxa"/>
              <w:left w:w="28" w:type="dxa"/>
              <w:bottom w:w="28" w:type="dxa"/>
              <w:right w:w="28" w:type="dxa"/>
            </w:tcMar>
          </w:tcPr>
          <w:p w14:paraId="6A15B1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4EEB54" w14:textId="77777777" w:rsidR="003B5845" w:rsidRPr="000437C1" w:rsidRDefault="003B5845" w:rsidP="00617B3E">
            <w:pPr>
              <w:pStyle w:val="SmallStandard"/>
            </w:pPr>
            <w:r>
              <w:t>false</w:t>
            </w:r>
          </w:p>
        </w:tc>
      </w:tr>
    </w:tbl>
    <w:p w14:paraId="189563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A30F5" w14:textId="77777777" w:rsidTr="00617B3E">
        <w:tc>
          <w:tcPr>
            <w:tcW w:w="3856" w:type="dxa"/>
            <w:gridSpan w:val="3"/>
            <w:shd w:val="clear" w:color="auto" w:fill="auto"/>
          </w:tcPr>
          <w:p w14:paraId="3612C5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933695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D9B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02DC19" w14:textId="77777777" w:rsidTr="00617B3E">
        <w:tc>
          <w:tcPr>
            <w:tcW w:w="1573" w:type="dxa"/>
            <w:shd w:val="clear" w:color="auto" w:fill="auto"/>
          </w:tcPr>
          <w:p w14:paraId="7BA5238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5114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8331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1EED9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8CD4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CBAEE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2BFE89" w14:textId="77777777" w:rsidTr="00617B3E">
        <w:tc>
          <w:tcPr>
            <w:tcW w:w="1573" w:type="dxa"/>
            <w:shd w:val="clear" w:color="auto" w:fill="auto"/>
          </w:tcPr>
          <w:p w14:paraId="65C25351" w14:textId="77777777" w:rsidR="003B5845" w:rsidRPr="00634625" w:rsidRDefault="003B5845" w:rsidP="00617B3E">
            <w:pPr>
              <w:pStyle w:val="SmallStandard"/>
            </w:pPr>
            <w:r>
              <w:lastRenderedPageBreak/>
              <w:t>DocumentVersion</w:t>
            </w:r>
          </w:p>
        </w:tc>
        <w:tc>
          <w:tcPr>
            <w:tcW w:w="1574" w:type="dxa"/>
            <w:shd w:val="clear" w:color="auto" w:fill="auto"/>
          </w:tcPr>
          <w:p w14:paraId="6B033905" w14:textId="77777777" w:rsidR="003B5845" w:rsidRPr="00132C43" w:rsidRDefault="003B5845" w:rsidP="00617B3E">
            <w:pPr>
              <w:pStyle w:val="SmallStandard"/>
            </w:pPr>
            <w:r>
              <w:t>referencedDocument</w:t>
            </w:r>
          </w:p>
        </w:tc>
        <w:tc>
          <w:tcPr>
            <w:tcW w:w="708" w:type="dxa"/>
            <w:shd w:val="clear" w:color="auto" w:fill="auto"/>
          </w:tcPr>
          <w:p w14:paraId="75AF5E03" w14:textId="77777777" w:rsidR="003B5845" w:rsidRPr="00D331EF" w:rsidRDefault="003B5845" w:rsidP="00617B3E">
            <w:pPr>
              <w:pStyle w:val="SmallStandard"/>
            </w:pPr>
            <w:r w:rsidRPr="00574783">
              <w:t>1</w:t>
            </w:r>
          </w:p>
        </w:tc>
        <w:tc>
          <w:tcPr>
            <w:tcW w:w="709" w:type="dxa"/>
            <w:shd w:val="clear" w:color="auto" w:fill="auto"/>
          </w:tcPr>
          <w:p w14:paraId="63B69A30" w14:textId="77777777" w:rsidR="003B5845" w:rsidRPr="00D331EF" w:rsidRDefault="003B5845" w:rsidP="00617B3E">
            <w:pPr>
              <w:pStyle w:val="SmallStandard"/>
            </w:pPr>
            <w:r w:rsidRPr="00207506">
              <w:t>0..*</w:t>
            </w:r>
          </w:p>
        </w:tc>
        <w:tc>
          <w:tcPr>
            <w:tcW w:w="567" w:type="dxa"/>
            <w:shd w:val="clear" w:color="auto" w:fill="auto"/>
          </w:tcPr>
          <w:p w14:paraId="6F462270" w14:textId="77777777" w:rsidR="003B5845" w:rsidRPr="00D331EF" w:rsidRDefault="003B5845" w:rsidP="00617B3E">
            <w:pPr>
              <w:pStyle w:val="SmallStandard"/>
            </w:pPr>
            <w:r>
              <w:t>N</w:t>
            </w:r>
          </w:p>
        </w:tc>
        <w:tc>
          <w:tcPr>
            <w:tcW w:w="3969" w:type="dxa"/>
            <w:shd w:val="clear" w:color="auto" w:fill="auto"/>
          </w:tcPr>
          <w:p w14:paraId="70A41E51" w14:textId="77777777" w:rsidR="003B5845" w:rsidRDefault="003B5845" w:rsidP="00617B3E">
            <w:pPr>
              <w:pStyle w:val="SmallStandard"/>
            </w:pPr>
            <w:r w:rsidRPr="00491287">
              <w:t>References the DocumentVersion that is used as an Instruction.</w:t>
            </w:r>
          </w:p>
        </w:tc>
      </w:tr>
      <w:tr w:rsidR="003B5845" w:rsidRPr="004A00BD" w14:paraId="430A6E26" w14:textId="77777777" w:rsidTr="00617B3E">
        <w:tc>
          <w:tcPr>
            <w:tcW w:w="1573" w:type="dxa"/>
            <w:shd w:val="clear" w:color="auto" w:fill="auto"/>
          </w:tcPr>
          <w:p w14:paraId="29D0CA61" w14:textId="77777777" w:rsidR="003B5845" w:rsidRPr="00634625" w:rsidRDefault="003B5845" w:rsidP="00617B3E">
            <w:pPr>
              <w:pStyle w:val="SmallStandard"/>
            </w:pPr>
            <w:r>
              <w:t>SheetOrChapter</w:t>
            </w:r>
          </w:p>
        </w:tc>
        <w:tc>
          <w:tcPr>
            <w:tcW w:w="1574" w:type="dxa"/>
            <w:shd w:val="clear" w:color="auto" w:fill="auto"/>
          </w:tcPr>
          <w:p w14:paraId="49F0A156" w14:textId="77777777" w:rsidR="003B5845" w:rsidRPr="00132C43" w:rsidRDefault="003B5845" w:rsidP="00617B3E">
            <w:pPr>
              <w:pStyle w:val="SmallStandard"/>
            </w:pPr>
            <w:r>
              <w:t>referencedSheetOrChapter</w:t>
            </w:r>
          </w:p>
        </w:tc>
        <w:tc>
          <w:tcPr>
            <w:tcW w:w="708" w:type="dxa"/>
            <w:shd w:val="clear" w:color="auto" w:fill="auto"/>
          </w:tcPr>
          <w:p w14:paraId="2F6A3FA1" w14:textId="77777777" w:rsidR="003B5845" w:rsidRPr="00D331EF" w:rsidRDefault="003B5845" w:rsidP="00617B3E">
            <w:pPr>
              <w:pStyle w:val="SmallStandard"/>
            </w:pPr>
            <w:r w:rsidRPr="00574783">
              <w:t>0..1</w:t>
            </w:r>
          </w:p>
        </w:tc>
        <w:tc>
          <w:tcPr>
            <w:tcW w:w="709" w:type="dxa"/>
            <w:shd w:val="clear" w:color="auto" w:fill="auto"/>
          </w:tcPr>
          <w:p w14:paraId="1A17BFBC" w14:textId="77777777" w:rsidR="003B5845" w:rsidRPr="00D331EF" w:rsidRDefault="003B5845" w:rsidP="00617B3E">
            <w:pPr>
              <w:pStyle w:val="SmallStandard"/>
            </w:pPr>
            <w:r w:rsidRPr="00207506">
              <w:t>0..*</w:t>
            </w:r>
          </w:p>
        </w:tc>
        <w:tc>
          <w:tcPr>
            <w:tcW w:w="567" w:type="dxa"/>
            <w:shd w:val="clear" w:color="auto" w:fill="auto"/>
          </w:tcPr>
          <w:p w14:paraId="1C234446" w14:textId="77777777" w:rsidR="003B5845" w:rsidRPr="00D331EF" w:rsidRDefault="003B5845" w:rsidP="00617B3E">
            <w:pPr>
              <w:pStyle w:val="SmallStandard"/>
            </w:pPr>
            <w:r>
              <w:t>N</w:t>
            </w:r>
          </w:p>
        </w:tc>
        <w:tc>
          <w:tcPr>
            <w:tcW w:w="3969" w:type="dxa"/>
            <w:shd w:val="clear" w:color="auto" w:fill="auto"/>
          </w:tcPr>
          <w:p w14:paraId="0FFEF505" w14:textId="77777777" w:rsidR="003B5845" w:rsidRDefault="003B5845" w:rsidP="00617B3E">
            <w:pPr>
              <w:pStyle w:val="SmallStandard"/>
            </w:pPr>
            <w:r w:rsidRPr="00491287">
              <w:t>References the SheetOrChapter that is used as an Instruction.</w:t>
            </w:r>
          </w:p>
        </w:tc>
      </w:tr>
    </w:tbl>
    <w:p w14:paraId="02307D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9" w:name="_058b211342a7b2a24597cd6a59e8c1f9"/>
      <w:r>
        <w:rPr>
          <w:lang w:val="en-GB"/>
        </w:rPr>
        <w:t>FileBasedInstruction</w:t>
      </w:r>
      <w:bookmarkEnd w:id="1259"/>
    </w:p>
    <w:p w14:paraId="194C4FBB" w14:textId="77777777" w:rsidR="003B5845" w:rsidRPr="00A518C2" w:rsidRDefault="003B5845" w:rsidP="003B5845">
      <w:pPr>
        <w:rPr>
          <w:lang w:val="en-GB"/>
        </w:rPr>
      </w:pPr>
      <w:r w:rsidRPr="00A518C2">
        <w:rPr>
          <w:sz w:val="18"/>
          <w:szCs w:val="18"/>
          <w:lang w:val="en-GB"/>
        </w:rPr>
        <w:t>A FileBasedInstruction is an Instruction that references a file packaged (VEC-Package) together with a VEC-file. Such a file can be for example an image.</w:t>
      </w:r>
    </w:p>
    <w:p w14:paraId="1F9B68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17C357" w14:textId="77777777" w:rsidTr="00617B3E">
        <w:tc>
          <w:tcPr>
            <w:tcW w:w="2013" w:type="dxa"/>
            <w:shd w:val="clear" w:color="auto" w:fill="auto"/>
            <w:tcMar>
              <w:top w:w="28" w:type="dxa"/>
              <w:left w:w="28" w:type="dxa"/>
              <w:bottom w:w="28" w:type="dxa"/>
              <w:right w:w="28" w:type="dxa"/>
            </w:tcMar>
          </w:tcPr>
          <w:p w14:paraId="280287A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1BBC6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5FF96297" w14:textId="77777777" w:rsidTr="00617B3E">
        <w:tc>
          <w:tcPr>
            <w:tcW w:w="2013" w:type="dxa"/>
            <w:shd w:val="clear" w:color="auto" w:fill="auto"/>
            <w:tcMar>
              <w:top w:w="28" w:type="dxa"/>
              <w:left w:w="28" w:type="dxa"/>
              <w:bottom w:w="28" w:type="dxa"/>
              <w:right w:w="28" w:type="dxa"/>
            </w:tcMar>
          </w:tcPr>
          <w:p w14:paraId="25ADA71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0DA75" w14:textId="77777777" w:rsidR="003B5845" w:rsidRPr="004A00BD" w:rsidRDefault="003B5845" w:rsidP="00617B3E">
            <w:pPr>
              <w:rPr>
                <w:sz w:val="22"/>
              </w:rPr>
            </w:pPr>
          </w:p>
        </w:tc>
      </w:tr>
      <w:tr w:rsidR="003B5845" w:rsidRPr="008359F5" w14:paraId="0889DAC3" w14:textId="77777777" w:rsidTr="00617B3E">
        <w:tc>
          <w:tcPr>
            <w:tcW w:w="2013" w:type="dxa"/>
            <w:shd w:val="clear" w:color="auto" w:fill="auto"/>
            <w:tcMar>
              <w:top w:w="28" w:type="dxa"/>
              <w:left w:w="28" w:type="dxa"/>
              <w:bottom w:w="28" w:type="dxa"/>
              <w:right w:w="28" w:type="dxa"/>
            </w:tcMar>
          </w:tcPr>
          <w:p w14:paraId="7D481B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545691" w14:textId="77777777" w:rsidR="003B5845" w:rsidRPr="000437C1" w:rsidRDefault="003B5845" w:rsidP="00617B3E">
            <w:pPr>
              <w:pStyle w:val="SmallStandard"/>
            </w:pPr>
            <w:r>
              <w:t>false</w:t>
            </w:r>
          </w:p>
        </w:tc>
      </w:tr>
    </w:tbl>
    <w:p w14:paraId="2B9A15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D26820" w14:textId="77777777" w:rsidTr="00617B3E">
        <w:tc>
          <w:tcPr>
            <w:tcW w:w="2013" w:type="dxa"/>
            <w:shd w:val="clear" w:color="auto" w:fill="auto"/>
            <w:tcMar>
              <w:top w:w="28" w:type="dxa"/>
              <w:left w:w="28" w:type="dxa"/>
              <w:bottom w:w="28" w:type="dxa"/>
              <w:right w:w="28" w:type="dxa"/>
            </w:tcMar>
          </w:tcPr>
          <w:p w14:paraId="5133CA7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EBEE7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28D30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3588E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72DDBC" w14:textId="77777777" w:rsidTr="00617B3E">
        <w:tc>
          <w:tcPr>
            <w:tcW w:w="2013" w:type="dxa"/>
            <w:shd w:val="clear" w:color="auto" w:fill="auto"/>
            <w:tcMar>
              <w:top w:w="28" w:type="dxa"/>
              <w:left w:w="28" w:type="dxa"/>
              <w:bottom w:w="28" w:type="dxa"/>
              <w:right w:w="28" w:type="dxa"/>
            </w:tcMar>
          </w:tcPr>
          <w:p w14:paraId="3BF17BC7"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3A26475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8C1B2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FB016F" w14:textId="77777777" w:rsidR="003B5845" w:rsidRPr="004A00BD" w:rsidRDefault="003B5845" w:rsidP="00617B3E">
            <w:pPr>
              <w:jc w:val="left"/>
              <w:rPr>
                <w:sz w:val="22"/>
                <w:lang w:val="en-GB"/>
              </w:rPr>
            </w:pPr>
            <w:r w:rsidRPr="004A00BD">
              <w:rPr>
                <w:sz w:val="16"/>
                <w:szCs w:val="16"/>
                <w:lang w:val="en-GB"/>
              </w:rPr>
              <w:t>The name of the file as it appears in the package, including the folder structure (fully qualified name).</w:t>
            </w:r>
          </w:p>
        </w:tc>
      </w:tr>
      <w:tr w:rsidR="003B5845" w:rsidRPr="004A00BD" w14:paraId="0A13CA2F" w14:textId="77777777" w:rsidTr="00617B3E">
        <w:tc>
          <w:tcPr>
            <w:tcW w:w="2013" w:type="dxa"/>
            <w:shd w:val="clear" w:color="auto" w:fill="auto"/>
            <w:tcMar>
              <w:top w:w="28" w:type="dxa"/>
              <w:left w:w="28" w:type="dxa"/>
              <w:bottom w:w="28" w:type="dxa"/>
              <w:right w:w="28" w:type="dxa"/>
            </w:tcMar>
          </w:tcPr>
          <w:p w14:paraId="57B14A0A" w14:textId="77777777" w:rsidR="003B5845" w:rsidRPr="00620BBE" w:rsidRDefault="003B5845" w:rsidP="00617B3E">
            <w:pPr>
              <w:pStyle w:val="SmallStandard"/>
            </w:pPr>
            <w:r w:rsidRPr="00620BBE">
              <w:t>lastModified</w:t>
            </w:r>
          </w:p>
        </w:tc>
        <w:tc>
          <w:tcPr>
            <w:tcW w:w="1559" w:type="dxa"/>
            <w:shd w:val="clear" w:color="auto" w:fill="auto"/>
            <w:tcMar>
              <w:top w:w="28" w:type="dxa"/>
              <w:left w:w="28" w:type="dxa"/>
              <w:bottom w:w="28" w:type="dxa"/>
              <w:right w:w="28" w:type="dxa"/>
            </w:tcMar>
          </w:tcPr>
          <w:p w14:paraId="47724C2E"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6E165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0AD180" w14:textId="77777777" w:rsidR="003B5845" w:rsidRPr="004A00BD" w:rsidRDefault="003B5845" w:rsidP="00617B3E">
            <w:pPr>
              <w:jc w:val="left"/>
              <w:rPr>
                <w:sz w:val="22"/>
                <w:lang w:val="en-GB"/>
              </w:rPr>
            </w:pPr>
            <w:r w:rsidRPr="004A00BD">
              <w:rPr>
                <w:sz w:val="16"/>
                <w:szCs w:val="16"/>
                <w:lang w:val="en-GB"/>
              </w:rPr>
              <w:t>The last modified timestamp of the file.</w:t>
            </w:r>
          </w:p>
        </w:tc>
      </w:tr>
      <w:tr w:rsidR="003B5845" w:rsidRPr="004A00BD" w14:paraId="4C0D7083" w14:textId="77777777" w:rsidTr="00617B3E">
        <w:tc>
          <w:tcPr>
            <w:tcW w:w="2013" w:type="dxa"/>
            <w:shd w:val="clear" w:color="auto" w:fill="auto"/>
            <w:tcMar>
              <w:top w:w="28" w:type="dxa"/>
              <w:left w:w="28" w:type="dxa"/>
              <w:bottom w:w="28" w:type="dxa"/>
              <w:right w:w="28" w:type="dxa"/>
            </w:tcMar>
          </w:tcPr>
          <w:p w14:paraId="344026C5"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1C1C28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F3D898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D1072E" w14:textId="77777777" w:rsidR="003B5845" w:rsidRPr="004A00BD" w:rsidRDefault="003B5845" w:rsidP="00617B3E">
            <w:pPr>
              <w:jc w:val="left"/>
              <w:rPr>
                <w:sz w:val="22"/>
                <w:lang w:val="en-GB"/>
              </w:rPr>
            </w:pPr>
            <w:r w:rsidRPr="004A00BD">
              <w:rPr>
                <w:sz w:val="16"/>
                <w:szCs w:val="16"/>
                <w:lang w:val="en-GB"/>
              </w:rPr>
              <w:t>The dataFormat specifies the format of the FileReference. This could be for example the mime-type of the external file.</w:t>
            </w:r>
          </w:p>
        </w:tc>
      </w:tr>
    </w:tbl>
    <w:p w14:paraId="3AA234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0" w:name="_a38d49b1e0a2fde75d5e0fbe18dc032e"/>
      <w:r>
        <w:rPr>
          <w:lang w:val="en-GB"/>
        </w:rPr>
        <w:t>Instruction</w:t>
      </w:r>
      <w:bookmarkEnd w:id="1260"/>
    </w:p>
    <w:p w14:paraId="7BCD5C98" w14:textId="77777777" w:rsidR="003B5845" w:rsidRDefault="003B5845" w:rsidP="003B5845">
      <w:r w:rsidRPr="00A518C2">
        <w:rPr>
          <w:sz w:val="18"/>
          <w:szCs w:val="18"/>
          <w:lang w:val="en-GB"/>
        </w:rPr>
        <w:t xml:space="preserve">Abstract super class to specify different types of instructions. </w:t>
      </w:r>
      <w:r>
        <w:rPr>
          <w:sz w:val="18"/>
          <w:szCs w:val="18"/>
        </w:rPr>
        <w:t>Possible instructions are text, file or document based.</w:t>
      </w:r>
    </w:p>
    <w:p w14:paraId="106626B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F5C422" w14:textId="77777777" w:rsidTr="00617B3E">
        <w:tc>
          <w:tcPr>
            <w:tcW w:w="2013" w:type="dxa"/>
            <w:shd w:val="clear" w:color="auto" w:fill="auto"/>
            <w:tcMar>
              <w:top w:w="28" w:type="dxa"/>
              <w:left w:w="28" w:type="dxa"/>
              <w:bottom w:w="28" w:type="dxa"/>
              <w:right w:w="28" w:type="dxa"/>
            </w:tcMar>
          </w:tcPr>
          <w:p w14:paraId="39E6D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DE372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3507672" w14:textId="77777777" w:rsidTr="00617B3E">
        <w:tc>
          <w:tcPr>
            <w:tcW w:w="2013" w:type="dxa"/>
            <w:shd w:val="clear" w:color="auto" w:fill="auto"/>
            <w:tcMar>
              <w:top w:w="28" w:type="dxa"/>
              <w:left w:w="28" w:type="dxa"/>
              <w:bottom w:w="28" w:type="dxa"/>
              <w:right w:w="28" w:type="dxa"/>
            </w:tcMar>
          </w:tcPr>
          <w:p w14:paraId="02720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DD4943" w14:textId="77777777" w:rsidR="003B5845" w:rsidRPr="004A00BD" w:rsidRDefault="003B5845" w:rsidP="00617B3E">
            <w:pPr>
              <w:rPr>
                <w:sz w:val="22"/>
              </w:rPr>
            </w:pPr>
          </w:p>
        </w:tc>
      </w:tr>
      <w:tr w:rsidR="003B5845" w:rsidRPr="008359F5" w14:paraId="265013B7" w14:textId="77777777" w:rsidTr="00617B3E">
        <w:tc>
          <w:tcPr>
            <w:tcW w:w="2013" w:type="dxa"/>
            <w:shd w:val="clear" w:color="auto" w:fill="auto"/>
            <w:tcMar>
              <w:top w:w="28" w:type="dxa"/>
              <w:left w:w="28" w:type="dxa"/>
              <w:bottom w:w="28" w:type="dxa"/>
              <w:right w:w="28" w:type="dxa"/>
            </w:tcMar>
          </w:tcPr>
          <w:p w14:paraId="60DCBB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14A6CF" w14:textId="77777777" w:rsidR="003B5845" w:rsidRPr="000437C1" w:rsidRDefault="003B5845" w:rsidP="00617B3E">
            <w:pPr>
              <w:pStyle w:val="SmallStandard"/>
            </w:pPr>
            <w:r>
              <w:t>true</w:t>
            </w:r>
          </w:p>
        </w:tc>
      </w:tr>
    </w:tbl>
    <w:p w14:paraId="69111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0A8F6" w14:textId="77777777" w:rsidTr="00617B3E">
        <w:tc>
          <w:tcPr>
            <w:tcW w:w="2296" w:type="dxa"/>
            <w:gridSpan w:val="2"/>
            <w:shd w:val="clear" w:color="auto" w:fill="auto"/>
          </w:tcPr>
          <w:p w14:paraId="4F867C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6A08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FCBBF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7B399D" w14:textId="77777777" w:rsidTr="00617B3E">
        <w:tc>
          <w:tcPr>
            <w:tcW w:w="1588" w:type="dxa"/>
            <w:shd w:val="clear" w:color="auto" w:fill="auto"/>
          </w:tcPr>
          <w:p w14:paraId="6B0EB9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F00EE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DCDA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A971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1D8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7D9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A22BA0" w14:textId="77777777" w:rsidTr="00617B3E">
        <w:tc>
          <w:tcPr>
            <w:tcW w:w="1588" w:type="dxa"/>
            <w:shd w:val="clear" w:color="auto" w:fill="auto"/>
          </w:tcPr>
          <w:p w14:paraId="405DEF36" w14:textId="77777777" w:rsidR="003B5845" w:rsidRPr="00634625" w:rsidRDefault="003B5845" w:rsidP="00617B3E">
            <w:pPr>
              <w:pStyle w:val="SmallStandard"/>
            </w:pPr>
            <w:r>
              <w:t>OccurrenceOrUsage</w:t>
            </w:r>
          </w:p>
        </w:tc>
        <w:tc>
          <w:tcPr>
            <w:tcW w:w="708" w:type="dxa"/>
            <w:shd w:val="clear" w:color="auto" w:fill="auto"/>
          </w:tcPr>
          <w:p w14:paraId="6EAEC6C7" w14:textId="77777777" w:rsidR="003B5845" w:rsidRPr="00D331EF" w:rsidRDefault="003B5845" w:rsidP="00617B3E">
            <w:pPr>
              <w:pStyle w:val="SmallStandard"/>
            </w:pPr>
            <w:r w:rsidRPr="00D01517">
              <w:t>0..1</w:t>
            </w:r>
          </w:p>
        </w:tc>
        <w:tc>
          <w:tcPr>
            <w:tcW w:w="1560" w:type="dxa"/>
            <w:shd w:val="clear" w:color="auto" w:fill="auto"/>
          </w:tcPr>
          <w:p w14:paraId="420CAA2B" w14:textId="77777777" w:rsidR="003B5845" w:rsidRPr="00132C43" w:rsidRDefault="003B5845" w:rsidP="00617B3E">
            <w:pPr>
              <w:pStyle w:val="SmallStandard"/>
            </w:pPr>
            <w:r>
              <w:t>installationInstruction</w:t>
            </w:r>
          </w:p>
        </w:tc>
        <w:tc>
          <w:tcPr>
            <w:tcW w:w="708" w:type="dxa"/>
            <w:shd w:val="clear" w:color="auto" w:fill="auto"/>
          </w:tcPr>
          <w:p w14:paraId="7AE9006B" w14:textId="77777777" w:rsidR="003B5845" w:rsidRPr="00D331EF" w:rsidRDefault="003B5845" w:rsidP="00617B3E">
            <w:pPr>
              <w:pStyle w:val="SmallStandard"/>
            </w:pPr>
            <w:r w:rsidRPr="00D01517">
              <w:t>0..*</w:t>
            </w:r>
          </w:p>
        </w:tc>
        <w:tc>
          <w:tcPr>
            <w:tcW w:w="567" w:type="dxa"/>
            <w:shd w:val="clear" w:color="auto" w:fill="auto"/>
          </w:tcPr>
          <w:p w14:paraId="57C2100A" w14:textId="77777777" w:rsidR="003B5845" w:rsidRDefault="003B5845" w:rsidP="00617B3E">
            <w:pPr>
              <w:pStyle w:val="SmallStandard"/>
            </w:pPr>
            <w:r>
              <w:t>Y</w:t>
            </w:r>
          </w:p>
        </w:tc>
        <w:tc>
          <w:tcPr>
            <w:tcW w:w="3969" w:type="dxa"/>
            <w:shd w:val="clear" w:color="auto" w:fill="auto"/>
          </w:tcPr>
          <w:p w14:paraId="4AEE438C" w14:textId="77777777" w:rsidR="003B5845" w:rsidRDefault="003B5845" w:rsidP="00617B3E">
            <w:pPr>
              <w:pStyle w:val="SmallStandard"/>
            </w:pPr>
            <w:r w:rsidRPr="00491287">
              <w:t xml:space="preserve">Room to specify InstallationInstruction(s) for the OccurrenceOrUsage. </w:t>
            </w:r>
          </w:p>
        </w:tc>
      </w:tr>
    </w:tbl>
    <w:p w14:paraId="357063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1" w:name="_aa09a450321fe3fefed1a37061c24ba1"/>
      <w:r>
        <w:rPr>
          <w:lang w:val="en-GB"/>
        </w:rPr>
        <w:t>TextBasedInstruction</w:t>
      </w:r>
      <w:bookmarkEnd w:id="1261"/>
    </w:p>
    <w:p w14:paraId="33B29987" w14:textId="77777777" w:rsidR="003B5845" w:rsidRPr="00A518C2" w:rsidRDefault="003B5845" w:rsidP="003B5845">
      <w:pPr>
        <w:rPr>
          <w:lang w:val="en-GB"/>
        </w:rPr>
      </w:pPr>
      <w:r w:rsidRPr="00A518C2">
        <w:rPr>
          <w:sz w:val="18"/>
          <w:szCs w:val="18"/>
          <w:lang w:val="en-GB"/>
        </w:rPr>
        <w:t>A TextBasedInstruction is used to specify human readable instructions in text.</w:t>
      </w:r>
    </w:p>
    <w:p w14:paraId="65B89D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4FCA6" w14:textId="77777777" w:rsidTr="00617B3E">
        <w:tc>
          <w:tcPr>
            <w:tcW w:w="2013" w:type="dxa"/>
            <w:shd w:val="clear" w:color="auto" w:fill="auto"/>
            <w:tcMar>
              <w:top w:w="28" w:type="dxa"/>
              <w:left w:w="28" w:type="dxa"/>
              <w:bottom w:w="28" w:type="dxa"/>
              <w:right w:w="28" w:type="dxa"/>
            </w:tcMar>
          </w:tcPr>
          <w:p w14:paraId="768E29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99AD0"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15A176CF" w14:textId="77777777" w:rsidTr="00617B3E">
        <w:tc>
          <w:tcPr>
            <w:tcW w:w="2013" w:type="dxa"/>
            <w:shd w:val="clear" w:color="auto" w:fill="auto"/>
            <w:tcMar>
              <w:top w:w="28" w:type="dxa"/>
              <w:left w:w="28" w:type="dxa"/>
              <w:bottom w:w="28" w:type="dxa"/>
              <w:right w:w="28" w:type="dxa"/>
            </w:tcMar>
          </w:tcPr>
          <w:p w14:paraId="312D33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0BCC18" w14:textId="77777777" w:rsidR="003B5845" w:rsidRPr="004A00BD" w:rsidRDefault="003B5845" w:rsidP="00617B3E">
            <w:pPr>
              <w:rPr>
                <w:sz w:val="22"/>
              </w:rPr>
            </w:pPr>
          </w:p>
        </w:tc>
      </w:tr>
      <w:tr w:rsidR="003B5845" w:rsidRPr="008359F5" w14:paraId="18126C1E" w14:textId="77777777" w:rsidTr="00617B3E">
        <w:tc>
          <w:tcPr>
            <w:tcW w:w="2013" w:type="dxa"/>
            <w:shd w:val="clear" w:color="auto" w:fill="auto"/>
            <w:tcMar>
              <w:top w:w="28" w:type="dxa"/>
              <w:left w:w="28" w:type="dxa"/>
              <w:bottom w:w="28" w:type="dxa"/>
              <w:right w:w="28" w:type="dxa"/>
            </w:tcMar>
          </w:tcPr>
          <w:p w14:paraId="6E579E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6CEED0" w14:textId="77777777" w:rsidR="003B5845" w:rsidRPr="000437C1" w:rsidRDefault="003B5845" w:rsidP="00617B3E">
            <w:pPr>
              <w:pStyle w:val="SmallStandard"/>
            </w:pPr>
            <w:r>
              <w:t>false</w:t>
            </w:r>
          </w:p>
        </w:tc>
      </w:tr>
    </w:tbl>
    <w:p w14:paraId="15CA8A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DEA5CC" w14:textId="77777777" w:rsidTr="00617B3E">
        <w:tc>
          <w:tcPr>
            <w:tcW w:w="2013" w:type="dxa"/>
            <w:shd w:val="clear" w:color="auto" w:fill="auto"/>
            <w:tcMar>
              <w:top w:w="28" w:type="dxa"/>
              <w:left w:w="28" w:type="dxa"/>
              <w:bottom w:w="28" w:type="dxa"/>
              <w:right w:w="28" w:type="dxa"/>
            </w:tcMar>
          </w:tcPr>
          <w:p w14:paraId="162F1A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07334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45DF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E9C867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8A71185" w14:textId="77777777" w:rsidTr="00617B3E">
        <w:tc>
          <w:tcPr>
            <w:tcW w:w="2013" w:type="dxa"/>
            <w:shd w:val="clear" w:color="auto" w:fill="auto"/>
            <w:tcMar>
              <w:top w:w="28" w:type="dxa"/>
              <w:left w:w="28" w:type="dxa"/>
              <w:bottom w:w="28" w:type="dxa"/>
              <w:right w:w="28" w:type="dxa"/>
            </w:tcMar>
          </w:tcPr>
          <w:p w14:paraId="698B498A"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1F91297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EEFCCF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097BFD4" w14:textId="77777777" w:rsidR="003B5845" w:rsidRPr="004A00BD" w:rsidRDefault="003B5845" w:rsidP="00617B3E">
            <w:pPr>
              <w:jc w:val="left"/>
              <w:rPr>
                <w:sz w:val="22"/>
              </w:rPr>
            </w:pPr>
            <w:r w:rsidRPr="004A00BD">
              <w:rPr>
                <w:sz w:val="16"/>
                <w:szCs w:val="16"/>
                <w:lang w:val="en-GB"/>
              </w:rPr>
              <w:t xml:space="preserve">Specifies the instruction in a human readable form. </w:t>
            </w:r>
            <w:r w:rsidRPr="004A00BD">
              <w:rPr>
                <w:sz w:val="16"/>
                <w:szCs w:val="16"/>
              </w:rPr>
              <w:t>Different languages are possible.</w:t>
            </w:r>
          </w:p>
        </w:tc>
      </w:tr>
    </w:tbl>
    <w:p w14:paraId="0C57C53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62" w:name="_Toc27668630"/>
      <w:bookmarkStart w:id="1263" w:name="_Toc27730698"/>
      <w:r>
        <w:rPr>
          <w:lang w:val="en-GB"/>
        </w:rPr>
        <w:t xml:space="preserve">Module </w:t>
      </w:r>
      <w:bookmarkStart w:id="1264" w:name="_2999c35464b469fa8f70725f4e1f0e05"/>
      <w:r>
        <w:rPr>
          <w:lang w:val="en-GB"/>
        </w:rPr>
        <w:t>local_geometry</w:t>
      </w:r>
      <w:bookmarkEnd w:id="1262"/>
      <w:bookmarkEnd w:id="1263"/>
      <w:bookmarkEnd w:id="1264"/>
    </w:p>
    <w:p w14:paraId="1E3523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5" w:name="_b5467fc2bfbeddf50894fff795357ed0"/>
      <w:r>
        <w:rPr>
          <w:lang w:val="en-GB"/>
        </w:rPr>
        <w:t>LocalGeometrySpecification</w:t>
      </w:r>
      <w:bookmarkEnd w:id="1265"/>
    </w:p>
    <w:p w14:paraId="77B1D741"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LocalGeometrySpecification </w:t>
      </w:r>
      <w:r w:rsidRPr="00A518C2">
        <w:rPr>
          <w:sz w:val="18"/>
          <w:szCs w:val="18"/>
          <w:lang w:val="en-GB"/>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C9BC39C" w14:textId="77777777" w:rsidR="003B5845" w:rsidRPr="00A518C2" w:rsidRDefault="003B5845" w:rsidP="003B5845">
      <w:pPr>
        <w:rPr>
          <w:lang w:val="en-GB"/>
        </w:rPr>
      </w:pPr>
      <w:r w:rsidRPr="00A518C2">
        <w:rPr>
          <w:sz w:val="18"/>
          <w:szCs w:val="18"/>
          <w:lang w:val="en-GB"/>
        </w:rPr>
        <w:t xml:space="preserve">Specifically, it defines a transformation to transform the </w:t>
      </w:r>
      <w:r w:rsidRPr="00A518C2">
        <w:rPr>
          <w:i/>
          <w:iCs/>
          <w:sz w:val="18"/>
          <w:szCs w:val="18"/>
          <w:lang w:val="en-GB"/>
        </w:rPr>
        <w:t>BoundingBox</w:t>
      </w:r>
      <w:r w:rsidRPr="00A518C2">
        <w:rPr>
          <w:sz w:val="18"/>
          <w:szCs w:val="18"/>
          <w:lang w:val="en-GB"/>
        </w:rPr>
        <w:t xml:space="preserve"> of a component into to coordinate system of the component and it defines the positions of </w:t>
      </w:r>
      <w:r w:rsidRPr="00A518C2">
        <w:rPr>
          <w:i/>
          <w:iCs/>
          <w:sz w:val="18"/>
          <w:szCs w:val="18"/>
          <w:lang w:val="en-GB"/>
        </w:rPr>
        <w:t>Placement-</w:t>
      </w:r>
      <w:r w:rsidRPr="00A518C2">
        <w:rPr>
          <w:sz w:val="18"/>
          <w:szCs w:val="18"/>
          <w:lang w:val="en-GB"/>
        </w:rPr>
        <w:t xml:space="preserve"> and </w:t>
      </w:r>
      <w:r w:rsidRPr="00A518C2">
        <w:rPr>
          <w:i/>
          <w:iCs/>
          <w:sz w:val="18"/>
          <w:szCs w:val="18"/>
          <w:lang w:val="en-GB"/>
        </w:rPr>
        <w:t>MeasurementPoints</w:t>
      </w:r>
      <w:r w:rsidRPr="00A518C2">
        <w:rPr>
          <w:sz w:val="18"/>
          <w:szCs w:val="18"/>
          <w:lang w:val="en-GB"/>
        </w:rPr>
        <w:t xml:space="preserve"> in this coordinate system.</w:t>
      </w:r>
    </w:p>
    <w:p w14:paraId="7EAC20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E79CAA" w14:textId="77777777" w:rsidTr="00617B3E">
        <w:tc>
          <w:tcPr>
            <w:tcW w:w="2013" w:type="dxa"/>
            <w:shd w:val="clear" w:color="auto" w:fill="auto"/>
            <w:tcMar>
              <w:top w:w="28" w:type="dxa"/>
              <w:left w:w="28" w:type="dxa"/>
              <w:bottom w:w="28" w:type="dxa"/>
              <w:right w:w="28" w:type="dxa"/>
            </w:tcMar>
          </w:tcPr>
          <w:p w14:paraId="2C5C06F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84F63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0D46696" w14:textId="77777777" w:rsidTr="00617B3E">
        <w:tc>
          <w:tcPr>
            <w:tcW w:w="2013" w:type="dxa"/>
            <w:shd w:val="clear" w:color="auto" w:fill="auto"/>
            <w:tcMar>
              <w:top w:w="28" w:type="dxa"/>
              <w:left w:w="28" w:type="dxa"/>
              <w:bottom w:w="28" w:type="dxa"/>
              <w:right w:w="28" w:type="dxa"/>
            </w:tcMar>
          </w:tcPr>
          <w:p w14:paraId="0471EE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C6C085" w14:textId="77777777" w:rsidR="003B5845" w:rsidRPr="004A00BD" w:rsidRDefault="003B5845" w:rsidP="00617B3E">
            <w:pPr>
              <w:rPr>
                <w:sz w:val="22"/>
              </w:rPr>
            </w:pPr>
          </w:p>
        </w:tc>
      </w:tr>
      <w:tr w:rsidR="003B5845" w:rsidRPr="008359F5" w14:paraId="181EC98B" w14:textId="77777777" w:rsidTr="00617B3E">
        <w:tc>
          <w:tcPr>
            <w:tcW w:w="2013" w:type="dxa"/>
            <w:shd w:val="clear" w:color="auto" w:fill="auto"/>
            <w:tcMar>
              <w:top w:w="28" w:type="dxa"/>
              <w:left w:w="28" w:type="dxa"/>
              <w:bottom w:w="28" w:type="dxa"/>
              <w:right w:w="28" w:type="dxa"/>
            </w:tcMar>
          </w:tcPr>
          <w:p w14:paraId="4F70722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D7AD44" w14:textId="77777777" w:rsidR="003B5845" w:rsidRPr="000437C1" w:rsidRDefault="003B5845" w:rsidP="00617B3E">
            <w:pPr>
              <w:pStyle w:val="SmallStandard"/>
            </w:pPr>
            <w:r>
              <w:t>false</w:t>
            </w:r>
          </w:p>
        </w:tc>
      </w:tr>
    </w:tbl>
    <w:p w14:paraId="7026AA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8D3F0" w14:textId="77777777" w:rsidTr="00617B3E">
        <w:tc>
          <w:tcPr>
            <w:tcW w:w="3856" w:type="dxa"/>
            <w:gridSpan w:val="3"/>
            <w:shd w:val="clear" w:color="auto" w:fill="auto"/>
          </w:tcPr>
          <w:p w14:paraId="16564B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AC8F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AD2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0032D1" w14:textId="77777777" w:rsidTr="00617B3E">
        <w:tc>
          <w:tcPr>
            <w:tcW w:w="1573" w:type="dxa"/>
            <w:shd w:val="clear" w:color="auto" w:fill="auto"/>
          </w:tcPr>
          <w:p w14:paraId="4C675BA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331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1BA91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8334B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DD72C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8A703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5F5D4" w14:textId="77777777" w:rsidTr="00617B3E">
        <w:tc>
          <w:tcPr>
            <w:tcW w:w="1573" w:type="dxa"/>
            <w:shd w:val="clear" w:color="auto" w:fill="auto"/>
          </w:tcPr>
          <w:p w14:paraId="28AA5C49" w14:textId="77777777" w:rsidR="003B5845" w:rsidRPr="00634625" w:rsidRDefault="003B5845" w:rsidP="00617B3E">
            <w:pPr>
              <w:pStyle w:val="SmallStandard"/>
            </w:pPr>
            <w:r>
              <w:t>Unit</w:t>
            </w:r>
          </w:p>
        </w:tc>
        <w:tc>
          <w:tcPr>
            <w:tcW w:w="1574" w:type="dxa"/>
            <w:shd w:val="clear" w:color="auto" w:fill="auto"/>
          </w:tcPr>
          <w:p w14:paraId="2AA326A0" w14:textId="77777777" w:rsidR="003B5845" w:rsidRPr="00132C43" w:rsidRDefault="003B5845" w:rsidP="00617B3E">
            <w:pPr>
              <w:pStyle w:val="SmallStandard"/>
            </w:pPr>
            <w:r>
              <w:t>baseUnit</w:t>
            </w:r>
          </w:p>
        </w:tc>
        <w:tc>
          <w:tcPr>
            <w:tcW w:w="708" w:type="dxa"/>
            <w:shd w:val="clear" w:color="auto" w:fill="auto"/>
          </w:tcPr>
          <w:p w14:paraId="500D9440" w14:textId="77777777" w:rsidR="003B5845" w:rsidRPr="00D331EF" w:rsidRDefault="003B5845" w:rsidP="00617B3E">
            <w:pPr>
              <w:pStyle w:val="SmallStandard"/>
            </w:pPr>
            <w:r w:rsidRPr="00574783">
              <w:t>1</w:t>
            </w:r>
          </w:p>
        </w:tc>
        <w:tc>
          <w:tcPr>
            <w:tcW w:w="709" w:type="dxa"/>
            <w:shd w:val="clear" w:color="auto" w:fill="auto"/>
          </w:tcPr>
          <w:p w14:paraId="33FD4A12" w14:textId="77777777" w:rsidR="003B5845" w:rsidRPr="004A00BD" w:rsidRDefault="003B5845" w:rsidP="00617B3E">
            <w:pPr>
              <w:rPr>
                <w:sz w:val="22"/>
              </w:rPr>
            </w:pPr>
          </w:p>
        </w:tc>
        <w:tc>
          <w:tcPr>
            <w:tcW w:w="567" w:type="dxa"/>
            <w:shd w:val="clear" w:color="auto" w:fill="auto"/>
          </w:tcPr>
          <w:p w14:paraId="170F60D2" w14:textId="77777777" w:rsidR="003B5845" w:rsidRPr="00D331EF" w:rsidRDefault="003B5845" w:rsidP="00617B3E">
            <w:pPr>
              <w:pStyle w:val="SmallStandard"/>
            </w:pPr>
            <w:r>
              <w:t>N</w:t>
            </w:r>
          </w:p>
        </w:tc>
        <w:tc>
          <w:tcPr>
            <w:tcW w:w="3969" w:type="dxa"/>
            <w:shd w:val="clear" w:color="auto" w:fill="auto"/>
          </w:tcPr>
          <w:p w14:paraId="44020851"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4A00BD" w14:paraId="6326B849" w14:textId="77777777" w:rsidTr="00617B3E">
        <w:tc>
          <w:tcPr>
            <w:tcW w:w="1573" w:type="dxa"/>
            <w:shd w:val="clear" w:color="auto" w:fill="auto"/>
          </w:tcPr>
          <w:p w14:paraId="08B476CC" w14:textId="77777777" w:rsidR="003B5845" w:rsidRPr="00634625" w:rsidRDefault="003B5845" w:rsidP="00617B3E">
            <w:pPr>
              <w:pStyle w:val="SmallStandard"/>
            </w:pPr>
            <w:r>
              <w:t>Transformation3D</w:t>
            </w:r>
          </w:p>
        </w:tc>
        <w:tc>
          <w:tcPr>
            <w:tcW w:w="1574" w:type="dxa"/>
            <w:shd w:val="clear" w:color="auto" w:fill="auto"/>
          </w:tcPr>
          <w:p w14:paraId="0E3E2D1B" w14:textId="77777777" w:rsidR="003B5845" w:rsidRPr="00132C43" w:rsidRDefault="003B5845" w:rsidP="00617B3E">
            <w:pPr>
              <w:pStyle w:val="SmallStandard"/>
            </w:pPr>
            <w:r>
              <w:t>boundingBoxPositioning</w:t>
            </w:r>
          </w:p>
        </w:tc>
        <w:tc>
          <w:tcPr>
            <w:tcW w:w="708" w:type="dxa"/>
            <w:shd w:val="clear" w:color="auto" w:fill="auto"/>
          </w:tcPr>
          <w:p w14:paraId="025512BE" w14:textId="77777777" w:rsidR="003B5845" w:rsidRPr="00D331EF" w:rsidRDefault="003B5845" w:rsidP="00617B3E">
            <w:pPr>
              <w:pStyle w:val="SmallStandard"/>
            </w:pPr>
            <w:r w:rsidRPr="00574783">
              <w:t>0..1</w:t>
            </w:r>
          </w:p>
        </w:tc>
        <w:tc>
          <w:tcPr>
            <w:tcW w:w="709" w:type="dxa"/>
            <w:shd w:val="clear" w:color="auto" w:fill="auto"/>
          </w:tcPr>
          <w:p w14:paraId="14BCC3C4" w14:textId="77777777" w:rsidR="003B5845" w:rsidRPr="00D331EF" w:rsidRDefault="003B5845" w:rsidP="00617B3E">
            <w:pPr>
              <w:pStyle w:val="SmallStandard"/>
            </w:pPr>
            <w:r w:rsidRPr="00207506">
              <w:t>0..1</w:t>
            </w:r>
          </w:p>
        </w:tc>
        <w:tc>
          <w:tcPr>
            <w:tcW w:w="567" w:type="dxa"/>
            <w:shd w:val="clear" w:color="auto" w:fill="auto"/>
          </w:tcPr>
          <w:p w14:paraId="28AEE749" w14:textId="77777777" w:rsidR="003B5845" w:rsidRDefault="003B5845" w:rsidP="00617B3E">
            <w:pPr>
              <w:pStyle w:val="SmallStandard"/>
            </w:pPr>
            <w:r>
              <w:t>Y</w:t>
            </w:r>
          </w:p>
        </w:tc>
        <w:tc>
          <w:tcPr>
            <w:tcW w:w="3969" w:type="dxa"/>
            <w:shd w:val="clear" w:color="auto" w:fill="auto"/>
          </w:tcPr>
          <w:p w14:paraId="58EBA506"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2D2DC35C" w14:textId="77777777" w:rsidTr="00617B3E">
        <w:tc>
          <w:tcPr>
            <w:tcW w:w="1573" w:type="dxa"/>
            <w:shd w:val="clear" w:color="auto" w:fill="auto"/>
          </w:tcPr>
          <w:p w14:paraId="5F78B1F1" w14:textId="77777777" w:rsidR="003B5845" w:rsidRPr="00634625" w:rsidRDefault="003B5845" w:rsidP="00617B3E">
            <w:pPr>
              <w:pStyle w:val="SmallStandard"/>
            </w:pPr>
            <w:r>
              <w:t>LocalPosition</w:t>
            </w:r>
          </w:p>
        </w:tc>
        <w:tc>
          <w:tcPr>
            <w:tcW w:w="1574" w:type="dxa"/>
            <w:shd w:val="clear" w:color="auto" w:fill="auto"/>
          </w:tcPr>
          <w:p w14:paraId="344F5A32" w14:textId="77777777" w:rsidR="003B5845" w:rsidRPr="00132C43" w:rsidRDefault="003B5845" w:rsidP="00617B3E">
            <w:pPr>
              <w:pStyle w:val="SmallStandard"/>
            </w:pPr>
            <w:r>
              <w:t>positions</w:t>
            </w:r>
          </w:p>
        </w:tc>
        <w:tc>
          <w:tcPr>
            <w:tcW w:w="708" w:type="dxa"/>
            <w:shd w:val="clear" w:color="auto" w:fill="auto"/>
          </w:tcPr>
          <w:p w14:paraId="6343FC5D" w14:textId="77777777" w:rsidR="003B5845" w:rsidRPr="00D331EF" w:rsidRDefault="003B5845" w:rsidP="00617B3E">
            <w:pPr>
              <w:pStyle w:val="SmallStandard"/>
            </w:pPr>
            <w:r w:rsidRPr="00574783">
              <w:t>0..*</w:t>
            </w:r>
          </w:p>
        </w:tc>
        <w:tc>
          <w:tcPr>
            <w:tcW w:w="709" w:type="dxa"/>
            <w:shd w:val="clear" w:color="auto" w:fill="auto"/>
          </w:tcPr>
          <w:p w14:paraId="42357193" w14:textId="77777777" w:rsidR="003B5845" w:rsidRPr="00D331EF" w:rsidRDefault="003B5845" w:rsidP="00617B3E">
            <w:pPr>
              <w:pStyle w:val="SmallStandard"/>
            </w:pPr>
            <w:r w:rsidRPr="00207506">
              <w:t>1</w:t>
            </w:r>
          </w:p>
        </w:tc>
        <w:tc>
          <w:tcPr>
            <w:tcW w:w="567" w:type="dxa"/>
            <w:shd w:val="clear" w:color="auto" w:fill="auto"/>
          </w:tcPr>
          <w:p w14:paraId="1752DC90" w14:textId="77777777" w:rsidR="003B5845" w:rsidRDefault="003B5845" w:rsidP="00617B3E">
            <w:pPr>
              <w:pStyle w:val="SmallStandard"/>
            </w:pPr>
            <w:r>
              <w:t>Y</w:t>
            </w:r>
          </w:p>
        </w:tc>
        <w:tc>
          <w:tcPr>
            <w:tcW w:w="3969" w:type="dxa"/>
            <w:shd w:val="clear" w:color="auto" w:fill="auto"/>
          </w:tcPr>
          <w:p w14:paraId="60E430B7"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r w:rsidR="003B5845" w:rsidRPr="004A00BD" w14:paraId="799AF8C0" w14:textId="77777777" w:rsidTr="00617B3E">
        <w:tc>
          <w:tcPr>
            <w:tcW w:w="1573" w:type="dxa"/>
            <w:shd w:val="clear" w:color="auto" w:fill="auto"/>
          </w:tcPr>
          <w:p w14:paraId="4FAC62F5" w14:textId="77777777" w:rsidR="003B5845" w:rsidRPr="00634625" w:rsidRDefault="003B5845" w:rsidP="00617B3E">
            <w:pPr>
              <w:pStyle w:val="SmallStandard"/>
            </w:pPr>
            <w:r>
              <w:t>CartesianPoint3D</w:t>
            </w:r>
          </w:p>
        </w:tc>
        <w:tc>
          <w:tcPr>
            <w:tcW w:w="1574" w:type="dxa"/>
            <w:shd w:val="clear" w:color="auto" w:fill="auto"/>
          </w:tcPr>
          <w:p w14:paraId="235D363C" w14:textId="77777777" w:rsidR="003B5845" w:rsidRPr="00132C43" w:rsidRDefault="003B5845" w:rsidP="00617B3E">
            <w:pPr>
              <w:pStyle w:val="SmallStandard"/>
            </w:pPr>
            <w:r>
              <w:t>cartesianPoint</w:t>
            </w:r>
          </w:p>
        </w:tc>
        <w:tc>
          <w:tcPr>
            <w:tcW w:w="708" w:type="dxa"/>
            <w:shd w:val="clear" w:color="auto" w:fill="auto"/>
          </w:tcPr>
          <w:p w14:paraId="49F65E7C" w14:textId="77777777" w:rsidR="003B5845" w:rsidRPr="00D331EF" w:rsidRDefault="003B5845" w:rsidP="00617B3E">
            <w:pPr>
              <w:pStyle w:val="SmallStandard"/>
            </w:pPr>
            <w:r w:rsidRPr="00574783">
              <w:t>0..*</w:t>
            </w:r>
          </w:p>
        </w:tc>
        <w:tc>
          <w:tcPr>
            <w:tcW w:w="709" w:type="dxa"/>
            <w:shd w:val="clear" w:color="auto" w:fill="auto"/>
          </w:tcPr>
          <w:p w14:paraId="0B9387DA" w14:textId="77777777" w:rsidR="003B5845" w:rsidRPr="00D331EF" w:rsidRDefault="003B5845" w:rsidP="00617B3E">
            <w:pPr>
              <w:pStyle w:val="SmallStandard"/>
            </w:pPr>
            <w:r w:rsidRPr="00207506">
              <w:t>0..1</w:t>
            </w:r>
          </w:p>
        </w:tc>
        <w:tc>
          <w:tcPr>
            <w:tcW w:w="567" w:type="dxa"/>
            <w:shd w:val="clear" w:color="auto" w:fill="auto"/>
          </w:tcPr>
          <w:p w14:paraId="35CF70A4" w14:textId="77777777" w:rsidR="003B5845" w:rsidRDefault="003B5845" w:rsidP="00617B3E">
            <w:pPr>
              <w:pStyle w:val="SmallStandard"/>
            </w:pPr>
            <w:r>
              <w:t>Y</w:t>
            </w:r>
          </w:p>
        </w:tc>
        <w:tc>
          <w:tcPr>
            <w:tcW w:w="3969" w:type="dxa"/>
            <w:shd w:val="clear" w:color="auto" w:fill="auto"/>
          </w:tcPr>
          <w:p w14:paraId="72211120"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bl>
    <w:p w14:paraId="4945CE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6" w:name="_00c5c0513abda8c443fca797df145c85"/>
      <w:r>
        <w:rPr>
          <w:lang w:val="en-GB"/>
        </w:rPr>
        <w:t>LocalPosition</w:t>
      </w:r>
      <w:bookmarkEnd w:id="1266"/>
    </w:p>
    <w:p w14:paraId="1621C541" w14:textId="77777777" w:rsidR="003B5845" w:rsidRPr="00A518C2" w:rsidRDefault="003B5845" w:rsidP="003B5845">
      <w:pPr>
        <w:rPr>
          <w:lang w:val="en-GB"/>
        </w:rPr>
      </w:pPr>
      <w:r w:rsidRPr="00A518C2">
        <w:rPr>
          <w:sz w:val="18"/>
          <w:szCs w:val="18"/>
          <w:lang w:val="en-GB"/>
        </w:rPr>
        <w:t>A</w:t>
      </w:r>
      <w:r w:rsidRPr="00A518C2">
        <w:rPr>
          <w:i/>
          <w:iCs/>
          <w:sz w:val="18"/>
          <w:szCs w:val="18"/>
          <w:lang w:val="en-GB"/>
        </w:rPr>
        <w:t xml:space="preserve"> LocalPosition </w:t>
      </w:r>
      <w:r w:rsidRPr="00A518C2">
        <w:rPr>
          <w:sz w:val="18"/>
          <w:szCs w:val="18"/>
          <w:lang w:val="en-GB"/>
        </w:rPr>
        <w:t>defines the position of a relevant point of component within the coordinate system of the component.</w:t>
      </w:r>
    </w:p>
    <w:p w14:paraId="28991B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9E31FA" w14:textId="77777777" w:rsidTr="00617B3E">
        <w:tc>
          <w:tcPr>
            <w:tcW w:w="2013" w:type="dxa"/>
            <w:shd w:val="clear" w:color="auto" w:fill="auto"/>
            <w:tcMar>
              <w:top w:w="28" w:type="dxa"/>
              <w:left w:w="28" w:type="dxa"/>
              <w:bottom w:w="28" w:type="dxa"/>
              <w:right w:w="28" w:type="dxa"/>
            </w:tcMar>
          </w:tcPr>
          <w:p w14:paraId="14B4F2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CFBD4D" w14:textId="77777777" w:rsidR="003B5845" w:rsidRPr="004A00BD" w:rsidRDefault="003B5845" w:rsidP="00617B3E">
            <w:pPr>
              <w:rPr>
                <w:sz w:val="22"/>
              </w:rPr>
            </w:pPr>
          </w:p>
        </w:tc>
      </w:tr>
      <w:tr w:rsidR="003B5845" w:rsidRPr="008359F5" w14:paraId="5CD7CA46" w14:textId="77777777" w:rsidTr="00617B3E">
        <w:tc>
          <w:tcPr>
            <w:tcW w:w="2013" w:type="dxa"/>
            <w:shd w:val="clear" w:color="auto" w:fill="auto"/>
            <w:tcMar>
              <w:top w:w="28" w:type="dxa"/>
              <w:left w:w="28" w:type="dxa"/>
              <w:bottom w:w="28" w:type="dxa"/>
              <w:right w:w="28" w:type="dxa"/>
            </w:tcMar>
          </w:tcPr>
          <w:p w14:paraId="77F0192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0235D3" w14:textId="77777777" w:rsidR="003B5845" w:rsidRPr="004A00BD" w:rsidRDefault="003B5845" w:rsidP="00617B3E">
            <w:pPr>
              <w:rPr>
                <w:sz w:val="22"/>
              </w:rPr>
            </w:pPr>
          </w:p>
        </w:tc>
      </w:tr>
      <w:tr w:rsidR="003B5845" w:rsidRPr="008359F5" w14:paraId="5CEE787B" w14:textId="77777777" w:rsidTr="00617B3E">
        <w:tc>
          <w:tcPr>
            <w:tcW w:w="2013" w:type="dxa"/>
            <w:shd w:val="clear" w:color="auto" w:fill="auto"/>
            <w:tcMar>
              <w:top w:w="28" w:type="dxa"/>
              <w:left w:w="28" w:type="dxa"/>
              <w:bottom w:w="28" w:type="dxa"/>
              <w:right w:w="28" w:type="dxa"/>
            </w:tcMar>
          </w:tcPr>
          <w:p w14:paraId="5D77C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C5DE50" w14:textId="77777777" w:rsidR="003B5845" w:rsidRPr="000437C1" w:rsidRDefault="003B5845" w:rsidP="00617B3E">
            <w:pPr>
              <w:pStyle w:val="SmallStandard"/>
            </w:pPr>
            <w:r>
              <w:t>true</w:t>
            </w:r>
          </w:p>
        </w:tc>
      </w:tr>
    </w:tbl>
    <w:p w14:paraId="4390E3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4FCF61" w14:textId="77777777" w:rsidTr="00617B3E">
        <w:tc>
          <w:tcPr>
            <w:tcW w:w="3856" w:type="dxa"/>
            <w:gridSpan w:val="3"/>
            <w:shd w:val="clear" w:color="auto" w:fill="auto"/>
          </w:tcPr>
          <w:p w14:paraId="2869C1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8A8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9795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614825" w14:textId="77777777" w:rsidTr="00617B3E">
        <w:tc>
          <w:tcPr>
            <w:tcW w:w="1573" w:type="dxa"/>
            <w:shd w:val="clear" w:color="auto" w:fill="auto"/>
          </w:tcPr>
          <w:p w14:paraId="1ED3A1B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EEDA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5043A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3F59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5647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7180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5ACEE6" w14:textId="77777777" w:rsidTr="00617B3E">
        <w:tc>
          <w:tcPr>
            <w:tcW w:w="1573" w:type="dxa"/>
            <w:shd w:val="clear" w:color="auto" w:fill="auto"/>
          </w:tcPr>
          <w:p w14:paraId="5D195C20" w14:textId="77777777" w:rsidR="003B5845" w:rsidRPr="00634625" w:rsidRDefault="003B5845" w:rsidP="00617B3E">
            <w:pPr>
              <w:pStyle w:val="SmallStandard"/>
            </w:pPr>
            <w:r>
              <w:lastRenderedPageBreak/>
              <w:t>CartesianPoint3D</w:t>
            </w:r>
          </w:p>
        </w:tc>
        <w:tc>
          <w:tcPr>
            <w:tcW w:w="1574" w:type="dxa"/>
            <w:shd w:val="clear" w:color="auto" w:fill="auto"/>
          </w:tcPr>
          <w:p w14:paraId="30F029AB" w14:textId="77777777" w:rsidR="003B5845" w:rsidRPr="00132C43" w:rsidRDefault="003B5845" w:rsidP="00617B3E">
            <w:pPr>
              <w:pStyle w:val="SmallStandard"/>
            </w:pPr>
            <w:r>
              <w:t>cartesianPoint</w:t>
            </w:r>
          </w:p>
        </w:tc>
        <w:tc>
          <w:tcPr>
            <w:tcW w:w="708" w:type="dxa"/>
            <w:shd w:val="clear" w:color="auto" w:fill="auto"/>
          </w:tcPr>
          <w:p w14:paraId="087B4A22" w14:textId="77777777" w:rsidR="003B5845" w:rsidRPr="00D331EF" w:rsidRDefault="003B5845" w:rsidP="00617B3E">
            <w:pPr>
              <w:pStyle w:val="SmallStandard"/>
            </w:pPr>
            <w:r w:rsidRPr="00574783">
              <w:t>1</w:t>
            </w:r>
          </w:p>
        </w:tc>
        <w:tc>
          <w:tcPr>
            <w:tcW w:w="709" w:type="dxa"/>
            <w:shd w:val="clear" w:color="auto" w:fill="auto"/>
          </w:tcPr>
          <w:p w14:paraId="7CD7B8FD" w14:textId="77777777" w:rsidR="003B5845" w:rsidRPr="00D331EF" w:rsidRDefault="003B5845" w:rsidP="00617B3E">
            <w:pPr>
              <w:pStyle w:val="SmallStandard"/>
            </w:pPr>
            <w:r w:rsidRPr="00207506">
              <w:t>0..*</w:t>
            </w:r>
          </w:p>
        </w:tc>
        <w:tc>
          <w:tcPr>
            <w:tcW w:w="567" w:type="dxa"/>
            <w:shd w:val="clear" w:color="auto" w:fill="auto"/>
          </w:tcPr>
          <w:p w14:paraId="7AE0BC6A" w14:textId="77777777" w:rsidR="003B5845" w:rsidRPr="00D331EF" w:rsidRDefault="003B5845" w:rsidP="00617B3E">
            <w:pPr>
              <w:pStyle w:val="SmallStandard"/>
            </w:pPr>
            <w:r>
              <w:t>N</w:t>
            </w:r>
          </w:p>
        </w:tc>
        <w:tc>
          <w:tcPr>
            <w:tcW w:w="3969" w:type="dxa"/>
            <w:shd w:val="clear" w:color="auto" w:fill="auto"/>
          </w:tcPr>
          <w:p w14:paraId="1AA92E1D" w14:textId="77777777" w:rsidR="003B5845" w:rsidRPr="004A00BD" w:rsidRDefault="003B5845" w:rsidP="00617B3E">
            <w:pPr>
              <w:rPr>
                <w:sz w:val="22"/>
              </w:rPr>
            </w:pPr>
          </w:p>
        </w:tc>
      </w:tr>
    </w:tbl>
    <w:p w14:paraId="21C028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AB9B0" w14:textId="77777777" w:rsidTr="00617B3E">
        <w:tc>
          <w:tcPr>
            <w:tcW w:w="2296" w:type="dxa"/>
            <w:gridSpan w:val="2"/>
            <w:shd w:val="clear" w:color="auto" w:fill="auto"/>
          </w:tcPr>
          <w:p w14:paraId="63DF3D6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44408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6C9B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527A9C" w14:textId="77777777" w:rsidTr="00617B3E">
        <w:tc>
          <w:tcPr>
            <w:tcW w:w="1588" w:type="dxa"/>
            <w:shd w:val="clear" w:color="auto" w:fill="auto"/>
          </w:tcPr>
          <w:p w14:paraId="62D2851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14933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04995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F5A3C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99D4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736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4DFBC7" w14:textId="77777777" w:rsidTr="00617B3E">
        <w:tc>
          <w:tcPr>
            <w:tcW w:w="1588" w:type="dxa"/>
            <w:shd w:val="clear" w:color="auto" w:fill="auto"/>
          </w:tcPr>
          <w:p w14:paraId="0336B7F9" w14:textId="77777777" w:rsidR="003B5845" w:rsidRPr="00634625" w:rsidRDefault="003B5845" w:rsidP="00617B3E">
            <w:pPr>
              <w:pStyle w:val="SmallStandard"/>
            </w:pPr>
            <w:r>
              <w:t>LocalGeometrySpecification</w:t>
            </w:r>
          </w:p>
        </w:tc>
        <w:tc>
          <w:tcPr>
            <w:tcW w:w="708" w:type="dxa"/>
            <w:shd w:val="clear" w:color="auto" w:fill="auto"/>
          </w:tcPr>
          <w:p w14:paraId="653C8453" w14:textId="77777777" w:rsidR="003B5845" w:rsidRPr="00D331EF" w:rsidRDefault="003B5845" w:rsidP="00617B3E">
            <w:pPr>
              <w:pStyle w:val="SmallStandard"/>
            </w:pPr>
            <w:r w:rsidRPr="00D01517">
              <w:t>1</w:t>
            </w:r>
          </w:p>
        </w:tc>
        <w:tc>
          <w:tcPr>
            <w:tcW w:w="1560" w:type="dxa"/>
            <w:shd w:val="clear" w:color="auto" w:fill="auto"/>
          </w:tcPr>
          <w:p w14:paraId="5DAD5F2F" w14:textId="77777777" w:rsidR="003B5845" w:rsidRPr="00132C43" w:rsidRDefault="003B5845" w:rsidP="00617B3E">
            <w:pPr>
              <w:pStyle w:val="SmallStandard"/>
            </w:pPr>
            <w:r>
              <w:t>positions</w:t>
            </w:r>
          </w:p>
        </w:tc>
        <w:tc>
          <w:tcPr>
            <w:tcW w:w="708" w:type="dxa"/>
            <w:shd w:val="clear" w:color="auto" w:fill="auto"/>
          </w:tcPr>
          <w:p w14:paraId="5F2988A8" w14:textId="77777777" w:rsidR="003B5845" w:rsidRPr="00D331EF" w:rsidRDefault="003B5845" w:rsidP="00617B3E">
            <w:pPr>
              <w:pStyle w:val="SmallStandard"/>
            </w:pPr>
            <w:r w:rsidRPr="00D01517">
              <w:t>0..*</w:t>
            </w:r>
          </w:p>
        </w:tc>
        <w:tc>
          <w:tcPr>
            <w:tcW w:w="567" w:type="dxa"/>
            <w:shd w:val="clear" w:color="auto" w:fill="auto"/>
          </w:tcPr>
          <w:p w14:paraId="576C752A" w14:textId="77777777" w:rsidR="003B5845" w:rsidRDefault="003B5845" w:rsidP="00617B3E">
            <w:pPr>
              <w:pStyle w:val="SmallStandard"/>
            </w:pPr>
            <w:r>
              <w:t>Y</w:t>
            </w:r>
          </w:p>
        </w:tc>
        <w:tc>
          <w:tcPr>
            <w:tcW w:w="3969" w:type="dxa"/>
            <w:shd w:val="clear" w:color="auto" w:fill="auto"/>
          </w:tcPr>
          <w:p w14:paraId="76D7A7D1"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bl>
    <w:p w14:paraId="2CC0EF1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7" w:name="_535e915378498b13d98344cfc74f4530"/>
      <w:r>
        <w:rPr>
          <w:lang w:val="en-GB"/>
        </w:rPr>
        <w:t>MeasurePointPosition</w:t>
      </w:r>
      <w:bookmarkEnd w:id="1267"/>
    </w:p>
    <w:p w14:paraId="00A016A0" w14:textId="77777777" w:rsidR="003B5845" w:rsidRDefault="003B5845" w:rsidP="003B5845">
      <w:r w:rsidRPr="00A518C2">
        <w:rPr>
          <w:sz w:val="18"/>
          <w:szCs w:val="18"/>
          <w:lang w:val="en-GB"/>
        </w:rPr>
        <w:t xml:space="preserve">Defines the position of a MeasurementPoint within the coordinate system of the component. </w:t>
      </w:r>
      <w:r>
        <w:rPr>
          <w:sz w:val="18"/>
          <w:szCs w:val="18"/>
        </w:rPr>
        <w:t>MeasurementPoint onto which dimension can be defined</w:t>
      </w:r>
      <w:r>
        <w:rPr>
          <w:i/>
          <w:iCs/>
          <w:sz w:val="18"/>
          <w:szCs w:val="18"/>
        </w:rPr>
        <w:t>.</w:t>
      </w:r>
    </w:p>
    <w:p w14:paraId="1890BB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EA8CBE" w14:textId="77777777" w:rsidTr="00617B3E">
        <w:tc>
          <w:tcPr>
            <w:tcW w:w="2013" w:type="dxa"/>
            <w:shd w:val="clear" w:color="auto" w:fill="auto"/>
            <w:tcMar>
              <w:top w:w="28" w:type="dxa"/>
              <w:left w:w="28" w:type="dxa"/>
              <w:bottom w:w="28" w:type="dxa"/>
              <w:right w:w="28" w:type="dxa"/>
            </w:tcMar>
          </w:tcPr>
          <w:p w14:paraId="037569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51B71C"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2BDFF93A" w14:textId="77777777" w:rsidTr="00617B3E">
        <w:tc>
          <w:tcPr>
            <w:tcW w:w="2013" w:type="dxa"/>
            <w:shd w:val="clear" w:color="auto" w:fill="auto"/>
            <w:tcMar>
              <w:top w:w="28" w:type="dxa"/>
              <w:left w:w="28" w:type="dxa"/>
              <w:bottom w:w="28" w:type="dxa"/>
              <w:right w:w="28" w:type="dxa"/>
            </w:tcMar>
          </w:tcPr>
          <w:p w14:paraId="302635D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EBF9EE" w14:textId="77777777" w:rsidR="003B5845" w:rsidRPr="004A00BD" w:rsidRDefault="003B5845" w:rsidP="00617B3E">
            <w:pPr>
              <w:rPr>
                <w:sz w:val="22"/>
              </w:rPr>
            </w:pPr>
          </w:p>
        </w:tc>
      </w:tr>
      <w:tr w:rsidR="003B5845" w:rsidRPr="008359F5" w14:paraId="3F7BF1E7" w14:textId="77777777" w:rsidTr="00617B3E">
        <w:tc>
          <w:tcPr>
            <w:tcW w:w="2013" w:type="dxa"/>
            <w:shd w:val="clear" w:color="auto" w:fill="auto"/>
            <w:tcMar>
              <w:top w:w="28" w:type="dxa"/>
              <w:left w:w="28" w:type="dxa"/>
              <w:bottom w:w="28" w:type="dxa"/>
              <w:right w:w="28" w:type="dxa"/>
            </w:tcMar>
          </w:tcPr>
          <w:p w14:paraId="4A68F0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E9B971" w14:textId="77777777" w:rsidR="003B5845" w:rsidRPr="000437C1" w:rsidRDefault="003B5845" w:rsidP="00617B3E">
            <w:pPr>
              <w:pStyle w:val="SmallStandard"/>
            </w:pPr>
            <w:r>
              <w:t>false</w:t>
            </w:r>
          </w:p>
        </w:tc>
      </w:tr>
    </w:tbl>
    <w:p w14:paraId="10FBFA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A7A00D" w14:textId="77777777" w:rsidTr="00617B3E">
        <w:tc>
          <w:tcPr>
            <w:tcW w:w="3856" w:type="dxa"/>
            <w:gridSpan w:val="3"/>
            <w:shd w:val="clear" w:color="auto" w:fill="auto"/>
          </w:tcPr>
          <w:p w14:paraId="2DBA0A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52D309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AEB6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39F86" w14:textId="77777777" w:rsidTr="00617B3E">
        <w:tc>
          <w:tcPr>
            <w:tcW w:w="1573" w:type="dxa"/>
            <w:shd w:val="clear" w:color="auto" w:fill="auto"/>
          </w:tcPr>
          <w:p w14:paraId="47B3FAC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A94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7231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D4E0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C638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6D5E9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50E997C" w14:textId="77777777" w:rsidTr="00617B3E">
        <w:tc>
          <w:tcPr>
            <w:tcW w:w="1573" w:type="dxa"/>
            <w:shd w:val="clear" w:color="auto" w:fill="auto"/>
          </w:tcPr>
          <w:p w14:paraId="3D9BC680" w14:textId="77777777" w:rsidR="003B5845" w:rsidRPr="00634625" w:rsidRDefault="003B5845" w:rsidP="00617B3E">
            <w:pPr>
              <w:pStyle w:val="SmallStandard"/>
            </w:pPr>
            <w:r>
              <w:t>MeasurementPoint</w:t>
            </w:r>
          </w:p>
        </w:tc>
        <w:tc>
          <w:tcPr>
            <w:tcW w:w="1574" w:type="dxa"/>
            <w:shd w:val="clear" w:color="auto" w:fill="auto"/>
          </w:tcPr>
          <w:p w14:paraId="1C1AE8C8" w14:textId="77777777" w:rsidR="003B5845" w:rsidRPr="00132C43" w:rsidRDefault="003B5845" w:rsidP="00617B3E">
            <w:pPr>
              <w:pStyle w:val="SmallStandard"/>
            </w:pPr>
            <w:r>
              <w:t>measurementPoint</w:t>
            </w:r>
          </w:p>
        </w:tc>
        <w:tc>
          <w:tcPr>
            <w:tcW w:w="708" w:type="dxa"/>
            <w:shd w:val="clear" w:color="auto" w:fill="auto"/>
          </w:tcPr>
          <w:p w14:paraId="4F60F0AF" w14:textId="77777777" w:rsidR="003B5845" w:rsidRPr="00D331EF" w:rsidRDefault="003B5845" w:rsidP="00617B3E">
            <w:pPr>
              <w:pStyle w:val="SmallStandard"/>
            </w:pPr>
            <w:r w:rsidRPr="00574783">
              <w:t>1</w:t>
            </w:r>
          </w:p>
        </w:tc>
        <w:tc>
          <w:tcPr>
            <w:tcW w:w="709" w:type="dxa"/>
            <w:shd w:val="clear" w:color="auto" w:fill="auto"/>
          </w:tcPr>
          <w:p w14:paraId="54FE53F9" w14:textId="77777777" w:rsidR="003B5845" w:rsidRPr="00D331EF" w:rsidRDefault="003B5845" w:rsidP="00617B3E">
            <w:pPr>
              <w:pStyle w:val="SmallStandard"/>
            </w:pPr>
            <w:r w:rsidRPr="00207506">
              <w:t>0..*</w:t>
            </w:r>
          </w:p>
        </w:tc>
        <w:tc>
          <w:tcPr>
            <w:tcW w:w="567" w:type="dxa"/>
            <w:shd w:val="clear" w:color="auto" w:fill="auto"/>
          </w:tcPr>
          <w:p w14:paraId="3BE84E99" w14:textId="77777777" w:rsidR="003B5845" w:rsidRPr="00D331EF" w:rsidRDefault="003B5845" w:rsidP="00617B3E">
            <w:pPr>
              <w:pStyle w:val="SmallStandard"/>
            </w:pPr>
            <w:r>
              <w:t>N</w:t>
            </w:r>
          </w:p>
        </w:tc>
        <w:tc>
          <w:tcPr>
            <w:tcW w:w="3969" w:type="dxa"/>
            <w:shd w:val="clear" w:color="auto" w:fill="auto"/>
          </w:tcPr>
          <w:p w14:paraId="5A1C26F0" w14:textId="77777777" w:rsidR="003B5845" w:rsidRPr="004A00BD" w:rsidRDefault="003B5845" w:rsidP="00617B3E">
            <w:pPr>
              <w:rPr>
                <w:sz w:val="22"/>
              </w:rPr>
            </w:pPr>
          </w:p>
        </w:tc>
      </w:tr>
    </w:tbl>
    <w:p w14:paraId="1C22E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8" w:name="_b670a80e6ef203152d0178236903f7f1"/>
      <w:r>
        <w:rPr>
          <w:lang w:val="en-GB"/>
        </w:rPr>
        <w:t>PlacementPointPosition</w:t>
      </w:r>
      <w:bookmarkEnd w:id="1268"/>
    </w:p>
    <w:p w14:paraId="0295F877" w14:textId="77777777" w:rsidR="003B5845" w:rsidRPr="00A518C2" w:rsidRDefault="003B5845" w:rsidP="003B5845">
      <w:pPr>
        <w:rPr>
          <w:lang w:val="en-GB"/>
        </w:rPr>
      </w:pPr>
      <w:r w:rsidRPr="00A518C2">
        <w:rPr>
          <w:sz w:val="18"/>
          <w:szCs w:val="18"/>
          <w:lang w:val="en-GB"/>
        </w:rPr>
        <w:t xml:space="preserve">Defines the position of a PlacementPoint within the coordinate system of the component. PlacementPoints are points where a component is attached to a </w:t>
      </w:r>
      <w:r w:rsidRPr="00A518C2">
        <w:rPr>
          <w:i/>
          <w:iCs/>
          <w:sz w:val="18"/>
          <w:szCs w:val="18"/>
          <w:lang w:val="en-GB"/>
        </w:rPr>
        <w:t xml:space="preserve">TopologySegment. </w:t>
      </w:r>
      <w:r w:rsidRPr="00A518C2">
        <w:rPr>
          <w:sz w:val="18"/>
          <w:szCs w:val="18"/>
          <w:lang w:val="en-GB"/>
        </w:rPr>
        <w:t xml:space="preserve">Therefor a </w:t>
      </w:r>
      <w:r w:rsidRPr="00A518C2">
        <w:rPr>
          <w:i/>
          <w:iCs/>
          <w:sz w:val="18"/>
          <w:szCs w:val="18"/>
          <w:lang w:val="en-GB"/>
        </w:rPr>
        <w:t>PlacementPointPosition</w:t>
      </w:r>
      <w:r w:rsidRPr="00A518C2">
        <w:rPr>
          <w:sz w:val="18"/>
          <w:szCs w:val="18"/>
          <w:lang w:val="en-GB"/>
        </w:rPr>
        <w:t xml:space="preserve"> can define a tangent vector (in the coordinate system of the component) for a segment that is connected to the </w:t>
      </w:r>
      <w:r w:rsidRPr="00A518C2">
        <w:rPr>
          <w:i/>
          <w:iCs/>
          <w:sz w:val="18"/>
          <w:szCs w:val="18"/>
          <w:lang w:val="en-GB"/>
        </w:rPr>
        <w:t>PlacementPoint.</w:t>
      </w:r>
    </w:p>
    <w:p w14:paraId="4E699F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8C2CCC" w14:textId="77777777" w:rsidTr="00617B3E">
        <w:tc>
          <w:tcPr>
            <w:tcW w:w="2013" w:type="dxa"/>
            <w:shd w:val="clear" w:color="auto" w:fill="auto"/>
            <w:tcMar>
              <w:top w:w="28" w:type="dxa"/>
              <w:left w:w="28" w:type="dxa"/>
              <w:bottom w:w="28" w:type="dxa"/>
              <w:right w:w="28" w:type="dxa"/>
            </w:tcMar>
          </w:tcPr>
          <w:p w14:paraId="4521B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E1126A"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13944E33" w14:textId="77777777" w:rsidTr="00617B3E">
        <w:tc>
          <w:tcPr>
            <w:tcW w:w="2013" w:type="dxa"/>
            <w:shd w:val="clear" w:color="auto" w:fill="auto"/>
            <w:tcMar>
              <w:top w:w="28" w:type="dxa"/>
              <w:left w:w="28" w:type="dxa"/>
              <w:bottom w:w="28" w:type="dxa"/>
              <w:right w:w="28" w:type="dxa"/>
            </w:tcMar>
          </w:tcPr>
          <w:p w14:paraId="759F62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837108" w14:textId="77777777" w:rsidR="003B5845" w:rsidRPr="004A00BD" w:rsidRDefault="003B5845" w:rsidP="00617B3E">
            <w:pPr>
              <w:rPr>
                <w:sz w:val="22"/>
              </w:rPr>
            </w:pPr>
          </w:p>
        </w:tc>
      </w:tr>
      <w:tr w:rsidR="003B5845" w:rsidRPr="008359F5" w14:paraId="0B8DAC29" w14:textId="77777777" w:rsidTr="00617B3E">
        <w:tc>
          <w:tcPr>
            <w:tcW w:w="2013" w:type="dxa"/>
            <w:shd w:val="clear" w:color="auto" w:fill="auto"/>
            <w:tcMar>
              <w:top w:w="28" w:type="dxa"/>
              <w:left w:w="28" w:type="dxa"/>
              <w:bottom w:w="28" w:type="dxa"/>
              <w:right w:w="28" w:type="dxa"/>
            </w:tcMar>
          </w:tcPr>
          <w:p w14:paraId="3B88AB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2C322D" w14:textId="77777777" w:rsidR="003B5845" w:rsidRPr="000437C1" w:rsidRDefault="003B5845" w:rsidP="00617B3E">
            <w:pPr>
              <w:pStyle w:val="SmallStandard"/>
            </w:pPr>
            <w:r>
              <w:t>false</w:t>
            </w:r>
          </w:p>
        </w:tc>
      </w:tr>
    </w:tbl>
    <w:p w14:paraId="551263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38D5186" w14:textId="77777777" w:rsidTr="00617B3E">
        <w:tc>
          <w:tcPr>
            <w:tcW w:w="2013" w:type="dxa"/>
            <w:shd w:val="clear" w:color="auto" w:fill="auto"/>
            <w:tcMar>
              <w:top w:w="28" w:type="dxa"/>
              <w:left w:w="28" w:type="dxa"/>
              <w:bottom w:w="28" w:type="dxa"/>
              <w:right w:w="28" w:type="dxa"/>
            </w:tcMar>
          </w:tcPr>
          <w:p w14:paraId="3D71D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3936A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79D1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6324F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299116" w14:textId="77777777" w:rsidTr="00617B3E">
        <w:tc>
          <w:tcPr>
            <w:tcW w:w="2013" w:type="dxa"/>
            <w:shd w:val="clear" w:color="auto" w:fill="auto"/>
            <w:tcMar>
              <w:top w:w="28" w:type="dxa"/>
              <w:left w:w="28" w:type="dxa"/>
              <w:bottom w:w="28" w:type="dxa"/>
              <w:right w:w="28" w:type="dxa"/>
            </w:tcMar>
          </w:tcPr>
          <w:p w14:paraId="1F7D53F4" w14:textId="77777777" w:rsidR="003B5845" w:rsidRPr="00620BBE" w:rsidRDefault="003B5845" w:rsidP="00617B3E">
            <w:pPr>
              <w:pStyle w:val="SmallStandard"/>
            </w:pPr>
            <w:r w:rsidRPr="00620BBE">
              <w:t>tangent</w:t>
            </w:r>
          </w:p>
        </w:tc>
        <w:tc>
          <w:tcPr>
            <w:tcW w:w="1559" w:type="dxa"/>
            <w:shd w:val="clear" w:color="auto" w:fill="auto"/>
            <w:tcMar>
              <w:top w:w="28" w:type="dxa"/>
              <w:left w:w="28" w:type="dxa"/>
              <w:bottom w:w="28" w:type="dxa"/>
              <w:right w:w="28" w:type="dxa"/>
            </w:tcMar>
          </w:tcPr>
          <w:p w14:paraId="260A7C0D"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7B45D2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A348B8" w14:textId="77777777" w:rsidR="003B5845" w:rsidRPr="004A00BD" w:rsidRDefault="003B5845" w:rsidP="00617B3E">
            <w:pPr>
              <w:jc w:val="left"/>
              <w:rPr>
                <w:sz w:val="22"/>
                <w:lang w:val="en-GB"/>
              </w:rPr>
            </w:pPr>
            <w:r w:rsidRPr="004A00BD">
              <w:rPr>
                <w:sz w:val="16"/>
                <w:szCs w:val="16"/>
                <w:lang w:val="en-GB"/>
              </w:rPr>
              <w:t xml:space="preserve">A vector in the direction of the tangent on the </w:t>
            </w:r>
            <w:r w:rsidRPr="004A00BD">
              <w:rPr>
                <w:i/>
                <w:iCs/>
                <w:sz w:val="16"/>
                <w:szCs w:val="16"/>
                <w:lang w:val="en-GB"/>
              </w:rPr>
              <w:t>TopologySegment</w:t>
            </w:r>
            <w:r w:rsidRPr="004A00BD">
              <w:rPr>
                <w:sz w:val="16"/>
                <w:szCs w:val="16"/>
                <w:lang w:val="en-GB"/>
              </w:rPr>
              <w:t xml:space="preserve"> that is attached to the </w:t>
            </w:r>
            <w:r w:rsidRPr="004A00BD">
              <w:rPr>
                <w:i/>
                <w:iCs/>
                <w:sz w:val="16"/>
                <w:szCs w:val="16"/>
                <w:lang w:val="en-GB"/>
              </w:rPr>
              <w:t>PlacementPoint</w:t>
            </w:r>
            <w:r w:rsidRPr="004A00BD">
              <w:rPr>
                <w:sz w:val="16"/>
                <w:szCs w:val="16"/>
                <w:lang w:val="en-GB"/>
              </w:rPr>
              <w:t xml:space="preserve"> represented by this instance. The vector is defined in the coordinate system of the 3D model of the component.</w:t>
            </w:r>
          </w:p>
        </w:tc>
      </w:tr>
    </w:tbl>
    <w:p w14:paraId="7CAFD5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1708E6" w14:textId="77777777" w:rsidTr="00617B3E">
        <w:tc>
          <w:tcPr>
            <w:tcW w:w="3856" w:type="dxa"/>
            <w:gridSpan w:val="3"/>
            <w:shd w:val="clear" w:color="auto" w:fill="auto"/>
          </w:tcPr>
          <w:p w14:paraId="009CA2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13D1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539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0E057D" w14:textId="77777777" w:rsidTr="00617B3E">
        <w:tc>
          <w:tcPr>
            <w:tcW w:w="1573" w:type="dxa"/>
            <w:shd w:val="clear" w:color="auto" w:fill="auto"/>
          </w:tcPr>
          <w:p w14:paraId="37BD42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2A5B9F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DC67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6E8A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CBEA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DF5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82B17A6" w14:textId="77777777" w:rsidTr="00617B3E">
        <w:tc>
          <w:tcPr>
            <w:tcW w:w="1573" w:type="dxa"/>
            <w:shd w:val="clear" w:color="auto" w:fill="auto"/>
          </w:tcPr>
          <w:p w14:paraId="14F56F8B" w14:textId="77777777" w:rsidR="003B5845" w:rsidRPr="00634625" w:rsidRDefault="003B5845" w:rsidP="00617B3E">
            <w:pPr>
              <w:pStyle w:val="SmallStandard"/>
            </w:pPr>
            <w:r>
              <w:t>PlacementPoint</w:t>
            </w:r>
          </w:p>
        </w:tc>
        <w:tc>
          <w:tcPr>
            <w:tcW w:w="1574" w:type="dxa"/>
            <w:shd w:val="clear" w:color="auto" w:fill="auto"/>
          </w:tcPr>
          <w:p w14:paraId="26C4E6E3" w14:textId="77777777" w:rsidR="003B5845" w:rsidRPr="00132C43" w:rsidRDefault="003B5845" w:rsidP="00617B3E">
            <w:pPr>
              <w:pStyle w:val="SmallStandard"/>
            </w:pPr>
            <w:r>
              <w:t>placementPoint</w:t>
            </w:r>
          </w:p>
        </w:tc>
        <w:tc>
          <w:tcPr>
            <w:tcW w:w="708" w:type="dxa"/>
            <w:shd w:val="clear" w:color="auto" w:fill="auto"/>
          </w:tcPr>
          <w:p w14:paraId="6ADA5F90" w14:textId="77777777" w:rsidR="003B5845" w:rsidRPr="00D331EF" w:rsidRDefault="003B5845" w:rsidP="00617B3E">
            <w:pPr>
              <w:pStyle w:val="SmallStandard"/>
            </w:pPr>
            <w:r w:rsidRPr="00574783">
              <w:t>1</w:t>
            </w:r>
          </w:p>
        </w:tc>
        <w:tc>
          <w:tcPr>
            <w:tcW w:w="709" w:type="dxa"/>
            <w:shd w:val="clear" w:color="auto" w:fill="auto"/>
          </w:tcPr>
          <w:p w14:paraId="569113FE" w14:textId="77777777" w:rsidR="003B5845" w:rsidRPr="00D331EF" w:rsidRDefault="003B5845" w:rsidP="00617B3E">
            <w:pPr>
              <w:pStyle w:val="SmallStandard"/>
            </w:pPr>
            <w:r w:rsidRPr="00207506">
              <w:t>0..*</w:t>
            </w:r>
          </w:p>
        </w:tc>
        <w:tc>
          <w:tcPr>
            <w:tcW w:w="567" w:type="dxa"/>
            <w:shd w:val="clear" w:color="auto" w:fill="auto"/>
          </w:tcPr>
          <w:p w14:paraId="16B8DAB5" w14:textId="77777777" w:rsidR="003B5845" w:rsidRPr="00D331EF" w:rsidRDefault="003B5845" w:rsidP="00617B3E">
            <w:pPr>
              <w:pStyle w:val="SmallStandard"/>
            </w:pPr>
            <w:r>
              <w:t>N</w:t>
            </w:r>
          </w:p>
        </w:tc>
        <w:tc>
          <w:tcPr>
            <w:tcW w:w="3969" w:type="dxa"/>
            <w:shd w:val="clear" w:color="auto" w:fill="auto"/>
          </w:tcPr>
          <w:p w14:paraId="4CAB06A7" w14:textId="77777777" w:rsidR="003B5845" w:rsidRPr="004A00BD" w:rsidRDefault="003B5845" w:rsidP="00617B3E">
            <w:pPr>
              <w:rPr>
                <w:sz w:val="22"/>
              </w:rPr>
            </w:pPr>
          </w:p>
        </w:tc>
      </w:tr>
    </w:tbl>
    <w:p w14:paraId="0837132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69" w:name="_Toc27668631"/>
      <w:bookmarkStart w:id="1270" w:name="_Toc27730699"/>
      <w:r>
        <w:rPr>
          <w:lang w:val="en-GB"/>
        </w:rPr>
        <w:lastRenderedPageBreak/>
        <w:t xml:space="preserve">Module </w:t>
      </w:r>
      <w:bookmarkStart w:id="1271" w:name="_933cd8f8b3e436bf50cf7bb753602195"/>
      <w:r>
        <w:rPr>
          <w:lang w:val="en-GB"/>
        </w:rPr>
        <w:t>mapping</w:t>
      </w:r>
      <w:bookmarkEnd w:id="1269"/>
      <w:bookmarkEnd w:id="1270"/>
      <w:bookmarkEnd w:id="1271"/>
    </w:p>
    <w:p w14:paraId="43E56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2" w:name="_de59f0b633f49bb616b88af647058348"/>
      <w:r>
        <w:rPr>
          <w:lang w:val="en-GB"/>
        </w:rPr>
        <w:t>CavityMapping</w:t>
      </w:r>
      <w:bookmarkEnd w:id="1272"/>
    </w:p>
    <w:p w14:paraId="51DE4CE0" w14:textId="77777777" w:rsidR="003B5845" w:rsidRPr="00A518C2" w:rsidRDefault="003B5845" w:rsidP="003B5845">
      <w:pPr>
        <w:rPr>
          <w:lang w:val="en-GB"/>
        </w:rPr>
      </w:pPr>
      <w:r w:rsidRPr="00A518C2">
        <w:rPr>
          <w:sz w:val="18"/>
          <w:szCs w:val="18"/>
          <w:lang w:val="en-GB"/>
        </w:rPr>
        <w:t>Defines the mapping of two cavities contained Slot A &amp; B of the containing SlotMapping-object.</w:t>
      </w:r>
    </w:p>
    <w:p w14:paraId="583817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6AE4C4" w14:textId="77777777" w:rsidTr="00617B3E">
        <w:tc>
          <w:tcPr>
            <w:tcW w:w="2013" w:type="dxa"/>
            <w:shd w:val="clear" w:color="auto" w:fill="auto"/>
            <w:tcMar>
              <w:top w:w="28" w:type="dxa"/>
              <w:left w:w="28" w:type="dxa"/>
              <w:bottom w:w="28" w:type="dxa"/>
              <w:right w:w="28" w:type="dxa"/>
            </w:tcMar>
          </w:tcPr>
          <w:p w14:paraId="7AF7BDF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D3EA5CA" w14:textId="77777777" w:rsidR="003B5845" w:rsidRPr="004A00BD" w:rsidRDefault="003B5845" w:rsidP="00617B3E">
            <w:pPr>
              <w:rPr>
                <w:sz w:val="22"/>
              </w:rPr>
            </w:pPr>
          </w:p>
        </w:tc>
      </w:tr>
      <w:tr w:rsidR="003B5845" w:rsidRPr="008359F5" w14:paraId="22065F1C" w14:textId="77777777" w:rsidTr="00617B3E">
        <w:tc>
          <w:tcPr>
            <w:tcW w:w="2013" w:type="dxa"/>
            <w:shd w:val="clear" w:color="auto" w:fill="auto"/>
            <w:tcMar>
              <w:top w:w="28" w:type="dxa"/>
              <w:left w:w="28" w:type="dxa"/>
              <w:bottom w:w="28" w:type="dxa"/>
              <w:right w:w="28" w:type="dxa"/>
            </w:tcMar>
          </w:tcPr>
          <w:p w14:paraId="1AD6F7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3DD760B" w14:textId="77777777" w:rsidR="003B5845" w:rsidRPr="004A00BD" w:rsidRDefault="003B5845" w:rsidP="00617B3E">
            <w:pPr>
              <w:rPr>
                <w:sz w:val="22"/>
              </w:rPr>
            </w:pPr>
          </w:p>
        </w:tc>
      </w:tr>
      <w:tr w:rsidR="003B5845" w:rsidRPr="008359F5" w14:paraId="110F943B" w14:textId="77777777" w:rsidTr="00617B3E">
        <w:tc>
          <w:tcPr>
            <w:tcW w:w="2013" w:type="dxa"/>
            <w:shd w:val="clear" w:color="auto" w:fill="auto"/>
            <w:tcMar>
              <w:top w:w="28" w:type="dxa"/>
              <w:left w:w="28" w:type="dxa"/>
              <w:bottom w:w="28" w:type="dxa"/>
              <w:right w:w="28" w:type="dxa"/>
            </w:tcMar>
          </w:tcPr>
          <w:p w14:paraId="697B8A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72400A" w14:textId="77777777" w:rsidR="003B5845" w:rsidRPr="000437C1" w:rsidRDefault="003B5845" w:rsidP="00617B3E">
            <w:pPr>
              <w:pStyle w:val="SmallStandard"/>
            </w:pPr>
            <w:r>
              <w:t>false</w:t>
            </w:r>
          </w:p>
        </w:tc>
      </w:tr>
    </w:tbl>
    <w:p w14:paraId="1DB651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C89E08" w14:textId="77777777" w:rsidTr="00617B3E">
        <w:tc>
          <w:tcPr>
            <w:tcW w:w="2013" w:type="dxa"/>
            <w:shd w:val="clear" w:color="auto" w:fill="auto"/>
            <w:tcMar>
              <w:top w:w="28" w:type="dxa"/>
              <w:left w:w="28" w:type="dxa"/>
              <w:bottom w:w="28" w:type="dxa"/>
              <w:right w:w="28" w:type="dxa"/>
            </w:tcMar>
          </w:tcPr>
          <w:p w14:paraId="76686D8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ED4C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7565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CF5A5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340A7A" w14:textId="77777777" w:rsidTr="00617B3E">
        <w:tc>
          <w:tcPr>
            <w:tcW w:w="2013" w:type="dxa"/>
            <w:shd w:val="clear" w:color="auto" w:fill="auto"/>
            <w:tcMar>
              <w:top w:w="28" w:type="dxa"/>
              <w:left w:w="28" w:type="dxa"/>
              <w:bottom w:w="28" w:type="dxa"/>
              <w:right w:w="28" w:type="dxa"/>
            </w:tcMar>
          </w:tcPr>
          <w:p w14:paraId="2E63731F"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8443A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81B94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AE4259" w14:textId="77777777" w:rsidR="003B5845" w:rsidRPr="004A00BD" w:rsidRDefault="003B5845" w:rsidP="00617B3E">
            <w:pPr>
              <w:jc w:val="left"/>
              <w:rPr>
                <w:sz w:val="22"/>
                <w:lang w:val="en-GB"/>
              </w:rPr>
            </w:pPr>
            <w:r w:rsidRPr="004A00BD">
              <w:rPr>
                <w:sz w:val="16"/>
                <w:szCs w:val="16"/>
                <w:lang w:val="en-GB"/>
              </w:rPr>
              <w:t>The identification of the Cavity on side A</w:t>
            </w:r>
          </w:p>
        </w:tc>
      </w:tr>
      <w:tr w:rsidR="003B5845" w:rsidRPr="004A00BD" w14:paraId="188EC251" w14:textId="77777777" w:rsidTr="00617B3E">
        <w:tc>
          <w:tcPr>
            <w:tcW w:w="2013" w:type="dxa"/>
            <w:shd w:val="clear" w:color="auto" w:fill="auto"/>
            <w:tcMar>
              <w:top w:w="28" w:type="dxa"/>
              <w:left w:w="28" w:type="dxa"/>
              <w:bottom w:w="28" w:type="dxa"/>
              <w:right w:w="28" w:type="dxa"/>
            </w:tcMar>
          </w:tcPr>
          <w:p w14:paraId="3E82C25D"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39672DA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64FE8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29E938A" w14:textId="77777777" w:rsidR="003B5845" w:rsidRPr="004A00BD" w:rsidRDefault="003B5845" w:rsidP="00617B3E">
            <w:pPr>
              <w:jc w:val="left"/>
              <w:rPr>
                <w:sz w:val="22"/>
                <w:lang w:val="en-GB"/>
              </w:rPr>
            </w:pPr>
            <w:r w:rsidRPr="004A00BD">
              <w:rPr>
                <w:sz w:val="16"/>
                <w:szCs w:val="16"/>
                <w:lang w:val="en-GB"/>
              </w:rPr>
              <w:t>The identification of the Cavity on side B</w:t>
            </w:r>
          </w:p>
        </w:tc>
      </w:tr>
    </w:tbl>
    <w:p w14:paraId="37C16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DDC77B0" w14:textId="77777777" w:rsidTr="00617B3E">
        <w:tc>
          <w:tcPr>
            <w:tcW w:w="2296" w:type="dxa"/>
            <w:gridSpan w:val="2"/>
            <w:shd w:val="clear" w:color="auto" w:fill="auto"/>
          </w:tcPr>
          <w:p w14:paraId="115493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AD2DE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C72B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3C2574" w14:textId="77777777" w:rsidTr="00617B3E">
        <w:tc>
          <w:tcPr>
            <w:tcW w:w="1588" w:type="dxa"/>
            <w:shd w:val="clear" w:color="auto" w:fill="auto"/>
          </w:tcPr>
          <w:p w14:paraId="2DE858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59918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5637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95DF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9A8C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FBAD8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E8C85A5" w14:textId="77777777" w:rsidTr="00617B3E">
        <w:tc>
          <w:tcPr>
            <w:tcW w:w="1588" w:type="dxa"/>
            <w:shd w:val="clear" w:color="auto" w:fill="auto"/>
          </w:tcPr>
          <w:p w14:paraId="127582B9" w14:textId="77777777" w:rsidR="003B5845" w:rsidRPr="00634625" w:rsidRDefault="003B5845" w:rsidP="00617B3E">
            <w:pPr>
              <w:pStyle w:val="SmallStandard"/>
            </w:pPr>
            <w:r>
              <w:t>SlotMapping</w:t>
            </w:r>
          </w:p>
        </w:tc>
        <w:tc>
          <w:tcPr>
            <w:tcW w:w="708" w:type="dxa"/>
            <w:shd w:val="clear" w:color="auto" w:fill="auto"/>
          </w:tcPr>
          <w:p w14:paraId="4124B3CC" w14:textId="77777777" w:rsidR="003B5845" w:rsidRPr="00D331EF" w:rsidRDefault="003B5845" w:rsidP="00617B3E">
            <w:pPr>
              <w:pStyle w:val="SmallStandard"/>
            </w:pPr>
            <w:r w:rsidRPr="00D01517">
              <w:t>1</w:t>
            </w:r>
          </w:p>
        </w:tc>
        <w:tc>
          <w:tcPr>
            <w:tcW w:w="1560" w:type="dxa"/>
            <w:shd w:val="clear" w:color="auto" w:fill="auto"/>
          </w:tcPr>
          <w:p w14:paraId="3812629D" w14:textId="77777777" w:rsidR="003B5845" w:rsidRPr="00132C43" w:rsidRDefault="003B5845" w:rsidP="00617B3E">
            <w:pPr>
              <w:pStyle w:val="SmallStandard"/>
            </w:pPr>
            <w:r>
              <w:t>cavityMapping</w:t>
            </w:r>
          </w:p>
        </w:tc>
        <w:tc>
          <w:tcPr>
            <w:tcW w:w="708" w:type="dxa"/>
            <w:shd w:val="clear" w:color="auto" w:fill="auto"/>
          </w:tcPr>
          <w:p w14:paraId="345E0225" w14:textId="77777777" w:rsidR="003B5845" w:rsidRPr="00D331EF" w:rsidRDefault="003B5845" w:rsidP="00617B3E">
            <w:pPr>
              <w:pStyle w:val="SmallStandard"/>
            </w:pPr>
            <w:r w:rsidRPr="00D01517">
              <w:t>0..*</w:t>
            </w:r>
          </w:p>
        </w:tc>
        <w:tc>
          <w:tcPr>
            <w:tcW w:w="567" w:type="dxa"/>
            <w:shd w:val="clear" w:color="auto" w:fill="auto"/>
          </w:tcPr>
          <w:p w14:paraId="15850881" w14:textId="77777777" w:rsidR="003B5845" w:rsidRDefault="003B5845" w:rsidP="00617B3E">
            <w:pPr>
              <w:pStyle w:val="SmallStandard"/>
            </w:pPr>
            <w:r>
              <w:t>Y</w:t>
            </w:r>
          </w:p>
        </w:tc>
        <w:tc>
          <w:tcPr>
            <w:tcW w:w="3969" w:type="dxa"/>
            <w:shd w:val="clear" w:color="auto" w:fill="auto"/>
          </w:tcPr>
          <w:p w14:paraId="2BA40625" w14:textId="77777777" w:rsidR="003B5845" w:rsidRPr="004A00BD" w:rsidRDefault="003B5845" w:rsidP="00617B3E">
            <w:pPr>
              <w:rPr>
                <w:sz w:val="22"/>
              </w:rPr>
            </w:pPr>
          </w:p>
        </w:tc>
      </w:tr>
    </w:tbl>
    <w:p w14:paraId="7FEFDA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3" w:name="_1b1f82792b2fcf0a60014881a649beb8"/>
      <w:r>
        <w:rPr>
          <w:lang w:val="en-GB"/>
        </w:rPr>
        <w:t>Mapping</w:t>
      </w:r>
      <w:bookmarkEnd w:id="1273"/>
    </w:p>
    <w:p w14:paraId="2F99104E" w14:textId="77777777" w:rsidR="003B5845" w:rsidRPr="00A518C2" w:rsidRDefault="003B5845" w:rsidP="003B5845">
      <w:pPr>
        <w:rPr>
          <w:lang w:val="en-GB"/>
        </w:rPr>
      </w:pPr>
      <w:r w:rsidRPr="00A518C2">
        <w:rPr>
          <w:sz w:val="18"/>
          <w:szCs w:val="18"/>
          <w:lang w:val="en-GB"/>
        </w:rPr>
        <w:t>The Mapping defines the concrete mapping two parts aliased as A &amp; B. For performance reasons the roles PartSideA and PartSideB are abbreviated to A &amp; B.</w:t>
      </w:r>
    </w:p>
    <w:p w14:paraId="1E135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B9E5E" w14:textId="77777777" w:rsidTr="00617B3E">
        <w:tc>
          <w:tcPr>
            <w:tcW w:w="2013" w:type="dxa"/>
            <w:shd w:val="clear" w:color="auto" w:fill="auto"/>
            <w:tcMar>
              <w:top w:w="28" w:type="dxa"/>
              <w:left w:w="28" w:type="dxa"/>
              <w:bottom w:w="28" w:type="dxa"/>
              <w:right w:w="28" w:type="dxa"/>
            </w:tcMar>
          </w:tcPr>
          <w:p w14:paraId="670447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2C079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214056" w14:textId="77777777" w:rsidTr="00617B3E">
        <w:tc>
          <w:tcPr>
            <w:tcW w:w="2013" w:type="dxa"/>
            <w:shd w:val="clear" w:color="auto" w:fill="auto"/>
            <w:tcMar>
              <w:top w:w="28" w:type="dxa"/>
              <w:left w:w="28" w:type="dxa"/>
              <w:bottom w:w="28" w:type="dxa"/>
              <w:right w:w="28" w:type="dxa"/>
            </w:tcMar>
          </w:tcPr>
          <w:p w14:paraId="02676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B087B" w14:textId="77777777" w:rsidR="003B5845" w:rsidRPr="004A00BD" w:rsidRDefault="003B5845" w:rsidP="00617B3E">
            <w:pPr>
              <w:rPr>
                <w:sz w:val="22"/>
              </w:rPr>
            </w:pPr>
          </w:p>
        </w:tc>
      </w:tr>
      <w:tr w:rsidR="003B5845" w:rsidRPr="008359F5" w14:paraId="0C84F570" w14:textId="77777777" w:rsidTr="00617B3E">
        <w:tc>
          <w:tcPr>
            <w:tcW w:w="2013" w:type="dxa"/>
            <w:shd w:val="clear" w:color="auto" w:fill="auto"/>
            <w:tcMar>
              <w:top w:w="28" w:type="dxa"/>
              <w:left w:w="28" w:type="dxa"/>
              <w:bottom w:w="28" w:type="dxa"/>
              <w:right w:w="28" w:type="dxa"/>
            </w:tcMar>
          </w:tcPr>
          <w:p w14:paraId="49ADF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2C5350" w14:textId="77777777" w:rsidR="003B5845" w:rsidRPr="000437C1" w:rsidRDefault="003B5845" w:rsidP="00617B3E">
            <w:pPr>
              <w:pStyle w:val="SmallStandard"/>
            </w:pPr>
            <w:r>
              <w:t>false</w:t>
            </w:r>
          </w:p>
        </w:tc>
      </w:tr>
    </w:tbl>
    <w:p w14:paraId="63C887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CF1F6E" w14:textId="77777777" w:rsidTr="00617B3E">
        <w:tc>
          <w:tcPr>
            <w:tcW w:w="3856" w:type="dxa"/>
            <w:gridSpan w:val="3"/>
            <w:shd w:val="clear" w:color="auto" w:fill="auto"/>
          </w:tcPr>
          <w:p w14:paraId="1EF7B4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D842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7078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D3B51F" w14:textId="77777777" w:rsidTr="00617B3E">
        <w:tc>
          <w:tcPr>
            <w:tcW w:w="1573" w:type="dxa"/>
            <w:shd w:val="clear" w:color="auto" w:fill="auto"/>
          </w:tcPr>
          <w:p w14:paraId="1BF5B25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BC7F6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36E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34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AF69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E21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966714" w14:textId="77777777" w:rsidTr="00617B3E">
        <w:tc>
          <w:tcPr>
            <w:tcW w:w="1573" w:type="dxa"/>
            <w:shd w:val="clear" w:color="auto" w:fill="auto"/>
          </w:tcPr>
          <w:p w14:paraId="45D83E4D" w14:textId="77777777" w:rsidR="003B5845" w:rsidRPr="00634625" w:rsidRDefault="003B5845" w:rsidP="00617B3E">
            <w:pPr>
              <w:pStyle w:val="SmallStandard"/>
            </w:pPr>
            <w:r>
              <w:t>PartVersion</w:t>
            </w:r>
          </w:p>
        </w:tc>
        <w:tc>
          <w:tcPr>
            <w:tcW w:w="1574" w:type="dxa"/>
            <w:shd w:val="clear" w:color="auto" w:fill="auto"/>
          </w:tcPr>
          <w:p w14:paraId="13DAFA39" w14:textId="77777777" w:rsidR="003B5845" w:rsidRPr="00132C43" w:rsidRDefault="003B5845" w:rsidP="00617B3E">
            <w:pPr>
              <w:pStyle w:val="SmallStandard"/>
            </w:pPr>
            <w:r>
              <w:t>A</w:t>
            </w:r>
          </w:p>
        </w:tc>
        <w:tc>
          <w:tcPr>
            <w:tcW w:w="708" w:type="dxa"/>
            <w:shd w:val="clear" w:color="auto" w:fill="auto"/>
          </w:tcPr>
          <w:p w14:paraId="52BE25E9" w14:textId="77777777" w:rsidR="003B5845" w:rsidRPr="00D331EF" w:rsidRDefault="003B5845" w:rsidP="00617B3E">
            <w:pPr>
              <w:pStyle w:val="SmallStandard"/>
            </w:pPr>
            <w:r w:rsidRPr="00574783">
              <w:t>1</w:t>
            </w:r>
          </w:p>
        </w:tc>
        <w:tc>
          <w:tcPr>
            <w:tcW w:w="709" w:type="dxa"/>
            <w:shd w:val="clear" w:color="auto" w:fill="auto"/>
          </w:tcPr>
          <w:p w14:paraId="63C1473D" w14:textId="77777777" w:rsidR="003B5845" w:rsidRPr="00D331EF" w:rsidRDefault="003B5845" w:rsidP="00617B3E">
            <w:pPr>
              <w:pStyle w:val="SmallStandard"/>
            </w:pPr>
            <w:r w:rsidRPr="00207506">
              <w:t>0..*</w:t>
            </w:r>
          </w:p>
        </w:tc>
        <w:tc>
          <w:tcPr>
            <w:tcW w:w="567" w:type="dxa"/>
            <w:shd w:val="clear" w:color="auto" w:fill="auto"/>
          </w:tcPr>
          <w:p w14:paraId="08D6E912" w14:textId="77777777" w:rsidR="003B5845" w:rsidRPr="00D331EF" w:rsidRDefault="003B5845" w:rsidP="00617B3E">
            <w:pPr>
              <w:pStyle w:val="SmallStandard"/>
            </w:pPr>
            <w:r>
              <w:t>N</w:t>
            </w:r>
          </w:p>
        </w:tc>
        <w:tc>
          <w:tcPr>
            <w:tcW w:w="3969" w:type="dxa"/>
            <w:shd w:val="clear" w:color="auto" w:fill="auto"/>
          </w:tcPr>
          <w:p w14:paraId="37B81F52" w14:textId="77777777" w:rsidR="003B5845" w:rsidRPr="004A00BD" w:rsidRDefault="003B5845" w:rsidP="00617B3E">
            <w:pPr>
              <w:rPr>
                <w:sz w:val="22"/>
              </w:rPr>
            </w:pPr>
          </w:p>
        </w:tc>
      </w:tr>
      <w:tr w:rsidR="003B5845" w:rsidRPr="00CC6307" w14:paraId="5503E69D" w14:textId="77777777" w:rsidTr="00617B3E">
        <w:tc>
          <w:tcPr>
            <w:tcW w:w="1573" w:type="dxa"/>
            <w:shd w:val="clear" w:color="auto" w:fill="auto"/>
          </w:tcPr>
          <w:p w14:paraId="7DFD3F61" w14:textId="77777777" w:rsidR="003B5845" w:rsidRPr="00634625" w:rsidRDefault="003B5845" w:rsidP="00617B3E">
            <w:pPr>
              <w:pStyle w:val="SmallStandard"/>
            </w:pPr>
            <w:r>
              <w:t>SlotMapping</w:t>
            </w:r>
          </w:p>
        </w:tc>
        <w:tc>
          <w:tcPr>
            <w:tcW w:w="1574" w:type="dxa"/>
            <w:shd w:val="clear" w:color="auto" w:fill="auto"/>
          </w:tcPr>
          <w:p w14:paraId="777579A0" w14:textId="77777777" w:rsidR="003B5845" w:rsidRPr="00132C43" w:rsidRDefault="003B5845" w:rsidP="00617B3E">
            <w:pPr>
              <w:pStyle w:val="SmallStandard"/>
            </w:pPr>
            <w:r>
              <w:t>slotMapping</w:t>
            </w:r>
          </w:p>
        </w:tc>
        <w:tc>
          <w:tcPr>
            <w:tcW w:w="708" w:type="dxa"/>
            <w:shd w:val="clear" w:color="auto" w:fill="auto"/>
          </w:tcPr>
          <w:p w14:paraId="70C7E609" w14:textId="77777777" w:rsidR="003B5845" w:rsidRPr="00D331EF" w:rsidRDefault="003B5845" w:rsidP="00617B3E">
            <w:pPr>
              <w:pStyle w:val="SmallStandard"/>
            </w:pPr>
            <w:r w:rsidRPr="00574783">
              <w:t>0..*</w:t>
            </w:r>
          </w:p>
        </w:tc>
        <w:tc>
          <w:tcPr>
            <w:tcW w:w="709" w:type="dxa"/>
            <w:shd w:val="clear" w:color="auto" w:fill="auto"/>
          </w:tcPr>
          <w:p w14:paraId="3FD0CB4D" w14:textId="77777777" w:rsidR="003B5845" w:rsidRPr="00D331EF" w:rsidRDefault="003B5845" w:rsidP="00617B3E">
            <w:pPr>
              <w:pStyle w:val="SmallStandard"/>
            </w:pPr>
            <w:r w:rsidRPr="00207506">
              <w:t>1</w:t>
            </w:r>
          </w:p>
        </w:tc>
        <w:tc>
          <w:tcPr>
            <w:tcW w:w="567" w:type="dxa"/>
            <w:shd w:val="clear" w:color="auto" w:fill="auto"/>
          </w:tcPr>
          <w:p w14:paraId="48140F55" w14:textId="77777777" w:rsidR="003B5845" w:rsidRDefault="003B5845" w:rsidP="00617B3E">
            <w:pPr>
              <w:pStyle w:val="SmallStandard"/>
            </w:pPr>
            <w:r>
              <w:t>Y</w:t>
            </w:r>
          </w:p>
        </w:tc>
        <w:tc>
          <w:tcPr>
            <w:tcW w:w="3969" w:type="dxa"/>
            <w:shd w:val="clear" w:color="auto" w:fill="auto"/>
          </w:tcPr>
          <w:p w14:paraId="449CF8DC" w14:textId="77777777" w:rsidR="003B5845" w:rsidRPr="004A00BD" w:rsidRDefault="003B5845" w:rsidP="00617B3E">
            <w:pPr>
              <w:rPr>
                <w:sz w:val="22"/>
              </w:rPr>
            </w:pPr>
          </w:p>
        </w:tc>
      </w:tr>
      <w:tr w:rsidR="003B5845" w:rsidRPr="00CC6307" w14:paraId="545328B5" w14:textId="77777777" w:rsidTr="00617B3E">
        <w:tc>
          <w:tcPr>
            <w:tcW w:w="1573" w:type="dxa"/>
            <w:shd w:val="clear" w:color="auto" w:fill="auto"/>
          </w:tcPr>
          <w:p w14:paraId="11B2F4F2" w14:textId="77777777" w:rsidR="003B5845" w:rsidRPr="00634625" w:rsidRDefault="003B5845" w:rsidP="00617B3E">
            <w:pPr>
              <w:pStyle w:val="SmallStandard"/>
            </w:pPr>
            <w:r>
              <w:t>PartVersion</w:t>
            </w:r>
          </w:p>
        </w:tc>
        <w:tc>
          <w:tcPr>
            <w:tcW w:w="1574" w:type="dxa"/>
            <w:shd w:val="clear" w:color="auto" w:fill="auto"/>
          </w:tcPr>
          <w:p w14:paraId="196BAE93" w14:textId="77777777" w:rsidR="003B5845" w:rsidRPr="00132C43" w:rsidRDefault="003B5845" w:rsidP="00617B3E">
            <w:pPr>
              <w:pStyle w:val="SmallStandard"/>
            </w:pPr>
            <w:r>
              <w:t>B</w:t>
            </w:r>
          </w:p>
        </w:tc>
        <w:tc>
          <w:tcPr>
            <w:tcW w:w="708" w:type="dxa"/>
            <w:shd w:val="clear" w:color="auto" w:fill="auto"/>
          </w:tcPr>
          <w:p w14:paraId="5314FBE4" w14:textId="77777777" w:rsidR="003B5845" w:rsidRPr="00D331EF" w:rsidRDefault="003B5845" w:rsidP="00617B3E">
            <w:pPr>
              <w:pStyle w:val="SmallStandard"/>
            </w:pPr>
            <w:r w:rsidRPr="00574783">
              <w:t>1</w:t>
            </w:r>
          </w:p>
        </w:tc>
        <w:tc>
          <w:tcPr>
            <w:tcW w:w="709" w:type="dxa"/>
            <w:shd w:val="clear" w:color="auto" w:fill="auto"/>
          </w:tcPr>
          <w:p w14:paraId="67104666" w14:textId="77777777" w:rsidR="003B5845" w:rsidRPr="00D331EF" w:rsidRDefault="003B5845" w:rsidP="00617B3E">
            <w:pPr>
              <w:pStyle w:val="SmallStandard"/>
            </w:pPr>
            <w:r w:rsidRPr="00207506">
              <w:t>0..*</w:t>
            </w:r>
          </w:p>
        </w:tc>
        <w:tc>
          <w:tcPr>
            <w:tcW w:w="567" w:type="dxa"/>
            <w:shd w:val="clear" w:color="auto" w:fill="auto"/>
          </w:tcPr>
          <w:p w14:paraId="76699875" w14:textId="77777777" w:rsidR="003B5845" w:rsidRPr="00D331EF" w:rsidRDefault="003B5845" w:rsidP="00617B3E">
            <w:pPr>
              <w:pStyle w:val="SmallStandard"/>
            </w:pPr>
            <w:r>
              <w:t>N</w:t>
            </w:r>
          </w:p>
        </w:tc>
        <w:tc>
          <w:tcPr>
            <w:tcW w:w="3969" w:type="dxa"/>
            <w:shd w:val="clear" w:color="auto" w:fill="auto"/>
          </w:tcPr>
          <w:p w14:paraId="4C0AC5CD" w14:textId="77777777" w:rsidR="003B5845" w:rsidRPr="004A00BD" w:rsidRDefault="003B5845" w:rsidP="00617B3E">
            <w:pPr>
              <w:rPr>
                <w:sz w:val="22"/>
              </w:rPr>
            </w:pPr>
          </w:p>
        </w:tc>
      </w:tr>
    </w:tbl>
    <w:p w14:paraId="154D7C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653755" w14:textId="77777777" w:rsidTr="00617B3E">
        <w:tc>
          <w:tcPr>
            <w:tcW w:w="2296" w:type="dxa"/>
            <w:gridSpan w:val="2"/>
            <w:shd w:val="clear" w:color="auto" w:fill="auto"/>
          </w:tcPr>
          <w:p w14:paraId="58AB1ED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7C9FA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A5E5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86DE96" w14:textId="77777777" w:rsidTr="00617B3E">
        <w:tc>
          <w:tcPr>
            <w:tcW w:w="1588" w:type="dxa"/>
            <w:shd w:val="clear" w:color="auto" w:fill="auto"/>
          </w:tcPr>
          <w:p w14:paraId="2B0886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110657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1B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EF94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32CA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9468D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FA63DE6" w14:textId="77777777" w:rsidTr="00617B3E">
        <w:tc>
          <w:tcPr>
            <w:tcW w:w="1588" w:type="dxa"/>
            <w:shd w:val="clear" w:color="auto" w:fill="auto"/>
          </w:tcPr>
          <w:p w14:paraId="2F162292" w14:textId="77777777" w:rsidR="003B5845" w:rsidRPr="00634625" w:rsidRDefault="003B5845" w:rsidP="00617B3E">
            <w:pPr>
              <w:pStyle w:val="SmallStandard"/>
            </w:pPr>
            <w:r>
              <w:t>MappingSpecification</w:t>
            </w:r>
          </w:p>
        </w:tc>
        <w:tc>
          <w:tcPr>
            <w:tcW w:w="708" w:type="dxa"/>
            <w:shd w:val="clear" w:color="auto" w:fill="auto"/>
          </w:tcPr>
          <w:p w14:paraId="7F38FB19" w14:textId="77777777" w:rsidR="003B5845" w:rsidRPr="00D331EF" w:rsidRDefault="003B5845" w:rsidP="00617B3E">
            <w:pPr>
              <w:pStyle w:val="SmallStandard"/>
            </w:pPr>
            <w:r w:rsidRPr="00D01517">
              <w:t>1</w:t>
            </w:r>
          </w:p>
        </w:tc>
        <w:tc>
          <w:tcPr>
            <w:tcW w:w="1560" w:type="dxa"/>
            <w:shd w:val="clear" w:color="auto" w:fill="auto"/>
          </w:tcPr>
          <w:p w14:paraId="4805F9E6" w14:textId="77777777" w:rsidR="003B5845" w:rsidRPr="00132C43" w:rsidRDefault="003B5845" w:rsidP="00617B3E">
            <w:pPr>
              <w:pStyle w:val="SmallStandard"/>
            </w:pPr>
            <w:r>
              <w:t>mapping</w:t>
            </w:r>
          </w:p>
        </w:tc>
        <w:tc>
          <w:tcPr>
            <w:tcW w:w="708" w:type="dxa"/>
            <w:shd w:val="clear" w:color="auto" w:fill="auto"/>
          </w:tcPr>
          <w:p w14:paraId="2850C44C" w14:textId="77777777" w:rsidR="003B5845" w:rsidRPr="00D331EF" w:rsidRDefault="003B5845" w:rsidP="00617B3E">
            <w:pPr>
              <w:pStyle w:val="SmallStandard"/>
            </w:pPr>
            <w:r w:rsidRPr="00D01517">
              <w:t>0..*</w:t>
            </w:r>
          </w:p>
        </w:tc>
        <w:tc>
          <w:tcPr>
            <w:tcW w:w="567" w:type="dxa"/>
            <w:shd w:val="clear" w:color="auto" w:fill="auto"/>
          </w:tcPr>
          <w:p w14:paraId="3D8765FC" w14:textId="77777777" w:rsidR="003B5845" w:rsidRDefault="003B5845" w:rsidP="00617B3E">
            <w:pPr>
              <w:pStyle w:val="SmallStandard"/>
            </w:pPr>
            <w:r>
              <w:t>Y</w:t>
            </w:r>
          </w:p>
        </w:tc>
        <w:tc>
          <w:tcPr>
            <w:tcW w:w="3969" w:type="dxa"/>
            <w:shd w:val="clear" w:color="auto" w:fill="auto"/>
          </w:tcPr>
          <w:p w14:paraId="0E604E3D" w14:textId="77777777" w:rsidR="003B5845" w:rsidRPr="004A00BD" w:rsidRDefault="003B5845" w:rsidP="00617B3E">
            <w:pPr>
              <w:rPr>
                <w:sz w:val="22"/>
              </w:rPr>
            </w:pPr>
          </w:p>
        </w:tc>
      </w:tr>
    </w:tbl>
    <w:p w14:paraId="47A15BD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274" w:name="_54678440fc67902f5b5923a4901ce6c4"/>
      <w:r>
        <w:rPr>
          <w:lang w:val="en-GB"/>
        </w:rPr>
        <w:t>MappingSpecification</w:t>
      </w:r>
      <w:bookmarkEnd w:id="1274"/>
    </w:p>
    <w:p w14:paraId="144C7B22" w14:textId="77777777" w:rsidR="003B5845" w:rsidRDefault="003B5845" w:rsidP="003B5845">
      <w:r w:rsidRPr="00A518C2">
        <w:rPr>
          <w:sz w:val="18"/>
          <w:szCs w:val="18"/>
          <w:lang w:val="en-GB"/>
        </w:rPr>
        <w:t xml:space="preserve">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w:t>
      </w:r>
      <w:r>
        <w:rPr>
          <w:sz w:val="18"/>
          <w:szCs w:val="18"/>
        </w:rPr>
        <w:t>The PinMapping is a part master data.</w:t>
      </w:r>
    </w:p>
    <w:p w14:paraId="551C73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67CEAF" w14:textId="77777777" w:rsidTr="00617B3E">
        <w:tc>
          <w:tcPr>
            <w:tcW w:w="2013" w:type="dxa"/>
            <w:shd w:val="clear" w:color="auto" w:fill="auto"/>
            <w:tcMar>
              <w:top w:w="28" w:type="dxa"/>
              <w:left w:w="28" w:type="dxa"/>
              <w:bottom w:w="28" w:type="dxa"/>
              <w:right w:w="28" w:type="dxa"/>
            </w:tcMar>
          </w:tcPr>
          <w:p w14:paraId="3F92B4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309F9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A798C37" w14:textId="77777777" w:rsidTr="00617B3E">
        <w:tc>
          <w:tcPr>
            <w:tcW w:w="2013" w:type="dxa"/>
            <w:shd w:val="clear" w:color="auto" w:fill="auto"/>
            <w:tcMar>
              <w:top w:w="28" w:type="dxa"/>
              <w:left w:w="28" w:type="dxa"/>
              <w:bottom w:w="28" w:type="dxa"/>
              <w:right w:w="28" w:type="dxa"/>
            </w:tcMar>
          </w:tcPr>
          <w:p w14:paraId="4770CD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89CE" w14:textId="77777777" w:rsidR="003B5845" w:rsidRPr="004A00BD" w:rsidRDefault="003B5845" w:rsidP="00617B3E">
            <w:pPr>
              <w:rPr>
                <w:sz w:val="22"/>
              </w:rPr>
            </w:pPr>
          </w:p>
        </w:tc>
      </w:tr>
      <w:tr w:rsidR="003B5845" w:rsidRPr="008359F5" w14:paraId="26279F64" w14:textId="77777777" w:rsidTr="00617B3E">
        <w:tc>
          <w:tcPr>
            <w:tcW w:w="2013" w:type="dxa"/>
            <w:shd w:val="clear" w:color="auto" w:fill="auto"/>
            <w:tcMar>
              <w:top w:w="28" w:type="dxa"/>
              <w:left w:w="28" w:type="dxa"/>
              <w:bottom w:w="28" w:type="dxa"/>
              <w:right w:w="28" w:type="dxa"/>
            </w:tcMar>
          </w:tcPr>
          <w:p w14:paraId="7404CE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0317E" w14:textId="77777777" w:rsidR="003B5845" w:rsidRPr="000437C1" w:rsidRDefault="003B5845" w:rsidP="00617B3E">
            <w:pPr>
              <w:pStyle w:val="SmallStandard"/>
            </w:pPr>
            <w:r>
              <w:t>false</w:t>
            </w:r>
          </w:p>
        </w:tc>
      </w:tr>
    </w:tbl>
    <w:p w14:paraId="591A99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11E526" w14:textId="77777777" w:rsidTr="00617B3E">
        <w:tc>
          <w:tcPr>
            <w:tcW w:w="3856" w:type="dxa"/>
            <w:gridSpan w:val="3"/>
            <w:shd w:val="clear" w:color="auto" w:fill="auto"/>
          </w:tcPr>
          <w:p w14:paraId="6C7E57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FA36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FE125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E19CDB" w14:textId="77777777" w:rsidTr="00617B3E">
        <w:tc>
          <w:tcPr>
            <w:tcW w:w="1573" w:type="dxa"/>
            <w:shd w:val="clear" w:color="auto" w:fill="auto"/>
          </w:tcPr>
          <w:p w14:paraId="7990CB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2D53E5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C56DF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1784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3C5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2271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476A8FE" w14:textId="77777777" w:rsidTr="00617B3E">
        <w:tc>
          <w:tcPr>
            <w:tcW w:w="1573" w:type="dxa"/>
            <w:shd w:val="clear" w:color="auto" w:fill="auto"/>
          </w:tcPr>
          <w:p w14:paraId="664B43B1" w14:textId="77777777" w:rsidR="003B5845" w:rsidRPr="00634625" w:rsidRDefault="003B5845" w:rsidP="00617B3E">
            <w:pPr>
              <w:pStyle w:val="SmallStandard"/>
            </w:pPr>
            <w:r>
              <w:t>Mapping</w:t>
            </w:r>
          </w:p>
        </w:tc>
        <w:tc>
          <w:tcPr>
            <w:tcW w:w="1574" w:type="dxa"/>
            <w:shd w:val="clear" w:color="auto" w:fill="auto"/>
          </w:tcPr>
          <w:p w14:paraId="7070B7BD" w14:textId="77777777" w:rsidR="003B5845" w:rsidRPr="00132C43" w:rsidRDefault="003B5845" w:rsidP="00617B3E">
            <w:pPr>
              <w:pStyle w:val="SmallStandard"/>
            </w:pPr>
            <w:r>
              <w:t>mapping</w:t>
            </w:r>
          </w:p>
        </w:tc>
        <w:tc>
          <w:tcPr>
            <w:tcW w:w="708" w:type="dxa"/>
            <w:shd w:val="clear" w:color="auto" w:fill="auto"/>
          </w:tcPr>
          <w:p w14:paraId="2F45B0B7" w14:textId="77777777" w:rsidR="003B5845" w:rsidRPr="00D331EF" w:rsidRDefault="003B5845" w:rsidP="00617B3E">
            <w:pPr>
              <w:pStyle w:val="SmallStandard"/>
            </w:pPr>
            <w:r w:rsidRPr="00574783">
              <w:t>0..*</w:t>
            </w:r>
          </w:p>
        </w:tc>
        <w:tc>
          <w:tcPr>
            <w:tcW w:w="709" w:type="dxa"/>
            <w:shd w:val="clear" w:color="auto" w:fill="auto"/>
          </w:tcPr>
          <w:p w14:paraId="1F993B6B" w14:textId="77777777" w:rsidR="003B5845" w:rsidRPr="00D331EF" w:rsidRDefault="003B5845" w:rsidP="00617B3E">
            <w:pPr>
              <w:pStyle w:val="SmallStandard"/>
            </w:pPr>
            <w:r w:rsidRPr="00207506">
              <w:t>1</w:t>
            </w:r>
          </w:p>
        </w:tc>
        <w:tc>
          <w:tcPr>
            <w:tcW w:w="567" w:type="dxa"/>
            <w:shd w:val="clear" w:color="auto" w:fill="auto"/>
          </w:tcPr>
          <w:p w14:paraId="548930AA" w14:textId="77777777" w:rsidR="003B5845" w:rsidRDefault="003B5845" w:rsidP="00617B3E">
            <w:pPr>
              <w:pStyle w:val="SmallStandard"/>
            </w:pPr>
            <w:r>
              <w:t>Y</w:t>
            </w:r>
          </w:p>
        </w:tc>
        <w:tc>
          <w:tcPr>
            <w:tcW w:w="3969" w:type="dxa"/>
            <w:shd w:val="clear" w:color="auto" w:fill="auto"/>
          </w:tcPr>
          <w:p w14:paraId="2E1CDDD3" w14:textId="77777777" w:rsidR="003B5845" w:rsidRPr="004A00BD" w:rsidRDefault="003B5845" w:rsidP="00617B3E">
            <w:pPr>
              <w:rPr>
                <w:sz w:val="22"/>
              </w:rPr>
            </w:pPr>
          </w:p>
        </w:tc>
      </w:tr>
    </w:tbl>
    <w:p w14:paraId="773DDAB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5" w:name="_0fc2aedb8724acafa6b2152aa812f324"/>
      <w:r>
        <w:rPr>
          <w:lang w:val="en-GB"/>
        </w:rPr>
        <w:t>SlotMapping</w:t>
      </w:r>
      <w:bookmarkEnd w:id="1275"/>
    </w:p>
    <w:p w14:paraId="1AFD3C8F" w14:textId="77777777" w:rsidR="003B5845" w:rsidRPr="00A518C2" w:rsidRDefault="003B5845" w:rsidP="003B5845">
      <w:pPr>
        <w:rPr>
          <w:lang w:val="en-GB"/>
        </w:rPr>
      </w:pPr>
      <w:r w:rsidRPr="00A518C2">
        <w:rPr>
          <w:sz w:val="18"/>
          <w:szCs w:val="18"/>
          <w:lang w:val="en-GB"/>
        </w:rPr>
        <w:t>Defines the mapping of two slots contained PartVersion A &amp; B of the containing Mapping-object.</w:t>
      </w:r>
    </w:p>
    <w:p w14:paraId="000900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F8928" w14:textId="77777777" w:rsidTr="00617B3E">
        <w:tc>
          <w:tcPr>
            <w:tcW w:w="2013" w:type="dxa"/>
            <w:shd w:val="clear" w:color="auto" w:fill="auto"/>
            <w:tcMar>
              <w:top w:w="28" w:type="dxa"/>
              <w:left w:w="28" w:type="dxa"/>
              <w:bottom w:w="28" w:type="dxa"/>
              <w:right w:w="28" w:type="dxa"/>
            </w:tcMar>
          </w:tcPr>
          <w:p w14:paraId="74749E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F6FC08" w14:textId="77777777" w:rsidR="003B5845" w:rsidRPr="004A00BD" w:rsidRDefault="003B5845" w:rsidP="00617B3E">
            <w:pPr>
              <w:rPr>
                <w:sz w:val="22"/>
              </w:rPr>
            </w:pPr>
          </w:p>
        </w:tc>
      </w:tr>
      <w:tr w:rsidR="003B5845" w:rsidRPr="008359F5" w14:paraId="7FE204E5" w14:textId="77777777" w:rsidTr="00617B3E">
        <w:tc>
          <w:tcPr>
            <w:tcW w:w="2013" w:type="dxa"/>
            <w:shd w:val="clear" w:color="auto" w:fill="auto"/>
            <w:tcMar>
              <w:top w:w="28" w:type="dxa"/>
              <w:left w:w="28" w:type="dxa"/>
              <w:bottom w:w="28" w:type="dxa"/>
              <w:right w:w="28" w:type="dxa"/>
            </w:tcMar>
          </w:tcPr>
          <w:p w14:paraId="18ADC3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4374BB" w14:textId="77777777" w:rsidR="003B5845" w:rsidRPr="004A00BD" w:rsidRDefault="003B5845" w:rsidP="00617B3E">
            <w:pPr>
              <w:rPr>
                <w:sz w:val="22"/>
              </w:rPr>
            </w:pPr>
          </w:p>
        </w:tc>
      </w:tr>
      <w:tr w:rsidR="003B5845" w:rsidRPr="008359F5" w14:paraId="7E379160" w14:textId="77777777" w:rsidTr="00617B3E">
        <w:tc>
          <w:tcPr>
            <w:tcW w:w="2013" w:type="dxa"/>
            <w:shd w:val="clear" w:color="auto" w:fill="auto"/>
            <w:tcMar>
              <w:top w:w="28" w:type="dxa"/>
              <w:left w:w="28" w:type="dxa"/>
              <w:bottom w:w="28" w:type="dxa"/>
              <w:right w:w="28" w:type="dxa"/>
            </w:tcMar>
          </w:tcPr>
          <w:p w14:paraId="1CE2B2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ECE5C5" w14:textId="77777777" w:rsidR="003B5845" w:rsidRPr="000437C1" w:rsidRDefault="003B5845" w:rsidP="00617B3E">
            <w:pPr>
              <w:pStyle w:val="SmallStandard"/>
            </w:pPr>
            <w:r>
              <w:t>false</w:t>
            </w:r>
          </w:p>
        </w:tc>
      </w:tr>
    </w:tbl>
    <w:p w14:paraId="34D115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4B3BC7" w14:textId="77777777" w:rsidTr="00617B3E">
        <w:tc>
          <w:tcPr>
            <w:tcW w:w="2013" w:type="dxa"/>
            <w:shd w:val="clear" w:color="auto" w:fill="auto"/>
            <w:tcMar>
              <w:top w:w="28" w:type="dxa"/>
              <w:left w:w="28" w:type="dxa"/>
              <w:bottom w:w="28" w:type="dxa"/>
              <w:right w:w="28" w:type="dxa"/>
            </w:tcMar>
          </w:tcPr>
          <w:p w14:paraId="543D172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AF402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C3C65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06BB4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A017FC" w14:textId="77777777" w:rsidTr="00617B3E">
        <w:tc>
          <w:tcPr>
            <w:tcW w:w="2013" w:type="dxa"/>
            <w:shd w:val="clear" w:color="auto" w:fill="auto"/>
            <w:tcMar>
              <w:top w:w="28" w:type="dxa"/>
              <w:left w:w="28" w:type="dxa"/>
              <w:bottom w:w="28" w:type="dxa"/>
              <w:right w:w="28" w:type="dxa"/>
            </w:tcMar>
          </w:tcPr>
          <w:p w14:paraId="4E4128D8"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4C8C15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AEA6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38A860" w14:textId="77777777" w:rsidR="003B5845" w:rsidRPr="004A00BD" w:rsidRDefault="003B5845" w:rsidP="00617B3E">
            <w:pPr>
              <w:jc w:val="left"/>
              <w:rPr>
                <w:sz w:val="22"/>
                <w:lang w:val="en-GB"/>
              </w:rPr>
            </w:pPr>
            <w:r w:rsidRPr="004A00BD">
              <w:rPr>
                <w:sz w:val="16"/>
                <w:szCs w:val="16"/>
                <w:lang w:val="en-GB"/>
              </w:rPr>
              <w:t>The identification of the Slot on side A</w:t>
            </w:r>
          </w:p>
        </w:tc>
      </w:tr>
      <w:tr w:rsidR="003B5845" w:rsidRPr="004A00BD" w14:paraId="4419EF47" w14:textId="77777777" w:rsidTr="00617B3E">
        <w:tc>
          <w:tcPr>
            <w:tcW w:w="2013" w:type="dxa"/>
            <w:shd w:val="clear" w:color="auto" w:fill="auto"/>
            <w:tcMar>
              <w:top w:w="28" w:type="dxa"/>
              <w:left w:w="28" w:type="dxa"/>
              <w:bottom w:w="28" w:type="dxa"/>
              <w:right w:w="28" w:type="dxa"/>
            </w:tcMar>
          </w:tcPr>
          <w:p w14:paraId="73C4DF5B"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62B9AAD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DB82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BC9D0" w14:textId="77777777" w:rsidR="003B5845" w:rsidRPr="004A00BD" w:rsidRDefault="003B5845" w:rsidP="00617B3E">
            <w:pPr>
              <w:jc w:val="left"/>
              <w:rPr>
                <w:sz w:val="22"/>
                <w:lang w:val="en-GB"/>
              </w:rPr>
            </w:pPr>
            <w:r w:rsidRPr="004A00BD">
              <w:rPr>
                <w:sz w:val="16"/>
                <w:szCs w:val="16"/>
                <w:lang w:val="en-GB"/>
              </w:rPr>
              <w:t>The identification of the Slot on side B</w:t>
            </w:r>
          </w:p>
        </w:tc>
      </w:tr>
    </w:tbl>
    <w:p w14:paraId="31FD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829E3A" w14:textId="77777777" w:rsidTr="00617B3E">
        <w:tc>
          <w:tcPr>
            <w:tcW w:w="3856" w:type="dxa"/>
            <w:gridSpan w:val="3"/>
            <w:shd w:val="clear" w:color="auto" w:fill="auto"/>
          </w:tcPr>
          <w:p w14:paraId="5E3C06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CB7E3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5B2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A5B5E6" w14:textId="77777777" w:rsidTr="00617B3E">
        <w:tc>
          <w:tcPr>
            <w:tcW w:w="1573" w:type="dxa"/>
            <w:shd w:val="clear" w:color="auto" w:fill="auto"/>
          </w:tcPr>
          <w:p w14:paraId="6AFD046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E4AB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A4448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E62C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F4A4B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44AC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BEB874" w14:textId="77777777" w:rsidTr="00617B3E">
        <w:tc>
          <w:tcPr>
            <w:tcW w:w="1573" w:type="dxa"/>
            <w:shd w:val="clear" w:color="auto" w:fill="auto"/>
          </w:tcPr>
          <w:p w14:paraId="413FFD57" w14:textId="77777777" w:rsidR="003B5845" w:rsidRPr="00634625" w:rsidRDefault="003B5845" w:rsidP="00617B3E">
            <w:pPr>
              <w:pStyle w:val="SmallStandard"/>
            </w:pPr>
            <w:r>
              <w:t>CavityMapping</w:t>
            </w:r>
          </w:p>
        </w:tc>
        <w:tc>
          <w:tcPr>
            <w:tcW w:w="1574" w:type="dxa"/>
            <w:shd w:val="clear" w:color="auto" w:fill="auto"/>
          </w:tcPr>
          <w:p w14:paraId="4EE6C2B4" w14:textId="77777777" w:rsidR="003B5845" w:rsidRPr="00132C43" w:rsidRDefault="003B5845" w:rsidP="00617B3E">
            <w:pPr>
              <w:pStyle w:val="SmallStandard"/>
            </w:pPr>
            <w:r>
              <w:t>cavityMapping</w:t>
            </w:r>
          </w:p>
        </w:tc>
        <w:tc>
          <w:tcPr>
            <w:tcW w:w="708" w:type="dxa"/>
            <w:shd w:val="clear" w:color="auto" w:fill="auto"/>
          </w:tcPr>
          <w:p w14:paraId="05C853E7" w14:textId="77777777" w:rsidR="003B5845" w:rsidRPr="00D331EF" w:rsidRDefault="003B5845" w:rsidP="00617B3E">
            <w:pPr>
              <w:pStyle w:val="SmallStandard"/>
            </w:pPr>
            <w:r w:rsidRPr="00574783">
              <w:t>0..*</w:t>
            </w:r>
          </w:p>
        </w:tc>
        <w:tc>
          <w:tcPr>
            <w:tcW w:w="709" w:type="dxa"/>
            <w:shd w:val="clear" w:color="auto" w:fill="auto"/>
          </w:tcPr>
          <w:p w14:paraId="71477698" w14:textId="77777777" w:rsidR="003B5845" w:rsidRPr="00D331EF" w:rsidRDefault="003B5845" w:rsidP="00617B3E">
            <w:pPr>
              <w:pStyle w:val="SmallStandard"/>
            </w:pPr>
            <w:r w:rsidRPr="00207506">
              <w:t>1</w:t>
            </w:r>
          </w:p>
        </w:tc>
        <w:tc>
          <w:tcPr>
            <w:tcW w:w="567" w:type="dxa"/>
            <w:shd w:val="clear" w:color="auto" w:fill="auto"/>
          </w:tcPr>
          <w:p w14:paraId="5D9D8F77" w14:textId="77777777" w:rsidR="003B5845" w:rsidRDefault="003B5845" w:rsidP="00617B3E">
            <w:pPr>
              <w:pStyle w:val="SmallStandard"/>
            </w:pPr>
            <w:r>
              <w:t>Y</w:t>
            </w:r>
          </w:p>
        </w:tc>
        <w:tc>
          <w:tcPr>
            <w:tcW w:w="3969" w:type="dxa"/>
            <w:shd w:val="clear" w:color="auto" w:fill="auto"/>
          </w:tcPr>
          <w:p w14:paraId="0095B7F4" w14:textId="77777777" w:rsidR="003B5845" w:rsidRPr="004A00BD" w:rsidRDefault="003B5845" w:rsidP="00617B3E">
            <w:pPr>
              <w:rPr>
                <w:sz w:val="22"/>
              </w:rPr>
            </w:pPr>
          </w:p>
        </w:tc>
      </w:tr>
    </w:tbl>
    <w:p w14:paraId="51B6DF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484B07" w14:textId="77777777" w:rsidTr="00617B3E">
        <w:tc>
          <w:tcPr>
            <w:tcW w:w="2296" w:type="dxa"/>
            <w:gridSpan w:val="2"/>
            <w:shd w:val="clear" w:color="auto" w:fill="auto"/>
          </w:tcPr>
          <w:p w14:paraId="6F98FC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21C1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FF96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4A7D37" w14:textId="77777777" w:rsidTr="00617B3E">
        <w:tc>
          <w:tcPr>
            <w:tcW w:w="1588" w:type="dxa"/>
            <w:shd w:val="clear" w:color="auto" w:fill="auto"/>
          </w:tcPr>
          <w:p w14:paraId="3073134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B6519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6427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43B5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94AA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0091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41E8AF" w14:textId="77777777" w:rsidTr="00617B3E">
        <w:tc>
          <w:tcPr>
            <w:tcW w:w="1588" w:type="dxa"/>
            <w:shd w:val="clear" w:color="auto" w:fill="auto"/>
          </w:tcPr>
          <w:p w14:paraId="50B2A575" w14:textId="77777777" w:rsidR="003B5845" w:rsidRPr="00634625" w:rsidRDefault="003B5845" w:rsidP="00617B3E">
            <w:pPr>
              <w:pStyle w:val="SmallStandard"/>
            </w:pPr>
            <w:r>
              <w:t>Mapping</w:t>
            </w:r>
          </w:p>
        </w:tc>
        <w:tc>
          <w:tcPr>
            <w:tcW w:w="708" w:type="dxa"/>
            <w:shd w:val="clear" w:color="auto" w:fill="auto"/>
          </w:tcPr>
          <w:p w14:paraId="70826AB8" w14:textId="77777777" w:rsidR="003B5845" w:rsidRPr="00D331EF" w:rsidRDefault="003B5845" w:rsidP="00617B3E">
            <w:pPr>
              <w:pStyle w:val="SmallStandard"/>
            </w:pPr>
            <w:r w:rsidRPr="00D01517">
              <w:t>1</w:t>
            </w:r>
          </w:p>
        </w:tc>
        <w:tc>
          <w:tcPr>
            <w:tcW w:w="1560" w:type="dxa"/>
            <w:shd w:val="clear" w:color="auto" w:fill="auto"/>
          </w:tcPr>
          <w:p w14:paraId="5645004A" w14:textId="77777777" w:rsidR="003B5845" w:rsidRPr="00132C43" w:rsidRDefault="003B5845" w:rsidP="00617B3E">
            <w:pPr>
              <w:pStyle w:val="SmallStandard"/>
            </w:pPr>
            <w:r>
              <w:t>slotMapping</w:t>
            </w:r>
          </w:p>
        </w:tc>
        <w:tc>
          <w:tcPr>
            <w:tcW w:w="708" w:type="dxa"/>
            <w:shd w:val="clear" w:color="auto" w:fill="auto"/>
          </w:tcPr>
          <w:p w14:paraId="30290301" w14:textId="77777777" w:rsidR="003B5845" w:rsidRPr="00D331EF" w:rsidRDefault="003B5845" w:rsidP="00617B3E">
            <w:pPr>
              <w:pStyle w:val="SmallStandard"/>
            </w:pPr>
            <w:r w:rsidRPr="00D01517">
              <w:t>0..*</w:t>
            </w:r>
          </w:p>
        </w:tc>
        <w:tc>
          <w:tcPr>
            <w:tcW w:w="567" w:type="dxa"/>
            <w:shd w:val="clear" w:color="auto" w:fill="auto"/>
          </w:tcPr>
          <w:p w14:paraId="30651B53" w14:textId="77777777" w:rsidR="003B5845" w:rsidRDefault="003B5845" w:rsidP="00617B3E">
            <w:pPr>
              <w:pStyle w:val="SmallStandard"/>
            </w:pPr>
            <w:r>
              <w:t>Y</w:t>
            </w:r>
          </w:p>
        </w:tc>
        <w:tc>
          <w:tcPr>
            <w:tcW w:w="3969" w:type="dxa"/>
            <w:shd w:val="clear" w:color="auto" w:fill="auto"/>
          </w:tcPr>
          <w:p w14:paraId="31D61073" w14:textId="77777777" w:rsidR="003B5845" w:rsidRPr="004A00BD" w:rsidRDefault="003B5845" w:rsidP="00617B3E">
            <w:pPr>
              <w:rPr>
                <w:sz w:val="22"/>
              </w:rPr>
            </w:pPr>
          </w:p>
        </w:tc>
      </w:tr>
    </w:tbl>
    <w:p w14:paraId="07888AC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76" w:name="_Toc27668632"/>
      <w:bookmarkStart w:id="1277" w:name="_Toc27730700"/>
      <w:r>
        <w:rPr>
          <w:lang w:val="en-GB"/>
        </w:rPr>
        <w:t xml:space="preserve">Module </w:t>
      </w:r>
      <w:bookmarkStart w:id="1278" w:name="_c8bac4c5c43c313b91411285f9a39b44"/>
      <w:r>
        <w:rPr>
          <w:lang w:val="en-GB"/>
        </w:rPr>
        <w:t>modules</w:t>
      </w:r>
      <w:bookmarkEnd w:id="1276"/>
      <w:bookmarkEnd w:id="1277"/>
      <w:bookmarkEnd w:id="1278"/>
    </w:p>
    <w:p w14:paraId="1C4071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9" w:name="_0a3f8e5b2e2401a76384213cf4fa857f"/>
      <w:r>
        <w:rPr>
          <w:lang w:val="en-GB"/>
        </w:rPr>
        <w:t>ModuleFamily</w:t>
      </w:r>
      <w:bookmarkEnd w:id="1279"/>
    </w:p>
    <w:p w14:paraId="6F4FDFDE" w14:textId="77777777" w:rsidR="003B5845" w:rsidRPr="00A518C2" w:rsidRDefault="003B5845" w:rsidP="003B5845">
      <w:pPr>
        <w:rPr>
          <w:lang w:val="en-GB"/>
        </w:rPr>
      </w:pPr>
      <w:r w:rsidRPr="00A518C2">
        <w:rPr>
          <w:sz w:val="18"/>
          <w:szCs w:val="18"/>
          <w:lang w:val="en-GB"/>
        </w:rPr>
        <w:t>A ModuleFamily is a mechanism to group mutually exclusive modules. This could be for example something like "audio equipment", "diesel engine".</w:t>
      </w:r>
    </w:p>
    <w:p w14:paraId="664C3EB5" w14:textId="77777777" w:rsidR="003B5845" w:rsidRPr="00A518C2" w:rsidRDefault="003B5845" w:rsidP="003B5845">
      <w:pPr>
        <w:rPr>
          <w:lang w:val="en-GB"/>
        </w:rPr>
      </w:pPr>
      <w:r w:rsidRPr="00A518C2">
        <w:rPr>
          <w:sz w:val="18"/>
          <w:szCs w:val="18"/>
          <w:lang w:val="en-GB"/>
        </w:rPr>
        <w:lastRenderedPageBreak/>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160E97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95ADD" w14:textId="77777777" w:rsidTr="00617B3E">
        <w:tc>
          <w:tcPr>
            <w:tcW w:w="2013" w:type="dxa"/>
            <w:shd w:val="clear" w:color="auto" w:fill="auto"/>
            <w:tcMar>
              <w:top w:w="28" w:type="dxa"/>
              <w:left w:w="28" w:type="dxa"/>
              <w:bottom w:w="28" w:type="dxa"/>
              <w:right w:w="28" w:type="dxa"/>
            </w:tcMar>
          </w:tcPr>
          <w:p w14:paraId="48DF52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63240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FAAFD3" w14:textId="77777777" w:rsidTr="00617B3E">
        <w:tc>
          <w:tcPr>
            <w:tcW w:w="2013" w:type="dxa"/>
            <w:shd w:val="clear" w:color="auto" w:fill="auto"/>
            <w:tcMar>
              <w:top w:w="28" w:type="dxa"/>
              <w:left w:w="28" w:type="dxa"/>
              <w:bottom w:w="28" w:type="dxa"/>
              <w:right w:w="28" w:type="dxa"/>
            </w:tcMar>
          </w:tcPr>
          <w:p w14:paraId="4CCF869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6BDC99" w14:textId="77777777" w:rsidR="003B5845" w:rsidRPr="004A00BD" w:rsidRDefault="003B5845" w:rsidP="00617B3E">
            <w:pPr>
              <w:rPr>
                <w:sz w:val="22"/>
              </w:rPr>
            </w:pPr>
          </w:p>
        </w:tc>
      </w:tr>
      <w:tr w:rsidR="003B5845" w:rsidRPr="008359F5" w14:paraId="2EF412FA" w14:textId="77777777" w:rsidTr="00617B3E">
        <w:tc>
          <w:tcPr>
            <w:tcW w:w="2013" w:type="dxa"/>
            <w:shd w:val="clear" w:color="auto" w:fill="auto"/>
            <w:tcMar>
              <w:top w:w="28" w:type="dxa"/>
              <w:left w:w="28" w:type="dxa"/>
              <w:bottom w:w="28" w:type="dxa"/>
              <w:right w:w="28" w:type="dxa"/>
            </w:tcMar>
          </w:tcPr>
          <w:p w14:paraId="30380E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824DEB" w14:textId="77777777" w:rsidR="003B5845" w:rsidRPr="000437C1" w:rsidRDefault="003B5845" w:rsidP="00617B3E">
            <w:pPr>
              <w:pStyle w:val="SmallStandard"/>
            </w:pPr>
            <w:r>
              <w:t>false</w:t>
            </w:r>
          </w:p>
        </w:tc>
      </w:tr>
    </w:tbl>
    <w:p w14:paraId="6488DC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C4237C" w14:textId="77777777" w:rsidTr="00617B3E">
        <w:tc>
          <w:tcPr>
            <w:tcW w:w="2013" w:type="dxa"/>
            <w:shd w:val="clear" w:color="auto" w:fill="auto"/>
            <w:tcMar>
              <w:top w:w="28" w:type="dxa"/>
              <w:left w:w="28" w:type="dxa"/>
              <w:bottom w:w="28" w:type="dxa"/>
              <w:right w:w="28" w:type="dxa"/>
            </w:tcMar>
          </w:tcPr>
          <w:p w14:paraId="7172D4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D4E466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EECD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3C84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BE0632" w14:textId="77777777" w:rsidTr="00617B3E">
        <w:tc>
          <w:tcPr>
            <w:tcW w:w="2013" w:type="dxa"/>
            <w:shd w:val="clear" w:color="auto" w:fill="auto"/>
            <w:tcMar>
              <w:top w:w="28" w:type="dxa"/>
              <w:left w:w="28" w:type="dxa"/>
              <w:bottom w:w="28" w:type="dxa"/>
              <w:right w:w="28" w:type="dxa"/>
            </w:tcMar>
          </w:tcPr>
          <w:p w14:paraId="159206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DFE9E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0417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092ADB" w14:textId="77777777" w:rsidR="003B5845" w:rsidRPr="004A00BD" w:rsidRDefault="003B5845" w:rsidP="00617B3E">
            <w:pPr>
              <w:jc w:val="left"/>
              <w:rPr>
                <w:sz w:val="22"/>
                <w:lang w:val="en-GB"/>
              </w:rPr>
            </w:pPr>
            <w:r w:rsidRPr="004A00BD">
              <w:rPr>
                <w:sz w:val="16"/>
                <w:szCs w:val="16"/>
                <w:lang w:val="en-GB"/>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3B5845" w:rsidRPr="004A00BD" w14:paraId="0E6076AC" w14:textId="77777777" w:rsidTr="00617B3E">
        <w:tc>
          <w:tcPr>
            <w:tcW w:w="2013" w:type="dxa"/>
            <w:shd w:val="clear" w:color="auto" w:fill="auto"/>
            <w:tcMar>
              <w:top w:w="28" w:type="dxa"/>
              <w:left w:w="28" w:type="dxa"/>
              <w:bottom w:w="28" w:type="dxa"/>
              <w:right w:w="28" w:type="dxa"/>
            </w:tcMar>
          </w:tcPr>
          <w:p w14:paraId="5B00A8E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35D29D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81B219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3E409FF"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ModuleFamily.</w:t>
            </w:r>
          </w:p>
        </w:tc>
      </w:tr>
    </w:tbl>
    <w:p w14:paraId="25B561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4253E" w14:textId="77777777" w:rsidTr="00617B3E">
        <w:tc>
          <w:tcPr>
            <w:tcW w:w="3856" w:type="dxa"/>
            <w:gridSpan w:val="3"/>
            <w:shd w:val="clear" w:color="auto" w:fill="auto"/>
          </w:tcPr>
          <w:p w14:paraId="3A77B8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FFD49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B7E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1819F1" w14:textId="77777777" w:rsidTr="00617B3E">
        <w:tc>
          <w:tcPr>
            <w:tcW w:w="1573" w:type="dxa"/>
            <w:shd w:val="clear" w:color="auto" w:fill="auto"/>
          </w:tcPr>
          <w:p w14:paraId="06C58B7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384738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50E2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0773A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EC9D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308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977C32" w14:textId="77777777" w:rsidTr="00617B3E">
        <w:tc>
          <w:tcPr>
            <w:tcW w:w="1573" w:type="dxa"/>
            <w:shd w:val="clear" w:color="auto" w:fill="auto"/>
          </w:tcPr>
          <w:p w14:paraId="40A7F72F" w14:textId="77777777" w:rsidR="003B5845" w:rsidRPr="00634625" w:rsidRDefault="003B5845" w:rsidP="00617B3E">
            <w:pPr>
              <w:pStyle w:val="SmallStandard"/>
            </w:pPr>
            <w:r>
              <w:t>PartWithSubComponentsRole</w:t>
            </w:r>
          </w:p>
        </w:tc>
        <w:tc>
          <w:tcPr>
            <w:tcW w:w="1574" w:type="dxa"/>
            <w:shd w:val="clear" w:color="auto" w:fill="auto"/>
          </w:tcPr>
          <w:p w14:paraId="06C2AE9A" w14:textId="77777777" w:rsidR="003B5845" w:rsidRPr="00132C43" w:rsidRDefault="003B5845" w:rsidP="00617B3E">
            <w:pPr>
              <w:pStyle w:val="SmallStandard"/>
            </w:pPr>
            <w:r>
              <w:t>moduleInFamily</w:t>
            </w:r>
          </w:p>
        </w:tc>
        <w:tc>
          <w:tcPr>
            <w:tcW w:w="708" w:type="dxa"/>
            <w:shd w:val="clear" w:color="auto" w:fill="auto"/>
          </w:tcPr>
          <w:p w14:paraId="75B10C54" w14:textId="77777777" w:rsidR="003B5845" w:rsidRPr="00D331EF" w:rsidRDefault="003B5845" w:rsidP="00617B3E">
            <w:pPr>
              <w:pStyle w:val="SmallStandard"/>
            </w:pPr>
            <w:r w:rsidRPr="00574783">
              <w:t>1..*</w:t>
            </w:r>
          </w:p>
        </w:tc>
        <w:tc>
          <w:tcPr>
            <w:tcW w:w="709" w:type="dxa"/>
            <w:shd w:val="clear" w:color="auto" w:fill="auto"/>
          </w:tcPr>
          <w:p w14:paraId="2432F02C" w14:textId="77777777" w:rsidR="003B5845" w:rsidRPr="00D331EF" w:rsidRDefault="003B5845" w:rsidP="00617B3E">
            <w:pPr>
              <w:pStyle w:val="SmallStandard"/>
            </w:pPr>
            <w:r w:rsidRPr="00207506">
              <w:t>0..*</w:t>
            </w:r>
          </w:p>
        </w:tc>
        <w:tc>
          <w:tcPr>
            <w:tcW w:w="567" w:type="dxa"/>
            <w:shd w:val="clear" w:color="auto" w:fill="auto"/>
          </w:tcPr>
          <w:p w14:paraId="513492FD" w14:textId="77777777" w:rsidR="003B5845" w:rsidRPr="00D331EF" w:rsidRDefault="003B5845" w:rsidP="00617B3E">
            <w:pPr>
              <w:pStyle w:val="SmallStandard"/>
            </w:pPr>
            <w:r>
              <w:t>N</w:t>
            </w:r>
          </w:p>
        </w:tc>
        <w:tc>
          <w:tcPr>
            <w:tcW w:w="3969" w:type="dxa"/>
            <w:shd w:val="clear" w:color="auto" w:fill="auto"/>
          </w:tcPr>
          <w:p w14:paraId="68F7C6EE" w14:textId="77777777" w:rsidR="003B5845" w:rsidRDefault="003B5845" w:rsidP="00617B3E">
            <w:pPr>
              <w:pStyle w:val="SmallStandard"/>
            </w:pPr>
            <w:r w:rsidRPr="00491287">
              <w:t xml:space="preserve">References the Modules that belong to the ModuleFamily. </w:t>
            </w:r>
          </w:p>
        </w:tc>
      </w:tr>
    </w:tbl>
    <w:p w14:paraId="428434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91D1F0" w14:textId="77777777" w:rsidTr="00617B3E">
        <w:tc>
          <w:tcPr>
            <w:tcW w:w="2296" w:type="dxa"/>
            <w:gridSpan w:val="2"/>
            <w:shd w:val="clear" w:color="auto" w:fill="auto"/>
          </w:tcPr>
          <w:p w14:paraId="64E1BD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33EF9D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04A7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EF8A9" w14:textId="77777777" w:rsidTr="00617B3E">
        <w:tc>
          <w:tcPr>
            <w:tcW w:w="1588" w:type="dxa"/>
            <w:shd w:val="clear" w:color="auto" w:fill="auto"/>
          </w:tcPr>
          <w:p w14:paraId="602FD62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377A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661C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534B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228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7E2D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E22A7" w14:textId="77777777" w:rsidTr="00617B3E">
        <w:tc>
          <w:tcPr>
            <w:tcW w:w="1588" w:type="dxa"/>
            <w:shd w:val="clear" w:color="auto" w:fill="auto"/>
          </w:tcPr>
          <w:p w14:paraId="05B66E4C" w14:textId="77777777" w:rsidR="003B5845" w:rsidRPr="00634625" w:rsidRDefault="003B5845" w:rsidP="00617B3E">
            <w:pPr>
              <w:pStyle w:val="SmallStandard"/>
            </w:pPr>
            <w:r>
              <w:t>ModuleFamilySpecification</w:t>
            </w:r>
          </w:p>
        </w:tc>
        <w:tc>
          <w:tcPr>
            <w:tcW w:w="708" w:type="dxa"/>
            <w:shd w:val="clear" w:color="auto" w:fill="auto"/>
          </w:tcPr>
          <w:p w14:paraId="42B219AC" w14:textId="77777777" w:rsidR="003B5845" w:rsidRPr="00D331EF" w:rsidRDefault="003B5845" w:rsidP="00617B3E">
            <w:pPr>
              <w:pStyle w:val="SmallStandard"/>
            </w:pPr>
            <w:r w:rsidRPr="00D01517">
              <w:t>1</w:t>
            </w:r>
          </w:p>
        </w:tc>
        <w:tc>
          <w:tcPr>
            <w:tcW w:w="1560" w:type="dxa"/>
            <w:shd w:val="clear" w:color="auto" w:fill="auto"/>
          </w:tcPr>
          <w:p w14:paraId="458FC0F0" w14:textId="77777777" w:rsidR="003B5845" w:rsidRPr="00132C43" w:rsidRDefault="003B5845" w:rsidP="00617B3E">
            <w:pPr>
              <w:pStyle w:val="SmallStandard"/>
            </w:pPr>
            <w:r>
              <w:t>moduleFamily</w:t>
            </w:r>
          </w:p>
        </w:tc>
        <w:tc>
          <w:tcPr>
            <w:tcW w:w="708" w:type="dxa"/>
            <w:shd w:val="clear" w:color="auto" w:fill="auto"/>
          </w:tcPr>
          <w:p w14:paraId="36E98EC8" w14:textId="77777777" w:rsidR="003B5845" w:rsidRPr="00D331EF" w:rsidRDefault="003B5845" w:rsidP="00617B3E">
            <w:pPr>
              <w:pStyle w:val="SmallStandard"/>
            </w:pPr>
            <w:r w:rsidRPr="00D01517">
              <w:t>1..*</w:t>
            </w:r>
          </w:p>
        </w:tc>
        <w:tc>
          <w:tcPr>
            <w:tcW w:w="567" w:type="dxa"/>
            <w:shd w:val="clear" w:color="auto" w:fill="auto"/>
          </w:tcPr>
          <w:p w14:paraId="39174F18" w14:textId="77777777" w:rsidR="003B5845" w:rsidRDefault="003B5845" w:rsidP="00617B3E">
            <w:pPr>
              <w:pStyle w:val="SmallStandard"/>
            </w:pPr>
            <w:r>
              <w:t>Y</w:t>
            </w:r>
          </w:p>
        </w:tc>
        <w:tc>
          <w:tcPr>
            <w:tcW w:w="3969" w:type="dxa"/>
            <w:shd w:val="clear" w:color="auto" w:fill="auto"/>
          </w:tcPr>
          <w:p w14:paraId="4E422DA6" w14:textId="77777777" w:rsidR="003B5845" w:rsidRDefault="003B5845" w:rsidP="00617B3E">
            <w:pPr>
              <w:pStyle w:val="SmallStandard"/>
            </w:pPr>
            <w:r w:rsidRPr="00491287">
              <w:t>Specifies the ModuleFamilies defined in the ModuleFamilySpecification.</w:t>
            </w:r>
          </w:p>
        </w:tc>
      </w:tr>
    </w:tbl>
    <w:p w14:paraId="73E44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0" w:name="_87dc5d7b97494f94a1424df5a06341d4"/>
      <w:r>
        <w:rPr>
          <w:lang w:val="en-GB"/>
        </w:rPr>
        <w:t>ModuleFamilySpecification</w:t>
      </w:r>
      <w:bookmarkEnd w:id="1280"/>
    </w:p>
    <w:p w14:paraId="17DE854B" w14:textId="77777777" w:rsidR="003B5845" w:rsidRPr="00A518C2" w:rsidRDefault="003B5845" w:rsidP="003B5845">
      <w:pPr>
        <w:rPr>
          <w:lang w:val="en-GB"/>
        </w:rPr>
      </w:pPr>
      <w:r w:rsidRPr="00A518C2">
        <w:rPr>
          <w:sz w:val="18"/>
          <w:szCs w:val="18"/>
          <w:lang w:val="en-GB"/>
        </w:rPr>
        <w:t>Specification for the description of module families (see ModuleFamily).</w:t>
      </w:r>
    </w:p>
    <w:p w14:paraId="4EAC5D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1156D6" w14:textId="77777777" w:rsidTr="00617B3E">
        <w:tc>
          <w:tcPr>
            <w:tcW w:w="2013" w:type="dxa"/>
            <w:shd w:val="clear" w:color="auto" w:fill="auto"/>
            <w:tcMar>
              <w:top w:w="28" w:type="dxa"/>
              <w:left w:w="28" w:type="dxa"/>
              <w:bottom w:w="28" w:type="dxa"/>
              <w:right w:w="28" w:type="dxa"/>
            </w:tcMar>
          </w:tcPr>
          <w:p w14:paraId="4583F8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D8F3E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EFCFC27" w14:textId="77777777" w:rsidTr="00617B3E">
        <w:tc>
          <w:tcPr>
            <w:tcW w:w="2013" w:type="dxa"/>
            <w:shd w:val="clear" w:color="auto" w:fill="auto"/>
            <w:tcMar>
              <w:top w:w="28" w:type="dxa"/>
              <w:left w:w="28" w:type="dxa"/>
              <w:bottom w:w="28" w:type="dxa"/>
              <w:right w:w="28" w:type="dxa"/>
            </w:tcMar>
          </w:tcPr>
          <w:p w14:paraId="1C3CFD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D6D6D8" w14:textId="77777777" w:rsidR="003B5845" w:rsidRPr="004A00BD" w:rsidRDefault="003B5845" w:rsidP="00617B3E">
            <w:pPr>
              <w:rPr>
                <w:sz w:val="22"/>
              </w:rPr>
            </w:pPr>
          </w:p>
        </w:tc>
      </w:tr>
      <w:tr w:rsidR="003B5845" w:rsidRPr="008359F5" w14:paraId="282F9CDA" w14:textId="77777777" w:rsidTr="00617B3E">
        <w:tc>
          <w:tcPr>
            <w:tcW w:w="2013" w:type="dxa"/>
            <w:shd w:val="clear" w:color="auto" w:fill="auto"/>
            <w:tcMar>
              <w:top w:w="28" w:type="dxa"/>
              <w:left w:w="28" w:type="dxa"/>
              <w:bottom w:w="28" w:type="dxa"/>
              <w:right w:w="28" w:type="dxa"/>
            </w:tcMar>
          </w:tcPr>
          <w:p w14:paraId="5A623C5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B2673F" w14:textId="77777777" w:rsidR="003B5845" w:rsidRPr="000437C1" w:rsidRDefault="003B5845" w:rsidP="00617B3E">
            <w:pPr>
              <w:pStyle w:val="SmallStandard"/>
            </w:pPr>
            <w:r>
              <w:t>false</w:t>
            </w:r>
          </w:p>
        </w:tc>
      </w:tr>
    </w:tbl>
    <w:p w14:paraId="45A11D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C90542" w14:textId="77777777" w:rsidTr="00617B3E">
        <w:tc>
          <w:tcPr>
            <w:tcW w:w="3856" w:type="dxa"/>
            <w:gridSpan w:val="3"/>
            <w:shd w:val="clear" w:color="auto" w:fill="auto"/>
          </w:tcPr>
          <w:p w14:paraId="50E93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6B14E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D0E33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A6DA7B" w14:textId="77777777" w:rsidTr="00617B3E">
        <w:tc>
          <w:tcPr>
            <w:tcW w:w="1573" w:type="dxa"/>
            <w:shd w:val="clear" w:color="auto" w:fill="auto"/>
          </w:tcPr>
          <w:p w14:paraId="5EDBB42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9A39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93D96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7BC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D9444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1DA7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E5B3FE" w14:textId="77777777" w:rsidTr="00617B3E">
        <w:tc>
          <w:tcPr>
            <w:tcW w:w="1573" w:type="dxa"/>
            <w:shd w:val="clear" w:color="auto" w:fill="auto"/>
          </w:tcPr>
          <w:p w14:paraId="44188769" w14:textId="77777777" w:rsidR="003B5845" w:rsidRPr="00634625" w:rsidRDefault="003B5845" w:rsidP="00617B3E">
            <w:pPr>
              <w:pStyle w:val="SmallStandard"/>
            </w:pPr>
            <w:r>
              <w:t>ModuleFamily</w:t>
            </w:r>
          </w:p>
        </w:tc>
        <w:tc>
          <w:tcPr>
            <w:tcW w:w="1574" w:type="dxa"/>
            <w:shd w:val="clear" w:color="auto" w:fill="auto"/>
          </w:tcPr>
          <w:p w14:paraId="7C0FA21B" w14:textId="77777777" w:rsidR="003B5845" w:rsidRPr="00132C43" w:rsidRDefault="003B5845" w:rsidP="00617B3E">
            <w:pPr>
              <w:pStyle w:val="SmallStandard"/>
            </w:pPr>
            <w:r>
              <w:t>moduleFamily</w:t>
            </w:r>
          </w:p>
        </w:tc>
        <w:tc>
          <w:tcPr>
            <w:tcW w:w="708" w:type="dxa"/>
            <w:shd w:val="clear" w:color="auto" w:fill="auto"/>
          </w:tcPr>
          <w:p w14:paraId="7ECAD346" w14:textId="77777777" w:rsidR="003B5845" w:rsidRPr="00D331EF" w:rsidRDefault="003B5845" w:rsidP="00617B3E">
            <w:pPr>
              <w:pStyle w:val="SmallStandard"/>
            </w:pPr>
            <w:r w:rsidRPr="00574783">
              <w:t>1..*</w:t>
            </w:r>
          </w:p>
        </w:tc>
        <w:tc>
          <w:tcPr>
            <w:tcW w:w="709" w:type="dxa"/>
            <w:shd w:val="clear" w:color="auto" w:fill="auto"/>
          </w:tcPr>
          <w:p w14:paraId="4618332B" w14:textId="77777777" w:rsidR="003B5845" w:rsidRPr="00D331EF" w:rsidRDefault="003B5845" w:rsidP="00617B3E">
            <w:pPr>
              <w:pStyle w:val="SmallStandard"/>
            </w:pPr>
            <w:r w:rsidRPr="00207506">
              <w:t>1</w:t>
            </w:r>
          </w:p>
        </w:tc>
        <w:tc>
          <w:tcPr>
            <w:tcW w:w="567" w:type="dxa"/>
            <w:shd w:val="clear" w:color="auto" w:fill="auto"/>
          </w:tcPr>
          <w:p w14:paraId="296FD383" w14:textId="77777777" w:rsidR="003B5845" w:rsidRDefault="003B5845" w:rsidP="00617B3E">
            <w:pPr>
              <w:pStyle w:val="SmallStandard"/>
            </w:pPr>
            <w:r>
              <w:t>Y</w:t>
            </w:r>
          </w:p>
        </w:tc>
        <w:tc>
          <w:tcPr>
            <w:tcW w:w="3969" w:type="dxa"/>
            <w:shd w:val="clear" w:color="auto" w:fill="auto"/>
          </w:tcPr>
          <w:p w14:paraId="421208BB" w14:textId="77777777" w:rsidR="003B5845" w:rsidRDefault="003B5845" w:rsidP="00617B3E">
            <w:pPr>
              <w:pStyle w:val="SmallStandard"/>
            </w:pPr>
            <w:r w:rsidRPr="00491287">
              <w:t>Specifies the ModuleFamilies defined in the ModuleFamilySpecification.</w:t>
            </w:r>
          </w:p>
        </w:tc>
      </w:tr>
    </w:tbl>
    <w:p w14:paraId="2F36EAB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281" w:name="_e4fda9239563872ba55e74e1a3d347b6"/>
      <w:r>
        <w:rPr>
          <w:lang w:val="en-GB"/>
        </w:rPr>
        <w:t>ModuleList</w:t>
      </w:r>
      <w:bookmarkEnd w:id="1281"/>
    </w:p>
    <w:p w14:paraId="68D86233" w14:textId="77777777" w:rsidR="003B5845" w:rsidRPr="00A518C2" w:rsidRDefault="003B5845" w:rsidP="003B5845">
      <w:pPr>
        <w:rPr>
          <w:lang w:val="en-GB"/>
        </w:rPr>
      </w:pPr>
      <w:r w:rsidRPr="00A518C2">
        <w:rPr>
          <w:sz w:val="18"/>
          <w:szCs w:val="18"/>
          <w:lang w:val="en-GB"/>
        </w:rPr>
        <w:t>A ModuleList is a mechanism to control additional / completion PartOccurrences. This means for a car configuration, if at least one of the modules in the list participates in the configuration, the "completitionComponent" participates, too.</w:t>
      </w:r>
    </w:p>
    <w:p w14:paraId="503C1C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0C41CF" w14:textId="77777777" w:rsidTr="00617B3E">
        <w:tc>
          <w:tcPr>
            <w:tcW w:w="2013" w:type="dxa"/>
            <w:shd w:val="clear" w:color="auto" w:fill="auto"/>
            <w:tcMar>
              <w:top w:w="28" w:type="dxa"/>
              <w:left w:w="28" w:type="dxa"/>
              <w:bottom w:w="28" w:type="dxa"/>
              <w:right w:w="28" w:type="dxa"/>
            </w:tcMar>
          </w:tcPr>
          <w:p w14:paraId="2D2EF7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EA500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88BFCBD" w14:textId="77777777" w:rsidTr="00617B3E">
        <w:tc>
          <w:tcPr>
            <w:tcW w:w="2013" w:type="dxa"/>
            <w:shd w:val="clear" w:color="auto" w:fill="auto"/>
            <w:tcMar>
              <w:top w:w="28" w:type="dxa"/>
              <w:left w:w="28" w:type="dxa"/>
              <w:bottom w:w="28" w:type="dxa"/>
              <w:right w:w="28" w:type="dxa"/>
            </w:tcMar>
          </w:tcPr>
          <w:p w14:paraId="6E45570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285D30" w14:textId="77777777" w:rsidR="003B5845" w:rsidRPr="004A00BD" w:rsidRDefault="003B5845" w:rsidP="00617B3E">
            <w:pPr>
              <w:rPr>
                <w:sz w:val="22"/>
              </w:rPr>
            </w:pPr>
          </w:p>
        </w:tc>
      </w:tr>
      <w:tr w:rsidR="003B5845" w:rsidRPr="008359F5" w14:paraId="0C847060" w14:textId="77777777" w:rsidTr="00617B3E">
        <w:tc>
          <w:tcPr>
            <w:tcW w:w="2013" w:type="dxa"/>
            <w:shd w:val="clear" w:color="auto" w:fill="auto"/>
            <w:tcMar>
              <w:top w:w="28" w:type="dxa"/>
              <w:left w:w="28" w:type="dxa"/>
              <w:bottom w:w="28" w:type="dxa"/>
              <w:right w:w="28" w:type="dxa"/>
            </w:tcMar>
          </w:tcPr>
          <w:p w14:paraId="1D6BB3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D9E073" w14:textId="77777777" w:rsidR="003B5845" w:rsidRPr="000437C1" w:rsidRDefault="003B5845" w:rsidP="00617B3E">
            <w:pPr>
              <w:pStyle w:val="SmallStandard"/>
            </w:pPr>
            <w:r>
              <w:t>false</w:t>
            </w:r>
          </w:p>
        </w:tc>
      </w:tr>
    </w:tbl>
    <w:p w14:paraId="4FD7C9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BC70DD" w14:textId="77777777" w:rsidTr="00617B3E">
        <w:tc>
          <w:tcPr>
            <w:tcW w:w="2013" w:type="dxa"/>
            <w:shd w:val="clear" w:color="auto" w:fill="auto"/>
            <w:tcMar>
              <w:top w:w="28" w:type="dxa"/>
              <w:left w:w="28" w:type="dxa"/>
              <w:bottom w:w="28" w:type="dxa"/>
              <w:right w:w="28" w:type="dxa"/>
            </w:tcMar>
          </w:tcPr>
          <w:p w14:paraId="244B979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303097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9002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A94D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32ADBFF" w14:textId="77777777" w:rsidTr="00617B3E">
        <w:tc>
          <w:tcPr>
            <w:tcW w:w="2013" w:type="dxa"/>
            <w:shd w:val="clear" w:color="auto" w:fill="auto"/>
            <w:tcMar>
              <w:top w:w="28" w:type="dxa"/>
              <w:left w:w="28" w:type="dxa"/>
              <w:bottom w:w="28" w:type="dxa"/>
              <w:right w:w="28" w:type="dxa"/>
            </w:tcMar>
          </w:tcPr>
          <w:p w14:paraId="5B42C53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B93F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E2AB9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DD12E6" w14:textId="77777777" w:rsidR="003B5845" w:rsidRPr="004A00BD" w:rsidRDefault="003B5845" w:rsidP="00617B3E">
            <w:pPr>
              <w:jc w:val="left"/>
              <w:rPr>
                <w:sz w:val="22"/>
                <w:lang w:val="en-GB"/>
              </w:rPr>
            </w:pPr>
            <w:r w:rsidRPr="004A00BD">
              <w:rPr>
                <w:sz w:val="16"/>
                <w:szCs w:val="16"/>
                <w:lang w:val="en-GB"/>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3B5845" w:rsidRPr="004A00BD" w14:paraId="0A45BEA8" w14:textId="77777777" w:rsidTr="00617B3E">
        <w:tc>
          <w:tcPr>
            <w:tcW w:w="2013" w:type="dxa"/>
            <w:shd w:val="clear" w:color="auto" w:fill="auto"/>
            <w:tcMar>
              <w:top w:w="28" w:type="dxa"/>
              <w:left w:w="28" w:type="dxa"/>
              <w:bottom w:w="28" w:type="dxa"/>
              <w:right w:w="28" w:type="dxa"/>
            </w:tcMar>
          </w:tcPr>
          <w:p w14:paraId="6E468253"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02AF4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C0BEE4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0A9FA"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ModuleList.</w:t>
            </w:r>
          </w:p>
        </w:tc>
      </w:tr>
    </w:tbl>
    <w:p w14:paraId="30AFD6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1A9B3C" w14:textId="77777777" w:rsidTr="00617B3E">
        <w:tc>
          <w:tcPr>
            <w:tcW w:w="3856" w:type="dxa"/>
            <w:gridSpan w:val="3"/>
            <w:shd w:val="clear" w:color="auto" w:fill="auto"/>
          </w:tcPr>
          <w:p w14:paraId="64C696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186683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5990F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A4C18F" w14:textId="77777777" w:rsidTr="00617B3E">
        <w:tc>
          <w:tcPr>
            <w:tcW w:w="1573" w:type="dxa"/>
            <w:shd w:val="clear" w:color="auto" w:fill="auto"/>
          </w:tcPr>
          <w:p w14:paraId="0EC2284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904A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7553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F39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13F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0D2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4B3C85" w14:textId="77777777" w:rsidTr="00617B3E">
        <w:tc>
          <w:tcPr>
            <w:tcW w:w="1573" w:type="dxa"/>
            <w:shd w:val="clear" w:color="auto" w:fill="auto"/>
          </w:tcPr>
          <w:p w14:paraId="59A28229" w14:textId="77777777" w:rsidR="003B5845" w:rsidRPr="00634625" w:rsidRDefault="003B5845" w:rsidP="00617B3E">
            <w:pPr>
              <w:pStyle w:val="SmallStandard"/>
            </w:pPr>
            <w:r>
              <w:t>PartWithSubComponentsRole</w:t>
            </w:r>
          </w:p>
        </w:tc>
        <w:tc>
          <w:tcPr>
            <w:tcW w:w="1574" w:type="dxa"/>
            <w:shd w:val="clear" w:color="auto" w:fill="auto"/>
          </w:tcPr>
          <w:p w14:paraId="4A68385C" w14:textId="77777777" w:rsidR="003B5845" w:rsidRPr="00132C43" w:rsidRDefault="003B5845" w:rsidP="00617B3E">
            <w:pPr>
              <w:pStyle w:val="SmallStandard"/>
            </w:pPr>
            <w:r>
              <w:t>moduleInList</w:t>
            </w:r>
          </w:p>
        </w:tc>
        <w:tc>
          <w:tcPr>
            <w:tcW w:w="708" w:type="dxa"/>
            <w:shd w:val="clear" w:color="auto" w:fill="auto"/>
          </w:tcPr>
          <w:p w14:paraId="1B46F69E" w14:textId="77777777" w:rsidR="003B5845" w:rsidRPr="00D331EF" w:rsidRDefault="003B5845" w:rsidP="00617B3E">
            <w:pPr>
              <w:pStyle w:val="SmallStandard"/>
            </w:pPr>
            <w:r w:rsidRPr="00574783">
              <w:t>1..*</w:t>
            </w:r>
          </w:p>
        </w:tc>
        <w:tc>
          <w:tcPr>
            <w:tcW w:w="709" w:type="dxa"/>
            <w:shd w:val="clear" w:color="auto" w:fill="auto"/>
          </w:tcPr>
          <w:p w14:paraId="0C6FD309" w14:textId="77777777" w:rsidR="003B5845" w:rsidRPr="00D331EF" w:rsidRDefault="003B5845" w:rsidP="00617B3E">
            <w:pPr>
              <w:pStyle w:val="SmallStandard"/>
            </w:pPr>
            <w:r w:rsidRPr="00207506">
              <w:t>0..*</w:t>
            </w:r>
          </w:p>
        </w:tc>
        <w:tc>
          <w:tcPr>
            <w:tcW w:w="567" w:type="dxa"/>
            <w:shd w:val="clear" w:color="auto" w:fill="auto"/>
          </w:tcPr>
          <w:p w14:paraId="38FFA642" w14:textId="77777777" w:rsidR="003B5845" w:rsidRPr="00D331EF" w:rsidRDefault="003B5845" w:rsidP="00617B3E">
            <w:pPr>
              <w:pStyle w:val="SmallStandard"/>
            </w:pPr>
            <w:r>
              <w:t>N</w:t>
            </w:r>
          </w:p>
        </w:tc>
        <w:tc>
          <w:tcPr>
            <w:tcW w:w="3969" w:type="dxa"/>
            <w:shd w:val="clear" w:color="auto" w:fill="auto"/>
          </w:tcPr>
          <w:p w14:paraId="429A0F56"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27D7E24C" w14:textId="77777777" w:rsidTr="00617B3E">
        <w:tc>
          <w:tcPr>
            <w:tcW w:w="1573" w:type="dxa"/>
            <w:shd w:val="clear" w:color="auto" w:fill="auto"/>
          </w:tcPr>
          <w:p w14:paraId="005D91D6" w14:textId="77777777" w:rsidR="003B5845" w:rsidRPr="00634625" w:rsidRDefault="003B5845" w:rsidP="00617B3E">
            <w:pPr>
              <w:pStyle w:val="SmallStandard"/>
            </w:pPr>
            <w:r>
              <w:t>OccurrenceOrUsage</w:t>
            </w:r>
          </w:p>
        </w:tc>
        <w:tc>
          <w:tcPr>
            <w:tcW w:w="1574" w:type="dxa"/>
            <w:shd w:val="clear" w:color="auto" w:fill="auto"/>
          </w:tcPr>
          <w:p w14:paraId="20B07837" w14:textId="77777777" w:rsidR="003B5845" w:rsidRPr="00132C43" w:rsidRDefault="003B5845" w:rsidP="00617B3E">
            <w:pPr>
              <w:pStyle w:val="SmallStandard"/>
            </w:pPr>
            <w:r>
              <w:t>completionComponents</w:t>
            </w:r>
          </w:p>
        </w:tc>
        <w:tc>
          <w:tcPr>
            <w:tcW w:w="708" w:type="dxa"/>
            <w:shd w:val="clear" w:color="auto" w:fill="auto"/>
          </w:tcPr>
          <w:p w14:paraId="2D0095AC" w14:textId="77777777" w:rsidR="003B5845" w:rsidRPr="00D331EF" w:rsidRDefault="003B5845" w:rsidP="00617B3E">
            <w:pPr>
              <w:pStyle w:val="SmallStandard"/>
            </w:pPr>
            <w:r w:rsidRPr="00574783">
              <w:t>1..*</w:t>
            </w:r>
          </w:p>
        </w:tc>
        <w:tc>
          <w:tcPr>
            <w:tcW w:w="709" w:type="dxa"/>
            <w:shd w:val="clear" w:color="auto" w:fill="auto"/>
          </w:tcPr>
          <w:p w14:paraId="0A7AB87C" w14:textId="77777777" w:rsidR="003B5845" w:rsidRPr="00D331EF" w:rsidRDefault="003B5845" w:rsidP="00617B3E">
            <w:pPr>
              <w:pStyle w:val="SmallStandard"/>
            </w:pPr>
            <w:r w:rsidRPr="00207506">
              <w:t>0..*</w:t>
            </w:r>
          </w:p>
        </w:tc>
        <w:tc>
          <w:tcPr>
            <w:tcW w:w="567" w:type="dxa"/>
            <w:shd w:val="clear" w:color="auto" w:fill="auto"/>
          </w:tcPr>
          <w:p w14:paraId="21042E16" w14:textId="77777777" w:rsidR="003B5845" w:rsidRPr="00D331EF" w:rsidRDefault="003B5845" w:rsidP="00617B3E">
            <w:pPr>
              <w:pStyle w:val="SmallStandard"/>
            </w:pPr>
            <w:r>
              <w:t>N</w:t>
            </w:r>
          </w:p>
        </w:tc>
        <w:tc>
          <w:tcPr>
            <w:tcW w:w="3969" w:type="dxa"/>
            <w:shd w:val="clear" w:color="auto" w:fill="auto"/>
          </w:tcPr>
          <w:p w14:paraId="3868CEF2"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bl>
    <w:p w14:paraId="201142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65757B" w14:textId="77777777" w:rsidTr="00617B3E">
        <w:tc>
          <w:tcPr>
            <w:tcW w:w="2296" w:type="dxa"/>
            <w:gridSpan w:val="2"/>
            <w:shd w:val="clear" w:color="auto" w:fill="auto"/>
          </w:tcPr>
          <w:p w14:paraId="51410B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71C7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F0F1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EAE712" w14:textId="77777777" w:rsidTr="00617B3E">
        <w:tc>
          <w:tcPr>
            <w:tcW w:w="1588" w:type="dxa"/>
            <w:shd w:val="clear" w:color="auto" w:fill="auto"/>
          </w:tcPr>
          <w:p w14:paraId="6F58C2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1E38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1582B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E952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34C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7B514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D31CA2" w14:textId="77777777" w:rsidTr="00617B3E">
        <w:tc>
          <w:tcPr>
            <w:tcW w:w="1588" w:type="dxa"/>
            <w:shd w:val="clear" w:color="auto" w:fill="auto"/>
          </w:tcPr>
          <w:p w14:paraId="4DAF46D3" w14:textId="77777777" w:rsidR="003B5845" w:rsidRPr="00634625" w:rsidRDefault="003B5845" w:rsidP="00617B3E">
            <w:pPr>
              <w:pStyle w:val="SmallStandard"/>
            </w:pPr>
            <w:r>
              <w:t>ModuleListSpecification</w:t>
            </w:r>
          </w:p>
        </w:tc>
        <w:tc>
          <w:tcPr>
            <w:tcW w:w="708" w:type="dxa"/>
            <w:shd w:val="clear" w:color="auto" w:fill="auto"/>
          </w:tcPr>
          <w:p w14:paraId="583CE9B6" w14:textId="77777777" w:rsidR="003B5845" w:rsidRPr="00D331EF" w:rsidRDefault="003B5845" w:rsidP="00617B3E">
            <w:pPr>
              <w:pStyle w:val="SmallStandard"/>
            </w:pPr>
            <w:r w:rsidRPr="00D01517">
              <w:t>1</w:t>
            </w:r>
          </w:p>
        </w:tc>
        <w:tc>
          <w:tcPr>
            <w:tcW w:w="1560" w:type="dxa"/>
            <w:shd w:val="clear" w:color="auto" w:fill="auto"/>
          </w:tcPr>
          <w:p w14:paraId="33DEDBE3" w14:textId="77777777" w:rsidR="003B5845" w:rsidRPr="00132C43" w:rsidRDefault="003B5845" w:rsidP="00617B3E">
            <w:pPr>
              <w:pStyle w:val="SmallStandard"/>
            </w:pPr>
            <w:r>
              <w:t>moduleListConfiguration</w:t>
            </w:r>
          </w:p>
        </w:tc>
        <w:tc>
          <w:tcPr>
            <w:tcW w:w="708" w:type="dxa"/>
            <w:shd w:val="clear" w:color="auto" w:fill="auto"/>
          </w:tcPr>
          <w:p w14:paraId="07A6551B" w14:textId="77777777" w:rsidR="003B5845" w:rsidRPr="00D331EF" w:rsidRDefault="003B5845" w:rsidP="00617B3E">
            <w:pPr>
              <w:pStyle w:val="SmallStandard"/>
            </w:pPr>
            <w:r w:rsidRPr="00D01517">
              <w:t>1..*</w:t>
            </w:r>
          </w:p>
        </w:tc>
        <w:tc>
          <w:tcPr>
            <w:tcW w:w="567" w:type="dxa"/>
            <w:shd w:val="clear" w:color="auto" w:fill="auto"/>
          </w:tcPr>
          <w:p w14:paraId="131BA4C8" w14:textId="77777777" w:rsidR="003B5845" w:rsidRDefault="003B5845" w:rsidP="00617B3E">
            <w:pPr>
              <w:pStyle w:val="SmallStandard"/>
            </w:pPr>
            <w:r>
              <w:t>Y</w:t>
            </w:r>
          </w:p>
        </w:tc>
        <w:tc>
          <w:tcPr>
            <w:tcW w:w="3969" w:type="dxa"/>
            <w:shd w:val="clear" w:color="auto" w:fill="auto"/>
          </w:tcPr>
          <w:p w14:paraId="268D5A6F" w14:textId="77777777" w:rsidR="003B5845" w:rsidRDefault="003B5845" w:rsidP="00617B3E">
            <w:pPr>
              <w:pStyle w:val="SmallStandard"/>
            </w:pPr>
            <w:r w:rsidRPr="00491287">
              <w:t>Specifies the ModuleLists defined in the ModuleListSpecification.</w:t>
            </w:r>
          </w:p>
        </w:tc>
      </w:tr>
    </w:tbl>
    <w:p w14:paraId="18FE313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2" w:name="_cdc9f638437352fa54d026a99077c013"/>
      <w:r>
        <w:rPr>
          <w:lang w:val="en-GB"/>
        </w:rPr>
        <w:t>ModuleListSpecification</w:t>
      </w:r>
      <w:bookmarkEnd w:id="1282"/>
    </w:p>
    <w:p w14:paraId="6AB2036F" w14:textId="77777777" w:rsidR="003B5845" w:rsidRPr="00A518C2" w:rsidRDefault="003B5845" w:rsidP="003B5845">
      <w:pPr>
        <w:rPr>
          <w:lang w:val="en-GB"/>
        </w:rPr>
      </w:pPr>
      <w:r w:rsidRPr="00A518C2">
        <w:rPr>
          <w:sz w:val="18"/>
          <w:szCs w:val="18"/>
          <w:lang w:val="en-GB"/>
        </w:rPr>
        <w:t>Specification for the description of module lists (see ModuleList).</w:t>
      </w:r>
    </w:p>
    <w:p w14:paraId="4A3AA2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CF0635" w14:textId="77777777" w:rsidTr="00617B3E">
        <w:tc>
          <w:tcPr>
            <w:tcW w:w="2013" w:type="dxa"/>
            <w:shd w:val="clear" w:color="auto" w:fill="auto"/>
            <w:tcMar>
              <w:top w:w="28" w:type="dxa"/>
              <w:left w:w="28" w:type="dxa"/>
              <w:bottom w:w="28" w:type="dxa"/>
              <w:right w:w="28" w:type="dxa"/>
            </w:tcMar>
          </w:tcPr>
          <w:p w14:paraId="468B08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D761C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209E7F0" w14:textId="77777777" w:rsidTr="00617B3E">
        <w:tc>
          <w:tcPr>
            <w:tcW w:w="2013" w:type="dxa"/>
            <w:shd w:val="clear" w:color="auto" w:fill="auto"/>
            <w:tcMar>
              <w:top w:w="28" w:type="dxa"/>
              <w:left w:w="28" w:type="dxa"/>
              <w:bottom w:w="28" w:type="dxa"/>
              <w:right w:w="28" w:type="dxa"/>
            </w:tcMar>
          </w:tcPr>
          <w:p w14:paraId="2C2DDC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E3025" w14:textId="77777777" w:rsidR="003B5845" w:rsidRPr="004A00BD" w:rsidRDefault="003B5845" w:rsidP="00617B3E">
            <w:pPr>
              <w:rPr>
                <w:sz w:val="22"/>
              </w:rPr>
            </w:pPr>
          </w:p>
        </w:tc>
      </w:tr>
      <w:tr w:rsidR="003B5845" w:rsidRPr="008359F5" w14:paraId="4E90A87F" w14:textId="77777777" w:rsidTr="00617B3E">
        <w:tc>
          <w:tcPr>
            <w:tcW w:w="2013" w:type="dxa"/>
            <w:shd w:val="clear" w:color="auto" w:fill="auto"/>
            <w:tcMar>
              <w:top w:w="28" w:type="dxa"/>
              <w:left w:w="28" w:type="dxa"/>
              <w:bottom w:w="28" w:type="dxa"/>
              <w:right w:w="28" w:type="dxa"/>
            </w:tcMar>
          </w:tcPr>
          <w:p w14:paraId="3113BC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38292E" w14:textId="77777777" w:rsidR="003B5845" w:rsidRPr="000437C1" w:rsidRDefault="003B5845" w:rsidP="00617B3E">
            <w:pPr>
              <w:pStyle w:val="SmallStandard"/>
            </w:pPr>
            <w:r>
              <w:t>false</w:t>
            </w:r>
          </w:p>
        </w:tc>
      </w:tr>
    </w:tbl>
    <w:p w14:paraId="1E9CE1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922A5D" w14:textId="77777777" w:rsidTr="00617B3E">
        <w:tc>
          <w:tcPr>
            <w:tcW w:w="3856" w:type="dxa"/>
            <w:gridSpan w:val="3"/>
            <w:shd w:val="clear" w:color="auto" w:fill="auto"/>
          </w:tcPr>
          <w:p w14:paraId="037E5C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AA42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CF16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396546" w14:textId="77777777" w:rsidTr="00617B3E">
        <w:tc>
          <w:tcPr>
            <w:tcW w:w="1573" w:type="dxa"/>
            <w:shd w:val="clear" w:color="auto" w:fill="auto"/>
          </w:tcPr>
          <w:p w14:paraId="6C701B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0AF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FBB6B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9CE9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BCE3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63BC3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2A277B6" w14:textId="77777777" w:rsidTr="00617B3E">
        <w:tc>
          <w:tcPr>
            <w:tcW w:w="1573" w:type="dxa"/>
            <w:shd w:val="clear" w:color="auto" w:fill="auto"/>
          </w:tcPr>
          <w:p w14:paraId="02EF04AD" w14:textId="77777777" w:rsidR="003B5845" w:rsidRPr="00634625" w:rsidRDefault="003B5845" w:rsidP="00617B3E">
            <w:pPr>
              <w:pStyle w:val="SmallStandard"/>
            </w:pPr>
            <w:r>
              <w:lastRenderedPageBreak/>
              <w:t>ModuleList</w:t>
            </w:r>
          </w:p>
        </w:tc>
        <w:tc>
          <w:tcPr>
            <w:tcW w:w="1574" w:type="dxa"/>
            <w:shd w:val="clear" w:color="auto" w:fill="auto"/>
          </w:tcPr>
          <w:p w14:paraId="269316F3" w14:textId="77777777" w:rsidR="003B5845" w:rsidRPr="00132C43" w:rsidRDefault="003B5845" w:rsidP="00617B3E">
            <w:pPr>
              <w:pStyle w:val="SmallStandard"/>
            </w:pPr>
            <w:r>
              <w:t>moduleListConfiguration</w:t>
            </w:r>
          </w:p>
        </w:tc>
        <w:tc>
          <w:tcPr>
            <w:tcW w:w="708" w:type="dxa"/>
            <w:shd w:val="clear" w:color="auto" w:fill="auto"/>
          </w:tcPr>
          <w:p w14:paraId="73E4214C" w14:textId="77777777" w:rsidR="003B5845" w:rsidRPr="00D331EF" w:rsidRDefault="003B5845" w:rsidP="00617B3E">
            <w:pPr>
              <w:pStyle w:val="SmallStandard"/>
            </w:pPr>
            <w:r w:rsidRPr="00574783">
              <w:t>1..*</w:t>
            </w:r>
          </w:p>
        </w:tc>
        <w:tc>
          <w:tcPr>
            <w:tcW w:w="709" w:type="dxa"/>
            <w:shd w:val="clear" w:color="auto" w:fill="auto"/>
          </w:tcPr>
          <w:p w14:paraId="11DE5A39" w14:textId="77777777" w:rsidR="003B5845" w:rsidRPr="00D331EF" w:rsidRDefault="003B5845" w:rsidP="00617B3E">
            <w:pPr>
              <w:pStyle w:val="SmallStandard"/>
            </w:pPr>
            <w:r w:rsidRPr="00207506">
              <w:t>1</w:t>
            </w:r>
          </w:p>
        </w:tc>
        <w:tc>
          <w:tcPr>
            <w:tcW w:w="567" w:type="dxa"/>
            <w:shd w:val="clear" w:color="auto" w:fill="auto"/>
          </w:tcPr>
          <w:p w14:paraId="1A37E8B1" w14:textId="77777777" w:rsidR="003B5845" w:rsidRDefault="003B5845" w:rsidP="00617B3E">
            <w:pPr>
              <w:pStyle w:val="SmallStandard"/>
            </w:pPr>
            <w:r>
              <w:t>Y</w:t>
            </w:r>
          </w:p>
        </w:tc>
        <w:tc>
          <w:tcPr>
            <w:tcW w:w="3969" w:type="dxa"/>
            <w:shd w:val="clear" w:color="auto" w:fill="auto"/>
          </w:tcPr>
          <w:p w14:paraId="6DE699AD" w14:textId="77777777" w:rsidR="003B5845" w:rsidRDefault="003B5845" w:rsidP="00617B3E">
            <w:pPr>
              <w:pStyle w:val="SmallStandard"/>
            </w:pPr>
            <w:r w:rsidRPr="00491287">
              <w:t>Specifies the ModuleLists defined in the ModuleListSpecification.</w:t>
            </w:r>
          </w:p>
        </w:tc>
      </w:tr>
    </w:tbl>
    <w:p w14:paraId="6DD7505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83" w:name="_Toc27668633"/>
      <w:bookmarkStart w:id="1284" w:name="_Toc27730701"/>
      <w:r>
        <w:rPr>
          <w:lang w:val="en-GB"/>
        </w:rPr>
        <w:t xml:space="preserve">Module </w:t>
      </w:r>
      <w:bookmarkStart w:id="1285" w:name="_62176c7a6ed44a8ff8c222c1d57458c7"/>
      <w:r>
        <w:rPr>
          <w:lang w:val="en-GB"/>
        </w:rPr>
        <w:t>net</w:t>
      </w:r>
      <w:bookmarkEnd w:id="1283"/>
      <w:bookmarkEnd w:id="1284"/>
      <w:bookmarkEnd w:id="1285"/>
    </w:p>
    <w:p w14:paraId="78310D0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6" w:name="_011c3c7c41f70484f53e5c3acf04b07e"/>
      <w:r>
        <w:rPr>
          <w:lang w:val="en-GB"/>
        </w:rPr>
        <w:t>Net</w:t>
      </w:r>
      <w:bookmarkEnd w:id="1286"/>
    </w:p>
    <w:p w14:paraId="0CCE1BC4" w14:textId="77777777" w:rsidR="003B5845" w:rsidRPr="00A518C2" w:rsidRDefault="003B5845" w:rsidP="003B5845">
      <w:pPr>
        <w:rPr>
          <w:lang w:val="en-GB"/>
        </w:rPr>
      </w:pPr>
      <w:r w:rsidRPr="00A518C2">
        <w:rPr>
          <w:sz w:val="18"/>
          <w:szCs w:val="18"/>
          <w:lang w:val="en-GB"/>
        </w:rPr>
        <w:t xml:space="preserve">A Net is an undirected link between </w:t>
      </w:r>
      <w:r w:rsidRPr="00A518C2">
        <w:rPr>
          <w:i/>
          <w:iCs/>
          <w:sz w:val="18"/>
          <w:szCs w:val="18"/>
          <w:lang w:val="en-GB"/>
        </w:rPr>
        <w:t>NetworkPorts</w:t>
      </w:r>
      <w:r w:rsidRPr="00A518C2">
        <w:rPr>
          <w:sz w:val="18"/>
          <w:szCs w:val="18"/>
          <w:lang w:val="en-GB"/>
        </w:rPr>
        <w:t xml:space="preserve">. It defines that the </w:t>
      </w:r>
      <w:r w:rsidRPr="00A518C2">
        <w:rPr>
          <w:i/>
          <w:iCs/>
          <w:sz w:val="18"/>
          <w:szCs w:val="18"/>
          <w:lang w:val="en-GB"/>
        </w:rPr>
        <w:t>NetworkPorts</w:t>
      </w:r>
      <w:r w:rsidRPr="00A518C2">
        <w:rPr>
          <w:sz w:val="18"/>
          <w:szCs w:val="18"/>
          <w:lang w:val="en-GB"/>
        </w:rPr>
        <w:t xml:space="preserve"> are related to each other with the </w:t>
      </w:r>
      <w:r w:rsidRPr="00A518C2">
        <w:rPr>
          <w:i/>
          <w:iCs/>
          <w:sz w:val="18"/>
          <w:szCs w:val="18"/>
          <w:lang w:val="en-GB"/>
        </w:rPr>
        <w:t>Net</w:t>
      </w:r>
      <w:r w:rsidRPr="00A518C2">
        <w:rPr>
          <w:sz w:val="18"/>
          <w:szCs w:val="18"/>
          <w:lang w:val="en-GB"/>
        </w:rPr>
        <w:t>.</w:t>
      </w:r>
    </w:p>
    <w:p w14:paraId="5A0BEDA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w:t>
      </w:r>
      <w:r w:rsidRPr="00A518C2">
        <w:rPr>
          <w:sz w:val="18"/>
          <w:szCs w:val="18"/>
          <w:lang w:val="en-GB"/>
        </w:rPr>
        <w:t xml:space="preserve"> is normally an instance of a </w:t>
      </w:r>
      <w:r w:rsidRPr="00A518C2">
        <w:rPr>
          <w:i/>
          <w:iCs/>
          <w:sz w:val="18"/>
          <w:szCs w:val="18"/>
          <w:lang w:val="en-GB"/>
        </w:rPr>
        <w:t>NetType.</w:t>
      </w:r>
      <w:r w:rsidRPr="00A518C2">
        <w:rPr>
          <w:sz w:val="18"/>
          <w:szCs w:val="18"/>
          <w:lang w:val="en-GB"/>
        </w:rPr>
        <w:t xml:space="preserve"> E.g. if "CAN-BUS" is defined as a </w:t>
      </w:r>
      <w:r w:rsidRPr="00A518C2">
        <w:rPr>
          <w:i/>
          <w:iCs/>
          <w:sz w:val="18"/>
          <w:szCs w:val="18"/>
          <w:lang w:val="en-GB"/>
        </w:rPr>
        <w:t>NetType</w:t>
      </w:r>
      <w:r w:rsidRPr="00A518C2">
        <w:rPr>
          <w:sz w:val="18"/>
          <w:szCs w:val="18"/>
          <w:lang w:val="en-GB"/>
        </w:rPr>
        <w:t xml:space="preserve"> typical </w:t>
      </w:r>
      <w:r w:rsidRPr="00A518C2">
        <w:rPr>
          <w:i/>
          <w:iCs/>
          <w:sz w:val="18"/>
          <w:szCs w:val="18"/>
          <w:lang w:val="en-GB"/>
        </w:rPr>
        <w:t>Nets</w:t>
      </w:r>
      <w:r w:rsidRPr="00A518C2">
        <w:rPr>
          <w:sz w:val="18"/>
          <w:szCs w:val="18"/>
          <w:lang w:val="en-GB"/>
        </w:rPr>
        <w:t xml:space="preserve"> would be "BODY-CAN", "AUDIO-CAN".</w:t>
      </w:r>
    </w:p>
    <w:p w14:paraId="16A98D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1B2ACA" w14:textId="77777777" w:rsidTr="00617B3E">
        <w:tc>
          <w:tcPr>
            <w:tcW w:w="2013" w:type="dxa"/>
            <w:shd w:val="clear" w:color="auto" w:fill="auto"/>
            <w:tcMar>
              <w:top w:w="28" w:type="dxa"/>
              <w:left w:w="28" w:type="dxa"/>
              <w:bottom w:w="28" w:type="dxa"/>
              <w:right w:w="28" w:type="dxa"/>
            </w:tcMar>
          </w:tcPr>
          <w:p w14:paraId="019A63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D4B47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25946488" w14:textId="77777777" w:rsidTr="00617B3E">
        <w:tc>
          <w:tcPr>
            <w:tcW w:w="2013" w:type="dxa"/>
            <w:shd w:val="clear" w:color="auto" w:fill="auto"/>
            <w:tcMar>
              <w:top w:w="28" w:type="dxa"/>
              <w:left w:w="28" w:type="dxa"/>
              <w:bottom w:w="28" w:type="dxa"/>
              <w:right w:w="28" w:type="dxa"/>
            </w:tcMar>
          </w:tcPr>
          <w:p w14:paraId="464587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70C722" w14:textId="77777777" w:rsidR="003B5845" w:rsidRPr="004A00BD" w:rsidRDefault="003B5845" w:rsidP="00617B3E">
            <w:pPr>
              <w:rPr>
                <w:sz w:val="22"/>
              </w:rPr>
            </w:pPr>
          </w:p>
        </w:tc>
      </w:tr>
      <w:tr w:rsidR="003B5845" w:rsidRPr="008359F5" w14:paraId="60C43002" w14:textId="77777777" w:rsidTr="00617B3E">
        <w:tc>
          <w:tcPr>
            <w:tcW w:w="2013" w:type="dxa"/>
            <w:shd w:val="clear" w:color="auto" w:fill="auto"/>
            <w:tcMar>
              <w:top w:w="28" w:type="dxa"/>
              <w:left w:w="28" w:type="dxa"/>
              <w:bottom w:w="28" w:type="dxa"/>
              <w:right w:w="28" w:type="dxa"/>
            </w:tcMar>
          </w:tcPr>
          <w:p w14:paraId="48E16E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5BEDF3" w14:textId="77777777" w:rsidR="003B5845" w:rsidRPr="000437C1" w:rsidRDefault="003B5845" w:rsidP="00617B3E">
            <w:pPr>
              <w:pStyle w:val="SmallStandard"/>
            </w:pPr>
            <w:r>
              <w:t>false</w:t>
            </w:r>
          </w:p>
        </w:tc>
      </w:tr>
    </w:tbl>
    <w:p w14:paraId="6172A76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472A332" w14:textId="77777777" w:rsidTr="00617B3E">
        <w:tc>
          <w:tcPr>
            <w:tcW w:w="2013" w:type="dxa"/>
            <w:shd w:val="clear" w:color="auto" w:fill="auto"/>
            <w:tcMar>
              <w:top w:w="28" w:type="dxa"/>
              <w:left w:w="28" w:type="dxa"/>
              <w:bottom w:w="28" w:type="dxa"/>
              <w:right w:w="28" w:type="dxa"/>
            </w:tcMar>
          </w:tcPr>
          <w:p w14:paraId="068DCD4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7E3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EA0F20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2DC1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C7E9B2" w14:textId="77777777" w:rsidTr="00617B3E">
        <w:tc>
          <w:tcPr>
            <w:tcW w:w="2013" w:type="dxa"/>
            <w:shd w:val="clear" w:color="auto" w:fill="auto"/>
            <w:tcMar>
              <w:top w:w="28" w:type="dxa"/>
              <w:left w:w="28" w:type="dxa"/>
              <w:bottom w:w="28" w:type="dxa"/>
              <w:right w:w="28" w:type="dxa"/>
            </w:tcMar>
          </w:tcPr>
          <w:p w14:paraId="3CEB6F2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F1442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734C62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A1A871" w14:textId="77777777" w:rsidR="003B5845" w:rsidRPr="004A00BD" w:rsidRDefault="003B5845" w:rsidP="00617B3E">
            <w:pPr>
              <w:jc w:val="left"/>
              <w:rPr>
                <w:sz w:val="22"/>
                <w:lang w:val="en-GB"/>
              </w:rPr>
            </w:pPr>
            <w:r w:rsidRPr="004A00BD">
              <w:rPr>
                <w:sz w:val="16"/>
                <w:szCs w:val="16"/>
                <w:lang w:val="en-GB"/>
              </w:rPr>
              <w:t>Specifies a unique identification of the Net. The identification is guaranteed to be unique within the NetSpecification.</w:t>
            </w:r>
          </w:p>
        </w:tc>
      </w:tr>
      <w:tr w:rsidR="003B5845" w:rsidRPr="004A00BD" w14:paraId="71A47139" w14:textId="77777777" w:rsidTr="00617B3E">
        <w:tc>
          <w:tcPr>
            <w:tcW w:w="2013" w:type="dxa"/>
            <w:shd w:val="clear" w:color="auto" w:fill="auto"/>
            <w:tcMar>
              <w:top w:w="28" w:type="dxa"/>
              <w:left w:w="28" w:type="dxa"/>
              <w:bottom w:w="28" w:type="dxa"/>
              <w:right w:w="28" w:type="dxa"/>
            </w:tcMar>
          </w:tcPr>
          <w:p w14:paraId="025D01D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51C8D71"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6AF6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990C362" w14:textId="77777777" w:rsidR="003B5845" w:rsidRPr="004A00BD" w:rsidRDefault="003B5845" w:rsidP="00617B3E">
            <w:pPr>
              <w:jc w:val="left"/>
              <w:rPr>
                <w:sz w:val="22"/>
                <w:lang w:val="en-GB"/>
              </w:rPr>
            </w:pPr>
            <w:r w:rsidRPr="004A00BD">
              <w:rPr>
                <w:sz w:val="16"/>
                <w:szCs w:val="16"/>
                <w:lang w:val="en-GB"/>
              </w:rPr>
              <w:t>Room for additional, human readable information about the Net.</w:t>
            </w:r>
          </w:p>
        </w:tc>
      </w:tr>
    </w:tbl>
    <w:p w14:paraId="4C9883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3D6510" w14:textId="77777777" w:rsidTr="00617B3E">
        <w:tc>
          <w:tcPr>
            <w:tcW w:w="3856" w:type="dxa"/>
            <w:gridSpan w:val="3"/>
            <w:shd w:val="clear" w:color="auto" w:fill="auto"/>
          </w:tcPr>
          <w:p w14:paraId="12035A4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AA52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3DC86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33D2E6" w14:textId="77777777" w:rsidTr="00617B3E">
        <w:tc>
          <w:tcPr>
            <w:tcW w:w="1573" w:type="dxa"/>
            <w:shd w:val="clear" w:color="auto" w:fill="auto"/>
          </w:tcPr>
          <w:p w14:paraId="395B149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32CA4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86568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B1C84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5CA90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CD40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929A2C" w14:textId="77777777" w:rsidTr="00617B3E">
        <w:tc>
          <w:tcPr>
            <w:tcW w:w="1573" w:type="dxa"/>
            <w:shd w:val="clear" w:color="auto" w:fill="auto"/>
          </w:tcPr>
          <w:p w14:paraId="752E8690" w14:textId="77777777" w:rsidR="003B5845" w:rsidRPr="00634625" w:rsidRDefault="003B5845" w:rsidP="00617B3E">
            <w:pPr>
              <w:pStyle w:val="SmallStandard"/>
            </w:pPr>
            <w:r>
              <w:t>NetworkPort</w:t>
            </w:r>
          </w:p>
        </w:tc>
        <w:tc>
          <w:tcPr>
            <w:tcW w:w="1574" w:type="dxa"/>
            <w:shd w:val="clear" w:color="auto" w:fill="auto"/>
          </w:tcPr>
          <w:p w14:paraId="14ED2752" w14:textId="77777777" w:rsidR="003B5845" w:rsidRPr="00132C43" w:rsidRDefault="003B5845" w:rsidP="00617B3E">
            <w:pPr>
              <w:pStyle w:val="SmallStandard"/>
            </w:pPr>
            <w:r>
              <w:t>networkPort</w:t>
            </w:r>
          </w:p>
        </w:tc>
        <w:tc>
          <w:tcPr>
            <w:tcW w:w="708" w:type="dxa"/>
            <w:shd w:val="clear" w:color="auto" w:fill="auto"/>
          </w:tcPr>
          <w:p w14:paraId="690A2291" w14:textId="77777777" w:rsidR="003B5845" w:rsidRPr="00D331EF" w:rsidRDefault="003B5845" w:rsidP="00617B3E">
            <w:pPr>
              <w:pStyle w:val="SmallStandard"/>
            </w:pPr>
            <w:r w:rsidRPr="00574783">
              <w:t>1..*</w:t>
            </w:r>
          </w:p>
        </w:tc>
        <w:tc>
          <w:tcPr>
            <w:tcW w:w="709" w:type="dxa"/>
            <w:shd w:val="clear" w:color="auto" w:fill="auto"/>
          </w:tcPr>
          <w:p w14:paraId="44DD1434" w14:textId="77777777" w:rsidR="003B5845" w:rsidRPr="00D331EF" w:rsidRDefault="003B5845" w:rsidP="00617B3E">
            <w:pPr>
              <w:pStyle w:val="SmallStandard"/>
            </w:pPr>
            <w:r w:rsidRPr="00207506">
              <w:t>1</w:t>
            </w:r>
          </w:p>
        </w:tc>
        <w:tc>
          <w:tcPr>
            <w:tcW w:w="567" w:type="dxa"/>
            <w:shd w:val="clear" w:color="auto" w:fill="auto"/>
          </w:tcPr>
          <w:p w14:paraId="705CEE92" w14:textId="77777777" w:rsidR="003B5845" w:rsidRPr="00D331EF" w:rsidRDefault="003B5845" w:rsidP="00617B3E">
            <w:pPr>
              <w:pStyle w:val="SmallStandard"/>
            </w:pPr>
            <w:r>
              <w:t>N</w:t>
            </w:r>
          </w:p>
        </w:tc>
        <w:tc>
          <w:tcPr>
            <w:tcW w:w="3969" w:type="dxa"/>
            <w:shd w:val="clear" w:color="auto" w:fill="auto"/>
          </w:tcPr>
          <w:p w14:paraId="38395585" w14:textId="77777777" w:rsidR="003B5845" w:rsidRDefault="003B5845" w:rsidP="00617B3E">
            <w:pPr>
              <w:pStyle w:val="SmallStandard"/>
            </w:pPr>
            <w:r w:rsidRPr="00491287">
              <w:t xml:space="preserve">References the NetworkPorts that are connected by the Net. </w:t>
            </w:r>
          </w:p>
        </w:tc>
      </w:tr>
      <w:tr w:rsidR="003B5845" w:rsidRPr="00CC6307" w14:paraId="51EC4D24" w14:textId="77777777" w:rsidTr="00617B3E">
        <w:tc>
          <w:tcPr>
            <w:tcW w:w="1573" w:type="dxa"/>
            <w:shd w:val="clear" w:color="auto" w:fill="auto"/>
          </w:tcPr>
          <w:p w14:paraId="35314F12" w14:textId="77777777" w:rsidR="003B5845" w:rsidRPr="00634625" w:rsidRDefault="003B5845" w:rsidP="00617B3E">
            <w:pPr>
              <w:pStyle w:val="SmallStandard"/>
            </w:pPr>
            <w:r>
              <w:t>NetType</w:t>
            </w:r>
          </w:p>
        </w:tc>
        <w:tc>
          <w:tcPr>
            <w:tcW w:w="1574" w:type="dxa"/>
            <w:shd w:val="clear" w:color="auto" w:fill="auto"/>
          </w:tcPr>
          <w:p w14:paraId="3FB32B26" w14:textId="77777777" w:rsidR="003B5845" w:rsidRPr="00132C43" w:rsidRDefault="003B5845" w:rsidP="00617B3E">
            <w:pPr>
              <w:pStyle w:val="SmallStandard"/>
            </w:pPr>
            <w:r>
              <w:t>netType</w:t>
            </w:r>
          </w:p>
        </w:tc>
        <w:tc>
          <w:tcPr>
            <w:tcW w:w="708" w:type="dxa"/>
            <w:shd w:val="clear" w:color="auto" w:fill="auto"/>
          </w:tcPr>
          <w:p w14:paraId="578B20D4" w14:textId="77777777" w:rsidR="003B5845" w:rsidRPr="00D331EF" w:rsidRDefault="003B5845" w:rsidP="00617B3E">
            <w:pPr>
              <w:pStyle w:val="SmallStandard"/>
            </w:pPr>
            <w:r w:rsidRPr="00574783">
              <w:t>0..1</w:t>
            </w:r>
          </w:p>
        </w:tc>
        <w:tc>
          <w:tcPr>
            <w:tcW w:w="709" w:type="dxa"/>
            <w:shd w:val="clear" w:color="auto" w:fill="auto"/>
          </w:tcPr>
          <w:p w14:paraId="0F773E8F" w14:textId="77777777" w:rsidR="003B5845" w:rsidRPr="004A00BD" w:rsidRDefault="003B5845" w:rsidP="00617B3E">
            <w:pPr>
              <w:rPr>
                <w:sz w:val="22"/>
              </w:rPr>
            </w:pPr>
          </w:p>
        </w:tc>
        <w:tc>
          <w:tcPr>
            <w:tcW w:w="567" w:type="dxa"/>
            <w:shd w:val="clear" w:color="auto" w:fill="auto"/>
          </w:tcPr>
          <w:p w14:paraId="6CA7A9BF" w14:textId="77777777" w:rsidR="003B5845" w:rsidRPr="00D331EF" w:rsidRDefault="003B5845" w:rsidP="00617B3E">
            <w:pPr>
              <w:pStyle w:val="SmallStandard"/>
            </w:pPr>
            <w:r>
              <w:t>N</w:t>
            </w:r>
          </w:p>
        </w:tc>
        <w:tc>
          <w:tcPr>
            <w:tcW w:w="3969" w:type="dxa"/>
            <w:shd w:val="clear" w:color="auto" w:fill="auto"/>
          </w:tcPr>
          <w:p w14:paraId="7727EE42" w14:textId="77777777" w:rsidR="003B5845" w:rsidRPr="004A00BD" w:rsidRDefault="003B5845" w:rsidP="00617B3E">
            <w:pPr>
              <w:rPr>
                <w:sz w:val="22"/>
              </w:rPr>
            </w:pPr>
          </w:p>
        </w:tc>
      </w:tr>
    </w:tbl>
    <w:p w14:paraId="71583E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C8973E" w14:textId="77777777" w:rsidTr="00617B3E">
        <w:tc>
          <w:tcPr>
            <w:tcW w:w="2296" w:type="dxa"/>
            <w:gridSpan w:val="2"/>
            <w:shd w:val="clear" w:color="auto" w:fill="auto"/>
          </w:tcPr>
          <w:p w14:paraId="617437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90D51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4C5E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42654A" w14:textId="77777777" w:rsidTr="00617B3E">
        <w:tc>
          <w:tcPr>
            <w:tcW w:w="1588" w:type="dxa"/>
            <w:shd w:val="clear" w:color="auto" w:fill="auto"/>
          </w:tcPr>
          <w:p w14:paraId="575EDE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94FCB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AFC77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839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78F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D5CDB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05DCE" w14:textId="77777777" w:rsidTr="00617B3E">
        <w:tc>
          <w:tcPr>
            <w:tcW w:w="1588" w:type="dxa"/>
            <w:shd w:val="clear" w:color="auto" w:fill="auto"/>
          </w:tcPr>
          <w:p w14:paraId="47348001" w14:textId="77777777" w:rsidR="003B5845" w:rsidRPr="00634625" w:rsidRDefault="003B5845" w:rsidP="00617B3E">
            <w:pPr>
              <w:pStyle w:val="SmallStandard"/>
            </w:pPr>
            <w:r>
              <w:t>NetGroup</w:t>
            </w:r>
          </w:p>
        </w:tc>
        <w:tc>
          <w:tcPr>
            <w:tcW w:w="708" w:type="dxa"/>
            <w:shd w:val="clear" w:color="auto" w:fill="auto"/>
          </w:tcPr>
          <w:p w14:paraId="441F8213" w14:textId="77777777" w:rsidR="003B5845" w:rsidRPr="00D331EF" w:rsidRDefault="003B5845" w:rsidP="00617B3E">
            <w:pPr>
              <w:pStyle w:val="SmallStandard"/>
            </w:pPr>
            <w:r w:rsidRPr="00D01517">
              <w:t>0..1</w:t>
            </w:r>
          </w:p>
        </w:tc>
        <w:tc>
          <w:tcPr>
            <w:tcW w:w="1560" w:type="dxa"/>
            <w:shd w:val="clear" w:color="auto" w:fill="auto"/>
          </w:tcPr>
          <w:p w14:paraId="07CDF955" w14:textId="77777777" w:rsidR="003B5845" w:rsidRPr="00132C43" w:rsidRDefault="003B5845" w:rsidP="00617B3E">
            <w:pPr>
              <w:pStyle w:val="SmallStandard"/>
            </w:pPr>
            <w:r>
              <w:t>net</w:t>
            </w:r>
          </w:p>
        </w:tc>
        <w:tc>
          <w:tcPr>
            <w:tcW w:w="708" w:type="dxa"/>
            <w:shd w:val="clear" w:color="auto" w:fill="auto"/>
          </w:tcPr>
          <w:p w14:paraId="03E2F0F9" w14:textId="77777777" w:rsidR="003B5845" w:rsidRPr="00D331EF" w:rsidRDefault="003B5845" w:rsidP="00617B3E">
            <w:pPr>
              <w:pStyle w:val="SmallStandard"/>
            </w:pPr>
            <w:r w:rsidRPr="00D01517">
              <w:t>2..*</w:t>
            </w:r>
          </w:p>
        </w:tc>
        <w:tc>
          <w:tcPr>
            <w:tcW w:w="567" w:type="dxa"/>
            <w:shd w:val="clear" w:color="auto" w:fill="auto"/>
          </w:tcPr>
          <w:p w14:paraId="344331B0" w14:textId="77777777" w:rsidR="003B5845" w:rsidRPr="00D331EF" w:rsidRDefault="003B5845" w:rsidP="00617B3E">
            <w:pPr>
              <w:pStyle w:val="SmallStandard"/>
            </w:pPr>
            <w:r>
              <w:t>N</w:t>
            </w:r>
          </w:p>
        </w:tc>
        <w:tc>
          <w:tcPr>
            <w:tcW w:w="3969" w:type="dxa"/>
            <w:shd w:val="clear" w:color="auto" w:fill="auto"/>
          </w:tcPr>
          <w:p w14:paraId="10D5ED61" w14:textId="77777777" w:rsidR="003B5845" w:rsidRDefault="003B5845" w:rsidP="00617B3E">
            <w:pPr>
              <w:pStyle w:val="SmallStandard"/>
            </w:pPr>
            <w:r w:rsidRPr="00491287">
              <w:t xml:space="preserve">References the Nets that are grouped by the NetGroup. </w:t>
            </w:r>
          </w:p>
        </w:tc>
      </w:tr>
      <w:tr w:rsidR="003B5845" w:rsidRPr="004A00BD" w14:paraId="66414F7F" w14:textId="77777777" w:rsidTr="00617B3E">
        <w:tc>
          <w:tcPr>
            <w:tcW w:w="1588" w:type="dxa"/>
            <w:shd w:val="clear" w:color="auto" w:fill="auto"/>
          </w:tcPr>
          <w:p w14:paraId="7B1B912F" w14:textId="77777777" w:rsidR="003B5845" w:rsidRPr="00634625" w:rsidRDefault="003B5845" w:rsidP="00617B3E">
            <w:pPr>
              <w:pStyle w:val="SmallStandard"/>
            </w:pPr>
            <w:r>
              <w:t>Connection</w:t>
            </w:r>
          </w:p>
        </w:tc>
        <w:tc>
          <w:tcPr>
            <w:tcW w:w="708" w:type="dxa"/>
            <w:shd w:val="clear" w:color="auto" w:fill="auto"/>
          </w:tcPr>
          <w:p w14:paraId="6B9DA0E6" w14:textId="77777777" w:rsidR="003B5845" w:rsidRPr="00D331EF" w:rsidRDefault="003B5845" w:rsidP="00617B3E">
            <w:pPr>
              <w:pStyle w:val="SmallStandard"/>
            </w:pPr>
            <w:r w:rsidRPr="00D01517">
              <w:t>0..*</w:t>
            </w:r>
          </w:p>
        </w:tc>
        <w:tc>
          <w:tcPr>
            <w:tcW w:w="1560" w:type="dxa"/>
            <w:shd w:val="clear" w:color="auto" w:fill="auto"/>
          </w:tcPr>
          <w:p w14:paraId="193275E4" w14:textId="77777777" w:rsidR="003B5845" w:rsidRPr="00132C43" w:rsidRDefault="003B5845" w:rsidP="00617B3E">
            <w:pPr>
              <w:pStyle w:val="SmallStandard"/>
            </w:pPr>
            <w:r>
              <w:t>net</w:t>
            </w:r>
          </w:p>
        </w:tc>
        <w:tc>
          <w:tcPr>
            <w:tcW w:w="708" w:type="dxa"/>
            <w:shd w:val="clear" w:color="auto" w:fill="auto"/>
          </w:tcPr>
          <w:p w14:paraId="3FE179AE" w14:textId="77777777" w:rsidR="003B5845" w:rsidRPr="00D331EF" w:rsidRDefault="003B5845" w:rsidP="00617B3E">
            <w:pPr>
              <w:pStyle w:val="SmallStandard"/>
            </w:pPr>
            <w:r w:rsidRPr="00D01517">
              <w:t>0..1</w:t>
            </w:r>
          </w:p>
        </w:tc>
        <w:tc>
          <w:tcPr>
            <w:tcW w:w="567" w:type="dxa"/>
            <w:shd w:val="clear" w:color="auto" w:fill="auto"/>
          </w:tcPr>
          <w:p w14:paraId="4805D77C" w14:textId="77777777" w:rsidR="003B5845" w:rsidRPr="00D331EF" w:rsidRDefault="003B5845" w:rsidP="00617B3E">
            <w:pPr>
              <w:pStyle w:val="SmallStandard"/>
            </w:pPr>
            <w:r>
              <w:t>N</w:t>
            </w:r>
          </w:p>
        </w:tc>
        <w:tc>
          <w:tcPr>
            <w:tcW w:w="3969" w:type="dxa"/>
            <w:shd w:val="clear" w:color="auto" w:fill="auto"/>
          </w:tcPr>
          <w:p w14:paraId="232890A2" w14:textId="77777777" w:rsidR="003B5845" w:rsidRDefault="003B5845" w:rsidP="00617B3E">
            <w:pPr>
              <w:pStyle w:val="SmallStandard"/>
            </w:pPr>
            <w:r w:rsidRPr="00491287">
              <w:t>References the Net that is realized by the Connection.</w:t>
            </w:r>
          </w:p>
        </w:tc>
      </w:tr>
      <w:tr w:rsidR="003B5845" w:rsidRPr="004A00BD" w14:paraId="26463062" w14:textId="77777777" w:rsidTr="00617B3E">
        <w:tc>
          <w:tcPr>
            <w:tcW w:w="1588" w:type="dxa"/>
            <w:shd w:val="clear" w:color="auto" w:fill="auto"/>
          </w:tcPr>
          <w:p w14:paraId="7293A143" w14:textId="77777777" w:rsidR="003B5845" w:rsidRPr="00634625" w:rsidRDefault="003B5845" w:rsidP="00617B3E">
            <w:pPr>
              <w:pStyle w:val="SmallStandard"/>
            </w:pPr>
            <w:r>
              <w:t>NetSpecification</w:t>
            </w:r>
          </w:p>
        </w:tc>
        <w:tc>
          <w:tcPr>
            <w:tcW w:w="708" w:type="dxa"/>
            <w:shd w:val="clear" w:color="auto" w:fill="auto"/>
          </w:tcPr>
          <w:p w14:paraId="249E7749" w14:textId="77777777" w:rsidR="003B5845" w:rsidRPr="00D331EF" w:rsidRDefault="003B5845" w:rsidP="00617B3E">
            <w:pPr>
              <w:pStyle w:val="SmallStandard"/>
            </w:pPr>
            <w:r w:rsidRPr="00D01517">
              <w:t>1</w:t>
            </w:r>
          </w:p>
        </w:tc>
        <w:tc>
          <w:tcPr>
            <w:tcW w:w="1560" w:type="dxa"/>
            <w:shd w:val="clear" w:color="auto" w:fill="auto"/>
          </w:tcPr>
          <w:p w14:paraId="6E52ED61" w14:textId="77777777" w:rsidR="003B5845" w:rsidRPr="00132C43" w:rsidRDefault="003B5845" w:rsidP="00617B3E">
            <w:pPr>
              <w:pStyle w:val="SmallStandard"/>
            </w:pPr>
            <w:r>
              <w:t>net</w:t>
            </w:r>
          </w:p>
        </w:tc>
        <w:tc>
          <w:tcPr>
            <w:tcW w:w="708" w:type="dxa"/>
            <w:shd w:val="clear" w:color="auto" w:fill="auto"/>
          </w:tcPr>
          <w:p w14:paraId="7E699579" w14:textId="77777777" w:rsidR="003B5845" w:rsidRPr="00D331EF" w:rsidRDefault="003B5845" w:rsidP="00617B3E">
            <w:pPr>
              <w:pStyle w:val="SmallStandard"/>
            </w:pPr>
            <w:r w:rsidRPr="00D01517">
              <w:t>0..*</w:t>
            </w:r>
          </w:p>
        </w:tc>
        <w:tc>
          <w:tcPr>
            <w:tcW w:w="567" w:type="dxa"/>
            <w:shd w:val="clear" w:color="auto" w:fill="auto"/>
          </w:tcPr>
          <w:p w14:paraId="3398513F" w14:textId="77777777" w:rsidR="003B5845" w:rsidRDefault="003B5845" w:rsidP="00617B3E">
            <w:pPr>
              <w:pStyle w:val="SmallStandard"/>
            </w:pPr>
            <w:r>
              <w:t>Y</w:t>
            </w:r>
          </w:p>
        </w:tc>
        <w:tc>
          <w:tcPr>
            <w:tcW w:w="3969" w:type="dxa"/>
            <w:shd w:val="clear" w:color="auto" w:fill="auto"/>
          </w:tcPr>
          <w:p w14:paraId="7571B553" w14:textId="77777777" w:rsidR="003B5845" w:rsidRDefault="003B5845" w:rsidP="00617B3E">
            <w:pPr>
              <w:pStyle w:val="SmallStandard"/>
            </w:pPr>
            <w:r w:rsidRPr="00491287">
              <w:t>Specifies the Nets defined in the NetSpecification.</w:t>
            </w:r>
          </w:p>
        </w:tc>
      </w:tr>
    </w:tbl>
    <w:p w14:paraId="6DBAE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7" w:name="_730b55006ca2d050a9d04da8e6c40dd0"/>
      <w:r>
        <w:rPr>
          <w:lang w:val="en-GB"/>
        </w:rPr>
        <w:t>NetGroup</w:t>
      </w:r>
      <w:bookmarkEnd w:id="1287"/>
    </w:p>
    <w:p w14:paraId="35B8DB7D" w14:textId="77777777" w:rsidR="003B5845" w:rsidRPr="00A518C2" w:rsidRDefault="003B5845" w:rsidP="003B5845">
      <w:pPr>
        <w:rPr>
          <w:lang w:val="en-GB"/>
        </w:rPr>
      </w:pPr>
      <w:r w:rsidRPr="00A518C2">
        <w:rPr>
          <w:sz w:val="18"/>
          <w:szCs w:val="18"/>
          <w:lang w:val="en-GB"/>
        </w:rPr>
        <w:t xml:space="preserve">Defines a logical grouping of specific </w:t>
      </w:r>
      <w:r w:rsidRPr="00A518C2">
        <w:rPr>
          <w:i/>
          <w:iCs/>
          <w:sz w:val="18"/>
          <w:szCs w:val="18"/>
          <w:lang w:val="en-GB"/>
        </w:rPr>
        <w:t>Nets</w:t>
      </w:r>
      <w:r w:rsidRPr="00A518C2">
        <w:rPr>
          <w:sz w:val="18"/>
          <w:szCs w:val="18"/>
          <w:lang w:val="en-GB"/>
        </w:rPr>
        <w:t xml:space="preserve">. For example, it can be used to identify all </w:t>
      </w:r>
      <w:r w:rsidRPr="00A518C2">
        <w:rPr>
          <w:i/>
          <w:iCs/>
          <w:sz w:val="18"/>
          <w:szCs w:val="18"/>
          <w:lang w:val="en-GB"/>
        </w:rPr>
        <w:t>Nets</w:t>
      </w:r>
      <w:r w:rsidRPr="00A518C2">
        <w:rPr>
          <w:sz w:val="18"/>
          <w:szCs w:val="18"/>
          <w:lang w:val="en-GB"/>
        </w:rPr>
        <w:t xml:space="preserve"> of specific CAN domain, a function, a requirement level (e.g. Safety &amp; Security).</w:t>
      </w:r>
    </w:p>
    <w:p w14:paraId="0FC90B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662E57" w14:textId="77777777" w:rsidTr="00617B3E">
        <w:tc>
          <w:tcPr>
            <w:tcW w:w="2013" w:type="dxa"/>
            <w:shd w:val="clear" w:color="auto" w:fill="auto"/>
            <w:tcMar>
              <w:top w:w="28" w:type="dxa"/>
              <w:left w:w="28" w:type="dxa"/>
              <w:bottom w:w="28" w:type="dxa"/>
              <w:right w:w="28" w:type="dxa"/>
            </w:tcMar>
          </w:tcPr>
          <w:p w14:paraId="2ED1A7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0D96F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6983FB4" w14:textId="77777777" w:rsidTr="00617B3E">
        <w:tc>
          <w:tcPr>
            <w:tcW w:w="2013" w:type="dxa"/>
            <w:shd w:val="clear" w:color="auto" w:fill="auto"/>
            <w:tcMar>
              <w:top w:w="28" w:type="dxa"/>
              <w:left w:w="28" w:type="dxa"/>
              <w:bottom w:w="28" w:type="dxa"/>
              <w:right w:w="28" w:type="dxa"/>
            </w:tcMar>
          </w:tcPr>
          <w:p w14:paraId="1B0CB5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BCB04" w14:textId="77777777" w:rsidR="003B5845" w:rsidRPr="004A00BD" w:rsidRDefault="003B5845" w:rsidP="00617B3E">
            <w:pPr>
              <w:rPr>
                <w:sz w:val="22"/>
              </w:rPr>
            </w:pPr>
          </w:p>
        </w:tc>
      </w:tr>
      <w:tr w:rsidR="003B5845" w:rsidRPr="008359F5" w14:paraId="649DE35C" w14:textId="77777777" w:rsidTr="00617B3E">
        <w:tc>
          <w:tcPr>
            <w:tcW w:w="2013" w:type="dxa"/>
            <w:shd w:val="clear" w:color="auto" w:fill="auto"/>
            <w:tcMar>
              <w:top w:w="28" w:type="dxa"/>
              <w:left w:w="28" w:type="dxa"/>
              <w:bottom w:w="28" w:type="dxa"/>
              <w:right w:w="28" w:type="dxa"/>
            </w:tcMar>
          </w:tcPr>
          <w:p w14:paraId="59D0C1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38A67331" w14:textId="77777777" w:rsidR="003B5845" w:rsidRPr="000437C1" w:rsidRDefault="003B5845" w:rsidP="00617B3E">
            <w:pPr>
              <w:pStyle w:val="SmallStandard"/>
            </w:pPr>
            <w:r>
              <w:t>false</w:t>
            </w:r>
          </w:p>
        </w:tc>
      </w:tr>
    </w:tbl>
    <w:p w14:paraId="182821F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746466" w14:textId="77777777" w:rsidTr="00617B3E">
        <w:tc>
          <w:tcPr>
            <w:tcW w:w="2013" w:type="dxa"/>
            <w:shd w:val="clear" w:color="auto" w:fill="auto"/>
            <w:tcMar>
              <w:top w:w="28" w:type="dxa"/>
              <w:left w:w="28" w:type="dxa"/>
              <w:bottom w:w="28" w:type="dxa"/>
              <w:right w:w="28" w:type="dxa"/>
            </w:tcMar>
          </w:tcPr>
          <w:p w14:paraId="56AC60B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063D3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0675BC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395B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87478F4" w14:textId="77777777" w:rsidTr="00617B3E">
        <w:tc>
          <w:tcPr>
            <w:tcW w:w="2013" w:type="dxa"/>
            <w:shd w:val="clear" w:color="auto" w:fill="auto"/>
            <w:tcMar>
              <w:top w:w="28" w:type="dxa"/>
              <w:left w:w="28" w:type="dxa"/>
              <w:bottom w:w="28" w:type="dxa"/>
              <w:right w:w="28" w:type="dxa"/>
            </w:tcMar>
          </w:tcPr>
          <w:p w14:paraId="2B3C5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2394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11745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DB345B" w14:textId="77777777" w:rsidR="003B5845" w:rsidRPr="004A00BD" w:rsidRDefault="003B5845" w:rsidP="00617B3E">
            <w:pPr>
              <w:jc w:val="left"/>
              <w:rPr>
                <w:sz w:val="22"/>
                <w:lang w:val="en-GB"/>
              </w:rPr>
            </w:pPr>
            <w:r w:rsidRPr="004A00BD">
              <w:rPr>
                <w:sz w:val="16"/>
                <w:szCs w:val="16"/>
                <w:lang w:val="en-GB"/>
              </w:rPr>
              <w:t>Specifies a unique identification of the NetGroup. The identification is guaranteed to be unique within the NetSpecification.</w:t>
            </w:r>
          </w:p>
        </w:tc>
      </w:tr>
      <w:tr w:rsidR="003B5845" w:rsidRPr="004A00BD" w14:paraId="7F9205B9" w14:textId="77777777" w:rsidTr="00617B3E">
        <w:tc>
          <w:tcPr>
            <w:tcW w:w="2013" w:type="dxa"/>
            <w:shd w:val="clear" w:color="auto" w:fill="auto"/>
            <w:tcMar>
              <w:top w:w="28" w:type="dxa"/>
              <w:left w:w="28" w:type="dxa"/>
              <w:bottom w:w="28" w:type="dxa"/>
              <w:right w:w="28" w:type="dxa"/>
            </w:tcMar>
          </w:tcPr>
          <w:p w14:paraId="4750EB40" w14:textId="77777777" w:rsidR="003B5845" w:rsidRPr="00620BBE" w:rsidRDefault="003B5845" w:rsidP="00617B3E">
            <w:pPr>
              <w:pStyle w:val="SmallStandard"/>
            </w:pPr>
            <w:r w:rsidRPr="00620BBE">
              <w:t>netGroupType</w:t>
            </w:r>
          </w:p>
        </w:tc>
        <w:tc>
          <w:tcPr>
            <w:tcW w:w="1559" w:type="dxa"/>
            <w:shd w:val="clear" w:color="auto" w:fill="auto"/>
            <w:tcMar>
              <w:top w:w="28" w:type="dxa"/>
              <w:left w:w="28" w:type="dxa"/>
              <w:bottom w:w="28" w:type="dxa"/>
              <w:right w:w="28" w:type="dxa"/>
            </w:tcMar>
          </w:tcPr>
          <w:p w14:paraId="065DE2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514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AA4125" w14:textId="77777777" w:rsidR="003B5845" w:rsidRPr="004A00BD" w:rsidRDefault="003B5845" w:rsidP="00617B3E">
            <w:pPr>
              <w:jc w:val="left"/>
              <w:rPr>
                <w:sz w:val="22"/>
                <w:lang w:val="en-GB"/>
              </w:rPr>
            </w:pPr>
            <w:r w:rsidRPr="004A00BD">
              <w:rPr>
                <w:sz w:val="16"/>
                <w:szCs w:val="16"/>
                <w:lang w:val="en-GB"/>
              </w:rPr>
              <w:t>Specifies the type of the group.</w:t>
            </w:r>
          </w:p>
        </w:tc>
      </w:tr>
      <w:tr w:rsidR="003B5845" w:rsidRPr="004A00BD" w14:paraId="0884F75C" w14:textId="77777777" w:rsidTr="00617B3E">
        <w:tc>
          <w:tcPr>
            <w:tcW w:w="2013" w:type="dxa"/>
            <w:shd w:val="clear" w:color="auto" w:fill="auto"/>
            <w:tcMar>
              <w:top w:w="28" w:type="dxa"/>
              <w:left w:w="28" w:type="dxa"/>
              <w:bottom w:w="28" w:type="dxa"/>
              <w:right w:w="28" w:type="dxa"/>
            </w:tcMar>
          </w:tcPr>
          <w:p w14:paraId="1FF28FE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786866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EDDF05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359D673" w14:textId="77777777" w:rsidR="003B5845" w:rsidRPr="004A00BD" w:rsidRDefault="003B5845" w:rsidP="00617B3E">
            <w:pPr>
              <w:jc w:val="left"/>
              <w:rPr>
                <w:sz w:val="22"/>
                <w:lang w:val="en-GB"/>
              </w:rPr>
            </w:pPr>
            <w:r w:rsidRPr="004A00BD">
              <w:rPr>
                <w:sz w:val="16"/>
                <w:szCs w:val="16"/>
                <w:lang w:val="en-GB"/>
              </w:rPr>
              <w:t>Room for additional, human readable information about the NetGroup.</w:t>
            </w:r>
          </w:p>
        </w:tc>
      </w:tr>
    </w:tbl>
    <w:p w14:paraId="701248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376470" w14:textId="77777777" w:rsidTr="00617B3E">
        <w:tc>
          <w:tcPr>
            <w:tcW w:w="3856" w:type="dxa"/>
            <w:gridSpan w:val="3"/>
            <w:shd w:val="clear" w:color="auto" w:fill="auto"/>
          </w:tcPr>
          <w:p w14:paraId="086FA7C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843E8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60AF7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D11649D" w14:textId="77777777" w:rsidTr="00617B3E">
        <w:tc>
          <w:tcPr>
            <w:tcW w:w="1573" w:type="dxa"/>
            <w:shd w:val="clear" w:color="auto" w:fill="auto"/>
          </w:tcPr>
          <w:p w14:paraId="2214BCD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9D0E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A5F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C0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AB164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324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E96EB7" w14:textId="77777777" w:rsidTr="00617B3E">
        <w:tc>
          <w:tcPr>
            <w:tcW w:w="1573" w:type="dxa"/>
            <w:shd w:val="clear" w:color="auto" w:fill="auto"/>
          </w:tcPr>
          <w:p w14:paraId="7F4DC6EE" w14:textId="77777777" w:rsidR="003B5845" w:rsidRPr="00634625" w:rsidRDefault="003B5845" w:rsidP="00617B3E">
            <w:pPr>
              <w:pStyle w:val="SmallStandard"/>
            </w:pPr>
            <w:r>
              <w:t>Net</w:t>
            </w:r>
          </w:p>
        </w:tc>
        <w:tc>
          <w:tcPr>
            <w:tcW w:w="1574" w:type="dxa"/>
            <w:shd w:val="clear" w:color="auto" w:fill="auto"/>
          </w:tcPr>
          <w:p w14:paraId="65D587E1" w14:textId="77777777" w:rsidR="003B5845" w:rsidRPr="00132C43" w:rsidRDefault="003B5845" w:rsidP="00617B3E">
            <w:pPr>
              <w:pStyle w:val="SmallStandard"/>
            </w:pPr>
            <w:r>
              <w:t>net</w:t>
            </w:r>
          </w:p>
        </w:tc>
        <w:tc>
          <w:tcPr>
            <w:tcW w:w="708" w:type="dxa"/>
            <w:shd w:val="clear" w:color="auto" w:fill="auto"/>
          </w:tcPr>
          <w:p w14:paraId="4BCAA079" w14:textId="77777777" w:rsidR="003B5845" w:rsidRPr="00D331EF" w:rsidRDefault="003B5845" w:rsidP="00617B3E">
            <w:pPr>
              <w:pStyle w:val="SmallStandard"/>
            </w:pPr>
            <w:r w:rsidRPr="00574783">
              <w:t>2..*</w:t>
            </w:r>
          </w:p>
        </w:tc>
        <w:tc>
          <w:tcPr>
            <w:tcW w:w="709" w:type="dxa"/>
            <w:shd w:val="clear" w:color="auto" w:fill="auto"/>
          </w:tcPr>
          <w:p w14:paraId="377B24B7" w14:textId="77777777" w:rsidR="003B5845" w:rsidRPr="00D331EF" w:rsidRDefault="003B5845" w:rsidP="00617B3E">
            <w:pPr>
              <w:pStyle w:val="SmallStandard"/>
            </w:pPr>
            <w:r w:rsidRPr="00207506">
              <w:t>0..1</w:t>
            </w:r>
          </w:p>
        </w:tc>
        <w:tc>
          <w:tcPr>
            <w:tcW w:w="567" w:type="dxa"/>
            <w:shd w:val="clear" w:color="auto" w:fill="auto"/>
          </w:tcPr>
          <w:p w14:paraId="0A3C4365" w14:textId="77777777" w:rsidR="003B5845" w:rsidRPr="00D331EF" w:rsidRDefault="003B5845" w:rsidP="00617B3E">
            <w:pPr>
              <w:pStyle w:val="SmallStandard"/>
            </w:pPr>
            <w:r>
              <w:t>N</w:t>
            </w:r>
          </w:p>
        </w:tc>
        <w:tc>
          <w:tcPr>
            <w:tcW w:w="3969" w:type="dxa"/>
            <w:shd w:val="clear" w:color="auto" w:fill="auto"/>
          </w:tcPr>
          <w:p w14:paraId="44F23509" w14:textId="77777777" w:rsidR="003B5845" w:rsidRDefault="003B5845" w:rsidP="00617B3E">
            <w:pPr>
              <w:pStyle w:val="SmallStandard"/>
            </w:pPr>
            <w:r w:rsidRPr="00491287">
              <w:t xml:space="preserve">References the Nets that are grouped by the NetGroup. </w:t>
            </w:r>
          </w:p>
        </w:tc>
      </w:tr>
    </w:tbl>
    <w:p w14:paraId="084931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0631A9" w14:textId="77777777" w:rsidTr="00617B3E">
        <w:tc>
          <w:tcPr>
            <w:tcW w:w="2296" w:type="dxa"/>
            <w:gridSpan w:val="2"/>
            <w:shd w:val="clear" w:color="auto" w:fill="auto"/>
          </w:tcPr>
          <w:p w14:paraId="7AEF9A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50FD18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E6CA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D3ECEF" w14:textId="77777777" w:rsidTr="00617B3E">
        <w:tc>
          <w:tcPr>
            <w:tcW w:w="1588" w:type="dxa"/>
            <w:shd w:val="clear" w:color="auto" w:fill="auto"/>
          </w:tcPr>
          <w:p w14:paraId="7FAC13D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782B53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6FC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6F2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C975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BC10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A71709" w14:textId="77777777" w:rsidTr="00617B3E">
        <w:tc>
          <w:tcPr>
            <w:tcW w:w="1588" w:type="dxa"/>
            <w:shd w:val="clear" w:color="auto" w:fill="auto"/>
          </w:tcPr>
          <w:p w14:paraId="66353C07" w14:textId="77777777" w:rsidR="003B5845" w:rsidRPr="00634625" w:rsidRDefault="003B5845" w:rsidP="00617B3E">
            <w:pPr>
              <w:pStyle w:val="SmallStandard"/>
            </w:pPr>
            <w:r>
              <w:t>NetSpecification</w:t>
            </w:r>
          </w:p>
        </w:tc>
        <w:tc>
          <w:tcPr>
            <w:tcW w:w="708" w:type="dxa"/>
            <w:shd w:val="clear" w:color="auto" w:fill="auto"/>
          </w:tcPr>
          <w:p w14:paraId="234CC305" w14:textId="77777777" w:rsidR="003B5845" w:rsidRPr="00D331EF" w:rsidRDefault="003B5845" w:rsidP="00617B3E">
            <w:pPr>
              <w:pStyle w:val="SmallStandard"/>
            </w:pPr>
            <w:r w:rsidRPr="00D01517">
              <w:t>1</w:t>
            </w:r>
          </w:p>
        </w:tc>
        <w:tc>
          <w:tcPr>
            <w:tcW w:w="1560" w:type="dxa"/>
            <w:shd w:val="clear" w:color="auto" w:fill="auto"/>
          </w:tcPr>
          <w:p w14:paraId="52E24E90" w14:textId="77777777" w:rsidR="003B5845" w:rsidRPr="00132C43" w:rsidRDefault="003B5845" w:rsidP="00617B3E">
            <w:pPr>
              <w:pStyle w:val="SmallStandard"/>
            </w:pPr>
            <w:r>
              <w:t>netGroup</w:t>
            </w:r>
          </w:p>
        </w:tc>
        <w:tc>
          <w:tcPr>
            <w:tcW w:w="708" w:type="dxa"/>
            <w:shd w:val="clear" w:color="auto" w:fill="auto"/>
          </w:tcPr>
          <w:p w14:paraId="4EECC98C" w14:textId="77777777" w:rsidR="003B5845" w:rsidRPr="00D331EF" w:rsidRDefault="003B5845" w:rsidP="00617B3E">
            <w:pPr>
              <w:pStyle w:val="SmallStandard"/>
            </w:pPr>
            <w:r w:rsidRPr="00D01517">
              <w:t>0..*</w:t>
            </w:r>
          </w:p>
        </w:tc>
        <w:tc>
          <w:tcPr>
            <w:tcW w:w="567" w:type="dxa"/>
            <w:shd w:val="clear" w:color="auto" w:fill="auto"/>
          </w:tcPr>
          <w:p w14:paraId="6CFCD487" w14:textId="77777777" w:rsidR="003B5845" w:rsidRDefault="003B5845" w:rsidP="00617B3E">
            <w:pPr>
              <w:pStyle w:val="SmallStandard"/>
            </w:pPr>
            <w:r>
              <w:t>Y</w:t>
            </w:r>
          </w:p>
        </w:tc>
        <w:tc>
          <w:tcPr>
            <w:tcW w:w="3969" w:type="dxa"/>
            <w:shd w:val="clear" w:color="auto" w:fill="auto"/>
          </w:tcPr>
          <w:p w14:paraId="3A7222A0" w14:textId="77777777" w:rsidR="003B5845" w:rsidRDefault="003B5845" w:rsidP="00617B3E">
            <w:pPr>
              <w:pStyle w:val="SmallStandard"/>
            </w:pPr>
            <w:r w:rsidRPr="00491287">
              <w:t>Specifies the NetGroup defined in the NetSpecification.</w:t>
            </w:r>
          </w:p>
        </w:tc>
      </w:tr>
    </w:tbl>
    <w:p w14:paraId="702B95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8" w:name="_9c326256a9cb71c5c9c6ff64822e3330"/>
      <w:r>
        <w:rPr>
          <w:lang w:val="en-GB"/>
        </w:rPr>
        <w:t>NetSpecification</w:t>
      </w:r>
      <w:bookmarkEnd w:id="1288"/>
    </w:p>
    <w:p w14:paraId="53256C43" w14:textId="77777777" w:rsidR="003B5845" w:rsidRPr="00A518C2" w:rsidRDefault="003B5845" w:rsidP="003B5845">
      <w:pPr>
        <w:rPr>
          <w:lang w:val="en-GB"/>
        </w:rPr>
      </w:pPr>
      <w:r w:rsidRPr="00A518C2">
        <w:rPr>
          <w:sz w:val="18"/>
          <w:szCs w:val="18"/>
          <w:lang w:val="en-GB"/>
        </w:rPr>
        <w:t>Specification for the description of electrological nets.</w:t>
      </w:r>
    </w:p>
    <w:p w14:paraId="5DB73B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0D64F" w14:textId="77777777" w:rsidTr="00617B3E">
        <w:tc>
          <w:tcPr>
            <w:tcW w:w="2013" w:type="dxa"/>
            <w:shd w:val="clear" w:color="auto" w:fill="auto"/>
            <w:tcMar>
              <w:top w:w="28" w:type="dxa"/>
              <w:left w:w="28" w:type="dxa"/>
              <w:bottom w:w="28" w:type="dxa"/>
              <w:right w:w="28" w:type="dxa"/>
            </w:tcMar>
          </w:tcPr>
          <w:p w14:paraId="5970A7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CF5731"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41C4F5" w14:textId="77777777" w:rsidTr="00617B3E">
        <w:tc>
          <w:tcPr>
            <w:tcW w:w="2013" w:type="dxa"/>
            <w:shd w:val="clear" w:color="auto" w:fill="auto"/>
            <w:tcMar>
              <w:top w:w="28" w:type="dxa"/>
              <w:left w:w="28" w:type="dxa"/>
              <w:bottom w:w="28" w:type="dxa"/>
              <w:right w:w="28" w:type="dxa"/>
            </w:tcMar>
          </w:tcPr>
          <w:p w14:paraId="2A3A50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31A98A" w14:textId="77777777" w:rsidR="003B5845" w:rsidRPr="004A00BD" w:rsidRDefault="003B5845" w:rsidP="00617B3E">
            <w:pPr>
              <w:rPr>
                <w:sz w:val="22"/>
              </w:rPr>
            </w:pPr>
          </w:p>
        </w:tc>
      </w:tr>
      <w:tr w:rsidR="003B5845" w:rsidRPr="008359F5" w14:paraId="6AA5182F" w14:textId="77777777" w:rsidTr="00617B3E">
        <w:tc>
          <w:tcPr>
            <w:tcW w:w="2013" w:type="dxa"/>
            <w:shd w:val="clear" w:color="auto" w:fill="auto"/>
            <w:tcMar>
              <w:top w:w="28" w:type="dxa"/>
              <w:left w:w="28" w:type="dxa"/>
              <w:bottom w:w="28" w:type="dxa"/>
              <w:right w:w="28" w:type="dxa"/>
            </w:tcMar>
          </w:tcPr>
          <w:p w14:paraId="3C2DE3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718FC3" w14:textId="77777777" w:rsidR="003B5845" w:rsidRPr="000437C1" w:rsidRDefault="003B5845" w:rsidP="00617B3E">
            <w:pPr>
              <w:pStyle w:val="SmallStandard"/>
            </w:pPr>
            <w:r>
              <w:t>false</w:t>
            </w:r>
          </w:p>
        </w:tc>
      </w:tr>
    </w:tbl>
    <w:p w14:paraId="5A9DB5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3F6CDB" w14:textId="77777777" w:rsidTr="00617B3E">
        <w:tc>
          <w:tcPr>
            <w:tcW w:w="3856" w:type="dxa"/>
            <w:gridSpan w:val="3"/>
            <w:shd w:val="clear" w:color="auto" w:fill="auto"/>
          </w:tcPr>
          <w:p w14:paraId="6F59A3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CE1AA1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6BFF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3DBCF1" w14:textId="77777777" w:rsidTr="00617B3E">
        <w:tc>
          <w:tcPr>
            <w:tcW w:w="1573" w:type="dxa"/>
            <w:shd w:val="clear" w:color="auto" w:fill="auto"/>
          </w:tcPr>
          <w:p w14:paraId="753FC64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A67E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4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83F6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A66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3891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09B8C5" w14:textId="77777777" w:rsidTr="00617B3E">
        <w:tc>
          <w:tcPr>
            <w:tcW w:w="1573" w:type="dxa"/>
            <w:shd w:val="clear" w:color="auto" w:fill="auto"/>
          </w:tcPr>
          <w:p w14:paraId="208612C3" w14:textId="77777777" w:rsidR="003B5845" w:rsidRPr="00634625" w:rsidRDefault="003B5845" w:rsidP="00617B3E">
            <w:pPr>
              <w:pStyle w:val="SmallStandard"/>
            </w:pPr>
            <w:r>
              <w:t>NetType</w:t>
            </w:r>
          </w:p>
        </w:tc>
        <w:tc>
          <w:tcPr>
            <w:tcW w:w="1574" w:type="dxa"/>
            <w:shd w:val="clear" w:color="auto" w:fill="auto"/>
          </w:tcPr>
          <w:p w14:paraId="528A98EF" w14:textId="77777777" w:rsidR="003B5845" w:rsidRPr="00132C43" w:rsidRDefault="003B5845" w:rsidP="00617B3E">
            <w:pPr>
              <w:pStyle w:val="SmallStandard"/>
            </w:pPr>
            <w:r>
              <w:t>netType</w:t>
            </w:r>
          </w:p>
        </w:tc>
        <w:tc>
          <w:tcPr>
            <w:tcW w:w="708" w:type="dxa"/>
            <w:shd w:val="clear" w:color="auto" w:fill="auto"/>
          </w:tcPr>
          <w:p w14:paraId="2A19D75A" w14:textId="77777777" w:rsidR="003B5845" w:rsidRPr="00D331EF" w:rsidRDefault="003B5845" w:rsidP="00617B3E">
            <w:pPr>
              <w:pStyle w:val="SmallStandard"/>
            </w:pPr>
            <w:r w:rsidRPr="00574783">
              <w:t>0..*</w:t>
            </w:r>
          </w:p>
        </w:tc>
        <w:tc>
          <w:tcPr>
            <w:tcW w:w="709" w:type="dxa"/>
            <w:shd w:val="clear" w:color="auto" w:fill="auto"/>
          </w:tcPr>
          <w:p w14:paraId="3C6758F5" w14:textId="77777777" w:rsidR="003B5845" w:rsidRPr="00D331EF" w:rsidRDefault="003B5845" w:rsidP="00617B3E">
            <w:pPr>
              <w:pStyle w:val="SmallStandard"/>
            </w:pPr>
            <w:r w:rsidRPr="00207506">
              <w:t>1</w:t>
            </w:r>
          </w:p>
        </w:tc>
        <w:tc>
          <w:tcPr>
            <w:tcW w:w="567" w:type="dxa"/>
            <w:shd w:val="clear" w:color="auto" w:fill="auto"/>
          </w:tcPr>
          <w:p w14:paraId="63CC90DC" w14:textId="77777777" w:rsidR="003B5845" w:rsidRDefault="003B5845" w:rsidP="00617B3E">
            <w:pPr>
              <w:pStyle w:val="SmallStandard"/>
            </w:pPr>
            <w:r>
              <w:t>Y</w:t>
            </w:r>
          </w:p>
        </w:tc>
        <w:tc>
          <w:tcPr>
            <w:tcW w:w="3969" w:type="dxa"/>
            <w:shd w:val="clear" w:color="auto" w:fill="auto"/>
          </w:tcPr>
          <w:p w14:paraId="39DE2A4E" w14:textId="77777777" w:rsidR="003B5845" w:rsidRPr="004A00BD" w:rsidRDefault="003B5845" w:rsidP="00617B3E">
            <w:pPr>
              <w:rPr>
                <w:sz w:val="22"/>
              </w:rPr>
            </w:pPr>
          </w:p>
        </w:tc>
      </w:tr>
      <w:tr w:rsidR="003B5845" w:rsidRPr="004A00BD" w14:paraId="75B02D37" w14:textId="77777777" w:rsidTr="00617B3E">
        <w:tc>
          <w:tcPr>
            <w:tcW w:w="1573" w:type="dxa"/>
            <w:shd w:val="clear" w:color="auto" w:fill="auto"/>
          </w:tcPr>
          <w:p w14:paraId="5F022D83" w14:textId="77777777" w:rsidR="003B5845" w:rsidRPr="00634625" w:rsidRDefault="003B5845" w:rsidP="00617B3E">
            <w:pPr>
              <w:pStyle w:val="SmallStandard"/>
            </w:pPr>
            <w:r>
              <w:t>NetGroup</w:t>
            </w:r>
          </w:p>
        </w:tc>
        <w:tc>
          <w:tcPr>
            <w:tcW w:w="1574" w:type="dxa"/>
            <w:shd w:val="clear" w:color="auto" w:fill="auto"/>
          </w:tcPr>
          <w:p w14:paraId="7198F385" w14:textId="77777777" w:rsidR="003B5845" w:rsidRPr="00132C43" w:rsidRDefault="003B5845" w:rsidP="00617B3E">
            <w:pPr>
              <w:pStyle w:val="SmallStandard"/>
            </w:pPr>
            <w:r>
              <w:t>netGroup</w:t>
            </w:r>
          </w:p>
        </w:tc>
        <w:tc>
          <w:tcPr>
            <w:tcW w:w="708" w:type="dxa"/>
            <w:shd w:val="clear" w:color="auto" w:fill="auto"/>
          </w:tcPr>
          <w:p w14:paraId="13C33BF7" w14:textId="77777777" w:rsidR="003B5845" w:rsidRPr="00D331EF" w:rsidRDefault="003B5845" w:rsidP="00617B3E">
            <w:pPr>
              <w:pStyle w:val="SmallStandard"/>
            </w:pPr>
            <w:r w:rsidRPr="00574783">
              <w:t>0..*</w:t>
            </w:r>
          </w:p>
        </w:tc>
        <w:tc>
          <w:tcPr>
            <w:tcW w:w="709" w:type="dxa"/>
            <w:shd w:val="clear" w:color="auto" w:fill="auto"/>
          </w:tcPr>
          <w:p w14:paraId="43E035F1" w14:textId="77777777" w:rsidR="003B5845" w:rsidRPr="00D331EF" w:rsidRDefault="003B5845" w:rsidP="00617B3E">
            <w:pPr>
              <w:pStyle w:val="SmallStandard"/>
            </w:pPr>
            <w:r w:rsidRPr="00207506">
              <w:t>1</w:t>
            </w:r>
          </w:p>
        </w:tc>
        <w:tc>
          <w:tcPr>
            <w:tcW w:w="567" w:type="dxa"/>
            <w:shd w:val="clear" w:color="auto" w:fill="auto"/>
          </w:tcPr>
          <w:p w14:paraId="0B8235C5" w14:textId="77777777" w:rsidR="003B5845" w:rsidRDefault="003B5845" w:rsidP="00617B3E">
            <w:pPr>
              <w:pStyle w:val="SmallStandard"/>
            </w:pPr>
            <w:r>
              <w:t>Y</w:t>
            </w:r>
          </w:p>
        </w:tc>
        <w:tc>
          <w:tcPr>
            <w:tcW w:w="3969" w:type="dxa"/>
            <w:shd w:val="clear" w:color="auto" w:fill="auto"/>
          </w:tcPr>
          <w:p w14:paraId="1D558A87" w14:textId="77777777" w:rsidR="003B5845" w:rsidRDefault="003B5845" w:rsidP="00617B3E">
            <w:pPr>
              <w:pStyle w:val="SmallStandard"/>
            </w:pPr>
            <w:r w:rsidRPr="00491287">
              <w:t>Specifies the NetGroup defined in the NetSpecification.</w:t>
            </w:r>
          </w:p>
        </w:tc>
      </w:tr>
      <w:tr w:rsidR="003B5845" w:rsidRPr="004A00BD" w14:paraId="4BE58DF3" w14:textId="77777777" w:rsidTr="00617B3E">
        <w:tc>
          <w:tcPr>
            <w:tcW w:w="1573" w:type="dxa"/>
            <w:shd w:val="clear" w:color="auto" w:fill="auto"/>
          </w:tcPr>
          <w:p w14:paraId="02C37E76" w14:textId="77777777" w:rsidR="003B5845" w:rsidRPr="00634625" w:rsidRDefault="003B5845" w:rsidP="00617B3E">
            <w:pPr>
              <w:pStyle w:val="SmallStandard"/>
            </w:pPr>
            <w:r>
              <w:t>NetworkNode</w:t>
            </w:r>
          </w:p>
        </w:tc>
        <w:tc>
          <w:tcPr>
            <w:tcW w:w="1574" w:type="dxa"/>
            <w:shd w:val="clear" w:color="auto" w:fill="auto"/>
          </w:tcPr>
          <w:p w14:paraId="20D72280" w14:textId="77777777" w:rsidR="003B5845" w:rsidRPr="00132C43" w:rsidRDefault="003B5845" w:rsidP="00617B3E">
            <w:pPr>
              <w:pStyle w:val="SmallStandard"/>
            </w:pPr>
            <w:r>
              <w:t>networkNode</w:t>
            </w:r>
          </w:p>
        </w:tc>
        <w:tc>
          <w:tcPr>
            <w:tcW w:w="708" w:type="dxa"/>
            <w:shd w:val="clear" w:color="auto" w:fill="auto"/>
          </w:tcPr>
          <w:p w14:paraId="785353BA" w14:textId="77777777" w:rsidR="003B5845" w:rsidRPr="00D331EF" w:rsidRDefault="003B5845" w:rsidP="00617B3E">
            <w:pPr>
              <w:pStyle w:val="SmallStandard"/>
            </w:pPr>
            <w:r w:rsidRPr="00574783">
              <w:t>0..*</w:t>
            </w:r>
          </w:p>
        </w:tc>
        <w:tc>
          <w:tcPr>
            <w:tcW w:w="709" w:type="dxa"/>
            <w:shd w:val="clear" w:color="auto" w:fill="auto"/>
          </w:tcPr>
          <w:p w14:paraId="2FC00580" w14:textId="77777777" w:rsidR="003B5845" w:rsidRPr="00D331EF" w:rsidRDefault="003B5845" w:rsidP="00617B3E">
            <w:pPr>
              <w:pStyle w:val="SmallStandard"/>
            </w:pPr>
            <w:r w:rsidRPr="00207506">
              <w:t>1</w:t>
            </w:r>
          </w:p>
        </w:tc>
        <w:tc>
          <w:tcPr>
            <w:tcW w:w="567" w:type="dxa"/>
            <w:shd w:val="clear" w:color="auto" w:fill="auto"/>
          </w:tcPr>
          <w:p w14:paraId="749FCDF2" w14:textId="77777777" w:rsidR="003B5845" w:rsidRDefault="003B5845" w:rsidP="00617B3E">
            <w:pPr>
              <w:pStyle w:val="SmallStandard"/>
            </w:pPr>
            <w:r>
              <w:t>Y</w:t>
            </w:r>
          </w:p>
        </w:tc>
        <w:tc>
          <w:tcPr>
            <w:tcW w:w="3969" w:type="dxa"/>
            <w:shd w:val="clear" w:color="auto" w:fill="auto"/>
          </w:tcPr>
          <w:p w14:paraId="31ACC3F0"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r w:rsidR="003B5845" w:rsidRPr="004A00BD" w14:paraId="0BD20DBE" w14:textId="77777777" w:rsidTr="00617B3E">
        <w:tc>
          <w:tcPr>
            <w:tcW w:w="1573" w:type="dxa"/>
            <w:shd w:val="clear" w:color="auto" w:fill="auto"/>
          </w:tcPr>
          <w:p w14:paraId="40839338" w14:textId="77777777" w:rsidR="003B5845" w:rsidRPr="00634625" w:rsidRDefault="003B5845" w:rsidP="00617B3E">
            <w:pPr>
              <w:pStyle w:val="SmallStandard"/>
            </w:pPr>
            <w:r>
              <w:t>Net</w:t>
            </w:r>
          </w:p>
        </w:tc>
        <w:tc>
          <w:tcPr>
            <w:tcW w:w="1574" w:type="dxa"/>
            <w:shd w:val="clear" w:color="auto" w:fill="auto"/>
          </w:tcPr>
          <w:p w14:paraId="12B3B36C" w14:textId="77777777" w:rsidR="003B5845" w:rsidRPr="00132C43" w:rsidRDefault="003B5845" w:rsidP="00617B3E">
            <w:pPr>
              <w:pStyle w:val="SmallStandard"/>
            </w:pPr>
            <w:r>
              <w:t>net</w:t>
            </w:r>
          </w:p>
        </w:tc>
        <w:tc>
          <w:tcPr>
            <w:tcW w:w="708" w:type="dxa"/>
            <w:shd w:val="clear" w:color="auto" w:fill="auto"/>
          </w:tcPr>
          <w:p w14:paraId="12F6F52D" w14:textId="77777777" w:rsidR="003B5845" w:rsidRPr="00D331EF" w:rsidRDefault="003B5845" w:rsidP="00617B3E">
            <w:pPr>
              <w:pStyle w:val="SmallStandard"/>
            </w:pPr>
            <w:r w:rsidRPr="00574783">
              <w:t>0..*</w:t>
            </w:r>
          </w:p>
        </w:tc>
        <w:tc>
          <w:tcPr>
            <w:tcW w:w="709" w:type="dxa"/>
            <w:shd w:val="clear" w:color="auto" w:fill="auto"/>
          </w:tcPr>
          <w:p w14:paraId="27288901" w14:textId="77777777" w:rsidR="003B5845" w:rsidRPr="00D331EF" w:rsidRDefault="003B5845" w:rsidP="00617B3E">
            <w:pPr>
              <w:pStyle w:val="SmallStandard"/>
            </w:pPr>
            <w:r w:rsidRPr="00207506">
              <w:t>1</w:t>
            </w:r>
          </w:p>
        </w:tc>
        <w:tc>
          <w:tcPr>
            <w:tcW w:w="567" w:type="dxa"/>
            <w:shd w:val="clear" w:color="auto" w:fill="auto"/>
          </w:tcPr>
          <w:p w14:paraId="591CB40B" w14:textId="77777777" w:rsidR="003B5845" w:rsidRDefault="003B5845" w:rsidP="00617B3E">
            <w:pPr>
              <w:pStyle w:val="SmallStandard"/>
            </w:pPr>
            <w:r>
              <w:t>Y</w:t>
            </w:r>
          </w:p>
        </w:tc>
        <w:tc>
          <w:tcPr>
            <w:tcW w:w="3969" w:type="dxa"/>
            <w:shd w:val="clear" w:color="auto" w:fill="auto"/>
          </w:tcPr>
          <w:p w14:paraId="3D33EB2E" w14:textId="77777777" w:rsidR="003B5845" w:rsidRDefault="003B5845" w:rsidP="00617B3E">
            <w:pPr>
              <w:pStyle w:val="SmallStandard"/>
            </w:pPr>
            <w:r w:rsidRPr="00491287">
              <w:t>Specifies the Nets defined in the NetSpecification.</w:t>
            </w:r>
          </w:p>
        </w:tc>
      </w:tr>
    </w:tbl>
    <w:p w14:paraId="1465F7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9" w:name="_fe7c2dba56a4645aefe0a1b3d5414e97"/>
      <w:r>
        <w:rPr>
          <w:lang w:val="en-GB"/>
        </w:rPr>
        <w:t>NetType</w:t>
      </w:r>
      <w:bookmarkEnd w:id="1289"/>
    </w:p>
    <w:p w14:paraId="26C892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NetType</w:t>
      </w:r>
      <w:r w:rsidRPr="00A518C2">
        <w:rPr>
          <w:sz w:val="18"/>
          <w:szCs w:val="18"/>
          <w:lang w:val="en-GB"/>
        </w:rPr>
        <w:t xml:space="preserve"> defines the different types of Nets used in the </w:t>
      </w:r>
      <w:r w:rsidRPr="00A518C2">
        <w:rPr>
          <w:i/>
          <w:iCs/>
          <w:sz w:val="18"/>
          <w:szCs w:val="18"/>
          <w:lang w:val="en-GB"/>
        </w:rPr>
        <w:t>NetSpecification</w:t>
      </w:r>
      <w:r w:rsidRPr="00A518C2">
        <w:rPr>
          <w:sz w:val="18"/>
          <w:szCs w:val="18"/>
          <w:lang w:val="en-GB"/>
        </w:rPr>
        <w:t xml:space="preserve">. The level of detail of the </w:t>
      </w:r>
      <w:r w:rsidRPr="00A518C2">
        <w:rPr>
          <w:i/>
          <w:iCs/>
          <w:sz w:val="18"/>
          <w:szCs w:val="18"/>
          <w:lang w:val="en-GB"/>
        </w:rPr>
        <w:t>NetTypes</w:t>
      </w:r>
      <w:r w:rsidRPr="00A518C2">
        <w:rPr>
          <w:sz w:val="18"/>
          <w:szCs w:val="18"/>
          <w:lang w:val="en-GB"/>
        </w:rPr>
        <w:t xml:space="preserve"> for the can be process dependent.</w:t>
      </w:r>
    </w:p>
    <w:p w14:paraId="77AEDC91" w14:textId="77777777" w:rsidR="003B5845" w:rsidRPr="00A518C2" w:rsidRDefault="003B5845" w:rsidP="003B5845">
      <w:pPr>
        <w:rPr>
          <w:lang w:val="en-GB"/>
        </w:rPr>
      </w:pPr>
      <w:r w:rsidRPr="00A518C2">
        <w:rPr>
          <w:sz w:val="18"/>
          <w:szCs w:val="18"/>
          <w:lang w:val="en-GB"/>
        </w:rPr>
        <w:t>A NetType could be just used to differentiate between conventional (analogue) communication and bus communication (digital), it can also already define the different types of digital communication (e.g. CAN, MOST, Ethernet).</w:t>
      </w:r>
    </w:p>
    <w:p w14:paraId="0A50A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F9633" w14:textId="77777777" w:rsidTr="00617B3E">
        <w:tc>
          <w:tcPr>
            <w:tcW w:w="2013" w:type="dxa"/>
            <w:shd w:val="clear" w:color="auto" w:fill="auto"/>
            <w:tcMar>
              <w:top w:w="28" w:type="dxa"/>
              <w:left w:w="28" w:type="dxa"/>
              <w:bottom w:w="28" w:type="dxa"/>
              <w:right w:w="28" w:type="dxa"/>
            </w:tcMar>
          </w:tcPr>
          <w:p w14:paraId="5321B74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811A6D" w14:textId="77777777" w:rsidR="003B5845" w:rsidRPr="004A00BD" w:rsidRDefault="003B5845" w:rsidP="00617B3E">
            <w:pPr>
              <w:rPr>
                <w:sz w:val="22"/>
              </w:rPr>
            </w:pPr>
          </w:p>
        </w:tc>
      </w:tr>
      <w:tr w:rsidR="003B5845" w:rsidRPr="008359F5" w14:paraId="2F43E460" w14:textId="77777777" w:rsidTr="00617B3E">
        <w:tc>
          <w:tcPr>
            <w:tcW w:w="2013" w:type="dxa"/>
            <w:shd w:val="clear" w:color="auto" w:fill="auto"/>
            <w:tcMar>
              <w:top w:w="28" w:type="dxa"/>
              <w:left w:w="28" w:type="dxa"/>
              <w:bottom w:w="28" w:type="dxa"/>
              <w:right w:w="28" w:type="dxa"/>
            </w:tcMar>
          </w:tcPr>
          <w:p w14:paraId="6A91EA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E7F235" w14:textId="77777777" w:rsidR="003B5845" w:rsidRPr="004A00BD" w:rsidRDefault="003B5845" w:rsidP="00617B3E">
            <w:pPr>
              <w:rPr>
                <w:sz w:val="22"/>
              </w:rPr>
            </w:pPr>
          </w:p>
        </w:tc>
      </w:tr>
      <w:tr w:rsidR="003B5845" w:rsidRPr="008359F5" w14:paraId="086908CD" w14:textId="77777777" w:rsidTr="00617B3E">
        <w:tc>
          <w:tcPr>
            <w:tcW w:w="2013" w:type="dxa"/>
            <w:shd w:val="clear" w:color="auto" w:fill="auto"/>
            <w:tcMar>
              <w:top w:w="28" w:type="dxa"/>
              <w:left w:w="28" w:type="dxa"/>
              <w:bottom w:w="28" w:type="dxa"/>
              <w:right w:w="28" w:type="dxa"/>
            </w:tcMar>
          </w:tcPr>
          <w:p w14:paraId="5A9CF9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D3577" w14:textId="77777777" w:rsidR="003B5845" w:rsidRPr="000437C1" w:rsidRDefault="003B5845" w:rsidP="00617B3E">
            <w:pPr>
              <w:pStyle w:val="SmallStandard"/>
            </w:pPr>
            <w:r>
              <w:t>false</w:t>
            </w:r>
          </w:p>
        </w:tc>
      </w:tr>
    </w:tbl>
    <w:p w14:paraId="408349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3DACEB" w14:textId="77777777" w:rsidTr="00617B3E">
        <w:tc>
          <w:tcPr>
            <w:tcW w:w="2013" w:type="dxa"/>
            <w:shd w:val="clear" w:color="auto" w:fill="auto"/>
            <w:tcMar>
              <w:top w:w="28" w:type="dxa"/>
              <w:left w:w="28" w:type="dxa"/>
              <w:bottom w:w="28" w:type="dxa"/>
              <w:right w:w="28" w:type="dxa"/>
            </w:tcMar>
          </w:tcPr>
          <w:p w14:paraId="07A8D4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FD5ED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2D2B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DDAC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211B7" w14:textId="77777777" w:rsidTr="00617B3E">
        <w:tc>
          <w:tcPr>
            <w:tcW w:w="2013" w:type="dxa"/>
            <w:shd w:val="clear" w:color="auto" w:fill="auto"/>
            <w:tcMar>
              <w:top w:w="28" w:type="dxa"/>
              <w:left w:w="28" w:type="dxa"/>
              <w:bottom w:w="28" w:type="dxa"/>
              <w:right w:w="28" w:type="dxa"/>
            </w:tcMar>
          </w:tcPr>
          <w:p w14:paraId="081F9F4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02DE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B6EF9EC"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2B76AE86" w14:textId="77777777" w:rsidR="003B5845" w:rsidRPr="004A00BD" w:rsidRDefault="003B5845" w:rsidP="00617B3E">
            <w:pPr>
              <w:jc w:val="left"/>
              <w:rPr>
                <w:sz w:val="22"/>
                <w:lang w:val="en-GB"/>
              </w:rPr>
            </w:pPr>
            <w:r w:rsidRPr="004A00BD">
              <w:rPr>
                <w:sz w:val="16"/>
                <w:szCs w:val="16"/>
                <w:lang w:val="en-GB"/>
              </w:rPr>
              <w:t>Specifies a unique identification of the NetType. The identification is guaranteed to be unique within the NetSpecification.</w:t>
            </w:r>
          </w:p>
        </w:tc>
      </w:tr>
      <w:tr w:rsidR="003B5845" w:rsidRPr="004A00BD" w14:paraId="618CD30C" w14:textId="77777777" w:rsidTr="00617B3E">
        <w:tc>
          <w:tcPr>
            <w:tcW w:w="2013" w:type="dxa"/>
            <w:shd w:val="clear" w:color="auto" w:fill="auto"/>
            <w:tcMar>
              <w:top w:w="28" w:type="dxa"/>
              <w:left w:w="28" w:type="dxa"/>
              <w:bottom w:w="28" w:type="dxa"/>
              <w:right w:w="28" w:type="dxa"/>
            </w:tcMar>
          </w:tcPr>
          <w:p w14:paraId="673E547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D3A97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BDC4E4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B4F0F6" w14:textId="77777777" w:rsidR="003B5845" w:rsidRPr="004A00BD" w:rsidRDefault="003B5845" w:rsidP="00617B3E">
            <w:pPr>
              <w:jc w:val="left"/>
              <w:rPr>
                <w:sz w:val="22"/>
                <w:lang w:val="en-GB"/>
              </w:rPr>
            </w:pPr>
            <w:r w:rsidRPr="004A00BD">
              <w:rPr>
                <w:sz w:val="16"/>
                <w:szCs w:val="16"/>
                <w:lang w:val="en-GB"/>
              </w:rPr>
              <w:t xml:space="preserve">Room for additional, human readable information about the </w:t>
            </w:r>
            <w:r w:rsidRPr="004A00BD">
              <w:rPr>
                <w:i/>
                <w:iCs/>
                <w:sz w:val="16"/>
                <w:szCs w:val="16"/>
                <w:lang w:val="en-GB"/>
              </w:rPr>
              <w:t>NetType</w:t>
            </w:r>
            <w:r w:rsidRPr="004A00BD">
              <w:rPr>
                <w:sz w:val="16"/>
                <w:szCs w:val="16"/>
                <w:lang w:val="en-GB"/>
              </w:rPr>
              <w:t>.</w:t>
            </w:r>
          </w:p>
        </w:tc>
      </w:tr>
      <w:tr w:rsidR="003B5845" w:rsidRPr="006675E2" w14:paraId="2E2A9F3D" w14:textId="77777777" w:rsidTr="00617B3E">
        <w:tc>
          <w:tcPr>
            <w:tcW w:w="2013" w:type="dxa"/>
            <w:shd w:val="clear" w:color="auto" w:fill="auto"/>
            <w:tcMar>
              <w:top w:w="28" w:type="dxa"/>
              <w:left w:w="28" w:type="dxa"/>
              <w:bottom w:w="28" w:type="dxa"/>
              <w:right w:w="28" w:type="dxa"/>
            </w:tcMar>
          </w:tcPr>
          <w:p w14:paraId="728970B6"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1DB5F1E7"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680DE1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8115B4" w14:textId="77777777" w:rsidR="003B5845" w:rsidRPr="004A00BD" w:rsidRDefault="003B5845" w:rsidP="00617B3E">
            <w:pPr>
              <w:rPr>
                <w:sz w:val="22"/>
              </w:rPr>
            </w:pPr>
          </w:p>
        </w:tc>
      </w:tr>
      <w:tr w:rsidR="003B5845" w:rsidRPr="006675E2" w14:paraId="1F09BF4B" w14:textId="77777777" w:rsidTr="00617B3E">
        <w:tc>
          <w:tcPr>
            <w:tcW w:w="2013" w:type="dxa"/>
            <w:shd w:val="clear" w:color="auto" w:fill="auto"/>
            <w:tcMar>
              <w:top w:w="28" w:type="dxa"/>
              <w:left w:w="28" w:type="dxa"/>
              <w:bottom w:w="28" w:type="dxa"/>
              <w:right w:w="28" w:type="dxa"/>
            </w:tcMar>
          </w:tcPr>
          <w:p w14:paraId="342BC2F3"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DE2AB50"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4BD2D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9025DF" w14:textId="77777777" w:rsidR="003B5845" w:rsidRPr="004A00BD" w:rsidRDefault="003B5845" w:rsidP="00617B3E">
            <w:pPr>
              <w:rPr>
                <w:sz w:val="22"/>
              </w:rPr>
            </w:pPr>
          </w:p>
        </w:tc>
      </w:tr>
      <w:tr w:rsidR="003B5845" w:rsidRPr="006675E2" w14:paraId="58072D68" w14:textId="77777777" w:rsidTr="00617B3E">
        <w:tc>
          <w:tcPr>
            <w:tcW w:w="2013" w:type="dxa"/>
            <w:shd w:val="clear" w:color="auto" w:fill="auto"/>
            <w:tcMar>
              <w:top w:w="28" w:type="dxa"/>
              <w:left w:w="28" w:type="dxa"/>
              <w:bottom w:w="28" w:type="dxa"/>
              <w:right w:w="28" w:type="dxa"/>
            </w:tcMar>
          </w:tcPr>
          <w:p w14:paraId="53FC6DA5"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16074523"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2FF3FC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22CC5F" w14:textId="77777777" w:rsidR="003B5845" w:rsidRPr="004A00BD" w:rsidRDefault="003B5845" w:rsidP="00617B3E">
            <w:pPr>
              <w:rPr>
                <w:sz w:val="22"/>
              </w:rPr>
            </w:pPr>
          </w:p>
        </w:tc>
      </w:tr>
      <w:tr w:rsidR="003B5845" w:rsidRPr="004A00BD" w14:paraId="0DCE6A81" w14:textId="77777777" w:rsidTr="00617B3E">
        <w:tc>
          <w:tcPr>
            <w:tcW w:w="2013" w:type="dxa"/>
            <w:shd w:val="clear" w:color="auto" w:fill="auto"/>
            <w:tcMar>
              <w:top w:w="28" w:type="dxa"/>
              <w:left w:w="28" w:type="dxa"/>
              <w:bottom w:w="28" w:type="dxa"/>
              <w:right w:w="28" w:type="dxa"/>
            </w:tcMar>
          </w:tcPr>
          <w:p w14:paraId="2665C0E8"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28A63AC2"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0C28D9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3F19D3" w14:textId="77777777" w:rsidR="003B5845" w:rsidRPr="004A00BD" w:rsidRDefault="003B5845" w:rsidP="00617B3E">
            <w:pPr>
              <w:jc w:val="left"/>
              <w:rPr>
                <w:sz w:val="22"/>
                <w:lang w:val="en-GB"/>
              </w:rPr>
            </w:pPr>
            <w:r w:rsidRPr="004A00BD">
              <w:rPr>
                <w:sz w:val="16"/>
                <w:szCs w:val="16"/>
                <w:lang w:val="en-GB"/>
              </w:rPr>
              <w:t>Specifies the type of the transmission medium for signals of this type.</w:t>
            </w:r>
          </w:p>
        </w:tc>
      </w:tr>
    </w:tbl>
    <w:p w14:paraId="42D888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C956D58" w14:textId="77777777" w:rsidTr="00617B3E">
        <w:tc>
          <w:tcPr>
            <w:tcW w:w="2296" w:type="dxa"/>
            <w:gridSpan w:val="2"/>
            <w:shd w:val="clear" w:color="auto" w:fill="auto"/>
          </w:tcPr>
          <w:p w14:paraId="08067F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6420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3AA3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610264" w14:textId="77777777" w:rsidTr="00617B3E">
        <w:tc>
          <w:tcPr>
            <w:tcW w:w="1588" w:type="dxa"/>
            <w:shd w:val="clear" w:color="auto" w:fill="auto"/>
          </w:tcPr>
          <w:p w14:paraId="3B90B1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F337C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5B09C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7D0C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6730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B582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6FB096" w14:textId="77777777" w:rsidTr="00617B3E">
        <w:tc>
          <w:tcPr>
            <w:tcW w:w="1588" w:type="dxa"/>
            <w:shd w:val="clear" w:color="auto" w:fill="auto"/>
          </w:tcPr>
          <w:p w14:paraId="10A5A1B4" w14:textId="77777777" w:rsidR="003B5845" w:rsidRPr="00634625" w:rsidRDefault="003B5845" w:rsidP="00617B3E">
            <w:pPr>
              <w:pStyle w:val="SmallStandard"/>
            </w:pPr>
            <w:r>
              <w:t>NetworkPort</w:t>
            </w:r>
          </w:p>
        </w:tc>
        <w:tc>
          <w:tcPr>
            <w:tcW w:w="708" w:type="dxa"/>
            <w:shd w:val="clear" w:color="auto" w:fill="auto"/>
          </w:tcPr>
          <w:p w14:paraId="3D393508" w14:textId="77777777" w:rsidR="003B5845" w:rsidRPr="00D331EF" w:rsidRDefault="003B5845" w:rsidP="00617B3E">
            <w:pPr>
              <w:pStyle w:val="SmallStandard"/>
            </w:pPr>
            <w:r w:rsidRPr="00D01517">
              <w:t>0..*</w:t>
            </w:r>
          </w:p>
        </w:tc>
        <w:tc>
          <w:tcPr>
            <w:tcW w:w="1560" w:type="dxa"/>
            <w:shd w:val="clear" w:color="auto" w:fill="auto"/>
          </w:tcPr>
          <w:p w14:paraId="56B4480D" w14:textId="77777777" w:rsidR="003B5845" w:rsidRPr="00132C43" w:rsidRDefault="003B5845" w:rsidP="00617B3E">
            <w:pPr>
              <w:pStyle w:val="SmallStandard"/>
            </w:pPr>
            <w:r>
              <w:t>netType</w:t>
            </w:r>
          </w:p>
        </w:tc>
        <w:tc>
          <w:tcPr>
            <w:tcW w:w="708" w:type="dxa"/>
            <w:shd w:val="clear" w:color="auto" w:fill="auto"/>
          </w:tcPr>
          <w:p w14:paraId="5D3CF3E3" w14:textId="77777777" w:rsidR="003B5845" w:rsidRPr="00D331EF" w:rsidRDefault="003B5845" w:rsidP="00617B3E">
            <w:pPr>
              <w:pStyle w:val="SmallStandard"/>
            </w:pPr>
            <w:r w:rsidRPr="00D01517">
              <w:t>0..1</w:t>
            </w:r>
          </w:p>
        </w:tc>
        <w:tc>
          <w:tcPr>
            <w:tcW w:w="567" w:type="dxa"/>
            <w:shd w:val="clear" w:color="auto" w:fill="auto"/>
          </w:tcPr>
          <w:p w14:paraId="06652B27" w14:textId="77777777" w:rsidR="003B5845" w:rsidRPr="00D331EF" w:rsidRDefault="003B5845" w:rsidP="00617B3E">
            <w:pPr>
              <w:pStyle w:val="SmallStandard"/>
            </w:pPr>
            <w:r>
              <w:t>N</w:t>
            </w:r>
          </w:p>
        </w:tc>
        <w:tc>
          <w:tcPr>
            <w:tcW w:w="3969" w:type="dxa"/>
            <w:shd w:val="clear" w:color="auto" w:fill="auto"/>
          </w:tcPr>
          <w:p w14:paraId="723528EB" w14:textId="77777777" w:rsidR="003B5845" w:rsidRPr="004A00BD" w:rsidRDefault="003B5845" w:rsidP="00617B3E">
            <w:pPr>
              <w:rPr>
                <w:sz w:val="22"/>
              </w:rPr>
            </w:pPr>
          </w:p>
        </w:tc>
      </w:tr>
      <w:tr w:rsidR="003B5845" w:rsidRPr="00CC6307" w14:paraId="7EF52BE7" w14:textId="77777777" w:rsidTr="00617B3E">
        <w:tc>
          <w:tcPr>
            <w:tcW w:w="1588" w:type="dxa"/>
            <w:shd w:val="clear" w:color="auto" w:fill="auto"/>
          </w:tcPr>
          <w:p w14:paraId="63D65603" w14:textId="77777777" w:rsidR="003B5845" w:rsidRPr="00634625" w:rsidRDefault="003B5845" w:rsidP="00617B3E">
            <w:pPr>
              <w:pStyle w:val="SmallStandard"/>
            </w:pPr>
            <w:r>
              <w:t>NetSpecification</w:t>
            </w:r>
          </w:p>
        </w:tc>
        <w:tc>
          <w:tcPr>
            <w:tcW w:w="708" w:type="dxa"/>
            <w:shd w:val="clear" w:color="auto" w:fill="auto"/>
          </w:tcPr>
          <w:p w14:paraId="30AEA41B" w14:textId="77777777" w:rsidR="003B5845" w:rsidRPr="00D331EF" w:rsidRDefault="003B5845" w:rsidP="00617B3E">
            <w:pPr>
              <w:pStyle w:val="SmallStandard"/>
            </w:pPr>
            <w:r w:rsidRPr="00D01517">
              <w:t>1</w:t>
            </w:r>
          </w:p>
        </w:tc>
        <w:tc>
          <w:tcPr>
            <w:tcW w:w="1560" w:type="dxa"/>
            <w:shd w:val="clear" w:color="auto" w:fill="auto"/>
          </w:tcPr>
          <w:p w14:paraId="36DA72AE" w14:textId="77777777" w:rsidR="003B5845" w:rsidRPr="00132C43" w:rsidRDefault="003B5845" w:rsidP="00617B3E">
            <w:pPr>
              <w:pStyle w:val="SmallStandard"/>
            </w:pPr>
            <w:r>
              <w:t>netType</w:t>
            </w:r>
          </w:p>
        </w:tc>
        <w:tc>
          <w:tcPr>
            <w:tcW w:w="708" w:type="dxa"/>
            <w:shd w:val="clear" w:color="auto" w:fill="auto"/>
          </w:tcPr>
          <w:p w14:paraId="756E5300" w14:textId="77777777" w:rsidR="003B5845" w:rsidRPr="00D331EF" w:rsidRDefault="003B5845" w:rsidP="00617B3E">
            <w:pPr>
              <w:pStyle w:val="SmallStandard"/>
            </w:pPr>
            <w:r w:rsidRPr="00D01517">
              <w:t>0..*</w:t>
            </w:r>
          </w:p>
        </w:tc>
        <w:tc>
          <w:tcPr>
            <w:tcW w:w="567" w:type="dxa"/>
            <w:shd w:val="clear" w:color="auto" w:fill="auto"/>
          </w:tcPr>
          <w:p w14:paraId="24732661" w14:textId="77777777" w:rsidR="003B5845" w:rsidRDefault="003B5845" w:rsidP="00617B3E">
            <w:pPr>
              <w:pStyle w:val="SmallStandard"/>
            </w:pPr>
            <w:r>
              <w:t>Y</w:t>
            </w:r>
          </w:p>
        </w:tc>
        <w:tc>
          <w:tcPr>
            <w:tcW w:w="3969" w:type="dxa"/>
            <w:shd w:val="clear" w:color="auto" w:fill="auto"/>
          </w:tcPr>
          <w:p w14:paraId="709428FB" w14:textId="77777777" w:rsidR="003B5845" w:rsidRPr="004A00BD" w:rsidRDefault="003B5845" w:rsidP="00617B3E">
            <w:pPr>
              <w:rPr>
                <w:sz w:val="22"/>
              </w:rPr>
            </w:pPr>
          </w:p>
        </w:tc>
      </w:tr>
      <w:tr w:rsidR="003B5845" w:rsidRPr="00CC6307" w14:paraId="37F9530E" w14:textId="77777777" w:rsidTr="00617B3E">
        <w:tc>
          <w:tcPr>
            <w:tcW w:w="1588" w:type="dxa"/>
            <w:shd w:val="clear" w:color="auto" w:fill="auto"/>
          </w:tcPr>
          <w:p w14:paraId="1EA22D8A" w14:textId="77777777" w:rsidR="003B5845" w:rsidRPr="00634625" w:rsidRDefault="003B5845" w:rsidP="00617B3E">
            <w:pPr>
              <w:pStyle w:val="SmallStandard"/>
            </w:pPr>
            <w:r>
              <w:t>Net</w:t>
            </w:r>
          </w:p>
        </w:tc>
        <w:tc>
          <w:tcPr>
            <w:tcW w:w="708" w:type="dxa"/>
            <w:shd w:val="clear" w:color="auto" w:fill="auto"/>
          </w:tcPr>
          <w:p w14:paraId="4EB9BAE8" w14:textId="77777777" w:rsidR="003B5845" w:rsidRPr="004A00BD" w:rsidRDefault="003B5845" w:rsidP="00617B3E">
            <w:pPr>
              <w:rPr>
                <w:sz w:val="22"/>
              </w:rPr>
            </w:pPr>
          </w:p>
        </w:tc>
        <w:tc>
          <w:tcPr>
            <w:tcW w:w="1560" w:type="dxa"/>
            <w:shd w:val="clear" w:color="auto" w:fill="auto"/>
          </w:tcPr>
          <w:p w14:paraId="464443D4" w14:textId="77777777" w:rsidR="003B5845" w:rsidRPr="00132C43" w:rsidRDefault="003B5845" w:rsidP="00617B3E">
            <w:pPr>
              <w:pStyle w:val="SmallStandard"/>
            </w:pPr>
            <w:r>
              <w:t>netType</w:t>
            </w:r>
          </w:p>
        </w:tc>
        <w:tc>
          <w:tcPr>
            <w:tcW w:w="708" w:type="dxa"/>
            <w:shd w:val="clear" w:color="auto" w:fill="auto"/>
          </w:tcPr>
          <w:p w14:paraId="43EAE4EC" w14:textId="77777777" w:rsidR="003B5845" w:rsidRPr="00D331EF" w:rsidRDefault="003B5845" w:rsidP="00617B3E">
            <w:pPr>
              <w:pStyle w:val="SmallStandard"/>
            </w:pPr>
            <w:r w:rsidRPr="00D01517">
              <w:t>0..1</w:t>
            </w:r>
          </w:p>
        </w:tc>
        <w:tc>
          <w:tcPr>
            <w:tcW w:w="567" w:type="dxa"/>
            <w:shd w:val="clear" w:color="auto" w:fill="auto"/>
          </w:tcPr>
          <w:p w14:paraId="255D0176" w14:textId="77777777" w:rsidR="003B5845" w:rsidRPr="00D331EF" w:rsidRDefault="003B5845" w:rsidP="00617B3E">
            <w:pPr>
              <w:pStyle w:val="SmallStandard"/>
            </w:pPr>
            <w:r>
              <w:t>N</w:t>
            </w:r>
          </w:p>
        </w:tc>
        <w:tc>
          <w:tcPr>
            <w:tcW w:w="3969" w:type="dxa"/>
            <w:shd w:val="clear" w:color="auto" w:fill="auto"/>
          </w:tcPr>
          <w:p w14:paraId="7C0DC988" w14:textId="77777777" w:rsidR="003B5845" w:rsidRPr="004A00BD" w:rsidRDefault="003B5845" w:rsidP="00617B3E">
            <w:pPr>
              <w:rPr>
                <w:sz w:val="22"/>
              </w:rPr>
            </w:pPr>
          </w:p>
        </w:tc>
      </w:tr>
      <w:tr w:rsidR="003B5845" w:rsidRPr="00CC6307" w14:paraId="2E7F9E52" w14:textId="77777777" w:rsidTr="00617B3E">
        <w:tc>
          <w:tcPr>
            <w:tcW w:w="1588" w:type="dxa"/>
            <w:shd w:val="clear" w:color="auto" w:fill="auto"/>
          </w:tcPr>
          <w:p w14:paraId="72F4023F" w14:textId="77777777" w:rsidR="003B5845" w:rsidRPr="00634625" w:rsidRDefault="003B5845" w:rsidP="00617B3E">
            <w:pPr>
              <w:pStyle w:val="SmallStandard"/>
            </w:pPr>
            <w:r>
              <w:t>Signal</w:t>
            </w:r>
          </w:p>
        </w:tc>
        <w:tc>
          <w:tcPr>
            <w:tcW w:w="708" w:type="dxa"/>
            <w:shd w:val="clear" w:color="auto" w:fill="auto"/>
          </w:tcPr>
          <w:p w14:paraId="160713A4" w14:textId="77777777" w:rsidR="003B5845" w:rsidRPr="004A00BD" w:rsidRDefault="003B5845" w:rsidP="00617B3E">
            <w:pPr>
              <w:rPr>
                <w:sz w:val="22"/>
              </w:rPr>
            </w:pPr>
          </w:p>
        </w:tc>
        <w:tc>
          <w:tcPr>
            <w:tcW w:w="1560" w:type="dxa"/>
            <w:shd w:val="clear" w:color="auto" w:fill="auto"/>
          </w:tcPr>
          <w:p w14:paraId="28892BA8" w14:textId="77777777" w:rsidR="003B5845" w:rsidRPr="00132C43" w:rsidRDefault="003B5845" w:rsidP="00617B3E">
            <w:pPr>
              <w:pStyle w:val="SmallStandard"/>
            </w:pPr>
            <w:r>
              <w:t>netType</w:t>
            </w:r>
          </w:p>
        </w:tc>
        <w:tc>
          <w:tcPr>
            <w:tcW w:w="708" w:type="dxa"/>
            <w:shd w:val="clear" w:color="auto" w:fill="auto"/>
          </w:tcPr>
          <w:p w14:paraId="315CA4E6" w14:textId="77777777" w:rsidR="003B5845" w:rsidRPr="00D331EF" w:rsidRDefault="003B5845" w:rsidP="00617B3E">
            <w:pPr>
              <w:pStyle w:val="SmallStandard"/>
            </w:pPr>
            <w:r w:rsidRPr="00D01517">
              <w:t>0..1</w:t>
            </w:r>
          </w:p>
        </w:tc>
        <w:tc>
          <w:tcPr>
            <w:tcW w:w="567" w:type="dxa"/>
            <w:shd w:val="clear" w:color="auto" w:fill="auto"/>
          </w:tcPr>
          <w:p w14:paraId="4A2ECF5D" w14:textId="77777777" w:rsidR="003B5845" w:rsidRPr="00D331EF" w:rsidRDefault="003B5845" w:rsidP="00617B3E">
            <w:pPr>
              <w:pStyle w:val="SmallStandard"/>
            </w:pPr>
            <w:r>
              <w:t>N</w:t>
            </w:r>
          </w:p>
        </w:tc>
        <w:tc>
          <w:tcPr>
            <w:tcW w:w="3969" w:type="dxa"/>
            <w:shd w:val="clear" w:color="auto" w:fill="auto"/>
          </w:tcPr>
          <w:p w14:paraId="00D60B64" w14:textId="77777777" w:rsidR="003B5845" w:rsidRPr="004A00BD" w:rsidRDefault="003B5845" w:rsidP="00617B3E">
            <w:pPr>
              <w:rPr>
                <w:sz w:val="22"/>
              </w:rPr>
            </w:pPr>
          </w:p>
        </w:tc>
      </w:tr>
    </w:tbl>
    <w:p w14:paraId="70E982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0" w:name="_70849e1e44987f87f6341c849e7472ff"/>
      <w:r>
        <w:rPr>
          <w:lang w:val="en-GB"/>
        </w:rPr>
        <w:t>NetworkNode</w:t>
      </w:r>
      <w:bookmarkEnd w:id="1290"/>
    </w:p>
    <w:p w14:paraId="4951EE2C" w14:textId="77777777" w:rsidR="003B5845" w:rsidRPr="00A518C2" w:rsidRDefault="003B5845" w:rsidP="003B5845">
      <w:pPr>
        <w:rPr>
          <w:lang w:val="en-GB"/>
        </w:rPr>
      </w:pPr>
      <w:r w:rsidRPr="00A518C2">
        <w:rPr>
          <w:sz w:val="18"/>
          <w:szCs w:val="18"/>
          <w:lang w:val="en-GB"/>
        </w:rPr>
        <w:t>A NetworkNode is a representative for an actor in the electric system, e.g. an actuator, a sensor, an ECU</w:t>
      </w:r>
    </w:p>
    <w:p w14:paraId="672AE5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E6F3E6" w14:textId="77777777" w:rsidTr="00617B3E">
        <w:tc>
          <w:tcPr>
            <w:tcW w:w="2013" w:type="dxa"/>
            <w:shd w:val="clear" w:color="auto" w:fill="auto"/>
            <w:tcMar>
              <w:top w:w="28" w:type="dxa"/>
              <w:left w:w="28" w:type="dxa"/>
              <w:bottom w:w="28" w:type="dxa"/>
              <w:right w:w="28" w:type="dxa"/>
            </w:tcMar>
          </w:tcPr>
          <w:p w14:paraId="73AA9F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484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F50B1" w14:textId="77777777" w:rsidTr="00617B3E">
        <w:tc>
          <w:tcPr>
            <w:tcW w:w="2013" w:type="dxa"/>
            <w:shd w:val="clear" w:color="auto" w:fill="auto"/>
            <w:tcMar>
              <w:top w:w="28" w:type="dxa"/>
              <w:left w:w="28" w:type="dxa"/>
              <w:bottom w:w="28" w:type="dxa"/>
              <w:right w:w="28" w:type="dxa"/>
            </w:tcMar>
          </w:tcPr>
          <w:p w14:paraId="6827BC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771EE49" w14:textId="77777777" w:rsidR="003B5845" w:rsidRPr="004A00BD" w:rsidRDefault="003B5845" w:rsidP="00617B3E">
            <w:pPr>
              <w:rPr>
                <w:sz w:val="22"/>
              </w:rPr>
            </w:pPr>
          </w:p>
        </w:tc>
      </w:tr>
      <w:tr w:rsidR="003B5845" w:rsidRPr="008359F5" w14:paraId="5751A999" w14:textId="77777777" w:rsidTr="00617B3E">
        <w:tc>
          <w:tcPr>
            <w:tcW w:w="2013" w:type="dxa"/>
            <w:shd w:val="clear" w:color="auto" w:fill="auto"/>
            <w:tcMar>
              <w:top w:w="28" w:type="dxa"/>
              <w:left w:w="28" w:type="dxa"/>
              <w:bottom w:w="28" w:type="dxa"/>
              <w:right w:w="28" w:type="dxa"/>
            </w:tcMar>
          </w:tcPr>
          <w:p w14:paraId="54577E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AC2D46" w14:textId="77777777" w:rsidR="003B5845" w:rsidRPr="000437C1" w:rsidRDefault="003B5845" w:rsidP="00617B3E">
            <w:pPr>
              <w:pStyle w:val="SmallStandard"/>
            </w:pPr>
            <w:r>
              <w:t>false</w:t>
            </w:r>
          </w:p>
        </w:tc>
      </w:tr>
    </w:tbl>
    <w:p w14:paraId="72E44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A7813C" w14:textId="77777777" w:rsidTr="00617B3E">
        <w:tc>
          <w:tcPr>
            <w:tcW w:w="2013" w:type="dxa"/>
            <w:shd w:val="clear" w:color="auto" w:fill="auto"/>
            <w:tcMar>
              <w:top w:w="28" w:type="dxa"/>
              <w:left w:w="28" w:type="dxa"/>
              <w:bottom w:w="28" w:type="dxa"/>
              <w:right w:w="28" w:type="dxa"/>
            </w:tcMar>
          </w:tcPr>
          <w:p w14:paraId="3A1B13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D2B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261A3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9C78E3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4F7708" w14:textId="77777777" w:rsidTr="00617B3E">
        <w:tc>
          <w:tcPr>
            <w:tcW w:w="2013" w:type="dxa"/>
            <w:shd w:val="clear" w:color="auto" w:fill="auto"/>
            <w:tcMar>
              <w:top w:w="28" w:type="dxa"/>
              <w:left w:w="28" w:type="dxa"/>
              <w:bottom w:w="28" w:type="dxa"/>
              <w:right w:w="28" w:type="dxa"/>
            </w:tcMar>
          </w:tcPr>
          <w:p w14:paraId="5015CFE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FD5F3C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DF7480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9424AB" w14:textId="77777777" w:rsidR="003B5845" w:rsidRPr="004A00BD" w:rsidRDefault="003B5845" w:rsidP="00617B3E">
            <w:pPr>
              <w:jc w:val="left"/>
              <w:rPr>
                <w:sz w:val="22"/>
                <w:lang w:val="en-GB"/>
              </w:rPr>
            </w:pPr>
            <w:r w:rsidRPr="004A00BD">
              <w:rPr>
                <w:sz w:val="16"/>
                <w:szCs w:val="16"/>
                <w:lang w:val="en-GB"/>
              </w:rPr>
              <w:t>Specifies a unique identification of the NetworkNode. The identification is guaranteed to be unique within the NetSpecification.</w:t>
            </w:r>
          </w:p>
        </w:tc>
      </w:tr>
      <w:tr w:rsidR="003B5845" w:rsidRPr="004A00BD" w14:paraId="62817A44" w14:textId="77777777" w:rsidTr="00617B3E">
        <w:tc>
          <w:tcPr>
            <w:tcW w:w="2013" w:type="dxa"/>
            <w:shd w:val="clear" w:color="auto" w:fill="auto"/>
            <w:tcMar>
              <w:top w:w="28" w:type="dxa"/>
              <w:left w:w="28" w:type="dxa"/>
              <w:bottom w:w="28" w:type="dxa"/>
              <w:right w:w="28" w:type="dxa"/>
            </w:tcMar>
          </w:tcPr>
          <w:p w14:paraId="7B964F9C"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0790E7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2D536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8E69F7F" w14:textId="77777777" w:rsidR="003B5845" w:rsidRPr="004A00BD" w:rsidRDefault="003B5845" w:rsidP="00617B3E">
            <w:pPr>
              <w:jc w:val="left"/>
              <w:rPr>
                <w:sz w:val="22"/>
                <w:lang w:val="en-GB"/>
              </w:rPr>
            </w:pPr>
            <w:r w:rsidRPr="004A00BD">
              <w:rPr>
                <w:sz w:val="16"/>
                <w:szCs w:val="16"/>
                <w:lang w:val="en-GB"/>
              </w:rPr>
              <w:t>Room for a short name of the NetworkNode.</w:t>
            </w:r>
          </w:p>
        </w:tc>
      </w:tr>
      <w:tr w:rsidR="003B5845" w:rsidRPr="004A00BD" w14:paraId="2CC44FC8" w14:textId="77777777" w:rsidTr="00617B3E">
        <w:tc>
          <w:tcPr>
            <w:tcW w:w="2013" w:type="dxa"/>
            <w:shd w:val="clear" w:color="auto" w:fill="auto"/>
            <w:tcMar>
              <w:top w:w="28" w:type="dxa"/>
              <w:left w:w="28" w:type="dxa"/>
              <w:bottom w:w="28" w:type="dxa"/>
              <w:right w:w="28" w:type="dxa"/>
            </w:tcMar>
          </w:tcPr>
          <w:p w14:paraId="1C3C6636" w14:textId="77777777" w:rsidR="003B5845" w:rsidRPr="00620BBE" w:rsidRDefault="003B5845" w:rsidP="00617B3E">
            <w:pPr>
              <w:pStyle w:val="SmallStandard"/>
            </w:pPr>
            <w:r w:rsidRPr="00620BBE">
              <w:t>networkNodeType</w:t>
            </w:r>
          </w:p>
        </w:tc>
        <w:tc>
          <w:tcPr>
            <w:tcW w:w="1559" w:type="dxa"/>
            <w:shd w:val="clear" w:color="auto" w:fill="auto"/>
            <w:tcMar>
              <w:top w:w="28" w:type="dxa"/>
              <w:left w:w="28" w:type="dxa"/>
              <w:bottom w:w="28" w:type="dxa"/>
              <w:right w:w="28" w:type="dxa"/>
            </w:tcMar>
          </w:tcPr>
          <w:p w14:paraId="5429E17C" w14:textId="77777777" w:rsidR="003B5845" w:rsidRPr="008359F5" w:rsidRDefault="003B5845" w:rsidP="00617B3E">
            <w:pPr>
              <w:pStyle w:val="SmallStandard"/>
            </w:pPr>
            <w:r w:rsidRPr="00D21799">
              <w:t>NetworkNodeType</w:t>
            </w:r>
          </w:p>
        </w:tc>
        <w:tc>
          <w:tcPr>
            <w:tcW w:w="709" w:type="dxa"/>
            <w:shd w:val="clear" w:color="auto" w:fill="auto"/>
            <w:tcMar>
              <w:top w:w="28" w:type="dxa"/>
              <w:left w:w="28" w:type="dxa"/>
              <w:bottom w:w="28" w:type="dxa"/>
              <w:right w:w="28" w:type="dxa"/>
            </w:tcMar>
          </w:tcPr>
          <w:p w14:paraId="65BC30E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D0C78" w14:textId="77777777" w:rsidR="003B5845" w:rsidRPr="004A00BD" w:rsidRDefault="003B5845" w:rsidP="00617B3E">
            <w:pPr>
              <w:jc w:val="left"/>
              <w:rPr>
                <w:sz w:val="22"/>
                <w:lang w:val="en-GB"/>
              </w:rPr>
            </w:pPr>
            <w:r w:rsidRPr="004A00BD">
              <w:rPr>
                <w:sz w:val="16"/>
                <w:szCs w:val="16"/>
                <w:lang w:val="en-GB"/>
              </w:rPr>
              <w:t xml:space="preserve">Specifies the type of a NetworkNode. Common values are agreed as an </w:t>
            </w:r>
            <w:r w:rsidRPr="004A00BD">
              <w:rPr>
                <w:i/>
                <w:iCs/>
                <w:sz w:val="16"/>
                <w:szCs w:val="16"/>
                <w:lang w:val="en-GB"/>
              </w:rPr>
              <w:t>OpenEnumeration</w:t>
            </w:r>
            <w:r w:rsidRPr="004A00BD">
              <w:rPr>
                <w:sz w:val="16"/>
                <w:szCs w:val="16"/>
                <w:lang w:val="en-GB"/>
              </w:rPr>
              <w:t>.</w:t>
            </w:r>
          </w:p>
        </w:tc>
      </w:tr>
      <w:tr w:rsidR="003B5845" w:rsidRPr="004A00BD" w14:paraId="38F78E2C" w14:textId="77777777" w:rsidTr="00617B3E">
        <w:tc>
          <w:tcPr>
            <w:tcW w:w="2013" w:type="dxa"/>
            <w:shd w:val="clear" w:color="auto" w:fill="auto"/>
            <w:tcMar>
              <w:top w:w="28" w:type="dxa"/>
              <w:left w:w="28" w:type="dxa"/>
              <w:bottom w:w="28" w:type="dxa"/>
              <w:right w:w="28" w:type="dxa"/>
            </w:tcMar>
          </w:tcPr>
          <w:p w14:paraId="02356CA0" w14:textId="77777777" w:rsidR="003B5845" w:rsidRPr="00620BBE" w:rsidRDefault="003B5845" w:rsidP="00617B3E">
            <w:pPr>
              <w:pStyle w:val="SmallStandard"/>
            </w:pPr>
            <w:r w:rsidRPr="00620BBE">
              <w:lastRenderedPageBreak/>
              <w:t>description</w:t>
            </w:r>
          </w:p>
        </w:tc>
        <w:tc>
          <w:tcPr>
            <w:tcW w:w="1559" w:type="dxa"/>
            <w:shd w:val="clear" w:color="auto" w:fill="auto"/>
            <w:tcMar>
              <w:top w:w="28" w:type="dxa"/>
              <w:left w:w="28" w:type="dxa"/>
              <w:bottom w:w="28" w:type="dxa"/>
              <w:right w:w="28" w:type="dxa"/>
            </w:tcMar>
          </w:tcPr>
          <w:p w14:paraId="5694D5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D8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3922C3"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NetworkNode.</w:t>
            </w:r>
          </w:p>
        </w:tc>
      </w:tr>
      <w:tr w:rsidR="003B5845" w:rsidRPr="004A00BD" w14:paraId="450E2D45" w14:textId="77777777" w:rsidTr="00617B3E">
        <w:tc>
          <w:tcPr>
            <w:tcW w:w="2013" w:type="dxa"/>
            <w:shd w:val="clear" w:color="auto" w:fill="auto"/>
            <w:tcMar>
              <w:top w:w="28" w:type="dxa"/>
              <w:left w:w="28" w:type="dxa"/>
              <w:bottom w:w="28" w:type="dxa"/>
              <w:right w:w="28" w:type="dxa"/>
            </w:tcMar>
          </w:tcPr>
          <w:p w14:paraId="0C160714"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441A3C9E" w14:textId="77777777" w:rsidR="003B5845" w:rsidRPr="008359F5" w:rsidRDefault="003B5845" w:rsidP="00617B3E">
            <w:pPr>
              <w:pStyle w:val="SmallStandard"/>
            </w:pPr>
            <w:r w:rsidRPr="00D21799">
              <w:t>NetworkNodeSubType</w:t>
            </w:r>
          </w:p>
        </w:tc>
        <w:tc>
          <w:tcPr>
            <w:tcW w:w="709" w:type="dxa"/>
            <w:shd w:val="clear" w:color="auto" w:fill="auto"/>
            <w:tcMar>
              <w:top w:w="28" w:type="dxa"/>
              <w:left w:w="28" w:type="dxa"/>
              <w:bottom w:w="28" w:type="dxa"/>
              <w:right w:w="28" w:type="dxa"/>
            </w:tcMar>
          </w:tcPr>
          <w:p w14:paraId="3D9455A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A618B1" w14:textId="77777777" w:rsidR="003B5845" w:rsidRPr="004A00BD" w:rsidRDefault="003B5845" w:rsidP="00617B3E">
            <w:pPr>
              <w:jc w:val="left"/>
              <w:rPr>
                <w:sz w:val="22"/>
                <w:lang w:val="en-GB"/>
              </w:rPr>
            </w:pPr>
            <w:r w:rsidRPr="004A00BD">
              <w:rPr>
                <w:sz w:val="16"/>
                <w:szCs w:val="16"/>
                <w:lang w:val="en-GB"/>
              </w:rPr>
              <w:t>Specifies the sub type of a NetworkNode. The sub type allows a differentiation within a specific type. E.g. an actuator can be differentiated into lamps, speakers, motors.</w:t>
            </w:r>
          </w:p>
        </w:tc>
      </w:tr>
    </w:tbl>
    <w:p w14:paraId="4BEB8A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8E14951" w14:textId="77777777" w:rsidTr="00617B3E">
        <w:tc>
          <w:tcPr>
            <w:tcW w:w="3856" w:type="dxa"/>
            <w:gridSpan w:val="3"/>
            <w:shd w:val="clear" w:color="auto" w:fill="auto"/>
          </w:tcPr>
          <w:p w14:paraId="26279A2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852975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860E5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C39C2A" w14:textId="77777777" w:rsidTr="00617B3E">
        <w:tc>
          <w:tcPr>
            <w:tcW w:w="1573" w:type="dxa"/>
            <w:shd w:val="clear" w:color="auto" w:fill="auto"/>
          </w:tcPr>
          <w:p w14:paraId="75C6924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E760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786C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F33C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4C7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6D9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D4C65F" w14:textId="77777777" w:rsidTr="00617B3E">
        <w:tc>
          <w:tcPr>
            <w:tcW w:w="1573" w:type="dxa"/>
            <w:shd w:val="clear" w:color="auto" w:fill="auto"/>
          </w:tcPr>
          <w:p w14:paraId="3C4AB35A" w14:textId="77777777" w:rsidR="003B5845" w:rsidRPr="00634625" w:rsidRDefault="003B5845" w:rsidP="00617B3E">
            <w:pPr>
              <w:pStyle w:val="SmallStandard"/>
            </w:pPr>
            <w:r>
              <w:t>NetworkPort</w:t>
            </w:r>
          </w:p>
        </w:tc>
        <w:tc>
          <w:tcPr>
            <w:tcW w:w="1574" w:type="dxa"/>
            <w:shd w:val="clear" w:color="auto" w:fill="auto"/>
          </w:tcPr>
          <w:p w14:paraId="18CF5119" w14:textId="77777777" w:rsidR="003B5845" w:rsidRPr="00132C43" w:rsidRDefault="003B5845" w:rsidP="00617B3E">
            <w:pPr>
              <w:pStyle w:val="SmallStandard"/>
            </w:pPr>
            <w:r>
              <w:t>port</w:t>
            </w:r>
          </w:p>
        </w:tc>
        <w:tc>
          <w:tcPr>
            <w:tcW w:w="708" w:type="dxa"/>
            <w:shd w:val="clear" w:color="auto" w:fill="auto"/>
          </w:tcPr>
          <w:p w14:paraId="6466F7E8" w14:textId="77777777" w:rsidR="003B5845" w:rsidRPr="00D331EF" w:rsidRDefault="003B5845" w:rsidP="00617B3E">
            <w:pPr>
              <w:pStyle w:val="SmallStandard"/>
            </w:pPr>
            <w:r w:rsidRPr="00574783">
              <w:t>0..*</w:t>
            </w:r>
          </w:p>
        </w:tc>
        <w:tc>
          <w:tcPr>
            <w:tcW w:w="709" w:type="dxa"/>
            <w:shd w:val="clear" w:color="auto" w:fill="auto"/>
          </w:tcPr>
          <w:p w14:paraId="5D417897" w14:textId="77777777" w:rsidR="003B5845" w:rsidRPr="00D331EF" w:rsidRDefault="003B5845" w:rsidP="00617B3E">
            <w:pPr>
              <w:pStyle w:val="SmallStandard"/>
            </w:pPr>
            <w:r w:rsidRPr="00207506">
              <w:t>1</w:t>
            </w:r>
          </w:p>
        </w:tc>
        <w:tc>
          <w:tcPr>
            <w:tcW w:w="567" w:type="dxa"/>
            <w:shd w:val="clear" w:color="auto" w:fill="auto"/>
          </w:tcPr>
          <w:p w14:paraId="33BC159E" w14:textId="77777777" w:rsidR="003B5845" w:rsidRDefault="003B5845" w:rsidP="00617B3E">
            <w:pPr>
              <w:pStyle w:val="SmallStandard"/>
            </w:pPr>
            <w:r>
              <w:t>Y</w:t>
            </w:r>
          </w:p>
        </w:tc>
        <w:tc>
          <w:tcPr>
            <w:tcW w:w="3969" w:type="dxa"/>
            <w:shd w:val="clear" w:color="auto" w:fill="auto"/>
          </w:tcPr>
          <w:p w14:paraId="5196234B" w14:textId="77777777" w:rsidR="003B5845" w:rsidRDefault="003B5845" w:rsidP="00617B3E">
            <w:pPr>
              <w:pStyle w:val="SmallStandard"/>
            </w:pPr>
            <w:r w:rsidRPr="00491287">
              <w:t xml:space="preserve">Specifies the NetworkPorts of a NetworkNode. </w:t>
            </w:r>
          </w:p>
        </w:tc>
      </w:tr>
      <w:tr w:rsidR="003B5845" w:rsidRPr="004A00BD" w14:paraId="07AF4C49" w14:textId="77777777" w:rsidTr="00617B3E">
        <w:tc>
          <w:tcPr>
            <w:tcW w:w="1573" w:type="dxa"/>
            <w:shd w:val="clear" w:color="auto" w:fill="auto"/>
          </w:tcPr>
          <w:p w14:paraId="08CAE0FD" w14:textId="77777777" w:rsidR="003B5845" w:rsidRPr="00634625" w:rsidRDefault="003B5845" w:rsidP="00617B3E">
            <w:pPr>
              <w:pStyle w:val="SmallStandard"/>
            </w:pPr>
            <w:r>
              <w:t>UsageNode</w:t>
            </w:r>
          </w:p>
        </w:tc>
        <w:tc>
          <w:tcPr>
            <w:tcW w:w="1574" w:type="dxa"/>
            <w:shd w:val="clear" w:color="auto" w:fill="auto"/>
          </w:tcPr>
          <w:p w14:paraId="6A25FF68" w14:textId="77777777" w:rsidR="003B5845" w:rsidRPr="00132C43" w:rsidRDefault="003B5845" w:rsidP="00617B3E">
            <w:pPr>
              <w:pStyle w:val="SmallStandard"/>
            </w:pPr>
            <w:r>
              <w:t>realizedUsageNode</w:t>
            </w:r>
          </w:p>
        </w:tc>
        <w:tc>
          <w:tcPr>
            <w:tcW w:w="708" w:type="dxa"/>
            <w:shd w:val="clear" w:color="auto" w:fill="auto"/>
          </w:tcPr>
          <w:p w14:paraId="4EC42D25" w14:textId="77777777" w:rsidR="003B5845" w:rsidRPr="00D331EF" w:rsidRDefault="003B5845" w:rsidP="00617B3E">
            <w:pPr>
              <w:pStyle w:val="SmallStandard"/>
            </w:pPr>
            <w:r w:rsidRPr="00574783">
              <w:t>0..1</w:t>
            </w:r>
          </w:p>
        </w:tc>
        <w:tc>
          <w:tcPr>
            <w:tcW w:w="709" w:type="dxa"/>
            <w:shd w:val="clear" w:color="auto" w:fill="auto"/>
          </w:tcPr>
          <w:p w14:paraId="5704C1A7" w14:textId="77777777" w:rsidR="003B5845" w:rsidRPr="00D331EF" w:rsidRDefault="003B5845" w:rsidP="00617B3E">
            <w:pPr>
              <w:pStyle w:val="SmallStandard"/>
            </w:pPr>
            <w:r w:rsidRPr="00207506">
              <w:t>0..*</w:t>
            </w:r>
          </w:p>
        </w:tc>
        <w:tc>
          <w:tcPr>
            <w:tcW w:w="567" w:type="dxa"/>
            <w:shd w:val="clear" w:color="auto" w:fill="auto"/>
          </w:tcPr>
          <w:p w14:paraId="6C85FC02" w14:textId="77777777" w:rsidR="003B5845" w:rsidRPr="00D331EF" w:rsidRDefault="003B5845" w:rsidP="00617B3E">
            <w:pPr>
              <w:pStyle w:val="SmallStandard"/>
            </w:pPr>
            <w:r>
              <w:t>N</w:t>
            </w:r>
          </w:p>
        </w:tc>
        <w:tc>
          <w:tcPr>
            <w:tcW w:w="3969" w:type="dxa"/>
            <w:shd w:val="clear" w:color="auto" w:fill="auto"/>
          </w:tcPr>
          <w:p w14:paraId="6B21B8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NetworkNode</w:t>
            </w:r>
            <w:r w:rsidRPr="004A00BD">
              <w:rPr>
                <w:sz w:val="16"/>
                <w:szCs w:val="16"/>
                <w:lang w:val="en-GB"/>
              </w:rPr>
              <w:t>.</w:t>
            </w:r>
          </w:p>
        </w:tc>
      </w:tr>
    </w:tbl>
    <w:p w14:paraId="6B0E3AE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E9C592" w14:textId="77777777" w:rsidTr="00617B3E">
        <w:tc>
          <w:tcPr>
            <w:tcW w:w="2296" w:type="dxa"/>
            <w:gridSpan w:val="2"/>
            <w:shd w:val="clear" w:color="auto" w:fill="auto"/>
          </w:tcPr>
          <w:p w14:paraId="1BF674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D0EEA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61258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A2BAE2" w14:textId="77777777" w:rsidTr="00617B3E">
        <w:tc>
          <w:tcPr>
            <w:tcW w:w="1588" w:type="dxa"/>
            <w:shd w:val="clear" w:color="auto" w:fill="auto"/>
          </w:tcPr>
          <w:p w14:paraId="7A4D52D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701C6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EFDB5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2681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4B6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0ACE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F5BC5F" w14:textId="77777777" w:rsidTr="00617B3E">
        <w:tc>
          <w:tcPr>
            <w:tcW w:w="1588" w:type="dxa"/>
            <w:shd w:val="clear" w:color="auto" w:fill="auto"/>
          </w:tcPr>
          <w:p w14:paraId="49E84AC4" w14:textId="77777777" w:rsidR="003B5845" w:rsidRPr="00634625" w:rsidRDefault="003B5845" w:rsidP="00617B3E">
            <w:pPr>
              <w:pStyle w:val="SmallStandard"/>
            </w:pPr>
            <w:r>
              <w:t>ComponentNode</w:t>
            </w:r>
          </w:p>
        </w:tc>
        <w:tc>
          <w:tcPr>
            <w:tcW w:w="708" w:type="dxa"/>
            <w:shd w:val="clear" w:color="auto" w:fill="auto"/>
          </w:tcPr>
          <w:p w14:paraId="6F8912CC" w14:textId="77777777" w:rsidR="003B5845" w:rsidRPr="00D331EF" w:rsidRDefault="003B5845" w:rsidP="00617B3E">
            <w:pPr>
              <w:pStyle w:val="SmallStandard"/>
            </w:pPr>
            <w:r w:rsidRPr="00D01517">
              <w:t>0..*</w:t>
            </w:r>
          </w:p>
        </w:tc>
        <w:tc>
          <w:tcPr>
            <w:tcW w:w="1560" w:type="dxa"/>
            <w:shd w:val="clear" w:color="auto" w:fill="auto"/>
          </w:tcPr>
          <w:p w14:paraId="78A314E4" w14:textId="77777777" w:rsidR="003B5845" w:rsidRPr="00132C43" w:rsidRDefault="003B5845" w:rsidP="00617B3E">
            <w:pPr>
              <w:pStyle w:val="SmallStandard"/>
            </w:pPr>
            <w:r>
              <w:t>networkNode</w:t>
            </w:r>
          </w:p>
        </w:tc>
        <w:tc>
          <w:tcPr>
            <w:tcW w:w="708" w:type="dxa"/>
            <w:shd w:val="clear" w:color="auto" w:fill="auto"/>
          </w:tcPr>
          <w:p w14:paraId="2365678A" w14:textId="77777777" w:rsidR="003B5845" w:rsidRPr="00D331EF" w:rsidRDefault="003B5845" w:rsidP="00617B3E">
            <w:pPr>
              <w:pStyle w:val="SmallStandard"/>
            </w:pPr>
            <w:r w:rsidRPr="00D01517">
              <w:t>0..1</w:t>
            </w:r>
          </w:p>
        </w:tc>
        <w:tc>
          <w:tcPr>
            <w:tcW w:w="567" w:type="dxa"/>
            <w:shd w:val="clear" w:color="auto" w:fill="auto"/>
          </w:tcPr>
          <w:p w14:paraId="0441E497" w14:textId="77777777" w:rsidR="003B5845" w:rsidRPr="00D331EF" w:rsidRDefault="003B5845" w:rsidP="00617B3E">
            <w:pPr>
              <w:pStyle w:val="SmallStandard"/>
            </w:pPr>
            <w:r>
              <w:t>N</w:t>
            </w:r>
          </w:p>
        </w:tc>
        <w:tc>
          <w:tcPr>
            <w:tcW w:w="3969" w:type="dxa"/>
            <w:shd w:val="clear" w:color="auto" w:fill="auto"/>
          </w:tcPr>
          <w:p w14:paraId="6EEB24F5" w14:textId="77777777" w:rsidR="003B5845" w:rsidRDefault="003B5845" w:rsidP="00617B3E">
            <w:pPr>
              <w:pStyle w:val="SmallStandard"/>
            </w:pPr>
            <w:r w:rsidRPr="00491287">
              <w:t>References the NetworkNode that is realized by the ComponentNode.</w:t>
            </w:r>
          </w:p>
        </w:tc>
      </w:tr>
      <w:tr w:rsidR="003B5845" w:rsidRPr="004A00BD" w14:paraId="1D443523" w14:textId="77777777" w:rsidTr="00617B3E">
        <w:tc>
          <w:tcPr>
            <w:tcW w:w="1588" w:type="dxa"/>
            <w:shd w:val="clear" w:color="auto" w:fill="auto"/>
          </w:tcPr>
          <w:p w14:paraId="67485B9B" w14:textId="77777777" w:rsidR="003B5845" w:rsidRPr="00634625" w:rsidRDefault="003B5845" w:rsidP="00617B3E">
            <w:pPr>
              <w:pStyle w:val="SmallStandard"/>
            </w:pPr>
            <w:r>
              <w:t>NetSpecification</w:t>
            </w:r>
          </w:p>
        </w:tc>
        <w:tc>
          <w:tcPr>
            <w:tcW w:w="708" w:type="dxa"/>
            <w:shd w:val="clear" w:color="auto" w:fill="auto"/>
          </w:tcPr>
          <w:p w14:paraId="5DEF3401" w14:textId="77777777" w:rsidR="003B5845" w:rsidRPr="00D331EF" w:rsidRDefault="003B5845" w:rsidP="00617B3E">
            <w:pPr>
              <w:pStyle w:val="SmallStandard"/>
            </w:pPr>
            <w:r w:rsidRPr="00D01517">
              <w:t>1</w:t>
            </w:r>
          </w:p>
        </w:tc>
        <w:tc>
          <w:tcPr>
            <w:tcW w:w="1560" w:type="dxa"/>
            <w:shd w:val="clear" w:color="auto" w:fill="auto"/>
          </w:tcPr>
          <w:p w14:paraId="3CAAFD61" w14:textId="77777777" w:rsidR="003B5845" w:rsidRPr="00132C43" w:rsidRDefault="003B5845" w:rsidP="00617B3E">
            <w:pPr>
              <w:pStyle w:val="SmallStandard"/>
            </w:pPr>
            <w:r>
              <w:t>networkNode</w:t>
            </w:r>
          </w:p>
        </w:tc>
        <w:tc>
          <w:tcPr>
            <w:tcW w:w="708" w:type="dxa"/>
            <w:shd w:val="clear" w:color="auto" w:fill="auto"/>
          </w:tcPr>
          <w:p w14:paraId="06C7451D" w14:textId="77777777" w:rsidR="003B5845" w:rsidRPr="00D331EF" w:rsidRDefault="003B5845" w:rsidP="00617B3E">
            <w:pPr>
              <w:pStyle w:val="SmallStandard"/>
            </w:pPr>
            <w:r w:rsidRPr="00D01517">
              <w:t>0..*</w:t>
            </w:r>
          </w:p>
        </w:tc>
        <w:tc>
          <w:tcPr>
            <w:tcW w:w="567" w:type="dxa"/>
            <w:shd w:val="clear" w:color="auto" w:fill="auto"/>
          </w:tcPr>
          <w:p w14:paraId="25B318F7" w14:textId="77777777" w:rsidR="003B5845" w:rsidRDefault="003B5845" w:rsidP="00617B3E">
            <w:pPr>
              <w:pStyle w:val="SmallStandard"/>
            </w:pPr>
            <w:r>
              <w:t>Y</w:t>
            </w:r>
          </w:p>
        </w:tc>
        <w:tc>
          <w:tcPr>
            <w:tcW w:w="3969" w:type="dxa"/>
            <w:shd w:val="clear" w:color="auto" w:fill="auto"/>
          </w:tcPr>
          <w:p w14:paraId="62D194BE"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bl>
    <w:p w14:paraId="5CB739B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1" w:name="_94be4c03e33f74f438adea5604063725"/>
      <w:r>
        <w:rPr>
          <w:lang w:val="en-GB"/>
        </w:rPr>
        <w:t>NetworkPort</w:t>
      </w:r>
      <w:bookmarkEnd w:id="1291"/>
    </w:p>
    <w:p w14:paraId="7C2DC538" w14:textId="77777777" w:rsidR="003B5845" w:rsidRPr="00A518C2" w:rsidRDefault="003B5845" w:rsidP="003B5845">
      <w:pPr>
        <w:rPr>
          <w:lang w:val="en-GB"/>
        </w:rPr>
      </w:pPr>
      <w:r w:rsidRPr="00A518C2">
        <w:rPr>
          <w:sz w:val="18"/>
          <w:szCs w:val="18"/>
          <w:lang w:val="en-GB"/>
        </w:rPr>
        <w:t>NetworkPort is the source or the receiver of a of a Net.</w:t>
      </w:r>
    </w:p>
    <w:p w14:paraId="02F3E7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9D293C" w14:textId="77777777" w:rsidTr="00617B3E">
        <w:tc>
          <w:tcPr>
            <w:tcW w:w="2013" w:type="dxa"/>
            <w:shd w:val="clear" w:color="auto" w:fill="auto"/>
            <w:tcMar>
              <w:top w:w="28" w:type="dxa"/>
              <w:left w:w="28" w:type="dxa"/>
              <w:bottom w:w="28" w:type="dxa"/>
              <w:right w:w="28" w:type="dxa"/>
            </w:tcMar>
          </w:tcPr>
          <w:p w14:paraId="6211C5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C701C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9294E7" w14:textId="77777777" w:rsidTr="00617B3E">
        <w:tc>
          <w:tcPr>
            <w:tcW w:w="2013" w:type="dxa"/>
            <w:shd w:val="clear" w:color="auto" w:fill="auto"/>
            <w:tcMar>
              <w:top w:w="28" w:type="dxa"/>
              <w:left w:w="28" w:type="dxa"/>
              <w:bottom w:w="28" w:type="dxa"/>
              <w:right w:w="28" w:type="dxa"/>
            </w:tcMar>
          </w:tcPr>
          <w:p w14:paraId="0F439D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08402C" w14:textId="77777777" w:rsidR="003B5845" w:rsidRPr="004A00BD" w:rsidRDefault="003B5845" w:rsidP="00617B3E">
            <w:pPr>
              <w:rPr>
                <w:sz w:val="22"/>
              </w:rPr>
            </w:pPr>
          </w:p>
        </w:tc>
      </w:tr>
      <w:tr w:rsidR="003B5845" w:rsidRPr="008359F5" w14:paraId="52CF9E74" w14:textId="77777777" w:rsidTr="00617B3E">
        <w:tc>
          <w:tcPr>
            <w:tcW w:w="2013" w:type="dxa"/>
            <w:shd w:val="clear" w:color="auto" w:fill="auto"/>
            <w:tcMar>
              <w:top w:w="28" w:type="dxa"/>
              <w:left w:w="28" w:type="dxa"/>
              <w:bottom w:w="28" w:type="dxa"/>
              <w:right w:w="28" w:type="dxa"/>
            </w:tcMar>
          </w:tcPr>
          <w:p w14:paraId="5D672F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8C48BF" w14:textId="77777777" w:rsidR="003B5845" w:rsidRPr="000437C1" w:rsidRDefault="003B5845" w:rsidP="00617B3E">
            <w:pPr>
              <w:pStyle w:val="SmallStandard"/>
            </w:pPr>
            <w:r>
              <w:t>false</w:t>
            </w:r>
          </w:p>
        </w:tc>
      </w:tr>
    </w:tbl>
    <w:p w14:paraId="01FEA4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AC1DA0" w14:textId="77777777" w:rsidTr="00617B3E">
        <w:tc>
          <w:tcPr>
            <w:tcW w:w="2013" w:type="dxa"/>
            <w:shd w:val="clear" w:color="auto" w:fill="auto"/>
            <w:tcMar>
              <w:top w:w="28" w:type="dxa"/>
              <w:left w:w="28" w:type="dxa"/>
              <w:bottom w:w="28" w:type="dxa"/>
              <w:right w:w="28" w:type="dxa"/>
            </w:tcMar>
          </w:tcPr>
          <w:p w14:paraId="20FAA77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F71A3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B63B6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E119C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7B2D63" w14:textId="77777777" w:rsidTr="00617B3E">
        <w:tc>
          <w:tcPr>
            <w:tcW w:w="2013" w:type="dxa"/>
            <w:shd w:val="clear" w:color="auto" w:fill="auto"/>
            <w:tcMar>
              <w:top w:w="28" w:type="dxa"/>
              <w:left w:w="28" w:type="dxa"/>
              <w:bottom w:w="28" w:type="dxa"/>
              <w:right w:w="28" w:type="dxa"/>
            </w:tcMar>
          </w:tcPr>
          <w:p w14:paraId="39F97D4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34729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162CA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BD0BD2" w14:textId="77777777" w:rsidR="003B5845" w:rsidRPr="004A00BD" w:rsidRDefault="003B5845" w:rsidP="00617B3E">
            <w:pPr>
              <w:jc w:val="left"/>
              <w:rPr>
                <w:sz w:val="22"/>
                <w:lang w:val="en-GB"/>
              </w:rPr>
            </w:pPr>
            <w:r w:rsidRPr="004A00BD">
              <w:rPr>
                <w:sz w:val="16"/>
                <w:szCs w:val="16"/>
                <w:lang w:val="en-GB"/>
              </w:rPr>
              <w:t>Specifies a unique identification of the NetworkPort. The identification is guaranteed to be unique within the NetSpecification.</w:t>
            </w:r>
          </w:p>
        </w:tc>
      </w:tr>
      <w:tr w:rsidR="003B5845" w:rsidRPr="004A00BD" w14:paraId="21FDA256" w14:textId="77777777" w:rsidTr="00617B3E">
        <w:tc>
          <w:tcPr>
            <w:tcW w:w="2013" w:type="dxa"/>
            <w:shd w:val="clear" w:color="auto" w:fill="auto"/>
            <w:tcMar>
              <w:top w:w="28" w:type="dxa"/>
              <w:left w:w="28" w:type="dxa"/>
              <w:bottom w:w="28" w:type="dxa"/>
              <w:right w:w="28" w:type="dxa"/>
            </w:tcMar>
          </w:tcPr>
          <w:p w14:paraId="74890E58"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48F84EF0"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78F9288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486A2" w14:textId="77777777" w:rsidR="003B5845" w:rsidRPr="004A00BD" w:rsidRDefault="003B5845" w:rsidP="00617B3E">
            <w:pPr>
              <w:jc w:val="left"/>
              <w:rPr>
                <w:sz w:val="22"/>
                <w:lang w:val="en-GB"/>
              </w:rPr>
            </w:pPr>
            <w:r w:rsidRPr="004A00BD">
              <w:rPr>
                <w:sz w:val="16"/>
                <w:szCs w:val="16"/>
                <w:lang w:val="en-GB"/>
              </w:rPr>
              <w:t>Specifies the direction of the signal on this NetworkPort.</w:t>
            </w:r>
          </w:p>
        </w:tc>
      </w:tr>
      <w:tr w:rsidR="003B5845" w:rsidRPr="004A00BD" w14:paraId="39F19241" w14:textId="77777777" w:rsidTr="00617B3E">
        <w:tc>
          <w:tcPr>
            <w:tcW w:w="2013" w:type="dxa"/>
            <w:shd w:val="clear" w:color="auto" w:fill="auto"/>
            <w:tcMar>
              <w:top w:w="28" w:type="dxa"/>
              <w:left w:w="28" w:type="dxa"/>
              <w:bottom w:w="28" w:type="dxa"/>
              <w:right w:w="28" w:type="dxa"/>
            </w:tcMar>
          </w:tcPr>
          <w:p w14:paraId="1A497A8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EEA39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106150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16139C1"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NetworkPort.</w:t>
            </w:r>
          </w:p>
        </w:tc>
      </w:tr>
    </w:tbl>
    <w:p w14:paraId="0384AC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8AEF89" w14:textId="77777777" w:rsidTr="00617B3E">
        <w:tc>
          <w:tcPr>
            <w:tcW w:w="3856" w:type="dxa"/>
            <w:gridSpan w:val="3"/>
            <w:shd w:val="clear" w:color="auto" w:fill="auto"/>
          </w:tcPr>
          <w:p w14:paraId="13D09E3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185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70201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77FA0B" w14:textId="77777777" w:rsidTr="00617B3E">
        <w:tc>
          <w:tcPr>
            <w:tcW w:w="1573" w:type="dxa"/>
            <w:shd w:val="clear" w:color="auto" w:fill="auto"/>
          </w:tcPr>
          <w:p w14:paraId="70143FE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E522D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57C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E4651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A378A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59009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BFD5B7A" w14:textId="77777777" w:rsidTr="00617B3E">
        <w:tc>
          <w:tcPr>
            <w:tcW w:w="1573" w:type="dxa"/>
            <w:shd w:val="clear" w:color="auto" w:fill="auto"/>
          </w:tcPr>
          <w:p w14:paraId="0EC04E64" w14:textId="77777777" w:rsidR="003B5845" w:rsidRPr="00634625" w:rsidRDefault="003B5845" w:rsidP="00617B3E">
            <w:pPr>
              <w:pStyle w:val="SmallStandard"/>
            </w:pPr>
            <w:r>
              <w:t>NetType</w:t>
            </w:r>
          </w:p>
        </w:tc>
        <w:tc>
          <w:tcPr>
            <w:tcW w:w="1574" w:type="dxa"/>
            <w:shd w:val="clear" w:color="auto" w:fill="auto"/>
          </w:tcPr>
          <w:p w14:paraId="028C165E" w14:textId="77777777" w:rsidR="003B5845" w:rsidRPr="00132C43" w:rsidRDefault="003B5845" w:rsidP="00617B3E">
            <w:pPr>
              <w:pStyle w:val="SmallStandard"/>
            </w:pPr>
            <w:r>
              <w:t>netType</w:t>
            </w:r>
          </w:p>
        </w:tc>
        <w:tc>
          <w:tcPr>
            <w:tcW w:w="708" w:type="dxa"/>
            <w:shd w:val="clear" w:color="auto" w:fill="auto"/>
          </w:tcPr>
          <w:p w14:paraId="5342C4ED" w14:textId="77777777" w:rsidR="003B5845" w:rsidRPr="00D331EF" w:rsidRDefault="003B5845" w:rsidP="00617B3E">
            <w:pPr>
              <w:pStyle w:val="SmallStandard"/>
            </w:pPr>
            <w:r w:rsidRPr="00574783">
              <w:t>0..1</w:t>
            </w:r>
          </w:p>
        </w:tc>
        <w:tc>
          <w:tcPr>
            <w:tcW w:w="709" w:type="dxa"/>
            <w:shd w:val="clear" w:color="auto" w:fill="auto"/>
          </w:tcPr>
          <w:p w14:paraId="43899B74" w14:textId="77777777" w:rsidR="003B5845" w:rsidRPr="00D331EF" w:rsidRDefault="003B5845" w:rsidP="00617B3E">
            <w:pPr>
              <w:pStyle w:val="SmallStandard"/>
            </w:pPr>
            <w:r w:rsidRPr="00207506">
              <w:t>0..*</w:t>
            </w:r>
          </w:p>
        </w:tc>
        <w:tc>
          <w:tcPr>
            <w:tcW w:w="567" w:type="dxa"/>
            <w:shd w:val="clear" w:color="auto" w:fill="auto"/>
          </w:tcPr>
          <w:p w14:paraId="111D9C71" w14:textId="77777777" w:rsidR="003B5845" w:rsidRPr="00D331EF" w:rsidRDefault="003B5845" w:rsidP="00617B3E">
            <w:pPr>
              <w:pStyle w:val="SmallStandard"/>
            </w:pPr>
            <w:r>
              <w:t>N</w:t>
            </w:r>
          </w:p>
        </w:tc>
        <w:tc>
          <w:tcPr>
            <w:tcW w:w="3969" w:type="dxa"/>
            <w:shd w:val="clear" w:color="auto" w:fill="auto"/>
          </w:tcPr>
          <w:p w14:paraId="380752B9" w14:textId="77777777" w:rsidR="003B5845" w:rsidRPr="004A00BD" w:rsidRDefault="003B5845" w:rsidP="00617B3E">
            <w:pPr>
              <w:rPr>
                <w:sz w:val="22"/>
              </w:rPr>
            </w:pPr>
          </w:p>
        </w:tc>
      </w:tr>
    </w:tbl>
    <w:p w14:paraId="11AB09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46C3A" w14:textId="77777777" w:rsidTr="00617B3E">
        <w:tc>
          <w:tcPr>
            <w:tcW w:w="2296" w:type="dxa"/>
            <w:gridSpan w:val="2"/>
            <w:shd w:val="clear" w:color="auto" w:fill="auto"/>
          </w:tcPr>
          <w:p w14:paraId="69A1C7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72D8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B6E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B15C7D" w14:textId="77777777" w:rsidTr="00617B3E">
        <w:tc>
          <w:tcPr>
            <w:tcW w:w="1588" w:type="dxa"/>
            <w:shd w:val="clear" w:color="auto" w:fill="auto"/>
          </w:tcPr>
          <w:p w14:paraId="01B8DAE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327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0A2F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D1E34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989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F5FB2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CB71D8" w14:textId="77777777" w:rsidTr="00617B3E">
        <w:tc>
          <w:tcPr>
            <w:tcW w:w="1588" w:type="dxa"/>
            <w:shd w:val="clear" w:color="auto" w:fill="auto"/>
          </w:tcPr>
          <w:p w14:paraId="05360646" w14:textId="77777777" w:rsidR="003B5845" w:rsidRPr="00634625" w:rsidRDefault="003B5845" w:rsidP="00617B3E">
            <w:pPr>
              <w:pStyle w:val="SmallStandard"/>
            </w:pPr>
            <w:r>
              <w:t>NetworkNode</w:t>
            </w:r>
          </w:p>
        </w:tc>
        <w:tc>
          <w:tcPr>
            <w:tcW w:w="708" w:type="dxa"/>
            <w:shd w:val="clear" w:color="auto" w:fill="auto"/>
          </w:tcPr>
          <w:p w14:paraId="049B5D43" w14:textId="77777777" w:rsidR="003B5845" w:rsidRPr="00D331EF" w:rsidRDefault="003B5845" w:rsidP="00617B3E">
            <w:pPr>
              <w:pStyle w:val="SmallStandard"/>
            </w:pPr>
            <w:r w:rsidRPr="00D01517">
              <w:t>1</w:t>
            </w:r>
          </w:p>
        </w:tc>
        <w:tc>
          <w:tcPr>
            <w:tcW w:w="1560" w:type="dxa"/>
            <w:shd w:val="clear" w:color="auto" w:fill="auto"/>
          </w:tcPr>
          <w:p w14:paraId="57557ECC" w14:textId="77777777" w:rsidR="003B5845" w:rsidRPr="00132C43" w:rsidRDefault="003B5845" w:rsidP="00617B3E">
            <w:pPr>
              <w:pStyle w:val="SmallStandard"/>
            </w:pPr>
            <w:r>
              <w:t>port</w:t>
            </w:r>
          </w:p>
        </w:tc>
        <w:tc>
          <w:tcPr>
            <w:tcW w:w="708" w:type="dxa"/>
            <w:shd w:val="clear" w:color="auto" w:fill="auto"/>
          </w:tcPr>
          <w:p w14:paraId="05EE3F70" w14:textId="77777777" w:rsidR="003B5845" w:rsidRPr="00D331EF" w:rsidRDefault="003B5845" w:rsidP="00617B3E">
            <w:pPr>
              <w:pStyle w:val="SmallStandard"/>
            </w:pPr>
            <w:r w:rsidRPr="00D01517">
              <w:t>0..*</w:t>
            </w:r>
          </w:p>
        </w:tc>
        <w:tc>
          <w:tcPr>
            <w:tcW w:w="567" w:type="dxa"/>
            <w:shd w:val="clear" w:color="auto" w:fill="auto"/>
          </w:tcPr>
          <w:p w14:paraId="200471AC" w14:textId="77777777" w:rsidR="003B5845" w:rsidRDefault="003B5845" w:rsidP="00617B3E">
            <w:pPr>
              <w:pStyle w:val="SmallStandard"/>
            </w:pPr>
            <w:r>
              <w:t>Y</w:t>
            </w:r>
          </w:p>
        </w:tc>
        <w:tc>
          <w:tcPr>
            <w:tcW w:w="3969" w:type="dxa"/>
            <w:shd w:val="clear" w:color="auto" w:fill="auto"/>
          </w:tcPr>
          <w:p w14:paraId="65899FFC" w14:textId="77777777" w:rsidR="003B5845" w:rsidRDefault="003B5845" w:rsidP="00617B3E">
            <w:pPr>
              <w:pStyle w:val="SmallStandard"/>
            </w:pPr>
            <w:r w:rsidRPr="00491287">
              <w:t xml:space="preserve">Specifies the NetworkPorts of a NetworkNode. </w:t>
            </w:r>
          </w:p>
        </w:tc>
      </w:tr>
      <w:tr w:rsidR="003B5845" w:rsidRPr="004A00BD" w14:paraId="212BFFC3" w14:textId="77777777" w:rsidTr="00617B3E">
        <w:tc>
          <w:tcPr>
            <w:tcW w:w="1588" w:type="dxa"/>
            <w:shd w:val="clear" w:color="auto" w:fill="auto"/>
          </w:tcPr>
          <w:p w14:paraId="76DB4980" w14:textId="77777777" w:rsidR="003B5845" w:rsidRPr="00634625" w:rsidRDefault="003B5845" w:rsidP="00617B3E">
            <w:pPr>
              <w:pStyle w:val="SmallStandard"/>
            </w:pPr>
            <w:r>
              <w:lastRenderedPageBreak/>
              <w:t>Net</w:t>
            </w:r>
          </w:p>
        </w:tc>
        <w:tc>
          <w:tcPr>
            <w:tcW w:w="708" w:type="dxa"/>
            <w:shd w:val="clear" w:color="auto" w:fill="auto"/>
          </w:tcPr>
          <w:p w14:paraId="559FB234" w14:textId="77777777" w:rsidR="003B5845" w:rsidRPr="00D331EF" w:rsidRDefault="003B5845" w:rsidP="00617B3E">
            <w:pPr>
              <w:pStyle w:val="SmallStandard"/>
            </w:pPr>
            <w:r w:rsidRPr="00D01517">
              <w:t>1</w:t>
            </w:r>
          </w:p>
        </w:tc>
        <w:tc>
          <w:tcPr>
            <w:tcW w:w="1560" w:type="dxa"/>
            <w:shd w:val="clear" w:color="auto" w:fill="auto"/>
          </w:tcPr>
          <w:p w14:paraId="6A8454B9" w14:textId="77777777" w:rsidR="003B5845" w:rsidRPr="00132C43" w:rsidRDefault="003B5845" w:rsidP="00617B3E">
            <w:pPr>
              <w:pStyle w:val="SmallStandard"/>
            </w:pPr>
            <w:r>
              <w:t>networkPort</w:t>
            </w:r>
          </w:p>
        </w:tc>
        <w:tc>
          <w:tcPr>
            <w:tcW w:w="708" w:type="dxa"/>
            <w:shd w:val="clear" w:color="auto" w:fill="auto"/>
          </w:tcPr>
          <w:p w14:paraId="71B32342" w14:textId="77777777" w:rsidR="003B5845" w:rsidRPr="00D331EF" w:rsidRDefault="003B5845" w:rsidP="00617B3E">
            <w:pPr>
              <w:pStyle w:val="SmallStandard"/>
            </w:pPr>
            <w:r w:rsidRPr="00D01517">
              <w:t>1..*</w:t>
            </w:r>
          </w:p>
        </w:tc>
        <w:tc>
          <w:tcPr>
            <w:tcW w:w="567" w:type="dxa"/>
            <w:shd w:val="clear" w:color="auto" w:fill="auto"/>
          </w:tcPr>
          <w:p w14:paraId="005C83F5" w14:textId="77777777" w:rsidR="003B5845" w:rsidRPr="00D331EF" w:rsidRDefault="003B5845" w:rsidP="00617B3E">
            <w:pPr>
              <w:pStyle w:val="SmallStandard"/>
            </w:pPr>
            <w:r>
              <w:t>N</w:t>
            </w:r>
          </w:p>
        </w:tc>
        <w:tc>
          <w:tcPr>
            <w:tcW w:w="3969" w:type="dxa"/>
            <w:shd w:val="clear" w:color="auto" w:fill="auto"/>
          </w:tcPr>
          <w:p w14:paraId="783EED8C" w14:textId="77777777" w:rsidR="003B5845" w:rsidRDefault="003B5845" w:rsidP="00617B3E">
            <w:pPr>
              <w:pStyle w:val="SmallStandard"/>
            </w:pPr>
            <w:r w:rsidRPr="00491287">
              <w:t xml:space="preserve">References the NetworkPorts that are connected by the Net. </w:t>
            </w:r>
          </w:p>
        </w:tc>
      </w:tr>
      <w:tr w:rsidR="003B5845" w:rsidRPr="004A00BD" w14:paraId="104C6C41" w14:textId="77777777" w:rsidTr="00617B3E">
        <w:tc>
          <w:tcPr>
            <w:tcW w:w="1588" w:type="dxa"/>
            <w:shd w:val="clear" w:color="auto" w:fill="auto"/>
          </w:tcPr>
          <w:p w14:paraId="2FFF8CEB" w14:textId="77777777" w:rsidR="003B5845" w:rsidRPr="00634625" w:rsidRDefault="003B5845" w:rsidP="00617B3E">
            <w:pPr>
              <w:pStyle w:val="SmallStandard"/>
            </w:pPr>
            <w:r>
              <w:t>ComponentPort</w:t>
            </w:r>
          </w:p>
        </w:tc>
        <w:tc>
          <w:tcPr>
            <w:tcW w:w="708" w:type="dxa"/>
            <w:shd w:val="clear" w:color="auto" w:fill="auto"/>
          </w:tcPr>
          <w:p w14:paraId="79CDEC3C" w14:textId="77777777" w:rsidR="003B5845" w:rsidRPr="00D331EF" w:rsidRDefault="003B5845" w:rsidP="00617B3E">
            <w:pPr>
              <w:pStyle w:val="SmallStandard"/>
            </w:pPr>
            <w:r w:rsidRPr="00D01517">
              <w:t>0..*</w:t>
            </w:r>
          </w:p>
        </w:tc>
        <w:tc>
          <w:tcPr>
            <w:tcW w:w="1560" w:type="dxa"/>
            <w:shd w:val="clear" w:color="auto" w:fill="auto"/>
          </w:tcPr>
          <w:p w14:paraId="6BECA3F8" w14:textId="77777777" w:rsidR="003B5845" w:rsidRPr="00132C43" w:rsidRDefault="003B5845" w:rsidP="00617B3E">
            <w:pPr>
              <w:pStyle w:val="SmallStandard"/>
            </w:pPr>
            <w:r>
              <w:t>networkPort</w:t>
            </w:r>
          </w:p>
        </w:tc>
        <w:tc>
          <w:tcPr>
            <w:tcW w:w="708" w:type="dxa"/>
            <w:shd w:val="clear" w:color="auto" w:fill="auto"/>
          </w:tcPr>
          <w:p w14:paraId="705B49C4" w14:textId="77777777" w:rsidR="003B5845" w:rsidRPr="00D331EF" w:rsidRDefault="003B5845" w:rsidP="00617B3E">
            <w:pPr>
              <w:pStyle w:val="SmallStandard"/>
            </w:pPr>
            <w:r w:rsidRPr="00D01517">
              <w:t>0..1</w:t>
            </w:r>
          </w:p>
        </w:tc>
        <w:tc>
          <w:tcPr>
            <w:tcW w:w="567" w:type="dxa"/>
            <w:shd w:val="clear" w:color="auto" w:fill="auto"/>
          </w:tcPr>
          <w:p w14:paraId="7929DAF6" w14:textId="77777777" w:rsidR="003B5845" w:rsidRPr="00D331EF" w:rsidRDefault="003B5845" w:rsidP="00617B3E">
            <w:pPr>
              <w:pStyle w:val="SmallStandard"/>
            </w:pPr>
            <w:r>
              <w:t>N</w:t>
            </w:r>
          </w:p>
        </w:tc>
        <w:tc>
          <w:tcPr>
            <w:tcW w:w="3969" w:type="dxa"/>
            <w:shd w:val="clear" w:color="auto" w:fill="auto"/>
          </w:tcPr>
          <w:p w14:paraId="55C20BD2" w14:textId="77777777" w:rsidR="003B5845" w:rsidRDefault="003B5845" w:rsidP="00617B3E">
            <w:pPr>
              <w:pStyle w:val="SmallStandard"/>
            </w:pPr>
            <w:r w:rsidRPr="00491287">
              <w:t>References the NetworkPort that is realized by the ComponentPort.</w:t>
            </w:r>
          </w:p>
        </w:tc>
      </w:tr>
    </w:tbl>
    <w:p w14:paraId="5EE1C1D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2" w:name="_aaa372c2a140d048384975983bb55fbe"/>
      <w:r w:rsidRPr="005254F8">
        <w:rPr>
          <w:lang w:val="en-GB"/>
        </w:rPr>
        <w:t>NetworkNodeSubType</w:t>
      </w:r>
      <w:bookmarkEnd w:id="1292"/>
    </w:p>
    <w:p w14:paraId="15D65935"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NetworkNodeSubTypes</w:t>
      </w:r>
      <w:r w:rsidRPr="00A518C2">
        <w:rPr>
          <w:sz w:val="18"/>
          <w:szCs w:val="18"/>
          <w:lang w:val="en-GB"/>
        </w:rPr>
        <w:t xml:space="preserve">. Not all combinations of </w:t>
      </w:r>
      <w:r w:rsidRPr="00A518C2">
        <w:rPr>
          <w:i/>
          <w:iCs/>
          <w:sz w:val="18"/>
          <w:szCs w:val="18"/>
          <w:lang w:val="en-GB"/>
        </w:rPr>
        <w:t>NetworkNodeSubTypes</w:t>
      </w:r>
      <w:r w:rsidRPr="00A518C2">
        <w:rPr>
          <w:sz w:val="18"/>
          <w:szCs w:val="18"/>
          <w:lang w:val="en-GB"/>
        </w:rPr>
        <w:t xml:space="preserve"> and </w:t>
      </w:r>
      <w:r w:rsidRPr="00A518C2">
        <w:rPr>
          <w:i/>
          <w:iCs/>
          <w:sz w:val="18"/>
          <w:szCs w:val="18"/>
          <w:lang w:val="en-GB"/>
        </w:rPr>
        <w:t>NetworkNodeTypes</w:t>
      </w:r>
      <w:r w:rsidRPr="00A518C2">
        <w:rPr>
          <w:sz w:val="18"/>
          <w:szCs w:val="18"/>
          <w:lang w:val="en-GB"/>
        </w:rPr>
        <w:t xml:space="preserve"> are semantically correct (e.g. Lamp, Microphone, Speaker, Motor are all Actuators).</w:t>
      </w:r>
    </w:p>
    <w:p w14:paraId="5B290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AE7C62" w14:textId="77777777" w:rsidTr="00617B3E">
        <w:tc>
          <w:tcPr>
            <w:tcW w:w="2013" w:type="dxa"/>
            <w:shd w:val="clear" w:color="auto" w:fill="auto"/>
            <w:tcMar>
              <w:top w:w="28" w:type="dxa"/>
              <w:left w:w="28" w:type="dxa"/>
              <w:bottom w:w="28" w:type="dxa"/>
              <w:right w:w="28" w:type="dxa"/>
            </w:tcMar>
          </w:tcPr>
          <w:p w14:paraId="4F575D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9FE8A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E68A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FB76CF9" w14:textId="77777777" w:rsidTr="00617B3E">
        <w:tc>
          <w:tcPr>
            <w:tcW w:w="2013" w:type="dxa"/>
            <w:shd w:val="clear" w:color="auto" w:fill="auto"/>
            <w:tcMar>
              <w:top w:w="28" w:type="dxa"/>
              <w:left w:w="28" w:type="dxa"/>
              <w:bottom w:w="28" w:type="dxa"/>
              <w:right w:w="28" w:type="dxa"/>
            </w:tcMar>
          </w:tcPr>
          <w:p w14:paraId="395394F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87AD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E26C09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C5D589C" w14:textId="77777777" w:rsidTr="00617B3E">
        <w:tc>
          <w:tcPr>
            <w:tcW w:w="2013" w:type="dxa"/>
            <w:shd w:val="clear" w:color="auto" w:fill="auto"/>
            <w:tcMar>
              <w:top w:w="28" w:type="dxa"/>
              <w:left w:w="28" w:type="dxa"/>
              <w:bottom w:w="28" w:type="dxa"/>
              <w:right w:w="28" w:type="dxa"/>
            </w:tcMar>
          </w:tcPr>
          <w:p w14:paraId="5ADC598F" w14:textId="77777777" w:rsidR="003B5845" w:rsidRPr="009F5D54" w:rsidRDefault="003B5845" w:rsidP="00617B3E">
            <w:pPr>
              <w:pStyle w:val="SmallStandard"/>
            </w:pPr>
            <w:r w:rsidRPr="009F5D54">
              <w:t>Lamp</w:t>
            </w:r>
          </w:p>
        </w:tc>
        <w:tc>
          <w:tcPr>
            <w:tcW w:w="283" w:type="dxa"/>
            <w:shd w:val="clear" w:color="auto" w:fill="auto"/>
          </w:tcPr>
          <w:p w14:paraId="526499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8A921" w14:textId="77777777" w:rsidR="003B5845" w:rsidRPr="004A00BD" w:rsidRDefault="003B5845" w:rsidP="00617B3E">
            <w:pPr>
              <w:rPr>
                <w:sz w:val="22"/>
              </w:rPr>
            </w:pPr>
          </w:p>
        </w:tc>
      </w:tr>
      <w:tr w:rsidR="003B5845" w:rsidRPr="00CC6307" w14:paraId="400C3B02" w14:textId="77777777" w:rsidTr="00617B3E">
        <w:tc>
          <w:tcPr>
            <w:tcW w:w="2013" w:type="dxa"/>
            <w:shd w:val="clear" w:color="auto" w:fill="auto"/>
            <w:tcMar>
              <w:top w:w="28" w:type="dxa"/>
              <w:left w:w="28" w:type="dxa"/>
              <w:bottom w:w="28" w:type="dxa"/>
              <w:right w:w="28" w:type="dxa"/>
            </w:tcMar>
          </w:tcPr>
          <w:p w14:paraId="241D622B" w14:textId="77777777" w:rsidR="003B5845" w:rsidRPr="009F5D54" w:rsidRDefault="003B5845" w:rsidP="00617B3E">
            <w:pPr>
              <w:pStyle w:val="SmallStandard"/>
            </w:pPr>
            <w:r w:rsidRPr="009F5D54">
              <w:t>Relay</w:t>
            </w:r>
          </w:p>
        </w:tc>
        <w:tc>
          <w:tcPr>
            <w:tcW w:w="283" w:type="dxa"/>
            <w:shd w:val="clear" w:color="auto" w:fill="auto"/>
          </w:tcPr>
          <w:p w14:paraId="164BCB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BADF0F" w14:textId="77777777" w:rsidR="003B5845" w:rsidRPr="004A00BD" w:rsidRDefault="003B5845" w:rsidP="00617B3E">
            <w:pPr>
              <w:rPr>
                <w:sz w:val="22"/>
              </w:rPr>
            </w:pPr>
          </w:p>
        </w:tc>
      </w:tr>
      <w:tr w:rsidR="003B5845" w:rsidRPr="00CC6307" w14:paraId="08BE6A9B" w14:textId="77777777" w:rsidTr="00617B3E">
        <w:tc>
          <w:tcPr>
            <w:tcW w:w="2013" w:type="dxa"/>
            <w:shd w:val="clear" w:color="auto" w:fill="auto"/>
            <w:tcMar>
              <w:top w:w="28" w:type="dxa"/>
              <w:left w:w="28" w:type="dxa"/>
              <w:bottom w:w="28" w:type="dxa"/>
              <w:right w:w="28" w:type="dxa"/>
            </w:tcMar>
          </w:tcPr>
          <w:p w14:paraId="30409F9B" w14:textId="77777777" w:rsidR="003B5845" w:rsidRPr="009F5D54" w:rsidRDefault="003B5845" w:rsidP="00617B3E">
            <w:pPr>
              <w:pStyle w:val="SmallStandard"/>
            </w:pPr>
            <w:r w:rsidRPr="009F5D54">
              <w:t>Fuse</w:t>
            </w:r>
          </w:p>
        </w:tc>
        <w:tc>
          <w:tcPr>
            <w:tcW w:w="283" w:type="dxa"/>
            <w:shd w:val="clear" w:color="auto" w:fill="auto"/>
          </w:tcPr>
          <w:p w14:paraId="3A37DC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007613" w14:textId="77777777" w:rsidR="003B5845" w:rsidRPr="004A00BD" w:rsidRDefault="003B5845" w:rsidP="00617B3E">
            <w:pPr>
              <w:rPr>
                <w:sz w:val="22"/>
              </w:rPr>
            </w:pPr>
          </w:p>
        </w:tc>
      </w:tr>
      <w:tr w:rsidR="003B5845" w:rsidRPr="00CC6307" w14:paraId="0918B500" w14:textId="77777777" w:rsidTr="00617B3E">
        <w:tc>
          <w:tcPr>
            <w:tcW w:w="2013" w:type="dxa"/>
            <w:shd w:val="clear" w:color="auto" w:fill="auto"/>
            <w:tcMar>
              <w:top w:w="28" w:type="dxa"/>
              <w:left w:w="28" w:type="dxa"/>
              <w:bottom w:w="28" w:type="dxa"/>
              <w:right w:w="28" w:type="dxa"/>
            </w:tcMar>
          </w:tcPr>
          <w:p w14:paraId="0C0C7C87" w14:textId="77777777" w:rsidR="003B5845" w:rsidRPr="009F5D54" w:rsidRDefault="003B5845" w:rsidP="00617B3E">
            <w:pPr>
              <w:pStyle w:val="SmallStandard"/>
            </w:pPr>
            <w:r w:rsidRPr="009F5D54">
              <w:t>Microphone</w:t>
            </w:r>
          </w:p>
        </w:tc>
        <w:tc>
          <w:tcPr>
            <w:tcW w:w="283" w:type="dxa"/>
            <w:shd w:val="clear" w:color="auto" w:fill="auto"/>
          </w:tcPr>
          <w:p w14:paraId="5611ED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9081B" w14:textId="77777777" w:rsidR="003B5845" w:rsidRPr="004A00BD" w:rsidRDefault="003B5845" w:rsidP="00617B3E">
            <w:pPr>
              <w:rPr>
                <w:sz w:val="22"/>
              </w:rPr>
            </w:pPr>
          </w:p>
        </w:tc>
      </w:tr>
      <w:tr w:rsidR="003B5845" w:rsidRPr="00CC6307" w14:paraId="1B5D34D3" w14:textId="77777777" w:rsidTr="00617B3E">
        <w:tc>
          <w:tcPr>
            <w:tcW w:w="2013" w:type="dxa"/>
            <w:shd w:val="clear" w:color="auto" w:fill="auto"/>
            <w:tcMar>
              <w:top w:w="28" w:type="dxa"/>
              <w:left w:w="28" w:type="dxa"/>
              <w:bottom w:w="28" w:type="dxa"/>
              <w:right w:w="28" w:type="dxa"/>
            </w:tcMar>
          </w:tcPr>
          <w:p w14:paraId="13E47587" w14:textId="77777777" w:rsidR="003B5845" w:rsidRPr="009F5D54" w:rsidRDefault="003B5845" w:rsidP="00617B3E">
            <w:pPr>
              <w:pStyle w:val="SmallStandard"/>
            </w:pPr>
            <w:r w:rsidRPr="009F5D54">
              <w:t>Speaker</w:t>
            </w:r>
          </w:p>
        </w:tc>
        <w:tc>
          <w:tcPr>
            <w:tcW w:w="283" w:type="dxa"/>
            <w:shd w:val="clear" w:color="auto" w:fill="auto"/>
          </w:tcPr>
          <w:p w14:paraId="3E7D7C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11DD21" w14:textId="77777777" w:rsidR="003B5845" w:rsidRPr="004A00BD" w:rsidRDefault="003B5845" w:rsidP="00617B3E">
            <w:pPr>
              <w:rPr>
                <w:sz w:val="22"/>
              </w:rPr>
            </w:pPr>
          </w:p>
        </w:tc>
      </w:tr>
      <w:tr w:rsidR="003B5845" w:rsidRPr="00CC6307" w14:paraId="641376BE" w14:textId="77777777" w:rsidTr="00617B3E">
        <w:tc>
          <w:tcPr>
            <w:tcW w:w="2013" w:type="dxa"/>
            <w:shd w:val="clear" w:color="auto" w:fill="auto"/>
            <w:tcMar>
              <w:top w:w="28" w:type="dxa"/>
              <w:left w:w="28" w:type="dxa"/>
              <w:bottom w:w="28" w:type="dxa"/>
              <w:right w:w="28" w:type="dxa"/>
            </w:tcMar>
          </w:tcPr>
          <w:p w14:paraId="61C0439D" w14:textId="77777777" w:rsidR="003B5845" w:rsidRPr="009F5D54" w:rsidRDefault="003B5845" w:rsidP="00617B3E">
            <w:pPr>
              <w:pStyle w:val="SmallStandard"/>
            </w:pPr>
            <w:r w:rsidRPr="009F5D54">
              <w:t>Motor</w:t>
            </w:r>
          </w:p>
        </w:tc>
        <w:tc>
          <w:tcPr>
            <w:tcW w:w="283" w:type="dxa"/>
            <w:shd w:val="clear" w:color="auto" w:fill="auto"/>
          </w:tcPr>
          <w:p w14:paraId="27EEC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D6DE1B" w14:textId="77777777" w:rsidR="003B5845" w:rsidRPr="004A00BD" w:rsidRDefault="003B5845" w:rsidP="00617B3E">
            <w:pPr>
              <w:rPr>
                <w:sz w:val="22"/>
              </w:rPr>
            </w:pPr>
          </w:p>
        </w:tc>
      </w:tr>
    </w:tbl>
    <w:p w14:paraId="59BF350F" w14:textId="77777777" w:rsidR="003B5845" w:rsidRDefault="003B5845" w:rsidP="003B5845">
      <w:pPr>
        <w:pStyle w:val="SmallStandard"/>
      </w:pPr>
    </w:p>
    <w:p w14:paraId="176358B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3" w:name="_1eb5039dcc76339176284830ccd4fd9c"/>
      <w:r w:rsidRPr="005254F8">
        <w:rPr>
          <w:lang w:val="en-GB"/>
        </w:rPr>
        <w:t>NetworkNodeType</w:t>
      </w:r>
      <w:bookmarkEnd w:id="1293"/>
    </w:p>
    <w:p w14:paraId="594F3D45" w14:textId="77777777" w:rsidR="003B5845" w:rsidRPr="00A518C2" w:rsidRDefault="003B5845" w:rsidP="003B5845">
      <w:pPr>
        <w:rPr>
          <w:lang w:val="en-GB"/>
        </w:rPr>
      </w:pPr>
      <w:r w:rsidRPr="00A518C2">
        <w:rPr>
          <w:sz w:val="18"/>
          <w:szCs w:val="18"/>
          <w:lang w:val="en-GB"/>
        </w:rPr>
        <w:t>Defines the common agreed values for the Types of a NetworkNode.</w:t>
      </w:r>
    </w:p>
    <w:p w14:paraId="4FEE63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8D667A" w14:textId="77777777" w:rsidTr="00617B3E">
        <w:tc>
          <w:tcPr>
            <w:tcW w:w="2013" w:type="dxa"/>
            <w:shd w:val="clear" w:color="auto" w:fill="auto"/>
            <w:tcMar>
              <w:top w:w="28" w:type="dxa"/>
              <w:left w:w="28" w:type="dxa"/>
              <w:bottom w:w="28" w:type="dxa"/>
              <w:right w:w="28" w:type="dxa"/>
            </w:tcMar>
          </w:tcPr>
          <w:p w14:paraId="07633A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D3205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5A1363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17ADF2" w14:textId="77777777" w:rsidTr="00617B3E">
        <w:tc>
          <w:tcPr>
            <w:tcW w:w="2013" w:type="dxa"/>
            <w:shd w:val="clear" w:color="auto" w:fill="auto"/>
            <w:tcMar>
              <w:top w:w="28" w:type="dxa"/>
              <w:left w:w="28" w:type="dxa"/>
              <w:bottom w:w="28" w:type="dxa"/>
              <w:right w:w="28" w:type="dxa"/>
            </w:tcMar>
          </w:tcPr>
          <w:p w14:paraId="44AA3C1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1D023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E674B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EC71BFD" w14:textId="77777777" w:rsidTr="00617B3E">
        <w:tc>
          <w:tcPr>
            <w:tcW w:w="2013" w:type="dxa"/>
            <w:shd w:val="clear" w:color="auto" w:fill="auto"/>
            <w:tcMar>
              <w:top w:w="28" w:type="dxa"/>
              <w:left w:w="28" w:type="dxa"/>
              <w:bottom w:w="28" w:type="dxa"/>
              <w:right w:w="28" w:type="dxa"/>
            </w:tcMar>
          </w:tcPr>
          <w:p w14:paraId="33792296" w14:textId="77777777" w:rsidR="003B5845" w:rsidRPr="009F5D54" w:rsidRDefault="003B5845" w:rsidP="00617B3E">
            <w:pPr>
              <w:pStyle w:val="SmallStandard"/>
            </w:pPr>
            <w:r w:rsidRPr="009F5D54">
              <w:t>ECU</w:t>
            </w:r>
          </w:p>
        </w:tc>
        <w:tc>
          <w:tcPr>
            <w:tcW w:w="283" w:type="dxa"/>
            <w:shd w:val="clear" w:color="auto" w:fill="auto"/>
          </w:tcPr>
          <w:p w14:paraId="4930B0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E1C172" w14:textId="77777777" w:rsidR="003B5845" w:rsidRPr="004A00BD" w:rsidRDefault="003B5845" w:rsidP="00617B3E">
            <w:pPr>
              <w:rPr>
                <w:sz w:val="22"/>
              </w:rPr>
            </w:pPr>
          </w:p>
        </w:tc>
      </w:tr>
      <w:tr w:rsidR="003B5845" w:rsidRPr="00CC6307" w14:paraId="3AA07275" w14:textId="77777777" w:rsidTr="00617B3E">
        <w:tc>
          <w:tcPr>
            <w:tcW w:w="2013" w:type="dxa"/>
            <w:shd w:val="clear" w:color="auto" w:fill="auto"/>
            <w:tcMar>
              <w:top w:w="28" w:type="dxa"/>
              <w:left w:w="28" w:type="dxa"/>
              <w:bottom w:w="28" w:type="dxa"/>
              <w:right w:w="28" w:type="dxa"/>
            </w:tcMar>
          </w:tcPr>
          <w:p w14:paraId="47899034" w14:textId="77777777" w:rsidR="003B5845" w:rsidRPr="009F5D54" w:rsidRDefault="003B5845" w:rsidP="00617B3E">
            <w:pPr>
              <w:pStyle w:val="SmallStandard"/>
            </w:pPr>
            <w:r w:rsidRPr="009F5D54">
              <w:t>Sensor</w:t>
            </w:r>
          </w:p>
        </w:tc>
        <w:tc>
          <w:tcPr>
            <w:tcW w:w="283" w:type="dxa"/>
            <w:shd w:val="clear" w:color="auto" w:fill="auto"/>
          </w:tcPr>
          <w:p w14:paraId="036DE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67558" w14:textId="77777777" w:rsidR="003B5845" w:rsidRPr="004A00BD" w:rsidRDefault="003B5845" w:rsidP="00617B3E">
            <w:pPr>
              <w:rPr>
                <w:sz w:val="22"/>
              </w:rPr>
            </w:pPr>
          </w:p>
        </w:tc>
      </w:tr>
      <w:tr w:rsidR="003B5845" w:rsidRPr="00CC6307" w14:paraId="546D7FC5" w14:textId="77777777" w:rsidTr="00617B3E">
        <w:tc>
          <w:tcPr>
            <w:tcW w:w="2013" w:type="dxa"/>
            <w:shd w:val="clear" w:color="auto" w:fill="auto"/>
            <w:tcMar>
              <w:top w:w="28" w:type="dxa"/>
              <w:left w:w="28" w:type="dxa"/>
              <w:bottom w:w="28" w:type="dxa"/>
              <w:right w:w="28" w:type="dxa"/>
            </w:tcMar>
          </w:tcPr>
          <w:p w14:paraId="3853C2E7" w14:textId="77777777" w:rsidR="003B5845" w:rsidRPr="009F5D54" w:rsidRDefault="003B5845" w:rsidP="00617B3E">
            <w:pPr>
              <w:pStyle w:val="SmallStandard"/>
            </w:pPr>
            <w:r w:rsidRPr="009F5D54">
              <w:t>Actuator</w:t>
            </w:r>
          </w:p>
        </w:tc>
        <w:tc>
          <w:tcPr>
            <w:tcW w:w="283" w:type="dxa"/>
            <w:shd w:val="clear" w:color="auto" w:fill="auto"/>
          </w:tcPr>
          <w:p w14:paraId="0068ED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7CD7BE" w14:textId="77777777" w:rsidR="003B5845" w:rsidRPr="004A00BD" w:rsidRDefault="003B5845" w:rsidP="00617B3E">
            <w:pPr>
              <w:rPr>
                <w:sz w:val="22"/>
              </w:rPr>
            </w:pPr>
          </w:p>
        </w:tc>
      </w:tr>
      <w:tr w:rsidR="003B5845" w:rsidRPr="00CC6307" w14:paraId="2064233F" w14:textId="77777777" w:rsidTr="00617B3E">
        <w:tc>
          <w:tcPr>
            <w:tcW w:w="2013" w:type="dxa"/>
            <w:shd w:val="clear" w:color="auto" w:fill="auto"/>
            <w:tcMar>
              <w:top w:w="28" w:type="dxa"/>
              <w:left w:w="28" w:type="dxa"/>
              <w:bottom w:w="28" w:type="dxa"/>
              <w:right w:w="28" w:type="dxa"/>
            </w:tcMar>
          </w:tcPr>
          <w:p w14:paraId="07CB9870" w14:textId="77777777" w:rsidR="003B5845" w:rsidRPr="009F5D54" w:rsidRDefault="003B5845" w:rsidP="00617B3E">
            <w:pPr>
              <w:pStyle w:val="SmallStandard"/>
            </w:pPr>
            <w:r w:rsidRPr="009F5D54">
              <w:t>CouplingDevice</w:t>
            </w:r>
          </w:p>
        </w:tc>
        <w:tc>
          <w:tcPr>
            <w:tcW w:w="283" w:type="dxa"/>
            <w:shd w:val="clear" w:color="auto" w:fill="auto"/>
          </w:tcPr>
          <w:p w14:paraId="28A3BB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A5463" w14:textId="77777777" w:rsidR="003B5845" w:rsidRPr="004A00BD" w:rsidRDefault="003B5845" w:rsidP="00617B3E">
            <w:pPr>
              <w:rPr>
                <w:sz w:val="22"/>
              </w:rPr>
            </w:pPr>
          </w:p>
        </w:tc>
      </w:tr>
      <w:tr w:rsidR="003B5845" w:rsidRPr="00CC6307" w14:paraId="5AE08F54" w14:textId="77777777" w:rsidTr="00617B3E">
        <w:tc>
          <w:tcPr>
            <w:tcW w:w="2013" w:type="dxa"/>
            <w:shd w:val="clear" w:color="auto" w:fill="auto"/>
            <w:tcMar>
              <w:top w:w="28" w:type="dxa"/>
              <w:left w:w="28" w:type="dxa"/>
              <w:bottom w:w="28" w:type="dxa"/>
              <w:right w:w="28" w:type="dxa"/>
            </w:tcMar>
          </w:tcPr>
          <w:p w14:paraId="3CA8F417" w14:textId="77777777" w:rsidR="003B5845" w:rsidRPr="009F5D54" w:rsidRDefault="003B5845" w:rsidP="00617B3E">
            <w:pPr>
              <w:pStyle w:val="SmallStandard"/>
            </w:pPr>
            <w:r w:rsidRPr="009F5D54">
              <w:t>EnergyStorage</w:t>
            </w:r>
          </w:p>
        </w:tc>
        <w:tc>
          <w:tcPr>
            <w:tcW w:w="283" w:type="dxa"/>
            <w:shd w:val="clear" w:color="auto" w:fill="auto"/>
          </w:tcPr>
          <w:p w14:paraId="38A8E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83F1D0" w14:textId="77777777" w:rsidR="003B5845" w:rsidRPr="004A00BD" w:rsidRDefault="003B5845" w:rsidP="00617B3E">
            <w:pPr>
              <w:rPr>
                <w:sz w:val="22"/>
              </w:rPr>
            </w:pPr>
          </w:p>
        </w:tc>
      </w:tr>
      <w:tr w:rsidR="003B5845" w:rsidRPr="00CC6307" w14:paraId="4530C7A9" w14:textId="77777777" w:rsidTr="00617B3E">
        <w:tc>
          <w:tcPr>
            <w:tcW w:w="2013" w:type="dxa"/>
            <w:shd w:val="clear" w:color="auto" w:fill="auto"/>
            <w:tcMar>
              <w:top w:w="28" w:type="dxa"/>
              <w:left w:w="28" w:type="dxa"/>
              <w:bottom w:w="28" w:type="dxa"/>
              <w:right w:w="28" w:type="dxa"/>
            </w:tcMar>
          </w:tcPr>
          <w:p w14:paraId="73E77064" w14:textId="77777777" w:rsidR="003B5845" w:rsidRPr="009F5D54" w:rsidRDefault="003B5845" w:rsidP="00617B3E">
            <w:pPr>
              <w:pStyle w:val="SmallStandard"/>
            </w:pPr>
            <w:r w:rsidRPr="009F5D54">
              <w:t>Generator</w:t>
            </w:r>
          </w:p>
        </w:tc>
        <w:tc>
          <w:tcPr>
            <w:tcW w:w="283" w:type="dxa"/>
            <w:shd w:val="clear" w:color="auto" w:fill="auto"/>
          </w:tcPr>
          <w:p w14:paraId="10CF95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9CB74D" w14:textId="77777777" w:rsidR="003B5845" w:rsidRPr="004A00BD" w:rsidRDefault="003B5845" w:rsidP="00617B3E">
            <w:pPr>
              <w:rPr>
                <w:sz w:val="22"/>
              </w:rPr>
            </w:pPr>
          </w:p>
        </w:tc>
      </w:tr>
      <w:tr w:rsidR="003B5845" w:rsidRPr="00CC6307" w14:paraId="08BBF192" w14:textId="77777777" w:rsidTr="00617B3E">
        <w:tc>
          <w:tcPr>
            <w:tcW w:w="2013" w:type="dxa"/>
            <w:shd w:val="clear" w:color="auto" w:fill="auto"/>
            <w:tcMar>
              <w:top w:w="28" w:type="dxa"/>
              <w:left w:w="28" w:type="dxa"/>
              <w:bottom w:w="28" w:type="dxa"/>
              <w:right w:w="28" w:type="dxa"/>
            </w:tcMar>
          </w:tcPr>
          <w:p w14:paraId="7B686B31" w14:textId="77777777" w:rsidR="003B5845" w:rsidRPr="009F5D54" w:rsidRDefault="003B5845" w:rsidP="00617B3E">
            <w:pPr>
              <w:pStyle w:val="SmallStandard"/>
            </w:pPr>
            <w:r w:rsidRPr="009F5D54">
              <w:t>PowerDistribution</w:t>
            </w:r>
          </w:p>
        </w:tc>
        <w:tc>
          <w:tcPr>
            <w:tcW w:w="283" w:type="dxa"/>
            <w:shd w:val="clear" w:color="auto" w:fill="auto"/>
          </w:tcPr>
          <w:p w14:paraId="6FE53D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874702" w14:textId="77777777" w:rsidR="003B5845" w:rsidRPr="004A00BD" w:rsidRDefault="003B5845" w:rsidP="00617B3E">
            <w:pPr>
              <w:rPr>
                <w:sz w:val="22"/>
              </w:rPr>
            </w:pPr>
          </w:p>
        </w:tc>
      </w:tr>
      <w:tr w:rsidR="003B5845" w:rsidRPr="00CC6307" w14:paraId="7295DD14" w14:textId="77777777" w:rsidTr="00617B3E">
        <w:tc>
          <w:tcPr>
            <w:tcW w:w="2013" w:type="dxa"/>
            <w:shd w:val="clear" w:color="auto" w:fill="auto"/>
            <w:tcMar>
              <w:top w:w="28" w:type="dxa"/>
              <w:left w:w="28" w:type="dxa"/>
              <w:bottom w:w="28" w:type="dxa"/>
              <w:right w:w="28" w:type="dxa"/>
            </w:tcMar>
          </w:tcPr>
          <w:p w14:paraId="2D2F1959" w14:textId="77777777" w:rsidR="003B5845" w:rsidRPr="009F5D54" w:rsidRDefault="003B5845" w:rsidP="00617B3E">
            <w:pPr>
              <w:pStyle w:val="SmallStandard"/>
            </w:pPr>
            <w:r w:rsidRPr="009F5D54">
              <w:t>Switch</w:t>
            </w:r>
          </w:p>
        </w:tc>
        <w:tc>
          <w:tcPr>
            <w:tcW w:w="283" w:type="dxa"/>
            <w:shd w:val="clear" w:color="auto" w:fill="auto"/>
          </w:tcPr>
          <w:p w14:paraId="02EC44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153B6F" w14:textId="77777777" w:rsidR="003B5845" w:rsidRPr="004A00BD" w:rsidRDefault="003B5845" w:rsidP="00617B3E">
            <w:pPr>
              <w:rPr>
                <w:sz w:val="22"/>
              </w:rPr>
            </w:pPr>
          </w:p>
        </w:tc>
      </w:tr>
      <w:tr w:rsidR="003B5845" w:rsidRPr="004A00BD" w14:paraId="6D4680A0" w14:textId="77777777" w:rsidTr="00617B3E">
        <w:tc>
          <w:tcPr>
            <w:tcW w:w="2013" w:type="dxa"/>
            <w:shd w:val="clear" w:color="auto" w:fill="auto"/>
            <w:tcMar>
              <w:top w:w="28" w:type="dxa"/>
              <w:left w:w="28" w:type="dxa"/>
              <w:bottom w:w="28" w:type="dxa"/>
              <w:right w:w="28" w:type="dxa"/>
            </w:tcMar>
          </w:tcPr>
          <w:p w14:paraId="7A4F2B3E" w14:textId="77777777" w:rsidR="003B5845" w:rsidRPr="009F5D54" w:rsidRDefault="003B5845" w:rsidP="00617B3E">
            <w:pPr>
              <w:pStyle w:val="SmallStandard"/>
            </w:pPr>
            <w:r w:rsidRPr="009F5D54">
              <w:lastRenderedPageBreak/>
              <w:t>OpenEnd</w:t>
            </w:r>
          </w:p>
        </w:tc>
        <w:tc>
          <w:tcPr>
            <w:tcW w:w="283" w:type="dxa"/>
            <w:shd w:val="clear" w:color="auto" w:fill="auto"/>
          </w:tcPr>
          <w:p w14:paraId="4A3AE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DA99AE" w14:textId="77777777" w:rsidR="003B5845" w:rsidRPr="004A00BD" w:rsidRDefault="003B5845" w:rsidP="00617B3E">
            <w:pPr>
              <w:jc w:val="left"/>
              <w:rPr>
                <w:sz w:val="22"/>
                <w:lang w:val="en-GB"/>
              </w:rPr>
            </w:pPr>
            <w:r w:rsidRPr="004A00BD">
              <w:rPr>
                <w:sz w:val="16"/>
                <w:szCs w:val="16"/>
                <w:lang w:val="en-GB"/>
              </w:rPr>
              <w:t>Defines that this NetworkNode is the end point for some unconnected nets that require wires and routings in the resulting harness (e.g. an antenna). A NetworkNode of this type is used whenever nets shall not be connected (on one side).</w:t>
            </w:r>
          </w:p>
        </w:tc>
      </w:tr>
      <w:tr w:rsidR="003B5845" w:rsidRPr="004A00BD" w14:paraId="25AE2431" w14:textId="77777777" w:rsidTr="00617B3E">
        <w:tc>
          <w:tcPr>
            <w:tcW w:w="2013" w:type="dxa"/>
            <w:shd w:val="clear" w:color="auto" w:fill="auto"/>
            <w:tcMar>
              <w:top w:w="28" w:type="dxa"/>
              <w:left w:w="28" w:type="dxa"/>
              <w:bottom w:w="28" w:type="dxa"/>
              <w:right w:w="28" w:type="dxa"/>
            </w:tcMar>
          </w:tcPr>
          <w:p w14:paraId="44C160DA" w14:textId="77777777" w:rsidR="003B5845" w:rsidRPr="009F5D54" w:rsidRDefault="003B5845" w:rsidP="00617B3E">
            <w:pPr>
              <w:pStyle w:val="SmallStandard"/>
            </w:pPr>
            <w:r w:rsidRPr="009F5D54">
              <w:t>Ground</w:t>
            </w:r>
          </w:p>
        </w:tc>
        <w:tc>
          <w:tcPr>
            <w:tcW w:w="283" w:type="dxa"/>
            <w:shd w:val="clear" w:color="auto" w:fill="auto"/>
          </w:tcPr>
          <w:p w14:paraId="49AD66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37D9E0" w14:textId="77777777" w:rsidR="003B5845" w:rsidRPr="004A00BD" w:rsidRDefault="003B5845" w:rsidP="00617B3E">
            <w:pPr>
              <w:jc w:val="left"/>
              <w:rPr>
                <w:sz w:val="22"/>
                <w:lang w:val="en-GB"/>
              </w:rPr>
            </w:pPr>
            <w:r w:rsidRPr="004A00BD">
              <w:rPr>
                <w:sz w:val="16"/>
                <w:szCs w:val="16"/>
                <w:lang w:val="en-GB"/>
              </w:rPr>
              <w:t>Defines that this NetworkNode is a grounding point.</w:t>
            </w:r>
          </w:p>
        </w:tc>
      </w:tr>
    </w:tbl>
    <w:p w14:paraId="24AF4006" w14:textId="77777777" w:rsidR="003B5845" w:rsidRDefault="003B5845" w:rsidP="003B5845">
      <w:pPr>
        <w:pStyle w:val="SmallStandard"/>
      </w:pPr>
    </w:p>
    <w:p w14:paraId="7237DF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4" w:name="_fcfccc2d0be078b9649f26d8c4ef9ed2"/>
      <w:r w:rsidRPr="005254F8">
        <w:rPr>
          <w:lang w:val="en-GB"/>
        </w:rPr>
        <w:t>SignalDirection</w:t>
      </w:r>
      <w:bookmarkEnd w:id="1294"/>
    </w:p>
    <w:p w14:paraId="649748D6" w14:textId="77777777" w:rsidR="003B5845" w:rsidRPr="00A518C2" w:rsidRDefault="003B5845" w:rsidP="003B5845">
      <w:pPr>
        <w:rPr>
          <w:lang w:val="en-GB"/>
        </w:rPr>
      </w:pPr>
      <w:r w:rsidRPr="00A518C2">
        <w:rPr>
          <w:sz w:val="18"/>
          <w:szCs w:val="18"/>
          <w:lang w:val="en-GB"/>
        </w:rPr>
        <w:t>Enumeration for the definition of SignalDirections.</w:t>
      </w:r>
    </w:p>
    <w:p w14:paraId="1AD238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3E6A14" w14:textId="77777777" w:rsidTr="00617B3E">
        <w:tc>
          <w:tcPr>
            <w:tcW w:w="2013" w:type="dxa"/>
            <w:shd w:val="clear" w:color="auto" w:fill="auto"/>
            <w:tcMar>
              <w:top w:w="28" w:type="dxa"/>
              <w:left w:w="28" w:type="dxa"/>
              <w:bottom w:w="28" w:type="dxa"/>
              <w:right w:w="28" w:type="dxa"/>
            </w:tcMar>
          </w:tcPr>
          <w:p w14:paraId="0DD7CC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D317A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87885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C5590F" w14:textId="77777777" w:rsidTr="00617B3E">
        <w:tc>
          <w:tcPr>
            <w:tcW w:w="2013" w:type="dxa"/>
            <w:shd w:val="clear" w:color="auto" w:fill="auto"/>
            <w:tcMar>
              <w:top w:w="28" w:type="dxa"/>
              <w:left w:w="28" w:type="dxa"/>
              <w:bottom w:w="28" w:type="dxa"/>
              <w:right w:w="28" w:type="dxa"/>
            </w:tcMar>
          </w:tcPr>
          <w:p w14:paraId="62A1239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AE02E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55C376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7B7CB4E" w14:textId="77777777" w:rsidTr="00617B3E">
        <w:tc>
          <w:tcPr>
            <w:tcW w:w="2013" w:type="dxa"/>
            <w:shd w:val="clear" w:color="auto" w:fill="auto"/>
            <w:tcMar>
              <w:top w:w="28" w:type="dxa"/>
              <w:left w:w="28" w:type="dxa"/>
              <w:bottom w:w="28" w:type="dxa"/>
              <w:right w:w="28" w:type="dxa"/>
            </w:tcMar>
          </w:tcPr>
          <w:p w14:paraId="36F65F9A" w14:textId="77777777" w:rsidR="003B5845" w:rsidRPr="009F5D54" w:rsidRDefault="003B5845" w:rsidP="00617B3E">
            <w:pPr>
              <w:pStyle w:val="SmallStandard"/>
            </w:pPr>
            <w:r w:rsidRPr="009F5D54">
              <w:t>In</w:t>
            </w:r>
          </w:p>
        </w:tc>
        <w:tc>
          <w:tcPr>
            <w:tcW w:w="283" w:type="dxa"/>
            <w:shd w:val="clear" w:color="auto" w:fill="auto"/>
          </w:tcPr>
          <w:p w14:paraId="24BE77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B468" w14:textId="77777777" w:rsidR="003B5845" w:rsidRPr="004A00BD" w:rsidRDefault="003B5845" w:rsidP="00617B3E">
            <w:pPr>
              <w:rPr>
                <w:sz w:val="22"/>
              </w:rPr>
            </w:pPr>
          </w:p>
        </w:tc>
      </w:tr>
      <w:tr w:rsidR="003B5845" w:rsidRPr="00CC6307" w14:paraId="6F356A49" w14:textId="77777777" w:rsidTr="00617B3E">
        <w:tc>
          <w:tcPr>
            <w:tcW w:w="2013" w:type="dxa"/>
            <w:shd w:val="clear" w:color="auto" w:fill="auto"/>
            <w:tcMar>
              <w:top w:w="28" w:type="dxa"/>
              <w:left w:w="28" w:type="dxa"/>
              <w:bottom w:w="28" w:type="dxa"/>
              <w:right w:w="28" w:type="dxa"/>
            </w:tcMar>
          </w:tcPr>
          <w:p w14:paraId="70FF3AC9" w14:textId="77777777" w:rsidR="003B5845" w:rsidRPr="009F5D54" w:rsidRDefault="003B5845" w:rsidP="00617B3E">
            <w:pPr>
              <w:pStyle w:val="SmallStandard"/>
            </w:pPr>
            <w:r w:rsidRPr="009F5D54">
              <w:t>Out</w:t>
            </w:r>
          </w:p>
        </w:tc>
        <w:tc>
          <w:tcPr>
            <w:tcW w:w="283" w:type="dxa"/>
            <w:shd w:val="clear" w:color="auto" w:fill="auto"/>
          </w:tcPr>
          <w:p w14:paraId="0A7F2D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ECF59" w14:textId="77777777" w:rsidR="003B5845" w:rsidRPr="004A00BD" w:rsidRDefault="003B5845" w:rsidP="00617B3E">
            <w:pPr>
              <w:rPr>
                <w:sz w:val="22"/>
              </w:rPr>
            </w:pPr>
          </w:p>
        </w:tc>
      </w:tr>
      <w:tr w:rsidR="003B5845" w:rsidRPr="00CC6307" w14:paraId="654A2F6F" w14:textId="77777777" w:rsidTr="00617B3E">
        <w:tc>
          <w:tcPr>
            <w:tcW w:w="2013" w:type="dxa"/>
            <w:shd w:val="clear" w:color="auto" w:fill="auto"/>
            <w:tcMar>
              <w:top w:w="28" w:type="dxa"/>
              <w:left w:w="28" w:type="dxa"/>
              <w:bottom w:w="28" w:type="dxa"/>
              <w:right w:w="28" w:type="dxa"/>
            </w:tcMar>
          </w:tcPr>
          <w:p w14:paraId="6F3B745E" w14:textId="77777777" w:rsidR="003B5845" w:rsidRPr="009F5D54" w:rsidRDefault="003B5845" w:rsidP="00617B3E">
            <w:pPr>
              <w:pStyle w:val="SmallStandard"/>
            </w:pPr>
            <w:r w:rsidRPr="009F5D54">
              <w:t>InOut</w:t>
            </w:r>
          </w:p>
        </w:tc>
        <w:tc>
          <w:tcPr>
            <w:tcW w:w="283" w:type="dxa"/>
            <w:shd w:val="clear" w:color="auto" w:fill="auto"/>
          </w:tcPr>
          <w:p w14:paraId="56EC32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4B2EAB" w14:textId="77777777" w:rsidR="003B5845" w:rsidRPr="004A00BD" w:rsidRDefault="003B5845" w:rsidP="00617B3E">
            <w:pPr>
              <w:rPr>
                <w:sz w:val="22"/>
              </w:rPr>
            </w:pPr>
          </w:p>
        </w:tc>
      </w:tr>
    </w:tbl>
    <w:p w14:paraId="6A0AA2F1" w14:textId="77777777" w:rsidR="003B5845" w:rsidRDefault="003B5845" w:rsidP="003B5845">
      <w:pPr>
        <w:pStyle w:val="SmallStandard"/>
      </w:pPr>
    </w:p>
    <w:p w14:paraId="3519EDC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95" w:name="_Toc27668634"/>
      <w:bookmarkStart w:id="1296" w:name="_Toc27730702"/>
      <w:r>
        <w:rPr>
          <w:lang w:val="en-GB"/>
        </w:rPr>
        <w:t xml:space="preserve">Module </w:t>
      </w:r>
      <w:bookmarkStart w:id="1297" w:name="_c9c41a6cc19dfc40fa68c7475bb72800"/>
      <w:r>
        <w:rPr>
          <w:lang w:val="en-GB"/>
        </w:rPr>
        <w:t>non_electrical_parts</w:t>
      </w:r>
      <w:bookmarkEnd w:id="1295"/>
      <w:bookmarkEnd w:id="1296"/>
      <w:bookmarkEnd w:id="1297"/>
    </w:p>
    <w:p w14:paraId="3EC429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8" w:name="_4d4a651e5341005b2096ef1e27717d0a"/>
      <w:r>
        <w:rPr>
          <w:lang w:val="en-GB"/>
        </w:rPr>
        <w:t>BoltMountedFixingSpecification</w:t>
      </w:r>
      <w:bookmarkEnd w:id="1298"/>
    </w:p>
    <w:p w14:paraId="068B8CF4" w14:textId="77777777" w:rsidR="003B5845" w:rsidRPr="00A518C2" w:rsidRDefault="003B5845" w:rsidP="003B5845">
      <w:pPr>
        <w:rPr>
          <w:lang w:val="en-GB"/>
        </w:rPr>
      </w:pPr>
      <w:r w:rsidRPr="00A518C2">
        <w:rPr>
          <w:sz w:val="18"/>
          <w:szCs w:val="18"/>
          <w:lang w:val="en-GB"/>
        </w:rPr>
        <w:t>Specification for fixings that are mounted onto a bolt. This means, the fixing itself has got a hole, which is mounted into a bolt.</w:t>
      </w:r>
    </w:p>
    <w:p w14:paraId="32AB2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2635A1" w14:textId="77777777" w:rsidTr="00617B3E">
        <w:tc>
          <w:tcPr>
            <w:tcW w:w="2013" w:type="dxa"/>
            <w:shd w:val="clear" w:color="auto" w:fill="auto"/>
            <w:tcMar>
              <w:top w:w="28" w:type="dxa"/>
              <w:left w:w="28" w:type="dxa"/>
              <w:bottom w:w="28" w:type="dxa"/>
              <w:right w:w="28" w:type="dxa"/>
            </w:tcMar>
          </w:tcPr>
          <w:p w14:paraId="6C4656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654C1F"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580CFAE3" w14:textId="77777777" w:rsidTr="00617B3E">
        <w:tc>
          <w:tcPr>
            <w:tcW w:w="2013" w:type="dxa"/>
            <w:shd w:val="clear" w:color="auto" w:fill="auto"/>
            <w:tcMar>
              <w:top w:w="28" w:type="dxa"/>
              <w:left w:w="28" w:type="dxa"/>
              <w:bottom w:w="28" w:type="dxa"/>
              <w:right w:w="28" w:type="dxa"/>
            </w:tcMar>
          </w:tcPr>
          <w:p w14:paraId="02E418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867396" w14:textId="77777777" w:rsidR="003B5845" w:rsidRPr="004A00BD" w:rsidRDefault="003B5845" w:rsidP="00617B3E">
            <w:pPr>
              <w:rPr>
                <w:sz w:val="22"/>
              </w:rPr>
            </w:pPr>
          </w:p>
        </w:tc>
      </w:tr>
      <w:tr w:rsidR="003B5845" w:rsidRPr="008359F5" w14:paraId="6B6B9FB5" w14:textId="77777777" w:rsidTr="00617B3E">
        <w:tc>
          <w:tcPr>
            <w:tcW w:w="2013" w:type="dxa"/>
            <w:shd w:val="clear" w:color="auto" w:fill="auto"/>
            <w:tcMar>
              <w:top w:w="28" w:type="dxa"/>
              <w:left w:w="28" w:type="dxa"/>
              <w:bottom w:w="28" w:type="dxa"/>
              <w:right w:w="28" w:type="dxa"/>
            </w:tcMar>
          </w:tcPr>
          <w:p w14:paraId="0501CC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10C53E" w14:textId="77777777" w:rsidR="003B5845" w:rsidRPr="000437C1" w:rsidRDefault="003B5845" w:rsidP="00617B3E">
            <w:pPr>
              <w:pStyle w:val="SmallStandard"/>
            </w:pPr>
            <w:r>
              <w:t>false</w:t>
            </w:r>
          </w:p>
        </w:tc>
      </w:tr>
    </w:tbl>
    <w:p w14:paraId="1ADAC7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383910" w14:textId="77777777" w:rsidTr="00617B3E">
        <w:tc>
          <w:tcPr>
            <w:tcW w:w="2013" w:type="dxa"/>
            <w:shd w:val="clear" w:color="auto" w:fill="auto"/>
            <w:tcMar>
              <w:top w:w="28" w:type="dxa"/>
              <w:left w:w="28" w:type="dxa"/>
              <w:bottom w:w="28" w:type="dxa"/>
              <w:right w:w="28" w:type="dxa"/>
            </w:tcMar>
          </w:tcPr>
          <w:p w14:paraId="563111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C3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0F12E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353F05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90E0A7" w14:textId="77777777" w:rsidTr="00617B3E">
        <w:tc>
          <w:tcPr>
            <w:tcW w:w="2013" w:type="dxa"/>
            <w:shd w:val="clear" w:color="auto" w:fill="auto"/>
            <w:tcMar>
              <w:top w:w="28" w:type="dxa"/>
              <w:left w:w="28" w:type="dxa"/>
              <w:bottom w:w="28" w:type="dxa"/>
              <w:right w:w="28" w:type="dxa"/>
            </w:tcMar>
          </w:tcPr>
          <w:p w14:paraId="05F1CD2B"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2858A07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B11F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956001" w14:textId="77777777" w:rsidR="003B5845" w:rsidRPr="004A00BD" w:rsidRDefault="003B5845" w:rsidP="00617B3E">
            <w:pPr>
              <w:jc w:val="left"/>
              <w:rPr>
                <w:sz w:val="22"/>
                <w:lang w:val="en-GB"/>
              </w:rPr>
            </w:pPr>
            <w:r w:rsidRPr="004A00BD">
              <w:rPr>
                <w:sz w:val="16"/>
                <w:szCs w:val="16"/>
                <w:lang w:val="en-GB"/>
              </w:rPr>
              <w:t>Specifies the type of the bolt on which the fixing can be mounted.</w:t>
            </w:r>
          </w:p>
        </w:tc>
      </w:tr>
      <w:tr w:rsidR="003B5845" w:rsidRPr="004A00BD" w14:paraId="64DF4695" w14:textId="77777777" w:rsidTr="00617B3E">
        <w:tc>
          <w:tcPr>
            <w:tcW w:w="2013" w:type="dxa"/>
            <w:shd w:val="clear" w:color="auto" w:fill="auto"/>
            <w:tcMar>
              <w:top w:w="28" w:type="dxa"/>
              <w:left w:w="28" w:type="dxa"/>
              <w:bottom w:w="28" w:type="dxa"/>
              <w:right w:w="28" w:type="dxa"/>
            </w:tcMar>
          </w:tcPr>
          <w:p w14:paraId="34073BC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148D75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D01D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15515D" w14:textId="77777777" w:rsidR="003B5845" w:rsidRPr="004A00BD" w:rsidRDefault="003B5845" w:rsidP="00617B3E">
            <w:pPr>
              <w:jc w:val="left"/>
              <w:rPr>
                <w:sz w:val="22"/>
                <w:lang w:val="en-GB"/>
              </w:rPr>
            </w:pPr>
            <w:r w:rsidRPr="004A00BD">
              <w:rPr>
                <w:sz w:val="16"/>
                <w:szCs w:val="16"/>
                <w:lang w:val="en-GB"/>
              </w:rPr>
              <w:t>Specifies the diameter of the bolt on which the fixing can be mounted.</w:t>
            </w:r>
          </w:p>
        </w:tc>
      </w:tr>
      <w:tr w:rsidR="003B5845" w:rsidRPr="004A00BD" w14:paraId="29F79226" w14:textId="77777777" w:rsidTr="00617B3E">
        <w:tc>
          <w:tcPr>
            <w:tcW w:w="2013" w:type="dxa"/>
            <w:shd w:val="clear" w:color="auto" w:fill="auto"/>
            <w:tcMar>
              <w:top w:w="28" w:type="dxa"/>
              <w:left w:w="28" w:type="dxa"/>
              <w:bottom w:w="28" w:type="dxa"/>
              <w:right w:w="28" w:type="dxa"/>
            </w:tcMar>
          </w:tcPr>
          <w:p w14:paraId="64A3AE40"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7660AB3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9507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5D78FE" w14:textId="77777777" w:rsidR="003B5845" w:rsidRPr="004A00BD" w:rsidRDefault="003B5845" w:rsidP="00617B3E">
            <w:pPr>
              <w:jc w:val="left"/>
              <w:rPr>
                <w:sz w:val="22"/>
                <w:lang w:val="en-GB"/>
              </w:rPr>
            </w:pPr>
            <w:r w:rsidRPr="004A00BD">
              <w:rPr>
                <w:sz w:val="16"/>
                <w:szCs w:val="16"/>
                <w:lang w:val="en-GB"/>
              </w:rPr>
              <w:t>Specifies the height of the bolt on which the fixing can be mounted.</w:t>
            </w:r>
          </w:p>
        </w:tc>
      </w:tr>
    </w:tbl>
    <w:p w14:paraId="19AE889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9" w:name="_1c8bd6cbe67411e9cfaca5a5b1c6c3f2"/>
      <w:r>
        <w:rPr>
          <w:lang w:val="en-GB"/>
        </w:rPr>
        <w:t>CableDuctOutlet</w:t>
      </w:r>
      <w:bookmarkEnd w:id="1299"/>
    </w:p>
    <w:p w14:paraId="57BB831D" w14:textId="77777777" w:rsidR="003B5845" w:rsidRPr="00A518C2" w:rsidRDefault="003B5845" w:rsidP="003B5845">
      <w:pPr>
        <w:rPr>
          <w:lang w:val="en-GB"/>
        </w:rPr>
      </w:pPr>
      <w:r w:rsidRPr="00A518C2">
        <w:rPr>
          <w:sz w:val="18"/>
          <w:szCs w:val="18"/>
          <w:lang w:val="en-GB"/>
        </w:rPr>
        <w:t>Specifies one outlet of the cable duct.</w:t>
      </w:r>
    </w:p>
    <w:p w14:paraId="4FA1E3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86310A" w14:textId="77777777" w:rsidTr="00617B3E">
        <w:tc>
          <w:tcPr>
            <w:tcW w:w="2013" w:type="dxa"/>
            <w:shd w:val="clear" w:color="auto" w:fill="auto"/>
            <w:tcMar>
              <w:top w:w="28" w:type="dxa"/>
              <w:left w:w="28" w:type="dxa"/>
              <w:bottom w:w="28" w:type="dxa"/>
              <w:right w:w="28" w:type="dxa"/>
            </w:tcMar>
          </w:tcPr>
          <w:p w14:paraId="109F8C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DF7B3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552E85F" w14:textId="77777777" w:rsidTr="00617B3E">
        <w:tc>
          <w:tcPr>
            <w:tcW w:w="2013" w:type="dxa"/>
            <w:shd w:val="clear" w:color="auto" w:fill="auto"/>
            <w:tcMar>
              <w:top w:w="28" w:type="dxa"/>
              <w:left w:w="28" w:type="dxa"/>
              <w:bottom w:w="28" w:type="dxa"/>
              <w:right w:w="28" w:type="dxa"/>
            </w:tcMar>
          </w:tcPr>
          <w:p w14:paraId="1A141A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48D653" w14:textId="77777777" w:rsidR="003B5845" w:rsidRPr="004A00BD" w:rsidRDefault="003B5845" w:rsidP="00617B3E">
            <w:pPr>
              <w:rPr>
                <w:sz w:val="22"/>
              </w:rPr>
            </w:pPr>
          </w:p>
        </w:tc>
      </w:tr>
      <w:tr w:rsidR="003B5845" w:rsidRPr="008359F5" w14:paraId="6D989DFE" w14:textId="77777777" w:rsidTr="00617B3E">
        <w:tc>
          <w:tcPr>
            <w:tcW w:w="2013" w:type="dxa"/>
            <w:shd w:val="clear" w:color="auto" w:fill="auto"/>
            <w:tcMar>
              <w:top w:w="28" w:type="dxa"/>
              <w:left w:w="28" w:type="dxa"/>
              <w:bottom w:w="28" w:type="dxa"/>
              <w:right w:w="28" w:type="dxa"/>
            </w:tcMar>
          </w:tcPr>
          <w:p w14:paraId="68A963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55BCB72" w14:textId="77777777" w:rsidR="003B5845" w:rsidRPr="000437C1" w:rsidRDefault="003B5845" w:rsidP="00617B3E">
            <w:pPr>
              <w:pStyle w:val="SmallStandard"/>
            </w:pPr>
            <w:r>
              <w:t>false</w:t>
            </w:r>
          </w:p>
        </w:tc>
      </w:tr>
    </w:tbl>
    <w:p w14:paraId="12F201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1FD271" w14:textId="77777777" w:rsidTr="00617B3E">
        <w:tc>
          <w:tcPr>
            <w:tcW w:w="2013" w:type="dxa"/>
            <w:shd w:val="clear" w:color="auto" w:fill="auto"/>
            <w:tcMar>
              <w:top w:w="28" w:type="dxa"/>
              <w:left w:w="28" w:type="dxa"/>
              <w:bottom w:w="28" w:type="dxa"/>
              <w:right w:w="28" w:type="dxa"/>
            </w:tcMar>
          </w:tcPr>
          <w:p w14:paraId="692A9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314E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A693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789CB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BDA241E" w14:textId="77777777" w:rsidTr="00617B3E">
        <w:tc>
          <w:tcPr>
            <w:tcW w:w="2013" w:type="dxa"/>
            <w:shd w:val="clear" w:color="auto" w:fill="auto"/>
            <w:tcMar>
              <w:top w:w="28" w:type="dxa"/>
              <w:left w:w="28" w:type="dxa"/>
              <w:bottom w:w="28" w:type="dxa"/>
              <w:right w:w="28" w:type="dxa"/>
            </w:tcMar>
          </w:tcPr>
          <w:p w14:paraId="26D9365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062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6C5C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18EA1E"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CableDuctSpecification.</w:t>
            </w:r>
          </w:p>
        </w:tc>
      </w:tr>
    </w:tbl>
    <w:p w14:paraId="1AA854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663B2E" w14:textId="77777777" w:rsidTr="00617B3E">
        <w:tc>
          <w:tcPr>
            <w:tcW w:w="3856" w:type="dxa"/>
            <w:gridSpan w:val="3"/>
            <w:shd w:val="clear" w:color="auto" w:fill="auto"/>
          </w:tcPr>
          <w:p w14:paraId="46C2C9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CB45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3522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D1F981" w14:textId="77777777" w:rsidTr="00617B3E">
        <w:tc>
          <w:tcPr>
            <w:tcW w:w="1573" w:type="dxa"/>
            <w:shd w:val="clear" w:color="auto" w:fill="auto"/>
          </w:tcPr>
          <w:p w14:paraId="0FF94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8B684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7EA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9294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5373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7915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3C3FA5" w14:textId="77777777" w:rsidTr="00617B3E">
        <w:tc>
          <w:tcPr>
            <w:tcW w:w="1573" w:type="dxa"/>
            <w:shd w:val="clear" w:color="auto" w:fill="auto"/>
          </w:tcPr>
          <w:p w14:paraId="2B5DBED4" w14:textId="77777777" w:rsidR="003B5845" w:rsidRPr="00634625" w:rsidRDefault="003B5845" w:rsidP="00617B3E">
            <w:pPr>
              <w:pStyle w:val="SmallStandard"/>
            </w:pPr>
            <w:r>
              <w:t>PlacementPoint</w:t>
            </w:r>
          </w:p>
        </w:tc>
        <w:tc>
          <w:tcPr>
            <w:tcW w:w="1574" w:type="dxa"/>
            <w:shd w:val="clear" w:color="auto" w:fill="auto"/>
          </w:tcPr>
          <w:p w14:paraId="466E9352" w14:textId="77777777" w:rsidR="003B5845" w:rsidRPr="00132C43" w:rsidRDefault="003B5845" w:rsidP="00617B3E">
            <w:pPr>
              <w:pStyle w:val="SmallStandard"/>
            </w:pPr>
            <w:r>
              <w:t>placementPoint</w:t>
            </w:r>
          </w:p>
        </w:tc>
        <w:tc>
          <w:tcPr>
            <w:tcW w:w="708" w:type="dxa"/>
            <w:shd w:val="clear" w:color="auto" w:fill="auto"/>
          </w:tcPr>
          <w:p w14:paraId="1B16957F" w14:textId="77777777" w:rsidR="003B5845" w:rsidRPr="00D331EF" w:rsidRDefault="003B5845" w:rsidP="00617B3E">
            <w:pPr>
              <w:pStyle w:val="SmallStandard"/>
            </w:pPr>
            <w:r w:rsidRPr="00574783">
              <w:t>0..1</w:t>
            </w:r>
          </w:p>
        </w:tc>
        <w:tc>
          <w:tcPr>
            <w:tcW w:w="709" w:type="dxa"/>
            <w:shd w:val="clear" w:color="auto" w:fill="auto"/>
          </w:tcPr>
          <w:p w14:paraId="4C71E168" w14:textId="77777777" w:rsidR="003B5845" w:rsidRPr="00D331EF" w:rsidRDefault="003B5845" w:rsidP="00617B3E">
            <w:pPr>
              <w:pStyle w:val="SmallStandard"/>
            </w:pPr>
            <w:r w:rsidRPr="00207506">
              <w:t>0..*</w:t>
            </w:r>
          </w:p>
        </w:tc>
        <w:tc>
          <w:tcPr>
            <w:tcW w:w="567" w:type="dxa"/>
            <w:shd w:val="clear" w:color="auto" w:fill="auto"/>
          </w:tcPr>
          <w:p w14:paraId="47E13C6E" w14:textId="77777777" w:rsidR="003B5845" w:rsidRPr="00D331EF" w:rsidRDefault="003B5845" w:rsidP="00617B3E">
            <w:pPr>
              <w:pStyle w:val="SmallStandard"/>
            </w:pPr>
            <w:r>
              <w:t>N</w:t>
            </w:r>
          </w:p>
        </w:tc>
        <w:tc>
          <w:tcPr>
            <w:tcW w:w="3969" w:type="dxa"/>
            <w:shd w:val="clear" w:color="auto" w:fill="auto"/>
          </w:tcPr>
          <w:p w14:paraId="26D8262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bl>
    <w:p w14:paraId="1B626D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0996E39" w14:textId="77777777" w:rsidTr="00617B3E">
        <w:tc>
          <w:tcPr>
            <w:tcW w:w="2296" w:type="dxa"/>
            <w:gridSpan w:val="2"/>
            <w:shd w:val="clear" w:color="auto" w:fill="auto"/>
          </w:tcPr>
          <w:p w14:paraId="2A0F38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F22D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9C6F4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BE1576" w14:textId="77777777" w:rsidTr="00617B3E">
        <w:tc>
          <w:tcPr>
            <w:tcW w:w="1588" w:type="dxa"/>
            <w:shd w:val="clear" w:color="auto" w:fill="auto"/>
          </w:tcPr>
          <w:p w14:paraId="792663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D0EE7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A4B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0AF9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07B4A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AB613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41299EE" w14:textId="77777777" w:rsidTr="00617B3E">
        <w:tc>
          <w:tcPr>
            <w:tcW w:w="1588" w:type="dxa"/>
            <w:shd w:val="clear" w:color="auto" w:fill="auto"/>
          </w:tcPr>
          <w:p w14:paraId="334A2177" w14:textId="77777777" w:rsidR="003B5845" w:rsidRPr="00634625" w:rsidRDefault="003B5845" w:rsidP="00617B3E">
            <w:pPr>
              <w:pStyle w:val="SmallStandard"/>
            </w:pPr>
            <w:r>
              <w:t>CableDuctSpecification</w:t>
            </w:r>
          </w:p>
        </w:tc>
        <w:tc>
          <w:tcPr>
            <w:tcW w:w="708" w:type="dxa"/>
            <w:shd w:val="clear" w:color="auto" w:fill="auto"/>
          </w:tcPr>
          <w:p w14:paraId="3DF2A4A7" w14:textId="77777777" w:rsidR="003B5845" w:rsidRPr="00D331EF" w:rsidRDefault="003B5845" w:rsidP="00617B3E">
            <w:pPr>
              <w:pStyle w:val="SmallStandard"/>
            </w:pPr>
            <w:r w:rsidRPr="00D01517">
              <w:t>1</w:t>
            </w:r>
          </w:p>
        </w:tc>
        <w:tc>
          <w:tcPr>
            <w:tcW w:w="1560" w:type="dxa"/>
            <w:shd w:val="clear" w:color="auto" w:fill="auto"/>
          </w:tcPr>
          <w:p w14:paraId="20A36D04" w14:textId="77777777" w:rsidR="003B5845" w:rsidRPr="00132C43" w:rsidRDefault="003B5845" w:rsidP="00617B3E">
            <w:pPr>
              <w:pStyle w:val="SmallStandard"/>
            </w:pPr>
            <w:r>
              <w:t>outlet</w:t>
            </w:r>
          </w:p>
        </w:tc>
        <w:tc>
          <w:tcPr>
            <w:tcW w:w="708" w:type="dxa"/>
            <w:shd w:val="clear" w:color="auto" w:fill="auto"/>
          </w:tcPr>
          <w:p w14:paraId="3899FDD5" w14:textId="77777777" w:rsidR="003B5845" w:rsidRPr="00D331EF" w:rsidRDefault="003B5845" w:rsidP="00617B3E">
            <w:pPr>
              <w:pStyle w:val="SmallStandard"/>
            </w:pPr>
            <w:r w:rsidRPr="00D01517">
              <w:t>0..*</w:t>
            </w:r>
          </w:p>
        </w:tc>
        <w:tc>
          <w:tcPr>
            <w:tcW w:w="567" w:type="dxa"/>
            <w:shd w:val="clear" w:color="auto" w:fill="auto"/>
          </w:tcPr>
          <w:p w14:paraId="06ABA3E2" w14:textId="77777777" w:rsidR="003B5845" w:rsidRDefault="003B5845" w:rsidP="00617B3E">
            <w:pPr>
              <w:pStyle w:val="SmallStandard"/>
            </w:pPr>
            <w:r>
              <w:t>Y</w:t>
            </w:r>
          </w:p>
        </w:tc>
        <w:tc>
          <w:tcPr>
            <w:tcW w:w="3969" w:type="dxa"/>
            <w:shd w:val="clear" w:color="auto" w:fill="auto"/>
          </w:tcPr>
          <w:p w14:paraId="01BABDDE" w14:textId="77777777" w:rsidR="003B5845" w:rsidRPr="004A00BD" w:rsidRDefault="003B5845" w:rsidP="00617B3E">
            <w:pPr>
              <w:rPr>
                <w:sz w:val="22"/>
              </w:rPr>
            </w:pPr>
          </w:p>
        </w:tc>
      </w:tr>
    </w:tbl>
    <w:p w14:paraId="08A826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0" w:name="_904199cf970db7975fb51231e53f8325"/>
      <w:r>
        <w:rPr>
          <w:lang w:val="en-GB"/>
        </w:rPr>
        <w:t>CableDuctSpecification</w:t>
      </w:r>
      <w:bookmarkEnd w:id="1300"/>
    </w:p>
    <w:p w14:paraId="35E21093" w14:textId="77777777" w:rsidR="003B5845" w:rsidRPr="00A518C2" w:rsidRDefault="003B5845" w:rsidP="003B5845">
      <w:pPr>
        <w:rPr>
          <w:lang w:val="en-GB"/>
        </w:rPr>
      </w:pPr>
      <w:r w:rsidRPr="00A518C2">
        <w:rPr>
          <w:sz w:val="18"/>
          <w:szCs w:val="18"/>
          <w:lang w:val="en-GB"/>
        </w:rPr>
        <w:t>Specification for cable ducts. A cable duct can have one or more outlets.</w:t>
      </w:r>
    </w:p>
    <w:p w14:paraId="3CA2A5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BE9D332" w14:textId="77777777" w:rsidTr="00617B3E">
        <w:tc>
          <w:tcPr>
            <w:tcW w:w="2013" w:type="dxa"/>
            <w:shd w:val="clear" w:color="auto" w:fill="auto"/>
            <w:tcMar>
              <w:top w:w="28" w:type="dxa"/>
              <w:left w:w="28" w:type="dxa"/>
              <w:bottom w:w="28" w:type="dxa"/>
              <w:right w:w="28" w:type="dxa"/>
            </w:tcMar>
          </w:tcPr>
          <w:p w14:paraId="46C45C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26070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9F7C9DF" w14:textId="77777777" w:rsidTr="00617B3E">
        <w:tc>
          <w:tcPr>
            <w:tcW w:w="2013" w:type="dxa"/>
            <w:shd w:val="clear" w:color="auto" w:fill="auto"/>
            <w:tcMar>
              <w:top w:w="28" w:type="dxa"/>
              <w:left w:w="28" w:type="dxa"/>
              <w:bottom w:w="28" w:type="dxa"/>
              <w:right w:w="28" w:type="dxa"/>
            </w:tcMar>
          </w:tcPr>
          <w:p w14:paraId="4457EB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F8FC66" w14:textId="77777777" w:rsidR="003B5845" w:rsidRPr="004A00BD" w:rsidRDefault="003B5845" w:rsidP="00617B3E">
            <w:pPr>
              <w:rPr>
                <w:sz w:val="22"/>
              </w:rPr>
            </w:pPr>
          </w:p>
        </w:tc>
      </w:tr>
      <w:tr w:rsidR="003B5845" w:rsidRPr="008359F5" w14:paraId="4CFCC0F5" w14:textId="77777777" w:rsidTr="00617B3E">
        <w:tc>
          <w:tcPr>
            <w:tcW w:w="2013" w:type="dxa"/>
            <w:shd w:val="clear" w:color="auto" w:fill="auto"/>
            <w:tcMar>
              <w:top w:w="28" w:type="dxa"/>
              <w:left w:w="28" w:type="dxa"/>
              <w:bottom w:w="28" w:type="dxa"/>
              <w:right w:w="28" w:type="dxa"/>
            </w:tcMar>
          </w:tcPr>
          <w:p w14:paraId="52082A6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4EB830" w14:textId="77777777" w:rsidR="003B5845" w:rsidRPr="000437C1" w:rsidRDefault="003B5845" w:rsidP="00617B3E">
            <w:pPr>
              <w:pStyle w:val="SmallStandard"/>
            </w:pPr>
            <w:r>
              <w:t>false</w:t>
            </w:r>
          </w:p>
        </w:tc>
      </w:tr>
    </w:tbl>
    <w:p w14:paraId="178367B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B0CE96" w14:textId="77777777" w:rsidTr="00617B3E">
        <w:tc>
          <w:tcPr>
            <w:tcW w:w="3856" w:type="dxa"/>
            <w:gridSpan w:val="3"/>
            <w:shd w:val="clear" w:color="auto" w:fill="auto"/>
          </w:tcPr>
          <w:p w14:paraId="272DF8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9AAA71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DA1D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E7C8A" w14:textId="77777777" w:rsidTr="00617B3E">
        <w:tc>
          <w:tcPr>
            <w:tcW w:w="1573" w:type="dxa"/>
            <w:shd w:val="clear" w:color="auto" w:fill="auto"/>
          </w:tcPr>
          <w:p w14:paraId="1DF2237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D465C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557C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9CA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68B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EFF0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14B4B40" w14:textId="77777777" w:rsidTr="00617B3E">
        <w:tc>
          <w:tcPr>
            <w:tcW w:w="1573" w:type="dxa"/>
            <w:shd w:val="clear" w:color="auto" w:fill="auto"/>
          </w:tcPr>
          <w:p w14:paraId="5E5C93D2" w14:textId="77777777" w:rsidR="003B5845" w:rsidRPr="00634625" w:rsidRDefault="003B5845" w:rsidP="00617B3E">
            <w:pPr>
              <w:pStyle w:val="SmallStandard"/>
            </w:pPr>
            <w:r>
              <w:t>CableDuctOutlet</w:t>
            </w:r>
          </w:p>
        </w:tc>
        <w:tc>
          <w:tcPr>
            <w:tcW w:w="1574" w:type="dxa"/>
            <w:shd w:val="clear" w:color="auto" w:fill="auto"/>
          </w:tcPr>
          <w:p w14:paraId="209FC964" w14:textId="77777777" w:rsidR="003B5845" w:rsidRPr="00132C43" w:rsidRDefault="003B5845" w:rsidP="00617B3E">
            <w:pPr>
              <w:pStyle w:val="SmallStandard"/>
            </w:pPr>
            <w:r>
              <w:t>outlet</w:t>
            </w:r>
          </w:p>
        </w:tc>
        <w:tc>
          <w:tcPr>
            <w:tcW w:w="708" w:type="dxa"/>
            <w:shd w:val="clear" w:color="auto" w:fill="auto"/>
          </w:tcPr>
          <w:p w14:paraId="2CFDBC99" w14:textId="77777777" w:rsidR="003B5845" w:rsidRPr="00D331EF" w:rsidRDefault="003B5845" w:rsidP="00617B3E">
            <w:pPr>
              <w:pStyle w:val="SmallStandard"/>
            </w:pPr>
            <w:r w:rsidRPr="00574783">
              <w:t>0..*</w:t>
            </w:r>
          </w:p>
        </w:tc>
        <w:tc>
          <w:tcPr>
            <w:tcW w:w="709" w:type="dxa"/>
            <w:shd w:val="clear" w:color="auto" w:fill="auto"/>
          </w:tcPr>
          <w:p w14:paraId="1D39070F" w14:textId="77777777" w:rsidR="003B5845" w:rsidRPr="00D331EF" w:rsidRDefault="003B5845" w:rsidP="00617B3E">
            <w:pPr>
              <w:pStyle w:val="SmallStandard"/>
            </w:pPr>
            <w:r w:rsidRPr="00207506">
              <w:t>1</w:t>
            </w:r>
          </w:p>
        </w:tc>
        <w:tc>
          <w:tcPr>
            <w:tcW w:w="567" w:type="dxa"/>
            <w:shd w:val="clear" w:color="auto" w:fill="auto"/>
          </w:tcPr>
          <w:p w14:paraId="2FD09D3F" w14:textId="77777777" w:rsidR="003B5845" w:rsidRDefault="003B5845" w:rsidP="00617B3E">
            <w:pPr>
              <w:pStyle w:val="SmallStandard"/>
            </w:pPr>
            <w:r>
              <w:t>Y</w:t>
            </w:r>
          </w:p>
        </w:tc>
        <w:tc>
          <w:tcPr>
            <w:tcW w:w="3969" w:type="dxa"/>
            <w:shd w:val="clear" w:color="auto" w:fill="auto"/>
          </w:tcPr>
          <w:p w14:paraId="712D48B5" w14:textId="77777777" w:rsidR="003B5845" w:rsidRPr="004A00BD" w:rsidRDefault="003B5845" w:rsidP="00617B3E">
            <w:pPr>
              <w:rPr>
                <w:sz w:val="22"/>
              </w:rPr>
            </w:pPr>
          </w:p>
        </w:tc>
      </w:tr>
    </w:tbl>
    <w:p w14:paraId="7092CE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32902C" w14:textId="77777777" w:rsidTr="00617B3E">
        <w:tc>
          <w:tcPr>
            <w:tcW w:w="2296" w:type="dxa"/>
            <w:gridSpan w:val="2"/>
            <w:shd w:val="clear" w:color="auto" w:fill="auto"/>
          </w:tcPr>
          <w:p w14:paraId="4AF800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331E2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F183E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138037" w14:textId="77777777" w:rsidTr="00617B3E">
        <w:tc>
          <w:tcPr>
            <w:tcW w:w="1588" w:type="dxa"/>
            <w:shd w:val="clear" w:color="auto" w:fill="auto"/>
          </w:tcPr>
          <w:p w14:paraId="7ED1908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A2226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F0F5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75B7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5E0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560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1132A0" w14:textId="77777777" w:rsidTr="00617B3E">
        <w:tc>
          <w:tcPr>
            <w:tcW w:w="1588" w:type="dxa"/>
            <w:shd w:val="clear" w:color="auto" w:fill="auto"/>
          </w:tcPr>
          <w:p w14:paraId="422AB950" w14:textId="77777777" w:rsidR="003B5845" w:rsidRPr="00634625" w:rsidRDefault="003B5845" w:rsidP="00617B3E">
            <w:pPr>
              <w:pStyle w:val="SmallStandard"/>
            </w:pPr>
            <w:r>
              <w:t>CableDuctRole</w:t>
            </w:r>
          </w:p>
        </w:tc>
        <w:tc>
          <w:tcPr>
            <w:tcW w:w="708" w:type="dxa"/>
            <w:shd w:val="clear" w:color="auto" w:fill="auto"/>
          </w:tcPr>
          <w:p w14:paraId="7C140B4C" w14:textId="77777777" w:rsidR="003B5845" w:rsidRPr="00D331EF" w:rsidRDefault="003B5845" w:rsidP="00617B3E">
            <w:pPr>
              <w:pStyle w:val="SmallStandard"/>
            </w:pPr>
            <w:r w:rsidRPr="00D01517">
              <w:t>0..*</w:t>
            </w:r>
          </w:p>
        </w:tc>
        <w:tc>
          <w:tcPr>
            <w:tcW w:w="1560" w:type="dxa"/>
            <w:shd w:val="clear" w:color="auto" w:fill="auto"/>
          </w:tcPr>
          <w:p w14:paraId="28026FA0" w14:textId="77777777" w:rsidR="003B5845" w:rsidRPr="00132C43" w:rsidRDefault="003B5845" w:rsidP="00617B3E">
            <w:pPr>
              <w:pStyle w:val="SmallStandard"/>
            </w:pPr>
            <w:r>
              <w:t>cableDuctSpecification</w:t>
            </w:r>
          </w:p>
        </w:tc>
        <w:tc>
          <w:tcPr>
            <w:tcW w:w="708" w:type="dxa"/>
            <w:shd w:val="clear" w:color="auto" w:fill="auto"/>
          </w:tcPr>
          <w:p w14:paraId="00812146" w14:textId="77777777" w:rsidR="003B5845" w:rsidRPr="00D331EF" w:rsidRDefault="003B5845" w:rsidP="00617B3E">
            <w:pPr>
              <w:pStyle w:val="SmallStandard"/>
            </w:pPr>
            <w:r w:rsidRPr="00D01517">
              <w:t>1</w:t>
            </w:r>
          </w:p>
        </w:tc>
        <w:tc>
          <w:tcPr>
            <w:tcW w:w="567" w:type="dxa"/>
            <w:shd w:val="clear" w:color="auto" w:fill="auto"/>
          </w:tcPr>
          <w:p w14:paraId="74E62D3A" w14:textId="77777777" w:rsidR="003B5845" w:rsidRPr="00D331EF" w:rsidRDefault="003B5845" w:rsidP="00617B3E">
            <w:pPr>
              <w:pStyle w:val="SmallStandard"/>
            </w:pPr>
            <w:r>
              <w:t>N</w:t>
            </w:r>
          </w:p>
        </w:tc>
        <w:tc>
          <w:tcPr>
            <w:tcW w:w="3969" w:type="dxa"/>
            <w:shd w:val="clear" w:color="auto" w:fill="auto"/>
          </w:tcPr>
          <w:p w14:paraId="3D62101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0CD01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1" w:name="_3ddece6268b69914bddbf187859e8c7b"/>
      <w:r>
        <w:rPr>
          <w:lang w:val="en-GB"/>
        </w:rPr>
        <w:t>CableLeadThrough</w:t>
      </w:r>
      <w:bookmarkEnd w:id="1301"/>
    </w:p>
    <w:p w14:paraId="26B2ABF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There can be different technical realizations of a lead through, e.g. it can be realized with a shrinking material or an additional seal. The properties of a </w:t>
      </w:r>
      <w:r w:rsidRPr="00A518C2">
        <w:rPr>
          <w:i/>
          <w:iCs/>
          <w:sz w:val="18"/>
          <w:szCs w:val="18"/>
          <w:lang w:val="en-GB"/>
        </w:rPr>
        <w:t>CableLeadThrough</w:t>
      </w:r>
      <w:r w:rsidRPr="00A518C2">
        <w:rPr>
          <w:sz w:val="18"/>
          <w:szCs w:val="18"/>
          <w:lang w:val="en-GB"/>
        </w:rPr>
        <w:t xml:space="preserve"> are defined in the referenced </w:t>
      </w:r>
      <w:r w:rsidRPr="00A518C2">
        <w:rPr>
          <w:i/>
          <w:iCs/>
          <w:sz w:val="18"/>
          <w:szCs w:val="18"/>
          <w:lang w:val="en-GB"/>
        </w:rPr>
        <w:t>CableLeadThroughSpecification</w:t>
      </w:r>
      <w:r w:rsidRPr="00A518C2">
        <w:rPr>
          <w:sz w:val="18"/>
          <w:szCs w:val="18"/>
          <w:lang w:val="en-GB"/>
        </w:rPr>
        <w:t>.</w:t>
      </w:r>
    </w:p>
    <w:p w14:paraId="2F7CC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BF55D4" w14:textId="77777777" w:rsidTr="00617B3E">
        <w:tc>
          <w:tcPr>
            <w:tcW w:w="2013" w:type="dxa"/>
            <w:shd w:val="clear" w:color="auto" w:fill="auto"/>
            <w:tcMar>
              <w:top w:w="28" w:type="dxa"/>
              <w:left w:w="28" w:type="dxa"/>
              <w:bottom w:w="28" w:type="dxa"/>
              <w:right w:w="28" w:type="dxa"/>
            </w:tcMar>
          </w:tcPr>
          <w:p w14:paraId="61567C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F2980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8F94D" w14:textId="77777777" w:rsidTr="00617B3E">
        <w:tc>
          <w:tcPr>
            <w:tcW w:w="2013" w:type="dxa"/>
            <w:shd w:val="clear" w:color="auto" w:fill="auto"/>
            <w:tcMar>
              <w:top w:w="28" w:type="dxa"/>
              <w:left w:w="28" w:type="dxa"/>
              <w:bottom w:w="28" w:type="dxa"/>
              <w:right w:w="28" w:type="dxa"/>
            </w:tcMar>
          </w:tcPr>
          <w:p w14:paraId="3D4C8793"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BF9D90F" w14:textId="77777777" w:rsidR="003B5845" w:rsidRPr="004A00BD" w:rsidRDefault="003B5845" w:rsidP="00617B3E">
            <w:pPr>
              <w:rPr>
                <w:sz w:val="22"/>
              </w:rPr>
            </w:pPr>
          </w:p>
        </w:tc>
      </w:tr>
      <w:tr w:rsidR="003B5845" w:rsidRPr="008359F5" w14:paraId="7B56A0B8" w14:textId="77777777" w:rsidTr="00617B3E">
        <w:tc>
          <w:tcPr>
            <w:tcW w:w="2013" w:type="dxa"/>
            <w:shd w:val="clear" w:color="auto" w:fill="auto"/>
            <w:tcMar>
              <w:top w:w="28" w:type="dxa"/>
              <w:left w:w="28" w:type="dxa"/>
              <w:bottom w:w="28" w:type="dxa"/>
              <w:right w:w="28" w:type="dxa"/>
            </w:tcMar>
          </w:tcPr>
          <w:p w14:paraId="2250EB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6914FB" w14:textId="77777777" w:rsidR="003B5845" w:rsidRPr="000437C1" w:rsidRDefault="003B5845" w:rsidP="00617B3E">
            <w:pPr>
              <w:pStyle w:val="SmallStandard"/>
            </w:pPr>
            <w:r>
              <w:t>false</w:t>
            </w:r>
          </w:p>
        </w:tc>
      </w:tr>
    </w:tbl>
    <w:p w14:paraId="4560B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8B8CFD" w14:textId="77777777" w:rsidTr="00617B3E">
        <w:tc>
          <w:tcPr>
            <w:tcW w:w="2013" w:type="dxa"/>
            <w:shd w:val="clear" w:color="auto" w:fill="auto"/>
            <w:tcMar>
              <w:top w:w="28" w:type="dxa"/>
              <w:left w:w="28" w:type="dxa"/>
              <w:bottom w:w="28" w:type="dxa"/>
              <w:right w:w="28" w:type="dxa"/>
            </w:tcMar>
          </w:tcPr>
          <w:p w14:paraId="29EFA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4E7B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E18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2A15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54C19E" w14:textId="77777777" w:rsidTr="00617B3E">
        <w:tc>
          <w:tcPr>
            <w:tcW w:w="2013" w:type="dxa"/>
            <w:shd w:val="clear" w:color="auto" w:fill="auto"/>
            <w:tcMar>
              <w:top w:w="28" w:type="dxa"/>
              <w:left w:w="28" w:type="dxa"/>
              <w:bottom w:w="28" w:type="dxa"/>
              <w:right w:w="28" w:type="dxa"/>
            </w:tcMar>
          </w:tcPr>
          <w:p w14:paraId="12ACA0C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3A1989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6885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6BD30" w14:textId="77777777" w:rsidR="003B5845" w:rsidRPr="004A00BD" w:rsidRDefault="003B5845" w:rsidP="00617B3E">
            <w:pPr>
              <w:jc w:val="left"/>
              <w:rPr>
                <w:sz w:val="22"/>
                <w:lang w:val="en-GB"/>
              </w:rPr>
            </w:pPr>
            <w:r w:rsidRPr="004A00BD">
              <w:rPr>
                <w:sz w:val="16"/>
                <w:szCs w:val="16"/>
                <w:lang w:val="en-GB"/>
              </w:rPr>
              <w:t>Specifies the identification of the CableLeadThrough. This must be unique within a GrommetSpecification.</w:t>
            </w:r>
          </w:p>
        </w:tc>
      </w:tr>
    </w:tbl>
    <w:p w14:paraId="369482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8D43D3" w14:textId="77777777" w:rsidTr="00617B3E">
        <w:tc>
          <w:tcPr>
            <w:tcW w:w="3856" w:type="dxa"/>
            <w:gridSpan w:val="3"/>
            <w:shd w:val="clear" w:color="auto" w:fill="auto"/>
          </w:tcPr>
          <w:p w14:paraId="7A5D24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240FD1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39CD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1B3FB9" w14:textId="77777777" w:rsidTr="00617B3E">
        <w:tc>
          <w:tcPr>
            <w:tcW w:w="1573" w:type="dxa"/>
            <w:shd w:val="clear" w:color="auto" w:fill="auto"/>
          </w:tcPr>
          <w:p w14:paraId="7C6FC2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897CB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8157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1095E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5486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74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117A42" w14:textId="77777777" w:rsidTr="00617B3E">
        <w:tc>
          <w:tcPr>
            <w:tcW w:w="1573" w:type="dxa"/>
            <w:shd w:val="clear" w:color="auto" w:fill="auto"/>
          </w:tcPr>
          <w:p w14:paraId="1F686BC8" w14:textId="77777777" w:rsidR="003B5845" w:rsidRPr="00634625" w:rsidRDefault="003B5845" w:rsidP="00617B3E">
            <w:pPr>
              <w:pStyle w:val="SmallStandard"/>
            </w:pPr>
            <w:r>
              <w:t>CableLeadThroughSpecification</w:t>
            </w:r>
          </w:p>
        </w:tc>
        <w:tc>
          <w:tcPr>
            <w:tcW w:w="1574" w:type="dxa"/>
            <w:shd w:val="clear" w:color="auto" w:fill="auto"/>
          </w:tcPr>
          <w:p w14:paraId="03FBADC1" w14:textId="77777777" w:rsidR="003B5845" w:rsidRPr="00132C43" w:rsidRDefault="003B5845" w:rsidP="00617B3E">
            <w:pPr>
              <w:pStyle w:val="SmallStandard"/>
            </w:pPr>
            <w:r>
              <w:t>cableLeadThroughSpecification</w:t>
            </w:r>
          </w:p>
        </w:tc>
        <w:tc>
          <w:tcPr>
            <w:tcW w:w="708" w:type="dxa"/>
            <w:shd w:val="clear" w:color="auto" w:fill="auto"/>
          </w:tcPr>
          <w:p w14:paraId="69456D46" w14:textId="77777777" w:rsidR="003B5845" w:rsidRPr="00D331EF" w:rsidRDefault="003B5845" w:rsidP="00617B3E">
            <w:pPr>
              <w:pStyle w:val="SmallStandard"/>
            </w:pPr>
            <w:r w:rsidRPr="00574783">
              <w:t>0..1</w:t>
            </w:r>
          </w:p>
        </w:tc>
        <w:tc>
          <w:tcPr>
            <w:tcW w:w="709" w:type="dxa"/>
            <w:shd w:val="clear" w:color="auto" w:fill="auto"/>
          </w:tcPr>
          <w:p w14:paraId="277DFE0F" w14:textId="77777777" w:rsidR="003B5845" w:rsidRPr="004A00BD" w:rsidRDefault="003B5845" w:rsidP="00617B3E">
            <w:pPr>
              <w:rPr>
                <w:sz w:val="22"/>
              </w:rPr>
            </w:pPr>
          </w:p>
        </w:tc>
        <w:tc>
          <w:tcPr>
            <w:tcW w:w="567" w:type="dxa"/>
            <w:shd w:val="clear" w:color="auto" w:fill="auto"/>
          </w:tcPr>
          <w:p w14:paraId="278840F2" w14:textId="77777777" w:rsidR="003B5845" w:rsidRPr="00D331EF" w:rsidRDefault="003B5845" w:rsidP="00617B3E">
            <w:pPr>
              <w:pStyle w:val="SmallStandard"/>
            </w:pPr>
            <w:r>
              <w:t>N</w:t>
            </w:r>
          </w:p>
        </w:tc>
        <w:tc>
          <w:tcPr>
            <w:tcW w:w="3969" w:type="dxa"/>
            <w:shd w:val="clear" w:color="auto" w:fill="auto"/>
          </w:tcPr>
          <w:p w14:paraId="31303F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r w:rsidR="003B5845" w:rsidRPr="004A00BD" w14:paraId="507DFE01" w14:textId="77777777" w:rsidTr="00617B3E">
        <w:tc>
          <w:tcPr>
            <w:tcW w:w="1573" w:type="dxa"/>
            <w:shd w:val="clear" w:color="auto" w:fill="auto"/>
          </w:tcPr>
          <w:p w14:paraId="708C05EC" w14:textId="77777777" w:rsidR="003B5845" w:rsidRPr="00634625" w:rsidRDefault="003B5845" w:rsidP="00617B3E">
            <w:pPr>
              <w:pStyle w:val="SmallStandard"/>
            </w:pPr>
            <w:r>
              <w:t>PlacementPoint</w:t>
            </w:r>
          </w:p>
        </w:tc>
        <w:tc>
          <w:tcPr>
            <w:tcW w:w="1574" w:type="dxa"/>
            <w:shd w:val="clear" w:color="auto" w:fill="auto"/>
          </w:tcPr>
          <w:p w14:paraId="46CC27AB" w14:textId="77777777" w:rsidR="003B5845" w:rsidRPr="00132C43" w:rsidRDefault="003B5845" w:rsidP="00617B3E">
            <w:pPr>
              <w:pStyle w:val="SmallStandard"/>
            </w:pPr>
            <w:r>
              <w:t>placementPoint</w:t>
            </w:r>
          </w:p>
        </w:tc>
        <w:tc>
          <w:tcPr>
            <w:tcW w:w="708" w:type="dxa"/>
            <w:shd w:val="clear" w:color="auto" w:fill="auto"/>
          </w:tcPr>
          <w:p w14:paraId="211AAB8E" w14:textId="77777777" w:rsidR="003B5845" w:rsidRPr="00D331EF" w:rsidRDefault="003B5845" w:rsidP="00617B3E">
            <w:pPr>
              <w:pStyle w:val="SmallStandard"/>
            </w:pPr>
            <w:r w:rsidRPr="00574783">
              <w:t>0..1</w:t>
            </w:r>
          </w:p>
        </w:tc>
        <w:tc>
          <w:tcPr>
            <w:tcW w:w="709" w:type="dxa"/>
            <w:shd w:val="clear" w:color="auto" w:fill="auto"/>
          </w:tcPr>
          <w:p w14:paraId="173437A9" w14:textId="77777777" w:rsidR="003B5845" w:rsidRPr="00D331EF" w:rsidRDefault="003B5845" w:rsidP="00617B3E">
            <w:pPr>
              <w:pStyle w:val="SmallStandard"/>
            </w:pPr>
            <w:r w:rsidRPr="00207506">
              <w:t>0..*</w:t>
            </w:r>
          </w:p>
        </w:tc>
        <w:tc>
          <w:tcPr>
            <w:tcW w:w="567" w:type="dxa"/>
            <w:shd w:val="clear" w:color="auto" w:fill="auto"/>
          </w:tcPr>
          <w:p w14:paraId="49481666" w14:textId="77777777" w:rsidR="003B5845" w:rsidRPr="00D331EF" w:rsidRDefault="003B5845" w:rsidP="00617B3E">
            <w:pPr>
              <w:pStyle w:val="SmallStandard"/>
            </w:pPr>
            <w:r>
              <w:t>N</w:t>
            </w:r>
          </w:p>
        </w:tc>
        <w:tc>
          <w:tcPr>
            <w:tcW w:w="3969" w:type="dxa"/>
            <w:shd w:val="clear" w:color="auto" w:fill="auto"/>
          </w:tcPr>
          <w:p w14:paraId="6D90363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bl>
    <w:p w14:paraId="0C8654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541200" w14:textId="77777777" w:rsidTr="00617B3E">
        <w:tc>
          <w:tcPr>
            <w:tcW w:w="2296" w:type="dxa"/>
            <w:gridSpan w:val="2"/>
            <w:shd w:val="clear" w:color="auto" w:fill="auto"/>
          </w:tcPr>
          <w:p w14:paraId="1867F1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B17AB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BD618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0A91C9" w14:textId="77777777" w:rsidTr="00617B3E">
        <w:tc>
          <w:tcPr>
            <w:tcW w:w="1588" w:type="dxa"/>
            <w:shd w:val="clear" w:color="auto" w:fill="auto"/>
          </w:tcPr>
          <w:p w14:paraId="494351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68E40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AC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7924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972D75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BC335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65A669" w14:textId="77777777" w:rsidTr="00617B3E">
        <w:tc>
          <w:tcPr>
            <w:tcW w:w="1588" w:type="dxa"/>
            <w:shd w:val="clear" w:color="auto" w:fill="auto"/>
          </w:tcPr>
          <w:p w14:paraId="00878532" w14:textId="77777777" w:rsidR="003B5845" w:rsidRPr="00634625" w:rsidRDefault="003B5845" w:rsidP="00617B3E">
            <w:pPr>
              <w:pStyle w:val="SmallStandard"/>
            </w:pPr>
            <w:r>
              <w:t>GrommetSpecification</w:t>
            </w:r>
          </w:p>
        </w:tc>
        <w:tc>
          <w:tcPr>
            <w:tcW w:w="708" w:type="dxa"/>
            <w:shd w:val="clear" w:color="auto" w:fill="auto"/>
          </w:tcPr>
          <w:p w14:paraId="6A0D72FA" w14:textId="77777777" w:rsidR="003B5845" w:rsidRPr="00D331EF" w:rsidRDefault="003B5845" w:rsidP="00617B3E">
            <w:pPr>
              <w:pStyle w:val="SmallStandard"/>
            </w:pPr>
            <w:r w:rsidRPr="00D01517">
              <w:t>1</w:t>
            </w:r>
          </w:p>
        </w:tc>
        <w:tc>
          <w:tcPr>
            <w:tcW w:w="1560" w:type="dxa"/>
            <w:shd w:val="clear" w:color="auto" w:fill="auto"/>
          </w:tcPr>
          <w:p w14:paraId="2100DA48" w14:textId="77777777" w:rsidR="003B5845" w:rsidRPr="00132C43" w:rsidRDefault="003B5845" w:rsidP="00617B3E">
            <w:pPr>
              <w:pStyle w:val="SmallStandard"/>
            </w:pPr>
            <w:r>
              <w:t>cableLeadThrough</w:t>
            </w:r>
          </w:p>
        </w:tc>
        <w:tc>
          <w:tcPr>
            <w:tcW w:w="708" w:type="dxa"/>
            <w:shd w:val="clear" w:color="auto" w:fill="auto"/>
          </w:tcPr>
          <w:p w14:paraId="38C2CBF5" w14:textId="77777777" w:rsidR="003B5845" w:rsidRPr="00D331EF" w:rsidRDefault="003B5845" w:rsidP="00617B3E">
            <w:pPr>
              <w:pStyle w:val="SmallStandard"/>
            </w:pPr>
            <w:r w:rsidRPr="00D01517">
              <w:t>0..*</w:t>
            </w:r>
          </w:p>
        </w:tc>
        <w:tc>
          <w:tcPr>
            <w:tcW w:w="567" w:type="dxa"/>
            <w:shd w:val="clear" w:color="auto" w:fill="auto"/>
          </w:tcPr>
          <w:p w14:paraId="24173AA4" w14:textId="77777777" w:rsidR="003B5845" w:rsidRDefault="003B5845" w:rsidP="00617B3E">
            <w:pPr>
              <w:pStyle w:val="SmallStandard"/>
            </w:pPr>
            <w:r>
              <w:t>Y</w:t>
            </w:r>
          </w:p>
        </w:tc>
        <w:tc>
          <w:tcPr>
            <w:tcW w:w="3969" w:type="dxa"/>
            <w:shd w:val="clear" w:color="auto" w:fill="auto"/>
          </w:tcPr>
          <w:p w14:paraId="2A3167BE" w14:textId="77777777" w:rsidR="003B5845" w:rsidRDefault="003B5845" w:rsidP="00617B3E">
            <w:pPr>
              <w:pStyle w:val="SmallStandard"/>
            </w:pPr>
            <w:r w:rsidRPr="00491287">
              <w:t xml:space="preserve">Specifies the CableLeadThroughs of the Grommet. </w:t>
            </w:r>
          </w:p>
        </w:tc>
      </w:tr>
      <w:tr w:rsidR="003B5845" w:rsidRPr="00CC6307" w14:paraId="45C25A62" w14:textId="77777777" w:rsidTr="00617B3E">
        <w:tc>
          <w:tcPr>
            <w:tcW w:w="1588" w:type="dxa"/>
            <w:shd w:val="clear" w:color="auto" w:fill="auto"/>
          </w:tcPr>
          <w:p w14:paraId="0AADE171" w14:textId="77777777" w:rsidR="003B5845" w:rsidRPr="00634625" w:rsidRDefault="003B5845" w:rsidP="00617B3E">
            <w:pPr>
              <w:pStyle w:val="SmallStandard"/>
            </w:pPr>
            <w:r>
              <w:t>CableLeadThroughReference</w:t>
            </w:r>
          </w:p>
        </w:tc>
        <w:tc>
          <w:tcPr>
            <w:tcW w:w="708" w:type="dxa"/>
            <w:shd w:val="clear" w:color="auto" w:fill="auto"/>
          </w:tcPr>
          <w:p w14:paraId="4BAE509E" w14:textId="77777777" w:rsidR="003B5845" w:rsidRPr="004A00BD" w:rsidRDefault="003B5845" w:rsidP="00617B3E">
            <w:pPr>
              <w:rPr>
                <w:sz w:val="22"/>
              </w:rPr>
            </w:pPr>
          </w:p>
        </w:tc>
        <w:tc>
          <w:tcPr>
            <w:tcW w:w="1560" w:type="dxa"/>
            <w:shd w:val="clear" w:color="auto" w:fill="auto"/>
          </w:tcPr>
          <w:p w14:paraId="79578973" w14:textId="77777777" w:rsidR="003B5845" w:rsidRPr="004A00BD" w:rsidRDefault="003B5845" w:rsidP="00617B3E">
            <w:pPr>
              <w:rPr>
                <w:sz w:val="22"/>
              </w:rPr>
            </w:pPr>
          </w:p>
        </w:tc>
        <w:tc>
          <w:tcPr>
            <w:tcW w:w="708" w:type="dxa"/>
            <w:shd w:val="clear" w:color="auto" w:fill="auto"/>
          </w:tcPr>
          <w:p w14:paraId="2E40E8A1" w14:textId="77777777" w:rsidR="003B5845" w:rsidRPr="00D331EF" w:rsidRDefault="003B5845" w:rsidP="00617B3E">
            <w:pPr>
              <w:pStyle w:val="SmallStandard"/>
            </w:pPr>
            <w:r w:rsidRPr="00D01517">
              <w:t>0..1</w:t>
            </w:r>
          </w:p>
        </w:tc>
        <w:tc>
          <w:tcPr>
            <w:tcW w:w="567" w:type="dxa"/>
            <w:shd w:val="clear" w:color="auto" w:fill="auto"/>
          </w:tcPr>
          <w:p w14:paraId="0B29390A" w14:textId="77777777" w:rsidR="003B5845" w:rsidRPr="00D331EF" w:rsidRDefault="003B5845" w:rsidP="00617B3E">
            <w:pPr>
              <w:pStyle w:val="SmallStandard"/>
            </w:pPr>
            <w:r>
              <w:t>N</w:t>
            </w:r>
          </w:p>
        </w:tc>
        <w:tc>
          <w:tcPr>
            <w:tcW w:w="3969" w:type="dxa"/>
            <w:shd w:val="clear" w:color="auto" w:fill="auto"/>
          </w:tcPr>
          <w:p w14:paraId="477DF239" w14:textId="77777777" w:rsidR="003B5845" w:rsidRPr="004A00BD" w:rsidRDefault="003B5845" w:rsidP="00617B3E">
            <w:pPr>
              <w:rPr>
                <w:sz w:val="22"/>
              </w:rPr>
            </w:pPr>
          </w:p>
        </w:tc>
      </w:tr>
    </w:tbl>
    <w:p w14:paraId="4C124E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2" w:name="_c9c5ac29f9c69978cd81b36176115536"/>
      <w:r>
        <w:rPr>
          <w:lang w:val="en-GB"/>
        </w:rPr>
        <w:t>CableLeadThroughSpecification</w:t>
      </w:r>
      <w:bookmarkEnd w:id="1302"/>
    </w:p>
    <w:p w14:paraId="754AEF8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 </w:t>
      </w:r>
      <w:r w:rsidRPr="00A518C2">
        <w:rPr>
          <w:i/>
          <w:iCs/>
          <w:sz w:val="18"/>
          <w:szCs w:val="18"/>
          <w:lang w:val="en-GB"/>
        </w:rPr>
        <w:t xml:space="preserve">CableLeadThroughSpecification </w:t>
      </w:r>
      <w:r w:rsidRPr="00A518C2">
        <w:rPr>
          <w:sz w:val="18"/>
          <w:szCs w:val="18"/>
          <w:lang w:val="en-GB"/>
        </w:rPr>
        <w:t xml:space="preserve">defines the technical properties of a </w:t>
      </w:r>
      <w:r w:rsidRPr="00A518C2">
        <w:rPr>
          <w:i/>
          <w:iCs/>
          <w:sz w:val="18"/>
          <w:szCs w:val="18"/>
          <w:lang w:val="en-GB"/>
        </w:rPr>
        <w:t>CableLeadThrough</w:t>
      </w:r>
      <w:r w:rsidRPr="00A518C2">
        <w:rPr>
          <w:sz w:val="18"/>
          <w:szCs w:val="18"/>
          <w:lang w:val="en-GB"/>
        </w:rPr>
        <w:t xml:space="preserve"> (or a set of similar ones).</w:t>
      </w:r>
    </w:p>
    <w:p w14:paraId="56D3A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DB5E01B" w14:textId="77777777" w:rsidTr="00617B3E">
        <w:tc>
          <w:tcPr>
            <w:tcW w:w="2013" w:type="dxa"/>
            <w:shd w:val="clear" w:color="auto" w:fill="auto"/>
            <w:tcMar>
              <w:top w:w="28" w:type="dxa"/>
              <w:left w:w="28" w:type="dxa"/>
              <w:bottom w:w="28" w:type="dxa"/>
              <w:right w:w="28" w:type="dxa"/>
            </w:tcMar>
          </w:tcPr>
          <w:p w14:paraId="1055AF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38879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1A87F7" w14:textId="77777777" w:rsidTr="00617B3E">
        <w:tc>
          <w:tcPr>
            <w:tcW w:w="2013" w:type="dxa"/>
            <w:shd w:val="clear" w:color="auto" w:fill="auto"/>
            <w:tcMar>
              <w:top w:w="28" w:type="dxa"/>
              <w:left w:w="28" w:type="dxa"/>
              <w:bottom w:w="28" w:type="dxa"/>
              <w:right w:w="28" w:type="dxa"/>
            </w:tcMar>
          </w:tcPr>
          <w:p w14:paraId="15632D2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7CD45" w14:textId="77777777" w:rsidR="003B5845" w:rsidRPr="004A00BD" w:rsidRDefault="003B5845" w:rsidP="00617B3E">
            <w:pPr>
              <w:rPr>
                <w:sz w:val="22"/>
              </w:rPr>
            </w:pPr>
          </w:p>
        </w:tc>
      </w:tr>
      <w:tr w:rsidR="003B5845" w:rsidRPr="008359F5" w14:paraId="139DE148" w14:textId="77777777" w:rsidTr="00617B3E">
        <w:tc>
          <w:tcPr>
            <w:tcW w:w="2013" w:type="dxa"/>
            <w:shd w:val="clear" w:color="auto" w:fill="auto"/>
            <w:tcMar>
              <w:top w:w="28" w:type="dxa"/>
              <w:left w:w="28" w:type="dxa"/>
              <w:bottom w:w="28" w:type="dxa"/>
              <w:right w:w="28" w:type="dxa"/>
            </w:tcMar>
          </w:tcPr>
          <w:p w14:paraId="48DED5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B2DB90" w14:textId="77777777" w:rsidR="003B5845" w:rsidRPr="000437C1" w:rsidRDefault="003B5845" w:rsidP="00617B3E">
            <w:pPr>
              <w:pStyle w:val="SmallStandard"/>
            </w:pPr>
            <w:r>
              <w:t>false</w:t>
            </w:r>
          </w:p>
        </w:tc>
      </w:tr>
    </w:tbl>
    <w:p w14:paraId="2AD842F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30C37BF" w14:textId="77777777" w:rsidTr="00617B3E">
        <w:tc>
          <w:tcPr>
            <w:tcW w:w="2013" w:type="dxa"/>
            <w:shd w:val="clear" w:color="auto" w:fill="auto"/>
            <w:tcMar>
              <w:top w:w="28" w:type="dxa"/>
              <w:left w:w="28" w:type="dxa"/>
              <w:bottom w:w="28" w:type="dxa"/>
              <w:right w:w="28" w:type="dxa"/>
            </w:tcMar>
          </w:tcPr>
          <w:p w14:paraId="458D3C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64A19E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D1B74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0B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81A4AB" w14:textId="77777777" w:rsidTr="00617B3E">
        <w:tc>
          <w:tcPr>
            <w:tcW w:w="2013" w:type="dxa"/>
            <w:shd w:val="clear" w:color="auto" w:fill="auto"/>
            <w:tcMar>
              <w:top w:w="28" w:type="dxa"/>
              <w:left w:w="28" w:type="dxa"/>
              <w:bottom w:w="28" w:type="dxa"/>
              <w:right w:w="28" w:type="dxa"/>
            </w:tcMar>
          </w:tcPr>
          <w:p w14:paraId="76C372F3"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31DC8F1" w14:textId="77777777" w:rsidR="003B5845" w:rsidRPr="008359F5" w:rsidRDefault="003B5845" w:rsidP="00617B3E">
            <w:pPr>
              <w:pStyle w:val="SmallStandard"/>
            </w:pPr>
            <w:r w:rsidRPr="00D21799">
              <w:t>CableLeadThroughType</w:t>
            </w:r>
          </w:p>
        </w:tc>
        <w:tc>
          <w:tcPr>
            <w:tcW w:w="709" w:type="dxa"/>
            <w:shd w:val="clear" w:color="auto" w:fill="auto"/>
            <w:tcMar>
              <w:top w:w="28" w:type="dxa"/>
              <w:left w:w="28" w:type="dxa"/>
              <w:bottom w:w="28" w:type="dxa"/>
              <w:right w:w="28" w:type="dxa"/>
            </w:tcMar>
          </w:tcPr>
          <w:p w14:paraId="68B298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8B5D29" w14:textId="77777777" w:rsidR="003B5845" w:rsidRPr="004A00BD" w:rsidRDefault="003B5845" w:rsidP="00617B3E">
            <w:pPr>
              <w:jc w:val="left"/>
              <w:rPr>
                <w:sz w:val="22"/>
                <w:lang w:val="en-GB"/>
              </w:rPr>
            </w:pPr>
            <w:r w:rsidRPr="004A00BD">
              <w:rPr>
                <w:sz w:val="16"/>
                <w:szCs w:val="16"/>
                <w:lang w:val="en-GB"/>
              </w:rPr>
              <w:t xml:space="preserve">Defines the type of a cable lead through. Standardized values are defined in an </w:t>
            </w:r>
            <w:r w:rsidRPr="004A00BD">
              <w:rPr>
                <w:i/>
                <w:iCs/>
                <w:sz w:val="16"/>
                <w:szCs w:val="16"/>
                <w:lang w:val="en-GB"/>
              </w:rPr>
              <w:t>OpenEnumeration</w:t>
            </w:r>
            <w:r w:rsidRPr="004A00BD">
              <w:rPr>
                <w:sz w:val="16"/>
                <w:szCs w:val="16"/>
                <w:lang w:val="en-GB"/>
              </w:rPr>
              <w:t>.</w:t>
            </w:r>
          </w:p>
        </w:tc>
      </w:tr>
      <w:tr w:rsidR="003B5845" w:rsidRPr="006675E2" w14:paraId="36059DD7" w14:textId="77777777" w:rsidTr="00617B3E">
        <w:tc>
          <w:tcPr>
            <w:tcW w:w="2013" w:type="dxa"/>
            <w:shd w:val="clear" w:color="auto" w:fill="auto"/>
            <w:tcMar>
              <w:top w:w="28" w:type="dxa"/>
              <w:left w:w="28" w:type="dxa"/>
              <w:bottom w:w="28" w:type="dxa"/>
              <w:right w:w="28" w:type="dxa"/>
            </w:tcMar>
          </w:tcPr>
          <w:p w14:paraId="4797057E"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07BA96A8" w14:textId="77777777" w:rsidR="003B5845" w:rsidRPr="008359F5" w:rsidRDefault="003B5845" w:rsidP="00617B3E">
            <w:pPr>
              <w:pStyle w:val="SmallStandard"/>
            </w:pPr>
            <w:r w:rsidRPr="00D21799">
              <w:t>CableLeadThroughGeometry</w:t>
            </w:r>
          </w:p>
        </w:tc>
        <w:tc>
          <w:tcPr>
            <w:tcW w:w="709" w:type="dxa"/>
            <w:shd w:val="clear" w:color="auto" w:fill="auto"/>
            <w:tcMar>
              <w:top w:w="28" w:type="dxa"/>
              <w:left w:w="28" w:type="dxa"/>
              <w:bottom w:w="28" w:type="dxa"/>
              <w:right w:w="28" w:type="dxa"/>
            </w:tcMar>
          </w:tcPr>
          <w:p w14:paraId="1C3263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1B4A7E" w14:textId="77777777" w:rsidR="003B5845" w:rsidRPr="004A00BD" w:rsidRDefault="003B5845" w:rsidP="00617B3E">
            <w:pPr>
              <w:jc w:val="left"/>
              <w:rPr>
                <w:sz w:val="22"/>
              </w:rPr>
            </w:pPr>
            <w:r w:rsidRPr="004A00BD">
              <w:rPr>
                <w:sz w:val="16"/>
                <w:szCs w:val="16"/>
                <w:lang w:val="en-GB"/>
              </w:rPr>
              <w:t xml:space="preserve">Defines the geometry of a cable lead through in the sealing area. </w:t>
            </w:r>
            <w:r w:rsidRPr="004A00BD">
              <w:rPr>
                <w:sz w:val="16"/>
                <w:szCs w:val="16"/>
              </w:rPr>
              <w:t xml:space="preserve">Standardized values are defined in an </w:t>
            </w:r>
            <w:r w:rsidRPr="004A00BD">
              <w:rPr>
                <w:i/>
                <w:iCs/>
                <w:sz w:val="16"/>
                <w:szCs w:val="16"/>
              </w:rPr>
              <w:t>OpenEnumeration</w:t>
            </w:r>
            <w:r w:rsidRPr="004A00BD">
              <w:rPr>
                <w:sz w:val="16"/>
                <w:szCs w:val="16"/>
              </w:rPr>
              <w:t>.</w:t>
            </w:r>
          </w:p>
        </w:tc>
      </w:tr>
      <w:tr w:rsidR="003B5845" w:rsidRPr="004A00BD" w14:paraId="5736F412" w14:textId="77777777" w:rsidTr="00617B3E">
        <w:tc>
          <w:tcPr>
            <w:tcW w:w="2013" w:type="dxa"/>
            <w:shd w:val="clear" w:color="auto" w:fill="auto"/>
            <w:tcMar>
              <w:top w:w="28" w:type="dxa"/>
              <w:left w:w="28" w:type="dxa"/>
              <w:bottom w:w="28" w:type="dxa"/>
              <w:right w:w="28" w:type="dxa"/>
            </w:tcMar>
          </w:tcPr>
          <w:p w14:paraId="10850152" w14:textId="77777777" w:rsidR="003B5845" w:rsidRPr="00620BBE" w:rsidRDefault="003B5845" w:rsidP="00617B3E">
            <w:pPr>
              <w:pStyle w:val="SmallStandard"/>
            </w:pPr>
            <w:r w:rsidRPr="00620BBE">
              <w:t>sealingDimension</w:t>
            </w:r>
          </w:p>
        </w:tc>
        <w:tc>
          <w:tcPr>
            <w:tcW w:w="1559" w:type="dxa"/>
            <w:shd w:val="clear" w:color="auto" w:fill="auto"/>
            <w:tcMar>
              <w:top w:w="28" w:type="dxa"/>
              <w:left w:w="28" w:type="dxa"/>
              <w:bottom w:w="28" w:type="dxa"/>
              <w:right w:w="28" w:type="dxa"/>
            </w:tcMar>
          </w:tcPr>
          <w:p w14:paraId="599073D0"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5B7E8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56ACFB" w14:textId="77777777" w:rsidR="003B5845" w:rsidRPr="004A00BD" w:rsidRDefault="003B5845" w:rsidP="00617B3E">
            <w:pPr>
              <w:jc w:val="left"/>
              <w:rPr>
                <w:sz w:val="22"/>
                <w:lang w:val="en-GB"/>
              </w:rPr>
            </w:pPr>
            <w:r w:rsidRPr="004A00BD">
              <w:rPr>
                <w:sz w:val="16"/>
                <w:szCs w:val="16"/>
                <w:lang w:val="en-GB"/>
              </w:rPr>
              <w:t>Specifies the dimension of the cable lead through in the sealing area.</w:t>
            </w:r>
          </w:p>
        </w:tc>
      </w:tr>
      <w:tr w:rsidR="003B5845" w:rsidRPr="004A00BD" w14:paraId="0DA56C25" w14:textId="77777777" w:rsidTr="00617B3E">
        <w:tc>
          <w:tcPr>
            <w:tcW w:w="2013" w:type="dxa"/>
            <w:shd w:val="clear" w:color="auto" w:fill="auto"/>
            <w:tcMar>
              <w:top w:w="28" w:type="dxa"/>
              <w:left w:w="28" w:type="dxa"/>
              <w:bottom w:w="28" w:type="dxa"/>
              <w:right w:w="28" w:type="dxa"/>
            </w:tcMar>
          </w:tcPr>
          <w:p w14:paraId="723E3D0A" w14:textId="77777777" w:rsidR="003B5845" w:rsidRPr="00620BBE" w:rsidRDefault="003B5845" w:rsidP="00617B3E">
            <w:pPr>
              <w:pStyle w:val="SmallStandard"/>
            </w:pPr>
            <w:r w:rsidRPr="00620BBE">
              <w:lastRenderedPageBreak/>
              <w:t>minSegmentOutsideDiameter</w:t>
            </w:r>
          </w:p>
        </w:tc>
        <w:tc>
          <w:tcPr>
            <w:tcW w:w="1559" w:type="dxa"/>
            <w:shd w:val="clear" w:color="auto" w:fill="auto"/>
            <w:tcMar>
              <w:top w:w="28" w:type="dxa"/>
              <w:left w:w="28" w:type="dxa"/>
              <w:bottom w:w="28" w:type="dxa"/>
              <w:right w:w="28" w:type="dxa"/>
            </w:tcMar>
          </w:tcPr>
          <w:p w14:paraId="58B8950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3B0D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86C7A2" w14:textId="77777777" w:rsidR="003B5845" w:rsidRPr="004A00BD" w:rsidRDefault="003B5845" w:rsidP="00617B3E">
            <w:pPr>
              <w:jc w:val="left"/>
              <w:rPr>
                <w:sz w:val="22"/>
                <w:lang w:val="en-GB"/>
              </w:rPr>
            </w:pPr>
            <w:r w:rsidRPr="004A00BD">
              <w:rPr>
                <w:sz w:val="16"/>
                <w:szCs w:val="16"/>
                <w:lang w:val="en-GB"/>
              </w:rPr>
              <w:t>Specifies the minimum diameter a segment can have to fit through the cable lead through. This definition is necessary, since segments that are too small might cause movements and unacceptable torsion forces or they are not sealable.</w:t>
            </w:r>
          </w:p>
        </w:tc>
      </w:tr>
      <w:tr w:rsidR="003B5845" w:rsidRPr="004A00BD" w14:paraId="504A3561" w14:textId="77777777" w:rsidTr="00617B3E">
        <w:tc>
          <w:tcPr>
            <w:tcW w:w="2013" w:type="dxa"/>
            <w:shd w:val="clear" w:color="auto" w:fill="auto"/>
            <w:tcMar>
              <w:top w:w="28" w:type="dxa"/>
              <w:left w:w="28" w:type="dxa"/>
              <w:bottom w:w="28" w:type="dxa"/>
              <w:right w:w="28" w:type="dxa"/>
            </w:tcMar>
          </w:tcPr>
          <w:p w14:paraId="1E327633" w14:textId="77777777" w:rsidR="003B5845" w:rsidRPr="00620BBE" w:rsidRDefault="003B5845" w:rsidP="00617B3E">
            <w:pPr>
              <w:pStyle w:val="SmallStandard"/>
            </w:pPr>
            <w:r w:rsidRPr="00620BBE">
              <w:t>maxSegmentOutsideDiameter</w:t>
            </w:r>
          </w:p>
        </w:tc>
        <w:tc>
          <w:tcPr>
            <w:tcW w:w="1559" w:type="dxa"/>
            <w:shd w:val="clear" w:color="auto" w:fill="auto"/>
            <w:tcMar>
              <w:top w:w="28" w:type="dxa"/>
              <w:left w:w="28" w:type="dxa"/>
              <w:bottom w:w="28" w:type="dxa"/>
              <w:right w:w="28" w:type="dxa"/>
            </w:tcMar>
          </w:tcPr>
          <w:p w14:paraId="10ED43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377F4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1A7D6A" w14:textId="77777777" w:rsidR="003B5845" w:rsidRPr="004A00BD" w:rsidRDefault="003B5845" w:rsidP="00617B3E">
            <w:pPr>
              <w:jc w:val="left"/>
              <w:rPr>
                <w:sz w:val="22"/>
                <w:lang w:val="en-GB"/>
              </w:rPr>
            </w:pPr>
            <w:r w:rsidRPr="004A00BD">
              <w:rPr>
                <w:sz w:val="16"/>
                <w:szCs w:val="16"/>
                <w:lang w:val="en-GB"/>
              </w:rPr>
              <w:t>Specifies the maximum diameter a segment can have to fit into the cable lead through.</w:t>
            </w:r>
          </w:p>
        </w:tc>
      </w:tr>
      <w:tr w:rsidR="003B5845" w:rsidRPr="004A00BD" w14:paraId="2667D261" w14:textId="77777777" w:rsidTr="00617B3E">
        <w:tc>
          <w:tcPr>
            <w:tcW w:w="2013" w:type="dxa"/>
            <w:shd w:val="clear" w:color="auto" w:fill="auto"/>
            <w:tcMar>
              <w:top w:w="28" w:type="dxa"/>
              <w:left w:w="28" w:type="dxa"/>
              <w:bottom w:w="28" w:type="dxa"/>
              <w:right w:w="28" w:type="dxa"/>
            </w:tcMar>
          </w:tcPr>
          <w:p w14:paraId="49EEBD54"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6E2195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F389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F7A453" w14:textId="77777777" w:rsidR="003B5845" w:rsidRPr="004A00BD" w:rsidRDefault="003B5845" w:rsidP="00617B3E">
            <w:pPr>
              <w:jc w:val="left"/>
              <w:rPr>
                <w:sz w:val="22"/>
                <w:lang w:val="en-GB"/>
              </w:rPr>
            </w:pPr>
            <w:r w:rsidRPr="004A00BD">
              <w:rPr>
                <w:sz w:val="16"/>
                <w:szCs w:val="16"/>
                <w:lang w:val="en-GB"/>
              </w:rPr>
              <w:t>Specifies if the cable lead through is sealable.</w:t>
            </w:r>
          </w:p>
        </w:tc>
      </w:tr>
    </w:tbl>
    <w:p w14:paraId="77FE9E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4324F" w14:textId="77777777" w:rsidTr="00617B3E">
        <w:tc>
          <w:tcPr>
            <w:tcW w:w="2296" w:type="dxa"/>
            <w:gridSpan w:val="2"/>
            <w:shd w:val="clear" w:color="auto" w:fill="auto"/>
          </w:tcPr>
          <w:p w14:paraId="7E2642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C872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D51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23AE47" w14:textId="77777777" w:rsidTr="00617B3E">
        <w:tc>
          <w:tcPr>
            <w:tcW w:w="1588" w:type="dxa"/>
            <w:shd w:val="clear" w:color="auto" w:fill="auto"/>
          </w:tcPr>
          <w:p w14:paraId="7C9AC86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90711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27EBA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89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E2A8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5C1F2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B13D29" w14:textId="77777777" w:rsidTr="00617B3E">
        <w:tc>
          <w:tcPr>
            <w:tcW w:w="1588" w:type="dxa"/>
            <w:shd w:val="clear" w:color="auto" w:fill="auto"/>
          </w:tcPr>
          <w:p w14:paraId="4CE1997B" w14:textId="77777777" w:rsidR="003B5845" w:rsidRPr="00634625" w:rsidRDefault="003B5845" w:rsidP="00617B3E">
            <w:pPr>
              <w:pStyle w:val="SmallStandard"/>
            </w:pPr>
            <w:r>
              <w:t>CableLeadThrough</w:t>
            </w:r>
          </w:p>
        </w:tc>
        <w:tc>
          <w:tcPr>
            <w:tcW w:w="708" w:type="dxa"/>
            <w:shd w:val="clear" w:color="auto" w:fill="auto"/>
          </w:tcPr>
          <w:p w14:paraId="05C9ECA9" w14:textId="77777777" w:rsidR="003B5845" w:rsidRPr="004A00BD" w:rsidRDefault="003B5845" w:rsidP="00617B3E">
            <w:pPr>
              <w:rPr>
                <w:sz w:val="22"/>
              </w:rPr>
            </w:pPr>
          </w:p>
        </w:tc>
        <w:tc>
          <w:tcPr>
            <w:tcW w:w="1560" w:type="dxa"/>
            <w:shd w:val="clear" w:color="auto" w:fill="auto"/>
          </w:tcPr>
          <w:p w14:paraId="2E88D53B" w14:textId="77777777" w:rsidR="003B5845" w:rsidRPr="00132C43" w:rsidRDefault="003B5845" w:rsidP="00617B3E">
            <w:pPr>
              <w:pStyle w:val="SmallStandard"/>
            </w:pPr>
            <w:r>
              <w:t>cableLeadThroughSpecification</w:t>
            </w:r>
          </w:p>
        </w:tc>
        <w:tc>
          <w:tcPr>
            <w:tcW w:w="708" w:type="dxa"/>
            <w:shd w:val="clear" w:color="auto" w:fill="auto"/>
          </w:tcPr>
          <w:p w14:paraId="5268F6FF" w14:textId="77777777" w:rsidR="003B5845" w:rsidRPr="00D331EF" w:rsidRDefault="003B5845" w:rsidP="00617B3E">
            <w:pPr>
              <w:pStyle w:val="SmallStandard"/>
            </w:pPr>
            <w:r w:rsidRPr="00D01517">
              <w:t>0..1</w:t>
            </w:r>
          </w:p>
        </w:tc>
        <w:tc>
          <w:tcPr>
            <w:tcW w:w="567" w:type="dxa"/>
            <w:shd w:val="clear" w:color="auto" w:fill="auto"/>
          </w:tcPr>
          <w:p w14:paraId="1FD8882E" w14:textId="77777777" w:rsidR="003B5845" w:rsidRPr="00D331EF" w:rsidRDefault="003B5845" w:rsidP="00617B3E">
            <w:pPr>
              <w:pStyle w:val="SmallStandard"/>
            </w:pPr>
            <w:r>
              <w:t>N</w:t>
            </w:r>
          </w:p>
        </w:tc>
        <w:tc>
          <w:tcPr>
            <w:tcW w:w="3969" w:type="dxa"/>
            <w:shd w:val="clear" w:color="auto" w:fill="auto"/>
          </w:tcPr>
          <w:p w14:paraId="50ED03A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bl>
    <w:p w14:paraId="3D8429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3" w:name="_a0e202dfb6cefe4f4aa5cb9e75bf788d"/>
      <w:r>
        <w:rPr>
          <w:lang w:val="en-GB"/>
        </w:rPr>
        <w:t>CableTieSpecification</w:t>
      </w:r>
      <w:bookmarkEnd w:id="1303"/>
    </w:p>
    <w:p w14:paraId="123A25DE" w14:textId="77777777" w:rsidR="003B5845" w:rsidRPr="00A518C2" w:rsidRDefault="003B5845" w:rsidP="003B5845">
      <w:pPr>
        <w:rPr>
          <w:lang w:val="en-GB"/>
        </w:rPr>
      </w:pPr>
      <w:r w:rsidRPr="00A518C2">
        <w:rPr>
          <w:sz w:val="18"/>
          <w:szCs w:val="18"/>
          <w:lang w:val="en-GB"/>
        </w:rPr>
        <w:t>Specification for the definition of cable ties.</w:t>
      </w:r>
    </w:p>
    <w:p w14:paraId="5BCB78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4113CE" w14:textId="77777777" w:rsidTr="00617B3E">
        <w:tc>
          <w:tcPr>
            <w:tcW w:w="2013" w:type="dxa"/>
            <w:shd w:val="clear" w:color="auto" w:fill="auto"/>
            <w:tcMar>
              <w:top w:w="28" w:type="dxa"/>
              <w:left w:w="28" w:type="dxa"/>
              <w:bottom w:w="28" w:type="dxa"/>
              <w:right w:w="28" w:type="dxa"/>
            </w:tcMar>
          </w:tcPr>
          <w:p w14:paraId="27E8672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C9940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CBFECCE" w14:textId="77777777" w:rsidTr="00617B3E">
        <w:tc>
          <w:tcPr>
            <w:tcW w:w="2013" w:type="dxa"/>
            <w:shd w:val="clear" w:color="auto" w:fill="auto"/>
            <w:tcMar>
              <w:top w:w="28" w:type="dxa"/>
              <w:left w:w="28" w:type="dxa"/>
              <w:bottom w:w="28" w:type="dxa"/>
              <w:right w:w="28" w:type="dxa"/>
            </w:tcMar>
          </w:tcPr>
          <w:p w14:paraId="0CA1AD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82A9FC" w14:textId="77777777" w:rsidR="003B5845" w:rsidRPr="004A00BD" w:rsidRDefault="003B5845" w:rsidP="00617B3E">
            <w:pPr>
              <w:rPr>
                <w:sz w:val="22"/>
              </w:rPr>
            </w:pPr>
          </w:p>
        </w:tc>
      </w:tr>
      <w:tr w:rsidR="003B5845" w:rsidRPr="008359F5" w14:paraId="2D8F24E1" w14:textId="77777777" w:rsidTr="00617B3E">
        <w:tc>
          <w:tcPr>
            <w:tcW w:w="2013" w:type="dxa"/>
            <w:shd w:val="clear" w:color="auto" w:fill="auto"/>
            <w:tcMar>
              <w:top w:w="28" w:type="dxa"/>
              <w:left w:w="28" w:type="dxa"/>
              <w:bottom w:w="28" w:type="dxa"/>
              <w:right w:w="28" w:type="dxa"/>
            </w:tcMar>
          </w:tcPr>
          <w:p w14:paraId="69EC86E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FF633F" w14:textId="77777777" w:rsidR="003B5845" w:rsidRPr="000437C1" w:rsidRDefault="003B5845" w:rsidP="00617B3E">
            <w:pPr>
              <w:pStyle w:val="SmallStandard"/>
            </w:pPr>
            <w:r>
              <w:t>false</w:t>
            </w:r>
          </w:p>
        </w:tc>
      </w:tr>
    </w:tbl>
    <w:p w14:paraId="6786A00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A497F2" w14:textId="77777777" w:rsidTr="00617B3E">
        <w:tc>
          <w:tcPr>
            <w:tcW w:w="2013" w:type="dxa"/>
            <w:shd w:val="clear" w:color="auto" w:fill="auto"/>
            <w:tcMar>
              <w:top w:w="28" w:type="dxa"/>
              <w:left w:w="28" w:type="dxa"/>
              <w:bottom w:w="28" w:type="dxa"/>
              <w:right w:w="28" w:type="dxa"/>
            </w:tcMar>
          </w:tcPr>
          <w:p w14:paraId="32B63A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3DC362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16E87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3E1C73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BF33C5E" w14:textId="77777777" w:rsidTr="00617B3E">
        <w:tc>
          <w:tcPr>
            <w:tcW w:w="2013" w:type="dxa"/>
            <w:shd w:val="clear" w:color="auto" w:fill="auto"/>
            <w:tcMar>
              <w:top w:w="28" w:type="dxa"/>
              <w:left w:w="28" w:type="dxa"/>
              <w:bottom w:w="28" w:type="dxa"/>
              <w:right w:w="28" w:type="dxa"/>
            </w:tcMar>
          </w:tcPr>
          <w:p w14:paraId="1065FF46"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33FEEA8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57855E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842104" w14:textId="77777777" w:rsidR="003B5845" w:rsidRPr="004A00BD" w:rsidRDefault="003B5845" w:rsidP="00617B3E">
            <w:pPr>
              <w:rPr>
                <w:sz w:val="22"/>
              </w:rPr>
            </w:pPr>
          </w:p>
        </w:tc>
      </w:tr>
      <w:tr w:rsidR="003B5845" w:rsidRPr="006675E2" w14:paraId="255BC039" w14:textId="77777777" w:rsidTr="00617B3E">
        <w:tc>
          <w:tcPr>
            <w:tcW w:w="2013" w:type="dxa"/>
            <w:shd w:val="clear" w:color="auto" w:fill="auto"/>
            <w:tcMar>
              <w:top w:w="28" w:type="dxa"/>
              <w:left w:w="28" w:type="dxa"/>
              <w:bottom w:w="28" w:type="dxa"/>
              <w:right w:w="28" w:type="dxa"/>
            </w:tcMar>
          </w:tcPr>
          <w:p w14:paraId="1D5FB88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C3770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E4E8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BA2649" w14:textId="77777777" w:rsidR="003B5845" w:rsidRPr="004A00BD" w:rsidRDefault="003B5845" w:rsidP="00617B3E">
            <w:pPr>
              <w:rPr>
                <w:sz w:val="22"/>
              </w:rPr>
            </w:pPr>
          </w:p>
        </w:tc>
      </w:tr>
      <w:tr w:rsidR="003B5845" w:rsidRPr="006675E2" w14:paraId="16169C68" w14:textId="77777777" w:rsidTr="00617B3E">
        <w:tc>
          <w:tcPr>
            <w:tcW w:w="2013" w:type="dxa"/>
            <w:shd w:val="clear" w:color="auto" w:fill="auto"/>
            <w:tcMar>
              <w:top w:w="28" w:type="dxa"/>
              <w:left w:w="28" w:type="dxa"/>
              <w:bottom w:w="28" w:type="dxa"/>
              <w:right w:w="28" w:type="dxa"/>
            </w:tcMar>
          </w:tcPr>
          <w:p w14:paraId="4BEA0E4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6D3326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69C14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28461E" w14:textId="77777777" w:rsidR="003B5845" w:rsidRPr="004A00BD" w:rsidRDefault="003B5845" w:rsidP="00617B3E">
            <w:pPr>
              <w:rPr>
                <w:sz w:val="22"/>
              </w:rPr>
            </w:pPr>
          </w:p>
        </w:tc>
      </w:tr>
      <w:tr w:rsidR="003B5845" w:rsidRPr="006675E2" w14:paraId="522913FD" w14:textId="77777777" w:rsidTr="00617B3E">
        <w:tc>
          <w:tcPr>
            <w:tcW w:w="2013" w:type="dxa"/>
            <w:shd w:val="clear" w:color="auto" w:fill="auto"/>
            <w:tcMar>
              <w:top w:w="28" w:type="dxa"/>
              <w:left w:w="28" w:type="dxa"/>
              <w:bottom w:w="28" w:type="dxa"/>
              <w:right w:w="28" w:type="dxa"/>
            </w:tcMar>
          </w:tcPr>
          <w:p w14:paraId="7C7AFB66" w14:textId="77777777" w:rsidR="003B5845" w:rsidRPr="00620BBE" w:rsidRDefault="003B5845" w:rsidP="00617B3E">
            <w:pPr>
              <w:pStyle w:val="SmallStandard"/>
            </w:pPr>
            <w:r w:rsidRPr="00620BBE">
              <w:t>tensioningStrength</w:t>
            </w:r>
          </w:p>
        </w:tc>
        <w:tc>
          <w:tcPr>
            <w:tcW w:w="1559" w:type="dxa"/>
            <w:shd w:val="clear" w:color="auto" w:fill="auto"/>
            <w:tcMar>
              <w:top w:w="28" w:type="dxa"/>
              <w:left w:w="28" w:type="dxa"/>
              <w:bottom w:w="28" w:type="dxa"/>
              <w:right w:w="28" w:type="dxa"/>
            </w:tcMar>
          </w:tcPr>
          <w:p w14:paraId="150B6C0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3CC2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074685" w14:textId="77777777" w:rsidR="003B5845" w:rsidRPr="004A00BD" w:rsidRDefault="003B5845" w:rsidP="00617B3E">
            <w:pPr>
              <w:rPr>
                <w:sz w:val="22"/>
              </w:rPr>
            </w:pPr>
          </w:p>
        </w:tc>
      </w:tr>
    </w:tbl>
    <w:p w14:paraId="0CF0A9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514AB3" w14:textId="77777777" w:rsidTr="00617B3E">
        <w:tc>
          <w:tcPr>
            <w:tcW w:w="2296" w:type="dxa"/>
            <w:gridSpan w:val="2"/>
            <w:shd w:val="clear" w:color="auto" w:fill="auto"/>
          </w:tcPr>
          <w:p w14:paraId="0796FC2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53ADE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43FD1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96D570" w14:textId="77777777" w:rsidTr="00617B3E">
        <w:tc>
          <w:tcPr>
            <w:tcW w:w="1588" w:type="dxa"/>
            <w:shd w:val="clear" w:color="auto" w:fill="auto"/>
          </w:tcPr>
          <w:p w14:paraId="73AB8B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BF1C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163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94D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3BEE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3746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5B182F7" w14:textId="77777777" w:rsidTr="00617B3E">
        <w:tc>
          <w:tcPr>
            <w:tcW w:w="1588" w:type="dxa"/>
            <w:shd w:val="clear" w:color="auto" w:fill="auto"/>
          </w:tcPr>
          <w:p w14:paraId="748708D8" w14:textId="77777777" w:rsidR="003B5845" w:rsidRPr="00634625" w:rsidRDefault="003B5845" w:rsidP="00617B3E">
            <w:pPr>
              <w:pStyle w:val="SmallStandard"/>
            </w:pPr>
            <w:r>
              <w:t>CableTieRole</w:t>
            </w:r>
          </w:p>
        </w:tc>
        <w:tc>
          <w:tcPr>
            <w:tcW w:w="708" w:type="dxa"/>
            <w:shd w:val="clear" w:color="auto" w:fill="auto"/>
          </w:tcPr>
          <w:p w14:paraId="7B6B3A88" w14:textId="77777777" w:rsidR="003B5845" w:rsidRPr="00D331EF" w:rsidRDefault="003B5845" w:rsidP="00617B3E">
            <w:pPr>
              <w:pStyle w:val="SmallStandard"/>
            </w:pPr>
            <w:r w:rsidRPr="00D01517">
              <w:t>0..*</w:t>
            </w:r>
          </w:p>
        </w:tc>
        <w:tc>
          <w:tcPr>
            <w:tcW w:w="1560" w:type="dxa"/>
            <w:shd w:val="clear" w:color="auto" w:fill="auto"/>
          </w:tcPr>
          <w:p w14:paraId="5BB15B2E" w14:textId="77777777" w:rsidR="003B5845" w:rsidRPr="00132C43" w:rsidRDefault="003B5845" w:rsidP="00617B3E">
            <w:pPr>
              <w:pStyle w:val="SmallStandard"/>
            </w:pPr>
            <w:r>
              <w:t>cableTieSpecification</w:t>
            </w:r>
          </w:p>
        </w:tc>
        <w:tc>
          <w:tcPr>
            <w:tcW w:w="708" w:type="dxa"/>
            <w:shd w:val="clear" w:color="auto" w:fill="auto"/>
          </w:tcPr>
          <w:p w14:paraId="3E03E394" w14:textId="77777777" w:rsidR="003B5845" w:rsidRPr="00D331EF" w:rsidRDefault="003B5845" w:rsidP="00617B3E">
            <w:pPr>
              <w:pStyle w:val="SmallStandard"/>
            </w:pPr>
            <w:r w:rsidRPr="00D01517">
              <w:t>1</w:t>
            </w:r>
          </w:p>
        </w:tc>
        <w:tc>
          <w:tcPr>
            <w:tcW w:w="567" w:type="dxa"/>
            <w:shd w:val="clear" w:color="auto" w:fill="auto"/>
          </w:tcPr>
          <w:p w14:paraId="363E85E0" w14:textId="77777777" w:rsidR="003B5845" w:rsidRPr="00D331EF" w:rsidRDefault="003B5845" w:rsidP="00617B3E">
            <w:pPr>
              <w:pStyle w:val="SmallStandard"/>
            </w:pPr>
            <w:r>
              <w:t>N</w:t>
            </w:r>
          </w:p>
        </w:tc>
        <w:tc>
          <w:tcPr>
            <w:tcW w:w="3969" w:type="dxa"/>
            <w:shd w:val="clear" w:color="auto" w:fill="auto"/>
          </w:tcPr>
          <w:p w14:paraId="17A2A570" w14:textId="77777777" w:rsidR="003B5845" w:rsidRPr="004A00BD" w:rsidRDefault="003B5845" w:rsidP="00617B3E">
            <w:pPr>
              <w:rPr>
                <w:sz w:val="22"/>
              </w:rPr>
            </w:pPr>
          </w:p>
        </w:tc>
      </w:tr>
    </w:tbl>
    <w:p w14:paraId="15FA30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4" w:name="_6f9ef29cf91d6ad6cf1631a5950ea2d4"/>
      <w:r>
        <w:rPr>
          <w:lang w:val="en-GB"/>
        </w:rPr>
        <w:t>CorrugatedPipeSpecification</w:t>
      </w:r>
      <w:bookmarkEnd w:id="1304"/>
    </w:p>
    <w:p w14:paraId="3A1BA309" w14:textId="77777777" w:rsidR="003B5845" w:rsidRPr="00A518C2" w:rsidRDefault="003B5845" w:rsidP="003B5845">
      <w:pPr>
        <w:rPr>
          <w:lang w:val="en-GB"/>
        </w:rPr>
      </w:pPr>
      <w:r w:rsidRPr="00A518C2">
        <w:rPr>
          <w:sz w:val="18"/>
          <w:szCs w:val="18"/>
          <w:lang w:val="en-GB"/>
        </w:rPr>
        <w:t>Specification for the definition of corrugated pipes.</w:t>
      </w:r>
    </w:p>
    <w:p w14:paraId="514A5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413E4B" w14:textId="77777777" w:rsidTr="00617B3E">
        <w:tc>
          <w:tcPr>
            <w:tcW w:w="2013" w:type="dxa"/>
            <w:shd w:val="clear" w:color="auto" w:fill="auto"/>
            <w:tcMar>
              <w:top w:w="28" w:type="dxa"/>
              <w:left w:w="28" w:type="dxa"/>
              <w:bottom w:w="28" w:type="dxa"/>
              <w:right w:w="28" w:type="dxa"/>
            </w:tcMar>
          </w:tcPr>
          <w:p w14:paraId="2C2F24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2EAAA"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0BB90088" w14:textId="77777777" w:rsidTr="00617B3E">
        <w:tc>
          <w:tcPr>
            <w:tcW w:w="2013" w:type="dxa"/>
            <w:shd w:val="clear" w:color="auto" w:fill="auto"/>
            <w:tcMar>
              <w:top w:w="28" w:type="dxa"/>
              <w:left w:w="28" w:type="dxa"/>
              <w:bottom w:w="28" w:type="dxa"/>
              <w:right w:w="28" w:type="dxa"/>
            </w:tcMar>
          </w:tcPr>
          <w:p w14:paraId="43FFA87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1EF1302" w14:textId="77777777" w:rsidR="003B5845" w:rsidRPr="004A00BD" w:rsidRDefault="003B5845" w:rsidP="00617B3E">
            <w:pPr>
              <w:rPr>
                <w:sz w:val="22"/>
              </w:rPr>
            </w:pPr>
          </w:p>
        </w:tc>
      </w:tr>
      <w:tr w:rsidR="003B5845" w:rsidRPr="008359F5" w14:paraId="60084426" w14:textId="77777777" w:rsidTr="00617B3E">
        <w:tc>
          <w:tcPr>
            <w:tcW w:w="2013" w:type="dxa"/>
            <w:shd w:val="clear" w:color="auto" w:fill="auto"/>
            <w:tcMar>
              <w:top w:w="28" w:type="dxa"/>
              <w:left w:w="28" w:type="dxa"/>
              <w:bottom w:w="28" w:type="dxa"/>
              <w:right w:w="28" w:type="dxa"/>
            </w:tcMar>
          </w:tcPr>
          <w:p w14:paraId="53561B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7747BF" w14:textId="77777777" w:rsidR="003B5845" w:rsidRPr="000437C1" w:rsidRDefault="003B5845" w:rsidP="00617B3E">
            <w:pPr>
              <w:pStyle w:val="SmallStandard"/>
            </w:pPr>
            <w:r>
              <w:t>false</w:t>
            </w:r>
          </w:p>
        </w:tc>
      </w:tr>
    </w:tbl>
    <w:p w14:paraId="382B56D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647BA5" w14:textId="77777777" w:rsidTr="00617B3E">
        <w:tc>
          <w:tcPr>
            <w:tcW w:w="2013" w:type="dxa"/>
            <w:shd w:val="clear" w:color="auto" w:fill="auto"/>
            <w:tcMar>
              <w:top w:w="28" w:type="dxa"/>
              <w:left w:w="28" w:type="dxa"/>
              <w:bottom w:w="28" w:type="dxa"/>
              <w:right w:w="28" w:type="dxa"/>
            </w:tcMar>
          </w:tcPr>
          <w:p w14:paraId="71B086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2590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2680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2653A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053914" w14:textId="77777777" w:rsidTr="00617B3E">
        <w:tc>
          <w:tcPr>
            <w:tcW w:w="2013" w:type="dxa"/>
            <w:shd w:val="clear" w:color="auto" w:fill="auto"/>
            <w:tcMar>
              <w:top w:w="28" w:type="dxa"/>
              <w:left w:w="28" w:type="dxa"/>
              <w:bottom w:w="28" w:type="dxa"/>
              <w:right w:w="28" w:type="dxa"/>
            </w:tcMar>
          </w:tcPr>
          <w:p w14:paraId="66E84F71" w14:textId="77777777" w:rsidR="003B5845" w:rsidRPr="00620BBE" w:rsidRDefault="003B5845" w:rsidP="00617B3E">
            <w:pPr>
              <w:pStyle w:val="SmallStandard"/>
            </w:pPr>
            <w:r w:rsidRPr="00620BBE">
              <w:t>corrugationHeight</w:t>
            </w:r>
          </w:p>
        </w:tc>
        <w:tc>
          <w:tcPr>
            <w:tcW w:w="1559" w:type="dxa"/>
            <w:shd w:val="clear" w:color="auto" w:fill="auto"/>
            <w:tcMar>
              <w:top w:w="28" w:type="dxa"/>
              <w:left w:w="28" w:type="dxa"/>
              <w:bottom w:w="28" w:type="dxa"/>
              <w:right w:w="28" w:type="dxa"/>
            </w:tcMar>
          </w:tcPr>
          <w:p w14:paraId="793C8E7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3328B6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1BBBEC" w14:textId="77777777" w:rsidR="003B5845" w:rsidRPr="004A00BD" w:rsidRDefault="003B5845" w:rsidP="00617B3E">
            <w:pPr>
              <w:jc w:val="left"/>
              <w:rPr>
                <w:sz w:val="22"/>
                <w:lang w:val="en-GB"/>
              </w:rPr>
            </w:pPr>
            <w:r w:rsidRPr="004A00BD">
              <w:rPr>
                <w:sz w:val="16"/>
                <w:szCs w:val="16"/>
                <w:lang w:val="en-GB"/>
              </w:rPr>
              <w:t>Specifies the height of a corrugation of the pipe.</w:t>
            </w:r>
          </w:p>
        </w:tc>
      </w:tr>
      <w:tr w:rsidR="003B5845" w:rsidRPr="004A00BD" w14:paraId="77557D43" w14:textId="77777777" w:rsidTr="00617B3E">
        <w:tc>
          <w:tcPr>
            <w:tcW w:w="2013" w:type="dxa"/>
            <w:shd w:val="clear" w:color="auto" w:fill="auto"/>
            <w:tcMar>
              <w:top w:w="28" w:type="dxa"/>
              <w:left w:w="28" w:type="dxa"/>
              <w:bottom w:w="28" w:type="dxa"/>
              <w:right w:w="28" w:type="dxa"/>
            </w:tcMar>
          </w:tcPr>
          <w:p w14:paraId="076BA722" w14:textId="77777777" w:rsidR="003B5845" w:rsidRPr="00620BBE" w:rsidRDefault="003B5845" w:rsidP="00617B3E">
            <w:pPr>
              <w:pStyle w:val="SmallStandard"/>
            </w:pPr>
            <w:r w:rsidRPr="00620BBE">
              <w:t>corrugationWidth</w:t>
            </w:r>
          </w:p>
        </w:tc>
        <w:tc>
          <w:tcPr>
            <w:tcW w:w="1559" w:type="dxa"/>
            <w:shd w:val="clear" w:color="auto" w:fill="auto"/>
            <w:tcMar>
              <w:top w:w="28" w:type="dxa"/>
              <w:left w:w="28" w:type="dxa"/>
              <w:bottom w:w="28" w:type="dxa"/>
              <w:right w:w="28" w:type="dxa"/>
            </w:tcMar>
          </w:tcPr>
          <w:p w14:paraId="47F788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7166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26427BF" w14:textId="77777777" w:rsidR="003B5845" w:rsidRPr="004A00BD" w:rsidRDefault="003B5845" w:rsidP="00617B3E">
            <w:pPr>
              <w:jc w:val="left"/>
              <w:rPr>
                <w:sz w:val="22"/>
                <w:lang w:val="en-GB"/>
              </w:rPr>
            </w:pPr>
            <w:r w:rsidRPr="004A00BD">
              <w:rPr>
                <w:sz w:val="16"/>
                <w:szCs w:val="16"/>
                <w:lang w:val="en-GB"/>
              </w:rPr>
              <w:t>Specifies the width of a corrugation of the pipe.</w:t>
            </w:r>
          </w:p>
        </w:tc>
      </w:tr>
      <w:tr w:rsidR="003B5845" w:rsidRPr="004A00BD" w14:paraId="0C920F93" w14:textId="77777777" w:rsidTr="00617B3E">
        <w:tc>
          <w:tcPr>
            <w:tcW w:w="2013" w:type="dxa"/>
            <w:shd w:val="clear" w:color="auto" w:fill="auto"/>
            <w:tcMar>
              <w:top w:w="28" w:type="dxa"/>
              <w:left w:w="28" w:type="dxa"/>
              <w:bottom w:w="28" w:type="dxa"/>
              <w:right w:w="28" w:type="dxa"/>
            </w:tcMar>
          </w:tcPr>
          <w:p w14:paraId="25B359FE" w14:textId="77777777" w:rsidR="003B5845" w:rsidRPr="00620BBE" w:rsidRDefault="003B5845" w:rsidP="00617B3E">
            <w:pPr>
              <w:pStyle w:val="SmallStandard"/>
            </w:pPr>
            <w:r w:rsidRPr="00620BBE">
              <w:t>corrugationGradient</w:t>
            </w:r>
          </w:p>
        </w:tc>
        <w:tc>
          <w:tcPr>
            <w:tcW w:w="1559" w:type="dxa"/>
            <w:shd w:val="clear" w:color="auto" w:fill="auto"/>
            <w:tcMar>
              <w:top w:w="28" w:type="dxa"/>
              <w:left w:w="28" w:type="dxa"/>
              <w:bottom w:w="28" w:type="dxa"/>
              <w:right w:w="28" w:type="dxa"/>
            </w:tcMar>
          </w:tcPr>
          <w:p w14:paraId="6C903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F79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A1419" w14:textId="77777777" w:rsidR="003B5845" w:rsidRPr="004A00BD" w:rsidRDefault="003B5845" w:rsidP="00617B3E">
            <w:pPr>
              <w:jc w:val="left"/>
              <w:rPr>
                <w:sz w:val="22"/>
                <w:lang w:val="en-GB"/>
              </w:rPr>
            </w:pPr>
            <w:r w:rsidRPr="004A00BD">
              <w:rPr>
                <w:sz w:val="16"/>
                <w:szCs w:val="16"/>
                <w:lang w:val="en-GB"/>
              </w:rPr>
              <w:t>Specifies the gradient of a corrugation of the pipe.</w:t>
            </w:r>
          </w:p>
        </w:tc>
      </w:tr>
    </w:tbl>
    <w:p w14:paraId="5A6C44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5" w:name="_5b5faf409dacb2e2f93d3916c92946a7"/>
      <w:r>
        <w:rPr>
          <w:lang w:val="en-GB"/>
        </w:rPr>
        <w:t>EdgeMountedFixingSpecification</w:t>
      </w:r>
      <w:bookmarkEnd w:id="1305"/>
    </w:p>
    <w:p w14:paraId="067BBC22" w14:textId="77777777" w:rsidR="003B5845" w:rsidRPr="00A518C2" w:rsidRDefault="003B5845" w:rsidP="003B5845">
      <w:pPr>
        <w:rPr>
          <w:lang w:val="en-GB"/>
        </w:rPr>
      </w:pPr>
      <w:r w:rsidRPr="00A518C2">
        <w:rPr>
          <w:sz w:val="18"/>
          <w:szCs w:val="18"/>
          <w:lang w:val="en-GB"/>
        </w:rPr>
        <w:t>Specification for fixings that are mounted onto an edge.</w:t>
      </w:r>
    </w:p>
    <w:p w14:paraId="53ED1F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5F069E" w14:textId="77777777" w:rsidTr="00617B3E">
        <w:tc>
          <w:tcPr>
            <w:tcW w:w="2013" w:type="dxa"/>
            <w:shd w:val="clear" w:color="auto" w:fill="auto"/>
            <w:tcMar>
              <w:top w:w="28" w:type="dxa"/>
              <w:left w:w="28" w:type="dxa"/>
              <w:bottom w:w="28" w:type="dxa"/>
              <w:right w:w="28" w:type="dxa"/>
            </w:tcMar>
          </w:tcPr>
          <w:p w14:paraId="4AD1A5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B44F9C"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706C2B15" w14:textId="77777777" w:rsidTr="00617B3E">
        <w:tc>
          <w:tcPr>
            <w:tcW w:w="2013" w:type="dxa"/>
            <w:shd w:val="clear" w:color="auto" w:fill="auto"/>
            <w:tcMar>
              <w:top w:w="28" w:type="dxa"/>
              <w:left w:w="28" w:type="dxa"/>
              <w:bottom w:w="28" w:type="dxa"/>
              <w:right w:w="28" w:type="dxa"/>
            </w:tcMar>
          </w:tcPr>
          <w:p w14:paraId="578D80F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985119" w14:textId="77777777" w:rsidR="003B5845" w:rsidRPr="004A00BD" w:rsidRDefault="003B5845" w:rsidP="00617B3E">
            <w:pPr>
              <w:rPr>
                <w:sz w:val="22"/>
              </w:rPr>
            </w:pPr>
          </w:p>
        </w:tc>
      </w:tr>
      <w:tr w:rsidR="003B5845" w:rsidRPr="008359F5" w14:paraId="424EDD86" w14:textId="77777777" w:rsidTr="00617B3E">
        <w:tc>
          <w:tcPr>
            <w:tcW w:w="2013" w:type="dxa"/>
            <w:shd w:val="clear" w:color="auto" w:fill="auto"/>
            <w:tcMar>
              <w:top w:w="28" w:type="dxa"/>
              <w:left w:w="28" w:type="dxa"/>
              <w:bottom w:w="28" w:type="dxa"/>
              <w:right w:w="28" w:type="dxa"/>
            </w:tcMar>
          </w:tcPr>
          <w:p w14:paraId="00BDC0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59918" w14:textId="77777777" w:rsidR="003B5845" w:rsidRPr="000437C1" w:rsidRDefault="003B5845" w:rsidP="00617B3E">
            <w:pPr>
              <w:pStyle w:val="SmallStandard"/>
            </w:pPr>
            <w:r>
              <w:t>false</w:t>
            </w:r>
          </w:p>
        </w:tc>
      </w:tr>
    </w:tbl>
    <w:p w14:paraId="66953E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1226861" w14:textId="77777777" w:rsidTr="00617B3E">
        <w:tc>
          <w:tcPr>
            <w:tcW w:w="2013" w:type="dxa"/>
            <w:shd w:val="clear" w:color="auto" w:fill="auto"/>
            <w:tcMar>
              <w:top w:w="28" w:type="dxa"/>
              <w:left w:w="28" w:type="dxa"/>
              <w:bottom w:w="28" w:type="dxa"/>
              <w:right w:w="28" w:type="dxa"/>
            </w:tcMar>
          </w:tcPr>
          <w:p w14:paraId="06923E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45C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3159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43A51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6439EB" w14:textId="77777777" w:rsidTr="00617B3E">
        <w:tc>
          <w:tcPr>
            <w:tcW w:w="2013" w:type="dxa"/>
            <w:shd w:val="clear" w:color="auto" w:fill="auto"/>
            <w:tcMar>
              <w:top w:w="28" w:type="dxa"/>
              <w:left w:w="28" w:type="dxa"/>
              <w:bottom w:w="28" w:type="dxa"/>
              <w:right w:w="28" w:type="dxa"/>
            </w:tcMar>
          </w:tcPr>
          <w:p w14:paraId="500B5470" w14:textId="77777777" w:rsidR="003B5845" w:rsidRPr="00620BBE" w:rsidRDefault="003B5845" w:rsidP="00617B3E">
            <w:pPr>
              <w:pStyle w:val="SmallStandard"/>
            </w:pPr>
            <w:r w:rsidRPr="00620BBE">
              <w:t>edgeThickness</w:t>
            </w:r>
          </w:p>
        </w:tc>
        <w:tc>
          <w:tcPr>
            <w:tcW w:w="1559" w:type="dxa"/>
            <w:shd w:val="clear" w:color="auto" w:fill="auto"/>
            <w:tcMar>
              <w:top w:w="28" w:type="dxa"/>
              <w:left w:w="28" w:type="dxa"/>
              <w:bottom w:w="28" w:type="dxa"/>
              <w:right w:w="28" w:type="dxa"/>
            </w:tcMar>
          </w:tcPr>
          <w:p w14:paraId="5DB3289F"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D2A57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5C0CD0" w14:textId="77777777" w:rsidR="003B5845" w:rsidRPr="004A00BD" w:rsidRDefault="003B5845" w:rsidP="00617B3E">
            <w:pPr>
              <w:jc w:val="left"/>
              <w:rPr>
                <w:sz w:val="22"/>
                <w:lang w:val="en-GB"/>
              </w:rPr>
            </w:pPr>
            <w:r w:rsidRPr="004A00BD">
              <w:rPr>
                <w:sz w:val="16"/>
                <w:szCs w:val="16"/>
                <w:lang w:val="en-GB"/>
              </w:rPr>
              <w:t>Defines a range of valid thicknesses, onto which the fixing can be mounted.</w:t>
            </w:r>
          </w:p>
        </w:tc>
      </w:tr>
    </w:tbl>
    <w:p w14:paraId="2A0EA2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6" w:name="_bcf58278584d6e01bbb176a962308d1b"/>
      <w:r>
        <w:rPr>
          <w:lang w:val="en-GB"/>
        </w:rPr>
        <w:t>FerriteSpecification</w:t>
      </w:r>
      <w:bookmarkEnd w:id="1306"/>
    </w:p>
    <w:p w14:paraId="0E73155E" w14:textId="77777777" w:rsidR="003B5845" w:rsidRPr="00A518C2" w:rsidRDefault="003B5845" w:rsidP="003B5845">
      <w:pPr>
        <w:rPr>
          <w:lang w:val="en-GB"/>
        </w:rPr>
      </w:pPr>
      <w:r w:rsidRPr="00A518C2">
        <w:rPr>
          <w:lang w:val="en-GB"/>
        </w:rPr>
        <w:t>Specification for the definition of ferrites.</w:t>
      </w:r>
    </w:p>
    <w:p w14:paraId="70077F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8FA9E7" w14:textId="77777777" w:rsidTr="00617B3E">
        <w:tc>
          <w:tcPr>
            <w:tcW w:w="2013" w:type="dxa"/>
            <w:shd w:val="clear" w:color="auto" w:fill="auto"/>
            <w:tcMar>
              <w:top w:w="28" w:type="dxa"/>
              <w:left w:w="28" w:type="dxa"/>
              <w:bottom w:w="28" w:type="dxa"/>
              <w:right w:w="28" w:type="dxa"/>
            </w:tcMar>
          </w:tcPr>
          <w:p w14:paraId="6ABCE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009A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9B6F135" w14:textId="77777777" w:rsidTr="00617B3E">
        <w:tc>
          <w:tcPr>
            <w:tcW w:w="2013" w:type="dxa"/>
            <w:shd w:val="clear" w:color="auto" w:fill="auto"/>
            <w:tcMar>
              <w:top w:w="28" w:type="dxa"/>
              <w:left w:w="28" w:type="dxa"/>
              <w:bottom w:w="28" w:type="dxa"/>
              <w:right w:w="28" w:type="dxa"/>
            </w:tcMar>
          </w:tcPr>
          <w:p w14:paraId="0375F9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F29E7C" w14:textId="77777777" w:rsidR="003B5845" w:rsidRPr="004A00BD" w:rsidRDefault="003B5845" w:rsidP="00617B3E">
            <w:pPr>
              <w:rPr>
                <w:sz w:val="22"/>
              </w:rPr>
            </w:pPr>
          </w:p>
        </w:tc>
      </w:tr>
      <w:tr w:rsidR="003B5845" w:rsidRPr="008359F5" w14:paraId="06D828C2" w14:textId="77777777" w:rsidTr="00617B3E">
        <w:tc>
          <w:tcPr>
            <w:tcW w:w="2013" w:type="dxa"/>
            <w:shd w:val="clear" w:color="auto" w:fill="auto"/>
            <w:tcMar>
              <w:top w:w="28" w:type="dxa"/>
              <w:left w:w="28" w:type="dxa"/>
              <w:bottom w:w="28" w:type="dxa"/>
              <w:right w:w="28" w:type="dxa"/>
            </w:tcMar>
          </w:tcPr>
          <w:p w14:paraId="7A5069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2A4C6" w14:textId="77777777" w:rsidR="003B5845" w:rsidRPr="000437C1" w:rsidRDefault="003B5845" w:rsidP="00617B3E">
            <w:pPr>
              <w:pStyle w:val="SmallStandard"/>
            </w:pPr>
            <w:r>
              <w:t>false</w:t>
            </w:r>
          </w:p>
        </w:tc>
      </w:tr>
    </w:tbl>
    <w:p w14:paraId="2DA052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C678EA" w14:textId="77777777" w:rsidTr="00617B3E">
        <w:tc>
          <w:tcPr>
            <w:tcW w:w="2296" w:type="dxa"/>
            <w:gridSpan w:val="2"/>
            <w:shd w:val="clear" w:color="auto" w:fill="auto"/>
          </w:tcPr>
          <w:p w14:paraId="7A87D3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CBB6E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D342D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82E873" w14:textId="77777777" w:rsidTr="00617B3E">
        <w:tc>
          <w:tcPr>
            <w:tcW w:w="1588" w:type="dxa"/>
            <w:shd w:val="clear" w:color="auto" w:fill="auto"/>
          </w:tcPr>
          <w:p w14:paraId="2A1968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E3E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723D2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A1C9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C1F17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A69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39B2160" w14:textId="77777777" w:rsidTr="00617B3E">
        <w:tc>
          <w:tcPr>
            <w:tcW w:w="1588" w:type="dxa"/>
            <w:shd w:val="clear" w:color="auto" w:fill="auto"/>
          </w:tcPr>
          <w:p w14:paraId="791C67A7" w14:textId="77777777" w:rsidR="003B5845" w:rsidRPr="00634625" w:rsidRDefault="003B5845" w:rsidP="00617B3E">
            <w:pPr>
              <w:pStyle w:val="SmallStandard"/>
            </w:pPr>
            <w:r>
              <w:t>FerriteRole</w:t>
            </w:r>
          </w:p>
        </w:tc>
        <w:tc>
          <w:tcPr>
            <w:tcW w:w="708" w:type="dxa"/>
            <w:shd w:val="clear" w:color="auto" w:fill="auto"/>
          </w:tcPr>
          <w:p w14:paraId="51C176BD" w14:textId="77777777" w:rsidR="003B5845" w:rsidRPr="004A00BD" w:rsidRDefault="003B5845" w:rsidP="00617B3E">
            <w:pPr>
              <w:rPr>
                <w:sz w:val="22"/>
              </w:rPr>
            </w:pPr>
          </w:p>
        </w:tc>
        <w:tc>
          <w:tcPr>
            <w:tcW w:w="1560" w:type="dxa"/>
            <w:shd w:val="clear" w:color="auto" w:fill="auto"/>
          </w:tcPr>
          <w:p w14:paraId="05F52148" w14:textId="77777777" w:rsidR="003B5845" w:rsidRPr="00132C43" w:rsidRDefault="003B5845" w:rsidP="00617B3E">
            <w:pPr>
              <w:pStyle w:val="SmallStandard"/>
            </w:pPr>
            <w:r>
              <w:t>ferriteSpecification</w:t>
            </w:r>
          </w:p>
        </w:tc>
        <w:tc>
          <w:tcPr>
            <w:tcW w:w="708" w:type="dxa"/>
            <w:shd w:val="clear" w:color="auto" w:fill="auto"/>
          </w:tcPr>
          <w:p w14:paraId="280A7ADC" w14:textId="77777777" w:rsidR="003B5845" w:rsidRPr="00D331EF" w:rsidRDefault="003B5845" w:rsidP="00617B3E">
            <w:pPr>
              <w:pStyle w:val="SmallStandard"/>
            </w:pPr>
            <w:r w:rsidRPr="00D01517">
              <w:t>1</w:t>
            </w:r>
          </w:p>
        </w:tc>
        <w:tc>
          <w:tcPr>
            <w:tcW w:w="567" w:type="dxa"/>
            <w:shd w:val="clear" w:color="auto" w:fill="auto"/>
          </w:tcPr>
          <w:p w14:paraId="35180A23" w14:textId="77777777" w:rsidR="003B5845" w:rsidRPr="00D331EF" w:rsidRDefault="003B5845" w:rsidP="00617B3E">
            <w:pPr>
              <w:pStyle w:val="SmallStandard"/>
            </w:pPr>
            <w:r>
              <w:t>N</w:t>
            </w:r>
          </w:p>
        </w:tc>
        <w:tc>
          <w:tcPr>
            <w:tcW w:w="3969" w:type="dxa"/>
            <w:shd w:val="clear" w:color="auto" w:fill="auto"/>
          </w:tcPr>
          <w:p w14:paraId="7649ADBD" w14:textId="77777777" w:rsidR="003B5845" w:rsidRPr="004A00BD" w:rsidRDefault="003B5845" w:rsidP="00617B3E">
            <w:pPr>
              <w:rPr>
                <w:sz w:val="22"/>
              </w:rPr>
            </w:pPr>
          </w:p>
        </w:tc>
      </w:tr>
    </w:tbl>
    <w:p w14:paraId="715C21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7" w:name="_018c8133dde724d06f9fa00d01108055"/>
      <w:r>
        <w:rPr>
          <w:lang w:val="en-GB"/>
        </w:rPr>
        <w:t>FittingOutlet</w:t>
      </w:r>
      <w:bookmarkEnd w:id="1307"/>
    </w:p>
    <w:p w14:paraId="76701D91" w14:textId="77777777" w:rsidR="003B5845" w:rsidRPr="00A518C2" w:rsidRDefault="003B5845" w:rsidP="003B5845">
      <w:pPr>
        <w:rPr>
          <w:lang w:val="en-GB"/>
        </w:rPr>
      </w:pPr>
      <w:r w:rsidRPr="00A518C2">
        <w:rPr>
          <w:sz w:val="18"/>
          <w:szCs w:val="18"/>
          <w:lang w:val="en-GB"/>
        </w:rPr>
        <w:t>Specifies one outlet of the fitting.</w:t>
      </w:r>
    </w:p>
    <w:p w14:paraId="462B4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5B1867" w14:textId="77777777" w:rsidTr="00617B3E">
        <w:tc>
          <w:tcPr>
            <w:tcW w:w="2013" w:type="dxa"/>
            <w:shd w:val="clear" w:color="auto" w:fill="auto"/>
            <w:tcMar>
              <w:top w:w="28" w:type="dxa"/>
              <w:left w:w="28" w:type="dxa"/>
              <w:bottom w:w="28" w:type="dxa"/>
              <w:right w:w="28" w:type="dxa"/>
            </w:tcMar>
          </w:tcPr>
          <w:p w14:paraId="062551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3D0B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E5CE0B" w14:textId="77777777" w:rsidTr="00617B3E">
        <w:tc>
          <w:tcPr>
            <w:tcW w:w="2013" w:type="dxa"/>
            <w:shd w:val="clear" w:color="auto" w:fill="auto"/>
            <w:tcMar>
              <w:top w:w="28" w:type="dxa"/>
              <w:left w:w="28" w:type="dxa"/>
              <w:bottom w:w="28" w:type="dxa"/>
              <w:right w:w="28" w:type="dxa"/>
            </w:tcMar>
          </w:tcPr>
          <w:p w14:paraId="5AC4276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2830D3" w14:textId="77777777" w:rsidR="003B5845" w:rsidRPr="004A00BD" w:rsidRDefault="003B5845" w:rsidP="00617B3E">
            <w:pPr>
              <w:rPr>
                <w:sz w:val="22"/>
              </w:rPr>
            </w:pPr>
          </w:p>
        </w:tc>
      </w:tr>
      <w:tr w:rsidR="003B5845" w:rsidRPr="008359F5" w14:paraId="65EC9E7C" w14:textId="77777777" w:rsidTr="00617B3E">
        <w:tc>
          <w:tcPr>
            <w:tcW w:w="2013" w:type="dxa"/>
            <w:shd w:val="clear" w:color="auto" w:fill="auto"/>
            <w:tcMar>
              <w:top w:w="28" w:type="dxa"/>
              <w:left w:w="28" w:type="dxa"/>
              <w:bottom w:w="28" w:type="dxa"/>
              <w:right w:w="28" w:type="dxa"/>
            </w:tcMar>
          </w:tcPr>
          <w:p w14:paraId="6D1E49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E71A66" w14:textId="77777777" w:rsidR="003B5845" w:rsidRPr="000437C1" w:rsidRDefault="003B5845" w:rsidP="00617B3E">
            <w:pPr>
              <w:pStyle w:val="SmallStandard"/>
            </w:pPr>
            <w:r>
              <w:t>false</w:t>
            </w:r>
          </w:p>
        </w:tc>
      </w:tr>
    </w:tbl>
    <w:p w14:paraId="4188D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40B661" w14:textId="77777777" w:rsidTr="00617B3E">
        <w:tc>
          <w:tcPr>
            <w:tcW w:w="2013" w:type="dxa"/>
            <w:shd w:val="clear" w:color="auto" w:fill="auto"/>
            <w:tcMar>
              <w:top w:w="28" w:type="dxa"/>
              <w:left w:w="28" w:type="dxa"/>
              <w:bottom w:w="28" w:type="dxa"/>
              <w:right w:w="28" w:type="dxa"/>
            </w:tcMar>
          </w:tcPr>
          <w:p w14:paraId="39927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06260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DEDAFE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816D0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F1DE4F" w14:textId="77777777" w:rsidTr="00617B3E">
        <w:tc>
          <w:tcPr>
            <w:tcW w:w="2013" w:type="dxa"/>
            <w:shd w:val="clear" w:color="auto" w:fill="auto"/>
            <w:tcMar>
              <w:top w:w="28" w:type="dxa"/>
              <w:left w:w="28" w:type="dxa"/>
              <w:bottom w:w="28" w:type="dxa"/>
              <w:right w:w="28" w:type="dxa"/>
            </w:tcMar>
          </w:tcPr>
          <w:p w14:paraId="5FA1855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2859D9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AFAB5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1738FC"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FittingSpecification.</w:t>
            </w:r>
          </w:p>
        </w:tc>
      </w:tr>
      <w:tr w:rsidR="003B5845" w:rsidRPr="004A00BD" w14:paraId="46D25679" w14:textId="77777777" w:rsidTr="00617B3E">
        <w:tc>
          <w:tcPr>
            <w:tcW w:w="2013" w:type="dxa"/>
            <w:shd w:val="clear" w:color="auto" w:fill="auto"/>
            <w:tcMar>
              <w:top w:w="28" w:type="dxa"/>
              <w:left w:w="28" w:type="dxa"/>
              <w:bottom w:w="28" w:type="dxa"/>
              <w:right w:w="28" w:type="dxa"/>
            </w:tcMar>
          </w:tcPr>
          <w:p w14:paraId="61EA5078"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751DE84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64E01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F55BE0" w14:textId="77777777" w:rsidR="003B5845" w:rsidRPr="004A00BD" w:rsidRDefault="003B5845" w:rsidP="00617B3E">
            <w:pPr>
              <w:jc w:val="left"/>
              <w:rPr>
                <w:sz w:val="22"/>
                <w:lang w:val="en-GB"/>
              </w:rPr>
            </w:pPr>
            <w:r w:rsidRPr="004A00BD">
              <w:rPr>
                <w:sz w:val="16"/>
                <w:szCs w:val="16"/>
                <w:lang w:val="en-GB"/>
              </w:rPr>
              <w:t>Specifies the inner diameter of the outlet.</w:t>
            </w:r>
          </w:p>
        </w:tc>
      </w:tr>
      <w:tr w:rsidR="003B5845" w:rsidRPr="004A00BD" w14:paraId="21CED38D" w14:textId="77777777" w:rsidTr="00617B3E">
        <w:tc>
          <w:tcPr>
            <w:tcW w:w="2013" w:type="dxa"/>
            <w:shd w:val="clear" w:color="auto" w:fill="auto"/>
            <w:tcMar>
              <w:top w:w="28" w:type="dxa"/>
              <w:left w:w="28" w:type="dxa"/>
              <w:bottom w:w="28" w:type="dxa"/>
              <w:right w:w="28" w:type="dxa"/>
            </w:tcMar>
          </w:tcPr>
          <w:p w14:paraId="0E4C3F58"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1E26CF3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1E825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04EB97" w14:textId="77777777" w:rsidR="003B5845" w:rsidRPr="004A00BD" w:rsidRDefault="003B5845" w:rsidP="00617B3E">
            <w:pPr>
              <w:jc w:val="left"/>
              <w:rPr>
                <w:sz w:val="22"/>
                <w:lang w:val="en-GB"/>
              </w:rPr>
            </w:pPr>
            <w:r w:rsidRPr="004A00BD">
              <w:rPr>
                <w:sz w:val="16"/>
                <w:szCs w:val="16"/>
                <w:lang w:val="en-GB"/>
              </w:rPr>
              <w:t>Specifies the outer diameter of the outlet.</w:t>
            </w:r>
          </w:p>
        </w:tc>
      </w:tr>
      <w:tr w:rsidR="003B5845" w:rsidRPr="006675E2" w14:paraId="09F4C878" w14:textId="77777777" w:rsidTr="00617B3E">
        <w:tc>
          <w:tcPr>
            <w:tcW w:w="2013" w:type="dxa"/>
            <w:shd w:val="clear" w:color="auto" w:fill="auto"/>
            <w:tcMar>
              <w:top w:w="28" w:type="dxa"/>
              <w:left w:w="28" w:type="dxa"/>
              <w:bottom w:w="28" w:type="dxa"/>
              <w:right w:w="28" w:type="dxa"/>
            </w:tcMar>
          </w:tcPr>
          <w:p w14:paraId="16969DF2"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B35F8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8EDB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85AAC3"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bl>
    <w:p w14:paraId="0EBB5DF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5C0858" w14:textId="77777777" w:rsidTr="00617B3E">
        <w:tc>
          <w:tcPr>
            <w:tcW w:w="3856" w:type="dxa"/>
            <w:gridSpan w:val="3"/>
            <w:shd w:val="clear" w:color="auto" w:fill="auto"/>
          </w:tcPr>
          <w:p w14:paraId="4510935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F041F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1ED1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BD97E1" w14:textId="77777777" w:rsidTr="00617B3E">
        <w:tc>
          <w:tcPr>
            <w:tcW w:w="1573" w:type="dxa"/>
            <w:shd w:val="clear" w:color="auto" w:fill="auto"/>
          </w:tcPr>
          <w:p w14:paraId="59B8D40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AC373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CF04C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F84C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8E043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41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85A6F8" w14:textId="77777777" w:rsidTr="00617B3E">
        <w:tc>
          <w:tcPr>
            <w:tcW w:w="1573" w:type="dxa"/>
            <w:shd w:val="clear" w:color="auto" w:fill="auto"/>
          </w:tcPr>
          <w:p w14:paraId="4C788DB2" w14:textId="77777777" w:rsidR="003B5845" w:rsidRPr="00634625" w:rsidRDefault="003B5845" w:rsidP="00617B3E">
            <w:pPr>
              <w:pStyle w:val="SmallStandard"/>
            </w:pPr>
            <w:r>
              <w:t>PlacementPoint</w:t>
            </w:r>
          </w:p>
        </w:tc>
        <w:tc>
          <w:tcPr>
            <w:tcW w:w="1574" w:type="dxa"/>
            <w:shd w:val="clear" w:color="auto" w:fill="auto"/>
          </w:tcPr>
          <w:p w14:paraId="47E0C246" w14:textId="77777777" w:rsidR="003B5845" w:rsidRPr="00132C43" w:rsidRDefault="003B5845" w:rsidP="00617B3E">
            <w:pPr>
              <w:pStyle w:val="SmallStandard"/>
            </w:pPr>
            <w:r>
              <w:t>placementPoint</w:t>
            </w:r>
          </w:p>
        </w:tc>
        <w:tc>
          <w:tcPr>
            <w:tcW w:w="708" w:type="dxa"/>
            <w:shd w:val="clear" w:color="auto" w:fill="auto"/>
          </w:tcPr>
          <w:p w14:paraId="1489E4C1" w14:textId="77777777" w:rsidR="003B5845" w:rsidRPr="00D331EF" w:rsidRDefault="003B5845" w:rsidP="00617B3E">
            <w:pPr>
              <w:pStyle w:val="SmallStandard"/>
            </w:pPr>
            <w:r w:rsidRPr="00574783">
              <w:t>0..1</w:t>
            </w:r>
          </w:p>
        </w:tc>
        <w:tc>
          <w:tcPr>
            <w:tcW w:w="709" w:type="dxa"/>
            <w:shd w:val="clear" w:color="auto" w:fill="auto"/>
          </w:tcPr>
          <w:p w14:paraId="0919741E" w14:textId="77777777" w:rsidR="003B5845" w:rsidRPr="00D331EF" w:rsidRDefault="003B5845" w:rsidP="00617B3E">
            <w:pPr>
              <w:pStyle w:val="SmallStandard"/>
            </w:pPr>
            <w:r w:rsidRPr="00207506">
              <w:t>0..*</w:t>
            </w:r>
          </w:p>
        </w:tc>
        <w:tc>
          <w:tcPr>
            <w:tcW w:w="567" w:type="dxa"/>
            <w:shd w:val="clear" w:color="auto" w:fill="auto"/>
          </w:tcPr>
          <w:p w14:paraId="308858A0" w14:textId="77777777" w:rsidR="003B5845" w:rsidRPr="00D331EF" w:rsidRDefault="003B5845" w:rsidP="00617B3E">
            <w:pPr>
              <w:pStyle w:val="SmallStandard"/>
            </w:pPr>
            <w:r>
              <w:t>N</w:t>
            </w:r>
          </w:p>
        </w:tc>
        <w:tc>
          <w:tcPr>
            <w:tcW w:w="3969" w:type="dxa"/>
            <w:shd w:val="clear" w:color="auto" w:fill="auto"/>
          </w:tcPr>
          <w:p w14:paraId="79BCAEAA"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60635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A3DFE58" w14:textId="77777777" w:rsidTr="00617B3E">
        <w:tc>
          <w:tcPr>
            <w:tcW w:w="2296" w:type="dxa"/>
            <w:gridSpan w:val="2"/>
            <w:shd w:val="clear" w:color="auto" w:fill="auto"/>
          </w:tcPr>
          <w:p w14:paraId="5D3F90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84ACF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EC4C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97F2C7" w14:textId="77777777" w:rsidTr="00617B3E">
        <w:tc>
          <w:tcPr>
            <w:tcW w:w="1588" w:type="dxa"/>
            <w:shd w:val="clear" w:color="auto" w:fill="auto"/>
          </w:tcPr>
          <w:p w14:paraId="475347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F317D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8E65D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2AC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F9E3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A6A1B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9233B3" w14:textId="77777777" w:rsidTr="00617B3E">
        <w:tc>
          <w:tcPr>
            <w:tcW w:w="1588" w:type="dxa"/>
            <w:shd w:val="clear" w:color="auto" w:fill="auto"/>
          </w:tcPr>
          <w:p w14:paraId="4D49A6B1" w14:textId="77777777" w:rsidR="003B5845" w:rsidRPr="00634625" w:rsidRDefault="003B5845" w:rsidP="00617B3E">
            <w:pPr>
              <w:pStyle w:val="SmallStandard"/>
            </w:pPr>
            <w:r>
              <w:t>FittingSpecification</w:t>
            </w:r>
          </w:p>
        </w:tc>
        <w:tc>
          <w:tcPr>
            <w:tcW w:w="708" w:type="dxa"/>
            <w:shd w:val="clear" w:color="auto" w:fill="auto"/>
          </w:tcPr>
          <w:p w14:paraId="1D8CAB72" w14:textId="77777777" w:rsidR="003B5845" w:rsidRPr="00D331EF" w:rsidRDefault="003B5845" w:rsidP="00617B3E">
            <w:pPr>
              <w:pStyle w:val="SmallStandard"/>
            </w:pPr>
            <w:r w:rsidRPr="00D01517">
              <w:t>1</w:t>
            </w:r>
          </w:p>
        </w:tc>
        <w:tc>
          <w:tcPr>
            <w:tcW w:w="1560" w:type="dxa"/>
            <w:shd w:val="clear" w:color="auto" w:fill="auto"/>
          </w:tcPr>
          <w:p w14:paraId="3899F168" w14:textId="77777777" w:rsidR="003B5845" w:rsidRPr="00132C43" w:rsidRDefault="003B5845" w:rsidP="00617B3E">
            <w:pPr>
              <w:pStyle w:val="SmallStandard"/>
            </w:pPr>
            <w:r>
              <w:t>outlet</w:t>
            </w:r>
          </w:p>
        </w:tc>
        <w:tc>
          <w:tcPr>
            <w:tcW w:w="708" w:type="dxa"/>
            <w:shd w:val="clear" w:color="auto" w:fill="auto"/>
          </w:tcPr>
          <w:p w14:paraId="04CEF714" w14:textId="77777777" w:rsidR="003B5845" w:rsidRPr="00D331EF" w:rsidRDefault="003B5845" w:rsidP="00617B3E">
            <w:pPr>
              <w:pStyle w:val="SmallStandard"/>
            </w:pPr>
            <w:r w:rsidRPr="00D01517">
              <w:t>0..*</w:t>
            </w:r>
          </w:p>
        </w:tc>
        <w:tc>
          <w:tcPr>
            <w:tcW w:w="567" w:type="dxa"/>
            <w:shd w:val="clear" w:color="auto" w:fill="auto"/>
          </w:tcPr>
          <w:p w14:paraId="12E97B02" w14:textId="77777777" w:rsidR="003B5845" w:rsidRDefault="003B5845" w:rsidP="00617B3E">
            <w:pPr>
              <w:pStyle w:val="SmallStandard"/>
            </w:pPr>
            <w:r>
              <w:t>Y</w:t>
            </w:r>
          </w:p>
        </w:tc>
        <w:tc>
          <w:tcPr>
            <w:tcW w:w="3969" w:type="dxa"/>
            <w:shd w:val="clear" w:color="auto" w:fill="auto"/>
          </w:tcPr>
          <w:p w14:paraId="2220ACCF" w14:textId="77777777" w:rsidR="003B5845" w:rsidRPr="004A00BD" w:rsidRDefault="003B5845" w:rsidP="00617B3E">
            <w:pPr>
              <w:rPr>
                <w:sz w:val="22"/>
              </w:rPr>
            </w:pPr>
          </w:p>
        </w:tc>
      </w:tr>
    </w:tbl>
    <w:p w14:paraId="35D644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8" w:name="_4f394052caae57b42a16f2b5157b83d5"/>
      <w:r>
        <w:rPr>
          <w:lang w:val="en-GB"/>
        </w:rPr>
        <w:t>FittingSpecification</w:t>
      </w:r>
      <w:bookmarkEnd w:id="1308"/>
    </w:p>
    <w:p w14:paraId="78034120" w14:textId="77777777" w:rsidR="003B5845" w:rsidRPr="00A518C2" w:rsidRDefault="003B5845" w:rsidP="003B5845">
      <w:pPr>
        <w:rPr>
          <w:lang w:val="en-GB"/>
        </w:rPr>
      </w:pPr>
      <w:r w:rsidRPr="00A518C2">
        <w:rPr>
          <w:sz w:val="18"/>
          <w:szCs w:val="18"/>
          <w:lang w:val="en-GB"/>
        </w:rPr>
        <w:t>Specification for the definition of fittings. A fitting is a part that is used to connect pipes or tube. A fitting has a specific form (e.g. Y,T)</w:t>
      </w:r>
    </w:p>
    <w:p w14:paraId="2FE658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006506" w14:textId="77777777" w:rsidTr="00617B3E">
        <w:tc>
          <w:tcPr>
            <w:tcW w:w="2013" w:type="dxa"/>
            <w:shd w:val="clear" w:color="auto" w:fill="auto"/>
            <w:tcMar>
              <w:top w:w="28" w:type="dxa"/>
              <w:left w:w="28" w:type="dxa"/>
              <w:bottom w:w="28" w:type="dxa"/>
              <w:right w:w="28" w:type="dxa"/>
            </w:tcMar>
          </w:tcPr>
          <w:p w14:paraId="32D7FB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CD3F41"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7734A5DF" w14:textId="77777777" w:rsidTr="00617B3E">
        <w:tc>
          <w:tcPr>
            <w:tcW w:w="2013" w:type="dxa"/>
            <w:shd w:val="clear" w:color="auto" w:fill="auto"/>
            <w:tcMar>
              <w:top w:w="28" w:type="dxa"/>
              <w:left w:w="28" w:type="dxa"/>
              <w:bottom w:w="28" w:type="dxa"/>
              <w:right w:w="28" w:type="dxa"/>
            </w:tcMar>
          </w:tcPr>
          <w:p w14:paraId="25306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0939" w14:textId="77777777" w:rsidR="003B5845" w:rsidRPr="004A00BD" w:rsidRDefault="003B5845" w:rsidP="00617B3E">
            <w:pPr>
              <w:rPr>
                <w:sz w:val="22"/>
              </w:rPr>
            </w:pPr>
          </w:p>
        </w:tc>
      </w:tr>
      <w:tr w:rsidR="003B5845" w:rsidRPr="008359F5" w14:paraId="7B757144" w14:textId="77777777" w:rsidTr="00617B3E">
        <w:tc>
          <w:tcPr>
            <w:tcW w:w="2013" w:type="dxa"/>
            <w:shd w:val="clear" w:color="auto" w:fill="auto"/>
            <w:tcMar>
              <w:top w:w="28" w:type="dxa"/>
              <w:left w:w="28" w:type="dxa"/>
              <w:bottom w:w="28" w:type="dxa"/>
              <w:right w:w="28" w:type="dxa"/>
            </w:tcMar>
          </w:tcPr>
          <w:p w14:paraId="39CC57D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53C33A" w14:textId="77777777" w:rsidR="003B5845" w:rsidRPr="000437C1" w:rsidRDefault="003B5845" w:rsidP="00617B3E">
            <w:pPr>
              <w:pStyle w:val="SmallStandard"/>
            </w:pPr>
            <w:r>
              <w:t>false</w:t>
            </w:r>
          </w:p>
        </w:tc>
      </w:tr>
    </w:tbl>
    <w:p w14:paraId="63873EC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229F08" w14:textId="77777777" w:rsidTr="00617B3E">
        <w:tc>
          <w:tcPr>
            <w:tcW w:w="2013" w:type="dxa"/>
            <w:shd w:val="clear" w:color="auto" w:fill="auto"/>
            <w:tcMar>
              <w:top w:w="28" w:type="dxa"/>
              <w:left w:w="28" w:type="dxa"/>
              <w:bottom w:w="28" w:type="dxa"/>
              <w:right w:w="28" w:type="dxa"/>
            </w:tcMar>
          </w:tcPr>
          <w:p w14:paraId="56813D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720469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40DD7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7C99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E2DF8B" w14:textId="77777777" w:rsidTr="00617B3E">
        <w:tc>
          <w:tcPr>
            <w:tcW w:w="2013" w:type="dxa"/>
            <w:shd w:val="clear" w:color="auto" w:fill="auto"/>
            <w:tcMar>
              <w:top w:w="28" w:type="dxa"/>
              <w:left w:w="28" w:type="dxa"/>
              <w:bottom w:w="28" w:type="dxa"/>
              <w:right w:w="28" w:type="dxa"/>
            </w:tcMar>
          </w:tcPr>
          <w:p w14:paraId="5D3BD8A9"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5BF3B4A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F66E5D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8BCA76" w14:textId="77777777" w:rsidR="003B5845" w:rsidRPr="004A00BD" w:rsidRDefault="003B5845" w:rsidP="00617B3E">
            <w:pPr>
              <w:jc w:val="left"/>
              <w:rPr>
                <w:sz w:val="22"/>
                <w:lang w:val="en-GB"/>
              </w:rPr>
            </w:pPr>
            <w:r w:rsidRPr="004A00BD">
              <w:rPr>
                <w:sz w:val="16"/>
                <w:szCs w:val="16"/>
                <w:lang w:val="en-GB"/>
              </w:rPr>
              <w:t>Specifies the form of the fitting (e.g. Y, T).</w:t>
            </w:r>
          </w:p>
        </w:tc>
      </w:tr>
    </w:tbl>
    <w:p w14:paraId="74A6A6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64D3983" w14:textId="77777777" w:rsidTr="00617B3E">
        <w:tc>
          <w:tcPr>
            <w:tcW w:w="3856" w:type="dxa"/>
            <w:gridSpan w:val="3"/>
            <w:shd w:val="clear" w:color="auto" w:fill="auto"/>
          </w:tcPr>
          <w:p w14:paraId="3855D4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BD8A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58765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2F930A" w14:textId="77777777" w:rsidTr="00617B3E">
        <w:tc>
          <w:tcPr>
            <w:tcW w:w="1573" w:type="dxa"/>
            <w:shd w:val="clear" w:color="auto" w:fill="auto"/>
          </w:tcPr>
          <w:p w14:paraId="7BA42CE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45BA3B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A4587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E2441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AFA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379A8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A6AF0FB" w14:textId="77777777" w:rsidTr="00617B3E">
        <w:tc>
          <w:tcPr>
            <w:tcW w:w="1573" w:type="dxa"/>
            <w:shd w:val="clear" w:color="auto" w:fill="auto"/>
          </w:tcPr>
          <w:p w14:paraId="6D28E5C9" w14:textId="77777777" w:rsidR="003B5845" w:rsidRPr="00634625" w:rsidRDefault="003B5845" w:rsidP="00617B3E">
            <w:pPr>
              <w:pStyle w:val="SmallStandard"/>
            </w:pPr>
            <w:r>
              <w:t>FittingOutlet</w:t>
            </w:r>
          </w:p>
        </w:tc>
        <w:tc>
          <w:tcPr>
            <w:tcW w:w="1574" w:type="dxa"/>
            <w:shd w:val="clear" w:color="auto" w:fill="auto"/>
          </w:tcPr>
          <w:p w14:paraId="55043339" w14:textId="77777777" w:rsidR="003B5845" w:rsidRPr="00132C43" w:rsidRDefault="003B5845" w:rsidP="00617B3E">
            <w:pPr>
              <w:pStyle w:val="SmallStandard"/>
            </w:pPr>
            <w:r>
              <w:t>outlet</w:t>
            </w:r>
          </w:p>
        </w:tc>
        <w:tc>
          <w:tcPr>
            <w:tcW w:w="708" w:type="dxa"/>
            <w:shd w:val="clear" w:color="auto" w:fill="auto"/>
          </w:tcPr>
          <w:p w14:paraId="1D2DFE6E" w14:textId="77777777" w:rsidR="003B5845" w:rsidRPr="00D331EF" w:rsidRDefault="003B5845" w:rsidP="00617B3E">
            <w:pPr>
              <w:pStyle w:val="SmallStandard"/>
            </w:pPr>
            <w:r w:rsidRPr="00574783">
              <w:t>0..*</w:t>
            </w:r>
          </w:p>
        </w:tc>
        <w:tc>
          <w:tcPr>
            <w:tcW w:w="709" w:type="dxa"/>
            <w:shd w:val="clear" w:color="auto" w:fill="auto"/>
          </w:tcPr>
          <w:p w14:paraId="08868AF2" w14:textId="77777777" w:rsidR="003B5845" w:rsidRPr="00D331EF" w:rsidRDefault="003B5845" w:rsidP="00617B3E">
            <w:pPr>
              <w:pStyle w:val="SmallStandard"/>
            </w:pPr>
            <w:r w:rsidRPr="00207506">
              <w:t>1</w:t>
            </w:r>
          </w:p>
        </w:tc>
        <w:tc>
          <w:tcPr>
            <w:tcW w:w="567" w:type="dxa"/>
            <w:shd w:val="clear" w:color="auto" w:fill="auto"/>
          </w:tcPr>
          <w:p w14:paraId="2C8D163F" w14:textId="77777777" w:rsidR="003B5845" w:rsidRDefault="003B5845" w:rsidP="00617B3E">
            <w:pPr>
              <w:pStyle w:val="SmallStandard"/>
            </w:pPr>
            <w:r>
              <w:t>Y</w:t>
            </w:r>
          </w:p>
        </w:tc>
        <w:tc>
          <w:tcPr>
            <w:tcW w:w="3969" w:type="dxa"/>
            <w:shd w:val="clear" w:color="auto" w:fill="auto"/>
          </w:tcPr>
          <w:p w14:paraId="3B9B286F" w14:textId="77777777" w:rsidR="003B5845" w:rsidRPr="004A00BD" w:rsidRDefault="003B5845" w:rsidP="00617B3E">
            <w:pPr>
              <w:rPr>
                <w:sz w:val="22"/>
              </w:rPr>
            </w:pPr>
          </w:p>
        </w:tc>
      </w:tr>
    </w:tbl>
    <w:p w14:paraId="03ABB2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9" w:name="_783f736c03ea20fb63b80f3f841aabcc"/>
      <w:r>
        <w:rPr>
          <w:lang w:val="en-GB"/>
        </w:rPr>
        <w:t>FixingSpecification</w:t>
      </w:r>
      <w:bookmarkEnd w:id="1309"/>
    </w:p>
    <w:p w14:paraId="6CD9EFD7" w14:textId="77777777" w:rsidR="003B5845" w:rsidRPr="00A518C2" w:rsidRDefault="003B5845" w:rsidP="003B5845">
      <w:pPr>
        <w:rPr>
          <w:lang w:val="en-GB"/>
        </w:rPr>
      </w:pPr>
      <w:r w:rsidRPr="00A518C2">
        <w:rPr>
          <w:sz w:val="18"/>
          <w:szCs w:val="18"/>
          <w:lang w:val="en-GB"/>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7FD2EC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BD48AD" w14:textId="77777777" w:rsidTr="00617B3E">
        <w:tc>
          <w:tcPr>
            <w:tcW w:w="2013" w:type="dxa"/>
            <w:shd w:val="clear" w:color="auto" w:fill="auto"/>
            <w:tcMar>
              <w:top w:w="28" w:type="dxa"/>
              <w:left w:w="28" w:type="dxa"/>
              <w:bottom w:w="28" w:type="dxa"/>
              <w:right w:w="28" w:type="dxa"/>
            </w:tcMar>
          </w:tcPr>
          <w:p w14:paraId="59C83C8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C6BFE9"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D8A5E80" w14:textId="77777777" w:rsidTr="00617B3E">
        <w:tc>
          <w:tcPr>
            <w:tcW w:w="2013" w:type="dxa"/>
            <w:shd w:val="clear" w:color="auto" w:fill="auto"/>
            <w:tcMar>
              <w:top w:w="28" w:type="dxa"/>
              <w:left w:w="28" w:type="dxa"/>
              <w:bottom w:w="28" w:type="dxa"/>
              <w:right w:w="28" w:type="dxa"/>
            </w:tcMar>
          </w:tcPr>
          <w:p w14:paraId="2899F8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E2169D" w14:textId="77777777" w:rsidR="003B5845" w:rsidRPr="004A00BD" w:rsidRDefault="003B5845" w:rsidP="00617B3E">
            <w:pPr>
              <w:rPr>
                <w:sz w:val="22"/>
              </w:rPr>
            </w:pPr>
          </w:p>
        </w:tc>
      </w:tr>
      <w:tr w:rsidR="003B5845" w:rsidRPr="008359F5" w14:paraId="462284F6" w14:textId="77777777" w:rsidTr="00617B3E">
        <w:tc>
          <w:tcPr>
            <w:tcW w:w="2013" w:type="dxa"/>
            <w:shd w:val="clear" w:color="auto" w:fill="auto"/>
            <w:tcMar>
              <w:top w:w="28" w:type="dxa"/>
              <w:left w:w="28" w:type="dxa"/>
              <w:bottom w:w="28" w:type="dxa"/>
              <w:right w:w="28" w:type="dxa"/>
            </w:tcMar>
          </w:tcPr>
          <w:p w14:paraId="005829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144594B" w14:textId="77777777" w:rsidR="003B5845" w:rsidRPr="000437C1" w:rsidRDefault="003B5845" w:rsidP="00617B3E">
            <w:pPr>
              <w:pStyle w:val="SmallStandard"/>
            </w:pPr>
            <w:r>
              <w:t>false</w:t>
            </w:r>
          </w:p>
        </w:tc>
      </w:tr>
    </w:tbl>
    <w:p w14:paraId="3553BD1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0AD7DD" w14:textId="77777777" w:rsidTr="00617B3E">
        <w:tc>
          <w:tcPr>
            <w:tcW w:w="2013" w:type="dxa"/>
            <w:shd w:val="clear" w:color="auto" w:fill="auto"/>
            <w:tcMar>
              <w:top w:w="28" w:type="dxa"/>
              <w:left w:w="28" w:type="dxa"/>
              <w:bottom w:w="28" w:type="dxa"/>
              <w:right w:w="28" w:type="dxa"/>
            </w:tcMar>
          </w:tcPr>
          <w:p w14:paraId="688AE3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33F65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7EDC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CE792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DA1C02" w14:textId="77777777" w:rsidTr="00617B3E">
        <w:tc>
          <w:tcPr>
            <w:tcW w:w="2013" w:type="dxa"/>
            <w:shd w:val="clear" w:color="auto" w:fill="auto"/>
            <w:tcMar>
              <w:top w:w="28" w:type="dxa"/>
              <w:left w:w="28" w:type="dxa"/>
              <w:bottom w:w="28" w:type="dxa"/>
              <w:right w:w="28" w:type="dxa"/>
            </w:tcMar>
          </w:tcPr>
          <w:p w14:paraId="7307F526"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1354B80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24BC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06F09DD" w14:textId="77777777" w:rsidR="003B5845" w:rsidRPr="004A00BD" w:rsidRDefault="003B5845" w:rsidP="00617B3E">
            <w:pPr>
              <w:rPr>
                <w:sz w:val="22"/>
              </w:rPr>
            </w:pPr>
          </w:p>
        </w:tc>
      </w:tr>
      <w:tr w:rsidR="003B5845" w:rsidRPr="006675E2" w14:paraId="76167601" w14:textId="77777777" w:rsidTr="00617B3E">
        <w:tc>
          <w:tcPr>
            <w:tcW w:w="2013" w:type="dxa"/>
            <w:shd w:val="clear" w:color="auto" w:fill="auto"/>
            <w:tcMar>
              <w:top w:w="28" w:type="dxa"/>
              <w:left w:w="28" w:type="dxa"/>
              <w:bottom w:w="28" w:type="dxa"/>
              <w:right w:w="28" w:type="dxa"/>
            </w:tcMar>
          </w:tcPr>
          <w:p w14:paraId="50713F76"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39C62C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186BF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7985FF" w14:textId="77777777" w:rsidR="003B5845" w:rsidRPr="004A00BD" w:rsidRDefault="003B5845" w:rsidP="00617B3E">
            <w:pPr>
              <w:rPr>
                <w:sz w:val="22"/>
              </w:rPr>
            </w:pPr>
          </w:p>
        </w:tc>
      </w:tr>
    </w:tbl>
    <w:p w14:paraId="56B9F3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096750" w14:textId="77777777" w:rsidTr="00617B3E">
        <w:tc>
          <w:tcPr>
            <w:tcW w:w="2296" w:type="dxa"/>
            <w:gridSpan w:val="2"/>
            <w:shd w:val="clear" w:color="auto" w:fill="auto"/>
          </w:tcPr>
          <w:p w14:paraId="36C17D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8004A8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387C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E2F8" w14:textId="77777777" w:rsidTr="00617B3E">
        <w:tc>
          <w:tcPr>
            <w:tcW w:w="1588" w:type="dxa"/>
            <w:shd w:val="clear" w:color="auto" w:fill="auto"/>
          </w:tcPr>
          <w:p w14:paraId="7BCD57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A1E7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4F6E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F0F7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4A2B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6D816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9719E0" w14:textId="77777777" w:rsidTr="00617B3E">
        <w:tc>
          <w:tcPr>
            <w:tcW w:w="1588" w:type="dxa"/>
            <w:shd w:val="clear" w:color="auto" w:fill="auto"/>
          </w:tcPr>
          <w:p w14:paraId="3C5537C9" w14:textId="77777777" w:rsidR="003B5845" w:rsidRPr="00634625" w:rsidRDefault="003B5845" w:rsidP="00617B3E">
            <w:pPr>
              <w:pStyle w:val="SmallStandard"/>
            </w:pPr>
            <w:r>
              <w:t>FixingRole</w:t>
            </w:r>
          </w:p>
        </w:tc>
        <w:tc>
          <w:tcPr>
            <w:tcW w:w="708" w:type="dxa"/>
            <w:shd w:val="clear" w:color="auto" w:fill="auto"/>
          </w:tcPr>
          <w:p w14:paraId="2C49DEE1" w14:textId="77777777" w:rsidR="003B5845" w:rsidRPr="00D331EF" w:rsidRDefault="003B5845" w:rsidP="00617B3E">
            <w:pPr>
              <w:pStyle w:val="SmallStandard"/>
            </w:pPr>
            <w:r w:rsidRPr="00D01517">
              <w:t>0..*</w:t>
            </w:r>
          </w:p>
        </w:tc>
        <w:tc>
          <w:tcPr>
            <w:tcW w:w="1560" w:type="dxa"/>
            <w:shd w:val="clear" w:color="auto" w:fill="auto"/>
          </w:tcPr>
          <w:p w14:paraId="28F834CF" w14:textId="77777777" w:rsidR="003B5845" w:rsidRPr="00132C43" w:rsidRDefault="003B5845" w:rsidP="00617B3E">
            <w:pPr>
              <w:pStyle w:val="SmallStandard"/>
            </w:pPr>
            <w:r>
              <w:t>fixingSpecification</w:t>
            </w:r>
          </w:p>
        </w:tc>
        <w:tc>
          <w:tcPr>
            <w:tcW w:w="708" w:type="dxa"/>
            <w:shd w:val="clear" w:color="auto" w:fill="auto"/>
          </w:tcPr>
          <w:p w14:paraId="550E9F39" w14:textId="77777777" w:rsidR="003B5845" w:rsidRPr="00D331EF" w:rsidRDefault="003B5845" w:rsidP="00617B3E">
            <w:pPr>
              <w:pStyle w:val="SmallStandard"/>
            </w:pPr>
            <w:r w:rsidRPr="00D01517">
              <w:t>1</w:t>
            </w:r>
          </w:p>
        </w:tc>
        <w:tc>
          <w:tcPr>
            <w:tcW w:w="567" w:type="dxa"/>
            <w:shd w:val="clear" w:color="auto" w:fill="auto"/>
          </w:tcPr>
          <w:p w14:paraId="2CFF2620" w14:textId="77777777" w:rsidR="003B5845" w:rsidRPr="00D331EF" w:rsidRDefault="003B5845" w:rsidP="00617B3E">
            <w:pPr>
              <w:pStyle w:val="SmallStandard"/>
            </w:pPr>
            <w:r>
              <w:t>N</w:t>
            </w:r>
          </w:p>
        </w:tc>
        <w:tc>
          <w:tcPr>
            <w:tcW w:w="3969" w:type="dxa"/>
            <w:shd w:val="clear" w:color="auto" w:fill="auto"/>
          </w:tcPr>
          <w:p w14:paraId="536659F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77C86D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0" w:name="_c4270651feeb17982e7a50b8ddec4879"/>
      <w:r>
        <w:rPr>
          <w:lang w:val="en-GB"/>
        </w:rPr>
        <w:t>GrommetSpecification</w:t>
      </w:r>
      <w:bookmarkEnd w:id="1310"/>
    </w:p>
    <w:p w14:paraId="5F1CEFFB" w14:textId="77777777" w:rsidR="003B5845" w:rsidRPr="00A518C2" w:rsidRDefault="003B5845" w:rsidP="003B5845">
      <w:pPr>
        <w:rPr>
          <w:lang w:val="en-GB"/>
        </w:rPr>
      </w:pPr>
      <w:r w:rsidRPr="00A518C2">
        <w:rPr>
          <w:sz w:val="18"/>
          <w:szCs w:val="18"/>
          <w:lang w:val="en-GB"/>
        </w:rPr>
        <w:t>Specification for the definition of grommets.</w:t>
      </w:r>
    </w:p>
    <w:p w14:paraId="742F6A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750D" w14:textId="77777777" w:rsidTr="00617B3E">
        <w:tc>
          <w:tcPr>
            <w:tcW w:w="2013" w:type="dxa"/>
            <w:shd w:val="clear" w:color="auto" w:fill="auto"/>
            <w:tcMar>
              <w:top w:w="28" w:type="dxa"/>
              <w:left w:w="28" w:type="dxa"/>
              <w:bottom w:w="28" w:type="dxa"/>
              <w:right w:w="28" w:type="dxa"/>
            </w:tcMar>
          </w:tcPr>
          <w:p w14:paraId="5A1161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E8CA8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FA144B" w14:textId="77777777" w:rsidTr="00617B3E">
        <w:tc>
          <w:tcPr>
            <w:tcW w:w="2013" w:type="dxa"/>
            <w:shd w:val="clear" w:color="auto" w:fill="auto"/>
            <w:tcMar>
              <w:top w:w="28" w:type="dxa"/>
              <w:left w:w="28" w:type="dxa"/>
              <w:bottom w:w="28" w:type="dxa"/>
              <w:right w:w="28" w:type="dxa"/>
            </w:tcMar>
          </w:tcPr>
          <w:p w14:paraId="61706A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BD6C8C" w14:textId="77777777" w:rsidR="003B5845" w:rsidRPr="004A00BD" w:rsidRDefault="003B5845" w:rsidP="00617B3E">
            <w:pPr>
              <w:rPr>
                <w:sz w:val="22"/>
              </w:rPr>
            </w:pPr>
          </w:p>
        </w:tc>
      </w:tr>
      <w:tr w:rsidR="003B5845" w:rsidRPr="008359F5" w14:paraId="1EF93093" w14:textId="77777777" w:rsidTr="00617B3E">
        <w:tc>
          <w:tcPr>
            <w:tcW w:w="2013" w:type="dxa"/>
            <w:shd w:val="clear" w:color="auto" w:fill="auto"/>
            <w:tcMar>
              <w:top w:w="28" w:type="dxa"/>
              <w:left w:w="28" w:type="dxa"/>
              <w:bottom w:w="28" w:type="dxa"/>
              <w:right w:w="28" w:type="dxa"/>
            </w:tcMar>
          </w:tcPr>
          <w:p w14:paraId="2DE96E7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40AB51" w14:textId="77777777" w:rsidR="003B5845" w:rsidRPr="000437C1" w:rsidRDefault="003B5845" w:rsidP="00617B3E">
            <w:pPr>
              <w:pStyle w:val="SmallStandard"/>
            </w:pPr>
            <w:r>
              <w:t>false</w:t>
            </w:r>
          </w:p>
        </w:tc>
      </w:tr>
    </w:tbl>
    <w:p w14:paraId="58C92B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435FA8E" w14:textId="77777777" w:rsidTr="00617B3E">
        <w:tc>
          <w:tcPr>
            <w:tcW w:w="2013" w:type="dxa"/>
            <w:shd w:val="clear" w:color="auto" w:fill="auto"/>
            <w:tcMar>
              <w:top w:w="28" w:type="dxa"/>
              <w:left w:w="28" w:type="dxa"/>
              <w:bottom w:w="28" w:type="dxa"/>
              <w:right w:w="28" w:type="dxa"/>
            </w:tcMar>
          </w:tcPr>
          <w:p w14:paraId="3895CA6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81A3A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05B9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779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10C3C52" w14:textId="77777777" w:rsidTr="00617B3E">
        <w:tc>
          <w:tcPr>
            <w:tcW w:w="2013" w:type="dxa"/>
            <w:shd w:val="clear" w:color="auto" w:fill="auto"/>
            <w:tcMar>
              <w:top w:w="28" w:type="dxa"/>
              <w:left w:w="28" w:type="dxa"/>
              <w:bottom w:w="28" w:type="dxa"/>
              <w:right w:w="28" w:type="dxa"/>
            </w:tcMar>
          </w:tcPr>
          <w:p w14:paraId="35DA0974"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08A988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ADCC24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174058" w14:textId="77777777" w:rsidR="003B5845" w:rsidRPr="004A00BD" w:rsidRDefault="003B5845" w:rsidP="00617B3E">
            <w:pPr>
              <w:jc w:val="left"/>
              <w:rPr>
                <w:sz w:val="22"/>
                <w:lang w:val="en-GB"/>
              </w:rPr>
            </w:pPr>
            <w:r w:rsidRPr="004A00BD">
              <w:rPr>
                <w:sz w:val="16"/>
                <w:szCs w:val="16"/>
                <w:lang w:val="en-GB"/>
              </w:rPr>
              <w:t>Specifies the hardness of the grommet.</w:t>
            </w:r>
          </w:p>
        </w:tc>
      </w:tr>
      <w:tr w:rsidR="003B5845" w:rsidRPr="004A00BD" w14:paraId="6DBB428E" w14:textId="77777777" w:rsidTr="00617B3E">
        <w:tc>
          <w:tcPr>
            <w:tcW w:w="2013" w:type="dxa"/>
            <w:shd w:val="clear" w:color="auto" w:fill="auto"/>
            <w:tcMar>
              <w:top w:w="28" w:type="dxa"/>
              <w:left w:w="28" w:type="dxa"/>
              <w:bottom w:w="28" w:type="dxa"/>
              <w:right w:w="28" w:type="dxa"/>
            </w:tcMar>
          </w:tcPr>
          <w:p w14:paraId="0D72F327"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0DE6DF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D09002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76B47" w14:textId="77777777" w:rsidR="003B5845" w:rsidRPr="004A00BD" w:rsidRDefault="003B5845" w:rsidP="00617B3E">
            <w:pPr>
              <w:jc w:val="left"/>
              <w:rPr>
                <w:sz w:val="22"/>
                <w:lang w:val="en-GB"/>
              </w:rPr>
            </w:pPr>
            <w:r w:rsidRPr="004A00BD">
              <w:rPr>
                <w:sz w:val="16"/>
                <w:szCs w:val="16"/>
                <w:lang w:val="en-GB"/>
              </w:rPr>
              <w:t>Specifies the valid diameter of a hole into which the grommet fits.</w:t>
            </w:r>
          </w:p>
        </w:tc>
      </w:tr>
      <w:tr w:rsidR="003B5845" w:rsidRPr="004A00BD" w14:paraId="3F895BF2" w14:textId="77777777" w:rsidTr="00617B3E">
        <w:tc>
          <w:tcPr>
            <w:tcW w:w="2013" w:type="dxa"/>
            <w:shd w:val="clear" w:color="auto" w:fill="auto"/>
            <w:tcMar>
              <w:top w:w="28" w:type="dxa"/>
              <w:left w:w="28" w:type="dxa"/>
              <w:bottom w:w="28" w:type="dxa"/>
              <w:right w:w="28" w:type="dxa"/>
            </w:tcMar>
          </w:tcPr>
          <w:p w14:paraId="43F53187"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3079F04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10353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B82C55" w14:textId="77777777" w:rsidR="003B5845" w:rsidRPr="004A00BD" w:rsidRDefault="003B5845" w:rsidP="00617B3E">
            <w:pPr>
              <w:jc w:val="left"/>
              <w:rPr>
                <w:sz w:val="22"/>
                <w:lang w:val="en-GB"/>
              </w:rPr>
            </w:pPr>
            <w:r w:rsidRPr="004A00BD">
              <w:rPr>
                <w:sz w:val="16"/>
                <w:szCs w:val="16"/>
                <w:lang w:val="en-GB"/>
              </w:rPr>
              <w:t>Specifies valid the plate thickness at the hole into which the grommet fits.</w:t>
            </w:r>
          </w:p>
        </w:tc>
      </w:tr>
      <w:tr w:rsidR="003B5845" w:rsidRPr="004A00BD" w14:paraId="6C89BC9C" w14:textId="77777777" w:rsidTr="00617B3E">
        <w:tc>
          <w:tcPr>
            <w:tcW w:w="2013" w:type="dxa"/>
            <w:shd w:val="clear" w:color="auto" w:fill="auto"/>
            <w:tcMar>
              <w:top w:w="28" w:type="dxa"/>
              <w:left w:w="28" w:type="dxa"/>
              <w:bottom w:w="28" w:type="dxa"/>
              <w:right w:w="28" w:type="dxa"/>
            </w:tcMar>
          </w:tcPr>
          <w:p w14:paraId="13992D0E" w14:textId="77777777" w:rsidR="003B5845" w:rsidRPr="00620BBE" w:rsidRDefault="003B5845" w:rsidP="00617B3E">
            <w:pPr>
              <w:pStyle w:val="SmallStandard"/>
            </w:pPr>
            <w:r w:rsidRPr="00620BBE">
              <w:t>grommetType</w:t>
            </w:r>
          </w:p>
        </w:tc>
        <w:tc>
          <w:tcPr>
            <w:tcW w:w="1559" w:type="dxa"/>
            <w:shd w:val="clear" w:color="auto" w:fill="auto"/>
            <w:tcMar>
              <w:top w:w="28" w:type="dxa"/>
              <w:left w:w="28" w:type="dxa"/>
              <w:bottom w:w="28" w:type="dxa"/>
              <w:right w:w="28" w:type="dxa"/>
            </w:tcMar>
          </w:tcPr>
          <w:p w14:paraId="766239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3BD4F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662441" w14:textId="77777777" w:rsidR="003B5845" w:rsidRPr="004A00BD" w:rsidRDefault="003B5845" w:rsidP="00617B3E">
            <w:pPr>
              <w:jc w:val="left"/>
              <w:rPr>
                <w:sz w:val="22"/>
                <w:lang w:val="en-GB"/>
              </w:rPr>
            </w:pPr>
            <w:r w:rsidRPr="004A00BD">
              <w:rPr>
                <w:sz w:val="16"/>
                <w:szCs w:val="16"/>
                <w:lang w:val="en-GB"/>
              </w:rPr>
              <w:t>Specifies the type of the grommet.</w:t>
            </w:r>
          </w:p>
        </w:tc>
      </w:tr>
    </w:tbl>
    <w:p w14:paraId="7B1595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49D7311" w14:textId="77777777" w:rsidTr="00617B3E">
        <w:tc>
          <w:tcPr>
            <w:tcW w:w="3856" w:type="dxa"/>
            <w:gridSpan w:val="3"/>
            <w:shd w:val="clear" w:color="auto" w:fill="auto"/>
          </w:tcPr>
          <w:p w14:paraId="060987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6B2D33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5EE5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8BD55B" w14:textId="77777777" w:rsidTr="00617B3E">
        <w:tc>
          <w:tcPr>
            <w:tcW w:w="1573" w:type="dxa"/>
            <w:shd w:val="clear" w:color="auto" w:fill="auto"/>
          </w:tcPr>
          <w:p w14:paraId="475411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30D3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320B2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E242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1AAA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037AD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C87D76" w14:textId="77777777" w:rsidTr="00617B3E">
        <w:tc>
          <w:tcPr>
            <w:tcW w:w="1573" w:type="dxa"/>
            <w:shd w:val="clear" w:color="auto" w:fill="auto"/>
          </w:tcPr>
          <w:p w14:paraId="4584E2B1" w14:textId="77777777" w:rsidR="003B5845" w:rsidRPr="00634625" w:rsidRDefault="003B5845" w:rsidP="00617B3E">
            <w:pPr>
              <w:pStyle w:val="SmallStandard"/>
            </w:pPr>
            <w:r>
              <w:t>CableLeadThrough</w:t>
            </w:r>
          </w:p>
        </w:tc>
        <w:tc>
          <w:tcPr>
            <w:tcW w:w="1574" w:type="dxa"/>
            <w:shd w:val="clear" w:color="auto" w:fill="auto"/>
          </w:tcPr>
          <w:p w14:paraId="15F989F4" w14:textId="77777777" w:rsidR="003B5845" w:rsidRPr="00132C43" w:rsidRDefault="003B5845" w:rsidP="00617B3E">
            <w:pPr>
              <w:pStyle w:val="SmallStandard"/>
            </w:pPr>
            <w:r>
              <w:t>cableLeadThrough</w:t>
            </w:r>
          </w:p>
        </w:tc>
        <w:tc>
          <w:tcPr>
            <w:tcW w:w="708" w:type="dxa"/>
            <w:shd w:val="clear" w:color="auto" w:fill="auto"/>
          </w:tcPr>
          <w:p w14:paraId="212E0D77" w14:textId="77777777" w:rsidR="003B5845" w:rsidRPr="00D331EF" w:rsidRDefault="003B5845" w:rsidP="00617B3E">
            <w:pPr>
              <w:pStyle w:val="SmallStandard"/>
            </w:pPr>
            <w:r w:rsidRPr="00574783">
              <w:t>0..*</w:t>
            </w:r>
          </w:p>
        </w:tc>
        <w:tc>
          <w:tcPr>
            <w:tcW w:w="709" w:type="dxa"/>
            <w:shd w:val="clear" w:color="auto" w:fill="auto"/>
          </w:tcPr>
          <w:p w14:paraId="7EC74E11" w14:textId="77777777" w:rsidR="003B5845" w:rsidRPr="00D331EF" w:rsidRDefault="003B5845" w:rsidP="00617B3E">
            <w:pPr>
              <w:pStyle w:val="SmallStandard"/>
            </w:pPr>
            <w:r w:rsidRPr="00207506">
              <w:t>1</w:t>
            </w:r>
          </w:p>
        </w:tc>
        <w:tc>
          <w:tcPr>
            <w:tcW w:w="567" w:type="dxa"/>
            <w:shd w:val="clear" w:color="auto" w:fill="auto"/>
          </w:tcPr>
          <w:p w14:paraId="3F0AD916" w14:textId="77777777" w:rsidR="003B5845" w:rsidRDefault="003B5845" w:rsidP="00617B3E">
            <w:pPr>
              <w:pStyle w:val="SmallStandard"/>
            </w:pPr>
            <w:r>
              <w:t>Y</w:t>
            </w:r>
          </w:p>
        </w:tc>
        <w:tc>
          <w:tcPr>
            <w:tcW w:w="3969" w:type="dxa"/>
            <w:shd w:val="clear" w:color="auto" w:fill="auto"/>
          </w:tcPr>
          <w:p w14:paraId="1E370506" w14:textId="77777777" w:rsidR="003B5845" w:rsidRDefault="003B5845" w:rsidP="00617B3E">
            <w:pPr>
              <w:pStyle w:val="SmallStandard"/>
            </w:pPr>
            <w:r w:rsidRPr="00491287">
              <w:t xml:space="preserve">Specifies the CableLeadThroughs of the Grommet. </w:t>
            </w:r>
          </w:p>
        </w:tc>
      </w:tr>
    </w:tbl>
    <w:p w14:paraId="098200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ADAC0E" w14:textId="77777777" w:rsidTr="00617B3E">
        <w:tc>
          <w:tcPr>
            <w:tcW w:w="2296" w:type="dxa"/>
            <w:gridSpan w:val="2"/>
            <w:shd w:val="clear" w:color="auto" w:fill="auto"/>
          </w:tcPr>
          <w:p w14:paraId="5B50255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B533C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90237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234AD2" w14:textId="77777777" w:rsidTr="00617B3E">
        <w:tc>
          <w:tcPr>
            <w:tcW w:w="1588" w:type="dxa"/>
            <w:shd w:val="clear" w:color="auto" w:fill="auto"/>
          </w:tcPr>
          <w:p w14:paraId="33AE59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A950E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90E7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607A4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2CC6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C2903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12F1664" w14:textId="77777777" w:rsidTr="00617B3E">
        <w:tc>
          <w:tcPr>
            <w:tcW w:w="1588" w:type="dxa"/>
            <w:shd w:val="clear" w:color="auto" w:fill="auto"/>
          </w:tcPr>
          <w:p w14:paraId="21FA4703" w14:textId="77777777" w:rsidR="003B5845" w:rsidRPr="00634625" w:rsidRDefault="003B5845" w:rsidP="00617B3E">
            <w:pPr>
              <w:pStyle w:val="SmallStandard"/>
            </w:pPr>
            <w:r>
              <w:t>GrommetRole</w:t>
            </w:r>
          </w:p>
        </w:tc>
        <w:tc>
          <w:tcPr>
            <w:tcW w:w="708" w:type="dxa"/>
            <w:shd w:val="clear" w:color="auto" w:fill="auto"/>
          </w:tcPr>
          <w:p w14:paraId="19830713" w14:textId="77777777" w:rsidR="003B5845" w:rsidRPr="00D331EF" w:rsidRDefault="003B5845" w:rsidP="00617B3E">
            <w:pPr>
              <w:pStyle w:val="SmallStandard"/>
            </w:pPr>
            <w:r w:rsidRPr="00D01517">
              <w:t>0..*</w:t>
            </w:r>
          </w:p>
        </w:tc>
        <w:tc>
          <w:tcPr>
            <w:tcW w:w="1560" w:type="dxa"/>
            <w:shd w:val="clear" w:color="auto" w:fill="auto"/>
          </w:tcPr>
          <w:p w14:paraId="52B3143B" w14:textId="77777777" w:rsidR="003B5845" w:rsidRPr="00132C43" w:rsidRDefault="003B5845" w:rsidP="00617B3E">
            <w:pPr>
              <w:pStyle w:val="SmallStandard"/>
            </w:pPr>
            <w:r>
              <w:t>grommetSpecification</w:t>
            </w:r>
          </w:p>
        </w:tc>
        <w:tc>
          <w:tcPr>
            <w:tcW w:w="708" w:type="dxa"/>
            <w:shd w:val="clear" w:color="auto" w:fill="auto"/>
          </w:tcPr>
          <w:p w14:paraId="3B1BFB58" w14:textId="77777777" w:rsidR="003B5845" w:rsidRPr="00D331EF" w:rsidRDefault="003B5845" w:rsidP="00617B3E">
            <w:pPr>
              <w:pStyle w:val="SmallStandard"/>
            </w:pPr>
            <w:r w:rsidRPr="00D01517">
              <w:t>1</w:t>
            </w:r>
          </w:p>
        </w:tc>
        <w:tc>
          <w:tcPr>
            <w:tcW w:w="567" w:type="dxa"/>
            <w:shd w:val="clear" w:color="auto" w:fill="auto"/>
          </w:tcPr>
          <w:p w14:paraId="3B8625A0" w14:textId="77777777" w:rsidR="003B5845" w:rsidRPr="00D331EF" w:rsidRDefault="003B5845" w:rsidP="00617B3E">
            <w:pPr>
              <w:pStyle w:val="SmallStandard"/>
            </w:pPr>
            <w:r>
              <w:t>N</w:t>
            </w:r>
          </w:p>
        </w:tc>
        <w:tc>
          <w:tcPr>
            <w:tcW w:w="3969" w:type="dxa"/>
            <w:shd w:val="clear" w:color="auto" w:fill="auto"/>
          </w:tcPr>
          <w:p w14:paraId="245E4FF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bl>
    <w:p w14:paraId="167ADB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1" w:name="_5ad5d108d26ff379766fd1f8f4928418"/>
      <w:r>
        <w:rPr>
          <w:lang w:val="en-GB"/>
        </w:rPr>
        <w:t>HoleMountedFixingSpecification</w:t>
      </w:r>
      <w:bookmarkEnd w:id="1311"/>
    </w:p>
    <w:p w14:paraId="024C9A3C" w14:textId="77777777" w:rsidR="003B5845" w:rsidRPr="00A518C2" w:rsidRDefault="003B5845" w:rsidP="003B5845">
      <w:pPr>
        <w:rPr>
          <w:lang w:val="en-GB"/>
        </w:rPr>
      </w:pPr>
      <w:r w:rsidRPr="00A518C2">
        <w:rPr>
          <w:sz w:val="18"/>
          <w:szCs w:val="18"/>
          <w:lang w:val="en-GB"/>
        </w:rPr>
        <w:t>Specification for fixings that are mounted with a hole. This means, the fixing itself has got a hole, which is mounted onto a bolt.</w:t>
      </w:r>
    </w:p>
    <w:p w14:paraId="4FC5A8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E6D2BD" w14:textId="77777777" w:rsidTr="00617B3E">
        <w:tc>
          <w:tcPr>
            <w:tcW w:w="2013" w:type="dxa"/>
            <w:shd w:val="clear" w:color="auto" w:fill="auto"/>
            <w:tcMar>
              <w:top w:w="28" w:type="dxa"/>
              <w:left w:w="28" w:type="dxa"/>
              <w:bottom w:w="28" w:type="dxa"/>
              <w:right w:w="28" w:type="dxa"/>
            </w:tcMar>
          </w:tcPr>
          <w:p w14:paraId="6CE19CE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64DE214"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3F16BB9C" w14:textId="77777777" w:rsidTr="00617B3E">
        <w:tc>
          <w:tcPr>
            <w:tcW w:w="2013" w:type="dxa"/>
            <w:shd w:val="clear" w:color="auto" w:fill="auto"/>
            <w:tcMar>
              <w:top w:w="28" w:type="dxa"/>
              <w:left w:w="28" w:type="dxa"/>
              <w:bottom w:w="28" w:type="dxa"/>
              <w:right w:w="28" w:type="dxa"/>
            </w:tcMar>
          </w:tcPr>
          <w:p w14:paraId="762F5C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6AB4F" w14:textId="77777777" w:rsidR="003B5845" w:rsidRPr="004A00BD" w:rsidRDefault="003B5845" w:rsidP="00617B3E">
            <w:pPr>
              <w:rPr>
                <w:sz w:val="22"/>
              </w:rPr>
            </w:pPr>
          </w:p>
        </w:tc>
      </w:tr>
      <w:tr w:rsidR="003B5845" w:rsidRPr="008359F5" w14:paraId="7D35C35B" w14:textId="77777777" w:rsidTr="00617B3E">
        <w:tc>
          <w:tcPr>
            <w:tcW w:w="2013" w:type="dxa"/>
            <w:shd w:val="clear" w:color="auto" w:fill="auto"/>
            <w:tcMar>
              <w:top w:w="28" w:type="dxa"/>
              <w:left w:w="28" w:type="dxa"/>
              <w:bottom w:w="28" w:type="dxa"/>
              <w:right w:w="28" w:type="dxa"/>
            </w:tcMar>
          </w:tcPr>
          <w:p w14:paraId="662815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C25B50" w14:textId="77777777" w:rsidR="003B5845" w:rsidRPr="000437C1" w:rsidRDefault="003B5845" w:rsidP="00617B3E">
            <w:pPr>
              <w:pStyle w:val="SmallStandard"/>
            </w:pPr>
            <w:r>
              <w:t>false</w:t>
            </w:r>
          </w:p>
        </w:tc>
      </w:tr>
    </w:tbl>
    <w:p w14:paraId="12947C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27FBF9" w14:textId="77777777" w:rsidTr="00617B3E">
        <w:tc>
          <w:tcPr>
            <w:tcW w:w="2013" w:type="dxa"/>
            <w:shd w:val="clear" w:color="auto" w:fill="auto"/>
            <w:tcMar>
              <w:top w:w="28" w:type="dxa"/>
              <w:left w:w="28" w:type="dxa"/>
              <w:bottom w:w="28" w:type="dxa"/>
              <w:right w:w="28" w:type="dxa"/>
            </w:tcMar>
          </w:tcPr>
          <w:p w14:paraId="656DE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D2A3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D786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3F443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771DFF5" w14:textId="77777777" w:rsidTr="00617B3E">
        <w:tc>
          <w:tcPr>
            <w:tcW w:w="2013" w:type="dxa"/>
            <w:shd w:val="clear" w:color="auto" w:fill="auto"/>
            <w:tcMar>
              <w:top w:w="28" w:type="dxa"/>
              <w:left w:w="28" w:type="dxa"/>
              <w:bottom w:w="28" w:type="dxa"/>
              <w:right w:w="28" w:type="dxa"/>
            </w:tcMar>
          </w:tcPr>
          <w:p w14:paraId="50FA2FB6"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2905320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5E34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06798E" w14:textId="77777777" w:rsidR="003B5845" w:rsidRPr="004A00BD" w:rsidRDefault="003B5845" w:rsidP="00617B3E">
            <w:pPr>
              <w:jc w:val="left"/>
              <w:rPr>
                <w:sz w:val="22"/>
                <w:lang w:val="en-GB"/>
              </w:rPr>
            </w:pPr>
            <w:r w:rsidRPr="004A00BD">
              <w:rPr>
                <w:sz w:val="16"/>
                <w:szCs w:val="16"/>
                <w:lang w:val="en-GB"/>
              </w:rPr>
              <w:t>Specifies the diameter of the hole in which the fixing is mounted.</w:t>
            </w:r>
          </w:p>
        </w:tc>
      </w:tr>
      <w:tr w:rsidR="003B5845" w:rsidRPr="004A00BD" w14:paraId="5B20C2EE" w14:textId="77777777" w:rsidTr="00617B3E">
        <w:tc>
          <w:tcPr>
            <w:tcW w:w="2013" w:type="dxa"/>
            <w:shd w:val="clear" w:color="auto" w:fill="auto"/>
            <w:tcMar>
              <w:top w:w="28" w:type="dxa"/>
              <w:left w:w="28" w:type="dxa"/>
              <w:bottom w:w="28" w:type="dxa"/>
              <w:right w:w="28" w:type="dxa"/>
            </w:tcMar>
          </w:tcPr>
          <w:p w14:paraId="36A9634A"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1B52EAF2"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70C1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ADB6E" w14:textId="77777777" w:rsidR="003B5845" w:rsidRPr="004A00BD" w:rsidRDefault="003B5845" w:rsidP="00617B3E">
            <w:pPr>
              <w:jc w:val="left"/>
              <w:rPr>
                <w:sz w:val="22"/>
                <w:lang w:val="en-GB"/>
              </w:rPr>
            </w:pPr>
            <w:r w:rsidRPr="004A00BD">
              <w:rPr>
                <w:sz w:val="16"/>
                <w:szCs w:val="16"/>
                <w:lang w:val="en-GB"/>
              </w:rPr>
              <w:t>Specifies the thickness of the plate in which the hole is positioned.</w:t>
            </w:r>
          </w:p>
        </w:tc>
      </w:tr>
      <w:tr w:rsidR="003B5845" w:rsidRPr="004A00BD" w14:paraId="1E9E3115" w14:textId="77777777" w:rsidTr="00617B3E">
        <w:tc>
          <w:tcPr>
            <w:tcW w:w="2013" w:type="dxa"/>
            <w:shd w:val="clear" w:color="auto" w:fill="auto"/>
            <w:tcMar>
              <w:top w:w="28" w:type="dxa"/>
              <w:left w:w="28" w:type="dxa"/>
              <w:bottom w:w="28" w:type="dxa"/>
              <w:right w:w="28" w:type="dxa"/>
            </w:tcMar>
          </w:tcPr>
          <w:p w14:paraId="12E3189A" w14:textId="77777777" w:rsidR="003B5845" w:rsidRPr="00620BBE" w:rsidRDefault="003B5845" w:rsidP="00617B3E">
            <w:pPr>
              <w:pStyle w:val="SmallStandard"/>
            </w:pPr>
            <w:r w:rsidRPr="00620BBE">
              <w:t>holeType</w:t>
            </w:r>
          </w:p>
        </w:tc>
        <w:tc>
          <w:tcPr>
            <w:tcW w:w="1559" w:type="dxa"/>
            <w:shd w:val="clear" w:color="auto" w:fill="auto"/>
            <w:tcMar>
              <w:top w:w="28" w:type="dxa"/>
              <w:left w:w="28" w:type="dxa"/>
              <w:bottom w:w="28" w:type="dxa"/>
              <w:right w:w="28" w:type="dxa"/>
            </w:tcMar>
          </w:tcPr>
          <w:p w14:paraId="2D33944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CB3F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615246" w14:textId="77777777" w:rsidR="003B5845" w:rsidRPr="004A00BD" w:rsidRDefault="003B5845" w:rsidP="00617B3E">
            <w:pPr>
              <w:jc w:val="left"/>
              <w:rPr>
                <w:sz w:val="22"/>
                <w:lang w:val="en-GB"/>
              </w:rPr>
            </w:pPr>
            <w:r w:rsidRPr="004A00BD">
              <w:rPr>
                <w:sz w:val="16"/>
                <w:szCs w:val="16"/>
                <w:lang w:val="en-GB"/>
              </w:rPr>
              <w:t>Specifies the type of the hole in which the fixing can be mounted.</w:t>
            </w:r>
          </w:p>
        </w:tc>
      </w:tr>
      <w:tr w:rsidR="003B5845" w:rsidRPr="006675E2" w14:paraId="245E9325" w14:textId="77777777" w:rsidTr="00617B3E">
        <w:tc>
          <w:tcPr>
            <w:tcW w:w="2013" w:type="dxa"/>
            <w:shd w:val="clear" w:color="auto" w:fill="auto"/>
            <w:tcMar>
              <w:top w:w="28" w:type="dxa"/>
              <w:left w:w="28" w:type="dxa"/>
              <w:bottom w:w="28" w:type="dxa"/>
              <w:right w:w="28" w:type="dxa"/>
            </w:tcMar>
          </w:tcPr>
          <w:p w14:paraId="35CDAA74" w14:textId="77777777" w:rsidR="003B5845" w:rsidRPr="00620BBE" w:rsidRDefault="003B5845" w:rsidP="00617B3E">
            <w:pPr>
              <w:pStyle w:val="SmallStandard"/>
            </w:pPr>
            <w:r w:rsidRPr="00620BBE">
              <w:t>holeShape</w:t>
            </w:r>
          </w:p>
        </w:tc>
        <w:tc>
          <w:tcPr>
            <w:tcW w:w="1559" w:type="dxa"/>
            <w:shd w:val="clear" w:color="auto" w:fill="auto"/>
            <w:tcMar>
              <w:top w:w="28" w:type="dxa"/>
              <w:left w:w="28" w:type="dxa"/>
              <w:bottom w:w="28" w:type="dxa"/>
              <w:right w:w="28" w:type="dxa"/>
            </w:tcMar>
          </w:tcPr>
          <w:p w14:paraId="2E10E3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906E4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81BDE3" w14:textId="77777777" w:rsidR="003B5845" w:rsidRPr="004A00BD" w:rsidRDefault="003B5845" w:rsidP="00617B3E">
            <w:pPr>
              <w:rPr>
                <w:sz w:val="22"/>
              </w:rPr>
            </w:pPr>
          </w:p>
        </w:tc>
      </w:tr>
    </w:tbl>
    <w:p w14:paraId="5B3FB8A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2" w:name="_112965111e173648f25772eaaba338dd"/>
      <w:r>
        <w:rPr>
          <w:lang w:val="en-GB"/>
        </w:rPr>
        <w:t>ShrinkableTubeSpecification</w:t>
      </w:r>
      <w:bookmarkEnd w:id="1312"/>
    </w:p>
    <w:p w14:paraId="369B99B6" w14:textId="77777777" w:rsidR="003B5845" w:rsidRPr="00A518C2" w:rsidRDefault="003B5845" w:rsidP="003B5845">
      <w:pPr>
        <w:rPr>
          <w:lang w:val="en-GB"/>
        </w:rPr>
      </w:pPr>
      <w:r w:rsidRPr="00A518C2">
        <w:rPr>
          <w:sz w:val="18"/>
          <w:szCs w:val="18"/>
          <w:lang w:val="en-GB"/>
        </w:rPr>
        <w:t>Specification of tubes that are shrinkable.</w:t>
      </w:r>
    </w:p>
    <w:p w14:paraId="0A64BA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B87A2D" w14:textId="77777777" w:rsidTr="00617B3E">
        <w:tc>
          <w:tcPr>
            <w:tcW w:w="2013" w:type="dxa"/>
            <w:shd w:val="clear" w:color="auto" w:fill="auto"/>
            <w:tcMar>
              <w:top w:w="28" w:type="dxa"/>
              <w:left w:w="28" w:type="dxa"/>
              <w:bottom w:w="28" w:type="dxa"/>
              <w:right w:w="28" w:type="dxa"/>
            </w:tcMar>
          </w:tcPr>
          <w:p w14:paraId="55426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FEA2CD"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737BCED2" w14:textId="77777777" w:rsidTr="00617B3E">
        <w:tc>
          <w:tcPr>
            <w:tcW w:w="2013" w:type="dxa"/>
            <w:shd w:val="clear" w:color="auto" w:fill="auto"/>
            <w:tcMar>
              <w:top w:w="28" w:type="dxa"/>
              <w:left w:w="28" w:type="dxa"/>
              <w:bottom w:w="28" w:type="dxa"/>
              <w:right w:w="28" w:type="dxa"/>
            </w:tcMar>
          </w:tcPr>
          <w:p w14:paraId="7533D2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B2D75" w14:textId="77777777" w:rsidR="003B5845" w:rsidRPr="004A00BD" w:rsidRDefault="003B5845" w:rsidP="00617B3E">
            <w:pPr>
              <w:rPr>
                <w:sz w:val="22"/>
              </w:rPr>
            </w:pPr>
          </w:p>
        </w:tc>
      </w:tr>
      <w:tr w:rsidR="003B5845" w:rsidRPr="008359F5" w14:paraId="2503D8DB" w14:textId="77777777" w:rsidTr="00617B3E">
        <w:tc>
          <w:tcPr>
            <w:tcW w:w="2013" w:type="dxa"/>
            <w:shd w:val="clear" w:color="auto" w:fill="auto"/>
            <w:tcMar>
              <w:top w:w="28" w:type="dxa"/>
              <w:left w:w="28" w:type="dxa"/>
              <w:bottom w:w="28" w:type="dxa"/>
              <w:right w:w="28" w:type="dxa"/>
            </w:tcMar>
          </w:tcPr>
          <w:p w14:paraId="6FBA4F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7628B0" w14:textId="77777777" w:rsidR="003B5845" w:rsidRPr="000437C1" w:rsidRDefault="003B5845" w:rsidP="00617B3E">
            <w:pPr>
              <w:pStyle w:val="SmallStandard"/>
            </w:pPr>
            <w:r>
              <w:t>false</w:t>
            </w:r>
          </w:p>
        </w:tc>
      </w:tr>
    </w:tbl>
    <w:p w14:paraId="1FA319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FCDFC1" w14:textId="77777777" w:rsidTr="00617B3E">
        <w:tc>
          <w:tcPr>
            <w:tcW w:w="2013" w:type="dxa"/>
            <w:shd w:val="clear" w:color="auto" w:fill="auto"/>
            <w:tcMar>
              <w:top w:w="28" w:type="dxa"/>
              <w:left w:w="28" w:type="dxa"/>
              <w:bottom w:w="28" w:type="dxa"/>
              <w:right w:w="28" w:type="dxa"/>
            </w:tcMar>
          </w:tcPr>
          <w:p w14:paraId="4F0803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8FAF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93FB0D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6EFD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DD89A8" w14:textId="77777777" w:rsidTr="00617B3E">
        <w:tc>
          <w:tcPr>
            <w:tcW w:w="2013" w:type="dxa"/>
            <w:shd w:val="clear" w:color="auto" w:fill="auto"/>
            <w:tcMar>
              <w:top w:w="28" w:type="dxa"/>
              <w:left w:w="28" w:type="dxa"/>
              <w:bottom w:w="28" w:type="dxa"/>
              <w:right w:w="28" w:type="dxa"/>
            </w:tcMar>
          </w:tcPr>
          <w:p w14:paraId="1F20C43C" w14:textId="77777777" w:rsidR="003B5845" w:rsidRPr="00620BBE" w:rsidRDefault="003B5845" w:rsidP="00617B3E">
            <w:pPr>
              <w:pStyle w:val="SmallStandard"/>
            </w:pPr>
            <w:r w:rsidRPr="00620BBE">
              <w:t>shrinkingFactor</w:t>
            </w:r>
          </w:p>
        </w:tc>
        <w:tc>
          <w:tcPr>
            <w:tcW w:w="1559" w:type="dxa"/>
            <w:shd w:val="clear" w:color="auto" w:fill="auto"/>
            <w:tcMar>
              <w:top w:w="28" w:type="dxa"/>
              <w:left w:w="28" w:type="dxa"/>
              <w:bottom w:w="28" w:type="dxa"/>
              <w:right w:w="28" w:type="dxa"/>
            </w:tcMar>
          </w:tcPr>
          <w:p w14:paraId="4714F2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A669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240B97" w14:textId="77777777" w:rsidR="003B5845" w:rsidRPr="004A00BD" w:rsidRDefault="003B5845" w:rsidP="00617B3E">
            <w:pPr>
              <w:jc w:val="left"/>
              <w:rPr>
                <w:sz w:val="22"/>
                <w:lang w:val="en-GB"/>
              </w:rPr>
            </w:pPr>
            <w:r w:rsidRPr="004A00BD">
              <w:rPr>
                <w:sz w:val="16"/>
                <w:szCs w:val="16"/>
                <w:lang w:val="en-GB"/>
              </w:rPr>
              <w:t>Defines the factor of shrinking for the tube.</w:t>
            </w:r>
          </w:p>
        </w:tc>
      </w:tr>
      <w:tr w:rsidR="003B5845" w:rsidRPr="004A00BD" w14:paraId="0F62D5A6" w14:textId="77777777" w:rsidTr="00617B3E">
        <w:tc>
          <w:tcPr>
            <w:tcW w:w="2013" w:type="dxa"/>
            <w:shd w:val="clear" w:color="auto" w:fill="auto"/>
            <w:tcMar>
              <w:top w:w="28" w:type="dxa"/>
              <w:left w:w="28" w:type="dxa"/>
              <w:bottom w:w="28" w:type="dxa"/>
              <w:right w:w="28" w:type="dxa"/>
            </w:tcMar>
          </w:tcPr>
          <w:p w14:paraId="7AF6B7C9" w14:textId="77777777" w:rsidR="003B5845" w:rsidRPr="00620BBE" w:rsidRDefault="003B5845" w:rsidP="00617B3E">
            <w:pPr>
              <w:pStyle w:val="SmallStandard"/>
            </w:pPr>
            <w:r w:rsidRPr="00620BBE">
              <w:t>maximumLongitudinalShrinkage</w:t>
            </w:r>
          </w:p>
        </w:tc>
        <w:tc>
          <w:tcPr>
            <w:tcW w:w="1559" w:type="dxa"/>
            <w:shd w:val="clear" w:color="auto" w:fill="auto"/>
            <w:tcMar>
              <w:top w:w="28" w:type="dxa"/>
              <w:left w:w="28" w:type="dxa"/>
              <w:bottom w:w="28" w:type="dxa"/>
              <w:right w:w="28" w:type="dxa"/>
            </w:tcMar>
          </w:tcPr>
          <w:p w14:paraId="65F59E5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C8676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34385C" w14:textId="77777777" w:rsidR="003B5845" w:rsidRPr="004A00BD" w:rsidRDefault="003B5845" w:rsidP="00617B3E">
            <w:pPr>
              <w:jc w:val="left"/>
              <w:rPr>
                <w:sz w:val="22"/>
                <w:lang w:val="en-GB"/>
              </w:rPr>
            </w:pPr>
            <w:r w:rsidRPr="004A00BD">
              <w:rPr>
                <w:sz w:val="16"/>
                <w:szCs w:val="16"/>
                <w:lang w:val="en-GB"/>
              </w:rPr>
              <w:t>Defines the shrinkage in longitudinal direction.</w:t>
            </w:r>
          </w:p>
        </w:tc>
      </w:tr>
      <w:tr w:rsidR="003B5845" w:rsidRPr="004A00BD" w14:paraId="1E869300" w14:textId="77777777" w:rsidTr="00617B3E">
        <w:tc>
          <w:tcPr>
            <w:tcW w:w="2013" w:type="dxa"/>
            <w:shd w:val="clear" w:color="auto" w:fill="auto"/>
            <w:tcMar>
              <w:top w:w="28" w:type="dxa"/>
              <w:left w:w="28" w:type="dxa"/>
              <w:bottom w:w="28" w:type="dxa"/>
              <w:right w:w="28" w:type="dxa"/>
            </w:tcMar>
          </w:tcPr>
          <w:p w14:paraId="5DAB0BEF" w14:textId="77777777" w:rsidR="003B5845" w:rsidRPr="00620BBE" w:rsidRDefault="003B5845" w:rsidP="00617B3E">
            <w:pPr>
              <w:pStyle w:val="SmallStandard"/>
            </w:pPr>
            <w:r w:rsidRPr="00620BBE">
              <w:t>resin</w:t>
            </w:r>
          </w:p>
        </w:tc>
        <w:tc>
          <w:tcPr>
            <w:tcW w:w="1559" w:type="dxa"/>
            <w:shd w:val="clear" w:color="auto" w:fill="auto"/>
            <w:tcMar>
              <w:top w:w="28" w:type="dxa"/>
              <w:left w:w="28" w:type="dxa"/>
              <w:bottom w:w="28" w:type="dxa"/>
              <w:right w:w="28" w:type="dxa"/>
            </w:tcMar>
          </w:tcPr>
          <w:p w14:paraId="05F5A65F"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BFC361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B51229" w14:textId="77777777" w:rsidR="003B5845" w:rsidRPr="004A00BD" w:rsidRDefault="003B5845" w:rsidP="00617B3E">
            <w:pPr>
              <w:jc w:val="left"/>
              <w:rPr>
                <w:sz w:val="22"/>
                <w:lang w:val="en-GB"/>
              </w:rPr>
            </w:pPr>
            <w:r w:rsidRPr="004A00BD">
              <w:rPr>
                <w:sz w:val="16"/>
                <w:szCs w:val="16"/>
                <w:lang w:val="en-GB"/>
              </w:rPr>
              <w:t>Defines the material of the resin usable for this shrinkable tube.</w:t>
            </w:r>
          </w:p>
        </w:tc>
      </w:tr>
      <w:tr w:rsidR="003B5845" w:rsidRPr="004A00BD" w14:paraId="56D4693C" w14:textId="77777777" w:rsidTr="00617B3E">
        <w:tc>
          <w:tcPr>
            <w:tcW w:w="2013" w:type="dxa"/>
            <w:shd w:val="clear" w:color="auto" w:fill="auto"/>
            <w:tcMar>
              <w:top w:w="28" w:type="dxa"/>
              <w:left w:w="28" w:type="dxa"/>
              <w:bottom w:w="28" w:type="dxa"/>
              <w:right w:w="28" w:type="dxa"/>
            </w:tcMar>
          </w:tcPr>
          <w:p w14:paraId="2BC23441" w14:textId="77777777" w:rsidR="003B5845" w:rsidRPr="00620BBE" w:rsidRDefault="003B5845" w:rsidP="00617B3E">
            <w:pPr>
              <w:pStyle w:val="SmallStandard"/>
            </w:pPr>
            <w:r w:rsidRPr="00620BBE">
              <w:t>waterAbsorbtion</w:t>
            </w:r>
          </w:p>
        </w:tc>
        <w:tc>
          <w:tcPr>
            <w:tcW w:w="1559" w:type="dxa"/>
            <w:shd w:val="clear" w:color="auto" w:fill="auto"/>
            <w:tcMar>
              <w:top w:w="28" w:type="dxa"/>
              <w:left w:w="28" w:type="dxa"/>
              <w:bottom w:w="28" w:type="dxa"/>
              <w:right w:w="28" w:type="dxa"/>
            </w:tcMar>
          </w:tcPr>
          <w:p w14:paraId="545B5F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06BB3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C0D5BC" w14:textId="77777777" w:rsidR="003B5845" w:rsidRPr="004A00BD" w:rsidRDefault="003B5845" w:rsidP="00617B3E">
            <w:pPr>
              <w:jc w:val="left"/>
              <w:rPr>
                <w:sz w:val="22"/>
                <w:lang w:val="en-GB"/>
              </w:rPr>
            </w:pPr>
            <w:r w:rsidRPr="004A00BD">
              <w:rPr>
                <w:sz w:val="16"/>
                <w:szCs w:val="16"/>
                <w:lang w:val="en-GB"/>
              </w:rPr>
              <w:t>Defines the water absorption of the shrinkable tube specification.</w:t>
            </w:r>
          </w:p>
        </w:tc>
      </w:tr>
    </w:tbl>
    <w:p w14:paraId="2DD5F7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3" w:name="_0b5a4b14b1d368fa24ec62632fef15ba"/>
      <w:r>
        <w:rPr>
          <w:lang w:val="en-GB"/>
        </w:rPr>
        <w:t>StripeSpecification</w:t>
      </w:r>
      <w:bookmarkEnd w:id="1313"/>
    </w:p>
    <w:p w14:paraId="048EF34C" w14:textId="77777777" w:rsidR="003B5845" w:rsidRPr="00A518C2" w:rsidRDefault="003B5845" w:rsidP="003B5845">
      <w:pPr>
        <w:rPr>
          <w:lang w:val="en-GB"/>
        </w:rPr>
      </w:pPr>
      <w:r w:rsidRPr="00A518C2">
        <w:rPr>
          <w:sz w:val="18"/>
          <w:szCs w:val="18"/>
          <w:lang w:val="en-GB"/>
        </w:rPr>
        <w:t>Specifies a stripe which has fixed length and width. Stripes can be used for example for sealing.</w:t>
      </w:r>
    </w:p>
    <w:p w14:paraId="7B185C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D46EF0" w14:textId="77777777" w:rsidTr="00617B3E">
        <w:tc>
          <w:tcPr>
            <w:tcW w:w="2013" w:type="dxa"/>
            <w:shd w:val="clear" w:color="auto" w:fill="auto"/>
            <w:tcMar>
              <w:top w:w="28" w:type="dxa"/>
              <w:left w:w="28" w:type="dxa"/>
              <w:bottom w:w="28" w:type="dxa"/>
              <w:right w:w="28" w:type="dxa"/>
            </w:tcMar>
          </w:tcPr>
          <w:p w14:paraId="70B325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B675DD"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3AC9FDA6" w14:textId="77777777" w:rsidTr="00617B3E">
        <w:tc>
          <w:tcPr>
            <w:tcW w:w="2013" w:type="dxa"/>
            <w:shd w:val="clear" w:color="auto" w:fill="auto"/>
            <w:tcMar>
              <w:top w:w="28" w:type="dxa"/>
              <w:left w:w="28" w:type="dxa"/>
              <w:bottom w:w="28" w:type="dxa"/>
              <w:right w:w="28" w:type="dxa"/>
            </w:tcMar>
          </w:tcPr>
          <w:p w14:paraId="55B0A3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8C05DE" w14:textId="77777777" w:rsidR="003B5845" w:rsidRPr="004A00BD" w:rsidRDefault="003B5845" w:rsidP="00617B3E">
            <w:pPr>
              <w:rPr>
                <w:sz w:val="22"/>
              </w:rPr>
            </w:pPr>
          </w:p>
        </w:tc>
      </w:tr>
      <w:tr w:rsidR="003B5845" w:rsidRPr="008359F5" w14:paraId="6E96C783" w14:textId="77777777" w:rsidTr="00617B3E">
        <w:tc>
          <w:tcPr>
            <w:tcW w:w="2013" w:type="dxa"/>
            <w:shd w:val="clear" w:color="auto" w:fill="auto"/>
            <w:tcMar>
              <w:top w:w="28" w:type="dxa"/>
              <w:left w:w="28" w:type="dxa"/>
              <w:bottom w:w="28" w:type="dxa"/>
              <w:right w:w="28" w:type="dxa"/>
            </w:tcMar>
          </w:tcPr>
          <w:p w14:paraId="7214A7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700C5B" w14:textId="77777777" w:rsidR="003B5845" w:rsidRPr="000437C1" w:rsidRDefault="003B5845" w:rsidP="00617B3E">
            <w:pPr>
              <w:pStyle w:val="SmallStandard"/>
            </w:pPr>
            <w:r>
              <w:t>false</w:t>
            </w:r>
          </w:p>
        </w:tc>
      </w:tr>
    </w:tbl>
    <w:p w14:paraId="2970DF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BAA19D" w14:textId="77777777" w:rsidTr="00617B3E">
        <w:tc>
          <w:tcPr>
            <w:tcW w:w="2013" w:type="dxa"/>
            <w:shd w:val="clear" w:color="auto" w:fill="auto"/>
            <w:tcMar>
              <w:top w:w="28" w:type="dxa"/>
              <w:left w:w="28" w:type="dxa"/>
              <w:bottom w:w="28" w:type="dxa"/>
              <w:right w:w="28" w:type="dxa"/>
            </w:tcMar>
          </w:tcPr>
          <w:p w14:paraId="6A30B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0238C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4992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8BA80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1BC260" w14:textId="77777777" w:rsidTr="00617B3E">
        <w:tc>
          <w:tcPr>
            <w:tcW w:w="2013" w:type="dxa"/>
            <w:shd w:val="clear" w:color="auto" w:fill="auto"/>
            <w:tcMar>
              <w:top w:w="28" w:type="dxa"/>
              <w:left w:w="28" w:type="dxa"/>
              <w:bottom w:w="28" w:type="dxa"/>
              <w:right w:w="28" w:type="dxa"/>
            </w:tcMar>
          </w:tcPr>
          <w:p w14:paraId="4CD6C1ED"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65DA7C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DEEF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982DA4" w14:textId="77777777" w:rsidR="003B5845" w:rsidRPr="004A00BD" w:rsidRDefault="003B5845" w:rsidP="00617B3E">
            <w:pPr>
              <w:jc w:val="left"/>
              <w:rPr>
                <w:sz w:val="22"/>
                <w:lang w:val="en-GB"/>
              </w:rPr>
            </w:pPr>
            <w:r w:rsidRPr="004A00BD">
              <w:rPr>
                <w:sz w:val="16"/>
                <w:szCs w:val="16"/>
                <w:lang w:val="en-GB"/>
              </w:rPr>
              <w:t>Specifies the length of the stripe.</w:t>
            </w:r>
          </w:p>
        </w:tc>
      </w:tr>
      <w:tr w:rsidR="003B5845" w:rsidRPr="004A00BD" w14:paraId="4A378701" w14:textId="77777777" w:rsidTr="00617B3E">
        <w:tc>
          <w:tcPr>
            <w:tcW w:w="2013" w:type="dxa"/>
            <w:shd w:val="clear" w:color="auto" w:fill="auto"/>
            <w:tcMar>
              <w:top w:w="28" w:type="dxa"/>
              <w:left w:w="28" w:type="dxa"/>
              <w:bottom w:w="28" w:type="dxa"/>
              <w:right w:w="28" w:type="dxa"/>
            </w:tcMar>
          </w:tcPr>
          <w:p w14:paraId="70FC8F86" w14:textId="77777777" w:rsidR="003B5845" w:rsidRPr="00620BBE" w:rsidRDefault="003B5845" w:rsidP="00617B3E">
            <w:pPr>
              <w:pStyle w:val="SmallStandard"/>
            </w:pPr>
            <w:r w:rsidRPr="00620BBE">
              <w:lastRenderedPageBreak/>
              <w:t>segmentDiameter</w:t>
            </w:r>
          </w:p>
        </w:tc>
        <w:tc>
          <w:tcPr>
            <w:tcW w:w="1559" w:type="dxa"/>
            <w:shd w:val="clear" w:color="auto" w:fill="auto"/>
            <w:tcMar>
              <w:top w:w="28" w:type="dxa"/>
              <w:left w:w="28" w:type="dxa"/>
              <w:bottom w:w="28" w:type="dxa"/>
              <w:right w:w="28" w:type="dxa"/>
            </w:tcMar>
          </w:tcPr>
          <w:p w14:paraId="241AFFCB"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AD3C8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BCAFF" w14:textId="77777777" w:rsidR="003B5845" w:rsidRPr="004A00BD" w:rsidRDefault="003B5845" w:rsidP="00617B3E">
            <w:pPr>
              <w:jc w:val="left"/>
              <w:rPr>
                <w:sz w:val="22"/>
                <w:lang w:val="en-GB"/>
              </w:rPr>
            </w:pPr>
            <w:r w:rsidRPr="004A00BD">
              <w:rPr>
                <w:sz w:val="16"/>
                <w:szCs w:val="16"/>
                <w:lang w:val="en-GB"/>
              </w:rPr>
              <w:t>Specifies the valid segment diameter range for which the stripe can be used.</w:t>
            </w:r>
          </w:p>
        </w:tc>
      </w:tr>
      <w:tr w:rsidR="003B5845" w:rsidRPr="004A00BD" w14:paraId="11222451" w14:textId="77777777" w:rsidTr="00617B3E">
        <w:tc>
          <w:tcPr>
            <w:tcW w:w="2013" w:type="dxa"/>
            <w:shd w:val="clear" w:color="auto" w:fill="auto"/>
            <w:tcMar>
              <w:top w:w="28" w:type="dxa"/>
              <w:left w:w="28" w:type="dxa"/>
              <w:bottom w:w="28" w:type="dxa"/>
              <w:right w:w="28" w:type="dxa"/>
            </w:tcMar>
          </w:tcPr>
          <w:p w14:paraId="4F43208E"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5D44D6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ED9F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0E5D68" w14:textId="77777777" w:rsidR="003B5845" w:rsidRPr="004A00BD" w:rsidRDefault="003B5845" w:rsidP="00617B3E">
            <w:pPr>
              <w:jc w:val="left"/>
              <w:rPr>
                <w:sz w:val="22"/>
                <w:lang w:val="en-GB"/>
              </w:rPr>
            </w:pPr>
            <w:r w:rsidRPr="004A00BD">
              <w:rPr>
                <w:sz w:val="16"/>
                <w:szCs w:val="16"/>
                <w:lang w:val="en-GB"/>
              </w:rPr>
              <w:t>Specifies the width of the stripe.</w:t>
            </w:r>
          </w:p>
        </w:tc>
      </w:tr>
      <w:tr w:rsidR="003B5845" w:rsidRPr="004A00BD" w14:paraId="12705090" w14:textId="77777777" w:rsidTr="00617B3E">
        <w:tc>
          <w:tcPr>
            <w:tcW w:w="2013" w:type="dxa"/>
            <w:shd w:val="clear" w:color="auto" w:fill="auto"/>
            <w:tcMar>
              <w:top w:w="28" w:type="dxa"/>
              <w:left w:w="28" w:type="dxa"/>
              <w:bottom w:w="28" w:type="dxa"/>
              <w:right w:w="28" w:type="dxa"/>
            </w:tcMar>
          </w:tcPr>
          <w:p w14:paraId="65D8007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A974C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58A7C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88483" w14:textId="77777777" w:rsidR="003B5845" w:rsidRPr="004A00BD" w:rsidRDefault="003B5845" w:rsidP="00617B3E">
            <w:pPr>
              <w:jc w:val="left"/>
              <w:rPr>
                <w:sz w:val="22"/>
                <w:lang w:val="en-GB"/>
              </w:rPr>
            </w:pPr>
            <w:r w:rsidRPr="004A00BD">
              <w:rPr>
                <w:sz w:val="16"/>
                <w:szCs w:val="16"/>
                <w:lang w:val="en-GB"/>
              </w:rPr>
              <w:t>Specifies the thickness of the stripe (adhesive + backing).</w:t>
            </w:r>
          </w:p>
        </w:tc>
      </w:tr>
    </w:tbl>
    <w:p w14:paraId="79CF55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4" w:name="_5b834a86391ba61925ca98f8aed1fb46"/>
      <w:r>
        <w:rPr>
          <w:lang w:val="en-GB"/>
        </w:rPr>
        <w:t>TapeSpecification</w:t>
      </w:r>
      <w:bookmarkEnd w:id="1314"/>
    </w:p>
    <w:p w14:paraId="221FD54A" w14:textId="77777777" w:rsidR="003B5845" w:rsidRPr="00A518C2" w:rsidRDefault="003B5845" w:rsidP="003B5845">
      <w:pPr>
        <w:rPr>
          <w:lang w:val="en-GB"/>
        </w:rPr>
      </w:pPr>
      <w:r w:rsidRPr="00A518C2">
        <w:rPr>
          <w:sz w:val="18"/>
          <w:szCs w:val="18"/>
          <w:lang w:val="en-GB"/>
        </w:rPr>
        <w:t>Specification for the description of tapes.</w:t>
      </w:r>
    </w:p>
    <w:p w14:paraId="3A4645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645A8E" w14:textId="77777777" w:rsidTr="00617B3E">
        <w:tc>
          <w:tcPr>
            <w:tcW w:w="2013" w:type="dxa"/>
            <w:shd w:val="clear" w:color="auto" w:fill="auto"/>
            <w:tcMar>
              <w:top w:w="28" w:type="dxa"/>
              <w:left w:w="28" w:type="dxa"/>
              <w:bottom w:w="28" w:type="dxa"/>
              <w:right w:w="28" w:type="dxa"/>
            </w:tcMar>
          </w:tcPr>
          <w:p w14:paraId="34DCCD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BEA248"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10BFB9AD" w14:textId="77777777" w:rsidTr="00617B3E">
        <w:tc>
          <w:tcPr>
            <w:tcW w:w="2013" w:type="dxa"/>
            <w:shd w:val="clear" w:color="auto" w:fill="auto"/>
            <w:tcMar>
              <w:top w:w="28" w:type="dxa"/>
              <w:left w:w="28" w:type="dxa"/>
              <w:bottom w:w="28" w:type="dxa"/>
              <w:right w:w="28" w:type="dxa"/>
            </w:tcMar>
          </w:tcPr>
          <w:p w14:paraId="1DF2C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E816CF" w14:textId="77777777" w:rsidR="003B5845" w:rsidRPr="004A00BD" w:rsidRDefault="003B5845" w:rsidP="00617B3E">
            <w:pPr>
              <w:rPr>
                <w:sz w:val="22"/>
              </w:rPr>
            </w:pPr>
          </w:p>
        </w:tc>
      </w:tr>
      <w:tr w:rsidR="003B5845" w:rsidRPr="008359F5" w14:paraId="21267D18" w14:textId="77777777" w:rsidTr="00617B3E">
        <w:tc>
          <w:tcPr>
            <w:tcW w:w="2013" w:type="dxa"/>
            <w:shd w:val="clear" w:color="auto" w:fill="auto"/>
            <w:tcMar>
              <w:top w:w="28" w:type="dxa"/>
              <w:left w:w="28" w:type="dxa"/>
              <w:bottom w:w="28" w:type="dxa"/>
              <w:right w:w="28" w:type="dxa"/>
            </w:tcMar>
          </w:tcPr>
          <w:p w14:paraId="2642D75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4C3F54" w14:textId="77777777" w:rsidR="003B5845" w:rsidRPr="000437C1" w:rsidRDefault="003B5845" w:rsidP="00617B3E">
            <w:pPr>
              <w:pStyle w:val="SmallStandard"/>
            </w:pPr>
            <w:r>
              <w:t>false</w:t>
            </w:r>
          </w:p>
        </w:tc>
      </w:tr>
    </w:tbl>
    <w:p w14:paraId="5C99B3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B8322B" w14:textId="77777777" w:rsidTr="00617B3E">
        <w:tc>
          <w:tcPr>
            <w:tcW w:w="2013" w:type="dxa"/>
            <w:shd w:val="clear" w:color="auto" w:fill="auto"/>
            <w:tcMar>
              <w:top w:w="28" w:type="dxa"/>
              <w:left w:w="28" w:type="dxa"/>
              <w:bottom w:w="28" w:type="dxa"/>
              <w:right w:w="28" w:type="dxa"/>
            </w:tcMar>
          </w:tcPr>
          <w:p w14:paraId="0F8F936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17755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FC91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67872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28A0BD" w14:textId="77777777" w:rsidTr="00617B3E">
        <w:tc>
          <w:tcPr>
            <w:tcW w:w="2013" w:type="dxa"/>
            <w:shd w:val="clear" w:color="auto" w:fill="auto"/>
            <w:tcMar>
              <w:top w:w="28" w:type="dxa"/>
              <w:left w:w="28" w:type="dxa"/>
              <w:bottom w:w="28" w:type="dxa"/>
              <w:right w:w="28" w:type="dxa"/>
            </w:tcMar>
          </w:tcPr>
          <w:p w14:paraId="77695730" w14:textId="77777777" w:rsidR="003B5845" w:rsidRPr="00620BBE" w:rsidRDefault="003B5845" w:rsidP="00617B3E">
            <w:pPr>
              <w:pStyle w:val="SmallStandard"/>
            </w:pPr>
            <w:r w:rsidRPr="00620BBE">
              <w:t>backing</w:t>
            </w:r>
          </w:p>
        </w:tc>
        <w:tc>
          <w:tcPr>
            <w:tcW w:w="1559" w:type="dxa"/>
            <w:shd w:val="clear" w:color="auto" w:fill="auto"/>
            <w:tcMar>
              <w:top w:w="28" w:type="dxa"/>
              <w:left w:w="28" w:type="dxa"/>
              <w:bottom w:w="28" w:type="dxa"/>
              <w:right w:w="28" w:type="dxa"/>
            </w:tcMar>
          </w:tcPr>
          <w:p w14:paraId="1F42B5C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5D44C8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2D9E4BB" w14:textId="77777777" w:rsidR="003B5845" w:rsidRPr="004A00BD" w:rsidRDefault="003B5845" w:rsidP="00617B3E">
            <w:pPr>
              <w:jc w:val="left"/>
              <w:rPr>
                <w:sz w:val="22"/>
                <w:lang w:val="en-GB"/>
              </w:rPr>
            </w:pPr>
            <w:r w:rsidRPr="004A00BD">
              <w:rPr>
                <w:sz w:val="16"/>
                <w:szCs w:val="16"/>
                <w:lang w:val="en-GB"/>
              </w:rPr>
              <w:t>Specifies the material of carrier of the tape, on which the adhesive material is applied.</w:t>
            </w:r>
          </w:p>
        </w:tc>
      </w:tr>
      <w:tr w:rsidR="003B5845" w:rsidRPr="004A00BD" w14:paraId="7273D31C" w14:textId="77777777" w:rsidTr="00617B3E">
        <w:tc>
          <w:tcPr>
            <w:tcW w:w="2013" w:type="dxa"/>
            <w:shd w:val="clear" w:color="auto" w:fill="auto"/>
            <w:tcMar>
              <w:top w:w="28" w:type="dxa"/>
              <w:left w:w="28" w:type="dxa"/>
              <w:bottom w:w="28" w:type="dxa"/>
              <w:right w:w="28" w:type="dxa"/>
            </w:tcMar>
          </w:tcPr>
          <w:p w14:paraId="6DAB6573" w14:textId="77777777" w:rsidR="003B5845" w:rsidRPr="00620BBE" w:rsidRDefault="003B5845" w:rsidP="00617B3E">
            <w:pPr>
              <w:pStyle w:val="SmallStandard"/>
            </w:pPr>
            <w:r w:rsidRPr="00620BBE">
              <w:t>adhesive</w:t>
            </w:r>
          </w:p>
        </w:tc>
        <w:tc>
          <w:tcPr>
            <w:tcW w:w="1559" w:type="dxa"/>
            <w:shd w:val="clear" w:color="auto" w:fill="auto"/>
            <w:tcMar>
              <w:top w:w="28" w:type="dxa"/>
              <w:left w:w="28" w:type="dxa"/>
              <w:bottom w:w="28" w:type="dxa"/>
              <w:right w:w="28" w:type="dxa"/>
            </w:tcMar>
          </w:tcPr>
          <w:p w14:paraId="635FD11B"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DE5DB0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10ED7E" w14:textId="77777777" w:rsidR="003B5845" w:rsidRPr="004A00BD" w:rsidRDefault="003B5845" w:rsidP="00617B3E">
            <w:pPr>
              <w:jc w:val="left"/>
              <w:rPr>
                <w:sz w:val="22"/>
                <w:lang w:val="en-GB"/>
              </w:rPr>
            </w:pPr>
            <w:r w:rsidRPr="004A00BD">
              <w:rPr>
                <w:sz w:val="16"/>
                <w:szCs w:val="16"/>
                <w:lang w:val="en-GB"/>
              </w:rPr>
              <w:t>Specifies the adhesive material of the tape.</w:t>
            </w:r>
          </w:p>
        </w:tc>
      </w:tr>
      <w:tr w:rsidR="003B5845" w:rsidRPr="004A00BD" w14:paraId="210C7CA2" w14:textId="77777777" w:rsidTr="00617B3E">
        <w:tc>
          <w:tcPr>
            <w:tcW w:w="2013" w:type="dxa"/>
            <w:shd w:val="clear" w:color="auto" w:fill="auto"/>
            <w:tcMar>
              <w:top w:w="28" w:type="dxa"/>
              <w:left w:w="28" w:type="dxa"/>
              <w:bottom w:w="28" w:type="dxa"/>
              <w:right w:w="28" w:type="dxa"/>
            </w:tcMar>
          </w:tcPr>
          <w:p w14:paraId="6076DF4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B611F7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80186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8C0E47" w14:textId="77777777" w:rsidR="003B5845" w:rsidRPr="004A00BD" w:rsidRDefault="003B5845" w:rsidP="00617B3E">
            <w:pPr>
              <w:jc w:val="left"/>
              <w:rPr>
                <w:sz w:val="22"/>
                <w:lang w:val="en-GB"/>
              </w:rPr>
            </w:pPr>
            <w:r w:rsidRPr="004A00BD">
              <w:rPr>
                <w:sz w:val="16"/>
                <w:szCs w:val="16"/>
                <w:lang w:val="en-GB"/>
              </w:rPr>
              <w:t>Specifies the width of the tape.</w:t>
            </w:r>
          </w:p>
        </w:tc>
      </w:tr>
      <w:tr w:rsidR="003B5845" w:rsidRPr="004A00BD" w14:paraId="3672317C" w14:textId="77777777" w:rsidTr="00617B3E">
        <w:tc>
          <w:tcPr>
            <w:tcW w:w="2013" w:type="dxa"/>
            <w:shd w:val="clear" w:color="auto" w:fill="auto"/>
            <w:tcMar>
              <w:top w:w="28" w:type="dxa"/>
              <w:left w:w="28" w:type="dxa"/>
              <w:bottom w:w="28" w:type="dxa"/>
              <w:right w:w="28" w:type="dxa"/>
            </w:tcMar>
          </w:tcPr>
          <w:p w14:paraId="77160739"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32014A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0C47FA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627D6B" w14:textId="77777777" w:rsidR="003B5845" w:rsidRPr="004A00BD" w:rsidRDefault="003B5845" w:rsidP="00617B3E">
            <w:pPr>
              <w:jc w:val="left"/>
              <w:rPr>
                <w:sz w:val="22"/>
                <w:lang w:val="en-GB"/>
              </w:rPr>
            </w:pPr>
            <w:r w:rsidRPr="004A00BD">
              <w:rPr>
                <w:sz w:val="16"/>
                <w:szCs w:val="16"/>
                <w:lang w:val="en-GB"/>
              </w:rPr>
              <w:t>Specifies the thickness of the tape (adhesive + backing).</w:t>
            </w:r>
          </w:p>
        </w:tc>
      </w:tr>
      <w:tr w:rsidR="003B5845" w:rsidRPr="004A00BD" w14:paraId="64AA3B3E" w14:textId="77777777" w:rsidTr="00617B3E">
        <w:tc>
          <w:tcPr>
            <w:tcW w:w="2013" w:type="dxa"/>
            <w:shd w:val="clear" w:color="auto" w:fill="auto"/>
            <w:tcMar>
              <w:top w:w="28" w:type="dxa"/>
              <w:left w:w="28" w:type="dxa"/>
              <w:bottom w:w="28" w:type="dxa"/>
              <w:right w:w="28" w:type="dxa"/>
            </w:tcMar>
          </w:tcPr>
          <w:p w14:paraId="55E1440D" w14:textId="77777777" w:rsidR="003B5845" w:rsidRPr="00620BBE" w:rsidRDefault="003B5845" w:rsidP="00617B3E">
            <w:pPr>
              <w:pStyle w:val="SmallStandard"/>
            </w:pPr>
            <w:r w:rsidRPr="00620BBE">
              <w:t>coilCoreDiameter</w:t>
            </w:r>
          </w:p>
        </w:tc>
        <w:tc>
          <w:tcPr>
            <w:tcW w:w="1559" w:type="dxa"/>
            <w:shd w:val="clear" w:color="auto" w:fill="auto"/>
            <w:tcMar>
              <w:top w:w="28" w:type="dxa"/>
              <w:left w:w="28" w:type="dxa"/>
              <w:bottom w:w="28" w:type="dxa"/>
              <w:right w:w="28" w:type="dxa"/>
            </w:tcMar>
          </w:tcPr>
          <w:p w14:paraId="3DFC97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B3F3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F3E522" w14:textId="77777777" w:rsidR="003B5845" w:rsidRPr="004A00BD" w:rsidRDefault="003B5845" w:rsidP="00617B3E">
            <w:pPr>
              <w:jc w:val="left"/>
              <w:rPr>
                <w:sz w:val="22"/>
                <w:lang w:val="en-GB"/>
              </w:rPr>
            </w:pPr>
            <w:r w:rsidRPr="004A00BD">
              <w:rPr>
                <w:sz w:val="16"/>
                <w:szCs w:val="16"/>
                <w:lang w:val="en-GB"/>
              </w:rPr>
              <w:t>Specifies the inner diameter of the coil on which the tape is delivered.</w:t>
            </w:r>
          </w:p>
        </w:tc>
      </w:tr>
    </w:tbl>
    <w:p w14:paraId="71AF96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5" w:name="_4856c46e8c41d540d666f4b510bcef16"/>
      <w:r>
        <w:rPr>
          <w:lang w:val="en-GB"/>
        </w:rPr>
        <w:t>TubeSpecification</w:t>
      </w:r>
      <w:bookmarkEnd w:id="1315"/>
    </w:p>
    <w:p w14:paraId="783F223F" w14:textId="77777777" w:rsidR="003B5845" w:rsidRDefault="003B5845" w:rsidP="003B5845">
      <w:r>
        <w:rPr>
          <w:sz w:val="18"/>
          <w:szCs w:val="18"/>
        </w:rPr>
        <w:t>Specifies tubes.</w:t>
      </w:r>
    </w:p>
    <w:p w14:paraId="2911C4C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43E8" w14:textId="77777777" w:rsidTr="00617B3E">
        <w:tc>
          <w:tcPr>
            <w:tcW w:w="2013" w:type="dxa"/>
            <w:shd w:val="clear" w:color="auto" w:fill="auto"/>
            <w:tcMar>
              <w:top w:w="28" w:type="dxa"/>
              <w:left w:w="28" w:type="dxa"/>
              <w:bottom w:w="28" w:type="dxa"/>
              <w:right w:w="28" w:type="dxa"/>
            </w:tcMar>
          </w:tcPr>
          <w:p w14:paraId="29B78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CE1DFE"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638F3BB8" w14:textId="77777777" w:rsidTr="00617B3E">
        <w:tc>
          <w:tcPr>
            <w:tcW w:w="2013" w:type="dxa"/>
            <w:shd w:val="clear" w:color="auto" w:fill="auto"/>
            <w:tcMar>
              <w:top w:w="28" w:type="dxa"/>
              <w:left w:w="28" w:type="dxa"/>
              <w:bottom w:w="28" w:type="dxa"/>
              <w:right w:w="28" w:type="dxa"/>
            </w:tcMar>
          </w:tcPr>
          <w:p w14:paraId="3D7702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AED788" w14:textId="77777777" w:rsidR="003B5845" w:rsidRPr="004A00BD" w:rsidRDefault="003B5845" w:rsidP="00617B3E">
            <w:pPr>
              <w:rPr>
                <w:sz w:val="22"/>
              </w:rPr>
            </w:pPr>
          </w:p>
        </w:tc>
      </w:tr>
      <w:tr w:rsidR="003B5845" w:rsidRPr="008359F5" w14:paraId="3DC13B0D" w14:textId="77777777" w:rsidTr="00617B3E">
        <w:tc>
          <w:tcPr>
            <w:tcW w:w="2013" w:type="dxa"/>
            <w:shd w:val="clear" w:color="auto" w:fill="auto"/>
            <w:tcMar>
              <w:top w:w="28" w:type="dxa"/>
              <w:left w:w="28" w:type="dxa"/>
              <w:bottom w:w="28" w:type="dxa"/>
              <w:right w:w="28" w:type="dxa"/>
            </w:tcMar>
          </w:tcPr>
          <w:p w14:paraId="08F2EE5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AAE5A0B" w14:textId="77777777" w:rsidR="003B5845" w:rsidRPr="000437C1" w:rsidRDefault="003B5845" w:rsidP="00617B3E">
            <w:pPr>
              <w:pStyle w:val="SmallStandard"/>
            </w:pPr>
            <w:r>
              <w:t>false</w:t>
            </w:r>
          </w:p>
        </w:tc>
      </w:tr>
    </w:tbl>
    <w:p w14:paraId="390340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551925" w14:textId="77777777" w:rsidTr="00617B3E">
        <w:tc>
          <w:tcPr>
            <w:tcW w:w="2013" w:type="dxa"/>
            <w:shd w:val="clear" w:color="auto" w:fill="auto"/>
            <w:tcMar>
              <w:top w:w="28" w:type="dxa"/>
              <w:left w:w="28" w:type="dxa"/>
              <w:bottom w:w="28" w:type="dxa"/>
              <w:right w:w="28" w:type="dxa"/>
            </w:tcMar>
          </w:tcPr>
          <w:p w14:paraId="4CCE8C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EEEDB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2292C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665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3D5B4E" w14:textId="77777777" w:rsidTr="00617B3E">
        <w:tc>
          <w:tcPr>
            <w:tcW w:w="2013" w:type="dxa"/>
            <w:shd w:val="clear" w:color="auto" w:fill="auto"/>
            <w:tcMar>
              <w:top w:w="28" w:type="dxa"/>
              <w:left w:w="28" w:type="dxa"/>
              <w:bottom w:w="28" w:type="dxa"/>
              <w:right w:w="28" w:type="dxa"/>
            </w:tcMar>
          </w:tcPr>
          <w:p w14:paraId="4AB26380" w14:textId="77777777" w:rsidR="003B5845" w:rsidRPr="00620BBE" w:rsidRDefault="003B5845" w:rsidP="00617B3E">
            <w:pPr>
              <w:pStyle w:val="SmallStandard"/>
            </w:pPr>
            <w:r w:rsidRPr="00620BBE">
              <w:t>bendRadius</w:t>
            </w:r>
          </w:p>
        </w:tc>
        <w:tc>
          <w:tcPr>
            <w:tcW w:w="1559" w:type="dxa"/>
            <w:shd w:val="clear" w:color="auto" w:fill="auto"/>
            <w:tcMar>
              <w:top w:w="28" w:type="dxa"/>
              <w:left w:w="28" w:type="dxa"/>
              <w:bottom w:w="28" w:type="dxa"/>
              <w:right w:w="28" w:type="dxa"/>
            </w:tcMar>
          </w:tcPr>
          <w:p w14:paraId="38A0152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57F8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EAA15D" w14:textId="77777777" w:rsidR="003B5845" w:rsidRPr="004A00BD" w:rsidRDefault="003B5845" w:rsidP="00617B3E">
            <w:pPr>
              <w:jc w:val="left"/>
              <w:rPr>
                <w:sz w:val="22"/>
                <w:lang w:val="en-GB"/>
              </w:rPr>
            </w:pPr>
            <w:r w:rsidRPr="004A00BD">
              <w:rPr>
                <w:sz w:val="16"/>
                <w:szCs w:val="16"/>
                <w:lang w:val="en-GB"/>
              </w:rPr>
              <w:t>Specifies the bend radius of the tube.</w:t>
            </w:r>
          </w:p>
        </w:tc>
      </w:tr>
      <w:tr w:rsidR="003B5845" w:rsidRPr="004A00BD" w14:paraId="140748FA" w14:textId="77777777" w:rsidTr="00617B3E">
        <w:tc>
          <w:tcPr>
            <w:tcW w:w="2013" w:type="dxa"/>
            <w:shd w:val="clear" w:color="auto" w:fill="auto"/>
            <w:tcMar>
              <w:top w:w="28" w:type="dxa"/>
              <w:left w:w="28" w:type="dxa"/>
              <w:bottom w:w="28" w:type="dxa"/>
              <w:right w:w="28" w:type="dxa"/>
            </w:tcMar>
          </w:tcPr>
          <w:p w14:paraId="01E4962F"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39622A3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F97E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79F05F" w14:textId="77777777" w:rsidR="003B5845" w:rsidRPr="004A00BD" w:rsidRDefault="003B5845" w:rsidP="00617B3E">
            <w:pPr>
              <w:jc w:val="left"/>
              <w:rPr>
                <w:sz w:val="22"/>
                <w:lang w:val="en-GB"/>
              </w:rPr>
            </w:pPr>
            <w:r w:rsidRPr="004A00BD">
              <w:rPr>
                <w:sz w:val="16"/>
                <w:szCs w:val="16"/>
                <w:lang w:val="en-GB"/>
              </w:rPr>
              <w:t>Defines the inner diameter of a tube. In the case of a shrinkable tube, it is the diameter of the tube in the unshrinked state.</w:t>
            </w:r>
          </w:p>
        </w:tc>
      </w:tr>
      <w:tr w:rsidR="003B5845" w:rsidRPr="004A00BD" w14:paraId="50E9540D" w14:textId="77777777" w:rsidTr="00617B3E">
        <w:tc>
          <w:tcPr>
            <w:tcW w:w="2013" w:type="dxa"/>
            <w:shd w:val="clear" w:color="auto" w:fill="auto"/>
            <w:tcMar>
              <w:top w:w="28" w:type="dxa"/>
              <w:left w:w="28" w:type="dxa"/>
              <w:bottom w:w="28" w:type="dxa"/>
              <w:right w:w="28" w:type="dxa"/>
            </w:tcMar>
          </w:tcPr>
          <w:p w14:paraId="768757D6" w14:textId="77777777" w:rsidR="003B5845" w:rsidRPr="00620BBE" w:rsidRDefault="003B5845" w:rsidP="00617B3E">
            <w:pPr>
              <w:pStyle w:val="SmallStandard"/>
            </w:pPr>
            <w:r w:rsidRPr="00620BBE">
              <w:t>wallThickness</w:t>
            </w:r>
          </w:p>
        </w:tc>
        <w:tc>
          <w:tcPr>
            <w:tcW w:w="1559" w:type="dxa"/>
            <w:shd w:val="clear" w:color="auto" w:fill="auto"/>
            <w:tcMar>
              <w:top w:w="28" w:type="dxa"/>
              <w:left w:w="28" w:type="dxa"/>
              <w:bottom w:w="28" w:type="dxa"/>
              <w:right w:w="28" w:type="dxa"/>
            </w:tcMar>
          </w:tcPr>
          <w:p w14:paraId="4141B5B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0E4E27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D06617" w14:textId="77777777" w:rsidR="003B5845" w:rsidRPr="004A00BD" w:rsidRDefault="003B5845" w:rsidP="00617B3E">
            <w:pPr>
              <w:jc w:val="left"/>
              <w:rPr>
                <w:sz w:val="22"/>
                <w:lang w:val="en-GB"/>
              </w:rPr>
            </w:pPr>
            <w:r w:rsidRPr="004A00BD">
              <w:rPr>
                <w:sz w:val="16"/>
                <w:szCs w:val="16"/>
                <w:lang w:val="en-GB"/>
              </w:rPr>
              <w:t>Specifies the thickness of the wall of the tube.</w:t>
            </w:r>
          </w:p>
        </w:tc>
      </w:tr>
      <w:tr w:rsidR="003B5845" w:rsidRPr="004A00BD" w14:paraId="72DBBEF6" w14:textId="77777777" w:rsidTr="00617B3E">
        <w:tc>
          <w:tcPr>
            <w:tcW w:w="2013" w:type="dxa"/>
            <w:shd w:val="clear" w:color="auto" w:fill="auto"/>
            <w:tcMar>
              <w:top w:w="28" w:type="dxa"/>
              <w:left w:w="28" w:type="dxa"/>
              <w:bottom w:w="28" w:type="dxa"/>
              <w:right w:w="28" w:type="dxa"/>
            </w:tcMar>
          </w:tcPr>
          <w:p w14:paraId="224A4C71" w14:textId="77777777" w:rsidR="003B5845" w:rsidRPr="00620BBE" w:rsidRDefault="003B5845" w:rsidP="00617B3E">
            <w:pPr>
              <w:pStyle w:val="SmallStandard"/>
            </w:pPr>
            <w:r w:rsidRPr="00620BBE">
              <w:t>isSlit</w:t>
            </w:r>
          </w:p>
        </w:tc>
        <w:tc>
          <w:tcPr>
            <w:tcW w:w="1559" w:type="dxa"/>
            <w:shd w:val="clear" w:color="auto" w:fill="auto"/>
            <w:tcMar>
              <w:top w:w="28" w:type="dxa"/>
              <w:left w:w="28" w:type="dxa"/>
              <w:bottom w:w="28" w:type="dxa"/>
              <w:right w:w="28" w:type="dxa"/>
            </w:tcMar>
          </w:tcPr>
          <w:p w14:paraId="17635D1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F75D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DC1344" w14:textId="77777777" w:rsidR="003B5845" w:rsidRPr="004A00BD" w:rsidRDefault="003B5845" w:rsidP="00617B3E">
            <w:pPr>
              <w:jc w:val="left"/>
              <w:rPr>
                <w:sz w:val="22"/>
                <w:lang w:val="en-GB"/>
              </w:rPr>
            </w:pPr>
            <w:r w:rsidRPr="004A00BD">
              <w:rPr>
                <w:sz w:val="16"/>
                <w:szCs w:val="16"/>
                <w:lang w:val="en-GB"/>
              </w:rPr>
              <w:t xml:space="preserve">Specifies whether the tube is slit or not. The style of the slitting can be defined with the </w:t>
            </w:r>
            <w:r w:rsidRPr="004A00BD">
              <w:rPr>
                <w:i/>
                <w:iCs/>
                <w:sz w:val="16"/>
                <w:szCs w:val="16"/>
                <w:lang w:val="en-GB"/>
              </w:rPr>
              <w:t>slitStyle.</w:t>
            </w:r>
            <w:r w:rsidRPr="004A00BD">
              <w:rPr>
                <w:sz w:val="16"/>
                <w:szCs w:val="16"/>
                <w:lang w:val="en-GB"/>
              </w:rPr>
              <w:t xml:space="preserv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tc>
      </w:tr>
      <w:tr w:rsidR="003B5845" w:rsidRPr="004A00BD" w14:paraId="473D7D0C" w14:textId="77777777" w:rsidTr="00617B3E">
        <w:tc>
          <w:tcPr>
            <w:tcW w:w="2013" w:type="dxa"/>
            <w:shd w:val="clear" w:color="auto" w:fill="auto"/>
            <w:tcMar>
              <w:top w:w="28" w:type="dxa"/>
              <w:left w:w="28" w:type="dxa"/>
              <w:bottom w:w="28" w:type="dxa"/>
              <w:right w:w="28" w:type="dxa"/>
            </w:tcMar>
          </w:tcPr>
          <w:p w14:paraId="7339EA76" w14:textId="77777777" w:rsidR="003B5845" w:rsidRPr="00620BBE" w:rsidRDefault="003B5845" w:rsidP="00617B3E">
            <w:pPr>
              <w:pStyle w:val="SmallStandard"/>
            </w:pPr>
            <w:r w:rsidRPr="00620BBE">
              <w:lastRenderedPageBreak/>
              <w:t>slitStyle</w:t>
            </w:r>
          </w:p>
        </w:tc>
        <w:tc>
          <w:tcPr>
            <w:tcW w:w="1559" w:type="dxa"/>
            <w:shd w:val="clear" w:color="auto" w:fill="auto"/>
            <w:tcMar>
              <w:top w:w="28" w:type="dxa"/>
              <w:left w:w="28" w:type="dxa"/>
              <w:bottom w:w="28" w:type="dxa"/>
              <w:right w:w="28" w:type="dxa"/>
            </w:tcMar>
          </w:tcPr>
          <w:p w14:paraId="0FE4B4D2" w14:textId="77777777" w:rsidR="003B5845" w:rsidRPr="008359F5" w:rsidRDefault="003B5845" w:rsidP="00617B3E">
            <w:pPr>
              <w:pStyle w:val="SmallStandard"/>
            </w:pPr>
            <w:r w:rsidRPr="00D21799">
              <w:t>TubeSlitStyle</w:t>
            </w:r>
          </w:p>
        </w:tc>
        <w:tc>
          <w:tcPr>
            <w:tcW w:w="709" w:type="dxa"/>
            <w:shd w:val="clear" w:color="auto" w:fill="auto"/>
            <w:tcMar>
              <w:top w:w="28" w:type="dxa"/>
              <w:left w:w="28" w:type="dxa"/>
              <w:bottom w:w="28" w:type="dxa"/>
              <w:right w:w="28" w:type="dxa"/>
            </w:tcMar>
          </w:tcPr>
          <w:p w14:paraId="53F98A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4F6C6A" w14:textId="77777777" w:rsidR="003B5845" w:rsidRPr="004A00BD" w:rsidRDefault="003B5845" w:rsidP="00617B3E">
            <w:pPr>
              <w:jc w:val="left"/>
              <w:rPr>
                <w:sz w:val="22"/>
                <w:lang w:val="en-GB"/>
              </w:rPr>
            </w:pPr>
            <w:r w:rsidRPr="004A00BD">
              <w:rPr>
                <w:sz w:val="16"/>
                <w:szCs w:val="16"/>
                <w:lang w:val="en-GB"/>
              </w:rPr>
              <w:t xml:space="preserve">Specifies the style of the slitting of the tube.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p w14:paraId="2CFED4FB"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E7C5009" w14:textId="77777777" w:rsidTr="00617B3E">
        <w:tc>
          <w:tcPr>
            <w:tcW w:w="2013" w:type="dxa"/>
            <w:shd w:val="clear" w:color="auto" w:fill="auto"/>
            <w:tcMar>
              <w:top w:w="28" w:type="dxa"/>
              <w:left w:w="28" w:type="dxa"/>
              <w:bottom w:w="28" w:type="dxa"/>
              <w:right w:w="28" w:type="dxa"/>
            </w:tcMar>
          </w:tcPr>
          <w:p w14:paraId="1CF3035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31D4BD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97BC8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BBDF90"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r w:rsidR="003B5845" w:rsidRPr="004A00BD" w14:paraId="3D5900C9" w14:textId="77777777" w:rsidTr="00617B3E">
        <w:tc>
          <w:tcPr>
            <w:tcW w:w="2013" w:type="dxa"/>
            <w:shd w:val="clear" w:color="auto" w:fill="auto"/>
            <w:tcMar>
              <w:top w:w="28" w:type="dxa"/>
              <w:left w:w="28" w:type="dxa"/>
              <w:bottom w:w="28" w:type="dxa"/>
              <w:right w:w="28" w:type="dxa"/>
            </w:tcMar>
          </w:tcPr>
          <w:p w14:paraId="42173001" w14:textId="77777777" w:rsidR="003B5845" w:rsidRPr="00620BBE" w:rsidRDefault="003B5845" w:rsidP="00617B3E">
            <w:pPr>
              <w:pStyle w:val="SmallStandard"/>
            </w:pPr>
            <w:r w:rsidRPr="00620BBE">
              <w:t>secondaryNominalSize</w:t>
            </w:r>
          </w:p>
        </w:tc>
        <w:tc>
          <w:tcPr>
            <w:tcW w:w="1559" w:type="dxa"/>
            <w:shd w:val="clear" w:color="auto" w:fill="auto"/>
            <w:tcMar>
              <w:top w:w="28" w:type="dxa"/>
              <w:left w:w="28" w:type="dxa"/>
              <w:bottom w:w="28" w:type="dxa"/>
              <w:right w:w="28" w:type="dxa"/>
            </w:tcMar>
          </w:tcPr>
          <w:p w14:paraId="0E99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646FB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1F8772" w14:textId="77777777" w:rsidR="003B5845" w:rsidRPr="004A00BD" w:rsidRDefault="003B5845" w:rsidP="00617B3E">
            <w:pPr>
              <w:jc w:val="left"/>
              <w:rPr>
                <w:sz w:val="22"/>
                <w:lang w:val="en-GB"/>
              </w:rPr>
            </w:pPr>
            <w:r w:rsidRPr="004A00BD">
              <w:rPr>
                <w:sz w:val="16"/>
                <w:szCs w:val="16"/>
                <w:lang w:val="en-GB"/>
              </w:rPr>
              <w:t>Defines the secondary nominal size of a tube. The nominal size is a name for the size of the tube that is somehow related to the inner diameter of the tube. However, it is not the inner diameter (e.g. "10.5").</w:t>
            </w:r>
          </w:p>
          <w:p w14:paraId="689BD576" w14:textId="77777777" w:rsidR="003B5845" w:rsidRPr="004A00BD" w:rsidRDefault="003B5845" w:rsidP="00617B3E">
            <w:pPr>
              <w:jc w:val="left"/>
              <w:rPr>
                <w:sz w:val="22"/>
                <w:lang w:val="en-GB"/>
              </w:rPr>
            </w:pPr>
            <w:r w:rsidRPr="004A00BD">
              <w:rPr>
                <w:sz w:val="16"/>
                <w:szCs w:val="16"/>
                <w:lang w:val="en-GB"/>
              </w:rPr>
              <w:t>The secondary nominal size shall only be used for two-parted tubes (see TubeSlitStyle = TwoParts). The secondary nominal size defines the size of the outer (larger) tube of a two-parted tube.</w:t>
            </w:r>
          </w:p>
        </w:tc>
      </w:tr>
      <w:tr w:rsidR="003B5845" w:rsidRPr="004A00BD" w14:paraId="23651AA5" w14:textId="77777777" w:rsidTr="00617B3E">
        <w:tc>
          <w:tcPr>
            <w:tcW w:w="2013" w:type="dxa"/>
            <w:shd w:val="clear" w:color="auto" w:fill="auto"/>
            <w:tcMar>
              <w:top w:w="28" w:type="dxa"/>
              <w:left w:w="28" w:type="dxa"/>
              <w:bottom w:w="28" w:type="dxa"/>
              <w:right w:w="28" w:type="dxa"/>
            </w:tcMar>
          </w:tcPr>
          <w:p w14:paraId="1A7FEE99"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38F11350" w14:textId="77777777" w:rsidR="003B5845" w:rsidRPr="008359F5" w:rsidRDefault="003B5845" w:rsidP="00617B3E">
            <w:pPr>
              <w:pStyle w:val="SmallStandard"/>
            </w:pPr>
            <w:r w:rsidRPr="00D21799">
              <w:t>TubeShape</w:t>
            </w:r>
          </w:p>
        </w:tc>
        <w:tc>
          <w:tcPr>
            <w:tcW w:w="709" w:type="dxa"/>
            <w:shd w:val="clear" w:color="auto" w:fill="auto"/>
            <w:tcMar>
              <w:top w:w="28" w:type="dxa"/>
              <w:left w:w="28" w:type="dxa"/>
              <w:bottom w:w="28" w:type="dxa"/>
              <w:right w:w="28" w:type="dxa"/>
            </w:tcMar>
          </w:tcPr>
          <w:p w14:paraId="137EB29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60C1D" w14:textId="77777777" w:rsidR="003B5845" w:rsidRPr="004A00BD" w:rsidRDefault="003B5845" w:rsidP="00617B3E">
            <w:pPr>
              <w:jc w:val="left"/>
              <w:rPr>
                <w:sz w:val="22"/>
                <w:lang w:val="en-GB"/>
              </w:rPr>
            </w:pPr>
            <w:r w:rsidRPr="004A00BD">
              <w:rPr>
                <w:sz w:val="16"/>
                <w:szCs w:val="16"/>
                <w:lang w:val="en-GB"/>
              </w:rPr>
              <w:t>Specifies the shape of the cross section of the tube.</w:t>
            </w:r>
          </w:p>
          <w:p w14:paraId="5D5BBCC1"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F917EEF" w14:textId="77777777" w:rsidTr="00617B3E">
        <w:tc>
          <w:tcPr>
            <w:tcW w:w="2013" w:type="dxa"/>
            <w:shd w:val="clear" w:color="auto" w:fill="auto"/>
            <w:tcMar>
              <w:top w:w="28" w:type="dxa"/>
              <w:left w:w="28" w:type="dxa"/>
              <w:bottom w:w="28" w:type="dxa"/>
              <w:right w:w="28" w:type="dxa"/>
            </w:tcMar>
          </w:tcPr>
          <w:p w14:paraId="78BC004F"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5F64C4C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DD8C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759993" w14:textId="77777777" w:rsidR="003B5845" w:rsidRPr="004A00BD" w:rsidRDefault="003B5845" w:rsidP="00617B3E">
            <w:pPr>
              <w:jc w:val="left"/>
              <w:rPr>
                <w:sz w:val="22"/>
              </w:rPr>
            </w:pPr>
            <w:r w:rsidRPr="004A00BD">
              <w:rPr>
                <w:sz w:val="16"/>
                <w:szCs w:val="16"/>
                <w:lang w:val="en-GB"/>
              </w:rPr>
              <w:t xml:space="preserve">Specifies the outer diameter of the tube. The outer diameter of a tube shall only be used for circular tubes (shape = Circular). </w:t>
            </w:r>
            <w:r w:rsidRPr="004A00BD">
              <w:rPr>
                <w:sz w:val="16"/>
                <w:szCs w:val="16"/>
              </w:rPr>
              <w:t>For other shapes, height and width shall be used.</w:t>
            </w:r>
          </w:p>
        </w:tc>
      </w:tr>
      <w:tr w:rsidR="003B5845" w:rsidRPr="004A00BD" w14:paraId="7456458C" w14:textId="77777777" w:rsidTr="00617B3E">
        <w:tc>
          <w:tcPr>
            <w:tcW w:w="2013" w:type="dxa"/>
            <w:shd w:val="clear" w:color="auto" w:fill="auto"/>
            <w:tcMar>
              <w:top w:w="28" w:type="dxa"/>
              <w:left w:w="28" w:type="dxa"/>
              <w:bottom w:w="28" w:type="dxa"/>
              <w:right w:w="28" w:type="dxa"/>
            </w:tcMar>
          </w:tcPr>
          <w:p w14:paraId="4BBF6B31"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098024E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13525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A601E" w14:textId="77777777" w:rsidR="003B5845" w:rsidRPr="004A00BD" w:rsidRDefault="003B5845" w:rsidP="00617B3E">
            <w:pPr>
              <w:jc w:val="left"/>
              <w:rPr>
                <w:sz w:val="22"/>
                <w:lang w:val="en-GB"/>
              </w:rPr>
            </w:pPr>
            <w:r w:rsidRPr="004A00BD">
              <w:rPr>
                <w:sz w:val="16"/>
                <w:szCs w:val="16"/>
                <w:lang w:val="en-GB"/>
              </w:rPr>
              <w:t>Specifies the height of the tube. If the height is defined, a width shall be defined, too. The height and width of a tube shall only be used for tubes that are not circular (shape != Circular). For circular shapes, the outside diameter shall be used.</w:t>
            </w:r>
          </w:p>
        </w:tc>
      </w:tr>
      <w:tr w:rsidR="003B5845" w:rsidRPr="004A00BD" w14:paraId="4FEA492E" w14:textId="77777777" w:rsidTr="00617B3E">
        <w:tc>
          <w:tcPr>
            <w:tcW w:w="2013" w:type="dxa"/>
            <w:shd w:val="clear" w:color="auto" w:fill="auto"/>
            <w:tcMar>
              <w:top w:w="28" w:type="dxa"/>
              <w:left w:w="28" w:type="dxa"/>
              <w:bottom w:w="28" w:type="dxa"/>
              <w:right w:w="28" w:type="dxa"/>
            </w:tcMar>
          </w:tcPr>
          <w:p w14:paraId="2CB70638"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04765DA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F371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62F1FD" w14:textId="77777777" w:rsidR="003B5845" w:rsidRPr="004A00BD" w:rsidRDefault="003B5845" w:rsidP="00617B3E">
            <w:pPr>
              <w:jc w:val="left"/>
              <w:rPr>
                <w:sz w:val="22"/>
                <w:lang w:val="en-GB"/>
              </w:rPr>
            </w:pPr>
            <w:r w:rsidRPr="004A00BD">
              <w:rPr>
                <w:sz w:val="16"/>
                <w:szCs w:val="16"/>
                <w:lang w:val="en-GB"/>
              </w:rPr>
              <w:t>Specifies the width of the tube. If the width is defined, a height shall be defined, too. The height and width of a tube shall only be used for tubes that are not circular (shape != Circular). For circular shapes, the outside diameter shall be used.</w:t>
            </w:r>
          </w:p>
        </w:tc>
      </w:tr>
      <w:tr w:rsidR="003B5845" w:rsidRPr="004A00BD" w14:paraId="7EBD5133" w14:textId="77777777" w:rsidTr="00617B3E">
        <w:tc>
          <w:tcPr>
            <w:tcW w:w="2013" w:type="dxa"/>
            <w:shd w:val="clear" w:color="auto" w:fill="auto"/>
            <w:tcMar>
              <w:top w:w="28" w:type="dxa"/>
              <w:left w:w="28" w:type="dxa"/>
              <w:bottom w:w="28" w:type="dxa"/>
              <w:right w:w="28" w:type="dxa"/>
            </w:tcMar>
          </w:tcPr>
          <w:p w14:paraId="6A06547B"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0FE3ECA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5FB2A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8832D" w14:textId="77777777" w:rsidR="003B5845" w:rsidRPr="004A00BD" w:rsidRDefault="003B5845" w:rsidP="00617B3E">
            <w:pPr>
              <w:jc w:val="left"/>
              <w:rPr>
                <w:sz w:val="22"/>
                <w:lang w:val="en-GB"/>
              </w:rPr>
            </w:pPr>
            <w:r w:rsidRPr="004A00BD">
              <w:rPr>
                <w:sz w:val="16"/>
                <w:szCs w:val="16"/>
                <w:lang w:val="en-GB"/>
              </w:rPr>
              <w:t>Specifies the length of the tube if it is a predefined value.</w:t>
            </w:r>
          </w:p>
        </w:tc>
      </w:tr>
    </w:tbl>
    <w:p w14:paraId="3FE11B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6" w:name="_6d2dec0ac4a9d6f803546b753784442d"/>
      <w:r>
        <w:rPr>
          <w:lang w:val="en-GB"/>
        </w:rPr>
        <w:t>WireProtectionSpecification</w:t>
      </w:r>
      <w:bookmarkEnd w:id="1316"/>
    </w:p>
    <w:p w14:paraId="39E7B3DE" w14:textId="77777777" w:rsidR="003B5845" w:rsidRPr="00A518C2" w:rsidRDefault="003B5845" w:rsidP="003B5845">
      <w:pPr>
        <w:rPr>
          <w:lang w:val="en-GB"/>
        </w:rPr>
      </w:pPr>
      <w:r w:rsidRPr="00A518C2">
        <w:rPr>
          <w:sz w:val="18"/>
          <w:szCs w:val="18"/>
          <w:lang w:val="en-GB"/>
        </w:rPr>
        <w:t>Specification for the description of wire protections.</w:t>
      </w:r>
    </w:p>
    <w:p w14:paraId="08EC2D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678456" w14:textId="77777777" w:rsidTr="00617B3E">
        <w:tc>
          <w:tcPr>
            <w:tcW w:w="2013" w:type="dxa"/>
            <w:shd w:val="clear" w:color="auto" w:fill="auto"/>
            <w:tcMar>
              <w:top w:w="28" w:type="dxa"/>
              <w:left w:w="28" w:type="dxa"/>
              <w:bottom w:w="28" w:type="dxa"/>
              <w:right w:w="28" w:type="dxa"/>
            </w:tcMar>
          </w:tcPr>
          <w:p w14:paraId="6794D0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FB38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ACC11AB" w14:textId="77777777" w:rsidTr="00617B3E">
        <w:tc>
          <w:tcPr>
            <w:tcW w:w="2013" w:type="dxa"/>
            <w:shd w:val="clear" w:color="auto" w:fill="auto"/>
            <w:tcMar>
              <w:top w:w="28" w:type="dxa"/>
              <w:left w:w="28" w:type="dxa"/>
              <w:bottom w:w="28" w:type="dxa"/>
              <w:right w:w="28" w:type="dxa"/>
            </w:tcMar>
          </w:tcPr>
          <w:p w14:paraId="4A4C8A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E6E7" w14:textId="77777777" w:rsidR="003B5845" w:rsidRPr="004A00BD" w:rsidRDefault="003B5845" w:rsidP="00617B3E">
            <w:pPr>
              <w:rPr>
                <w:sz w:val="22"/>
              </w:rPr>
            </w:pPr>
          </w:p>
        </w:tc>
      </w:tr>
      <w:tr w:rsidR="003B5845" w:rsidRPr="008359F5" w14:paraId="60846C48" w14:textId="77777777" w:rsidTr="00617B3E">
        <w:tc>
          <w:tcPr>
            <w:tcW w:w="2013" w:type="dxa"/>
            <w:shd w:val="clear" w:color="auto" w:fill="auto"/>
            <w:tcMar>
              <w:top w:w="28" w:type="dxa"/>
              <w:left w:w="28" w:type="dxa"/>
              <w:bottom w:w="28" w:type="dxa"/>
              <w:right w:w="28" w:type="dxa"/>
            </w:tcMar>
          </w:tcPr>
          <w:p w14:paraId="01CEC0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C4D09F" w14:textId="77777777" w:rsidR="003B5845" w:rsidRPr="000437C1" w:rsidRDefault="003B5845" w:rsidP="00617B3E">
            <w:pPr>
              <w:pStyle w:val="SmallStandard"/>
            </w:pPr>
            <w:r>
              <w:t>false</w:t>
            </w:r>
          </w:p>
        </w:tc>
      </w:tr>
    </w:tbl>
    <w:p w14:paraId="533AF5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544BB1" w14:textId="77777777" w:rsidTr="00617B3E">
        <w:tc>
          <w:tcPr>
            <w:tcW w:w="2013" w:type="dxa"/>
            <w:shd w:val="clear" w:color="auto" w:fill="auto"/>
            <w:tcMar>
              <w:top w:w="28" w:type="dxa"/>
              <w:left w:w="28" w:type="dxa"/>
              <w:bottom w:w="28" w:type="dxa"/>
              <w:right w:w="28" w:type="dxa"/>
            </w:tcMar>
          </w:tcPr>
          <w:p w14:paraId="17DAA6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F544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902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81204E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9604328" w14:textId="77777777" w:rsidTr="00617B3E">
        <w:tc>
          <w:tcPr>
            <w:tcW w:w="2013" w:type="dxa"/>
            <w:shd w:val="clear" w:color="auto" w:fill="auto"/>
            <w:tcMar>
              <w:top w:w="28" w:type="dxa"/>
              <w:left w:w="28" w:type="dxa"/>
              <w:bottom w:w="28" w:type="dxa"/>
              <w:right w:w="28" w:type="dxa"/>
            </w:tcMar>
          </w:tcPr>
          <w:p w14:paraId="4AE8C3B4" w14:textId="77777777" w:rsidR="003B5845" w:rsidRPr="00620BBE" w:rsidRDefault="003B5845" w:rsidP="00617B3E">
            <w:pPr>
              <w:pStyle w:val="SmallStandard"/>
            </w:pPr>
            <w:r w:rsidRPr="00620BBE">
              <w:t>soundDampingClass</w:t>
            </w:r>
          </w:p>
        </w:tc>
        <w:tc>
          <w:tcPr>
            <w:tcW w:w="1559" w:type="dxa"/>
            <w:shd w:val="clear" w:color="auto" w:fill="auto"/>
            <w:tcMar>
              <w:top w:w="28" w:type="dxa"/>
              <w:left w:w="28" w:type="dxa"/>
              <w:bottom w:w="28" w:type="dxa"/>
              <w:right w:w="28" w:type="dxa"/>
            </w:tcMar>
          </w:tcPr>
          <w:p w14:paraId="5EA8BAA3" w14:textId="77777777" w:rsidR="003B5845" w:rsidRPr="008359F5" w:rsidRDefault="003B5845" w:rsidP="00617B3E">
            <w:pPr>
              <w:pStyle w:val="SmallStandard"/>
            </w:pPr>
            <w:r w:rsidRPr="00D21799">
              <w:t>SoundDampingClass</w:t>
            </w:r>
          </w:p>
        </w:tc>
        <w:tc>
          <w:tcPr>
            <w:tcW w:w="709" w:type="dxa"/>
            <w:shd w:val="clear" w:color="auto" w:fill="auto"/>
            <w:tcMar>
              <w:top w:w="28" w:type="dxa"/>
              <w:left w:w="28" w:type="dxa"/>
              <w:bottom w:w="28" w:type="dxa"/>
              <w:right w:w="28" w:type="dxa"/>
            </w:tcMar>
          </w:tcPr>
          <w:p w14:paraId="0A0CEEC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D315A41" w14:textId="77777777" w:rsidR="003B5845" w:rsidRPr="004A00BD" w:rsidRDefault="003B5845" w:rsidP="00617B3E">
            <w:pPr>
              <w:jc w:val="left"/>
              <w:rPr>
                <w:sz w:val="22"/>
                <w:lang w:val="en-GB"/>
              </w:rPr>
            </w:pPr>
            <w:r w:rsidRPr="004A00BD">
              <w:rPr>
                <w:sz w:val="16"/>
                <w:szCs w:val="16"/>
                <w:lang w:val="en-GB"/>
              </w:rPr>
              <w:t>Specifies the class of sound damping. According to the VDA this is a value between A &amp; E. KBLFRM-311</w:t>
            </w:r>
          </w:p>
        </w:tc>
      </w:tr>
    </w:tbl>
    <w:p w14:paraId="5CFD43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0BB3140" w14:textId="77777777" w:rsidTr="00617B3E">
        <w:tc>
          <w:tcPr>
            <w:tcW w:w="2296" w:type="dxa"/>
            <w:gridSpan w:val="2"/>
            <w:shd w:val="clear" w:color="auto" w:fill="auto"/>
          </w:tcPr>
          <w:p w14:paraId="7B1A1E2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02F9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13747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CB6147" w14:textId="77777777" w:rsidTr="00617B3E">
        <w:tc>
          <w:tcPr>
            <w:tcW w:w="1588" w:type="dxa"/>
            <w:shd w:val="clear" w:color="auto" w:fill="auto"/>
          </w:tcPr>
          <w:p w14:paraId="585D6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62023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FB23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7B0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6F51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A37B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4DCBD2" w14:textId="77777777" w:rsidTr="00617B3E">
        <w:tc>
          <w:tcPr>
            <w:tcW w:w="1588" w:type="dxa"/>
            <w:shd w:val="clear" w:color="auto" w:fill="auto"/>
          </w:tcPr>
          <w:p w14:paraId="1B5FAFD8" w14:textId="77777777" w:rsidR="003B5845" w:rsidRPr="00634625" w:rsidRDefault="003B5845" w:rsidP="00617B3E">
            <w:pPr>
              <w:pStyle w:val="SmallStandard"/>
            </w:pPr>
            <w:r>
              <w:t>WireProtectionRole</w:t>
            </w:r>
          </w:p>
        </w:tc>
        <w:tc>
          <w:tcPr>
            <w:tcW w:w="708" w:type="dxa"/>
            <w:shd w:val="clear" w:color="auto" w:fill="auto"/>
          </w:tcPr>
          <w:p w14:paraId="40E9BD26" w14:textId="77777777" w:rsidR="003B5845" w:rsidRPr="00D331EF" w:rsidRDefault="003B5845" w:rsidP="00617B3E">
            <w:pPr>
              <w:pStyle w:val="SmallStandard"/>
            </w:pPr>
            <w:r w:rsidRPr="00D01517">
              <w:t>0..*</w:t>
            </w:r>
          </w:p>
        </w:tc>
        <w:tc>
          <w:tcPr>
            <w:tcW w:w="1560" w:type="dxa"/>
            <w:shd w:val="clear" w:color="auto" w:fill="auto"/>
          </w:tcPr>
          <w:p w14:paraId="620A1FD0" w14:textId="77777777" w:rsidR="003B5845" w:rsidRPr="00132C43" w:rsidRDefault="003B5845" w:rsidP="00617B3E">
            <w:pPr>
              <w:pStyle w:val="SmallStandard"/>
            </w:pPr>
            <w:r>
              <w:t>wireProtectionSpecification</w:t>
            </w:r>
          </w:p>
        </w:tc>
        <w:tc>
          <w:tcPr>
            <w:tcW w:w="708" w:type="dxa"/>
            <w:shd w:val="clear" w:color="auto" w:fill="auto"/>
          </w:tcPr>
          <w:p w14:paraId="39735391" w14:textId="77777777" w:rsidR="003B5845" w:rsidRPr="00D331EF" w:rsidRDefault="003B5845" w:rsidP="00617B3E">
            <w:pPr>
              <w:pStyle w:val="SmallStandard"/>
            </w:pPr>
            <w:r w:rsidRPr="00D01517">
              <w:t>1</w:t>
            </w:r>
          </w:p>
        </w:tc>
        <w:tc>
          <w:tcPr>
            <w:tcW w:w="567" w:type="dxa"/>
            <w:shd w:val="clear" w:color="auto" w:fill="auto"/>
          </w:tcPr>
          <w:p w14:paraId="1859B5D3" w14:textId="77777777" w:rsidR="003B5845" w:rsidRPr="00D331EF" w:rsidRDefault="003B5845" w:rsidP="00617B3E">
            <w:pPr>
              <w:pStyle w:val="SmallStandard"/>
            </w:pPr>
            <w:r>
              <w:t>N</w:t>
            </w:r>
          </w:p>
        </w:tc>
        <w:tc>
          <w:tcPr>
            <w:tcW w:w="3969" w:type="dxa"/>
            <w:shd w:val="clear" w:color="auto" w:fill="auto"/>
          </w:tcPr>
          <w:p w14:paraId="44A1127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2D9135C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317" w:name="_a6ec512ffd18e57a0ab42288f503bed4"/>
      <w:r w:rsidRPr="005254F8">
        <w:rPr>
          <w:lang w:val="en-GB"/>
        </w:rPr>
        <w:t>CableLeadThroughGeometry</w:t>
      </w:r>
      <w:bookmarkEnd w:id="1317"/>
    </w:p>
    <w:p w14:paraId="36C8916C" w14:textId="77777777" w:rsidR="003B5845" w:rsidRPr="00A518C2" w:rsidRDefault="003B5845" w:rsidP="003B5845">
      <w:pPr>
        <w:rPr>
          <w:lang w:val="en-GB"/>
        </w:rPr>
      </w:pPr>
      <w:r w:rsidRPr="00A518C2">
        <w:rPr>
          <w:sz w:val="18"/>
          <w:szCs w:val="18"/>
          <w:lang w:val="en-GB"/>
        </w:rPr>
        <w:t xml:space="preserve">Defines valid values for the geometry of a </w:t>
      </w:r>
      <w:r w:rsidRPr="00A518C2">
        <w:rPr>
          <w:i/>
          <w:iCs/>
          <w:sz w:val="18"/>
          <w:szCs w:val="18"/>
          <w:lang w:val="en-GB"/>
        </w:rPr>
        <w:t>CableLeadThrough</w:t>
      </w:r>
      <w:r w:rsidRPr="00A518C2">
        <w:rPr>
          <w:sz w:val="18"/>
          <w:szCs w:val="18"/>
          <w:lang w:val="en-GB"/>
        </w:rPr>
        <w:t xml:space="preserve"> in the sealing area.</w:t>
      </w:r>
    </w:p>
    <w:p w14:paraId="477FA1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00D9CE" w14:textId="77777777" w:rsidTr="00617B3E">
        <w:tc>
          <w:tcPr>
            <w:tcW w:w="2013" w:type="dxa"/>
            <w:shd w:val="clear" w:color="auto" w:fill="auto"/>
            <w:tcMar>
              <w:top w:w="28" w:type="dxa"/>
              <w:left w:w="28" w:type="dxa"/>
              <w:bottom w:w="28" w:type="dxa"/>
              <w:right w:w="28" w:type="dxa"/>
            </w:tcMar>
          </w:tcPr>
          <w:p w14:paraId="065C8C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82F51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9B08F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12A873" w14:textId="77777777" w:rsidTr="00617B3E">
        <w:tc>
          <w:tcPr>
            <w:tcW w:w="2013" w:type="dxa"/>
            <w:shd w:val="clear" w:color="auto" w:fill="auto"/>
            <w:tcMar>
              <w:top w:w="28" w:type="dxa"/>
              <w:left w:w="28" w:type="dxa"/>
              <w:bottom w:w="28" w:type="dxa"/>
              <w:right w:w="28" w:type="dxa"/>
            </w:tcMar>
          </w:tcPr>
          <w:p w14:paraId="159113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9A6555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D23DE4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EEFD187" w14:textId="77777777" w:rsidTr="00617B3E">
        <w:tc>
          <w:tcPr>
            <w:tcW w:w="2013" w:type="dxa"/>
            <w:shd w:val="clear" w:color="auto" w:fill="auto"/>
            <w:tcMar>
              <w:top w:w="28" w:type="dxa"/>
              <w:left w:w="28" w:type="dxa"/>
              <w:bottom w:w="28" w:type="dxa"/>
              <w:right w:w="28" w:type="dxa"/>
            </w:tcMar>
          </w:tcPr>
          <w:p w14:paraId="3AD52436" w14:textId="77777777" w:rsidR="003B5845" w:rsidRPr="009F5D54" w:rsidRDefault="003B5845" w:rsidP="00617B3E">
            <w:pPr>
              <w:pStyle w:val="SmallStandard"/>
            </w:pPr>
            <w:r w:rsidRPr="009F5D54">
              <w:t>Square</w:t>
            </w:r>
          </w:p>
        </w:tc>
        <w:tc>
          <w:tcPr>
            <w:tcW w:w="283" w:type="dxa"/>
            <w:shd w:val="clear" w:color="auto" w:fill="auto"/>
          </w:tcPr>
          <w:p w14:paraId="1DDAF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CDA4E" w14:textId="77777777" w:rsidR="003B5845" w:rsidRPr="004A00BD" w:rsidRDefault="003B5845" w:rsidP="00617B3E">
            <w:pPr>
              <w:rPr>
                <w:sz w:val="22"/>
              </w:rPr>
            </w:pPr>
          </w:p>
        </w:tc>
      </w:tr>
      <w:tr w:rsidR="003B5845" w:rsidRPr="00CC6307" w14:paraId="4A394407" w14:textId="77777777" w:rsidTr="00617B3E">
        <w:tc>
          <w:tcPr>
            <w:tcW w:w="2013" w:type="dxa"/>
            <w:shd w:val="clear" w:color="auto" w:fill="auto"/>
            <w:tcMar>
              <w:top w:w="28" w:type="dxa"/>
              <w:left w:w="28" w:type="dxa"/>
              <w:bottom w:w="28" w:type="dxa"/>
              <w:right w:w="28" w:type="dxa"/>
            </w:tcMar>
          </w:tcPr>
          <w:p w14:paraId="0146172A" w14:textId="77777777" w:rsidR="003B5845" w:rsidRPr="009F5D54" w:rsidRDefault="003B5845" w:rsidP="00617B3E">
            <w:pPr>
              <w:pStyle w:val="SmallStandard"/>
            </w:pPr>
            <w:r w:rsidRPr="009F5D54">
              <w:t>Circular</w:t>
            </w:r>
          </w:p>
        </w:tc>
        <w:tc>
          <w:tcPr>
            <w:tcW w:w="283" w:type="dxa"/>
            <w:shd w:val="clear" w:color="auto" w:fill="auto"/>
          </w:tcPr>
          <w:p w14:paraId="78F36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EE3A24" w14:textId="77777777" w:rsidR="003B5845" w:rsidRPr="004A00BD" w:rsidRDefault="003B5845" w:rsidP="00617B3E">
            <w:pPr>
              <w:rPr>
                <w:sz w:val="22"/>
              </w:rPr>
            </w:pPr>
          </w:p>
        </w:tc>
      </w:tr>
      <w:tr w:rsidR="003B5845" w:rsidRPr="00CC6307" w14:paraId="6F7D3815" w14:textId="77777777" w:rsidTr="00617B3E">
        <w:tc>
          <w:tcPr>
            <w:tcW w:w="2013" w:type="dxa"/>
            <w:shd w:val="clear" w:color="auto" w:fill="auto"/>
            <w:tcMar>
              <w:top w:w="28" w:type="dxa"/>
              <w:left w:w="28" w:type="dxa"/>
              <w:bottom w:w="28" w:type="dxa"/>
              <w:right w:w="28" w:type="dxa"/>
            </w:tcMar>
          </w:tcPr>
          <w:p w14:paraId="11F3AF4A" w14:textId="77777777" w:rsidR="003B5845" w:rsidRPr="009F5D54" w:rsidRDefault="003B5845" w:rsidP="00617B3E">
            <w:pPr>
              <w:pStyle w:val="SmallStandard"/>
            </w:pPr>
            <w:r w:rsidRPr="009F5D54">
              <w:t>Oval</w:t>
            </w:r>
          </w:p>
        </w:tc>
        <w:tc>
          <w:tcPr>
            <w:tcW w:w="283" w:type="dxa"/>
            <w:shd w:val="clear" w:color="auto" w:fill="auto"/>
          </w:tcPr>
          <w:p w14:paraId="4C986F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EE8551" w14:textId="77777777" w:rsidR="003B5845" w:rsidRPr="004A00BD" w:rsidRDefault="003B5845" w:rsidP="00617B3E">
            <w:pPr>
              <w:rPr>
                <w:sz w:val="22"/>
              </w:rPr>
            </w:pPr>
          </w:p>
        </w:tc>
      </w:tr>
    </w:tbl>
    <w:p w14:paraId="31DD7EA8" w14:textId="77777777" w:rsidR="003B5845" w:rsidRDefault="003B5845" w:rsidP="003B5845">
      <w:pPr>
        <w:pStyle w:val="SmallStandard"/>
      </w:pPr>
    </w:p>
    <w:p w14:paraId="1950C4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18" w:name="_390c97020b421267ff532f02fcddde61"/>
      <w:r w:rsidRPr="005254F8">
        <w:rPr>
          <w:lang w:val="en-GB"/>
        </w:rPr>
        <w:t>CableLeadThroughType</w:t>
      </w:r>
      <w:bookmarkEnd w:id="1318"/>
    </w:p>
    <w:p w14:paraId="4A99E6A7" w14:textId="77777777" w:rsidR="003B5845" w:rsidRPr="00A518C2" w:rsidRDefault="003B5845" w:rsidP="003B5845">
      <w:pPr>
        <w:rPr>
          <w:lang w:val="en-GB"/>
        </w:rPr>
      </w:pPr>
      <w:r w:rsidRPr="00A518C2">
        <w:rPr>
          <w:sz w:val="18"/>
          <w:szCs w:val="18"/>
          <w:lang w:val="en-GB"/>
        </w:rPr>
        <w:t>Defines valid types for CableLeadThroughs.</w:t>
      </w:r>
    </w:p>
    <w:p w14:paraId="0D325E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B298E" w14:textId="77777777" w:rsidTr="00617B3E">
        <w:tc>
          <w:tcPr>
            <w:tcW w:w="2013" w:type="dxa"/>
            <w:shd w:val="clear" w:color="auto" w:fill="auto"/>
            <w:tcMar>
              <w:top w:w="28" w:type="dxa"/>
              <w:left w:w="28" w:type="dxa"/>
              <w:bottom w:w="28" w:type="dxa"/>
              <w:right w:w="28" w:type="dxa"/>
            </w:tcMar>
          </w:tcPr>
          <w:p w14:paraId="606A9E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E6DE7"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4629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8FDE9E1" w14:textId="77777777" w:rsidTr="00617B3E">
        <w:tc>
          <w:tcPr>
            <w:tcW w:w="2013" w:type="dxa"/>
            <w:shd w:val="clear" w:color="auto" w:fill="auto"/>
            <w:tcMar>
              <w:top w:w="28" w:type="dxa"/>
              <w:left w:w="28" w:type="dxa"/>
              <w:bottom w:w="28" w:type="dxa"/>
              <w:right w:w="28" w:type="dxa"/>
            </w:tcMar>
          </w:tcPr>
          <w:p w14:paraId="58B298D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9D862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30A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B3819C4" w14:textId="77777777" w:rsidTr="00617B3E">
        <w:tc>
          <w:tcPr>
            <w:tcW w:w="2013" w:type="dxa"/>
            <w:shd w:val="clear" w:color="auto" w:fill="auto"/>
            <w:tcMar>
              <w:top w:w="28" w:type="dxa"/>
              <w:left w:w="28" w:type="dxa"/>
              <w:bottom w:w="28" w:type="dxa"/>
              <w:right w:w="28" w:type="dxa"/>
            </w:tcMar>
          </w:tcPr>
          <w:p w14:paraId="10021803" w14:textId="77777777" w:rsidR="003B5845" w:rsidRPr="009F5D54" w:rsidRDefault="003B5845" w:rsidP="00617B3E">
            <w:pPr>
              <w:pStyle w:val="SmallStandard"/>
            </w:pPr>
            <w:r w:rsidRPr="009F5D54">
              <w:t>ShrinkingTube</w:t>
            </w:r>
          </w:p>
        </w:tc>
        <w:tc>
          <w:tcPr>
            <w:tcW w:w="283" w:type="dxa"/>
            <w:shd w:val="clear" w:color="auto" w:fill="auto"/>
          </w:tcPr>
          <w:p w14:paraId="3B5FD2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0FE7AF" w14:textId="77777777" w:rsidR="003B5845" w:rsidRPr="004A00BD" w:rsidRDefault="003B5845" w:rsidP="00617B3E">
            <w:pPr>
              <w:rPr>
                <w:sz w:val="22"/>
              </w:rPr>
            </w:pPr>
          </w:p>
        </w:tc>
      </w:tr>
      <w:tr w:rsidR="003B5845" w:rsidRPr="00CC6307" w14:paraId="35FAD1ED" w14:textId="77777777" w:rsidTr="00617B3E">
        <w:tc>
          <w:tcPr>
            <w:tcW w:w="2013" w:type="dxa"/>
            <w:shd w:val="clear" w:color="auto" w:fill="auto"/>
            <w:tcMar>
              <w:top w:w="28" w:type="dxa"/>
              <w:left w:w="28" w:type="dxa"/>
              <w:bottom w:w="28" w:type="dxa"/>
              <w:right w:w="28" w:type="dxa"/>
            </w:tcMar>
          </w:tcPr>
          <w:p w14:paraId="02412AFB" w14:textId="77777777" w:rsidR="003B5845" w:rsidRPr="009F5D54" w:rsidRDefault="003B5845" w:rsidP="00617B3E">
            <w:pPr>
              <w:pStyle w:val="SmallStandard"/>
            </w:pPr>
            <w:r w:rsidRPr="009F5D54">
              <w:t>ShrinkingTubeWithSealingGlue</w:t>
            </w:r>
          </w:p>
        </w:tc>
        <w:tc>
          <w:tcPr>
            <w:tcW w:w="283" w:type="dxa"/>
            <w:shd w:val="clear" w:color="auto" w:fill="auto"/>
          </w:tcPr>
          <w:p w14:paraId="191A8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5DAF" w14:textId="77777777" w:rsidR="003B5845" w:rsidRPr="004A00BD" w:rsidRDefault="003B5845" w:rsidP="00617B3E">
            <w:pPr>
              <w:rPr>
                <w:sz w:val="22"/>
              </w:rPr>
            </w:pPr>
          </w:p>
        </w:tc>
      </w:tr>
      <w:tr w:rsidR="003B5845" w:rsidRPr="00CC6307" w14:paraId="331DFF73" w14:textId="77777777" w:rsidTr="00617B3E">
        <w:tc>
          <w:tcPr>
            <w:tcW w:w="2013" w:type="dxa"/>
            <w:shd w:val="clear" w:color="auto" w:fill="auto"/>
            <w:tcMar>
              <w:top w:w="28" w:type="dxa"/>
              <w:left w:w="28" w:type="dxa"/>
              <w:bottom w:w="28" w:type="dxa"/>
              <w:right w:w="28" w:type="dxa"/>
            </w:tcMar>
          </w:tcPr>
          <w:p w14:paraId="72543248" w14:textId="77777777" w:rsidR="003B5845" w:rsidRPr="009F5D54" w:rsidRDefault="003B5845" w:rsidP="00617B3E">
            <w:pPr>
              <w:pStyle w:val="SmallStandard"/>
            </w:pPr>
            <w:r w:rsidRPr="009F5D54">
              <w:t>SealingGlue</w:t>
            </w:r>
          </w:p>
        </w:tc>
        <w:tc>
          <w:tcPr>
            <w:tcW w:w="283" w:type="dxa"/>
            <w:shd w:val="clear" w:color="auto" w:fill="auto"/>
          </w:tcPr>
          <w:p w14:paraId="2319F5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E87D5C" w14:textId="77777777" w:rsidR="003B5845" w:rsidRPr="004A00BD" w:rsidRDefault="003B5845" w:rsidP="00617B3E">
            <w:pPr>
              <w:rPr>
                <w:sz w:val="22"/>
              </w:rPr>
            </w:pPr>
          </w:p>
        </w:tc>
      </w:tr>
      <w:tr w:rsidR="003B5845" w:rsidRPr="00CC6307" w14:paraId="773B6A5F" w14:textId="77777777" w:rsidTr="00617B3E">
        <w:tc>
          <w:tcPr>
            <w:tcW w:w="2013" w:type="dxa"/>
            <w:shd w:val="clear" w:color="auto" w:fill="auto"/>
            <w:tcMar>
              <w:top w:w="28" w:type="dxa"/>
              <w:left w:w="28" w:type="dxa"/>
              <w:bottom w:w="28" w:type="dxa"/>
              <w:right w:w="28" w:type="dxa"/>
            </w:tcMar>
          </w:tcPr>
          <w:p w14:paraId="20DDAE21" w14:textId="77777777" w:rsidR="003B5845" w:rsidRPr="009F5D54" w:rsidRDefault="003B5845" w:rsidP="00617B3E">
            <w:pPr>
              <w:pStyle w:val="SmallStandard"/>
            </w:pPr>
            <w:r w:rsidRPr="009F5D54">
              <w:t>Overmolded</w:t>
            </w:r>
          </w:p>
        </w:tc>
        <w:tc>
          <w:tcPr>
            <w:tcW w:w="283" w:type="dxa"/>
            <w:shd w:val="clear" w:color="auto" w:fill="auto"/>
          </w:tcPr>
          <w:p w14:paraId="736DE9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973E3C" w14:textId="77777777" w:rsidR="003B5845" w:rsidRPr="004A00BD" w:rsidRDefault="003B5845" w:rsidP="00617B3E">
            <w:pPr>
              <w:rPr>
                <w:sz w:val="22"/>
              </w:rPr>
            </w:pPr>
          </w:p>
        </w:tc>
      </w:tr>
      <w:tr w:rsidR="003B5845" w:rsidRPr="00CC6307" w14:paraId="0F275A81" w14:textId="77777777" w:rsidTr="00617B3E">
        <w:tc>
          <w:tcPr>
            <w:tcW w:w="2013" w:type="dxa"/>
            <w:shd w:val="clear" w:color="auto" w:fill="auto"/>
            <w:tcMar>
              <w:top w:w="28" w:type="dxa"/>
              <w:left w:w="28" w:type="dxa"/>
              <w:bottom w:w="28" w:type="dxa"/>
              <w:right w:w="28" w:type="dxa"/>
            </w:tcMar>
          </w:tcPr>
          <w:p w14:paraId="3D6CB1E7" w14:textId="77777777" w:rsidR="003B5845" w:rsidRPr="009F5D54" w:rsidRDefault="003B5845" w:rsidP="00617B3E">
            <w:pPr>
              <w:pStyle w:val="SmallStandard"/>
            </w:pPr>
            <w:r w:rsidRPr="009F5D54">
              <w:t>Foamed</w:t>
            </w:r>
          </w:p>
        </w:tc>
        <w:tc>
          <w:tcPr>
            <w:tcW w:w="283" w:type="dxa"/>
            <w:shd w:val="clear" w:color="auto" w:fill="auto"/>
          </w:tcPr>
          <w:p w14:paraId="0DF1BA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83AA42" w14:textId="77777777" w:rsidR="003B5845" w:rsidRPr="004A00BD" w:rsidRDefault="003B5845" w:rsidP="00617B3E">
            <w:pPr>
              <w:rPr>
                <w:sz w:val="22"/>
              </w:rPr>
            </w:pPr>
          </w:p>
        </w:tc>
      </w:tr>
      <w:tr w:rsidR="003B5845" w:rsidRPr="00CC6307" w14:paraId="79C0A96F" w14:textId="77777777" w:rsidTr="00617B3E">
        <w:tc>
          <w:tcPr>
            <w:tcW w:w="2013" w:type="dxa"/>
            <w:shd w:val="clear" w:color="auto" w:fill="auto"/>
            <w:tcMar>
              <w:top w:w="28" w:type="dxa"/>
              <w:left w:w="28" w:type="dxa"/>
              <w:bottom w:w="28" w:type="dxa"/>
              <w:right w:w="28" w:type="dxa"/>
            </w:tcMar>
          </w:tcPr>
          <w:p w14:paraId="73C7C700" w14:textId="77777777" w:rsidR="003B5845" w:rsidRPr="009F5D54" w:rsidRDefault="003B5845" w:rsidP="00617B3E">
            <w:pPr>
              <w:pStyle w:val="SmallStandard"/>
            </w:pPr>
            <w:r w:rsidRPr="009F5D54">
              <w:t>WithSealingComponent</w:t>
            </w:r>
          </w:p>
        </w:tc>
        <w:tc>
          <w:tcPr>
            <w:tcW w:w="283" w:type="dxa"/>
            <w:shd w:val="clear" w:color="auto" w:fill="auto"/>
          </w:tcPr>
          <w:p w14:paraId="522A37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9CFDC8" w14:textId="77777777" w:rsidR="003B5845" w:rsidRPr="004A00BD" w:rsidRDefault="003B5845" w:rsidP="00617B3E">
            <w:pPr>
              <w:rPr>
                <w:sz w:val="22"/>
              </w:rPr>
            </w:pPr>
          </w:p>
        </w:tc>
      </w:tr>
    </w:tbl>
    <w:p w14:paraId="6F3107F9" w14:textId="77777777" w:rsidR="003B5845" w:rsidRDefault="003B5845" w:rsidP="003B5845">
      <w:pPr>
        <w:pStyle w:val="SmallStandard"/>
      </w:pPr>
    </w:p>
    <w:p w14:paraId="470BD70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19" w:name="_9874596ea9c91fcaf355461fbe7de843"/>
      <w:r w:rsidRPr="005254F8">
        <w:rPr>
          <w:lang w:val="en-GB"/>
        </w:rPr>
        <w:t>TubeShape</w:t>
      </w:r>
      <w:bookmarkEnd w:id="1319"/>
    </w:p>
    <w:p w14:paraId="2C447C29" w14:textId="77777777" w:rsidR="003B5845" w:rsidRPr="00A518C2" w:rsidRDefault="003B5845" w:rsidP="003B5845">
      <w:pPr>
        <w:rPr>
          <w:lang w:val="en-GB"/>
        </w:rPr>
      </w:pPr>
      <w:r w:rsidRPr="00A518C2">
        <w:rPr>
          <w:sz w:val="18"/>
          <w:szCs w:val="18"/>
          <w:lang w:val="en-GB"/>
        </w:rPr>
        <w:t>Defines valid shapes of the cross section of a tube.</w:t>
      </w:r>
    </w:p>
    <w:p w14:paraId="5A5C0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610FA3" w14:textId="77777777" w:rsidTr="00617B3E">
        <w:tc>
          <w:tcPr>
            <w:tcW w:w="2013" w:type="dxa"/>
            <w:shd w:val="clear" w:color="auto" w:fill="auto"/>
            <w:tcMar>
              <w:top w:w="28" w:type="dxa"/>
              <w:left w:w="28" w:type="dxa"/>
              <w:bottom w:w="28" w:type="dxa"/>
              <w:right w:w="28" w:type="dxa"/>
            </w:tcMar>
          </w:tcPr>
          <w:p w14:paraId="171A8B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5BC9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A1852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CD8FFE7" w14:textId="77777777" w:rsidTr="00617B3E">
        <w:tc>
          <w:tcPr>
            <w:tcW w:w="2013" w:type="dxa"/>
            <w:shd w:val="clear" w:color="auto" w:fill="auto"/>
            <w:tcMar>
              <w:top w:w="28" w:type="dxa"/>
              <w:left w:w="28" w:type="dxa"/>
              <w:bottom w:w="28" w:type="dxa"/>
              <w:right w:w="28" w:type="dxa"/>
            </w:tcMar>
          </w:tcPr>
          <w:p w14:paraId="097E181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6DF1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5C5B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81FD1D" w14:textId="77777777" w:rsidTr="00617B3E">
        <w:tc>
          <w:tcPr>
            <w:tcW w:w="2013" w:type="dxa"/>
            <w:shd w:val="clear" w:color="auto" w:fill="auto"/>
            <w:tcMar>
              <w:top w:w="28" w:type="dxa"/>
              <w:left w:w="28" w:type="dxa"/>
              <w:bottom w:w="28" w:type="dxa"/>
              <w:right w:w="28" w:type="dxa"/>
            </w:tcMar>
          </w:tcPr>
          <w:p w14:paraId="1BDE1344" w14:textId="77777777" w:rsidR="003B5845" w:rsidRPr="009F5D54" w:rsidRDefault="003B5845" w:rsidP="00617B3E">
            <w:pPr>
              <w:pStyle w:val="SmallStandard"/>
            </w:pPr>
            <w:r w:rsidRPr="009F5D54">
              <w:t>Circular</w:t>
            </w:r>
          </w:p>
        </w:tc>
        <w:tc>
          <w:tcPr>
            <w:tcW w:w="283" w:type="dxa"/>
            <w:shd w:val="clear" w:color="auto" w:fill="auto"/>
          </w:tcPr>
          <w:p w14:paraId="3195E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356C20" w14:textId="77777777" w:rsidR="003B5845" w:rsidRPr="004A00BD" w:rsidRDefault="003B5845" w:rsidP="00617B3E">
            <w:pPr>
              <w:jc w:val="left"/>
              <w:rPr>
                <w:sz w:val="22"/>
                <w:lang w:val="en-GB"/>
              </w:rPr>
            </w:pPr>
            <w:r w:rsidRPr="004A00BD">
              <w:rPr>
                <w:sz w:val="16"/>
                <w:szCs w:val="16"/>
                <w:lang w:val="en-GB"/>
              </w:rPr>
              <w:t>The tube has circular cross section.</w:t>
            </w:r>
          </w:p>
        </w:tc>
      </w:tr>
      <w:tr w:rsidR="003B5845" w:rsidRPr="004A00BD" w14:paraId="4E4AB115" w14:textId="77777777" w:rsidTr="00617B3E">
        <w:tc>
          <w:tcPr>
            <w:tcW w:w="2013" w:type="dxa"/>
            <w:shd w:val="clear" w:color="auto" w:fill="auto"/>
            <w:tcMar>
              <w:top w:w="28" w:type="dxa"/>
              <w:left w:w="28" w:type="dxa"/>
              <w:bottom w:w="28" w:type="dxa"/>
              <w:right w:w="28" w:type="dxa"/>
            </w:tcMar>
          </w:tcPr>
          <w:p w14:paraId="0FD8142F" w14:textId="77777777" w:rsidR="003B5845" w:rsidRPr="009F5D54" w:rsidRDefault="003B5845" w:rsidP="00617B3E">
            <w:pPr>
              <w:pStyle w:val="SmallStandard"/>
            </w:pPr>
            <w:r w:rsidRPr="009F5D54">
              <w:t>NonCircular</w:t>
            </w:r>
          </w:p>
        </w:tc>
        <w:tc>
          <w:tcPr>
            <w:tcW w:w="283" w:type="dxa"/>
            <w:shd w:val="clear" w:color="auto" w:fill="auto"/>
          </w:tcPr>
          <w:p w14:paraId="6F8B0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F035BF" w14:textId="77777777" w:rsidR="003B5845" w:rsidRPr="004A00BD" w:rsidRDefault="003B5845" w:rsidP="00617B3E">
            <w:pPr>
              <w:jc w:val="left"/>
              <w:rPr>
                <w:sz w:val="22"/>
                <w:lang w:val="en-GB"/>
              </w:rPr>
            </w:pPr>
            <w:r w:rsidRPr="004A00BD">
              <w:rPr>
                <w:sz w:val="16"/>
                <w:szCs w:val="16"/>
                <w:lang w:val="en-GB"/>
              </w:rPr>
              <w:t>The tube has a cross section that is not circular.</w:t>
            </w:r>
          </w:p>
        </w:tc>
      </w:tr>
    </w:tbl>
    <w:p w14:paraId="22786486" w14:textId="77777777" w:rsidR="003B5845" w:rsidRDefault="003B5845" w:rsidP="003B5845">
      <w:pPr>
        <w:pStyle w:val="SmallStandard"/>
      </w:pPr>
    </w:p>
    <w:p w14:paraId="7FB51FC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320" w:name="_841efa419036a9861734b83206754f49"/>
      <w:r w:rsidRPr="005254F8">
        <w:rPr>
          <w:lang w:val="en-GB"/>
        </w:rPr>
        <w:t>TubeSlitStyle</w:t>
      </w:r>
      <w:bookmarkEnd w:id="1320"/>
    </w:p>
    <w:p w14:paraId="628FF5FE" w14:textId="77777777" w:rsidR="003B5845" w:rsidRPr="00A518C2" w:rsidRDefault="003B5845" w:rsidP="003B5845">
      <w:pPr>
        <w:rPr>
          <w:lang w:val="en-GB"/>
        </w:rPr>
      </w:pPr>
      <w:r w:rsidRPr="00A518C2">
        <w:rPr>
          <w:sz w:val="18"/>
          <w:szCs w:val="18"/>
          <w:lang w:val="en-GB"/>
        </w:rPr>
        <w:t>Defines valid types / styles of a slitted tube.</w:t>
      </w:r>
    </w:p>
    <w:p w14:paraId="47DD0B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A991F2" w14:textId="77777777" w:rsidTr="00617B3E">
        <w:tc>
          <w:tcPr>
            <w:tcW w:w="2013" w:type="dxa"/>
            <w:shd w:val="clear" w:color="auto" w:fill="auto"/>
            <w:tcMar>
              <w:top w:w="28" w:type="dxa"/>
              <w:left w:w="28" w:type="dxa"/>
              <w:bottom w:w="28" w:type="dxa"/>
              <w:right w:w="28" w:type="dxa"/>
            </w:tcMar>
          </w:tcPr>
          <w:p w14:paraId="0602D1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3998D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50FE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530539" w14:textId="77777777" w:rsidTr="00617B3E">
        <w:tc>
          <w:tcPr>
            <w:tcW w:w="2013" w:type="dxa"/>
            <w:shd w:val="clear" w:color="auto" w:fill="auto"/>
            <w:tcMar>
              <w:top w:w="28" w:type="dxa"/>
              <w:left w:w="28" w:type="dxa"/>
              <w:bottom w:w="28" w:type="dxa"/>
              <w:right w:w="28" w:type="dxa"/>
            </w:tcMar>
          </w:tcPr>
          <w:p w14:paraId="5738C6E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32B02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9BCE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D421C9" w14:textId="77777777" w:rsidTr="00617B3E">
        <w:tc>
          <w:tcPr>
            <w:tcW w:w="2013" w:type="dxa"/>
            <w:shd w:val="clear" w:color="auto" w:fill="auto"/>
            <w:tcMar>
              <w:top w:w="28" w:type="dxa"/>
              <w:left w:w="28" w:type="dxa"/>
              <w:bottom w:w="28" w:type="dxa"/>
              <w:right w:w="28" w:type="dxa"/>
            </w:tcMar>
          </w:tcPr>
          <w:p w14:paraId="52FC5CE2" w14:textId="77777777" w:rsidR="003B5845" w:rsidRPr="009F5D54" w:rsidRDefault="003B5845" w:rsidP="00617B3E">
            <w:pPr>
              <w:pStyle w:val="SmallStandard"/>
            </w:pPr>
            <w:r w:rsidRPr="009F5D54">
              <w:t>Slit</w:t>
            </w:r>
          </w:p>
        </w:tc>
        <w:tc>
          <w:tcPr>
            <w:tcW w:w="283" w:type="dxa"/>
            <w:shd w:val="clear" w:color="auto" w:fill="auto"/>
          </w:tcPr>
          <w:p w14:paraId="368429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3E1C66" w14:textId="77777777" w:rsidR="003B5845" w:rsidRPr="004A00BD" w:rsidRDefault="003B5845" w:rsidP="00617B3E">
            <w:pPr>
              <w:jc w:val="left"/>
              <w:rPr>
                <w:sz w:val="22"/>
                <w:lang w:val="en-GB"/>
              </w:rPr>
            </w:pPr>
            <w:r w:rsidRPr="004A00BD">
              <w:rPr>
                <w:sz w:val="16"/>
                <w:szCs w:val="16"/>
                <w:lang w:val="en-GB"/>
              </w:rPr>
              <w:t>The tube has just a simple slit.</w:t>
            </w:r>
          </w:p>
        </w:tc>
      </w:tr>
      <w:tr w:rsidR="003B5845" w:rsidRPr="004A00BD" w14:paraId="1E4C6686" w14:textId="77777777" w:rsidTr="00617B3E">
        <w:tc>
          <w:tcPr>
            <w:tcW w:w="2013" w:type="dxa"/>
            <w:shd w:val="clear" w:color="auto" w:fill="auto"/>
            <w:tcMar>
              <w:top w:w="28" w:type="dxa"/>
              <w:left w:w="28" w:type="dxa"/>
              <w:bottom w:w="28" w:type="dxa"/>
              <w:right w:w="28" w:type="dxa"/>
            </w:tcMar>
          </w:tcPr>
          <w:p w14:paraId="092106B9" w14:textId="77777777" w:rsidR="003B5845" w:rsidRPr="009F5D54" w:rsidRDefault="003B5845" w:rsidP="00617B3E">
            <w:pPr>
              <w:pStyle w:val="SmallStandard"/>
            </w:pPr>
            <w:r w:rsidRPr="009F5D54">
              <w:t>SelfClosing</w:t>
            </w:r>
          </w:p>
        </w:tc>
        <w:tc>
          <w:tcPr>
            <w:tcW w:w="283" w:type="dxa"/>
            <w:shd w:val="clear" w:color="auto" w:fill="auto"/>
          </w:tcPr>
          <w:p w14:paraId="530B8D7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401401" w14:textId="77777777" w:rsidR="003B5845" w:rsidRPr="004A00BD" w:rsidRDefault="003B5845" w:rsidP="00617B3E">
            <w:pPr>
              <w:jc w:val="left"/>
              <w:rPr>
                <w:sz w:val="22"/>
                <w:lang w:val="en-GB"/>
              </w:rPr>
            </w:pPr>
            <w:r w:rsidRPr="004A00BD">
              <w:rPr>
                <w:sz w:val="16"/>
                <w:szCs w:val="16"/>
                <w:lang w:val="en-GB"/>
              </w:rPr>
              <w:t>The slit of the tube is self-closing.</w:t>
            </w:r>
          </w:p>
        </w:tc>
      </w:tr>
      <w:tr w:rsidR="003B5845" w:rsidRPr="004A00BD" w14:paraId="6B96885A" w14:textId="77777777" w:rsidTr="00617B3E">
        <w:tc>
          <w:tcPr>
            <w:tcW w:w="2013" w:type="dxa"/>
            <w:shd w:val="clear" w:color="auto" w:fill="auto"/>
            <w:tcMar>
              <w:top w:w="28" w:type="dxa"/>
              <w:left w:w="28" w:type="dxa"/>
              <w:bottom w:w="28" w:type="dxa"/>
              <w:right w:w="28" w:type="dxa"/>
            </w:tcMar>
          </w:tcPr>
          <w:p w14:paraId="7405D567" w14:textId="77777777" w:rsidR="003B5845" w:rsidRPr="009F5D54" w:rsidRDefault="003B5845" w:rsidP="00617B3E">
            <w:pPr>
              <w:pStyle w:val="SmallStandard"/>
            </w:pPr>
            <w:r w:rsidRPr="009F5D54">
              <w:t>Closable</w:t>
            </w:r>
          </w:p>
        </w:tc>
        <w:tc>
          <w:tcPr>
            <w:tcW w:w="283" w:type="dxa"/>
            <w:shd w:val="clear" w:color="auto" w:fill="auto"/>
          </w:tcPr>
          <w:p w14:paraId="1ED8CF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9D175F" w14:textId="77777777" w:rsidR="003B5845" w:rsidRPr="004A00BD" w:rsidRDefault="003B5845" w:rsidP="00617B3E">
            <w:pPr>
              <w:jc w:val="left"/>
              <w:rPr>
                <w:sz w:val="22"/>
                <w:lang w:val="en-GB"/>
              </w:rPr>
            </w:pPr>
            <w:r w:rsidRPr="004A00BD">
              <w:rPr>
                <w:sz w:val="16"/>
                <w:szCs w:val="16"/>
                <w:lang w:val="en-GB"/>
              </w:rPr>
              <w:t>The slit can be closed manually.</w:t>
            </w:r>
          </w:p>
        </w:tc>
      </w:tr>
      <w:tr w:rsidR="003B5845" w:rsidRPr="004A00BD" w14:paraId="2DC35FE7" w14:textId="77777777" w:rsidTr="00617B3E">
        <w:tc>
          <w:tcPr>
            <w:tcW w:w="2013" w:type="dxa"/>
            <w:shd w:val="clear" w:color="auto" w:fill="auto"/>
            <w:tcMar>
              <w:top w:w="28" w:type="dxa"/>
              <w:left w:w="28" w:type="dxa"/>
              <w:bottom w:w="28" w:type="dxa"/>
              <w:right w:w="28" w:type="dxa"/>
            </w:tcMar>
          </w:tcPr>
          <w:p w14:paraId="08F9D3D1" w14:textId="77777777" w:rsidR="003B5845" w:rsidRPr="009F5D54" w:rsidRDefault="003B5845" w:rsidP="00617B3E">
            <w:pPr>
              <w:pStyle w:val="SmallStandard"/>
            </w:pPr>
            <w:r w:rsidRPr="009F5D54">
              <w:t>Overlapping</w:t>
            </w:r>
          </w:p>
        </w:tc>
        <w:tc>
          <w:tcPr>
            <w:tcW w:w="283" w:type="dxa"/>
            <w:shd w:val="clear" w:color="auto" w:fill="auto"/>
          </w:tcPr>
          <w:p w14:paraId="733FB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EDA442" w14:textId="77777777" w:rsidR="003B5845" w:rsidRPr="004A00BD" w:rsidRDefault="003B5845" w:rsidP="00617B3E">
            <w:pPr>
              <w:jc w:val="left"/>
              <w:rPr>
                <w:sz w:val="22"/>
                <w:lang w:val="en-GB"/>
              </w:rPr>
            </w:pPr>
            <w:r w:rsidRPr="004A00BD">
              <w:rPr>
                <w:sz w:val="16"/>
                <w:szCs w:val="16"/>
                <w:lang w:val="en-GB"/>
              </w:rPr>
              <w:t>The edges of the slit are overlapping.</w:t>
            </w:r>
          </w:p>
        </w:tc>
      </w:tr>
      <w:tr w:rsidR="003B5845" w:rsidRPr="004A00BD" w14:paraId="2EBFAAE7" w14:textId="77777777" w:rsidTr="00617B3E">
        <w:tc>
          <w:tcPr>
            <w:tcW w:w="2013" w:type="dxa"/>
            <w:shd w:val="clear" w:color="auto" w:fill="auto"/>
            <w:tcMar>
              <w:top w:w="28" w:type="dxa"/>
              <w:left w:w="28" w:type="dxa"/>
              <w:bottom w:w="28" w:type="dxa"/>
              <w:right w:w="28" w:type="dxa"/>
            </w:tcMar>
          </w:tcPr>
          <w:p w14:paraId="3B42F85C" w14:textId="77777777" w:rsidR="003B5845" w:rsidRPr="009F5D54" w:rsidRDefault="003B5845" w:rsidP="00617B3E">
            <w:pPr>
              <w:pStyle w:val="SmallStandard"/>
            </w:pPr>
            <w:r w:rsidRPr="009F5D54">
              <w:t>TwoParts</w:t>
            </w:r>
          </w:p>
        </w:tc>
        <w:tc>
          <w:tcPr>
            <w:tcW w:w="283" w:type="dxa"/>
            <w:shd w:val="clear" w:color="auto" w:fill="auto"/>
          </w:tcPr>
          <w:p w14:paraId="133EB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7D6CB1" w14:textId="77777777" w:rsidR="003B5845" w:rsidRPr="004A00BD" w:rsidRDefault="003B5845" w:rsidP="00617B3E">
            <w:pPr>
              <w:jc w:val="left"/>
              <w:rPr>
                <w:sz w:val="22"/>
                <w:lang w:val="en-GB"/>
              </w:rPr>
            </w:pPr>
            <w:r w:rsidRPr="004A00BD">
              <w:rPr>
                <w:sz w:val="16"/>
                <w:szCs w:val="16"/>
                <w:lang w:val="en-GB"/>
              </w:rPr>
              <w:t xml:space="preserve">Two-parted tubes consist of inner tube and an outer tube (normally defined as one </w:t>
            </w:r>
            <w:r w:rsidRPr="004A00BD">
              <w:rPr>
                <w:i/>
                <w:iCs/>
                <w:sz w:val="16"/>
                <w:szCs w:val="16"/>
                <w:lang w:val="en-GB"/>
              </w:rPr>
              <w:t>PartNumber)</w:t>
            </w:r>
            <w:r w:rsidRPr="004A00BD">
              <w:rPr>
                <w:sz w:val="16"/>
                <w:szCs w:val="16"/>
                <w:lang w:val="en-GB"/>
              </w:rPr>
              <w:t>. Both tubes are slit and are combined into each other during assembly, thus creating one closed tube.</w:t>
            </w:r>
          </w:p>
        </w:tc>
      </w:tr>
    </w:tbl>
    <w:p w14:paraId="0A0C2947" w14:textId="77777777" w:rsidR="003B5845" w:rsidRDefault="003B5845" w:rsidP="003B5845">
      <w:pPr>
        <w:pStyle w:val="SmallStandard"/>
      </w:pPr>
    </w:p>
    <w:p w14:paraId="0F98359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21" w:name="_Toc27668635"/>
      <w:bookmarkStart w:id="1322" w:name="_Toc27730703"/>
      <w:r>
        <w:rPr>
          <w:lang w:val="en-GB"/>
        </w:rPr>
        <w:t xml:space="preserve">Module </w:t>
      </w:r>
      <w:bookmarkStart w:id="1323" w:name="_a310c1c4d25ff8fa7bdc38547ee87011"/>
      <w:r>
        <w:rPr>
          <w:lang w:val="en-GB"/>
        </w:rPr>
        <w:t>part_structure</w:t>
      </w:r>
      <w:bookmarkEnd w:id="1321"/>
      <w:bookmarkEnd w:id="1322"/>
      <w:bookmarkEnd w:id="1323"/>
    </w:p>
    <w:p w14:paraId="5D4D20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4" w:name="_c6e9616bf7dec99d57134770ac5fe145"/>
      <w:r>
        <w:rPr>
          <w:lang w:val="en-GB"/>
        </w:rPr>
        <w:t>CompositionSpecification</w:t>
      </w:r>
      <w:bookmarkEnd w:id="1324"/>
    </w:p>
    <w:p w14:paraId="72DAFFC7" w14:textId="77777777" w:rsidR="003B5845" w:rsidRDefault="003B5845" w:rsidP="003B5845">
      <w:r w:rsidRPr="00A518C2">
        <w:rPr>
          <w:sz w:val="18"/>
          <w:szCs w:val="18"/>
          <w:lang w:val="en-GB"/>
        </w:rPr>
        <w:t xml:space="preserve">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w:t>
      </w:r>
      <w:r>
        <w:rPr>
          <w:sz w:val="18"/>
          <w:szCs w:val="18"/>
        </w:rPr>
        <w:t>(see also PartStructureSpecification)</w:t>
      </w:r>
    </w:p>
    <w:p w14:paraId="56936E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919747" w14:textId="77777777" w:rsidTr="00617B3E">
        <w:tc>
          <w:tcPr>
            <w:tcW w:w="2013" w:type="dxa"/>
            <w:shd w:val="clear" w:color="auto" w:fill="auto"/>
            <w:tcMar>
              <w:top w:w="28" w:type="dxa"/>
              <w:left w:w="28" w:type="dxa"/>
              <w:bottom w:w="28" w:type="dxa"/>
              <w:right w:w="28" w:type="dxa"/>
            </w:tcMar>
          </w:tcPr>
          <w:p w14:paraId="7112664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EA0A1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E88875E" w14:textId="77777777" w:rsidTr="00617B3E">
        <w:tc>
          <w:tcPr>
            <w:tcW w:w="2013" w:type="dxa"/>
            <w:shd w:val="clear" w:color="auto" w:fill="auto"/>
            <w:tcMar>
              <w:top w:w="28" w:type="dxa"/>
              <w:left w:w="28" w:type="dxa"/>
              <w:bottom w:w="28" w:type="dxa"/>
              <w:right w:w="28" w:type="dxa"/>
            </w:tcMar>
          </w:tcPr>
          <w:p w14:paraId="36655BD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81AAF6" w14:textId="77777777" w:rsidR="003B5845" w:rsidRPr="004A00BD" w:rsidRDefault="003B5845" w:rsidP="00617B3E">
            <w:pPr>
              <w:rPr>
                <w:sz w:val="22"/>
              </w:rPr>
            </w:pPr>
          </w:p>
        </w:tc>
      </w:tr>
      <w:tr w:rsidR="003B5845" w:rsidRPr="008359F5" w14:paraId="2F8F37F6" w14:textId="77777777" w:rsidTr="00617B3E">
        <w:tc>
          <w:tcPr>
            <w:tcW w:w="2013" w:type="dxa"/>
            <w:shd w:val="clear" w:color="auto" w:fill="auto"/>
            <w:tcMar>
              <w:top w:w="28" w:type="dxa"/>
              <w:left w:w="28" w:type="dxa"/>
              <w:bottom w:w="28" w:type="dxa"/>
              <w:right w:w="28" w:type="dxa"/>
            </w:tcMar>
          </w:tcPr>
          <w:p w14:paraId="46BDFF7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FF05D4" w14:textId="77777777" w:rsidR="003B5845" w:rsidRPr="000437C1" w:rsidRDefault="003B5845" w:rsidP="00617B3E">
            <w:pPr>
              <w:pStyle w:val="SmallStandard"/>
            </w:pPr>
            <w:r>
              <w:t>false</w:t>
            </w:r>
          </w:p>
        </w:tc>
      </w:tr>
    </w:tbl>
    <w:p w14:paraId="24629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AD6CAA" w14:textId="77777777" w:rsidTr="00617B3E">
        <w:tc>
          <w:tcPr>
            <w:tcW w:w="3856" w:type="dxa"/>
            <w:gridSpan w:val="3"/>
            <w:shd w:val="clear" w:color="auto" w:fill="auto"/>
          </w:tcPr>
          <w:p w14:paraId="753C9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FEF43E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D20B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FC8367" w14:textId="77777777" w:rsidTr="00617B3E">
        <w:tc>
          <w:tcPr>
            <w:tcW w:w="1573" w:type="dxa"/>
            <w:shd w:val="clear" w:color="auto" w:fill="auto"/>
          </w:tcPr>
          <w:p w14:paraId="332EA19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EF993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9186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BC2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88022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7FB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E5E2EC" w14:textId="77777777" w:rsidTr="00617B3E">
        <w:tc>
          <w:tcPr>
            <w:tcW w:w="1573" w:type="dxa"/>
            <w:shd w:val="clear" w:color="auto" w:fill="auto"/>
          </w:tcPr>
          <w:p w14:paraId="174A093F" w14:textId="77777777" w:rsidR="003B5845" w:rsidRPr="00634625" w:rsidRDefault="003B5845" w:rsidP="00617B3E">
            <w:pPr>
              <w:pStyle w:val="SmallStandard"/>
            </w:pPr>
            <w:r>
              <w:t>PartOccurrence</w:t>
            </w:r>
          </w:p>
        </w:tc>
        <w:tc>
          <w:tcPr>
            <w:tcW w:w="1574" w:type="dxa"/>
            <w:shd w:val="clear" w:color="auto" w:fill="auto"/>
          </w:tcPr>
          <w:p w14:paraId="0E516EE9" w14:textId="77777777" w:rsidR="003B5845" w:rsidRPr="00132C43" w:rsidRDefault="003B5845" w:rsidP="00617B3E">
            <w:pPr>
              <w:pStyle w:val="SmallStandard"/>
            </w:pPr>
            <w:r>
              <w:t>component</w:t>
            </w:r>
          </w:p>
        </w:tc>
        <w:tc>
          <w:tcPr>
            <w:tcW w:w="708" w:type="dxa"/>
            <w:shd w:val="clear" w:color="auto" w:fill="auto"/>
          </w:tcPr>
          <w:p w14:paraId="65189CE3" w14:textId="77777777" w:rsidR="003B5845" w:rsidRPr="00D331EF" w:rsidRDefault="003B5845" w:rsidP="00617B3E">
            <w:pPr>
              <w:pStyle w:val="SmallStandard"/>
            </w:pPr>
            <w:r w:rsidRPr="00574783">
              <w:t>0..*</w:t>
            </w:r>
          </w:p>
        </w:tc>
        <w:tc>
          <w:tcPr>
            <w:tcW w:w="709" w:type="dxa"/>
            <w:shd w:val="clear" w:color="auto" w:fill="auto"/>
          </w:tcPr>
          <w:p w14:paraId="7C478BCD" w14:textId="77777777" w:rsidR="003B5845" w:rsidRPr="00D331EF" w:rsidRDefault="003B5845" w:rsidP="00617B3E">
            <w:pPr>
              <w:pStyle w:val="SmallStandard"/>
            </w:pPr>
            <w:r w:rsidRPr="00207506">
              <w:t>1</w:t>
            </w:r>
          </w:p>
        </w:tc>
        <w:tc>
          <w:tcPr>
            <w:tcW w:w="567" w:type="dxa"/>
            <w:shd w:val="clear" w:color="auto" w:fill="auto"/>
          </w:tcPr>
          <w:p w14:paraId="5FCB216B" w14:textId="77777777" w:rsidR="003B5845" w:rsidRDefault="003B5845" w:rsidP="00617B3E">
            <w:pPr>
              <w:pStyle w:val="SmallStandard"/>
            </w:pPr>
            <w:r>
              <w:t>Y</w:t>
            </w:r>
          </w:p>
        </w:tc>
        <w:tc>
          <w:tcPr>
            <w:tcW w:w="3969" w:type="dxa"/>
            <w:shd w:val="clear" w:color="auto" w:fill="auto"/>
          </w:tcPr>
          <w:p w14:paraId="0ECE0015"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13F418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5" w:name="_c5d88f8e79272b3b6ba67cb2fa10db60"/>
      <w:r>
        <w:rPr>
          <w:lang w:val="en-GB"/>
        </w:rPr>
        <w:t>PartOccurrence</w:t>
      </w:r>
      <w:bookmarkEnd w:id="1325"/>
    </w:p>
    <w:p w14:paraId="72C221BF" w14:textId="77777777" w:rsidR="003B5845" w:rsidRPr="00A518C2" w:rsidRDefault="003B5845" w:rsidP="003B5845">
      <w:pPr>
        <w:rPr>
          <w:lang w:val="en-GB"/>
        </w:rPr>
      </w:pPr>
      <w:r w:rsidRPr="00A518C2">
        <w:rPr>
          <w:sz w:val="18"/>
          <w:szCs w:val="18"/>
          <w:lang w:val="en-GB"/>
        </w:rPr>
        <w:t>A PartOccurrence is an instance of a component with a specified part number (PartVersion).</w:t>
      </w:r>
    </w:p>
    <w:p w14:paraId="1C959B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F29D2C" w14:textId="77777777" w:rsidTr="00617B3E">
        <w:tc>
          <w:tcPr>
            <w:tcW w:w="2013" w:type="dxa"/>
            <w:shd w:val="clear" w:color="auto" w:fill="auto"/>
            <w:tcMar>
              <w:top w:w="28" w:type="dxa"/>
              <w:left w:w="28" w:type="dxa"/>
              <w:bottom w:w="28" w:type="dxa"/>
              <w:right w:w="28" w:type="dxa"/>
            </w:tcMar>
          </w:tcPr>
          <w:p w14:paraId="3282AB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018F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450E83A3" w14:textId="77777777" w:rsidTr="00617B3E">
        <w:tc>
          <w:tcPr>
            <w:tcW w:w="2013" w:type="dxa"/>
            <w:shd w:val="clear" w:color="auto" w:fill="auto"/>
            <w:tcMar>
              <w:top w:w="28" w:type="dxa"/>
              <w:left w:w="28" w:type="dxa"/>
              <w:bottom w:w="28" w:type="dxa"/>
              <w:right w:w="28" w:type="dxa"/>
            </w:tcMar>
          </w:tcPr>
          <w:p w14:paraId="5E845DF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16141E" w14:textId="77777777" w:rsidR="003B5845" w:rsidRPr="004A00BD" w:rsidRDefault="003B5845" w:rsidP="00617B3E">
            <w:pPr>
              <w:rPr>
                <w:sz w:val="22"/>
              </w:rPr>
            </w:pPr>
          </w:p>
        </w:tc>
      </w:tr>
      <w:tr w:rsidR="003B5845" w:rsidRPr="008359F5" w14:paraId="54D3FF5D" w14:textId="77777777" w:rsidTr="00617B3E">
        <w:tc>
          <w:tcPr>
            <w:tcW w:w="2013" w:type="dxa"/>
            <w:shd w:val="clear" w:color="auto" w:fill="auto"/>
            <w:tcMar>
              <w:top w:w="28" w:type="dxa"/>
              <w:left w:w="28" w:type="dxa"/>
              <w:bottom w:w="28" w:type="dxa"/>
              <w:right w:w="28" w:type="dxa"/>
            </w:tcMar>
          </w:tcPr>
          <w:p w14:paraId="58DCDBA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E394E6" w14:textId="77777777" w:rsidR="003B5845" w:rsidRPr="000437C1" w:rsidRDefault="003B5845" w:rsidP="00617B3E">
            <w:pPr>
              <w:pStyle w:val="SmallStandard"/>
            </w:pPr>
            <w:r>
              <w:t>false</w:t>
            </w:r>
          </w:p>
        </w:tc>
      </w:tr>
    </w:tbl>
    <w:p w14:paraId="63F87B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8F81B4" w14:textId="77777777" w:rsidTr="00617B3E">
        <w:tc>
          <w:tcPr>
            <w:tcW w:w="2013" w:type="dxa"/>
            <w:shd w:val="clear" w:color="auto" w:fill="auto"/>
            <w:tcMar>
              <w:top w:w="28" w:type="dxa"/>
              <w:left w:w="28" w:type="dxa"/>
              <w:bottom w:w="28" w:type="dxa"/>
              <w:right w:w="28" w:type="dxa"/>
            </w:tcMar>
          </w:tcPr>
          <w:p w14:paraId="4EA24E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A372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7E12A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9F190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46DA090" w14:textId="77777777" w:rsidTr="00617B3E">
        <w:tc>
          <w:tcPr>
            <w:tcW w:w="2013" w:type="dxa"/>
            <w:shd w:val="clear" w:color="auto" w:fill="auto"/>
            <w:tcMar>
              <w:top w:w="28" w:type="dxa"/>
              <w:left w:w="28" w:type="dxa"/>
              <w:bottom w:w="28" w:type="dxa"/>
              <w:right w:w="28" w:type="dxa"/>
            </w:tcMar>
          </w:tcPr>
          <w:p w14:paraId="6D6F824C" w14:textId="77777777" w:rsidR="003B5845" w:rsidRPr="00620BBE" w:rsidRDefault="003B5845" w:rsidP="00617B3E">
            <w:pPr>
              <w:pStyle w:val="SmallStandard"/>
            </w:pPr>
            <w:r w:rsidRPr="00620BBE">
              <w:t>isSecondaryAlternative</w:t>
            </w:r>
          </w:p>
        </w:tc>
        <w:tc>
          <w:tcPr>
            <w:tcW w:w="1559" w:type="dxa"/>
            <w:shd w:val="clear" w:color="auto" w:fill="auto"/>
            <w:tcMar>
              <w:top w:w="28" w:type="dxa"/>
              <w:left w:w="28" w:type="dxa"/>
              <w:bottom w:w="28" w:type="dxa"/>
              <w:right w:w="28" w:type="dxa"/>
            </w:tcMar>
          </w:tcPr>
          <w:p w14:paraId="69E6886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C0AEB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9F19853" w14:textId="77777777" w:rsidR="003B5845" w:rsidRPr="004A00BD" w:rsidRDefault="003B5845" w:rsidP="00617B3E">
            <w:pPr>
              <w:jc w:val="left"/>
              <w:rPr>
                <w:sz w:val="22"/>
              </w:rPr>
            </w:pPr>
            <w:r w:rsidRPr="004A00BD">
              <w:rPr>
                <w:sz w:val="16"/>
                <w:szCs w:val="16"/>
                <w:lang w:val="en-GB"/>
              </w:rPr>
              <w:t xml:space="preserve">If a PartUsage is realized by more than one PartOccurrence it is possible to specify which one is the preferred. </w:t>
            </w:r>
            <w:r w:rsidRPr="004A00BD">
              <w:rPr>
                <w:sz w:val="16"/>
                <w:szCs w:val="16"/>
              </w:rPr>
              <w:t>(see KBLFRM-264)</w:t>
            </w:r>
          </w:p>
        </w:tc>
      </w:tr>
    </w:tbl>
    <w:p w14:paraId="1CB58A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D276FB" w14:textId="77777777" w:rsidTr="00617B3E">
        <w:tc>
          <w:tcPr>
            <w:tcW w:w="3856" w:type="dxa"/>
            <w:gridSpan w:val="3"/>
            <w:shd w:val="clear" w:color="auto" w:fill="auto"/>
          </w:tcPr>
          <w:p w14:paraId="7B82E6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908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FDF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EE0E72" w14:textId="77777777" w:rsidTr="00617B3E">
        <w:tc>
          <w:tcPr>
            <w:tcW w:w="1573" w:type="dxa"/>
            <w:shd w:val="clear" w:color="auto" w:fill="auto"/>
          </w:tcPr>
          <w:p w14:paraId="4E2B59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04D1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F412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7D7F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9A706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D69A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C74F2D" w14:textId="77777777" w:rsidTr="00617B3E">
        <w:tc>
          <w:tcPr>
            <w:tcW w:w="1573" w:type="dxa"/>
            <w:shd w:val="clear" w:color="auto" w:fill="auto"/>
          </w:tcPr>
          <w:p w14:paraId="77AD31FB" w14:textId="77777777" w:rsidR="003B5845" w:rsidRPr="00634625" w:rsidRDefault="003B5845" w:rsidP="00617B3E">
            <w:pPr>
              <w:pStyle w:val="SmallStandard"/>
            </w:pPr>
            <w:r>
              <w:t>PartVersion</w:t>
            </w:r>
          </w:p>
        </w:tc>
        <w:tc>
          <w:tcPr>
            <w:tcW w:w="1574" w:type="dxa"/>
            <w:shd w:val="clear" w:color="auto" w:fill="auto"/>
          </w:tcPr>
          <w:p w14:paraId="4A637314" w14:textId="77777777" w:rsidR="003B5845" w:rsidRPr="00132C43" w:rsidRDefault="003B5845" w:rsidP="00617B3E">
            <w:pPr>
              <w:pStyle w:val="SmallStandard"/>
            </w:pPr>
            <w:r>
              <w:t>part</w:t>
            </w:r>
          </w:p>
        </w:tc>
        <w:tc>
          <w:tcPr>
            <w:tcW w:w="708" w:type="dxa"/>
            <w:shd w:val="clear" w:color="auto" w:fill="auto"/>
          </w:tcPr>
          <w:p w14:paraId="64429AB5" w14:textId="77777777" w:rsidR="003B5845" w:rsidRPr="00D331EF" w:rsidRDefault="003B5845" w:rsidP="00617B3E">
            <w:pPr>
              <w:pStyle w:val="SmallStandard"/>
            </w:pPr>
            <w:r w:rsidRPr="00574783">
              <w:t>0..1</w:t>
            </w:r>
          </w:p>
        </w:tc>
        <w:tc>
          <w:tcPr>
            <w:tcW w:w="709" w:type="dxa"/>
            <w:shd w:val="clear" w:color="auto" w:fill="auto"/>
          </w:tcPr>
          <w:p w14:paraId="6A3606CA" w14:textId="77777777" w:rsidR="003B5845" w:rsidRPr="00D331EF" w:rsidRDefault="003B5845" w:rsidP="00617B3E">
            <w:pPr>
              <w:pStyle w:val="SmallStandard"/>
            </w:pPr>
            <w:r w:rsidRPr="00207506">
              <w:t>0..*</w:t>
            </w:r>
          </w:p>
        </w:tc>
        <w:tc>
          <w:tcPr>
            <w:tcW w:w="567" w:type="dxa"/>
            <w:shd w:val="clear" w:color="auto" w:fill="auto"/>
          </w:tcPr>
          <w:p w14:paraId="35AF68F2" w14:textId="77777777" w:rsidR="003B5845" w:rsidRPr="00D331EF" w:rsidRDefault="003B5845" w:rsidP="00617B3E">
            <w:pPr>
              <w:pStyle w:val="SmallStandard"/>
            </w:pPr>
            <w:r>
              <w:t>N</w:t>
            </w:r>
          </w:p>
        </w:tc>
        <w:tc>
          <w:tcPr>
            <w:tcW w:w="3969" w:type="dxa"/>
            <w:shd w:val="clear" w:color="auto" w:fill="auto"/>
          </w:tcPr>
          <w:p w14:paraId="2559E588"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421240C8" w14:textId="77777777" w:rsidTr="00617B3E">
        <w:tc>
          <w:tcPr>
            <w:tcW w:w="1573" w:type="dxa"/>
            <w:shd w:val="clear" w:color="auto" w:fill="auto"/>
          </w:tcPr>
          <w:p w14:paraId="6D3530BC" w14:textId="77777777" w:rsidR="003B5845" w:rsidRPr="00634625" w:rsidRDefault="003B5845" w:rsidP="00617B3E">
            <w:pPr>
              <w:pStyle w:val="SmallStandard"/>
            </w:pPr>
            <w:r>
              <w:t>PartUsage</w:t>
            </w:r>
          </w:p>
        </w:tc>
        <w:tc>
          <w:tcPr>
            <w:tcW w:w="1574" w:type="dxa"/>
            <w:shd w:val="clear" w:color="auto" w:fill="auto"/>
          </w:tcPr>
          <w:p w14:paraId="2C9B8FC3" w14:textId="77777777" w:rsidR="003B5845" w:rsidRPr="00132C43" w:rsidRDefault="003B5845" w:rsidP="00617B3E">
            <w:pPr>
              <w:pStyle w:val="SmallStandard"/>
            </w:pPr>
            <w:r>
              <w:t>realizedPartUsage</w:t>
            </w:r>
          </w:p>
        </w:tc>
        <w:tc>
          <w:tcPr>
            <w:tcW w:w="708" w:type="dxa"/>
            <w:shd w:val="clear" w:color="auto" w:fill="auto"/>
          </w:tcPr>
          <w:p w14:paraId="66E7023B" w14:textId="77777777" w:rsidR="003B5845" w:rsidRPr="00D331EF" w:rsidRDefault="003B5845" w:rsidP="00617B3E">
            <w:pPr>
              <w:pStyle w:val="SmallStandard"/>
            </w:pPr>
            <w:r w:rsidRPr="00574783">
              <w:t>0..*</w:t>
            </w:r>
          </w:p>
        </w:tc>
        <w:tc>
          <w:tcPr>
            <w:tcW w:w="709" w:type="dxa"/>
            <w:shd w:val="clear" w:color="auto" w:fill="auto"/>
          </w:tcPr>
          <w:p w14:paraId="474D7BD5" w14:textId="77777777" w:rsidR="003B5845" w:rsidRPr="00D331EF" w:rsidRDefault="003B5845" w:rsidP="00617B3E">
            <w:pPr>
              <w:pStyle w:val="SmallStandard"/>
            </w:pPr>
            <w:r w:rsidRPr="00207506">
              <w:t>0..*</w:t>
            </w:r>
          </w:p>
        </w:tc>
        <w:tc>
          <w:tcPr>
            <w:tcW w:w="567" w:type="dxa"/>
            <w:shd w:val="clear" w:color="auto" w:fill="auto"/>
          </w:tcPr>
          <w:p w14:paraId="02947186" w14:textId="77777777" w:rsidR="003B5845" w:rsidRPr="00D331EF" w:rsidRDefault="003B5845" w:rsidP="00617B3E">
            <w:pPr>
              <w:pStyle w:val="SmallStandard"/>
            </w:pPr>
            <w:r>
              <w:t>N</w:t>
            </w:r>
          </w:p>
        </w:tc>
        <w:tc>
          <w:tcPr>
            <w:tcW w:w="3969" w:type="dxa"/>
            <w:shd w:val="clear" w:color="auto" w:fill="auto"/>
          </w:tcPr>
          <w:p w14:paraId="13D3DEAD" w14:textId="77777777" w:rsidR="003B5845" w:rsidRDefault="003B5845" w:rsidP="00617B3E">
            <w:pPr>
              <w:pStyle w:val="SmallStandard"/>
            </w:pPr>
            <w:r w:rsidRPr="00491287">
              <w:t xml:space="preserve">References the PartUsages that are realized by the PartOccurrence. </w:t>
            </w:r>
          </w:p>
        </w:tc>
      </w:tr>
    </w:tbl>
    <w:p w14:paraId="514C10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ABD2EB" w14:textId="77777777" w:rsidTr="00617B3E">
        <w:tc>
          <w:tcPr>
            <w:tcW w:w="2296" w:type="dxa"/>
            <w:gridSpan w:val="2"/>
            <w:shd w:val="clear" w:color="auto" w:fill="auto"/>
          </w:tcPr>
          <w:p w14:paraId="6E1DE7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4440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710A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1FFDA0" w14:textId="77777777" w:rsidTr="00617B3E">
        <w:tc>
          <w:tcPr>
            <w:tcW w:w="1588" w:type="dxa"/>
            <w:shd w:val="clear" w:color="auto" w:fill="auto"/>
          </w:tcPr>
          <w:p w14:paraId="52C771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4A528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4CD0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E1AE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FE27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3F5E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6F9077" w14:textId="77777777" w:rsidTr="00617B3E">
        <w:tc>
          <w:tcPr>
            <w:tcW w:w="1588" w:type="dxa"/>
            <w:shd w:val="clear" w:color="auto" w:fill="auto"/>
          </w:tcPr>
          <w:p w14:paraId="08519063" w14:textId="77777777" w:rsidR="003B5845" w:rsidRPr="00634625" w:rsidRDefault="003B5845" w:rsidP="00617B3E">
            <w:pPr>
              <w:pStyle w:val="SmallStandard"/>
            </w:pPr>
            <w:r>
              <w:t>PartOccurrence</w:t>
            </w:r>
          </w:p>
        </w:tc>
        <w:tc>
          <w:tcPr>
            <w:tcW w:w="708" w:type="dxa"/>
            <w:shd w:val="clear" w:color="auto" w:fill="auto"/>
          </w:tcPr>
          <w:p w14:paraId="3C1CCE5A" w14:textId="77777777" w:rsidR="003B5845" w:rsidRPr="00D331EF" w:rsidRDefault="003B5845" w:rsidP="00617B3E">
            <w:pPr>
              <w:pStyle w:val="SmallStandard"/>
            </w:pPr>
            <w:r w:rsidRPr="00D01517">
              <w:t>0..*</w:t>
            </w:r>
          </w:p>
        </w:tc>
        <w:tc>
          <w:tcPr>
            <w:tcW w:w="1560" w:type="dxa"/>
            <w:shd w:val="clear" w:color="auto" w:fill="auto"/>
          </w:tcPr>
          <w:p w14:paraId="382528DD" w14:textId="77777777" w:rsidR="003B5845" w:rsidRPr="00132C43" w:rsidRDefault="003B5845" w:rsidP="00617B3E">
            <w:pPr>
              <w:pStyle w:val="SmallStandard"/>
            </w:pPr>
            <w:r>
              <w:t>instanciatedOccurrence</w:t>
            </w:r>
          </w:p>
        </w:tc>
        <w:tc>
          <w:tcPr>
            <w:tcW w:w="708" w:type="dxa"/>
            <w:shd w:val="clear" w:color="auto" w:fill="auto"/>
          </w:tcPr>
          <w:p w14:paraId="049D7BC8" w14:textId="77777777" w:rsidR="003B5845" w:rsidRPr="00D331EF" w:rsidRDefault="003B5845" w:rsidP="00617B3E">
            <w:pPr>
              <w:pStyle w:val="SmallStandard"/>
            </w:pPr>
            <w:r w:rsidRPr="00D01517">
              <w:t>0..*</w:t>
            </w:r>
          </w:p>
        </w:tc>
        <w:tc>
          <w:tcPr>
            <w:tcW w:w="567" w:type="dxa"/>
            <w:shd w:val="clear" w:color="auto" w:fill="auto"/>
          </w:tcPr>
          <w:p w14:paraId="28A264CD" w14:textId="77777777" w:rsidR="003B5845" w:rsidRPr="00D331EF" w:rsidRDefault="003B5845" w:rsidP="00617B3E">
            <w:pPr>
              <w:pStyle w:val="SmallStandard"/>
            </w:pPr>
            <w:r>
              <w:t>N</w:t>
            </w:r>
          </w:p>
        </w:tc>
        <w:tc>
          <w:tcPr>
            <w:tcW w:w="3969" w:type="dxa"/>
            <w:shd w:val="clear" w:color="auto" w:fill="auto"/>
          </w:tcPr>
          <w:p w14:paraId="7901C856" w14:textId="77777777" w:rsidR="003B5845" w:rsidRPr="004A00BD" w:rsidRDefault="003B5845" w:rsidP="00617B3E">
            <w:pPr>
              <w:jc w:val="left"/>
              <w:rPr>
                <w:sz w:val="22"/>
                <w:lang w:val="en-GB"/>
              </w:rPr>
            </w:pPr>
            <w:r w:rsidRPr="004A00BD">
              <w:rPr>
                <w:sz w:val="16"/>
                <w:szCs w:val="16"/>
                <w:lang w:val="en-GB"/>
              </w:rPr>
              <w:t>References the PartOccurrence which is instantiated by the PartOccurrence. This reference is for example needed in the case of usage of assemblies.</w:t>
            </w:r>
          </w:p>
        </w:tc>
      </w:tr>
      <w:tr w:rsidR="003B5845" w:rsidRPr="004A00BD" w14:paraId="49628DEA" w14:textId="77777777" w:rsidTr="00617B3E">
        <w:tc>
          <w:tcPr>
            <w:tcW w:w="1588" w:type="dxa"/>
            <w:shd w:val="clear" w:color="auto" w:fill="auto"/>
          </w:tcPr>
          <w:p w14:paraId="5705FD92" w14:textId="77777777" w:rsidR="003B5845" w:rsidRPr="00634625" w:rsidRDefault="003B5845" w:rsidP="00617B3E">
            <w:pPr>
              <w:pStyle w:val="SmallStandard"/>
            </w:pPr>
            <w:r>
              <w:t>PartOccurrence</w:t>
            </w:r>
          </w:p>
        </w:tc>
        <w:tc>
          <w:tcPr>
            <w:tcW w:w="708" w:type="dxa"/>
            <w:shd w:val="clear" w:color="auto" w:fill="auto"/>
          </w:tcPr>
          <w:p w14:paraId="1BDDA9CD" w14:textId="77777777" w:rsidR="003B5845" w:rsidRPr="00D331EF" w:rsidRDefault="003B5845" w:rsidP="00617B3E">
            <w:pPr>
              <w:pStyle w:val="SmallStandard"/>
            </w:pPr>
            <w:r w:rsidRPr="00D01517">
              <w:t>0..*</w:t>
            </w:r>
          </w:p>
        </w:tc>
        <w:tc>
          <w:tcPr>
            <w:tcW w:w="1560" w:type="dxa"/>
            <w:shd w:val="clear" w:color="auto" w:fill="auto"/>
          </w:tcPr>
          <w:p w14:paraId="21C7D632" w14:textId="77777777" w:rsidR="003B5845" w:rsidRPr="00132C43" w:rsidRDefault="003B5845" w:rsidP="00617B3E">
            <w:pPr>
              <w:pStyle w:val="SmallStandard"/>
            </w:pPr>
            <w:r>
              <w:t>alternativeOccurrence</w:t>
            </w:r>
          </w:p>
        </w:tc>
        <w:tc>
          <w:tcPr>
            <w:tcW w:w="708" w:type="dxa"/>
            <w:shd w:val="clear" w:color="auto" w:fill="auto"/>
          </w:tcPr>
          <w:p w14:paraId="0A7102E6" w14:textId="77777777" w:rsidR="003B5845" w:rsidRPr="00D331EF" w:rsidRDefault="003B5845" w:rsidP="00617B3E">
            <w:pPr>
              <w:pStyle w:val="SmallStandard"/>
            </w:pPr>
            <w:r w:rsidRPr="00D01517">
              <w:t>0..*</w:t>
            </w:r>
          </w:p>
        </w:tc>
        <w:tc>
          <w:tcPr>
            <w:tcW w:w="567" w:type="dxa"/>
            <w:shd w:val="clear" w:color="auto" w:fill="auto"/>
          </w:tcPr>
          <w:p w14:paraId="2C88F704" w14:textId="77777777" w:rsidR="003B5845" w:rsidRPr="00D331EF" w:rsidRDefault="003B5845" w:rsidP="00617B3E">
            <w:pPr>
              <w:pStyle w:val="SmallStandard"/>
            </w:pPr>
            <w:r>
              <w:t>N</w:t>
            </w:r>
          </w:p>
        </w:tc>
        <w:tc>
          <w:tcPr>
            <w:tcW w:w="3969" w:type="dxa"/>
            <w:shd w:val="clear" w:color="auto" w:fill="auto"/>
          </w:tcPr>
          <w:p w14:paraId="1D79168B" w14:textId="77777777" w:rsidR="003B5845" w:rsidRPr="004A00BD" w:rsidRDefault="003B5845" w:rsidP="00617B3E">
            <w:pPr>
              <w:jc w:val="left"/>
              <w:rPr>
                <w:sz w:val="22"/>
                <w:lang w:val="en-GB"/>
              </w:rPr>
            </w:pPr>
            <w:r w:rsidRPr="004A00BD">
              <w:rPr>
                <w:sz w:val="16"/>
                <w:szCs w:val="16"/>
                <w:lang w:val="en-GB"/>
              </w:rPr>
              <w:t>References the PartOccurrences that are an alternative for this PartOccurrence.</w:t>
            </w:r>
          </w:p>
        </w:tc>
      </w:tr>
      <w:tr w:rsidR="003B5845" w:rsidRPr="004A00BD" w14:paraId="385A9BAE" w14:textId="77777777" w:rsidTr="00617B3E">
        <w:tc>
          <w:tcPr>
            <w:tcW w:w="1588" w:type="dxa"/>
            <w:shd w:val="clear" w:color="auto" w:fill="auto"/>
          </w:tcPr>
          <w:p w14:paraId="64EB256B" w14:textId="77777777" w:rsidR="003B5845" w:rsidRPr="00634625" w:rsidRDefault="003B5845" w:rsidP="00617B3E">
            <w:pPr>
              <w:pStyle w:val="SmallStandard"/>
            </w:pPr>
            <w:r>
              <w:t>CompositionSpecification</w:t>
            </w:r>
          </w:p>
        </w:tc>
        <w:tc>
          <w:tcPr>
            <w:tcW w:w="708" w:type="dxa"/>
            <w:shd w:val="clear" w:color="auto" w:fill="auto"/>
          </w:tcPr>
          <w:p w14:paraId="2C076ACA" w14:textId="77777777" w:rsidR="003B5845" w:rsidRPr="00D331EF" w:rsidRDefault="003B5845" w:rsidP="00617B3E">
            <w:pPr>
              <w:pStyle w:val="SmallStandard"/>
            </w:pPr>
            <w:r w:rsidRPr="00D01517">
              <w:t>1</w:t>
            </w:r>
          </w:p>
        </w:tc>
        <w:tc>
          <w:tcPr>
            <w:tcW w:w="1560" w:type="dxa"/>
            <w:shd w:val="clear" w:color="auto" w:fill="auto"/>
          </w:tcPr>
          <w:p w14:paraId="339896F5" w14:textId="77777777" w:rsidR="003B5845" w:rsidRPr="00132C43" w:rsidRDefault="003B5845" w:rsidP="00617B3E">
            <w:pPr>
              <w:pStyle w:val="SmallStandard"/>
            </w:pPr>
            <w:r>
              <w:t>component</w:t>
            </w:r>
          </w:p>
        </w:tc>
        <w:tc>
          <w:tcPr>
            <w:tcW w:w="708" w:type="dxa"/>
            <w:shd w:val="clear" w:color="auto" w:fill="auto"/>
          </w:tcPr>
          <w:p w14:paraId="7FE40B18" w14:textId="77777777" w:rsidR="003B5845" w:rsidRPr="00D331EF" w:rsidRDefault="003B5845" w:rsidP="00617B3E">
            <w:pPr>
              <w:pStyle w:val="SmallStandard"/>
            </w:pPr>
            <w:r w:rsidRPr="00D01517">
              <w:t>0..*</w:t>
            </w:r>
          </w:p>
        </w:tc>
        <w:tc>
          <w:tcPr>
            <w:tcW w:w="567" w:type="dxa"/>
            <w:shd w:val="clear" w:color="auto" w:fill="auto"/>
          </w:tcPr>
          <w:p w14:paraId="6A8A8C9B" w14:textId="77777777" w:rsidR="003B5845" w:rsidRDefault="003B5845" w:rsidP="00617B3E">
            <w:pPr>
              <w:pStyle w:val="SmallStandard"/>
            </w:pPr>
            <w:r>
              <w:t>Y</w:t>
            </w:r>
          </w:p>
        </w:tc>
        <w:tc>
          <w:tcPr>
            <w:tcW w:w="3969" w:type="dxa"/>
            <w:shd w:val="clear" w:color="auto" w:fill="auto"/>
          </w:tcPr>
          <w:p w14:paraId="6040FDEF"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71344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6" w:name="_9c5851b91c1ea36a709ab4f7bf7807a0"/>
      <w:r>
        <w:rPr>
          <w:lang w:val="en-GB"/>
        </w:rPr>
        <w:t>PartStructureSpecification</w:t>
      </w:r>
      <w:bookmarkEnd w:id="1326"/>
    </w:p>
    <w:p w14:paraId="093B41A8" w14:textId="77777777" w:rsidR="003B5845" w:rsidRPr="00A518C2" w:rsidRDefault="003B5845" w:rsidP="003B5845">
      <w:pPr>
        <w:rPr>
          <w:lang w:val="en-GB"/>
        </w:rPr>
      </w:pPr>
      <w:r w:rsidRPr="00A518C2">
        <w:rPr>
          <w:sz w:val="18"/>
          <w:szCs w:val="18"/>
          <w:lang w:val="en-GB"/>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415273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A3E45F" w14:textId="77777777" w:rsidTr="00617B3E">
        <w:tc>
          <w:tcPr>
            <w:tcW w:w="2013" w:type="dxa"/>
            <w:shd w:val="clear" w:color="auto" w:fill="auto"/>
            <w:tcMar>
              <w:top w:w="28" w:type="dxa"/>
              <w:left w:w="28" w:type="dxa"/>
              <w:bottom w:w="28" w:type="dxa"/>
              <w:right w:w="28" w:type="dxa"/>
            </w:tcMar>
          </w:tcPr>
          <w:p w14:paraId="132A46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F1786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8B1D58D" w14:textId="77777777" w:rsidTr="00617B3E">
        <w:tc>
          <w:tcPr>
            <w:tcW w:w="2013" w:type="dxa"/>
            <w:shd w:val="clear" w:color="auto" w:fill="auto"/>
            <w:tcMar>
              <w:top w:w="28" w:type="dxa"/>
              <w:left w:w="28" w:type="dxa"/>
              <w:bottom w:w="28" w:type="dxa"/>
              <w:right w:w="28" w:type="dxa"/>
            </w:tcMar>
          </w:tcPr>
          <w:p w14:paraId="5B7D0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871EB4" w14:textId="77777777" w:rsidR="003B5845" w:rsidRPr="004A00BD" w:rsidRDefault="003B5845" w:rsidP="00617B3E">
            <w:pPr>
              <w:rPr>
                <w:sz w:val="22"/>
              </w:rPr>
            </w:pPr>
          </w:p>
        </w:tc>
      </w:tr>
      <w:tr w:rsidR="003B5845" w:rsidRPr="008359F5" w14:paraId="08AB5E67" w14:textId="77777777" w:rsidTr="00617B3E">
        <w:tc>
          <w:tcPr>
            <w:tcW w:w="2013" w:type="dxa"/>
            <w:shd w:val="clear" w:color="auto" w:fill="auto"/>
            <w:tcMar>
              <w:top w:w="28" w:type="dxa"/>
              <w:left w:w="28" w:type="dxa"/>
              <w:bottom w:w="28" w:type="dxa"/>
              <w:right w:w="28" w:type="dxa"/>
            </w:tcMar>
          </w:tcPr>
          <w:p w14:paraId="095A6D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1CE5DE" w14:textId="77777777" w:rsidR="003B5845" w:rsidRPr="000437C1" w:rsidRDefault="003B5845" w:rsidP="00617B3E">
            <w:pPr>
              <w:pStyle w:val="SmallStandard"/>
            </w:pPr>
            <w:r>
              <w:t>false</w:t>
            </w:r>
          </w:p>
        </w:tc>
      </w:tr>
    </w:tbl>
    <w:p w14:paraId="315146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024000" w14:textId="77777777" w:rsidTr="00617B3E">
        <w:tc>
          <w:tcPr>
            <w:tcW w:w="2013" w:type="dxa"/>
            <w:shd w:val="clear" w:color="auto" w:fill="auto"/>
            <w:tcMar>
              <w:top w:w="28" w:type="dxa"/>
              <w:left w:w="28" w:type="dxa"/>
              <w:bottom w:w="28" w:type="dxa"/>
              <w:right w:w="28" w:type="dxa"/>
            </w:tcMar>
          </w:tcPr>
          <w:p w14:paraId="160A4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859D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EB89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B0A08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E056BC" w14:textId="77777777" w:rsidTr="00617B3E">
        <w:tc>
          <w:tcPr>
            <w:tcW w:w="2013" w:type="dxa"/>
            <w:shd w:val="clear" w:color="auto" w:fill="auto"/>
            <w:tcMar>
              <w:top w:w="28" w:type="dxa"/>
              <w:left w:w="28" w:type="dxa"/>
              <w:bottom w:w="28" w:type="dxa"/>
              <w:right w:w="28" w:type="dxa"/>
            </w:tcMar>
          </w:tcPr>
          <w:p w14:paraId="005E31AC"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8A435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AB1A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3463AA" w14:textId="77777777" w:rsidR="003B5845" w:rsidRPr="004A00BD" w:rsidRDefault="003B5845" w:rsidP="00617B3E">
            <w:pPr>
              <w:jc w:val="left"/>
              <w:rPr>
                <w:sz w:val="22"/>
                <w:lang w:val="en-GB"/>
              </w:rPr>
            </w:pPr>
            <w:r w:rsidRPr="004A00BD">
              <w:rPr>
                <w:sz w:val="16"/>
                <w:szCs w:val="16"/>
                <w:lang w:val="en-GB"/>
              </w:rPr>
              <w:t>Specifies the type of content of the bill of material (e.g. module, harness complete set)</w:t>
            </w:r>
          </w:p>
        </w:tc>
      </w:tr>
    </w:tbl>
    <w:p w14:paraId="1A6C4C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7DB791" w14:textId="77777777" w:rsidTr="00617B3E">
        <w:tc>
          <w:tcPr>
            <w:tcW w:w="3856" w:type="dxa"/>
            <w:gridSpan w:val="3"/>
            <w:shd w:val="clear" w:color="auto" w:fill="auto"/>
          </w:tcPr>
          <w:p w14:paraId="47B81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BF96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DD0E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9A1EA" w14:textId="77777777" w:rsidTr="00617B3E">
        <w:tc>
          <w:tcPr>
            <w:tcW w:w="1573" w:type="dxa"/>
            <w:shd w:val="clear" w:color="auto" w:fill="auto"/>
          </w:tcPr>
          <w:p w14:paraId="5BF81A1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0D5A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51821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F8D5C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D2DB4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721C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A707DE" w14:textId="77777777" w:rsidTr="00617B3E">
        <w:tc>
          <w:tcPr>
            <w:tcW w:w="1573" w:type="dxa"/>
            <w:shd w:val="clear" w:color="auto" w:fill="auto"/>
          </w:tcPr>
          <w:p w14:paraId="2FB56D65" w14:textId="77777777" w:rsidR="003B5845" w:rsidRPr="00634625" w:rsidRDefault="003B5845" w:rsidP="00617B3E">
            <w:pPr>
              <w:pStyle w:val="SmallStandard"/>
            </w:pPr>
            <w:r>
              <w:t>OccurrenceOrUsage</w:t>
            </w:r>
          </w:p>
        </w:tc>
        <w:tc>
          <w:tcPr>
            <w:tcW w:w="1574" w:type="dxa"/>
            <w:shd w:val="clear" w:color="auto" w:fill="auto"/>
          </w:tcPr>
          <w:p w14:paraId="5E3277EF" w14:textId="77777777" w:rsidR="003B5845" w:rsidRPr="00132C43" w:rsidRDefault="003B5845" w:rsidP="00617B3E">
            <w:pPr>
              <w:pStyle w:val="SmallStandard"/>
            </w:pPr>
            <w:r>
              <w:t>inBillOfMaterial</w:t>
            </w:r>
          </w:p>
        </w:tc>
        <w:tc>
          <w:tcPr>
            <w:tcW w:w="708" w:type="dxa"/>
            <w:shd w:val="clear" w:color="auto" w:fill="auto"/>
          </w:tcPr>
          <w:p w14:paraId="512FE729" w14:textId="77777777" w:rsidR="003B5845" w:rsidRPr="00D331EF" w:rsidRDefault="003B5845" w:rsidP="00617B3E">
            <w:pPr>
              <w:pStyle w:val="SmallStandard"/>
            </w:pPr>
            <w:r w:rsidRPr="00574783">
              <w:t>0..*</w:t>
            </w:r>
          </w:p>
        </w:tc>
        <w:tc>
          <w:tcPr>
            <w:tcW w:w="709" w:type="dxa"/>
            <w:shd w:val="clear" w:color="auto" w:fill="auto"/>
          </w:tcPr>
          <w:p w14:paraId="35C3F9D8" w14:textId="77777777" w:rsidR="003B5845" w:rsidRPr="00D331EF" w:rsidRDefault="003B5845" w:rsidP="00617B3E">
            <w:pPr>
              <w:pStyle w:val="SmallStandard"/>
            </w:pPr>
            <w:r w:rsidRPr="00207506">
              <w:t>0..*</w:t>
            </w:r>
          </w:p>
        </w:tc>
        <w:tc>
          <w:tcPr>
            <w:tcW w:w="567" w:type="dxa"/>
            <w:shd w:val="clear" w:color="auto" w:fill="auto"/>
          </w:tcPr>
          <w:p w14:paraId="3A54A72A" w14:textId="77777777" w:rsidR="003B5845" w:rsidRPr="00D331EF" w:rsidRDefault="003B5845" w:rsidP="00617B3E">
            <w:pPr>
              <w:pStyle w:val="SmallStandard"/>
            </w:pPr>
            <w:r>
              <w:t>N</w:t>
            </w:r>
          </w:p>
        </w:tc>
        <w:tc>
          <w:tcPr>
            <w:tcW w:w="3969" w:type="dxa"/>
            <w:shd w:val="clear" w:color="auto" w:fill="auto"/>
          </w:tcPr>
          <w:p w14:paraId="5C9DCBF9"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1EE5A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7D86232" w14:textId="77777777" w:rsidTr="00617B3E">
        <w:tc>
          <w:tcPr>
            <w:tcW w:w="2296" w:type="dxa"/>
            <w:gridSpan w:val="2"/>
            <w:shd w:val="clear" w:color="auto" w:fill="auto"/>
          </w:tcPr>
          <w:p w14:paraId="6B0B98E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F6FCD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4D984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466DD9" w14:textId="77777777" w:rsidTr="00617B3E">
        <w:tc>
          <w:tcPr>
            <w:tcW w:w="1588" w:type="dxa"/>
            <w:shd w:val="clear" w:color="auto" w:fill="auto"/>
          </w:tcPr>
          <w:p w14:paraId="133BCFB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789B5D4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55DA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B540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4D9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9752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8E6F44" w14:textId="77777777" w:rsidTr="00617B3E">
        <w:tc>
          <w:tcPr>
            <w:tcW w:w="1588" w:type="dxa"/>
            <w:shd w:val="clear" w:color="auto" w:fill="auto"/>
          </w:tcPr>
          <w:p w14:paraId="56F0DF05" w14:textId="77777777" w:rsidR="003B5845" w:rsidRPr="00634625" w:rsidRDefault="003B5845" w:rsidP="00617B3E">
            <w:pPr>
              <w:pStyle w:val="SmallStandard"/>
            </w:pPr>
            <w:r>
              <w:t>PartWithSubComponentsRole</w:t>
            </w:r>
          </w:p>
        </w:tc>
        <w:tc>
          <w:tcPr>
            <w:tcW w:w="708" w:type="dxa"/>
            <w:shd w:val="clear" w:color="auto" w:fill="auto"/>
          </w:tcPr>
          <w:p w14:paraId="71A89DB4" w14:textId="77777777" w:rsidR="003B5845" w:rsidRPr="00D331EF" w:rsidRDefault="003B5845" w:rsidP="00617B3E">
            <w:pPr>
              <w:pStyle w:val="SmallStandard"/>
            </w:pPr>
            <w:r w:rsidRPr="00D01517">
              <w:t>0..*</w:t>
            </w:r>
          </w:p>
        </w:tc>
        <w:tc>
          <w:tcPr>
            <w:tcW w:w="1560" w:type="dxa"/>
            <w:shd w:val="clear" w:color="auto" w:fill="auto"/>
          </w:tcPr>
          <w:p w14:paraId="6CB6E8E4" w14:textId="77777777" w:rsidR="003B5845" w:rsidRPr="00132C43" w:rsidRDefault="003B5845" w:rsidP="00617B3E">
            <w:pPr>
              <w:pStyle w:val="SmallStandard"/>
            </w:pPr>
            <w:r>
              <w:t>partStructureSpecification</w:t>
            </w:r>
          </w:p>
        </w:tc>
        <w:tc>
          <w:tcPr>
            <w:tcW w:w="708" w:type="dxa"/>
            <w:shd w:val="clear" w:color="auto" w:fill="auto"/>
          </w:tcPr>
          <w:p w14:paraId="40115F40" w14:textId="77777777" w:rsidR="003B5845" w:rsidRPr="00D331EF" w:rsidRDefault="003B5845" w:rsidP="00617B3E">
            <w:pPr>
              <w:pStyle w:val="SmallStandard"/>
            </w:pPr>
            <w:r w:rsidRPr="00D01517">
              <w:t>1</w:t>
            </w:r>
          </w:p>
        </w:tc>
        <w:tc>
          <w:tcPr>
            <w:tcW w:w="567" w:type="dxa"/>
            <w:shd w:val="clear" w:color="auto" w:fill="auto"/>
          </w:tcPr>
          <w:p w14:paraId="757FEDCB" w14:textId="77777777" w:rsidR="003B5845" w:rsidRPr="00D331EF" w:rsidRDefault="003B5845" w:rsidP="00617B3E">
            <w:pPr>
              <w:pStyle w:val="SmallStandard"/>
            </w:pPr>
            <w:r>
              <w:t>N</w:t>
            </w:r>
          </w:p>
        </w:tc>
        <w:tc>
          <w:tcPr>
            <w:tcW w:w="3969" w:type="dxa"/>
            <w:shd w:val="clear" w:color="auto" w:fill="auto"/>
          </w:tcPr>
          <w:p w14:paraId="47D272E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464F66C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27" w:name="_Toc27668636"/>
      <w:bookmarkStart w:id="1328" w:name="_Toc27730704"/>
      <w:r>
        <w:rPr>
          <w:lang w:val="en-GB"/>
        </w:rPr>
        <w:t xml:space="preserve">Module </w:t>
      </w:r>
      <w:bookmarkStart w:id="1329" w:name="_b50a2e552520f2333068686edfb7a96b"/>
      <w:r>
        <w:rPr>
          <w:lang w:val="en-GB"/>
        </w:rPr>
        <w:t>part_usage</w:t>
      </w:r>
      <w:bookmarkEnd w:id="1327"/>
      <w:bookmarkEnd w:id="1328"/>
      <w:bookmarkEnd w:id="1329"/>
    </w:p>
    <w:p w14:paraId="6F25FF6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0" w:name="_99621ed6035cbd49d8b5eb49461e5e06"/>
      <w:r>
        <w:rPr>
          <w:lang w:val="en-GB"/>
        </w:rPr>
        <w:t>PartUsage</w:t>
      </w:r>
      <w:bookmarkEnd w:id="1330"/>
    </w:p>
    <w:p w14:paraId="1FC43E4E" w14:textId="77777777" w:rsidR="003B5845" w:rsidRPr="00A518C2" w:rsidRDefault="003B5845" w:rsidP="003B5845">
      <w:pPr>
        <w:rPr>
          <w:lang w:val="en-GB"/>
        </w:rPr>
      </w:pPr>
      <w:r w:rsidRPr="00A518C2">
        <w:rPr>
          <w:sz w:val="18"/>
          <w:szCs w:val="18"/>
          <w:lang w:val="en-GB"/>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469704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28940A" w14:textId="77777777" w:rsidTr="00617B3E">
        <w:tc>
          <w:tcPr>
            <w:tcW w:w="2013" w:type="dxa"/>
            <w:shd w:val="clear" w:color="auto" w:fill="auto"/>
            <w:tcMar>
              <w:top w:w="28" w:type="dxa"/>
              <w:left w:w="28" w:type="dxa"/>
              <w:bottom w:w="28" w:type="dxa"/>
              <w:right w:w="28" w:type="dxa"/>
            </w:tcMar>
          </w:tcPr>
          <w:p w14:paraId="2A8874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F24A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242113EE" w14:textId="77777777" w:rsidTr="00617B3E">
        <w:tc>
          <w:tcPr>
            <w:tcW w:w="2013" w:type="dxa"/>
            <w:shd w:val="clear" w:color="auto" w:fill="auto"/>
            <w:tcMar>
              <w:top w:w="28" w:type="dxa"/>
              <w:left w:w="28" w:type="dxa"/>
              <w:bottom w:w="28" w:type="dxa"/>
              <w:right w:w="28" w:type="dxa"/>
            </w:tcMar>
          </w:tcPr>
          <w:p w14:paraId="38C4036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C329A2" w14:textId="77777777" w:rsidR="003B5845" w:rsidRPr="004A00BD" w:rsidRDefault="003B5845" w:rsidP="00617B3E">
            <w:pPr>
              <w:rPr>
                <w:sz w:val="22"/>
              </w:rPr>
            </w:pPr>
          </w:p>
        </w:tc>
      </w:tr>
      <w:tr w:rsidR="003B5845" w:rsidRPr="008359F5" w14:paraId="46CB2695" w14:textId="77777777" w:rsidTr="00617B3E">
        <w:tc>
          <w:tcPr>
            <w:tcW w:w="2013" w:type="dxa"/>
            <w:shd w:val="clear" w:color="auto" w:fill="auto"/>
            <w:tcMar>
              <w:top w:w="28" w:type="dxa"/>
              <w:left w:w="28" w:type="dxa"/>
              <w:bottom w:w="28" w:type="dxa"/>
              <w:right w:w="28" w:type="dxa"/>
            </w:tcMar>
          </w:tcPr>
          <w:p w14:paraId="240650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474913" w14:textId="77777777" w:rsidR="003B5845" w:rsidRPr="000437C1" w:rsidRDefault="003B5845" w:rsidP="00617B3E">
            <w:pPr>
              <w:pStyle w:val="SmallStandard"/>
            </w:pPr>
            <w:r>
              <w:t>false</w:t>
            </w:r>
          </w:p>
        </w:tc>
      </w:tr>
    </w:tbl>
    <w:p w14:paraId="7A9403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71BF66D" w14:textId="77777777" w:rsidTr="00617B3E">
        <w:tc>
          <w:tcPr>
            <w:tcW w:w="2013" w:type="dxa"/>
            <w:shd w:val="clear" w:color="auto" w:fill="auto"/>
            <w:tcMar>
              <w:top w:w="28" w:type="dxa"/>
              <w:left w:w="28" w:type="dxa"/>
              <w:bottom w:w="28" w:type="dxa"/>
              <w:right w:w="28" w:type="dxa"/>
            </w:tcMar>
          </w:tcPr>
          <w:p w14:paraId="1B4FDE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0803E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899B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183E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E6368" w14:textId="77777777" w:rsidTr="00617B3E">
        <w:tc>
          <w:tcPr>
            <w:tcW w:w="2013" w:type="dxa"/>
            <w:shd w:val="clear" w:color="auto" w:fill="auto"/>
            <w:tcMar>
              <w:top w:w="28" w:type="dxa"/>
              <w:left w:w="28" w:type="dxa"/>
              <w:bottom w:w="28" w:type="dxa"/>
              <w:right w:w="28" w:type="dxa"/>
            </w:tcMar>
          </w:tcPr>
          <w:p w14:paraId="06C9B29B" w14:textId="77777777" w:rsidR="003B5845" w:rsidRPr="00620BBE" w:rsidRDefault="003B5845" w:rsidP="00617B3E">
            <w:pPr>
              <w:pStyle w:val="SmallStandard"/>
            </w:pPr>
            <w:r w:rsidRPr="00620BBE">
              <w:t>primaryPartUsageType</w:t>
            </w:r>
          </w:p>
        </w:tc>
        <w:tc>
          <w:tcPr>
            <w:tcW w:w="1559" w:type="dxa"/>
            <w:shd w:val="clear" w:color="auto" w:fill="auto"/>
            <w:tcMar>
              <w:top w:w="28" w:type="dxa"/>
              <w:left w:w="28" w:type="dxa"/>
              <w:bottom w:w="28" w:type="dxa"/>
              <w:right w:w="28" w:type="dxa"/>
            </w:tcMar>
          </w:tcPr>
          <w:p w14:paraId="02D5AA39"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59EFEBE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38DFCB" w14:textId="77777777" w:rsidR="003B5845" w:rsidRPr="004A00BD" w:rsidRDefault="003B5845" w:rsidP="00617B3E">
            <w:pPr>
              <w:jc w:val="left"/>
              <w:rPr>
                <w:sz w:val="22"/>
                <w:lang w:val="en-GB"/>
              </w:rPr>
            </w:pPr>
            <w:r w:rsidRPr="004A00BD">
              <w:rPr>
                <w:sz w:val="16"/>
                <w:szCs w:val="16"/>
                <w:lang w:val="en-GB"/>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786885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7F4A45" w14:textId="77777777" w:rsidTr="00617B3E">
        <w:tc>
          <w:tcPr>
            <w:tcW w:w="3856" w:type="dxa"/>
            <w:gridSpan w:val="3"/>
            <w:shd w:val="clear" w:color="auto" w:fill="auto"/>
          </w:tcPr>
          <w:p w14:paraId="5CE45D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3F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C1F9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19072F" w14:textId="77777777" w:rsidTr="00617B3E">
        <w:tc>
          <w:tcPr>
            <w:tcW w:w="1573" w:type="dxa"/>
            <w:shd w:val="clear" w:color="auto" w:fill="auto"/>
          </w:tcPr>
          <w:p w14:paraId="125106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6F158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9A994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6F788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3397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47306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63E84AD" w14:textId="77777777" w:rsidTr="00617B3E">
        <w:tc>
          <w:tcPr>
            <w:tcW w:w="1573" w:type="dxa"/>
            <w:shd w:val="clear" w:color="auto" w:fill="auto"/>
          </w:tcPr>
          <w:p w14:paraId="04356427" w14:textId="77777777" w:rsidR="003B5845" w:rsidRPr="00634625" w:rsidRDefault="003B5845" w:rsidP="00617B3E">
            <w:pPr>
              <w:pStyle w:val="SmallStandard"/>
            </w:pPr>
            <w:r>
              <w:t>PartOrUsageRelatedSpecification</w:t>
            </w:r>
          </w:p>
        </w:tc>
        <w:tc>
          <w:tcPr>
            <w:tcW w:w="1574" w:type="dxa"/>
            <w:shd w:val="clear" w:color="auto" w:fill="auto"/>
          </w:tcPr>
          <w:p w14:paraId="0F4FE9FD" w14:textId="77777777" w:rsidR="003B5845" w:rsidRPr="00132C43" w:rsidRDefault="003B5845" w:rsidP="00617B3E">
            <w:pPr>
              <w:pStyle w:val="SmallStandard"/>
            </w:pPr>
            <w:r>
              <w:t>partOrUsageRelatedSpecification</w:t>
            </w:r>
          </w:p>
        </w:tc>
        <w:tc>
          <w:tcPr>
            <w:tcW w:w="708" w:type="dxa"/>
            <w:shd w:val="clear" w:color="auto" w:fill="auto"/>
          </w:tcPr>
          <w:p w14:paraId="07D03CC5" w14:textId="77777777" w:rsidR="003B5845" w:rsidRPr="00D331EF" w:rsidRDefault="003B5845" w:rsidP="00617B3E">
            <w:pPr>
              <w:pStyle w:val="SmallStandard"/>
            </w:pPr>
            <w:r w:rsidRPr="00574783">
              <w:t>0..*</w:t>
            </w:r>
          </w:p>
        </w:tc>
        <w:tc>
          <w:tcPr>
            <w:tcW w:w="709" w:type="dxa"/>
            <w:shd w:val="clear" w:color="auto" w:fill="auto"/>
          </w:tcPr>
          <w:p w14:paraId="5AB80B56" w14:textId="77777777" w:rsidR="003B5845" w:rsidRPr="00D331EF" w:rsidRDefault="003B5845" w:rsidP="00617B3E">
            <w:pPr>
              <w:pStyle w:val="SmallStandard"/>
            </w:pPr>
            <w:r w:rsidRPr="00207506">
              <w:t>0..*</w:t>
            </w:r>
          </w:p>
        </w:tc>
        <w:tc>
          <w:tcPr>
            <w:tcW w:w="567" w:type="dxa"/>
            <w:shd w:val="clear" w:color="auto" w:fill="auto"/>
          </w:tcPr>
          <w:p w14:paraId="6197BDCE" w14:textId="77777777" w:rsidR="003B5845" w:rsidRPr="00D331EF" w:rsidRDefault="003B5845" w:rsidP="00617B3E">
            <w:pPr>
              <w:pStyle w:val="SmallStandard"/>
            </w:pPr>
            <w:r>
              <w:t>N</w:t>
            </w:r>
          </w:p>
        </w:tc>
        <w:tc>
          <w:tcPr>
            <w:tcW w:w="3969" w:type="dxa"/>
            <w:shd w:val="clear" w:color="auto" w:fill="auto"/>
          </w:tcPr>
          <w:p w14:paraId="15596054" w14:textId="77777777" w:rsidR="003B5845" w:rsidRDefault="003B5845" w:rsidP="00617B3E">
            <w:pPr>
              <w:pStyle w:val="SmallStandard"/>
            </w:pPr>
            <w:r w:rsidRPr="00491287">
              <w:t xml:space="preserve">References the PartOrUsageRelatedSpecification(s) that describe the PartOrUsageRelatedSpecification. </w:t>
            </w:r>
          </w:p>
          <w:p w14:paraId="20D13DD9" w14:textId="77777777" w:rsidR="003B5845" w:rsidRDefault="003B5845" w:rsidP="00617B3E">
            <w:pPr>
              <w:pStyle w:val="SmallStandard"/>
            </w:pPr>
            <w:r w:rsidRPr="00491287">
              <w:t>KBLFRM-399</w:t>
            </w:r>
          </w:p>
        </w:tc>
      </w:tr>
      <w:tr w:rsidR="003B5845" w:rsidRPr="00CC6307" w14:paraId="271D34F6" w14:textId="77777777" w:rsidTr="00617B3E">
        <w:tc>
          <w:tcPr>
            <w:tcW w:w="1573" w:type="dxa"/>
            <w:shd w:val="clear" w:color="auto" w:fill="auto"/>
          </w:tcPr>
          <w:p w14:paraId="7774A854" w14:textId="77777777" w:rsidR="003B5845" w:rsidRPr="00634625" w:rsidRDefault="003B5845" w:rsidP="00617B3E">
            <w:pPr>
              <w:pStyle w:val="SmallStandard"/>
            </w:pPr>
            <w:r>
              <w:t>PartSubstitutionSpecification</w:t>
            </w:r>
          </w:p>
        </w:tc>
        <w:tc>
          <w:tcPr>
            <w:tcW w:w="1574" w:type="dxa"/>
            <w:shd w:val="clear" w:color="auto" w:fill="auto"/>
          </w:tcPr>
          <w:p w14:paraId="516A834B" w14:textId="77777777" w:rsidR="003B5845" w:rsidRPr="00132C43" w:rsidRDefault="003B5845" w:rsidP="00617B3E">
            <w:pPr>
              <w:pStyle w:val="SmallStandard"/>
            </w:pPr>
            <w:r>
              <w:t>partSubstitution</w:t>
            </w:r>
          </w:p>
        </w:tc>
        <w:tc>
          <w:tcPr>
            <w:tcW w:w="708" w:type="dxa"/>
            <w:shd w:val="clear" w:color="auto" w:fill="auto"/>
          </w:tcPr>
          <w:p w14:paraId="7E3BB9EC" w14:textId="77777777" w:rsidR="003B5845" w:rsidRPr="00D331EF" w:rsidRDefault="003B5845" w:rsidP="00617B3E">
            <w:pPr>
              <w:pStyle w:val="SmallStandard"/>
            </w:pPr>
            <w:r w:rsidRPr="00574783">
              <w:t>0..1</w:t>
            </w:r>
          </w:p>
        </w:tc>
        <w:tc>
          <w:tcPr>
            <w:tcW w:w="709" w:type="dxa"/>
            <w:shd w:val="clear" w:color="auto" w:fill="auto"/>
          </w:tcPr>
          <w:p w14:paraId="54587F3B" w14:textId="77777777" w:rsidR="003B5845" w:rsidRPr="004A00BD" w:rsidRDefault="003B5845" w:rsidP="00617B3E">
            <w:pPr>
              <w:rPr>
                <w:sz w:val="22"/>
              </w:rPr>
            </w:pPr>
          </w:p>
        </w:tc>
        <w:tc>
          <w:tcPr>
            <w:tcW w:w="567" w:type="dxa"/>
            <w:shd w:val="clear" w:color="auto" w:fill="auto"/>
          </w:tcPr>
          <w:p w14:paraId="6215D4DF" w14:textId="77777777" w:rsidR="003B5845" w:rsidRPr="00D331EF" w:rsidRDefault="003B5845" w:rsidP="00617B3E">
            <w:pPr>
              <w:pStyle w:val="SmallStandard"/>
            </w:pPr>
            <w:r>
              <w:t>N</w:t>
            </w:r>
          </w:p>
        </w:tc>
        <w:tc>
          <w:tcPr>
            <w:tcW w:w="3969" w:type="dxa"/>
            <w:shd w:val="clear" w:color="auto" w:fill="auto"/>
          </w:tcPr>
          <w:p w14:paraId="7A945210" w14:textId="77777777" w:rsidR="003B5845" w:rsidRPr="004A00BD" w:rsidRDefault="003B5845" w:rsidP="00617B3E">
            <w:pPr>
              <w:rPr>
                <w:sz w:val="22"/>
              </w:rPr>
            </w:pPr>
          </w:p>
        </w:tc>
      </w:tr>
    </w:tbl>
    <w:p w14:paraId="268592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5D4FD9" w14:textId="77777777" w:rsidTr="00617B3E">
        <w:tc>
          <w:tcPr>
            <w:tcW w:w="2296" w:type="dxa"/>
            <w:gridSpan w:val="2"/>
            <w:shd w:val="clear" w:color="auto" w:fill="auto"/>
          </w:tcPr>
          <w:p w14:paraId="6D5860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8162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BDF4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E279B" w14:textId="77777777" w:rsidTr="00617B3E">
        <w:tc>
          <w:tcPr>
            <w:tcW w:w="1588" w:type="dxa"/>
            <w:shd w:val="clear" w:color="auto" w:fill="auto"/>
          </w:tcPr>
          <w:p w14:paraId="48CD0F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D868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3D6A1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1BDE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238A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4EC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960658" w14:textId="77777777" w:rsidTr="00617B3E">
        <w:tc>
          <w:tcPr>
            <w:tcW w:w="1588" w:type="dxa"/>
            <w:shd w:val="clear" w:color="auto" w:fill="auto"/>
          </w:tcPr>
          <w:p w14:paraId="7FC22DB0" w14:textId="77777777" w:rsidR="003B5845" w:rsidRPr="00634625" w:rsidRDefault="003B5845" w:rsidP="00617B3E">
            <w:pPr>
              <w:pStyle w:val="SmallStandard"/>
            </w:pPr>
            <w:r>
              <w:t>PartOccurrence</w:t>
            </w:r>
          </w:p>
        </w:tc>
        <w:tc>
          <w:tcPr>
            <w:tcW w:w="708" w:type="dxa"/>
            <w:shd w:val="clear" w:color="auto" w:fill="auto"/>
          </w:tcPr>
          <w:p w14:paraId="575FA49C" w14:textId="77777777" w:rsidR="003B5845" w:rsidRPr="00D331EF" w:rsidRDefault="003B5845" w:rsidP="00617B3E">
            <w:pPr>
              <w:pStyle w:val="SmallStandard"/>
            </w:pPr>
            <w:r w:rsidRPr="00D01517">
              <w:t>0..*</w:t>
            </w:r>
          </w:p>
        </w:tc>
        <w:tc>
          <w:tcPr>
            <w:tcW w:w="1560" w:type="dxa"/>
            <w:shd w:val="clear" w:color="auto" w:fill="auto"/>
          </w:tcPr>
          <w:p w14:paraId="0B3ACF44" w14:textId="77777777" w:rsidR="003B5845" w:rsidRPr="00132C43" w:rsidRDefault="003B5845" w:rsidP="00617B3E">
            <w:pPr>
              <w:pStyle w:val="SmallStandard"/>
            </w:pPr>
            <w:r>
              <w:t>realizedPartUsage</w:t>
            </w:r>
          </w:p>
        </w:tc>
        <w:tc>
          <w:tcPr>
            <w:tcW w:w="708" w:type="dxa"/>
            <w:shd w:val="clear" w:color="auto" w:fill="auto"/>
          </w:tcPr>
          <w:p w14:paraId="6A2E07F7" w14:textId="77777777" w:rsidR="003B5845" w:rsidRPr="00D331EF" w:rsidRDefault="003B5845" w:rsidP="00617B3E">
            <w:pPr>
              <w:pStyle w:val="SmallStandard"/>
            </w:pPr>
            <w:r w:rsidRPr="00D01517">
              <w:t>0..*</w:t>
            </w:r>
          </w:p>
        </w:tc>
        <w:tc>
          <w:tcPr>
            <w:tcW w:w="567" w:type="dxa"/>
            <w:shd w:val="clear" w:color="auto" w:fill="auto"/>
          </w:tcPr>
          <w:p w14:paraId="02F48BA4" w14:textId="77777777" w:rsidR="003B5845" w:rsidRPr="00D331EF" w:rsidRDefault="003B5845" w:rsidP="00617B3E">
            <w:pPr>
              <w:pStyle w:val="SmallStandard"/>
            </w:pPr>
            <w:r>
              <w:t>N</w:t>
            </w:r>
          </w:p>
        </w:tc>
        <w:tc>
          <w:tcPr>
            <w:tcW w:w="3969" w:type="dxa"/>
            <w:shd w:val="clear" w:color="auto" w:fill="auto"/>
          </w:tcPr>
          <w:p w14:paraId="7A9DBE2F" w14:textId="77777777" w:rsidR="003B5845" w:rsidRDefault="003B5845" w:rsidP="00617B3E">
            <w:pPr>
              <w:pStyle w:val="SmallStandard"/>
            </w:pPr>
            <w:r w:rsidRPr="00491287">
              <w:t xml:space="preserve">References the PartUsages that are realized by the PartOccurrence. </w:t>
            </w:r>
          </w:p>
        </w:tc>
      </w:tr>
      <w:tr w:rsidR="003B5845" w:rsidRPr="00CC6307" w14:paraId="530651E0" w14:textId="77777777" w:rsidTr="00617B3E">
        <w:tc>
          <w:tcPr>
            <w:tcW w:w="1588" w:type="dxa"/>
            <w:shd w:val="clear" w:color="auto" w:fill="auto"/>
          </w:tcPr>
          <w:p w14:paraId="667E0C59" w14:textId="77777777" w:rsidR="003B5845" w:rsidRPr="00634625" w:rsidRDefault="003B5845" w:rsidP="00617B3E">
            <w:pPr>
              <w:pStyle w:val="SmallStandard"/>
            </w:pPr>
            <w:r>
              <w:t>PartUsage</w:t>
            </w:r>
          </w:p>
        </w:tc>
        <w:tc>
          <w:tcPr>
            <w:tcW w:w="708" w:type="dxa"/>
            <w:shd w:val="clear" w:color="auto" w:fill="auto"/>
          </w:tcPr>
          <w:p w14:paraId="0CAC9CE2" w14:textId="77777777" w:rsidR="003B5845" w:rsidRPr="00D331EF" w:rsidRDefault="003B5845" w:rsidP="00617B3E">
            <w:pPr>
              <w:pStyle w:val="SmallStandard"/>
            </w:pPr>
            <w:r w:rsidRPr="00D01517">
              <w:t>0..*</w:t>
            </w:r>
          </w:p>
        </w:tc>
        <w:tc>
          <w:tcPr>
            <w:tcW w:w="1560" w:type="dxa"/>
            <w:shd w:val="clear" w:color="auto" w:fill="auto"/>
          </w:tcPr>
          <w:p w14:paraId="550B48D1" w14:textId="77777777" w:rsidR="003B5845" w:rsidRPr="00132C43" w:rsidRDefault="003B5845" w:rsidP="00617B3E">
            <w:pPr>
              <w:pStyle w:val="SmallStandard"/>
            </w:pPr>
            <w:r>
              <w:t>instanciatedUsage</w:t>
            </w:r>
          </w:p>
        </w:tc>
        <w:tc>
          <w:tcPr>
            <w:tcW w:w="708" w:type="dxa"/>
            <w:shd w:val="clear" w:color="auto" w:fill="auto"/>
          </w:tcPr>
          <w:p w14:paraId="2CF5550A" w14:textId="77777777" w:rsidR="003B5845" w:rsidRPr="00D331EF" w:rsidRDefault="003B5845" w:rsidP="00617B3E">
            <w:pPr>
              <w:pStyle w:val="SmallStandard"/>
            </w:pPr>
            <w:r w:rsidRPr="00D01517">
              <w:t>0..*</w:t>
            </w:r>
          </w:p>
        </w:tc>
        <w:tc>
          <w:tcPr>
            <w:tcW w:w="567" w:type="dxa"/>
            <w:shd w:val="clear" w:color="auto" w:fill="auto"/>
          </w:tcPr>
          <w:p w14:paraId="5ACC35AD" w14:textId="77777777" w:rsidR="003B5845" w:rsidRPr="00D331EF" w:rsidRDefault="003B5845" w:rsidP="00617B3E">
            <w:pPr>
              <w:pStyle w:val="SmallStandard"/>
            </w:pPr>
            <w:r>
              <w:t>N</w:t>
            </w:r>
          </w:p>
        </w:tc>
        <w:tc>
          <w:tcPr>
            <w:tcW w:w="3969" w:type="dxa"/>
            <w:shd w:val="clear" w:color="auto" w:fill="auto"/>
          </w:tcPr>
          <w:p w14:paraId="67340DE7" w14:textId="77777777" w:rsidR="003B5845" w:rsidRPr="004A00BD" w:rsidRDefault="003B5845" w:rsidP="00617B3E">
            <w:pPr>
              <w:rPr>
                <w:sz w:val="22"/>
              </w:rPr>
            </w:pPr>
          </w:p>
        </w:tc>
      </w:tr>
      <w:tr w:rsidR="003B5845" w:rsidRPr="004A00BD" w14:paraId="1E8EA6D6" w14:textId="77777777" w:rsidTr="00617B3E">
        <w:tc>
          <w:tcPr>
            <w:tcW w:w="1588" w:type="dxa"/>
            <w:shd w:val="clear" w:color="auto" w:fill="auto"/>
          </w:tcPr>
          <w:p w14:paraId="347FDAFD" w14:textId="77777777" w:rsidR="003B5845" w:rsidRPr="00634625" w:rsidRDefault="003B5845" w:rsidP="00617B3E">
            <w:pPr>
              <w:pStyle w:val="SmallStandard"/>
            </w:pPr>
            <w:r>
              <w:t>PartUsageSpecification</w:t>
            </w:r>
          </w:p>
        </w:tc>
        <w:tc>
          <w:tcPr>
            <w:tcW w:w="708" w:type="dxa"/>
            <w:shd w:val="clear" w:color="auto" w:fill="auto"/>
          </w:tcPr>
          <w:p w14:paraId="2800E2DE" w14:textId="77777777" w:rsidR="003B5845" w:rsidRPr="00D331EF" w:rsidRDefault="003B5845" w:rsidP="00617B3E">
            <w:pPr>
              <w:pStyle w:val="SmallStandard"/>
            </w:pPr>
            <w:r w:rsidRPr="00D01517">
              <w:t>1</w:t>
            </w:r>
          </w:p>
        </w:tc>
        <w:tc>
          <w:tcPr>
            <w:tcW w:w="1560" w:type="dxa"/>
            <w:shd w:val="clear" w:color="auto" w:fill="auto"/>
          </w:tcPr>
          <w:p w14:paraId="450C3903" w14:textId="77777777" w:rsidR="003B5845" w:rsidRPr="00132C43" w:rsidRDefault="003B5845" w:rsidP="00617B3E">
            <w:pPr>
              <w:pStyle w:val="SmallStandard"/>
            </w:pPr>
            <w:r>
              <w:t>partUsage</w:t>
            </w:r>
          </w:p>
        </w:tc>
        <w:tc>
          <w:tcPr>
            <w:tcW w:w="708" w:type="dxa"/>
            <w:shd w:val="clear" w:color="auto" w:fill="auto"/>
          </w:tcPr>
          <w:p w14:paraId="00F4042E" w14:textId="77777777" w:rsidR="003B5845" w:rsidRPr="00D331EF" w:rsidRDefault="003B5845" w:rsidP="00617B3E">
            <w:pPr>
              <w:pStyle w:val="SmallStandard"/>
            </w:pPr>
            <w:r w:rsidRPr="00D01517">
              <w:t>0..*</w:t>
            </w:r>
          </w:p>
        </w:tc>
        <w:tc>
          <w:tcPr>
            <w:tcW w:w="567" w:type="dxa"/>
            <w:shd w:val="clear" w:color="auto" w:fill="auto"/>
          </w:tcPr>
          <w:p w14:paraId="2C511541" w14:textId="77777777" w:rsidR="003B5845" w:rsidRDefault="003B5845" w:rsidP="00617B3E">
            <w:pPr>
              <w:pStyle w:val="SmallStandard"/>
            </w:pPr>
            <w:r>
              <w:t>Y</w:t>
            </w:r>
          </w:p>
        </w:tc>
        <w:tc>
          <w:tcPr>
            <w:tcW w:w="3969" w:type="dxa"/>
            <w:shd w:val="clear" w:color="auto" w:fill="auto"/>
          </w:tcPr>
          <w:p w14:paraId="3DA92F76" w14:textId="77777777" w:rsidR="003B5845" w:rsidRDefault="003B5845" w:rsidP="00617B3E">
            <w:pPr>
              <w:pStyle w:val="SmallStandard"/>
            </w:pPr>
            <w:r w:rsidRPr="00491287">
              <w:t>Specifies the PartUsages defined by the PartUsageSpecification.</w:t>
            </w:r>
          </w:p>
        </w:tc>
      </w:tr>
    </w:tbl>
    <w:p w14:paraId="61A31D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1" w:name="_b2d6b3b94d7b212de9c1723e16d5f861"/>
      <w:r>
        <w:rPr>
          <w:lang w:val="en-GB"/>
        </w:rPr>
        <w:t>PartUsageSpecification</w:t>
      </w:r>
      <w:bookmarkEnd w:id="1331"/>
    </w:p>
    <w:p w14:paraId="49A36BD1" w14:textId="77777777" w:rsidR="003B5845" w:rsidRPr="00A518C2" w:rsidRDefault="003B5845" w:rsidP="003B5845">
      <w:pPr>
        <w:rPr>
          <w:lang w:val="en-GB"/>
        </w:rPr>
      </w:pPr>
      <w:r w:rsidRPr="00A518C2">
        <w:rPr>
          <w:sz w:val="18"/>
          <w:szCs w:val="18"/>
          <w:lang w:val="en-GB"/>
        </w:rPr>
        <w:t>Specification for the definition of PartUsages.</w:t>
      </w:r>
    </w:p>
    <w:p w14:paraId="1D6BFF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2A267" w14:textId="77777777" w:rsidTr="00617B3E">
        <w:tc>
          <w:tcPr>
            <w:tcW w:w="2013" w:type="dxa"/>
            <w:shd w:val="clear" w:color="auto" w:fill="auto"/>
            <w:tcMar>
              <w:top w:w="28" w:type="dxa"/>
              <w:left w:w="28" w:type="dxa"/>
              <w:bottom w:w="28" w:type="dxa"/>
              <w:right w:w="28" w:type="dxa"/>
            </w:tcMar>
          </w:tcPr>
          <w:p w14:paraId="532E06A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C26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C8C7DC2" w14:textId="77777777" w:rsidTr="00617B3E">
        <w:tc>
          <w:tcPr>
            <w:tcW w:w="2013" w:type="dxa"/>
            <w:shd w:val="clear" w:color="auto" w:fill="auto"/>
            <w:tcMar>
              <w:top w:w="28" w:type="dxa"/>
              <w:left w:w="28" w:type="dxa"/>
              <w:bottom w:w="28" w:type="dxa"/>
              <w:right w:w="28" w:type="dxa"/>
            </w:tcMar>
          </w:tcPr>
          <w:p w14:paraId="423D3D4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263DFC6" w14:textId="77777777" w:rsidR="003B5845" w:rsidRPr="004A00BD" w:rsidRDefault="003B5845" w:rsidP="00617B3E">
            <w:pPr>
              <w:rPr>
                <w:sz w:val="22"/>
              </w:rPr>
            </w:pPr>
          </w:p>
        </w:tc>
      </w:tr>
      <w:tr w:rsidR="003B5845" w:rsidRPr="008359F5" w14:paraId="7152C1A3" w14:textId="77777777" w:rsidTr="00617B3E">
        <w:tc>
          <w:tcPr>
            <w:tcW w:w="2013" w:type="dxa"/>
            <w:shd w:val="clear" w:color="auto" w:fill="auto"/>
            <w:tcMar>
              <w:top w:w="28" w:type="dxa"/>
              <w:left w:w="28" w:type="dxa"/>
              <w:bottom w:w="28" w:type="dxa"/>
              <w:right w:w="28" w:type="dxa"/>
            </w:tcMar>
          </w:tcPr>
          <w:p w14:paraId="04C132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B192A0" w14:textId="77777777" w:rsidR="003B5845" w:rsidRPr="000437C1" w:rsidRDefault="003B5845" w:rsidP="00617B3E">
            <w:pPr>
              <w:pStyle w:val="SmallStandard"/>
            </w:pPr>
            <w:r>
              <w:t>false</w:t>
            </w:r>
          </w:p>
        </w:tc>
      </w:tr>
    </w:tbl>
    <w:p w14:paraId="0EDB8F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C88A91" w14:textId="77777777" w:rsidTr="00617B3E">
        <w:tc>
          <w:tcPr>
            <w:tcW w:w="3856" w:type="dxa"/>
            <w:gridSpan w:val="3"/>
            <w:shd w:val="clear" w:color="auto" w:fill="auto"/>
          </w:tcPr>
          <w:p w14:paraId="1814EB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9074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E34B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40E5D4" w14:textId="77777777" w:rsidTr="00617B3E">
        <w:tc>
          <w:tcPr>
            <w:tcW w:w="1573" w:type="dxa"/>
            <w:shd w:val="clear" w:color="auto" w:fill="auto"/>
          </w:tcPr>
          <w:p w14:paraId="7378A88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E52F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67F50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3036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9C64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ABDB7C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5E9DE3" w14:textId="77777777" w:rsidTr="00617B3E">
        <w:tc>
          <w:tcPr>
            <w:tcW w:w="1573" w:type="dxa"/>
            <w:shd w:val="clear" w:color="auto" w:fill="auto"/>
          </w:tcPr>
          <w:p w14:paraId="73BDB763" w14:textId="77777777" w:rsidR="003B5845" w:rsidRPr="00634625" w:rsidRDefault="003B5845" w:rsidP="00617B3E">
            <w:pPr>
              <w:pStyle w:val="SmallStandard"/>
            </w:pPr>
            <w:r>
              <w:t>PartUsage</w:t>
            </w:r>
          </w:p>
        </w:tc>
        <w:tc>
          <w:tcPr>
            <w:tcW w:w="1574" w:type="dxa"/>
            <w:shd w:val="clear" w:color="auto" w:fill="auto"/>
          </w:tcPr>
          <w:p w14:paraId="50315074" w14:textId="77777777" w:rsidR="003B5845" w:rsidRPr="00132C43" w:rsidRDefault="003B5845" w:rsidP="00617B3E">
            <w:pPr>
              <w:pStyle w:val="SmallStandard"/>
            </w:pPr>
            <w:r>
              <w:t>partUsage</w:t>
            </w:r>
          </w:p>
        </w:tc>
        <w:tc>
          <w:tcPr>
            <w:tcW w:w="708" w:type="dxa"/>
            <w:shd w:val="clear" w:color="auto" w:fill="auto"/>
          </w:tcPr>
          <w:p w14:paraId="0EE86190" w14:textId="77777777" w:rsidR="003B5845" w:rsidRPr="00D331EF" w:rsidRDefault="003B5845" w:rsidP="00617B3E">
            <w:pPr>
              <w:pStyle w:val="SmallStandard"/>
            </w:pPr>
            <w:r w:rsidRPr="00574783">
              <w:t>0..*</w:t>
            </w:r>
          </w:p>
        </w:tc>
        <w:tc>
          <w:tcPr>
            <w:tcW w:w="709" w:type="dxa"/>
            <w:shd w:val="clear" w:color="auto" w:fill="auto"/>
          </w:tcPr>
          <w:p w14:paraId="03F3889D" w14:textId="77777777" w:rsidR="003B5845" w:rsidRPr="00D331EF" w:rsidRDefault="003B5845" w:rsidP="00617B3E">
            <w:pPr>
              <w:pStyle w:val="SmallStandard"/>
            </w:pPr>
            <w:r w:rsidRPr="00207506">
              <w:t>1</w:t>
            </w:r>
          </w:p>
        </w:tc>
        <w:tc>
          <w:tcPr>
            <w:tcW w:w="567" w:type="dxa"/>
            <w:shd w:val="clear" w:color="auto" w:fill="auto"/>
          </w:tcPr>
          <w:p w14:paraId="30CCA476" w14:textId="77777777" w:rsidR="003B5845" w:rsidRDefault="003B5845" w:rsidP="00617B3E">
            <w:pPr>
              <w:pStyle w:val="SmallStandard"/>
            </w:pPr>
            <w:r>
              <w:t>Y</w:t>
            </w:r>
          </w:p>
        </w:tc>
        <w:tc>
          <w:tcPr>
            <w:tcW w:w="3969" w:type="dxa"/>
            <w:shd w:val="clear" w:color="auto" w:fill="auto"/>
          </w:tcPr>
          <w:p w14:paraId="35CE09E6" w14:textId="77777777" w:rsidR="003B5845" w:rsidRDefault="003B5845" w:rsidP="00617B3E">
            <w:pPr>
              <w:pStyle w:val="SmallStandard"/>
            </w:pPr>
            <w:r w:rsidRPr="00491287">
              <w:t>Specifies the PartUsages defined by the PartUsageSpecification.</w:t>
            </w:r>
          </w:p>
        </w:tc>
      </w:tr>
    </w:tbl>
    <w:p w14:paraId="14DBE56F"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32" w:name="_Toc27668637"/>
      <w:bookmarkStart w:id="1333" w:name="_Toc27730705"/>
      <w:r>
        <w:rPr>
          <w:lang w:val="en-GB"/>
        </w:rPr>
        <w:t xml:space="preserve">Module </w:t>
      </w:r>
      <w:bookmarkStart w:id="1334" w:name="_a4982a5ae6f1609df417299ad15c8fa0"/>
      <w:r>
        <w:rPr>
          <w:lang w:val="en-GB"/>
        </w:rPr>
        <w:t>pdm</w:t>
      </w:r>
      <w:bookmarkEnd w:id="1332"/>
      <w:bookmarkEnd w:id="1333"/>
      <w:bookmarkEnd w:id="1334"/>
    </w:p>
    <w:p w14:paraId="52FD90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5" w:name="_b862779c24683ca614d893cd32796981"/>
      <w:r>
        <w:rPr>
          <w:lang w:val="en-GB"/>
        </w:rPr>
        <w:t>Approval</w:t>
      </w:r>
      <w:bookmarkEnd w:id="1335"/>
    </w:p>
    <w:p w14:paraId="649367D9" w14:textId="77777777" w:rsidR="003B5845" w:rsidRPr="00A518C2" w:rsidRDefault="003B5845" w:rsidP="003B5845">
      <w:pPr>
        <w:rPr>
          <w:lang w:val="en-GB"/>
        </w:rPr>
      </w:pPr>
      <w:r w:rsidRPr="00A518C2">
        <w:rPr>
          <w:sz w:val="18"/>
          <w:szCs w:val="18"/>
          <w:lang w:val="en-GB"/>
        </w:rPr>
        <w:t>Defines the approval of an ItemVersion. This consists of the StatusOfApproval and the Permissions issued for the approval.</w:t>
      </w:r>
    </w:p>
    <w:p w14:paraId="0603DB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BB3B01" w14:textId="77777777" w:rsidTr="00617B3E">
        <w:tc>
          <w:tcPr>
            <w:tcW w:w="2013" w:type="dxa"/>
            <w:shd w:val="clear" w:color="auto" w:fill="auto"/>
            <w:tcMar>
              <w:top w:w="28" w:type="dxa"/>
              <w:left w:w="28" w:type="dxa"/>
              <w:bottom w:w="28" w:type="dxa"/>
              <w:right w:w="28" w:type="dxa"/>
            </w:tcMar>
          </w:tcPr>
          <w:p w14:paraId="5CF77F2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D5D78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379DE1" w14:textId="77777777" w:rsidTr="00617B3E">
        <w:tc>
          <w:tcPr>
            <w:tcW w:w="2013" w:type="dxa"/>
            <w:shd w:val="clear" w:color="auto" w:fill="auto"/>
            <w:tcMar>
              <w:top w:w="28" w:type="dxa"/>
              <w:left w:w="28" w:type="dxa"/>
              <w:bottom w:w="28" w:type="dxa"/>
              <w:right w:w="28" w:type="dxa"/>
            </w:tcMar>
          </w:tcPr>
          <w:p w14:paraId="3CD355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8C9B89" w14:textId="77777777" w:rsidR="003B5845" w:rsidRPr="004A00BD" w:rsidRDefault="003B5845" w:rsidP="00617B3E">
            <w:pPr>
              <w:rPr>
                <w:sz w:val="22"/>
              </w:rPr>
            </w:pPr>
          </w:p>
        </w:tc>
      </w:tr>
      <w:tr w:rsidR="003B5845" w:rsidRPr="008359F5" w14:paraId="144B3C09" w14:textId="77777777" w:rsidTr="00617B3E">
        <w:tc>
          <w:tcPr>
            <w:tcW w:w="2013" w:type="dxa"/>
            <w:shd w:val="clear" w:color="auto" w:fill="auto"/>
            <w:tcMar>
              <w:top w:w="28" w:type="dxa"/>
              <w:left w:w="28" w:type="dxa"/>
              <w:bottom w:w="28" w:type="dxa"/>
              <w:right w:w="28" w:type="dxa"/>
            </w:tcMar>
          </w:tcPr>
          <w:p w14:paraId="6BB082A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91FAB1" w14:textId="77777777" w:rsidR="003B5845" w:rsidRPr="000437C1" w:rsidRDefault="003B5845" w:rsidP="00617B3E">
            <w:pPr>
              <w:pStyle w:val="SmallStandard"/>
            </w:pPr>
            <w:r>
              <w:t>false</w:t>
            </w:r>
          </w:p>
        </w:tc>
      </w:tr>
    </w:tbl>
    <w:p w14:paraId="254ACF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B5850E" w14:textId="77777777" w:rsidTr="00617B3E">
        <w:tc>
          <w:tcPr>
            <w:tcW w:w="2013" w:type="dxa"/>
            <w:shd w:val="clear" w:color="auto" w:fill="auto"/>
            <w:tcMar>
              <w:top w:w="28" w:type="dxa"/>
              <w:left w:w="28" w:type="dxa"/>
              <w:bottom w:w="28" w:type="dxa"/>
              <w:right w:w="28" w:type="dxa"/>
            </w:tcMar>
          </w:tcPr>
          <w:p w14:paraId="4210F89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01D1A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7A0170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9F275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BAB742E" w14:textId="77777777" w:rsidTr="00617B3E">
        <w:tc>
          <w:tcPr>
            <w:tcW w:w="2013" w:type="dxa"/>
            <w:shd w:val="clear" w:color="auto" w:fill="auto"/>
            <w:tcMar>
              <w:top w:w="28" w:type="dxa"/>
              <w:left w:w="28" w:type="dxa"/>
              <w:bottom w:w="28" w:type="dxa"/>
              <w:right w:w="28" w:type="dxa"/>
            </w:tcMar>
          </w:tcPr>
          <w:p w14:paraId="3DBE50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923970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56658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61594B" w14:textId="77777777" w:rsidR="003B5845" w:rsidRPr="004A00BD" w:rsidRDefault="003B5845" w:rsidP="00617B3E">
            <w:pPr>
              <w:jc w:val="left"/>
              <w:rPr>
                <w:sz w:val="22"/>
              </w:rPr>
            </w:pPr>
            <w:r w:rsidRPr="004A00BD">
              <w:rPr>
                <w:sz w:val="16"/>
                <w:szCs w:val="16"/>
                <w:lang w:val="en-GB"/>
              </w:rPr>
              <w:t xml:space="preserve">Specifies a unique identification of the approval. The identification is guaranteed to be unique over all VEC-documents. Normally this would reference to a company specific approval number or something similar. </w:t>
            </w:r>
            <w:r w:rsidRPr="004A00BD">
              <w:rPr>
                <w:sz w:val="16"/>
                <w:szCs w:val="16"/>
              </w:rPr>
              <w:t>KBLFRM-349</w:t>
            </w:r>
          </w:p>
        </w:tc>
      </w:tr>
      <w:tr w:rsidR="003B5845" w:rsidRPr="004A00BD" w14:paraId="7D283EA2" w14:textId="77777777" w:rsidTr="00617B3E">
        <w:tc>
          <w:tcPr>
            <w:tcW w:w="2013" w:type="dxa"/>
            <w:shd w:val="clear" w:color="auto" w:fill="auto"/>
            <w:tcMar>
              <w:top w:w="28" w:type="dxa"/>
              <w:left w:w="28" w:type="dxa"/>
              <w:bottom w:w="28" w:type="dxa"/>
              <w:right w:w="28" w:type="dxa"/>
            </w:tcMar>
          </w:tcPr>
          <w:p w14:paraId="1B94CBC6"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65A343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D91C7D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AB92B7"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r w:rsidR="003B5845" w:rsidRPr="004A00BD" w14:paraId="08B97B68" w14:textId="77777777" w:rsidTr="00617B3E">
        <w:tc>
          <w:tcPr>
            <w:tcW w:w="2013" w:type="dxa"/>
            <w:shd w:val="clear" w:color="auto" w:fill="auto"/>
            <w:tcMar>
              <w:top w:w="28" w:type="dxa"/>
              <w:left w:w="28" w:type="dxa"/>
              <w:bottom w:w="28" w:type="dxa"/>
              <w:right w:w="28" w:type="dxa"/>
            </w:tcMar>
          </w:tcPr>
          <w:p w14:paraId="0BF7C9FC" w14:textId="77777777" w:rsidR="003B5845" w:rsidRPr="00620BBE" w:rsidRDefault="003B5845" w:rsidP="00617B3E">
            <w:pPr>
              <w:pStyle w:val="SmallStandard"/>
            </w:pPr>
            <w:r w:rsidRPr="00620BBE">
              <w:t>companyInScope</w:t>
            </w:r>
          </w:p>
        </w:tc>
        <w:tc>
          <w:tcPr>
            <w:tcW w:w="1559" w:type="dxa"/>
            <w:shd w:val="clear" w:color="auto" w:fill="auto"/>
            <w:tcMar>
              <w:top w:w="28" w:type="dxa"/>
              <w:left w:w="28" w:type="dxa"/>
              <w:bottom w:w="28" w:type="dxa"/>
              <w:right w:w="28" w:type="dxa"/>
            </w:tcMar>
          </w:tcPr>
          <w:p w14:paraId="3C0C89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7F8AD1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A152858" w14:textId="77777777" w:rsidR="003B5845" w:rsidRPr="004A00BD" w:rsidRDefault="003B5845" w:rsidP="00617B3E">
            <w:pPr>
              <w:jc w:val="left"/>
              <w:rPr>
                <w:sz w:val="22"/>
                <w:lang w:val="en-GB"/>
              </w:rPr>
            </w:pPr>
            <w:r w:rsidRPr="004A00BD">
              <w:rPr>
                <w:sz w:val="16"/>
                <w:szCs w:val="16"/>
                <w:lang w:val="en-GB"/>
              </w:rPr>
              <w:t>Room to specify for which companies the Approval is valid. It might be e.g. that an approved Item may only be delivered by some specific company.</w:t>
            </w:r>
          </w:p>
        </w:tc>
      </w:tr>
      <w:tr w:rsidR="003B5845" w:rsidRPr="004A00BD" w14:paraId="527DD09E" w14:textId="77777777" w:rsidTr="00617B3E">
        <w:tc>
          <w:tcPr>
            <w:tcW w:w="2013" w:type="dxa"/>
            <w:shd w:val="clear" w:color="auto" w:fill="auto"/>
            <w:tcMar>
              <w:top w:w="28" w:type="dxa"/>
              <w:left w:w="28" w:type="dxa"/>
              <w:bottom w:w="28" w:type="dxa"/>
              <w:right w:w="28" w:type="dxa"/>
            </w:tcMar>
          </w:tcPr>
          <w:p w14:paraId="4EC00A8A" w14:textId="77777777" w:rsidR="003B5845" w:rsidRPr="00620BBE" w:rsidRDefault="003B5845" w:rsidP="00617B3E">
            <w:pPr>
              <w:pStyle w:val="SmallStandard"/>
            </w:pPr>
            <w:r w:rsidRPr="00620BBE">
              <w:t>status</w:t>
            </w:r>
          </w:p>
        </w:tc>
        <w:tc>
          <w:tcPr>
            <w:tcW w:w="1559" w:type="dxa"/>
            <w:shd w:val="clear" w:color="auto" w:fill="auto"/>
            <w:tcMar>
              <w:top w:w="28" w:type="dxa"/>
              <w:left w:w="28" w:type="dxa"/>
              <w:bottom w:w="28" w:type="dxa"/>
              <w:right w:w="28" w:type="dxa"/>
            </w:tcMar>
          </w:tcPr>
          <w:p w14:paraId="38612E18" w14:textId="77777777" w:rsidR="003B5845" w:rsidRPr="008359F5" w:rsidRDefault="003B5845" w:rsidP="00617B3E">
            <w:pPr>
              <w:pStyle w:val="SmallStandard"/>
            </w:pPr>
            <w:r w:rsidRPr="00D21799">
              <w:t>StatusOfApproval</w:t>
            </w:r>
          </w:p>
        </w:tc>
        <w:tc>
          <w:tcPr>
            <w:tcW w:w="709" w:type="dxa"/>
            <w:shd w:val="clear" w:color="auto" w:fill="auto"/>
            <w:tcMar>
              <w:top w:w="28" w:type="dxa"/>
              <w:left w:w="28" w:type="dxa"/>
              <w:bottom w:w="28" w:type="dxa"/>
              <w:right w:w="28" w:type="dxa"/>
            </w:tcMar>
          </w:tcPr>
          <w:p w14:paraId="033220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03165D" w14:textId="77777777" w:rsidR="003B5845" w:rsidRPr="004A00BD" w:rsidRDefault="003B5845" w:rsidP="00617B3E">
            <w:pPr>
              <w:jc w:val="left"/>
              <w:rPr>
                <w:sz w:val="22"/>
                <w:lang w:val="en-GB"/>
              </w:rPr>
            </w:pPr>
            <w:r w:rsidRPr="004A00BD">
              <w:rPr>
                <w:sz w:val="16"/>
                <w:szCs w:val="16"/>
                <w:lang w:val="en-GB"/>
              </w:rPr>
              <w:t xml:space="preserve">The approval level concerning approval status. Predefined are the values: NotYetApproved, Approved and Withdrawn. The status refers to the status of the </w:t>
            </w:r>
            <w:r w:rsidRPr="004A00BD">
              <w:rPr>
                <w:i/>
                <w:iCs/>
                <w:sz w:val="16"/>
                <w:szCs w:val="16"/>
                <w:lang w:val="en-GB"/>
              </w:rPr>
              <w:t>Approval</w:t>
            </w:r>
            <w:r w:rsidRPr="004A00BD">
              <w:rPr>
                <w:sz w:val="16"/>
                <w:szCs w:val="16"/>
                <w:lang w:val="en-GB"/>
              </w:rPr>
              <w:t xml:space="preserve">, not the status of the </w:t>
            </w:r>
            <w:r w:rsidRPr="004A00BD">
              <w:rPr>
                <w:i/>
                <w:iCs/>
                <w:sz w:val="16"/>
                <w:szCs w:val="16"/>
                <w:lang w:val="en-GB"/>
              </w:rPr>
              <w:t xml:space="preserve">ItemVersion. </w:t>
            </w:r>
            <w:r w:rsidRPr="004A00BD">
              <w:rPr>
                <w:sz w:val="16"/>
                <w:szCs w:val="16"/>
                <w:lang w:val="en-GB"/>
              </w:rPr>
              <w:t xml:space="preserve">So, e.g. withdrawn means the approval (with its corresponding level) has been withdrawn, not the </w:t>
            </w:r>
            <w:r w:rsidRPr="004A00BD">
              <w:rPr>
                <w:i/>
                <w:iCs/>
                <w:sz w:val="16"/>
                <w:szCs w:val="16"/>
                <w:lang w:val="en-GB"/>
              </w:rPr>
              <w:t>ItemVersion</w:t>
            </w:r>
            <w:r w:rsidRPr="004A00BD">
              <w:rPr>
                <w:sz w:val="16"/>
                <w:szCs w:val="16"/>
                <w:lang w:val="en-GB"/>
              </w:rPr>
              <w:t xml:space="preserve"> itself.</w:t>
            </w:r>
          </w:p>
        </w:tc>
      </w:tr>
      <w:tr w:rsidR="003B5845" w:rsidRPr="004A00BD" w14:paraId="28176BB9" w14:textId="77777777" w:rsidTr="00617B3E">
        <w:tc>
          <w:tcPr>
            <w:tcW w:w="2013" w:type="dxa"/>
            <w:shd w:val="clear" w:color="auto" w:fill="auto"/>
            <w:tcMar>
              <w:top w:w="28" w:type="dxa"/>
              <w:left w:w="28" w:type="dxa"/>
              <w:bottom w:w="28" w:type="dxa"/>
              <w:right w:w="28" w:type="dxa"/>
            </w:tcMar>
          </w:tcPr>
          <w:p w14:paraId="3FB91E48" w14:textId="77777777" w:rsidR="003B5845" w:rsidRPr="00620BBE" w:rsidRDefault="003B5845" w:rsidP="00617B3E">
            <w:pPr>
              <w:pStyle w:val="SmallStandard"/>
            </w:pPr>
            <w:r w:rsidRPr="00620BBE">
              <w:t>levelOfApproval</w:t>
            </w:r>
          </w:p>
        </w:tc>
        <w:tc>
          <w:tcPr>
            <w:tcW w:w="1559" w:type="dxa"/>
            <w:shd w:val="clear" w:color="auto" w:fill="auto"/>
            <w:tcMar>
              <w:top w:w="28" w:type="dxa"/>
              <w:left w:w="28" w:type="dxa"/>
              <w:bottom w:w="28" w:type="dxa"/>
              <w:right w:w="28" w:type="dxa"/>
            </w:tcMar>
          </w:tcPr>
          <w:p w14:paraId="3BCB84AD" w14:textId="77777777" w:rsidR="003B5845" w:rsidRPr="008359F5" w:rsidRDefault="003B5845" w:rsidP="00617B3E">
            <w:pPr>
              <w:pStyle w:val="SmallStandard"/>
            </w:pPr>
            <w:r w:rsidRPr="00D21799">
              <w:t>LevelOfApproval</w:t>
            </w:r>
          </w:p>
        </w:tc>
        <w:tc>
          <w:tcPr>
            <w:tcW w:w="709" w:type="dxa"/>
            <w:shd w:val="clear" w:color="auto" w:fill="auto"/>
            <w:tcMar>
              <w:top w:w="28" w:type="dxa"/>
              <w:left w:w="28" w:type="dxa"/>
              <w:bottom w:w="28" w:type="dxa"/>
              <w:right w:w="28" w:type="dxa"/>
            </w:tcMar>
          </w:tcPr>
          <w:p w14:paraId="09ADB67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3ECAD9" w14:textId="77777777" w:rsidR="003B5845" w:rsidRPr="004A00BD" w:rsidRDefault="003B5845" w:rsidP="00617B3E">
            <w:pPr>
              <w:jc w:val="left"/>
              <w:rPr>
                <w:sz w:val="22"/>
                <w:lang w:val="en-GB"/>
              </w:rPr>
            </w:pPr>
            <w:r w:rsidRPr="004A00BD">
              <w:rPr>
                <w:sz w:val="16"/>
                <w:szCs w:val="16"/>
                <w:lang w:val="en-GB"/>
              </w:rPr>
              <w:t xml:space="preserve">Relates to activities that are allowed with the ItemVersion after release for example building pilot tools or production tools. The levelOfApproval applies to the </w:t>
            </w:r>
            <w:r w:rsidRPr="004A00BD">
              <w:rPr>
                <w:i/>
                <w:iCs/>
                <w:sz w:val="16"/>
                <w:szCs w:val="16"/>
                <w:lang w:val="en-GB"/>
              </w:rPr>
              <w:t xml:space="preserve">ItemVersion </w:t>
            </w:r>
            <w:r w:rsidRPr="004A00BD">
              <w:rPr>
                <w:sz w:val="16"/>
                <w:szCs w:val="16"/>
                <w:lang w:val="en-GB"/>
              </w:rPr>
              <w:t xml:space="preserve">itself without further detailing or additional context. So, for example "Free" means, that from a component's perspective the corresponding </w:t>
            </w:r>
            <w:r w:rsidRPr="004A00BD">
              <w:rPr>
                <w:i/>
                <w:iCs/>
                <w:sz w:val="16"/>
                <w:szCs w:val="16"/>
                <w:lang w:val="en-GB"/>
              </w:rPr>
              <w:t>PartVersion</w:t>
            </w:r>
            <w:r w:rsidRPr="004A00BD">
              <w:rPr>
                <w:sz w:val="16"/>
                <w:szCs w:val="16"/>
                <w:lang w:val="en-GB"/>
              </w:rPr>
              <w:t xml:space="preserve"> has satisfied all qualification procedures and can be used within its specified limits without restriction.</w:t>
            </w:r>
          </w:p>
          <w:p w14:paraId="4BF8E72F" w14:textId="77777777" w:rsidR="003B5845" w:rsidRPr="004A00BD" w:rsidRDefault="003B5845" w:rsidP="00617B3E">
            <w:pPr>
              <w:jc w:val="left"/>
              <w:rPr>
                <w:sz w:val="22"/>
                <w:lang w:val="en-GB"/>
              </w:rPr>
            </w:pPr>
            <w:r w:rsidRPr="004A00BD">
              <w:rPr>
                <w:sz w:val="16"/>
                <w:szCs w:val="16"/>
                <w:lang w:val="en-GB"/>
              </w:rPr>
              <w:t xml:space="preserve">The levels </w:t>
            </w:r>
            <w:r w:rsidRPr="004A00BD">
              <w:rPr>
                <w:i/>
                <w:iCs/>
                <w:sz w:val="16"/>
                <w:szCs w:val="16"/>
                <w:lang w:val="en-GB"/>
              </w:rPr>
              <w:t>Planned</w:t>
            </w:r>
            <w:r w:rsidRPr="004A00BD">
              <w:rPr>
                <w:sz w:val="16"/>
                <w:szCs w:val="16"/>
                <w:lang w:val="en-GB"/>
              </w:rPr>
              <w:t xml:space="preserve">, </w:t>
            </w:r>
            <w:r w:rsidRPr="004A00BD">
              <w:rPr>
                <w:i/>
                <w:iCs/>
                <w:sz w:val="16"/>
                <w:szCs w:val="16"/>
                <w:lang w:val="en-GB"/>
              </w:rPr>
              <w:t>Free</w:t>
            </w:r>
            <w:r w:rsidRPr="004A00BD">
              <w:rPr>
                <w:sz w:val="16"/>
                <w:szCs w:val="16"/>
                <w:lang w:val="en-GB"/>
              </w:rPr>
              <w:t xml:space="preserve">, </w:t>
            </w:r>
            <w:r w:rsidRPr="004A00BD">
              <w:rPr>
                <w:i/>
                <w:iCs/>
                <w:sz w:val="16"/>
                <w:szCs w:val="16"/>
                <w:lang w:val="en-GB"/>
              </w:rPr>
              <w:t>Invalid</w:t>
            </w:r>
            <w:r w:rsidRPr="004A00BD">
              <w:rPr>
                <w:sz w:val="16"/>
                <w:szCs w:val="16"/>
                <w:lang w:val="en-GB"/>
              </w:rPr>
              <w:t xml:space="preserve"> refer to a single approval level. The levels </w:t>
            </w:r>
            <w:r w:rsidRPr="004A00BD">
              <w:rPr>
                <w:i/>
                <w:iCs/>
                <w:sz w:val="16"/>
                <w:szCs w:val="16"/>
                <w:lang w:val="en-GB"/>
              </w:rPr>
              <w:t>Develop</w:t>
            </w:r>
            <w:r w:rsidRPr="004A00BD">
              <w:rPr>
                <w:sz w:val="16"/>
                <w:szCs w:val="16"/>
                <w:lang w:val="en-GB"/>
              </w:rPr>
              <w:t xml:space="preserve"> and </w:t>
            </w:r>
            <w:r w:rsidRPr="004A00BD">
              <w:rPr>
                <w:i/>
                <w:iCs/>
                <w:sz w:val="16"/>
                <w:szCs w:val="16"/>
                <w:lang w:val="en-GB"/>
              </w:rPr>
              <w:t>Restricted</w:t>
            </w:r>
            <w:r w:rsidRPr="004A00BD">
              <w:rPr>
                <w:sz w:val="16"/>
                <w:szCs w:val="16"/>
                <w:lang w:val="en-GB"/>
              </w:rPr>
              <w:t xml:space="preserve"> refer to a category of approval levels in the lifecycle of an </w:t>
            </w:r>
            <w:r w:rsidRPr="004A00BD">
              <w:rPr>
                <w:i/>
                <w:iCs/>
                <w:sz w:val="16"/>
                <w:szCs w:val="16"/>
                <w:lang w:val="en-GB"/>
              </w:rPr>
              <w:t>ItemVersion</w:t>
            </w:r>
            <w:r w:rsidRPr="004A00BD">
              <w:rPr>
                <w:sz w:val="16"/>
                <w:szCs w:val="16"/>
                <w:lang w:val="en-GB"/>
              </w:rPr>
              <w:t xml:space="preserve"> that all belong to the same phase but are highly company specific. For example, </w:t>
            </w:r>
            <w:r w:rsidRPr="004A00BD">
              <w:rPr>
                <w:i/>
                <w:iCs/>
                <w:sz w:val="16"/>
                <w:szCs w:val="16"/>
                <w:lang w:val="en-GB"/>
              </w:rPr>
              <w:t>Develop</w:t>
            </w:r>
            <w:r w:rsidRPr="004A00BD">
              <w:rPr>
                <w:sz w:val="16"/>
                <w:szCs w:val="16"/>
                <w:lang w:val="en-GB"/>
              </w:rPr>
              <w:t xml:space="preserve"> approvals might be a "a start of construction approval" or a "building of prototypes or tools allowed approval". "Restricted" approvals </w:t>
            </w:r>
            <w:r w:rsidRPr="004A00BD">
              <w:rPr>
                <w:sz w:val="16"/>
                <w:szCs w:val="16"/>
                <w:lang w:val="en-GB"/>
              </w:rPr>
              <w:lastRenderedPageBreak/>
              <w:t>might be "only for special purpose vehicles", "spare part only" or "residual parts may be used up".</w:t>
            </w:r>
          </w:p>
          <w:p w14:paraId="26C9D5AF" w14:textId="77777777" w:rsidR="003B5845" w:rsidRPr="004A00BD" w:rsidRDefault="003B5845" w:rsidP="00617B3E">
            <w:pPr>
              <w:jc w:val="left"/>
              <w:rPr>
                <w:sz w:val="22"/>
                <w:lang w:val="en-GB"/>
              </w:rPr>
            </w:pPr>
            <w:r w:rsidRPr="004A00BD">
              <w:rPr>
                <w:sz w:val="16"/>
                <w:szCs w:val="16"/>
                <w:lang w:val="en-GB"/>
              </w:rPr>
              <w:t xml:space="preserve">In these cases, the </w:t>
            </w:r>
            <w:r w:rsidRPr="004A00BD">
              <w:rPr>
                <w:i/>
                <w:iCs/>
                <w:sz w:val="16"/>
                <w:szCs w:val="16"/>
                <w:lang w:val="en-GB"/>
              </w:rPr>
              <w:t>additionalLevelInformation</w:t>
            </w:r>
            <w:r w:rsidRPr="004A00BD">
              <w:rPr>
                <w:sz w:val="16"/>
                <w:szCs w:val="16"/>
                <w:lang w:val="en-GB"/>
              </w:rPr>
              <w:t xml:space="preserve"> can be used to provide further information (e.g. a company specific approval level).</w:t>
            </w:r>
          </w:p>
        </w:tc>
      </w:tr>
      <w:tr w:rsidR="003B5845" w:rsidRPr="004A00BD" w14:paraId="704641FD" w14:textId="77777777" w:rsidTr="00617B3E">
        <w:tc>
          <w:tcPr>
            <w:tcW w:w="2013" w:type="dxa"/>
            <w:shd w:val="clear" w:color="auto" w:fill="auto"/>
            <w:tcMar>
              <w:top w:w="28" w:type="dxa"/>
              <w:left w:w="28" w:type="dxa"/>
              <w:bottom w:w="28" w:type="dxa"/>
              <w:right w:w="28" w:type="dxa"/>
            </w:tcMar>
          </w:tcPr>
          <w:p w14:paraId="258C672F" w14:textId="77777777" w:rsidR="003B5845" w:rsidRPr="00620BBE" w:rsidRDefault="003B5845" w:rsidP="00617B3E">
            <w:pPr>
              <w:pStyle w:val="SmallStandard"/>
            </w:pPr>
            <w:r w:rsidRPr="00620BBE">
              <w:lastRenderedPageBreak/>
              <w:t>additionalLevelInformation</w:t>
            </w:r>
          </w:p>
        </w:tc>
        <w:tc>
          <w:tcPr>
            <w:tcW w:w="1559" w:type="dxa"/>
            <w:shd w:val="clear" w:color="auto" w:fill="auto"/>
            <w:tcMar>
              <w:top w:w="28" w:type="dxa"/>
              <w:left w:w="28" w:type="dxa"/>
              <w:bottom w:w="28" w:type="dxa"/>
              <w:right w:w="28" w:type="dxa"/>
            </w:tcMar>
          </w:tcPr>
          <w:p w14:paraId="165F3A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E5EFA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AF686E" w14:textId="77777777" w:rsidR="003B5845" w:rsidRPr="004A00BD" w:rsidRDefault="003B5845" w:rsidP="00617B3E">
            <w:pPr>
              <w:jc w:val="left"/>
              <w:rPr>
                <w:sz w:val="22"/>
                <w:lang w:val="en-GB"/>
              </w:rPr>
            </w:pPr>
            <w:r w:rsidRPr="004A00BD">
              <w:rPr>
                <w:sz w:val="16"/>
                <w:szCs w:val="16"/>
                <w:lang w:val="en-GB"/>
              </w:rPr>
              <w:t>Additional potentially company specific information about the level of approval (e.g. further detailing of a "Restricted" approval.</w:t>
            </w:r>
          </w:p>
        </w:tc>
      </w:tr>
    </w:tbl>
    <w:p w14:paraId="525E74D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FC528B" w14:textId="77777777" w:rsidTr="00617B3E">
        <w:tc>
          <w:tcPr>
            <w:tcW w:w="3856" w:type="dxa"/>
            <w:gridSpan w:val="3"/>
            <w:shd w:val="clear" w:color="auto" w:fill="auto"/>
          </w:tcPr>
          <w:p w14:paraId="0CB4D4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055FE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057F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E88923" w14:textId="77777777" w:rsidTr="00617B3E">
        <w:tc>
          <w:tcPr>
            <w:tcW w:w="1573" w:type="dxa"/>
            <w:shd w:val="clear" w:color="auto" w:fill="auto"/>
          </w:tcPr>
          <w:p w14:paraId="41F7690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85E7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0724B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17DB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5C87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C33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ACBA1C" w14:textId="77777777" w:rsidTr="00617B3E">
        <w:tc>
          <w:tcPr>
            <w:tcW w:w="1573" w:type="dxa"/>
            <w:shd w:val="clear" w:color="auto" w:fill="auto"/>
          </w:tcPr>
          <w:p w14:paraId="41E1CA26" w14:textId="77777777" w:rsidR="003B5845" w:rsidRPr="00634625" w:rsidRDefault="003B5845" w:rsidP="00617B3E">
            <w:pPr>
              <w:pStyle w:val="SmallStandard"/>
            </w:pPr>
            <w:r>
              <w:t>Permission</w:t>
            </w:r>
          </w:p>
        </w:tc>
        <w:tc>
          <w:tcPr>
            <w:tcW w:w="1574" w:type="dxa"/>
            <w:shd w:val="clear" w:color="auto" w:fill="auto"/>
          </w:tcPr>
          <w:p w14:paraId="0E14E3C2" w14:textId="77777777" w:rsidR="003B5845" w:rsidRPr="00132C43" w:rsidRDefault="003B5845" w:rsidP="00617B3E">
            <w:pPr>
              <w:pStyle w:val="SmallStandard"/>
            </w:pPr>
            <w:r>
              <w:t>permission</w:t>
            </w:r>
          </w:p>
        </w:tc>
        <w:tc>
          <w:tcPr>
            <w:tcW w:w="708" w:type="dxa"/>
            <w:shd w:val="clear" w:color="auto" w:fill="auto"/>
          </w:tcPr>
          <w:p w14:paraId="527235AF" w14:textId="77777777" w:rsidR="003B5845" w:rsidRPr="00D331EF" w:rsidRDefault="003B5845" w:rsidP="00617B3E">
            <w:pPr>
              <w:pStyle w:val="SmallStandard"/>
            </w:pPr>
            <w:r w:rsidRPr="00574783">
              <w:t>0..*</w:t>
            </w:r>
          </w:p>
        </w:tc>
        <w:tc>
          <w:tcPr>
            <w:tcW w:w="709" w:type="dxa"/>
            <w:shd w:val="clear" w:color="auto" w:fill="auto"/>
          </w:tcPr>
          <w:p w14:paraId="02825ADC" w14:textId="77777777" w:rsidR="003B5845" w:rsidRPr="00D331EF" w:rsidRDefault="003B5845" w:rsidP="00617B3E">
            <w:pPr>
              <w:pStyle w:val="SmallStandard"/>
            </w:pPr>
            <w:r w:rsidRPr="00207506">
              <w:t>1</w:t>
            </w:r>
          </w:p>
        </w:tc>
        <w:tc>
          <w:tcPr>
            <w:tcW w:w="567" w:type="dxa"/>
            <w:shd w:val="clear" w:color="auto" w:fill="auto"/>
          </w:tcPr>
          <w:p w14:paraId="5DE46D0E" w14:textId="77777777" w:rsidR="003B5845" w:rsidRDefault="003B5845" w:rsidP="00617B3E">
            <w:pPr>
              <w:pStyle w:val="SmallStandard"/>
            </w:pPr>
            <w:r>
              <w:t>Y</w:t>
            </w:r>
          </w:p>
        </w:tc>
        <w:tc>
          <w:tcPr>
            <w:tcW w:w="3969" w:type="dxa"/>
            <w:shd w:val="clear" w:color="auto" w:fill="auto"/>
          </w:tcPr>
          <w:p w14:paraId="1F38A8B4"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C6CB1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ECBA0E" w14:textId="77777777" w:rsidTr="00617B3E">
        <w:tc>
          <w:tcPr>
            <w:tcW w:w="2296" w:type="dxa"/>
            <w:gridSpan w:val="2"/>
            <w:shd w:val="clear" w:color="auto" w:fill="auto"/>
          </w:tcPr>
          <w:p w14:paraId="40D969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B2222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D42D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3D199E" w14:textId="77777777" w:rsidTr="00617B3E">
        <w:tc>
          <w:tcPr>
            <w:tcW w:w="1588" w:type="dxa"/>
            <w:shd w:val="clear" w:color="auto" w:fill="auto"/>
          </w:tcPr>
          <w:p w14:paraId="79AA7C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7B38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24F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9E15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AF37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E25E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74E098" w14:textId="77777777" w:rsidTr="00617B3E">
        <w:tc>
          <w:tcPr>
            <w:tcW w:w="1588" w:type="dxa"/>
            <w:shd w:val="clear" w:color="auto" w:fill="auto"/>
          </w:tcPr>
          <w:p w14:paraId="1C0C804B" w14:textId="77777777" w:rsidR="003B5845" w:rsidRPr="00634625" w:rsidRDefault="003B5845" w:rsidP="00617B3E">
            <w:pPr>
              <w:pStyle w:val="SmallStandard"/>
            </w:pPr>
            <w:r>
              <w:t>ItemVersion</w:t>
            </w:r>
          </w:p>
        </w:tc>
        <w:tc>
          <w:tcPr>
            <w:tcW w:w="708" w:type="dxa"/>
            <w:shd w:val="clear" w:color="auto" w:fill="auto"/>
          </w:tcPr>
          <w:p w14:paraId="26A27213" w14:textId="77777777" w:rsidR="003B5845" w:rsidRPr="00D331EF" w:rsidRDefault="003B5845" w:rsidP="00617B3E">
            <w:pPr>
              <w:pStyle w:val="SmallStandard"/>
            </w:pPr>
            <w:r w:rsidRPr="00D01517">
              <w:t>1</w:t>
            </w:r>
          </w:p>
        </w:tc>
        <w:tc>
          <w:tcPr>
            <w:tcW w:w="1560" w:type="dxa"/>
            <w:shd w:val="clear" w:color="auto" w:fill="auto"/>
          </w:tcPr>
          <w:p w14:paraId="40FEF88D" w14:textId="77777777" w:rsidR="003B5845" w:rsidRPr="00132C43" w:rsidRDefault="003B5845" w:rsidP="00617B3E">
            <w:pPr>
              <w:pStyle w:val="SmallStandard"/>
            </w:pPr>
            <w:r>
              <w:t>approval</w:t>
            </w:r>
          </w:p>
        </w:tc>
        <w:tc>
          <w:tcPr>
            <w:tcW w:w="708" w:type="dxa"/>
            <w:shd w:val="clear" w:color="auto" w:fill="auto"/>
          </w:tcPr>
          <w:p w14:paraId="1092152A" w14:textId="77777777" w:rsidR="003B5845" w:rsidRPr="00D331EF" w:rsidRDefault="003B5845" w:rsidP="00617B3E">
            <w:pPr>
              <w:pStyle w:val="SmallStandard"/>
            </w:pPr>
            <w:r w:rsidRPr="00D01517">
              <w:t>0..*</w:t>
            </w:r>
          </w:p>
        </w:tc>
        <w:tc>
          <w:tcPr>
            <w:tcW w:w="567" w:type="dxa"/>
            <w:shd w:val="clear" w:color="auto" w:fill="auto"/>
          </w:tcPr>
          <w:p w14:paraId="4F429ADD" w14:textId="77777777" w:rsidR="003B5845" w:rsidRDefault="003B5845" w:rsidP="00617B3E">
            <w:pPr>
              <w:pStyle w:val="SmallStandard"/>
            </w:pPr>
            <w:r>
              <w:t>Y</w:t>
            </w:r>
          </w:p>
        </w:tc>
        <w:tc>
          <w:tcPr>
            <w:tcW w:w="3969" w:type="dxa"/>
            <w:shd w:val="clear" w:color="auto" w:fill="auto"/>
          </w:tcPr>
          <w:p w14:paraId="493BE960" w14:textId="77777777" w:rsidR="003B5845" w:rsidRDefault="003B5845" w:rsidP="00617B3E">
            <w:pPr>
              <w:pStyle w:val="SmallStandard"/>
            </w:pPr>
            <w:r w:rsidRPr="00491287">
              <w:t xml:space="preserve">Specifies the approval information of the ItemVersion. </w:t>
            </w:r>
          </w:p>
        </w:tc>
      </w:tr>
    </w:tbl>
    <w:p w14:paraId="10D8DD1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6" w:name="_7cfae00cdc8d2e40e745a494ae67c322"/>
      <w:r>
        <w:rPr>
          <w:lang w:val="en-GB"/>
        </w:rPr>
        <w:t>ChangeDescription</w:t>
      </w:r>
      <w:bookmarkEnd w:id="1336"/>
    </w:p>
    <w:p w14:paraId="6AA6AC32" w14:textId="77777777" w:rsidR="003B5845" w:rsidRPr="00A518C2" w:rsidRDefault="003B5845" w:rsidP="003B5845">
      <w:pPr>
        <w:rPr>
          <w:lang w:val="en-GB"/>
        </w:rPr>
      </w:pPr>
      <w:r w:rsidRPr="00A518C2">
        <w:rPr>
          <w:sz w:val="18"/>
          <w:szCs w:val="18"/>
          <w:lang w:val="en-GB"/>
        </w:rPr>
        <w:t>A ChangeDescription describes the implemented issues that are reason for the aggregating ItemVersion to be either an initial or successor version. A ChangeDescription can optionally define the person who has approved the change.</w:t>
      </w:r>
    </w:p>
    <w:p w14:paraId="1728E9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7D80CD" w14:textId="77777777" w:rsidTr="00617B3E">
        <w:tc>
          <w:tcPr>
            <w:tcW w:w="2013" w:type="dxa"/>
            <w:shd w:val="clear" w:color="auto" w:fill="auto"/>
            <w:tcMar>
              <w:top w:w="28" w:type="dxa"/>
              <w:left w:w="28" w:type="dxa"/>
              <w:bottom w:w="28" w:type="dxa"/>
              <w:right w:w="28" w:type="dxa"/>
            </w:tcMar>
          </w:tcPr>
          <w:p w14:paraId="1784979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B763D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07137E7" w14:textId="77777777" w:rsidTr="00617B3E">
        <w:tc>
          <w:tcPr>
            <w:tcW w:w="2013" w:type="dxa"/>
            <w:shd w:val="clear" w:color="auto" w:fill="auto"/>
            <w:tcMar>
              <w:top w:w="28" w:type="dxa"/>
              <w:left w:w="28" w:type="dxa"/>
              <w:bottom w:w="28" w:type="dxa"/>
              <w:right w:w="28" w:type="dxa"/>
            </w:tcMar>
          </w:tcPr>
          <w:p w14:paraId="5BC308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CA98B" w14:textId="77777777" w:rsidR="003B5845" w:rsidRPr="004A00BD" w:rsidRDefault="003B5845" w:rsidP="00617B3E">
            <w:pPr>
              <w:rPr>
                <w:sz w:val="22"/>
              </w:rPr>
            </w:pPr>
          </w:p>
        </w:tc>
      </w:tr>
      <w:tr w:rsidR="003B5845" w:rsidRPr="008359F5" w14:paraId="10D8AF3C" w14:textId="77777777" w:rsidTr="00617B3E">
        <w:tc>
          <w:tcPr>
            <w:tcW w:w="2013" w:type="dxa"/>
            <w:shd w:val="clear" w:color="auto" w:fill="auto"/>
            <w:tcMar>
              <w:top w:w="28" w:type="dxa"/>
              <w:left w:w="28" w:type="dxa"/>
              <w:bottom w:w="28" w:type="dxa"/>
              <w:right w:w="28" w:type="dxa"/>
            </w:tcMar>
          </w:tcPr>
          <w:p w14:paraId="327A5C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7140B" w14:textId="77777777" w:rsidR="003B5845" w:rsidRPr="000437C1" w:rsidRDefault="003B5845" w:rsidP="00617B3E">
            <w:pPr>
              <w:pStyle w:val="SmallStandard"/>
            </w:pPr>
            <w:r>
              <w:t>false</w:t>
            </w:r>
          </w:p>
        </w:tc>
      </w:tr>
    </w:tbl>
    <w:p w14:paraId="63C73DF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46078E" w14:textId="77777777" w:rsidTr="00617B3E">
        <w:tc>
          <w:tcPr>
            <w:tcW w:w="2013" w:type="dxa"/>
            <w:shd w:val="clear" w:color="auto" w:fill="auto"/>
            <w:tcMar>
              <w:top w:w="28" w:type="dxa"/>
              <w:left w:w="28" w:type="dxa"/>
              <w:bottom w:w="28" w:type="dxa"/>
              <w:right w:w="28" w:type="dxa"/>
            </w:tcMar>
          </w:tcPr>
          <w:p w14:paraId="6DA18D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D0170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F0FF0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776AB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78BD65B" w14:textId="77777777" w:rsidTr="00617B3E">
        <w:tc>
          <w:tcPr>
            <w:tcW w:w="2013" w:type="dxa"/>
            <w:shd w:val="clear" w:color="auto" w:fill="auto"/>
            <w:tcMar>
              <w:top w:w="28" w:type="dxa"/>
              <w:left w:w="28" w:type="dxa"/>
              <w:bottom w:w="28" w:type="dxa"/>
              <w:right w:w="28" w:type="dxa"/>
            </w:tcMar>
          </w:tcPr>
          <w:p w14:paraId="329CD65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D67B2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3E601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F8B6DC" w14:textId="77777777" w:rsidR="003B5845" w:rsidRPr="004A00BD" w:rsidRDefault="003B5845" w:rsidP="00617B3E">
            <w:pPr>
              <w:jc w:val="left"/>
              <w:rPr>
                <w:sz w:val="22"/>
              </w:rPr>
            </w:pPr>
            <w:r w:rsidRPr="004A00BD">
              <w:rPr>
                <w:sz w:val="16"/>
                <w:szCs w:val="16"/>
                <w:lang w:val="en-GB"/>
              </w:rPr>
              <w:t xml:space="preserve">Specifies an identifier for the ChangeDescription. This can be the ID of a change order or an ID which indicates model upgrading. </w:t>
            </w:r>
            <w:r w:rsidRPr="004A00BD">
              <w:rPr>
                <w:sz w:val="16"/>
                <w:szCs w:val="16"/>
              </w:rPr>
              <w:t>(see KBLFRM-249)</w:t>
            </w:r>
          </w:p>
        </w:tc>
      </w:tr>
      <w:tr w:rsidR="003B5845" w:rsidRPr="004A00BD" w14:paraId="6B67D773" w14:textId="77777777" w:rsidTr="00617B3E">
        <w:tc>
          <w:tcPr>
            <w:tcW w:w="2013" w:type="dxa"/>
            <w:shd w:val="clear" w:color="auto" w:fill="auto"/>
            <w:tcMar>
              <w:top w:w="28" w:type="dxa"/>
              <w:left w:w="28" w:type="dxa"/>
              <w:bottom w:w="28" w:type="dxa"/>
              <w:right w:w="28" w:type="dxa"/>
            </w:tcMar>
          </w:tcPr>
          <w:p w14:paraId="4AAB695A" w14:textId="77777777" w:rsidR="003B5845" w:rsidRPr="00620BBE" w:rsidRDefault="003B5845" w:rsidP="00617B3E">
            <w:pPr>
              <w:pStyle w:val="SmallStandard"/>
            </w:pPr>
            <w:r w:rsidRPr="00620BBE">
              <w:t>label</w:t>
            </w:r>
          </w:p>
        </w:tc>
        <w:tc>
          <w:tcPr>
            <w:tcW w:w="1559" w:type="dxa"/>
            <w:shd w:val="clear" w:color="auto" w:fill="auto"/>
            <w:tcMar>
              <w:top w:w="28" w:type="dxa"/>
              <w:left w:w="28" w:type="dxa"/>
              <w:bottom w:w="28" w:type="dxa"/>
              <w:right w:w="28" w:type="dxa"/>
            </w:tcMar>
          </w:tcPr>
          <w:p w14:paraId="2CF58B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E6ED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B9B3" w14:textId="77777777" w:rsidR="003B5845" w:rsidRPr="004A00BD" w:rsidRDefault="003B5845" w:rsidP="00617B3E">
            <w:pPr>
              <w:jc w:val="left"/>
              <w:rPr>
                <w:sz w:val="22"/>
                <w:lang w:val="en-GB"/>
              </w:rPr>
            </w:pPr>
            <w:r w:rsidRPr="004A00BD">
              <w:rPr>
                <w:sz w:val="16"/>
                <w:szCs w:val="16"/>
                <w:lang w:val="en-GB"/>
              </w:rPr>
              <w:t>Specifies the label of the change on a drawing for example. If more than one change is issued with one ItemVersion (e.g. change 0001, 0002), in some cases the different changes are labelled on the drawing (e.g. A, B, C).</w:t>
            </w:r>
          </w:p>
        </w:tc>
      </w:tr>
      <w:tr w:rsidR="003B5845" w:rsidRPr="004A00BD" w14:paraId="2D1113BD" w14:textId="77777777" w:rsidTr="00617B3E">
        <w:tc>
          <w:tcPr>
            <w:tcW w:w="2013" w:type="dxa"/>
            <w:shd w:val="clear" w:color="auto" w:fill="auto"/>
            <w:tcMar>
              <w:top w:w="28" w:type="dxa"/>
              <w:left w:w="28" w:type="dxa"/>
              <w:bottom w:w="28" w:type="dxa"/>
              <w:right w:w="28" w:type="dxa"/>
            </w:tcMar>
          </w:tcPr>
          <w:p w14:paraId="09C1454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68C4B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F37689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BB5808A" w14:textId="77777777" w:rsidR="003B5845" w:rsidRPr="004A00BD" w:rsidRDefault="003B5845" w:rsidP="00617B3E">
            <w:pPr>
              <w:jc w:val="left"/>
              <w:rPr>
                <w:sz w:val="22"/>
                <w:lang w:val="en-GB"/>
              </w:rPr>
            </w:pPr>
            <w:r w:rsidRPr="004A00BD">
              <w:rPr>
                <w:sz w:val="16"/>
                <w:szCs w:val="16"/>
                <w:lang w:val="en-GB"/>
              </w:rPr>
              <w:t>Specifies additional, human readable, information about the ChangeDescription.</w:t>
            </w:r>
          </w:p>
        </w:tc>
      </w:tr>
      <w:tr w:rsidR="003B5845" w:rsidRPr="004A00BD" w14:paraId="2662B322" w14:textId="77777777" w:rsidTr="00617B3E">
        <w:tc>
          <w:tcPr>
            <w:tcW w:w="2013" w:type="dxa"/>
            <w:shd w:val="clear" w:color="auto" w:fill="auto"/>
            <w:tcMar>
              <w:top w:w="28" w:type="dxa"/>
              <w:left w:w="28" w:type="dxa"/>
              <w:bottom w:w="28" w:type="dxa"/>
              <w:right w:w="28" w:type="dxa"/>
            </w:tcMar>
          </w:tcPr>
          <w:p w14:paraId="032EF8D4" w14:textId="77777777" w:rsidR="003B5845" w:rsidRPr="00620BBE" w:rsidRDefault="003B5845" w:rsidP="00617B3E">
            <w:pPr>
              <w:pStyle w:val="SmallStandard"/>
            </w:pPr>
            <w:r w:rsidRPr="00620BBE">
              <w:t>approver</w:t>
            </w:r>
          </w:p>
        </w:tc>
        <w:tc>
          <w:tcPr>
            <w:tcW w:w="1559" w:type="dxa"/>
            <w:shd w:val="clear" w:color="auto" w:fill="auto"/>
            <w:tcMar>
              <w:top w:w="28" w:type="dxa"/>
              <w:left w:w="28" w:type="dxa"/>
              <w:bottom w:w="28" w:type="dxa"/>
              <w:right w:w="28" w:type="dxa"/>
            </w:tcMar>
          </w:tcPr>
          <w:p w14:paraId="3C0C953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9C51B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B52BEC" w14:textId="77777777" w:rsidR="003B5845" w:rsidRPr="004A00BD" w:rsidRDefault="003B5845" w:rsidP="00617B3E">
            <w:pPr>
              <w:jc w:val="left"/>
              <w:rPr>
                <w:sz w:val="22"/>
                <w:lang w:val="en-GB"/>
              </w:rPr>
            </w:pPr>
            <w:r w:rsidRPr="004A00BD">
              <w:rPr>
                <w:sz w:val="16"/>
                <w:szCs w:val="16"/>
                <w:lang w:val="en-GB"/>
              </w:rPr>
              <w:t>Specifies the person who has approved the change.</w:t>
            </w:r>
          </w:p>
        </w:tc>
      </w:tr>
      <w:tr w:rsidR="003B5845" w:rsidRPr="004A00BD" w14:paraId="6268F07F" w14:textId="77777777" w:rsidTr="00617B3E">
        <w:tc>
          <w:tcPr>
            <w:tcW w:w="2013" w:type="dxa"/>
            <w:shd w:val="clear" w:color="auto" w:fill="auto"/>
            <w:tcMar>
              <w:top w:w="28" w:type="dxa"/>
              <w:left w:w="28" w:type="dxa"/>
              <w:bottom w:w="28" w:type="dxa"/>
              <w:right w:w="28" w:type="dxa"/>
            </w:tcMar>
          </w:tcPr>
          <w:p w14:paraId="337EF43F" w14:textId="77777777" w:rsidR="003B5845" w:rsidRPr="00620BBE" w:rsidRDefault="003B5845" w:rsidP="00617B3E">
            <w:pPr>
              <w:pStyle w:val="SmallStandard"/>
            </w:pPr>
            <w:r w:rsidRPr="00620BBE">
              <w:t>changeDate</w:t>
            </w:r>
          </w:p>
        </w:tc>
        <w:tc>
          <w:tcPr>
            <w:tcW w:w="1559" w:type="dxa"/>
            <w:shd w:val="clear" w:color="auto" w:fill="auto"/>
            <w:tcMar>
              <w:top w:w="28" w:type="dxa"/>
              <w:left w:w="28" w:type="dxa"/>
              <w:bottom w:w="28" w:type="dxa"/>
              <w:right w:w="28" w:type="dxa"/>
            </w:tcMar>
          </w:tcPr>
          <w:p w14:paraId="286CE703"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4E71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0CB42C" w14:textId="77777777" w:rsidR="003B5845" w:rsidRPr="004A00BD" w:rsidRDefault="003B5845" w:rsidP="00617B3E">
            <w:pPr>
              <w:jc w:val="left"/>
              <w:rPr>
                <w:sz w:val="22"/>
                <w:lang w:val="en-GB"/>
              </w:rPr>
            </w:pPr>
            <w:r w:rsidRPr="004A00BD">
              <w:rPr>
                <w:sz w:val="16"/>
                <w:szCs w:val="16"/>
                <w:lang w:val="en-GB"/>
              </w:rPr>
              <w:t>Specifies the date when the change was performed.</w:t>
            </w:r>
          </w:p>
        </w:tc>
      </w:tr>
      <w:tr w:rsidR="003B5845" w:rsidRPr="004A00BD" w14:paraId="7A565D64" w14:textId="77777777" w:rsidTr="00617B3E">
        <w:tc>
          <w:tcPr>
            <w:tcW w:w="2013" w:type="dxa"/>
            <w:shd w:val="clear" w:color="auto" w:fill="auto"/>
            <w:tcMar>
              <w:top w:w="28" w:type="dxa"/>
              <w:left w:w="28" w:type="dxa"/>
              <w:bottom w:w="28" w:type="dxa"/>
              <w:right w:w="28" w:type="dxa"/>
            </w:tcMar>
          </w:tcPr>
          <w:p w14:paraId="6EDF2348"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0159779F"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604EC8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812432" w14:textId="77777777" w:rsidR="003B5845" w:rsidRPr="004A00BD" w:rsidRDefault="003B5845" w:rsidP="00617B3E">
            <w:pPr>
              <w:jc w:val="left"/>
              <w:rPr>
                <w:sz w:val="22"/>
                <w:lang w:val="en-GB"/>
              </w:rPr>
            </w:pPr>
            <w:r w:rsidRPr="004A00BD">
              <w:rPr>
                <w:sz w:val="16"/>
                <w:szCs w:val="16"/>
                <w:lang w:val="en-GB"/>
              </w:rPr>
              <w:t>Specifies the design engineer who is/was responsible to perform the change.</w:t>
            </w:r>
          </w:p>
        </w:tc>
      </w:tr>
      <w:tr w:rsidR="003B5845" w:rsidRPr="006675E2" w14:paraId="1DC40761" w14:textId="77777777" w:rsidTr="00617B3E">
        <w:tc>
          <w:tcPr>
            <w:tcW w:w="2013" w:type="dxa"/>
            <w:shd w:val="clear" w:color="auto" w:fill="auto"/>
            <w:tcMar>
              <w:top w:w="28" w:type="dxa"/>
              <w:left w:w="28" w:type="dxa"/>
              <w:bottom w:w="28" w:type="dxa"/>
              <w:right w:w="28" w:type="dxa"/>
            </w:tcMar>
          </w:tcPr>
          <w:p w14:paraId="5E49AD41" w14:textId="77777777" w:rsidR="003B5845" w:rsidRPr="00620BBE" w:rsidRDefault="003B5845" w:rsidP="00617B3E">
            <w:pPr>
              <w:pStyle w:val="SmallStandard"/>
            </w:pPr>
            <w:r w:rsidRPr="00620BBE">
              <w:t>relatedChangeRequest</w:t>
            </w:r>
          </w:p>
        </w:tc>
        <w:tc>
          <w:tcPr>
            <w:tcW w:w="1559" w:type="dxa"/>
            <w:shd w:val="clear" w:color="auto" w:fill="auto"/>
            <w:tcMar>
              <w:top w:w="28" w:type="dxa"/>
              <w:left w:w="28" w:type="dxa"/>
              <w:bottom w:w="28" w:type="dxa"/>
              <w:right w:w="28" w:type="dxa"/>
            </w:tcMar>
          </w:tcPr>
          <w:p w14:paraId="4B886E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F2E7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B93F73" w14:textId="77777777" w:rsidR="003B5845" w:rsidRPr="004A00BD" w:rsidRDefault="003B5845" w:rsidP="00617B3E">
            <w:pPr>
              <w:jc w:val="left"/>
              <w:rPr>
                <w:sz w:val="22"/>
              </w:rPr>
            </w:pPr>
            <w:r w:rsidRPr="004A00BD">
              <w:rPr>
                <w:sz w:val="16"/>
                <w:szCs w:val="16"/>
                <w:lang w:val="en-GB"/>
              </w:rPr>
              <w:t xml:space="preserve">Specifies the identification of a corresponding change request. </w:t>
            </w:r>
            <w:r w:rsidRPr="004A00BD">
              <w:rPr>
                <w:sz w:val="16"/>
                <w:szCs w:val="16"/>
              </w:rPr>
              <w:t>(see KBLFRM-249)</w:t>
            </w:r>
          </w:p>
        </w:tc>
      </w:tr>
    </w:tbl>
    <w:p w14:paraId="045BDD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672A3D9" w14:textId="77777777" w:rsidTr="00617B3E">
        <w:tc>
          <w:tcPr>
            <w:tcW w:w="2296" w:type="dxa"/>
            <w:gridSpan w:val="2"/>
            <w:shd w:val="clear" w:color="auto" w:fill="auto"/>
          </w:tcPr>
          <w:p w14:paraId="5350E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303E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2DF95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13562E" w14:textId="77777777" w:rsidTr="00617B3E">
        <w:tc>
          <w:tcPr>
            <w:tcW w:w="1588" w:type="dxa"/>
            <w:shd w:val="clear" w:color="auto" w:fill="auto"/>
          </w:tcPr>
          <w:p w14:paraId="17048E1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4CC663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07A45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DAE3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55BB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146F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9E1168" w14:textId="77777777" w:rsidTr="00617B3E">
        <w:tc>
          <w:tcPr>
            <w:tcW w:w="1588" w:type="dxa"/>
            <w:shd w:val="clear" w:color="auto" w:fill="auto"/>
          </w:tcPr>
          <w:p w14:paraId="48DE2310" w14:textId="77777777" w:rsidR="003B5845" w:rsidRPr="00634625" w:rsidRDefault="003B5845" w:rsidP="00617B3E">
            <w:pPr>
              <w:pStyle w:val="SmallStandard"/>
            </w:pPr>
            <w:r>
              <w:t>SheetOrChapter</w:t>
            </w:r>
          </w:p>
        </w:tc>
        <w:tc>
          <w:tcPr>
            <w:tcW w:w="708" w:type="dxa"/>
            <w:shd w:val="clear" w:color="auto" w:fill="auto"/>
          </w:tcPr>
          <w:p w14:paraId="0CF3FC6D" w14:textId="77777777" w:rsidR="003B5845" w:rsidRPr="00D331EF" w:rsidRDefault="003B5845" w:rsidP="00617B3E">
            <w:pPr>
              <w:pStyle w:val="SmallStandard"/>
            </w:pPr>
            <w:r w:rsidRPr="00D01517">
              <w:t>0..1</w:t>
            </w:r>
          </w:p>
        </w:tc>
        <w:tc>
          <w:tcPr>
            <w:tcW w:w="1560" w:type="dxa"/>
            <w:shd w:val="clear" w:color="auto" w:fill="auto"/>
          </w:tcPr>
          <w:p w14:paraId="07278C63" w14:textId="77777777" w:rsidR="003B5845" w:rsidRPr="00132C43" w:rsidRDefault="003B5845" w:rsidP="00617B3E">
            <w:pPr>
              <w:pStyle w:val="SmallStandard"/>
            </w:pPr>
            <w:r>
              <w:t>changeDescription</w:t>
            </w:r>
          </w:p>
        </w:tc>
        <w:tc>
          <w:tcPr>
            <w:tcW w:w="708" w:type="dxa"/>
            <w:shd w:val="clear" w:color="auto" w:fill="auto"/>
          </w:tcPr>
          <w:p w14:paraId="13415A94" w14:textId="77777777" w:rsidR="003B5845" w:rsidRPr="00D331EF" w:rsidRDefault="003B5845" w:rsidP="00617B3E">
            <w:pPr>
              <w:pStyle w:val="SmallStandard"/>
            </w:pPr>
            <w:r w:rsidRPr="00D01517">
              <w:t>0..*</w:t>
            </w:r>
          </w:p>
        </w:tc>
        <w:tc>
          <w:tcPr>
            <w:tcW w:w="567" w:type="dxa"/>
            <w:shd w:val="clear" w:color="auto" w:fill="auto"/>
          </w:tcPr>
          <w:p w14:paraId="4D3CA479" w14:textId="77777777" w:rsidR="003B5845" w:rsidRDefault="003B5845" w:rsidP="00617B3E">
            <w:pPr>
              <w:pStyle w:val="SmallStandard"/>
            </w:pPr>
            <w:r>
              <w:t>Y</w:t>
            </w:r>
          </w:p>
        </w:tc>
        <w:tc>
          <w:tcPr>
            <w:tcW w:w="3969" w:type="dxa"/>
            <w:shd w:val="clear" w:color="auto" w:fill="auto"/>
          </w:tcPr>
          <w:p w14:paraId="2A7EA574" w14:textId="77777777" w:rsidR="003B5845" w:rsidRDefault="003B5845" w:rsidP="00617B3E">
            <w:pPr>
              <w:pStyle w:val="SmallStandard"/>
            </w:pPr>
            <w:r w:rsidRPr="00491287">
              <w:t>Specifies the change history of the SheetOrChapter.</w:t>
            </w:r>
          </w:p>
        </w:tc>
      </w:tr>
      <w:tr w:rsidR="003B5845" w:rsidRPr="004A00BD" w14:paraId="23C2BF4C" w14:textId="77777777" w:rsidTr="00617B3E">
        <w:tc>
          <w:tcPr>
            <w:tcW w:w="1588" w:type="dxa"/>
            <w:shd w:val="clear" w:color="auto" w:fill="auto"/>
          </w:tcPr>
          <w:p w14:paraId="660E9A72" w14:textId="77777777" w:rsidR="003B5845" w:rsidRPr="00634625" w:rsidRDefault="003B5845" w:rsidP="00617B3E">
            <w:pPr>
              <w:pStyle w:val="SmallStandard"/>
            </w:pPr>
            <w:r>
              <w:t>ItemVersion</w:t>
            </w:r>
          </w:p>
        </w:tc>
        <w:tc>
          <w:tcPr>
            <w:tcW w:w="708" w:type="dxa"/>
            <w:shd w:val="clear" w:color="auto" w:fill="auto"/>
          </w:tcPr>
          <w:p w14:paraId="5947F52F" w14:textId="77777777" w:rsidR="003B5845" w:rsidRPr="00D331EF" w:rsidRDefault="003B5845" w:rsidP="00617B3E">
            <w:pPr>
              <w:pStyle w:val="SmallStandard"/>
            </w:pPr>
            <w:r w:rsidRPr="00D01517">
              <w:t>0..1</w:t>
            </w:r>
          </w:p>
        </w:tc>
        <w:tc>
          <w:tcPr>
            <w:tcW w:w="1560" w:type="dxa"/>
            <w:shd w:val="clear" w:color="auto" w:fill="auto"/>
          </w:tcPr>
          <w:p w14:paraId="3895E9E3" w14:textId="77777777" w:rsidR="003B5845" w:rsidRPr="00132C43" w:rsidRDefault="003B5845" w:rsidP="00617B3E">
            <w:pPr>
              <w:pStyle w:val="SmallStandard"/>
            </w:pPr>
            <w:r>
              <w:t>changeDescription</w:t>
            </w:r>
          </w:p>
        </w:tc>
        <w:tc>
          <w:tcPr>
            <w:tcW w:w="708" w:type="dxa"/>
            <w:shd w:val="clear" w:color="auto" w:fill="auto"/>
          </w:tcPr>
          <w:p w14:paraId="6A3A6CD3" w14:textId="77777777" w:rsidR="003B5845" w:rsidRPr="00D331EF" w:rsidRDefault="003B5845" w:rsidP="00617B3E">
            <w:pPr>
              <w:pStyle w:val="SmallStandard"/>
            </w:pPr>
            <w:r w:rsidRPr="00D01517">
              <w:t>0..*</w:t>
            </w:r>
          </w:p>
        </w:tc>
        <w:tc>
          <w:tcPr>
            <w:tcW w:w="567" w:type="dxa"/>
            <w:shd w:val="clear" w:color="auto" w:fill="auto"/>
          </w:tcPr>
          <w:p w14:paraId="5E6DBFCE" w14:textId="77777777" w:rsidR="003B5845" w:rsidRDefault="003B5845" w:rsidP="00617B3E">
            <w:pPr>
              <w:pStyle w:val="SmallStandard"/>
            </w:pPr>
            <w:r>
              <w:t>Y</w:t>
            </w:r>
          </w:p>
        </w:tc>
        <w:tc>
          <w:tcPr>
            <w:tcW w:w="3969" w:type="dxa"/>
            <w:shd w:val="clear" w:color="auto" w:fill="auto"/>
          </w:tcPr>
          <w:p w14:paraId="336423EB" w14:textId="77777777" w:rsidR="003B5845" w:rsidRDefault="003B5845" w:rsidP="00617B3E">
            <w:pPr>
              <w:pStyle w:val="SmallStandard"/>
            </w:pPr>
            <w:r w:rsidRPr="00491287">
              <w:t xml:space="preserve">Specifies the change history of the ItemVersion. </w:t>
            </w:r>
          </w:p>
        </w:tc>
      </w:tr>
    </w:tbl>
    <w:p w14:paraId="013180A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7" w:name="_62c98ba2f190a95798b9a8143b07d46b"/>
      <w:r>
        <w:rPr>
          <w:lang w:val="en-GB"/>
        </w:rPr>
        <w:t>Contract</w:t>
      </w:r>
      <w:bookmarkEnd w:id="1337"/>
    </w:p>
    <w:p w14:paraId="63226448" w14:textId="77777777" w:rsidR="003B5845" w:rsidRPr="00A518C2" w:rsidRDefault="003B5845" w:rsidP="003B5845">
      <w:pPr>
        <w:rPr>
          <w:lang w:val="en-GB"/>
        </w:rPr>
      </w:pPr>
      <w:r w:rsidRPr="00A518C2">
        <w:rPr>
          <w:sz w:val="18"/>
          <w:szCs w:val="18"/>
          <w:lang w:val="en-GB"/>
        </w:rPr>
        <w:t>A Contract-instance describes the relationship between an ItemVersion-instance and a Company-instance additionally defining the role the company takes in reference to the ItemVersion.</w:t>
      </w:r>
    </w:p>
    <w:p w14:paraId="396E0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026C69" w14:textId="77777777" w:rsidTr="00617B3E">
        <w:tc>
          <w:tcPr>
            <w:tcW w:w="2013" w:type="dxa"/>
            <w:shd w:val="clear" w:color="auto" w:fill="auto"/>
            <w:tcMar>
              <w:top w:w="28" w:type="dxa"/>
              <w:left w:w="28" w:type="dxa"/>
              <w:bottom w:w="28" w:type="dxa"/>
              <w:right w:w="28" w:type="dxa"/>
            </w:tcMar>
          </w:tcPr>
          <w:p w14:paraId="4DE36B5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99A95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DDE1728" w14:textId="77777777" w:rsidTr="00617B3E">
        <w:tc>
          <w:tcPr>
            <w:tcW w:w="2013" w:type="dxa"/>
            <w:shd w:val="clear" w:color="auto" w:fill="auto"/>
            <w:tcMar>
              <w:top w:w="28" w:type="dxa"/>
              <w:left w:w="28" w:type="dxa"/>
              <w:bottom w:w="28" w:type="dxa"/>
              <w:right w:w="28" w:type="dxa"/>
            </w:tcMar>
          </w:tcPr>
          <w:p w14:paraId="3A05D1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3023E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630B0584" w14:textId="77777777" w:rsidTr="00617B3E">
        <w:tc>
          <w:tcPr>
            <w:tcW w:w="2013" w:type="dxa"/>
            <w:shd w:val="clear" w:color="auto" w:fill="auto"/>
            <w:tcMar>
              <w:top w:w="28" w:type="dxa"/>
              <w:left w:w="28" w:type="dxa"/>
              <w:bottom w:w="28" w:type="dxa"/>
              <w:right w:w="28" w:type="dxa"/>
            </w:tcMar>
          </w:tcPr>
          <w:p w14:paraId="3C2B22E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E631A2" w14:textId="77777777" w:rsidR="003B5845" w:rsidRPr="000437C1" w:rsidRDefault="003B5845" w:rsidP="00617B3E">
            <w:pPr>
              <w:pStyle w:val="SmallStandard"/>
            </w:pPr>
            <w:r>
              <w:t>false</w:t>
            </w:r>
          </w:p>
        </w:tc>
      </w:tr>
    </w:tbl>
    <w:p w14:paraId="38DF87D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4C936F" w14:textId="77777777" w:rsidTr="00617B3E">
        <w:tc>
          <w:tcPr>
            <w:tcW w:w="2013" w:type="dxa"/>
            <w:shd w:val="clear" w:color="auto" w:fill="auto"/>
            <w:tcMar>
              <w:top w:w="28" w:type="dxa"/>
              <w:left w:w="28" w:type="dxa"/>
              <w:bottom w:w="28" w:type="dxa"/>
              <w:right w:w="28" w:type="dxa"/>
            </w:tcMar>
          </w:tcPr>
          <w:p w14:paraId="726B63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C4C88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4E1AB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62D9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BB51A1A" w14:textId="77777777" w:rsidTr="00617B3E">
        <w:tc>
          <w:tcPr>
            <w:tcW w:w="2013" w:type="dxa"/>
            <w:shd w:val="clear" w:color="auto" w:fill="auto"/>
            <w:tcMar>
              <w:top w:w="28" w:type="dxa"/>
              <w:left w:w="28" w:type="dxa"/>
              <w:bottom w:w="28" w:type="dxa"/>
              <w:right w:w="28" w:type="dxa"/>
            </w:tcMar>
          </w:tcPr>
          <w:p w14:paraId="4EC0B9E1"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52A7BB3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C518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F3A53FF" w14:textId="77777777" w:rsidR="003B5845" w:rsidRPr="004A00BD" w:rsidRDefault="003B5845" w:rsidP="00617B3E">
            <w:pPr>
              <w:jc w:val="left"/>
              <w:rPr>
                <w:sz w:val="22"/>
                <w:lang w:val="en-GB"/>
              </w:rPr>
            </w:pPr>
            <w:r w:rsidRPr="004A00BD">
              <w:rPr>
                <w:sz w:val="16"/>
                <w:szCs w:val="16"/>
                <w:lang w:val="en-GB"/>
              </w:rPr>
              <w:t>Specifies the company which acts in the specified Role in the Contract Relationship.</w:t>
            </w:r>
          </w:p>
        </w:tc>
      </w:tr>
      <w:tr w:rsidR="003B5845" w:rsidRPr="006675E2" w14:paraId="01CC1609" w14:textId="77777777" w:rsidTr="00617B3E">
        <w:tc>
          <w:tcPr>
            <w:tcW w:w="2013" w:type="dxa"/>
            <w:shd w:val="clear" w:color="auto" w:fill="auto"/>
            <w:tcMar>
              <w:top w:w="28" w:type="dxa"/>
              <w:left w:w="28" w:type="dxa"/>
              <w:bottom w:w="28" w:type="dxa"/>
              <w:right w:w="28" w:type="dxa"/>
            </w:tcMar>
          </w:tcPr>
          <w:p w14:paraId="1DB747B1" w14:textId="77777777" w:rsidR="003B5845" w:rsidRPr="00620BBE" w:rsidRDefault="003B5845" w:rsidP="00617B3E">
            <w:pPr>
              <w:pStyle w:val="SmallStandard"/>
            </w:pPr>
            <w:r w:rsidRPr="00620BBE">
              <w:t>contractRole</w:t>
            </w:r>
          </w:p>
        </w:tc>
        <w:tc>
          <w:tcPr>
            <w:tcW w:w="1559" w:type="dxa"/>
            <w:shd w:val="clear" w:color="auto" w:fill="auto"/>
            <w:tcMar>
              <w:top w:w="28" w:type="dxa"/>
              <w:left w:w="28" w:type="dxa"/>
              <w:bottom w:w="28" w:type="dxa"/>
              <w:right w:w="28" w:type="dxa"/>
            </w:tcMar>
          </w:tcPr>
          <w:p w14:paraId="1B4608AD" w14:textId="77777777" w:rsidR="003B5845" w:rsidRPr="008359F5" w:rsidRDefault="003B5845" w:rsidP="00617B3E">
            <w:pPr>
              <w:pStyle w:val="SmallStandard"/>
            </w:pPr>
            <w:r w:rsidRPr="00D21799">
              <w:t>ContractRole</w:t>
            </w:r>
          </w:p>
        </w:tc>
        <w:tc>
          <w:tcPr>
            <w:tcW w:w="709" w:type="dxa"/>
            <w:shd w:val="clear" w:color="auto" w:fill="auto"/>
            <w:tcMar>
              <w:top w:w="28" w:type="dxa"/>
              <w:left w:w="28" w:type="dxa"/>
              <w:bottom w:w="28" w:type="dxa"/>
              <w:right w:w="28" w:type="dxa"/>
            </w:tcMar>
          </w:tcPr>
          <w:p w14:paraId="68C7913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1BBA6F" w14:textId="77777777" w:rsidR="003B5845" w:rsidRPr="004A00BD" w:rsidRDefault="003B5845" w:rsidP="00617B3E">
            <w:pPr>
              <w:jc w:val="left"/>
              <w:rPr>
                <w:sz w:val="22"/>
              </w:rPr>
            </w:pPr>
            <w:r w:rsidRPr="004A00BD">
              <w:rPr>
                <w:sz w:val="16"/>
                <w:szCs w:val="16"/>
                <w:lang w:val="en-GB"/>
              </w:rPr>
              <w:t xml:space="preserve">The role the company takes in reference to the associated ItemVersion. </w:t>
            </w:r>
            <w:r w:rsidRPr="004A00BD">
              <w:rPr>
                <w:sz w:val="16"/>
                <w:szCs w:val="16"/>
              </w:rPr>
              <w:t>Predefined are the values: OEM, Supplier and Manufacturer.</w:t>
            </w:r>
          </w:p>
        </w:tc>
      </w:tr>
    </w:tbl>
    <w:p w14:paraId="0D7605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9A5780" w14:textId="77777777" w:rsidTr="00617B3E">
        <w:tc>
          <w:tcPr>
            <w:tcW w:w="2296" w:type="dxa"/>
            <w:gridSpan w:val="2"/>
            <w:shd w:val="clear" w:color="auto" w:fill="auto"/>
          </w:tcPr>
          <w:p w14:paraId="03B81C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254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74993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BDF510" w14:textId="77777777" w:rsidTr="00617B3E">
        <w:tc>
          <w:tcPr>
            <w:tcW w:w="1588" w:type="dxa"/>
            <w:shd w:val="clear" w:color="auto" w:fill="auto"/>
          </w:tcPr>
          <w:p w14:paraId="681B88D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5C80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A999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817C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92D9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9F8B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2A6396" w14:textId="77777777" w:rsidTr="00617B3E">
        <w:tc>
          <w:tcPr>
            <w:tcW w:w="1588" w:type="dxa"/>
            <w:shd w:val="clear" w:color="auto" w:fill="auto"/>
          </w:tcPr>
          <w:p w14:paraId="3A6F4DC4" w14:textId="77777777" w:rsidR="003B5845" w:rsidRPr="00634625" w:rsidRDefault="003B5845" w:rsidP="00617B3E">
            <w:pPr>
              <w:pStyle w:val="SmallStandard"/>
            </w:pPr>
            <w:r>
              <w:t>ItemVersion</w:t>
            </w:r>
          </w:p>
        </w:tc>
        <w:tc>
          <w:tcPr>
            <w:tcW w:w="708" w:type="dxa"/>
            <w:shd w:val="clear" w:color="auto" w:fill="auto"/>
          </w:tcPr>
          <w:p w14:paraId="5B0721B5" w14:textId="77777777" w:rsidR="003B5845" w:rsidRPr="00D331EF" w:rsidRDefault="003B5845" w:rsidP="00617B3E">
            <w:pPr>
              <w:pStyle w:val="SmallStandard"/>
            </w:pPr>
            <w:r w:rsidRPr="00D01517">
              <w:t>0..*</w:t>
            </w:r>
          </w:p>
        </w:tc>
        <w:tc>
          <w:tcPr>
            <w:tcW w:w="1560" w:type="dxa"/>
            <w:shd w:val="clear" w:color="auto" w:fill="auto"/>
          </w:tcPr>
          <w:p w14:paraId="3BA4FDDD" w14:textId="77777777" w:rsidR="003B5845" w:rsidRPr="00132C43" w:rsidRDefault="003B5845" w:rsidP="00617B3E">
            <w:pPr>
              <w:pStyle w:val="SmallStandard"/>
            </w:pPr>
            <w:r>
              <w:t>contract</w:t>
            </w:r>
          </w:p>
        </w:tc>
        <w:tc>
          <w:tcPr>
            <w:tcW w:w="708" w:type="dxa"/>
            <w:shd w:val="clear" w:color="auto" w:fill="auto"/>
          </w:tcPr>
          <w:p w14:paraId="43ABCA59" w14:textId="77777777" w:rsidR="003B5845" w:rsidRPr="00D331EF" w:rsidRDefault="003B5845" w:rsidP="00617B3E">
            <w:pPr>
              <w:pStyle w:val="SmallStandard"/>
            </w:pPr>
            <w:r w:rsidRPr="00D01517">
              <w:t>0..*</w:t>
            </w:r>
          </w:p>
        </w:tc>
        <w:tc>
          <w:tcPr>
            <w:tcW w:w="567" w:type="dxa"/>
            <w:shd w:val="clear" w:color="auto" w:fill="auto"/>
          </w:tcPr>
          <w:p w14:paraId="307E819D" w14:textId="77777777" w:rsidR="003B5845" w:rsidRPr="00D331EF" w:rsidRDefault="003B5845" w:rsidP="00617B3E">
            <w:pPr>
              <w:pStyle w:val="SmallStandard"/>
            </w:pPr>
            <w:r>
              <w:t>N</w:t>
            </w:r>
          </w:p>
        </w:tc>
        <w:tc>
          <w:tcPr>
            <w:tcW w:w="3969" w:type="dxa"/>
            <w:shd w:val="clear" w:color="auto" w:fill="auto"/>
          </w:tcPr>
          <w:p w14:paraId="003F303E" w14:textId="77777777" w:rsidR="003B5845" w:rsidRDefault="003B5845" w:rsidP="00617B3E">
            <w:pPr>
              <w:pStyle w:val="SmallStandard"/>
            </w:pPr>
            <w:r w:rsidRPr="00491287">
              <w:t>References the contracts that apply to an ItemVersion.</w:t>
            </w:r>
          </w:p>
        </w:tc>
      </w:tr>
      <w:tr w:rsidR="003B5845" w:rsidRPr="004A00BD" w14:paraId="7F1B223E" w14:textId="77777777" w:rsidTr="00617B3E">
        <w:tc>
          <w:tcPr>
            <w:tcW w:w="1588" w:type="dxa"/>
            <w:shd w:val="clear" w:color="auto" w:fill="auto"/>
          </w:tcPr>
          <w:p w14:paraId="5C3B39A6" w14:textId="77777777" w:rsidR="003B5845" w:rsidRPr="00634625" w:rsidRDefault="003B5845" w:rsidP="00617B3E">
            <w:pPr>
              <w:pStyle w:val="SmallStandard"/>
            </w:pPr>
            <w:r>
              <w:t>VecContent</w:t>
            </w:r>
          </w:p>
        </w:tc>
        <w:tc>
          <w:tcPr>
            <w:tcW w:w="708" w:type="dxa"/>
            <w:shd w:val="clear" w:color="auto" w:fill="auto"/>
          </w:tcPr>
          <w:p w14:paraId="671F7A70" w14:textId="77777777" w:rsidR="003B5845" w:rsidRPr="00D331EF" w:rsidRDefault="003B5845" w:rsidP="00617B3E">
            <w:pPr>
              <w:pStyle w:val="SmallStandard"/>
            </w:pPr>
            <w:r w:rsidRPr="00D01517">
              <w:t>1</w:t>
            </w:r>
          </w:p>
        </w:tc>
        <w:tc>
          <w:tcPr>
            <w:tcW w:w="1560" w:type="dxa"/>
            <w:shd w:val="clear" w:color="auto" w:fill="auto"/>
          </w:tcPr>
          <w:p w14:paraId="3DA904A3" w14:textId="77777777" w:rsidR="003B5845" w:rsidRPr="00132C43" w:rsidRDefault="003B5845" w:rsidP="00617B3E">
            <w:pPr>
              <w:pStyle w:val="SmallStandard"/>
            </w:pPr>
            <w:r>
              <w:t>contract</w:t>
            </w:r>
          </w:p>
        </w:tc>
        <w:tc>
          <w:tcPr>
            <w:tcW w:w="708" w:type="dxa"/>
            <w:shd w:val="clear" w:color="auto" w:fill="auto"/>
          </w:tcPr>
          <w:p w14:paraId="1823B4EA" w14:textId="77777777" w:rsidR="003B5845" w:rsidRPr="00D331EF" w:rsidRDefault="003B5845" w:rsidP="00617B3E">
            <w:pPr>
              <w:pStyle w:val="SmallStandard"/>
            </w:pPr>
            <w:r w:rsidRPr="00D01517">
              <w:t>0..*</w:t>
            </w:r>
          </w:p>
        </w:tc>
        <w:tc>
          <w:tcPr>
            <w:tcW w:w="567" w:type="dxa"/>
            <w:shd w:val="clear" w:color="auto" w:fill="auto"/>
          </w:tcPr>
          <w:p w14:paraId="2CE0245D" w14:textId="77777777" w:rsidR="003B5845" w:rsidRDefault="003B5845" w:rsidP="00617B3E">
            <w:pPr>
              <w:pStyle w:val="SmallStandard"/>
            </w:pPr>
            <w:r>
              <w:t>Y</w:t>
            </w:r>
          </w:p>
        </w:tc>
        <w:tc>
          <w:tcPr>
            <w:tcW w:w="3969" w:type="dxa"/>
            <w:shd w:val="clear" w:color="auto" w:fill="auto"/>
          </w:tcPr>
          <w:p w14:paraId="2DDFD5D5" w14:textId="77777777" w:rsidR="003B5845" w:rsidRDefault="003B5845" w:rsidP="00617B3E">
            <w:pPr>
              <w:pStyle w:val="SmallStandard"/>
            </w:pPr>
            <w:r w:rsidRPr="00491287">
              <w:t xml:space="preserve">Specifies the contracts used in the VEC-file. </w:t>
            </w:r>
          </w:p>
        </w:tc>
      </w:tr>
    </w:tbl>
    <w:p w14:paraId="4EFDAAD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8" w:name="_ba6839578e1fabb2917cdc9881dd87de"/>
      <w:r>
        <w:rPr>
          <w:lang w:val="en-GB"/>
        </w:rPr>
        <w:t>CopyrightInformation</w:t>
      </w:r>
      <w:bookmarkEnd w:id="1338"/>
    </w:p>
    <w:p w14:paraId="7490FAB6" w14:textId="77777777" w:rsidR="003B5845" w:rsidRPr="00A518C2" w:rsidRDefault="003B5845" w:rsidP="003B5845">
      <w:pPr>
        <w:rPr>
          <w:lang w:val="en-GB"/>
        </w:rPr>
      </w:pPr>
      <w:r w:rsidRPr="00A518C2">
        <w:rPr>
          <w:sz w:val="18"/>
          <w:szCs w:val="18"/>
          <w:lang w:val="en-GB"/>
        </w:rPr>
        <w:t>A CopyrightInformation-instance specifies copyright information for one or more Items.</w:t>
      </w:r>
    </w:p>
    <w:p w14:paraId="78EEFF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F732C5" w14:textId="77777777" w:rsidTr="00617B3E">
        <w:tc>
          <w:tcPr>
            <w:tcW w:w="2013" w:type="dxa"/>
            <w:shd w:val="clear" w:color="auto" w:fill="auto"/>
            <w:tcMar>
              <w:top w:w="28" w:type="dxa"/>
              <w:left w:w="28" w:type="dxa"/>
              <w:bottom w:w="28" w:type="dxa"/>
              <w:right w:w="28" w:type="dxa"/>
            </w:tcMar>
          </w:tcPr>
          <w:p w14:paraId="03D8DD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BFED1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8A86D1E" w14:textId="77777777" w:rsidTr="00617B3E">
        <w:tc>
          <w:tcPr>
            <w:tcW w:w="2013" w:type="dxa"/>
            <w:shd w:val="clear" w:color="auto" w:fill="auto"/>
            <w:tcMar>
              <w:top w:w="28" w:type="dxa"/>
              <w:left w:w="28" w:type="dxa"/>
              <w:bottom w:w="28" w:type="dxa"/>
              <w:right w:w="28" w:type="dxa"/>
            </w:tcMar>
          </w:tcPr>
          <w:p w14:paraId="686377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A8AB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9A1622E" w14:textId="77777777" w:rsidTr="00617B3E">
        <w:tc>
          <w:tcPr>
            <w:tcW w:w="2013" w:type="dxa"/>
            <w:shd w:val="clear" w:color="auto" w:fill="auto"/>
            <w:tcMar>
              <w:top w:w="28" w:type="dxa"/>
              <w:left w:w="28" w:type="dxa"/>
              <w:bottom w:w="28" w:type="dxa"/>
              <w:right w:w="28" w:type="dxa"/>
            </w:tcMar>
          </w:tcPr>
          <w:p w14:paraId="406EDB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DB7842" w14:textId="77777777" w:rsidR="003B5845" w:rsidRPr="000437C1" w:rsidRDefault="003B5845" w:rsidP="00617B3E">
            <w:pPr>
              <w:pStyle w:val="SmallStandard"/>
            </w:pPr>
            <w:r>
              <w:t>false</w:t>
            </w:r>
          </w:p>
        </w:tc>
      </w:tr>
    </w:tbl>
    <w:p w14:paraId="7F404F4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BB38C" w14:textId="77777777" w:rsidTr="00617B3E">
        <w:tc>
          <w:tcPr>
            <w:tcW w:w="2013" w:type="dxa"/>
            <w:shd w:val="clear" w:color="auto" w:fill="auto"/>
            <w:tcMar>
              <w:top w:w="28" w:type="dxa"/>
              <w:left w:w="28" w:type="dxa"/>
              <w:bottom w:w="28" w:type="dxa"/>
              <w:right w:w="28" w:type="dxa"/>
            </w:tcMar>
          </w:tcPr>
          <w:p w14:paraId="612D7A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D1E24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E304F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41D6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A82281" w14:textId="77777777" w:rsidTr="00617B3E">
        <w:tc>
          <w:tcPr>
            <w:tcW w:w="2013" w:type="dxa"/>
            <w:shd w:val="clear" w:color="auto" w:fill="auto"/>
            <w:tcMar>
              <w:top w:w="28" w:type="dxa"/>
              <w:left w:w="28" w:type="dxa"/>
              <w:bottom w:w="28" w:type="dxa"/>
              <w:right w:w="28" w:type="dxa"/>
            </w:tcMar>
          </w:tcPr>
          <w:p w14:paraId="2D83D99A" w14:textId="77777777" w:rsidR="003B5845" w:rsidRPr="00620BBE" w:rsidRDefault="003B5845" w:rsidP="00617B3E">
            <w:pPr>
              <w:pStyle w:val="SmallStandard"/>
            </w:pPr>
            <w:r w:rsidRPr="00620BBE">
              <w:t>copyrightNote</w:t>
            </w:r>
          </w:p>
        </w:tc>
        <w:tc>
          <w:tcPr>
            <w:tcW w:w="1559" w:type="dxa"/>
            <w:shd w:val="clear" w:color="auto" w:fill="auto"/>
            <w:tcMar>
              <w:top w:w="28" w:type="dxa"/>
              <w:left w:w="28" w:type="dxa"/>
              <w:bottom w:w="28" w:type="dxa"/>
              <w:right w:w="28" w:type="dxa"/>
            </w:tcMar>
          </w:tcPr>
          <w:p w14:paraId="363FB75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5689E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94986B" w14:textId="77777777" w:rsidR="003B5845" w:rsidRPr="004A00BD" w:rsidRDefault="003B5845" w:rsidP="00617B3E">
            <w:pPr>
              <w:jc w:val="left"/>
              <w:rPr>
                <w:sz w:val="22"/>
                <w:lang w:val="en-GB"/>
              </w:rPr>
            </w:pPr>
            <w:r w:rsidRPr="004A00BD">
              <w:rPr>
                <w:sz w:val="16"/>
                <w:szCs w:val="16"/>
                <w:lang w:val="en-GB"/>
              </w:rPr>
              <w:t>An informal text which specifies copyright information.</w:t>
            </w:r>
          </w:p>
        </w:tc>
      </w:tr>
    </w:tbl>
    <w:p w14:paraId="31407C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D985C4" w14:textId="77777777" w:rsidTr="00617B3E">
        <w:tc>
          <w:tcPr>
            <w:tcW w:w="2296" w:type="dxa"/>
            <w:gridSpan w:val="2"/>
            <w:shd w:val="clear" w:color="auto" w:fill="auto"/>
          </w:tcPr>
          <w:p w14:paraId="11EEE8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556863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68D5A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C4E7E3" w14:textId="77777777" w:rsidTr="00617B3E">
        <w:tc>
          <w:tcPr>
            <w:tcW w:w="1588" w:type="dxa"/>
            <w:shd w:val="clear" w:color="auto" w:fill="auto"/>
          </w:tcPr>
          <w:p w14:paraId="4EED941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B56C85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507BD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C80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DD2A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A5DAB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95C24A2" w14:textId="77777777" w:rsidTr="00617B3E">
        <w:tc>
          <w:tcPr>
            <w:tcW w:w="1588" w:type="dxa"/>
            <w:shd w:val="clear" w:color="auto" w:fill="auto"/>
          </w:tcPr>
          <w:p w14:paraId="2200D2E6" w14:textId="77777777" w:rsidR="003B5845" w:rsidRPr="00634625" w:rsidRDefault="003B5845" w:rsidP="00617B3E">
            <w:pPr>
              <w:pStyle w:val="SmallStandard"/>
            </w:pPr>
            <w:r>
              <w:lastRenderedPageBreak/>
              <w:t>VecContent</w:t>
            </w:r>
          </w:p>
        </w:tc>
        <w:tc>
          <w:tcPr>
            <w:tcW w:w="708" w:type="dxa"/>
            <w:shd w:val="clear" w:color="auto" w:fill="auto"/>
          </w:tcPr>
          <w:p w14:paraId="14A77675" w14:textId="77777777" w:rsidR="003B5845" w:rsidRPr="00D331EF" w:rsidRDefault="003B5845" w:rsidP="00617B3E">
            <w:pPr>
              <w:pStyle w:val="SmallStandard"/>
            </w:pPr>
            <w:r w:rsidRPr="00D01517">
              <w:t>0..*</w:t>
            </w:r>
          </w:p>
        </w:tc>
        <w:tc>
          <w:tcPr>
            <w:tcW w:w="1560" w:type="dxa"/>
            <w:shd w:val="clear" w:color="auto" w:fill="auto"/>
          </w:tcPr>
          <w:p w14:paraId="7778231E" w14:textId="77777777" w:rsidR="003B5845" w:rsidRPr="00132C43" w:rsidRDefault="003B5845" w:rsidP="00617B3E">
            <w:pPr>
              <w:pStyle w:val="SmallStandard"/>
            </w:pPr>
            <w:r>
              <w:t>standardCopyrightInformation</w:t>
            </w:r>
          </w:p>
        </w:tc>
        <w:tc>
          <w:tcPr>
            <w:tcW w:w="708" w:type="dxa"/>
            <w:shd w:val="clear" w:color="auto" w:fill="auto"/>
          </w:tcPr>
          <w:p w14:paraId="56E83414" w14:textId="77777777" w:rsidR="003B5845" w:rsidRPr="00D331EF" w:rsidRDefault="003B5845" w:rsidP="00617B3E">
            <w:pPr>
              <w:pStyle w:val="SmallStandard"/>
            </w:pPr>
            <w:r w:rsidRPr="00D01517">
              <w:t>0..1</w:t>
            </w:r>
          </w:p>
        </w:tc>
        <w:tc>
          <w:tcPr>
            <w:tcW w:w="567" w:type="dxa"/>
            <w:shd w:val="clear" w:color="auto" w:fill="auto"/>
          </w:tcPr>
          <w:p w14:paraId="2522B89C" w14:textId="77777777" w:rsidR="003B5845" w:rsidRPr="00D331EF" w:rsidRDefault="003B5845" w:rsidP="00617B3E">
            <w:pPr>
              <w:pStyle w:val="SmallStandard"/>
            </w:pPr>
            <w:r>
              <w:t>N</w:t>
            </w:r>
          </w:p>
        </w:tc>
        <w:tc>
          <w:tcPr>
            <w:tcW w:w="3969" w:type="dxa"/>
            <w:shd w:val="clear" w:color="auto" w:fill="auto"/>
          </w:tcPr>
          <w:p w14:paraId="40110E3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0041C657" w14:textId="77777777" w:rsidTr="00617B3E">
        <w:tc>
          <w:tcPr>
            <w:tcW w:w="1588" w:type="dxa"/>
            <w:shd w:val="clear" w:color="auto" w:fill="auto"/>
          </w:tcPr>
          <w:p w14:paraId="0EF638F7" w14:textId="77777777" w:rsidR="003B5845" w:rsidRPr="00634625" w:rsidRDefault="003B5845" w:rsidP="00617B3E">
            <w:pPr>
              <w:pStyle w:val="SmallStandard"/>
            </w:pPr>
            <w:r>
              <w:t>VecContent</w:t>
            </w:r>
          </w:p>
        </w:tc>
        <w:tc>
          <w:tcPr>
            <w:tcW w:w="708" w:type="dxa"/>
            <w:shd w:val="clear" w:color="auto" w:fill="auto"/>
          </w:tcPr>
          <w:p w14:paraId="16F4149B" w14:textId="77777777" w:rsidR="003B5845" w:rsidRPr="00D331EF" w:rsidRDefault="003B5845" w:rsidP="00617B3E">
            <w:pPr>
              <w:pStyle w:val="SmallStandard"/>
            </w:pPr>
            <w:r w:rsidRPr="00D01517">
              <w:t>1</w:t>
            </w:r>
          </w:p>
        </w:tc>
        <w:tc>
          <w:tcPr>
            <w:tcW w:w="1560" w:type="dxa"/>
            <w:shd w:val="clear" w:color="auto" w:fill="auto"/>
          </w:tcPr>
          <w:p w14:paraId="2CC72C9E" w14:textId="77777777" w:rsidR="003B5845" w:rsidRPr="00132C43" w:rsidRDefault="003B5845" w:rsidP="00617B3E">
            <w:pPr>
              <w:pStyle w:val="SmallStandard"/>
            </w:pPr>
            <w:r>
              <w:t>copyrightInformation</w:t>
            </w:r>
          </w:p>
        </w:tc>
        <w:tc>
          <w:tcPr>
            <w:tcW w:w="708" w:type="dxa"/>
            <w:shd w:val="clear" w:color="auto" w:fill="auto"/>
          </w:tcPr>
          <w:p w14:paraId="7007669D" w14:textId="77777777" w:rsidR="003B5845" w:rsidRPr="00D331EF" w:rsidRDefault="003B5845" w:rsidP="00617B3E">
            <w:pPr>
              <w:pStyle w:val="SmallStandard"/>
            </w:pPr>
            <w:r w:rsidRPr="00D01517">
              <w:t>0..*</w:t>
            </w:r>
          </w:p>
        </w:tc>
        <w:tc>
          <w:tcPr>
            <w:tcW w:w="567" w:type="dxa"/>
            <w:shd w:val="clear" w:color="auto" w:fill="auto"/>
          </w:tcPr>
          <w:p w14:paraId="66F87E3C" w14:textId="77777777" w:rsidR="003B5845" w:rsidRDefault="003B5845" w:rsidP="00617B3E">
            <w:pPr>
              <w:pStyle w:val="SmallStandard"/>
            </w:pPr>
            <w:r>
              <w:t>Y</w:t>
            </w:r>
          </w:p>
        </w:tc>
        <w:tc>
          <w:tcPr>
            <w:tcW w:w="3969" w:type="dxa"/>
            <w:shd w:val="clear" w:color="auto" w:fill="auto"/>
          </w:tcPr>
          <w:p w14:paraId="660F9E88" w14:textId="77777777" w:rsidR="003B5845" w:rsidRDefault="003B5845" w:rsidP="00617B3E">
            <w:pPr>
              <w:pStyle w:val="SmallStandard"/>
            </w:pPr>
            <w:r w:rsidRPr="00491287">
              <w:t xml:space="preserve">Specifies the CopyrightInformation used in the VEC-file. </w:t>
            </w:r>
          </w:p>
        </w:tc>
      </w:tr>
      <w:tr w:rsidR="003B5845" w:rsidRPr="004A00BD" w14:paraId="7285BC5B" w14:textId="77777777" w:rsidTr="00617B3E">
        <w:tc>
          <w:tcPr>
            <w:tcW w:w="1588" w:type="dxa"/>
            <w:shd w:val="clear" w:color="auto" w:fill="auto"/>
          </w:tcPr>
          <w:p w14:paraId="76629F8A" w14:textId="77777777" w:rsidR="003B5845" w:rsidRPr="00634625" w:rsidRDefault="003B5845" w:rsidP="00617B3E">
            <w:pPr>
              <w:pStyle w:val="SmallStandard"/>
            </w:pPr>
            <w:r>
              <w:t>ItemVersion</w:t>
            </w:r>
          </w:p>
        </w:tc>
        <w:tc>
          <w:tcPr>
            <w:tcW w:w="708" w:type="dxa"/>
            <w:shd w:val="clear" w:color="auto" w:fill="auto"/>
          </w:tcPr>
          <w:p w14:paraId="408F6A38" w14:textId="77777777" w:rsidR="003B5845" w:rsidRPr="00D331EF" w:rsidRDefault="003B5845" w:rsidP="00617B3E">
            <w:pPr>
              <w:pStyle w:val="SmallStandard"/>
            </w:pPr>
            <w:r w:rsidRPr="00D01517">
              <w:t>0..*</w:t>
            </w:r>
          </w:p>
        </w:tc>
        <w:tc>
          <w:tcPr>
            <w:tcW w:w="1560" w:type="dxa"/>
            <w:shd w:val="clear" w:color="auto" w:fill="auto"/>
          </w:tcPr>
          <w:p w14:paraId="58EABC96" w14:textId="77777777" w:rsidR="003B5845" w:rsidRPr="00132C43" w:rsidRDefault="003B5845" w:rsidP="00617B3E">
            <w:pPr>
              <w:pStyle w:val="SmallStandard"/>
            </w:pPr>
            <w:r>
              <w:t>copyrightInformation</w:t>
            </w:r>
          </w:p>
        </w:tc>
        <w:tc>
          <w:tcPr>
            <w:tcW w:w="708" w:type="dxa"/>
            <w:shd w:val="clear" w:color="auto" w:fill="auto"/>
          </w:tcPr>
          <w:p w14:paraId="4051A2F4" w14:textId="77777777" w:rsidR="003B5845" w:rsidRPr="00D331EF" w:rsidRDefault="003B5845" w:rsidP="00617B3E">
            <w:pPr>
              <w:pStyle w:val="SmallStandard"/>
            </w:pPr>
            <w:r w:rsidRPr="00D01517">
              <w:t>0..1</w:t>
            </w:r>
          </w:p>
        </w:tc>
        <w:tc>
          <w:tcPr>
            <w:tcW w:w="567" w:type="dxa"/>
            <w:shd w:val="clear" w:color="auto" w:fill="auto"/>
          </w:tcPr>
          <w:p w14:paraId="16E54A07" w14:textId="77777777" w:rsidR="003B5845" w:rsidRPr="00D331EF" w:rsidRDefault="003B5845" w:rsidP="00617B3E">
            <w:pPr>
              <w:pStyle w:val="SmallStandard"/>
            </w:pPr>
            <w:r>
              <w:t>N</w:t>
            </w:r>
          </w:p>
        </w:tc>
        <w:tc>
          <w:tcPr>
            <w:tcW w:w="3969" w:type="dxa"/>
            <w:shd w:val="clear" w:color="auto" w:fill="auto"/>
          </w:tcPr>
          <w:p w14:paraId="7555AAC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bl>
    <w:p w14:paraId="0F97D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9" w:name="_5b4451cc201dd3a98e57762e66485a0d"/>
      <w:r>
        <w:rPr>
          <w:lang w:val="en-GB"/>
        </w:rPr>
        <w:t>Creation</w:t>
      </w:r>
      <w:bookmarkEnd w:id="1339"/>
    </w:p>
    <w:p w14:paraId="4F6FD55E" w14:textId="77777777" w:rsidR="003B5845" w:rsidRPr="00A518C2" w:rsidRDefault="003B5845" w:rsidP="003B5845">
      <w:pPr>
        <w:rPr>
          <w:lang w:val="en-GB"/>
        </w:rPr>
      </w:pPr>
      <w:r w:rsidRPr="00A518C2">
        <w:rPr>
          <w:sz w:val="18"/>
          <w:szCs w:val="18"/>
          <w:lang w:val="en-GB"/>
        </w:rPr>
        <w:t>A Creation-instance provides additional information to the owning ItemVersion stating personal information on the creator and the creation date.</w:t>
      </w:r>
    </w:p>
    <w:p w14:paraId="10594F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A72518" w14:textId="77777777" w:rsidTr="00617B3E">
        <w:tc>
          <w:tcPr>
            <w:tcW w:w="2013" w:type="dxa"/>
            <w:shd w:val="clear" w:color="auto" w:fill="auto"/>
            <w:tcMar>
              <w:top w:w="28" w:type="dxa"/>
              <w:left w:w="28" w:type="dxa"/>
              <w:bottom w:w="28" w:type="dxa"/>
              <w:right w:w="28" w:type="dxa"/>
            </w:tcMar>
          </w:tcPr>
          <w:p w14:paraId="4D53EDC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D5E46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69BE53" w14:textId="77777777" w:rsidTr="00617B3E">
        <w:tc>
          <w:tcPr>
            <w:tcW w:w="2013" w:type="dxa"/>
            <w:shd w:val="clear" w:color="auto" w:fill="auto"/>
            <w:tcMar>
              <w:top w:w="28" w:type="dxa"/>
              <w:left w:w="28" w:type="dxa"/>
              <w:bottom w:w="28" w:type="dxa"/>
              <w:right w:w="28" w:type="dxa"/>
            </w:tcMar>
          </w:tcPr>
          <w:p w14:paraId="4E46EA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B149D2" w14:textId="77777777" w:rsidR="003B5845" w:rsidRPr="004A00BD" w:rsidRDefault="003B5845" w:rsidP="00617B3E">
            <w:pPr>
              <w:rPr>
                <w:sz w:val="22"/>
              </w:rPr>
            </w:pPr>
          </w:p>
        </w:tc>
      </w:tr>
      <w:tr w:rsidR="003B5845" w:rsidRPr="008359F5" w14:paraId="5DD78421" w14:textId="77777777" w:rsidTr="00617B3E">
        <w:tc>
          <w:tcPr>
            <w:tcW w:w="2013" w:type="dxa"/>
            <w:shd w:val="clear" w:color="auto" w:fill="auto"/>
            <w:tcMar>
              <w:top w:w="28" w:type="dxa"/>
              <w:left w:w="28" w:type="dxa"/>
              <w:bottom w:w="28" w:type="dxa"/>
              <w:right w:w="28" w:type="dxa"/>
            </w:tcMar>
          </w:tcPr>
          <w:p w14:paraId="48B769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55E8FA" w14:textId="77777777" w:rsidR="003B5845" w:rsidRPr="000437C1" w:rsidRDefault="003B5845" w:rsidP="00617B3E">
            <w:pPr>
              <w:pStyle w:val="SmallStandard"/>
            </w:pPr>
            <w:r>
              <w:t>false</w:t>
            </w:r>
          </w:p>
        </w:tc>
      </w:tr>
    </w:tbl>
    <w:p w14:paraId="2FF4C08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1966E" w14:textId="77777777" w:rsidTr="00617B3E">
        <w:tc>
          <w:tcPr>
            <w:tcW w:w="2013" w:type="dxa"/>
            <w:shd w:val="clear" w:color="auto" w:fill="auto"/>
            <w:tcMar>
              <w:top w:w="28" w:type="dxa"/>
              <w:left w:w="28" w:type="dxa"/>
              <w:bottom w:w="28" w:type="dxa"/>
              <w:right w:w="28" w:type="dxa"/>
            </w:tcMar>
          </w:tcPr>
          <w:p w14:paraId="5B89D88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24467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3D6C9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7AC91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A55D9" w14:textId="77777777" w:rsidTr="00617B3E">
        <w:tc>
          <w:tcPr>
            <w:tcW w:w="2013" w:type="dxa"/>
            <w:shd w:val="clear" w:color="auto" w:fill="auto"/>
            <w:tcMar>
              <w:top w:w="28" w:type="dxa"/>
              <w:left w:w="28" w:type="dxa"/>
              <w:bottom w:w="28" w:type="dxa"/>
              <w:right w:w="28" w:type="dxa"/>
            </w:tcMar>
          </w:tcPr>
          <w:p w14:paraId="2374C557" w14:textId="77777777" w:rsidR="003B5845" w:rsidRPr="00620BBE" w:rsidRDefault="003B5845" w:rsidP="00617B3E">
            <w:pPr>
              <w:pStyle w:val="SmallStandard"/>
            </w:pPr>
            <w:r w:rsidRPr="00620BBE">
              <w:t>creationDate</w:t>
            </w:r>
          </w:p>
        </w:tc>
        <w:tc>
          <w:tcPr>
            <w:tcW w:w="1559" w:type="dxa"/>
            <w:shd w:val="clear" w:color="auto" w:fill="auto"/>
            <w:tcMar>
              <w:top w:w="28" w:type="dxa"/>
              <w:left w:w="28" w:type="dxa"/>
              <w:bottom w:w="28" w:type="dxa"/>
              <w:right w:w="28" w:type="dxa"/>
            </w:tcMar>
          </w:tcPr>
          <w:p w14:paraId="51C36A1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50CA5CE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5C0F77" w14:textId="77777777" w:rsidR="003B5845" w:rsidRPr="004A00BD" w:rsidRDefault="003B5845" w:rsidP="00617B3E">
            <w:pPr>
              <w:jc w:val="left"/>
              <w:rPr>
                <w:sz w:val="22"/>
              </w:rPr>
            </w:pPr>
            <w:r w:rsidRPr="004A00BD">
              <w:rPr>
                <w:sz w:val="16"/>
                <w:szCs w:val="16"/>
                <w:lang w:val="en-GB"/>
              </w:rPr>
              <w:t xml:space="preserve">Specifies the date when the associated ItemVersion was created. </w:t>
            </w:r>
            <w:r w:rsidRPr="004A00BD">
              <w:rPr>
                <w:sz w:val="16"/>
                <w:szCs w:val="16"/>
              </w:rPr>
              <w:t>(see KBLFRM-241)</w:t>
            </w:r>
          </w:p>
        </w:tc>
      </w:tr>
      <w:tr w:rsidR="003B5845" w:rsidRPr="004A00BD" w14:paraId="7906FEC1" w14:textId="77777777" w:rsidTr="00617B3E">
        <w:tc>
          <w:tcPr>
            <w:tcW w:w="2013" w:type="dxa"/>
            <w:shd w:val="clear" w:color="auto" w:fill="auto"/>
            <w:tcMar>
              <w:top w:w="28" w:type="dxa"/>
              <w:left w:w="28" w:type="dxa"/>
              <w:bottom w:w="28" w:type="dxa"/>
              <w:right w:w="28" w:type="dxa"/>
            </w:tcMar>
          </w:tcPr>
          <w:p w14:paraId="694C24FF" w14:textId="77777777" w:rsidR="003B5845" w:rsidRPr="00620BBE" w:rsidRDefault="003B5845" w:rsidP="00617B3E">
            <w:pPr>
              <w:pStyle w:val="SmallStandard"/>
            </w:pPr>
            <w:r w:rsidRPr="00620BBE">
              <w:t>creator</w:t>
            </w:r>
          </w:p>
        </w:tc>
        <w:tc>
          <w:tcPr>
            <w:tcW w:w="1559" w:type="dxa"/>
            <w:shd w:val="clear" w:color="auto" w:fill="auto"/>
            <w:tcMar>
              <w:top w:w="28" w:type="dxa"/>
              <w:left w:w="28" w:type="dxa"/>
              <w:bottom w:w="28" w:type="dxa"/>
              <w:right w:w="28" w:type="dxa"/>
            </w:tcMar>
          </w:tcPr>
          <w:p w14:paraId="29342933"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511D45D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B0D51C6" w14:textId="77777777" w:rsidR="003B5845" w:rsidRPr="004A00BD" w:rsidRDefault="003B5845" w:rsidP="00617B3E">
            <w:pPr>
              <w:jc w:val="left"/>
              <w:rPr>
                <w:sz w:val="22"/>
                <w:lang w:val="en-GB"/>
              </w:rPr>
            </w:pPr>
            <w:r w:rsidRPr="004A00BD">
              <w:rPr>
                <w:sz w:val="16"/>
                <w:szCs w:val="16"/>
                <w:lang w:val="en-GB"/>
              </w:rPr>
              <w:t>Specifies the person who has created the Item.</w:t>
            </w:r>
          </w:p>
        </w:tc>
      </w:tr>
      <w:tr w:rsidR="003B5845" w:rsidRPr="004A00BD" w14:paraId="53D05A0F" w14:textId="77777777" w:rsidTr="00617B3E">
        <w:tc>
          <w:tcPr>
            <w:tcW w:w="2013" w:type="dxa"/>
            <w:shd w:val="clear" w:color="auto" w:fill="auto"/>
            <w:tcMar>
              <w:top w:w="28" w:type="dxa"/>
              <w:left w:w="28" w:type="dxa"/>
              <w:bottom w:w="28" w:type="dxa"/>
              <w:right w:w="28" w:type="dxa"/>
            </w:tcMar>
          </w:tcPr>
          <w:p w14:paraId="1C682CA0"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6384A900"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73544B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E719AB" w14:textId="77777777" w:rsidR="003B5845" w:rsidRPr="004A00BD" w:rsidRDefault="003B5845" w:rsidP="00617B3E">
            <w:pPr>
              <w:jc w:val="left"/>
              <w:rPr>
                <w:sz w:val="22"/>
                <w:lang w:val="en-GB"/>
              </w:rPr>
            </w:pPr>
            <w:r w:rsidRPr="004A00BD">
              <w:rPr>
                <w:sz w:val="16"/>
                <w:szCs w:val="16"/>
                <w:lang w:val="en-GB"/>
              </w:rPr>
              <w:t>Specifies the person, which is the responsible designer for the ItemVersion at the point of creation.</w:t>
            </w:r>
          </w:p>
        </w:tc>
      </w:tr>
    </w:tbl>
    <w:p w14:paraId="7B1BE0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E5BC91" w14:textId="77777777" w:rsidTr="00617B3E">
        <w:tc>
          <w:tcPr>
            <w:tcW w:w="2296" w:type="dxa"/>
            <w:gridSpan w:val="2"/>
            <w:shd w:val="clear" w:color="auto" w:fill="auto"/>
          </w:tcPr>
          <w:p w14:paraId="777A63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D07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4EEC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14576B" w14:textId="77777777" w:rsidTr="00617B3E">
        <w:tc>
          <w:tcPr>
            <w:tcW w:w="1588" w:type="dxa"/>
            <w:shd w:val="clear" w:color="auto" w:fill="auto"/>
          </w:tcPr>
          <w:p w14:paraId="1F7FA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FDC1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2F9A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39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7D46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0099A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EBB03" w14:textId="77777777" w:rsidTr="00617B3E">
        <w:tc>
          <w:tcPr>
            <w:tcW w:w="1588" w:type="dxa"/>
            <w:shd w:val="clear" w:color="auto" w:fill="auto"/>
          </w:tcPr>
          <w:p w14:paraId="016A67FC" w14:textId="77777777" w:rsidR="003B5845" w:rsidRPr="00634625" w:rsidRDefault="003B5845" w:rsidP="00617B3E">
            <w:pPr>
              <w:pStyle w:val="SmallStandard"/>
            </w:pPr>
            <w:r>
              <w:t>ItemVersion</w:t>
            </w:r>
          </w:p>
        </w:tc>
        <w:tc>
          <w:tcPr>
            <w:tcW w:w="708" w:type="dxa"/>
            <w:shd w:val="clear" w:color="auto" w:fill="auto"/>
          </w:tcPr>
          <w:p w14:paraId="6A23E64B" w14:textId="77777777" w:rsidR="003B5845" w:rsidRPr="00D331EF" w:rsidRDefault="003B5845" w:rsidP="00617B3E">
            <w:pPr>
              <w:pStyle w:val="SmallStandard"/>
            </w:pPr>
            <w:r w:rsidRPr="00D01517">
              <w:t>1</w:t>
            </w:r>
          </w:p>
        </w:tc>
        <w:tc>
          <w:tcPr>
            <w:tcW w:w="1560" w:type="dxa"/>
            <w:shd w:val="clear" w:color="auto" w:fill="auto"/>
          </w:tcPr>
          <w:p w14:paraId="7E46AA7A" w14:textId="77777777" w:rsidR="003B5845" w:rsidRPr="00132C43" w:rsidRDefault="003B5845" w:rsidP="00617B3E">
            <w:pPr>
              <w:pStyle w:val="SmallStandard"/>
            </w:pPr>
            <w:r>
              <w:t>creation</w:t>
            </w:r>
          </w:p>
        </w:tc>
        <w:tc>
          <w:tcPr>
            <w:tcW w:w="708" w:type="dxa"/>
            <w:shd w:val="clear" w:color="auto" w:fill="auto"/>
          </w:tcPr>
          <w:p w14:paraId="780710D0" w14:textId="77777777" w:rsidR="003B5845" w:rsidRPr="00D331EF" w:rsidRDefault="003B5845" w:rsidP="00617B3E">
            <w:pPr>
              <w:pStyle w:val="SmallStandard"/>
            </w:pPr>
            <w:r w:rsidRPr="00D01517">
              <w:t>0..1</w:t>
            </w:r>
          </w:p>
        </w:tc>
        <w:tc>
          <w:tcPr>
            <w:tcW w:w="567" w:type="dxa"/>
            <w:shd w:val="clear" w:color="auto" w:fill="auto"/>
          </w:tcPr>
          <w:p w14:paraId="421CFD90" w14:textId="77777777" w:rsidR="003B5845" w:rsidRDefault="003B5845" w:rsidP="00617B3E">
            <w:pPr>
              <w:pStyle w:val="SmallStandard"/>
            </w:pPr>
            <w:r>
              <w:t>Y</w:t>
            </w:r>
          </w:p>
        </w:tc>
        <w:tc>
          <w:tcPr>
            <w:tcW w:w="3969" w:type="dxa"/>
            <w:shd w:val="clear" w:color="auto" w:fill="auto"/>
          </w:tcPr>
          <w:p w14:paraId="6D385CD8" w14:textId="77777777" w:rsidR="003B5845" w:rsidRDefault="003B5845" w:rsidP="00617B3E">
            <w:pPr>
              <w:pStyle w:val="SmallStandard"/>
            </w:pPr>
            <w:r w:rsidRPr="00491287">
              <w:t xml:space="preserve">Specifies the information about the creation of the ItemVersion. </w:t>
            </w:r>
          </w:p>
        </w:tc>
      </w:tr>
    </w:tbl>
    <w:p w14:paraId="356935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0" w:name="_34b8e5aea66979ecfbca47bf26e5310f"/>
      <w:r>
        <w:rPr>
          <w:lang w:val="en-GB"/>
        </w:rPr>
        <w:t>ItemEquivalence</w:t>
      </w:r>
      <w:bookmarkEnd w:id="1340"/>
    </w:p>
    <w:p w14:paraId="202FF684" w14:textId="3726907C" w:rsidR="003B5845" w:rsidRPr="00A518C2" w:rsidRDefault="003B5845" w:rsidP="003B5845">
      <w:pPr>
        <w:rPr>
          <w:lang w:val="en-GB"/>
        </w:rPr>
      </w:pPr>
      <w:r w:rsidRPr="00A518C2">
        <w:rPr>
          <w:sz w:val="18"/>
          <w:szCs w:val="18"/>
          <w:lang w:val="en-GB"/>
        </w:rPr>
        <w:t xml:space="preserve">Defines two or more ItemVersions to be equivalent out of the view of a certain company. </w:t>
      </w:r>
      <w:commentRangeStart w:id="1341"/>
      <w:r w:rsidRPr="00A518C2">
        <w:rPr>
          <w:sz w:val="18"/>
          <w:szCs w:val="18"/>
          <w:lang w:val="en-GB"/>
        </w:rPr>
        <w:t>The ItemEquivalence class will most likely be used by a company to express which PartNumber a certain PartVersion has in the context of other companies.</w:t>
      </w:r>
      <w:commentRangeEnd w:id="1341"/>
      <w:r w:rsidR="00A4539F">
        <w:rPr>
          <w:rStyle w:val="Kommentarzeichen"/>
        </w:rPr>
        <w:commentReference w:id="1341"/>
      </w:r>
      <w:r w:rsidRPr="00A518C2">
        <w:rPr>
          <w:sz w:val="18"/>
          <w:szCs w:val="18"/>
          <w:lang w:val="en-GB"/>
        </w:rPr>
        <w:t xml:space="preserve"> However, for every other company separate ItemVersion-instances are needed as the statement of equivalence can be very subjective.</w:t>
      </w:r>
    </w:p>
    <w:p w14:paraId="6B10EA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683893" w14:textId="77777777" w:rsidTr="00617B3E">
        <w:tc>
          <w:tcPr>
            <w:tcW w:w="2013" w:type="dxa"/>
            <w:shd w:val="clear" w:color="auto" w:fill="auto"/>
            <w:tcMar>
              <w:top w:w="28" w:type="dxa"/>
              <w:left w:w="28" w:type="dxa"/>
              <w:bottom w:w="28" w:type="dxa"/>
              <w:right w:w="28" w:type="dxa"/>
            </w:tcMar>
          </w:tcPr>
          <w:p w14:paraId="02FBC5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D0F58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60A4354" w14:textId="77777777" w:rsidTr="00617B3E">
        <w:tc>
          <w:tcPr>
            <w:tcW w:w="2013" w:type="dxa"/>
            <w:shd w:val="clear" w:color="auto" w:fill="auto"/>
            <w:tcMar>
              <w:top w:w="28" w:type="dxa"/>
              <w:left w:w="28" w:type="dxa"/>
              <w:bottom w:w="28" w:type="dxa"/>
              <w:right w:w="28" w:type="dxa"/>
            </w:tcMar>
          </w:tcPr>
          <w:p w14:paraId="5F4F4BE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1F90FF" w14:textId="77777777" w:rsidR="003B5845" w:rsidRPr="004A00BD" w:rsidRDefault="003B5845" w:rsidP="00617B3E">
            <w:pPr>
              <w:rPr>
                <w:sz w:val="22"/>
              </w:rPr>
            </w:pPr>
          </w:p>
        </w:tc>
      </w:tr>
      <w:tr w:rsidR="003B5845" w:rsidRPr="008359F5" w14:paraId="5B807646" w14:textId="77777777" w:rsidTr="00617B3E">
        <w:tc>
          <w:tcPr>
            <w:tcW w:w="2013" w:type="dxa"/>
            <w:shd w:val="clear" w:color="auto" w:fill="auto"/>
            <w:tcMar>
              <w:top w:w="28" w:type="dxa"/>
              <w:left w:w="28" w:type="dxa"/>
              <w:bottom w:w="28" w:type="dxa"/>
              <w:right w:w="28" w:type="dxa"/>
            </w:tcMar>
          </w:tcPr>
          <w:p w14:paraId="62C5CC4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3B8594" w14:textId="77777777" w:rsidR="003B5845" w:rsidRPr="000437C1" w:rsidRDefault="003B5845" w:rsidP="00617B3E">
            <w:pPr>
              <w:pStyle w:val="SmallStandard"/>
            </w:pPr>
            <w:r>
              <w:t>false</w:t>
            </w:r>
          </w:p>
        </w:tc>
      </w:tr>
    </w:tbl>
    <w:p w14:paraId="6A4650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F9DC8C" w14:textId="77777777" w:rsidTr="00617B3E">
        <w:tc>
          <w:tcPr>
            <w:tcW w:w="2013" w:type="dxa"/>
            <w:shd w:val="clear" w:color="auto" w:fill="auto"/>
            <w:tcMar>
              <w:top w:w="28" w:type="dxa"/>
              <w:left w:w="28" w:type="dxa"/>
              <w:bottom w:w="28" w:type="dxa"/>
              <w:right w:w="28" w:type="dxa"/>
            </w:tcMar>
          </w:tcPr>
          <w:p w14:paraId="26955A4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B51E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0285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6C94F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943C64" w14:textId="77777777" w:rsidTr="00617B3E">
        <w:tc>
          <w:tcPr>
            <w:tcW w:w="2013" w:type="dxa"/>
            <w:shd w:val="clear" w:color="auto" w:fill="auto"/>
            <w:tcMar>
              <w:top w:w="28" w:type="dxa"/>
              <w:left w:w="28" w:type="dxa"/>
              <w:bottom w:w="28" w:type="dxa"/>
              <w:right w:w="28" w:type="dxa"/>
            </w:tcMar>
          </w:tcPr>
          <w:p w14:paraId="338EC4A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071BBDD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4EEC9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4D871D8" w14:textId="77777777" w:rsidR="003B5845" w:rsidRPr="004A00BD" w:rsidRDefault="003B5845" w:rsidP="00617B3E">
            <w:pPr>
              <w:jc w:val="left"/>
              <w:rPr>
                <w:sz w:val="22"/>
                <w:lang w:val="en-GB"/>
              </w:rPr>
            </w:pPr>
            <w:r w:rsidRPr="004A00BD">
              <w:rPr>
                <w:sz w:val="16"/>
                <w:szCs w:val="16"/>
                <w:lang w:val="en-GB"/>
              </w:rPr>
              <w:t>Specifies the company which states the ItemEquivalence.</w:t>
            </w:r>
          </w:p>
        </w:tc>
      </w:tr>
    </w:tbl>
    <w:p w14:paraId="57DDA8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2B1E926" w14:textId="77777777" w:rsidTr="00617B3E">
        <w:tc>
          <w:tcPr>
            <w:tcW w:w="3856" w:type="dxa"/>
            <w:gridSpan w:val="3"/>
            <w:shd w:val="clear" w:color="auto" w:fill="auto"/>
          </w:tcPr>
          <w:p w14:paraId="6DA011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0DC060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DF90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1B2CE4" w14:textId="77777777" w:rsidTr="00617B3E">
        <w:tc>
          <w:tcPr>
            <w:tcW w:w="1573" w:type="dxa"/>
            <w:shd w:val="clear" w:color="auto" w:fill="auto"/>
          </w:tcPr>
          <w:p w14:paraId="6E4A14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002C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AE08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900A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E8E9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50856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DA6D89" w14:textId="77777777" w:rsidTr="00617B3E">
        <w:tc>
          <w:tcPr>
            <w:tcW w:w="1573" w:type="dxa"/>
            <w:shd w:val="clear" w:color="auto" w:fill="auto"/>
          </w:tcPr>
          <w:p w14:paraId="4A960A8F" w14:textId="77777777" w:rsidR="003B5845" w:rsidRPr="00634625" w:rsidRDefault="003B5845" w:rsidP="00617B3E">
            <w:pPr>
              <w:pStyle w:val="SmallStandard"/>
            </w:pPr>
            <w:r>
              <w:t>ItemVersion</w:t>
            </w:r>
          </w:p>
        </w:tc>
        <w:tc>
          <w:tcPr>
            <w:tcW w:w="1574" w:type="dxa"/>
            <w:shd w:val="clear" w:color="auto" w:fill="auto"/>
          </w:tcPr>
          <w:p w14:paraId="791FE0B8" w14:textId="77777777" w:rsidR="003B5845" w:rsidRPr="00132C43" w:rsidRDefault="003B5845" w:rsidP="00617B3E">
            <w:pPr>
              <w:pStyle w:val="SmallStandard"/>
            </w:pPr>
            <w:r>
              <w:t>item</w:t>
            </w:r>
          </w:p>
        </w:tc>
        <w:tc>
          <w:tcPr>
            <w:tcW w:w="708" w:type="dxa"/>
            <w:shd w:val="clear" w:color="auto" w:fill="auto"/>
          </w:tcPr>
          <w:p w14:paraId="56FCEBB4" w14:textId="77777777" w:rsidR="003B5845" w:rsidRPr="00D331EF" w:rsidRDefault="003B5845" w:rsidP="00617B3E">
            <w:pPr>
              <w:pStyle w:val="SmallStandard"/>
            </w:pPr>
            <w:r w:rsidRPr="00574783">
              <w:t>2..*</w:t>
            </w:r>
          </w:p>
        </w:tc>
        <w:tc>
          <w:tcPr>
            <w:tcW w:w="709" w:type="dxa"/>
            <w:shd w:val="clear" w:color="auto" w:fill="auto"/>
          </w:tcPr>
          <w:p w14:paraId="3FEB31C8" w14:textId="77777777" w:rsidR="003B5845" w:rsidRPr="00D331EF" w:rsidRDefault="003B5845" w:rsidP="00617B3E">
            <w:pPr>
              <w:pStyle w:val="SmallStandard"/>
            </w:pPr>
            <w:r w:rsidRPr="00207506">
              <w:t>0..*</w:t>
            </w:r>
          </w:p>
        </w:tc>
        <w:tc>
          <w:tcPr>
            <w:tcW w:w="567" w:type="dxa"/>
            <w:shd w:val="clear" w:color="auto" w:fill="auto"/>
          </w:tcPr>
          <w:p w14:paraId="3CE193E2" w14:textId="77777777" w:rsidR="003B5845" w:rsidRPr="00D331EF" w:rsidRDefault="003B5845" w:rsidP="00617B3E">
            <w:pPr>
              <w:pStyle w:val="SmallStandard"/>
            </w:pPr>
            <w:r>
              <w:t>N</w:t>
            </w:r>
          </w:p>
        </w:tc>
        <w:tc>
          <w:tcPr>
            <w:tcW w:w="3969" w:type="dxa"/>
            <w:shd w:val="clear" w:color="auto" w:fill="auto"/>
          </w:tcPr>
          <w:p w14:paraId="34F310DB" w14:textId="77777777" w:rsidR="003B5845" w:rsidRDefault="003B5845" w:rsidP="00617B3E">
            <w:pPr>
              <w:pStyle w:val="SmallStandard"/>
            </w:pPr>
            <w:r w:rsidRPr="00491287">
              <w:t xml:space="preserve">References all ItemVersion that are considered to be equivalent by the ItemEquivalence. </w:t>
            </w:r>
          </w:p>
        </w:tc>
      </w:tr>
    </w:tbl>
    <w:p w14:paraId="35A901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F910F3" w14:textId="77777777" w:rsidTr="00617B3E">
        <w:tc>
          <w:tcPr>
            <w:tcW w:w="2296" w:type="dxa"/>
            <w:gridSpan w:val="2"/>
            <w:shd w:val="clear" w:color="auto" w:fill="auto"/>
          </w:tcPr>
          <w:p w14:paraId="2FB138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CC83E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23DD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DABCE" w14:textId="77777777" w:rsidTr="00617B3E">
        <w:tc>
          <w:tcPr>
            <w:tcW w:w="1588" w:type="dxa"/>
            <w:shd w:val="clear" w:color="auto" w:fill="auto"/>
          </w:tcPr>
          <w:p w14:paraId="310BF0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0312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F91F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2C0E7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334D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2AA3E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3F988" w14:textId="77777777" w:rsidTr="00617B3E">
        <w:tc>
          <w:tcPr>
            <w:tcW w:w="1588" w:type="dxa"/>
            <w:shd w:val="clear" w:color="auto" w:fill="auto"/>
          </w:tcPr>
          <w:p w14:paraId="2714D91A" w14:textId="77777777" w:rsidR="003B5845" w:rsidRPr="00634625" w:rsidRDefault="003B5845" w:rsidP="00617B3E">
            <w:pPr>
              <w:pStyle w:val="SmallStandard"/>
            </w:pPr>
            <w:r>
              <w:t>DocumentVersion</w:t>
            </w:r>
          </w:p>
        </w:tc>
        <w:tc>
          <w:tcPr>
            <w:tcW w:w="708" w:type="dxa"/>
            <w:shd w:val="clear" w:color="auto" w:fill="auto"/>
          </w:tcPr>
          <w:p w14:paraId="65D9770F" w14:textId="77777777" w:rsidR="003B5845" w:rsidRPr="00D331EF" w:rsidRDefault="003B5845" w:rsidP="00617B3E">
            <w:pPr>
              <w:pStyle w:val="SmallStandard"/>
            </w:pPr>
            <w:r w:rsidRPr="00D01517">
              <w:t>1</w:t>
            </w:r>
          </w:p>
        </w:tc>
        <w:tc>
          <w:tcPr>
            <w:tcW w:w="1560" w:type="dxa"/>
            <w:shd w:val="clear" w:color="auto" w:fill="auto"/>
          </w:tcPr>
          <w:p w14:paraId="62B978A0" w14:textId="77777777" w:rsidR="003B5845" w:rsidRPr="00132C43" w:rsidRDefault="003B5845" w:rsidP="00617B3E">
            <w:pPr>
              <w:pStyle w:val="SmallStandard"/>
            </w:pPr>
            <w:r>
              <w:t>itemEquivalence</w:t>
            </w:r>
          </w:p>
        </w:tc>
        <w:tc>
          <w:tcPr>
            <w:tcW w:w="708" w:type="dxa"/>
            <w:shd w:val="clear" w:color="auto" w:fill="auto"/>
          </w:tcPr>
          <w:p w14:paraId="00558DD6" w14:textId="77777777" w:rsidR="003B5845" w:rsidRPr="00D331EF" w:rsidRDefault="003B5845" w:rsidP="00617B3E">
            <w:pPr>
              <w:pStyle w:val="SmallStandard"/>
            </w:pPr>
            <w:r w:rsidRPr="00D01517">
              <w:t>0..*</w:t>
            </w:r>
          </w:p>
        </w:tc>
        <w:tc>
          <w:tcPr>
            <w:tcW w:w="567" w:type="dxa"/>
            <w:shd w:val="clear" w:color="auto" w:fill="auto"/>
          </w:tcPr>
          <w:p w14:paraId="6D2EF9F2" w14:textId="77777777" w:rsidR="003B5845" w:rsidRDefault="003B5845" w:rsidP="00617B3E">
            <w:pPr>
              <w:pStyle w:val="SmallStandard"/>
            </w:pPr>
            <w:r>
              <w:t>Y</w:t>
            </w:r>
          </w:p>
        </w:tc>
        <w:tc>
          <w:tcPr>
            <w:tcW w:w="3969" w:type="dxa"/>
            <w:shd w:val="clear" w:color="auto" w:fill="auto"/>
          </w:tcPr>
          <w:p w14:paraId="3E37A364" w14:textId="77777777" w:rsidR="003B5845" w:rsidRDefault="003B5845" w:rsidP="00617B3E">
            <w:pPr>
              <w:pStyle w:val="SmallStandard"/>
            </w:pPr>
            <w:r w:rsidRPr="00491287">
              <w:t>Specifies ItemEquivalances defined by the DocumentVersion.</w:t>
            </w:r>
          </w:p>
        </w:tc>
      </w:tr>
    </w:tbl>
    <w:p w14:paraId="1D08DE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3" w:name="_71709b43f5088790f8b3b629af5528a6"/>
      <w:r>
        <w:rPr>
          <w:lang w:val="en-GB"/>
        </w:rPr>
        <w:t>ItemHistoryEntry</w:t>
      </w:r>
      <w:bookmarkEnd w:id="1343"/>
    </w:p>
    <w:p w14:paraId="78404347" w14:textId="77777777" w:rsidR="003B5845" w:rsidRPr="00A518C2" w:rsidRDefault="003B5845" w:rsidP="003B5845">
      <w:pPr>
        <w:rPr>
          <w:lang w:val="en-GB"/>
        </w:rPr>
      </w:pPr>
      <w:r w:rsidRPr="00A518C2">
        <w:rPr>
          <w:sz w:val="18"/>
          <w:szCs w:val="18"/>
          <w:lang w:val="en-GB"/>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546200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126CC3" w14:textId="77777777" w:rsidTr="00617B3E">
        <w:tc>
          <w:tcPr>
            <w:tcW w:w="2013" w:type="dxa"/>
            <w:shd w:val="clear" w:color="auto" w:fill="auto"/>
            <w:tcMar>
              <w:top w:w="28" w:type="dxa"/>
              <w:left w:w="28" w:type="dxa"/>
              <w:bottom w:w="28" w:type="dxa"/>
              <w:right w:w="28" w:type="dxa"/>
            </w:tcMar>
          </w:tcPr>
          <w:p w14:paraId="4EB2F1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DF00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35C8BED" w14:textId="77777777" w:rsidTr="00617B3E">
        <w:tc>
          <w:tcPr>
            <w:tcW w:w="2013" w:type="dxa"/>
            <w:shd w:val="clear" w:color="auto" w:fill="auto"/>
            <w:tcMar>
              <w:top w:w="28" w:type="dxa"/>
              <w:left w:w="28" w:type="dxa"/>
              <w:bottom w:w="28" w:type="dxa"/>
              <w:right w:w="28" w:type="dxa"/>
            </w:tcMar>
          </w:tcPr>
          <w:p w14:paraId="14E32D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54D42C"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00E1CC8B" w14:textId="77777777" w:rsidTr="00617B3E">
        <w:tc>
          <w:tcPr>
            <w:tcW w:w="2013" w:type="dxa"/>
            <w:shd w:val="clear" w:color="auto" w:fill="auto"/>
            <w:tcMar>
              <w:top w:w="28" w:type="dxa"/>
              <w:left w:w="28" w:type="dxa"/>
              <w:bottom w:w="28" w:type="dxa"/>
              <w:right w:w="28" w:type="dxa"/>
            </w:tcMar>
          </w:tcPr>
          <w:p w14:paraId="2070EB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FADC4A" w14:textId="77777777" w:rsidR="003B5845" w:rsidRPr="000437C1" w:rsidRDefault="003B5845" w:rsidP="00617B3E">
            <w:pPr>
              <w:pStyle w:val="SmallStandard"/>
            </w:pPr>
            <w:r>
              <w:t>false</w:t>
            </w:r>
          </w:p>
        </w:tc>
      </w:tr>
    </w:tbl>
    <w:p w14:paraId="717092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075475" w14:textId="77777777" w:rsidTr="00617B3E">
        <w:tc>
          <w:tcPr>
            <w:tcW w:w="2013" w:type="dxa"/>
            <w:shd w:val="clear" w:color="auto" w:fill="auto"/>
            <w:tcMar>
              <w:top w:w="28" w:type="dxa"/>
              <w:left w:w="28" w:type="dxa"/>
              <w:bottom w:w="28" w:type="dxa"/>
              <w:right w:w="28" w:type="dxa"/>
            </w:tcMar>
          </w:tcPr>
          <w:p w14:paraId="06BD16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1E730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E2FC4F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A4D1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07BAA90" w14:textId="77777777" w:rsidTr="00617B3E">
        <w:tc>
          <w:tcPr>
            <w:tcW w:w="2013" w:type="dxa"/>
            <w:shd w:val="clear" w:color="auto" w:fill="auto"/>
            <w:tcMar>
              <w:top w:w="28" w:type="dxa"/>
              <w:left w:w="28" w:type="dxa"/>
              <w:bottom w:w="28" w:type="dxa"/>
              <w:right w:w="28" w:type="dxa"/>
            </w:tcMar>
          </w:tcPr>
          <w:p w14:paraId="4B3FBE4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772B4D5" w14:textId="77777777" w:rsidR="003B5845" w:rsidRPr="008359F5" w:rsidRDefault="003B5845" w:rsidP="00617B3E">
            <w:pPr>
              <w:pStyle w:val="SmallStandard"/>
            </w:pPr>
            <w:r w:rsidRPr="00D21799">
              <w:t>HistoryEntryType</w:t>
            </w:r>
          </w:p>
        </w:tc>
        <w:tc>
          <w:tcPr>
            <w:tcW w:w="709" w:type="dxa"/>
            <w:shd w:val="clear" w:color="auto" w:fill="auto"/>
            <w:tcMar>
              <w:top w:w="28" w:type="dxa"/>
              <w:left w:w="28" w:type="dxa"/>
              <w:bottom w:w="28" w:type="dxa"/>
              <w:right w:w="28" w:type="dxa"/>
            </w:tcMar>
          </w:tcPr>
          <w:p w14:paraId="36902B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E05723" w14:textId="77777777" w:rsidR="003B5845" w:rsidRPr="004A00BD" w:rsidRDefault="003B5845" w:rsidP="00617B3E">
            <w:pPr>
              <w:jc w:val="left"/>
              <w:rPr>
                <w:sz w:val="22"/>
                <w:lang w:val="en-GB"/>
              </w:rPr>
            </w:pPr>
            <w:r w:rsidRPr="004A00BD">
              <w:rPr>
                <w:sz w:val="16"/>
                <w:szCs w:val="16"/>
                <w:lang w:val="en-GB"/>
              </w:rPr>
              <w:t>Specifies the type of relationship between the ItemVersions.</w:t>
            </w:r>
          </w:p>
        </w:tc>
      </w:tr>
    </w:tbl>
    <w:p w14:paraId="034B2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C772F0" w14:textId="77777777" w:rsidTr="00617B3E">
        <w:tc>
          <w:tcPr>
            <w:tcW w:w="3856" w:type="dxa"/>
            <w:gridSpan w:val="3"/>
            <w:shd w:val="clear" w:color="auto" w:fill="auto"/>
          </w:tcPr>
          <w:p w14:paraId="7674BA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2315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EB2A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878E22" w14:textId="77777777" w:rsidTr="00617B3E">
        <w:tc>
          <w:tcPr>
            <w:tcW w:w="1573" w:type="dxa"/>
            <w:shd w:val="clear" w:color="auto" w:fill="auto"/>
          </w:tcPr>
          <w:p w14:paraId="059124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C3C93A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F836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F5CCE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6B73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471F4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54FBCB" w14:textId="77777777" w:rsidTr="00617B3E">
        <w:tc>
          <w:tcPr>
            <w:tcW w:w="1573" w:type="dxa"/>
            <w:shd w:val="clear" w:color="auto" w:fill="auto"/>
          </w:tcPr>
          <w:p w14:paraId="2D646FB1" w14:textId="77777777" w:rsidR="003B5845" w:rsidRPr="00634625" w:rsidRDefault="003B5845" w:rsidP="00617B3E">
            <w:pPr>
              <w:pStyle w:val="SmallStandard"/>
            </w:pPr>
            <w:r>
              <w:t>ItemVersion</w:t>
            </w:r>
          </w:p>
        </w:tc>
        <w:tc>
          <w:tcPr>
            <w:tcW w:w="1574" w:type="dxa"/>
            <w:shd w:val="clear" w:color="auto" w:fill="auto"/>
          </w:tcPr>
          <w:p w14:paraId="011D9BC4" w14:textId="77777777" w:rsidR="003B5845" w:rsidRPr="00132C43" w:rsidRDefault="003B5845" w:rsidP="00617B3E">
            <w:pPr>
              <w:pStyle w:val="SmallStandard"/>
            </w:pPr>
            <w:r>
              <w:t>predecessorVersion</w:t>
            </w:r>
          </w:p>
        </w:tc>
        <w:tc>
          <w:tcPr>
            <w:tcW w:w="708" w:type="dxa"/>
            <w:shd w:val="clear" w:color="auto" w:fill="auto"/>
          </w:tcPr>
          <w:p w14:paraId="67ED6619" w14:textId="77777777" w:rsidR="003B5845" w:rsidRPr="00D331EF" w:rsidRDefault="003B5845" w:rsidP="00617B3E">
            <w:pPr>
              <w:pStyle w:val="SmallStandard"/>
            </w:pPr>
            <w:r w:rsidRPr="00574783">
              <w:t>1</w:t>
            </w:r>
          </w:p>
        </w:tc>
        <w:tc>
          <w:tcPr>
            <w:tcW w:w="709" w:type="dxa"/>
            <w:shd w:val="clear" w:color="auto" w:fill="auto"/>
          </w:tcPr>
          <w:p w14:paraId="1972BA42" w14:textId="77777777" w:rsidR="003B5845" w:rsidRPr="00D331EF" w:rsidRDefault="003B5845" w:rsidP="00617B3E">
            <w:pPr>
              <w:pStyle w:val="SmallStandard"/>
            </w:pPr>
            <w:r w:rsidRPr="00207506">
              <w:t>0..*</w:t>
            </w:r>
          </w:p>
        </w:tc>
        <w:tc>
          <w:tcPr>
            <w:tcW w:w="567" w:type="dxa"/>
            <w:shd w:val="clear" w:color="auto" w:fill="auto"/>
          </w:tcPr>
          <w:p w14:paraId="61602781" w14:textId="77777777" w:rsidR="003B5845" w:rsidRPr="00D331EF" w:rsidRDefault="003B5845" w:rsidP="00617B3E">
            <w:pPr>
              <w:pStyle w:val="SmallStandard"/>
            </w:pPr>
            <w:r>
              <w:t>N</w:t>
            </w:r>
          </w:p>
        </w:tc>
        <w:tc>
          <w:tcPr>
            <w:tcW w:w="3969" w:type="dxa"/>
            <w:shd w:val="clear" w:color="auto" w:fill="auto"/>
          </w:tcPr>
          <w:p w14:paraId="40D85C2D"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6158ADF4" w14:textId="77777777" w:rsidTr="00617B3E">
        <w:tc>
          <w:tcPr>
            <w:tcW w:w="1573" w:type="dxa"/>
            <w:shd w:val="clear" w:color="auto" w:fill="auto"/>
          </w:tcPr>
          <w:p w14:paraId="224C8599" w14:textId="77777777" w:rsidR="003B5845" w:rsidRPr="00634625" w:rsidRDefault="003B5845" w:rsidP="00617B3E">
            <w:pPr>
              <w:pStyle w:val="SmallStandard"/>
            </w:pPr>
            <w:r>
              <w:t>ItemVersion</w:t>
            </w:r>
          </w:p>
        </w:tc>
        <w:tc>
          <w:tcPr>
            <w:tcW w:w="1574" w:type="dxa"/>
            <w:shd w:val="clear" w:color="auto" w:fill="auto"/>
          </w:tcPr>
          <w:p w14:paraId="6CADF2CE" w14:textId="77777777" w:rsidR="003B5845" w:rsidRPr="00132C43" w:rsidRDefault="003B5845" w:rsidP="00617B3E">
            <w:pPr>
              <w:pStyle w:val="SmallStandard"/>
            </w:pPr>
            <w:r>
              <w:t>successorVersion</w:t>
            </w:r>
          </w:p>
        </w:tc>
        <w:tc>
          <w:tcPr>
            <w:tcW w:w="708" w:type="dxa"/>
            <w:shd w:val="clear" w:color="auto" w:fill="auto"/>
          </w:tcPr>
          <w:p w14:paraId="6848B9D3" w14:textId="77777777" w:rsidR="003B5845" w:rsidRPr="00D331EF" w:rsidRDefault="003B5845" w:rsidP="00617B3E">
            <w:pPr>
              <w:pStyle w:val="SmallStandard"/>
            </w:pPr>
            <w:r w:rsidRPr="00574783">
              <w:t>1</w:t>
            </w:r>
          </w:p>
        </w:tc>
        <w:tc>
          <w:tcPr>
            <w:tcW w:w="709" w:type="dxa"/>
            <w:shd w:val="clear" w:color="auto" w:fill="auto"/>
          </w:tcPr>
          <w:p w14:paraId="490DD08F" w14:textId="77777777" w:rsidR="003B5845" w:rsidRPr="00D331EF" w:rsidRDefault="003B5845" w:rsidP="00617B3E">
            <w:pPr>
              <w:pStyle w:val="SmallStandard"/>
            </w:pPr>
            <w:r w:rsidRPr="00207506">
              <w:t>0..*</w:t>
            </w:r>
          </w:p>
        </w:tc>
        <w:tc>
          <w:tcPr>
            <w:tcW w:w="567" w:type="dxa"/>
            <w:shd w:val="clear" w:color="auto" w:fill="auto"/>
          </w:tcPr>
          <w:p w14:paraId="3206CFEC" w14:textId="77777777" w:rsidR="003B5845" w:rsidRPr="00D331EF" w:rsidRDefault="003B5845" w:rsidP="00617B3E">
            <w:pPr>
              <w:pStyle w:val="SmallStandard"/>
            </w:pPr>
            <w:r>
              <w:t>N</w:t>
            </w:r>
          </w:p>
        </w:tc>
        <w:tc>
          <w:tcPr>
            <w:tcW w:w="3969" w:type="dxa"/>
            <w:shd w:val="clear" w:color="auto" w:fill="auto"/>
          </w:tcPr>
          <w:p w14:paraId="4A635FA2" w14:textId="77777777" w:rsidR="003B5845" w:rsidRDefault="003B5845" w:rsidP="00617B3E">
            <w:pPr>
              <w:pStyle w:val="SmallStandard"/>
            </w:pPr>
            <w:r w:rsidRPr="00491287">
              <w:t xml:space="preserve">References the ItemVersion that is the successor in the ItemHistoryEntry. </w:t>
            </w:r>
          </w:p>
        </w:tc>
      </w:tr>
    </w:tbl>
    <w:p w14:paraId="2216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A94A0E" w14:textId="77777777" w:rsidTr="00617B3E">
        <w:tc>
          <w:tcPr>
            <w:tcW w:w="2296" w:type="dxa"/>
            <w:gridSpan w:val="2"/>
            <w:shd w:val="clear" w:color="auto" w:fill="auto"/>
          </w:tcPr>
          <w:p w14:paraId="4F046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784A1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16A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BE4A44" w14:textId="77777777" w:rsidTr="00617B3E">
        <w:tc>
          <w:tcPr>
            <w:tcW w:w="1588" w:type="dxa"/>
            <w:shd w:val="clear" w:color="auto" w:fill="auto"/>
          </w:tcPr>
          <w:p w14:paraId="278AA9B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9CC46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2709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2C7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F21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DA53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848D0" w14:textId="77777777" w:rsidTr="00617B3E">
        <w:tc>
          <w:tcPr>
            <w:tcW w:w="1588" w:type="dxa"/>
            <w:shd w:val="clear" w:color="auto" w:fill="auto"/>
          </w:tcPr>
          <w:p w14:paraId="2D340738" w14:textId="77777777" w:rsidR="003B5845" w:rsidRPr="00634625" w:rsidRDefault="003B5845" w:rsidP="00617B3E">
            <w:pPr>
              <w:pStyle w:val="SmallStandard"/>
            </w:pPr>
            <w:r>
              <w:t>VecContent</w:t>
            </w:r>
          </w:p>
        </w:tc>
        <w:tc>
          <w:tcPr>
            <w:tcW w:w="708" w:type="dxa"/>
            <w:shd w:val="clear" w:color="auto" w:fill="auto"/>
          </w:tcPr>
          <w:p w14:paraId="4005B421" w14:textId="77777777" w:rsidR="003B5845" w:rsidRPr="00D331EF" w:rsidRDefault="003B5845" w:rsidP="00617B3E">
            <w:pPr>
              <w:pStyle w:val="SmallStandard"/>
            </w:pPr>
            <w:r w:rsidRPr="00D01517">
              <w:t>1</w:t>
            </w:r>
          </w:p>
        </w:tc>
        <w:tc>
          <w:tcPr>
            <w:tcW w:w="1560" w:type="dxa"/>
            <w:shd w:val="clear" w:color="auto" w:fill="auto"/>
          </w:tcPr>
          <w:p w14:paraId="35DC2616" w14:textId="77777777" w:rsidR="003B5845" w:rsidRPr="00132C43" w:rsidRDefault="003B5845" w:rsidP="00617B3E">
            <w:pPr>
              <w:pStyle w:val="SmallStandard"/>
            </w:pPr>
            <w:r>
              <w:t>itemHistoryEntry</w:t>
            </w:r>
          </w:p>
        </w:tc>
        <w:tc>
          <w:tcPr>
            <w:tcW w:w="708" w:type="dxa"/>
            <w:shd w:val="clear" w:color="auto" w:fill="auto"/>
          </w:tcPr>
          <w:p w14:paraId="59ADFA80" w14:textId="77777777" w:rsidR="003B5845" w:rsidRPr="00D331EF" w:rsidRDefault="003B5845" w:rsidP="00617B3E">
            <w:pPr>
              <w:pStyle w:val="SmallStandard"/>
            </w:pPr>
            <w:r w:rsidRPr="00D01517">
              <w:t>0..*</w:t>
            </w:r>
          </w:p>
        </w:tc>
        <w:tc>
          <w:tcPr>
            <w:tcW w:w="567" w:type="dxa"/>
            <w:shd w:val="clear" w:color="auto" w:fill="auto"/>
          </w:tcPr>
          <w:p w14:paraId="026FD88B" w14:textId="77777777" w:rsidR="003B5845" w:rsidRDefault="003B5845" w:rsidP="00617B3E">
            <w:pPr>
              <w:pStyle w:val="SmallStandard"/>
            </w:pPr>
            <w:r>
              <w:t>Y</w:t>
            </w:r>
          </w:p>
        </w:tc>
        <w:tc>
          <w:tcPr>
            <w:tcW w:w="3969" w:type="dxa"/>
            <w:shd w:val="clear" w:color="auto" w:fill="auto"/>
          </w:tcPr>
          <w:p w14:paraId="17D31062" w14:textId="77777777" w:rsidR="003B5845" w:rsidRDefault="003B5845" w:rsidP="00617B3E">
            <w:pPr>
              <w:pStyle w:val="SmallStandard"/>
            </w:pPr>
            <w:r w:rsidRPr="00491287">
              <w:t xml:space="preserve">Specifies the ItemVersionHistoryEntries for ItemVersions contained in the VEC-file. </w:t>
            </w:r>
          </w:p>
        </w:tc>
      </w:tr>
    </w:tbl>
    <w:p w14:paraId="7F7E09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44" w:name="_c55287d5cdbd86b890eb134239830b44"/>
      <w:r>
        <w:rPr>
          <w:lang w:val="en-GB"/>
        </w:rPr>
        <w:t>Permission</w:t>
      </w:r>
      <w:bookmarkEnd w:id="1344"/>
    </w:p>
    <w:p w14:paraId="213CD82B" w14:textId="77777777" w:rsidR="003B5845" w:rsidRDefault="003B5845" w:rsidP="003B5845">
      <w:r w:rsidRPr="00A518C2">
        <w:rPr>
          <w:sz w:val="18"/>
          <w:szCs w:val="18"/>
          <w:lang w:val="en-GB"/>
        </w:rPr>
        <w:t xml:space="preserve">Describes an act of acceptance together with information about the responsible person, department and company who directly provoked the approval level and status as described in the referenced Approval-instance. </w:t>
      </w:r>
      <w:r>
        <w:rPr>
          <w:sz w:val="18"/>
          <w:szCs w:val="18"/>
        </w:rPr>
        <w:t>(see KBLFRM-229)</w:t>
      </w:r>
    </w:p>
    <w:p w14:paraId="363DB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0CEBF" w14:textId="77777777" w:rsidTr="00617B3E">
        <w:tc>
          <w:tcPr>
            <w:tcW w:w="2013" w:type="dxa"/>
            <w:shd w:val="clear" w:color="auto" w:fill="auto"/>
            <w:tcMar>
              <w:top w:w="28" w:type="dxa"/>
              <w:left w:w="28" w:type="dxa"/>
              <w:bottom w:w="28" w:type="dxa"/>
              <w:right w:w="28" w:type="dxa"/>
            </w:tcMar>
          </w:tcPr>
          <w:p w14:paraId="77F0F5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F4D37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E1095A6" w14:textId="77777777" w:rsidTr="00617B3E">
        <w:tc>
          <w:tcPr>
            <w:tcW w:w="2013" w:type="dxa"/>
            <w:shd w:val="clear" w:color="auto" w:fill="auto"/>
            <w:tcMar>
              <w:top w:w="28" w:type="dxa"/>
              <w:left w:w="28" w:type="dxa"/>
              <w:bottom w:w="28" w:type="dxa"/>
              <w:right w:w="28" w:type="dxa"/>
            </w:tcMar>
          </w:tcPr>
          <w:p w14:paraId="14E86BD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E4457" w14:textId="77777777" w:rsidR="003B5845" w:rsidRPr="004A00BD" w:rsidRDefault="003B5845" w:rsidP="00617B3E">
            <w:pPr>
              <w:rPr>
                <w:sz w:val="22"/>
              </w:rPr>
            </w:pPr>
          </w:p>
        </w:tc>
      </w:tr>
      <w:tr w:rsidR="003B5845" w:rsidRPr="008359F5" w14:paraId="6E9FBBF5" w14:textId="77777777" w:rsidTr="00617B3E">
        <w:tc>
          <w:tcPr>
            <w:tcW w:w="2013" w:type="dxa"/>
            <w:shd w:val="clear" w:color="auto" w:fill="auto"/>
            <w:tcMar>
              <w:top w:w="28" w:type="dxa"/>
              <w:left w:w="28" w:type="dxa"/>
              <w:bottom w:w="28" w:type="dxa"/>
              <w:right w:w="28" w:type="dxa"/>
            </w:tcMar>
          </w:tcPr>
          <w:p w14:paraId="2D49C5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1EB203" w14:textId="77777777" w:rsidR="003B5845" w:rsidRPr="000437C1" w:rsidRDefault="003B5845" w:rsidP="00617B3E">
            <w:pPr>
              <w:pStyle w:val="SmallStandard"/>
            </w:pPr>
            <w:r>
              <w:t>false</w:t>
            </w:r>
          </w:p>
        </w:tc>
      </w:tr>
    </w:tbl>
    <w:p w14:paraId="00FA9F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099065" w14:textId="77777777" w:rsidTr="00617B3E">
        <w:tc>
          <w:tcPr>
            <w:tcW w:w="2013" w:type="dxa"/>
            <w:shd w:val="clear" w:color="auto" w:fill="auto"/>
            <w:tcMar>
              <w:top w:w="28" w:type="dxa"/>
              <w:left w:w="28" w:type="dxa"/>
              <w:bottom w:w="28" w:type="dxa"/>
              <w:right w:w="28" w:type="dxa"/>
            </w:tcMar>
          </w:tcPr>
          <w:p w14:paraId="29D5B2C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38E6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0199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C125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DD542" w14:textId="77777777" w:rsidTr="00617B3E">
        <w:tc>
          <w:tcPr>
            <w:tcW w:w="2013" w:type="dxa"/>
            <w:shd w:val="clear" w:color="auto" w:fill="auto"/>
            <w:tcMar>
              <w:top w:w="28" w:type="dxa"/>
              <w:left w:w="28" w:type="dxa"/>
              <w:bottom w:w="28" w:type="dxa"/>
              <w:right w:w="28" w:type="dxa"/>
            </w:tcMar>
          </w:tcPr>
          <w:p w14:paraId="2AF529EA" w14:textId="77777777" w:rsidR="003B5845" w:rsidRPr="00620BBE" w:rsidRDefault="003B5845" w:rsidP="00617B3E">
            <w:pPr>
              <w:pStyle w:val="SmallStandard"/>
            </w:pPr>
            <w:r w:rsidRPr="00620BBE">
              <w:t>permission</w:t>
            </w:r>
          </w:p>
        </w:tc>
        <w:tc>
          <w:tcPr>
            <w:tcW w:w="1559" w:type="dxa"/>
            <w:shd w:val="clear" w:color="auto" w:fill="auto"/>
            <w:tcMar>
              <w:top w:w="28" w:type="dxa"/>
              <w:left w:w="28" w:type="dxa"/>
              <w:bottom w:w="28" w:type="dxa"/>
              <w:right w:w="28" w:type="dxa"/>
            </w:tcMar>
          </w:tcPr>
          <w:p w14:paraId="1A55CAD4" w14:textId="77777777" w:rsidR="003B5845" w:rsidRPr="008359F5" w:rsidRDefault="003B5845" w:rsidP="00617B3E">
            <w:pPr>
              <w:pStyle w:val="SmallStandard"/>
            </w:pPr>
            <w:r w:rsidRPr="00D21799">
              <w:t>TypeOfPermission</w:t>
            </w:r>
          </w:p>
        </w:tc>
        <w:tc>
          <w:tcPr>
            <w:tcW w:w="709" w:type="dxa"/>
            <w:shd w:val="clear" w:color="auto" w:fill="auto"/>
            <w:tcMar>
              <w:top w:w="28" w:type="dxa"/>
              <w:left w:w="28" w:type="dxa"/>
              <w:bottom w:w="28" w:type="dxa"/>
              <w:right w:w="28" w:type="dxa"/>
            </w:tcMar>
          </w:tcPr>
          <w:p w14:paraId="6852F22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213C94" w14:textId="77777777" w:rsidR="003B5845" w:rsidRPr="004A00BD" w:rsidRDefault="003B5845" w:rsidP="00617B3E">
            <w:pPr>
              <w:jc w:val="left"/>
              <w:rPr>
                <w:sz w:val="22"/>
                <w:lang w:val="en-GB"/>
              </w:rPr>
            </w:pPr>
            <w:r w:rsidRPr="004A00BD">
              <w:rPr>
                <w:sz w:val="16"/>
                <w:szCs w:val="16"/>
                <w:lang w:val="en-GB"/>
              </w:rPr>
              <w:t>Specifies the type of permission. Predefined values are: Seen, Checked, Released.</w:t>
            </w:r>
          </w:p>
        </w:tc>
      </w:tr>
      <w:tr w:rsidR="003B5845" w:rsidRPr="004A00BD" w14:paraId="4CF36BE0" w14:textId="77777777" w:rsidTr="00617B3E">
        <w:tc>
          <w:tcPr>
            <w:tcW w:w="2013" w:type="dxa"/>
            <w:shd w:val="clear" w:color="auto" w:fill="auto"/>
            <w:tcMar>
              <w:top w:w="28" w:type="dxa"/>
              <w:left w:w="28" w:type="dxa"/>
              <w:bottom w:w="28" w:type="dxa"/>
              <w:right w:w="28" w:type="dxa"/>
            </w:tcMar>
          </w:tcPr>
          <w:p w14:paraId="2A8AF023" w14:textId="77777777" w:rsidR="003B5845" w:rsidRPr="00620BBE" w:rsidRDefault="003B5845" w:rsidP="00617B3E">
            <w:pPr>
              <w:pStyle w:val="SmallStandard"/>
            </w:pPr>
            <w:r w:rsidRPr="00620BBE">
              <w:t>permissionDate</w:t>
            </w:r>
          </w:p>
        </w:tc>
        <w:tc>
          <w:tcPr>
            <w:tcW w:w="1559" w:type="dxa"/>
            <w:shd w:val="clear" w:color="auto" w:fill="auto"/>
            <w:tcMar>
              <w:top w:w="28" w:type="dxa"/>
              <w:left w:w="28" w:type="dxa"/>
              <w:bottom w:w="28" w:type="dxa"/>
              <w:right w:w="28" w:type="dxa"/>
            </w:tcMar>
          </w:tcPr>
          <w:p w14:paraId="2F2B3A2C"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86371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667A9" w14:textId="77777777" w:rsidR="003B5845" w:rsidRPr="004A00BD" w:rsidRDefault="003B5845" w:rsidP="00617B3E">
            <w:pPr>
              <w:jc w:val="left"/>
              <w:rPr>
                <w:sz w:val="22"/>
                <w:lang w:val="en-GB"/>
              </w:rPr>
            </w:pPr>
            <w:r w:rsidRPr="004A00BD">
              <w:rPr>
                <w:sz w:val="16"/>
                <w:szCs w:val="16"/>
                <w:lang w:val="en-GB"/>
              </w:rPr>
              <w:t>Specifies the date when the permission was stated.</w:t>
            </w:r>
          </w:p>
        </w:tc>
      </w:tr>
      <w:tr w:rsidR="003B5845" w:rsidRPr="004A00BD" w14:paraId="46F93BF0" w14:textId="77777777" w:rsidTr="00617B3E">
        <w:tc>
          <w:tcPr>
            <w:tcW w:w="2013" w:type="dxa"/>
            <w:shd w:val="clear" w:color="auto" w:fill="auto"/>
            <w:tcMar>
              <w:top w:w="28" w:type="dxa"/>
              <w:left w:w="28" w:type="dxa"/>
              <w:bottom w:w="28" w:type="dxa"/>
              <w:right w:w="28" w:type="dxa"/>
            </w:tcMar>
          </w:tcPr>
          <w:p w14:paraId="317E5408" w14:textId="77777777" w:rsidR="003B5845" w:rsidRPr="00620BBE" w:rsidRDefault="003B5845" w:rsidP="00617B3E">
            <w:pPr>
              <w:pStyle w:val="SmallStandard"/>
            </w:pPr>
            <w:r w:rsidRPr="00620BBE">
              <w:t>permitter</w:t>
            </w:r>
          </w:p>
        </w:tc>
        <w:tc>
          <w:tcPr>
            <w:tcW w:w="1559" w:type="dxa"/>
            <w:shd w:val="clear" w:color="auto" w:fill="auto"/>
            <w:tcMar>
              <w:top w:w="28" w:type="dxa"/>
              <w:left w:w="28" w:type="dxa"/>
              <w:bottom w:w="28" w:type="dxa"/>
              <w:right w:w="28" w:type="dxa"/>
            </w:tcMar>
          </w:tcPr>
          <w:p w14:paraId="566A80B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ED89C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1B13C" w14:textId="77777777" w:rsidR="003B5845" w:rsidRPr="004A00BD" w:rsidRDefault="003B5845" w:rsidP="00617B3E">
            <w:pPr>
              <w:jc w:val="left"/>
              <w:rPr>
                <w:sz w:val="22"/>
                <w:lang w:val="en-GB"/>
              </w:rPr>
            </w:pPr>
            <w:r w:rsidRPr="004A00BD">
              <w:rPr>
                <w:sz w:val="16"/>
                <w:szCs w:val="16"/>
                <w:lang w:val="en-GB"/>
              </w:rPr>
              <w:t>Specifies the person who was involved in the approval process giving a certain Permission.</w:t>
            </w:r>
          </w:p>
        </w:tc>
      </w:tr>
    </w:tbl>
    <w:p w14:paraId="627D4A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F2BBAE" w14:textId="77777777" w:rsidTr="00617B3E">
        <w:tc>
          <w:tcPr>
            <w:tcW w:w="2296" w:type="dxa"/>
            <w:gridSpan w:val="2"/>
            <w:shd w:val="clear" w:color="auto" w:fill="auto"/>
          </w:tcPr>
          <w:p w14:paraId="7BA64BD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5B8B9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E7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798A16" w14:textId="77777777" w:rsidTr="00617B3E">
        <w:tc>
          <w:tcPr>
            <w:tcW w:w="1588" w:type="dxa"/>
            <w:shd w:val="clear" w:color="auto" w:fill="auto"/>
          </w:tcPr>
          <w:p w14:paraId="6916E6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85DF1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CB596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2A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D7EB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7C3E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3AE0BD" w14:textId="77777777" w:rsidTr="00617B3E">
        <w:tc>
          <w:tcPr>
            <w:tcW w:w="1588" w:type="dxa"/>
            <w:shd w:val="clear" w:color="auto" w:fill="auto"/>
          </w:tcPr>
          <w:p w14:paraId="5AB32B0F" w14:textId="77777777" w:rsidR="003B5845" w:rsidRPr="00634625" w:rsidRDefault="003B5845" w:rsidP="00617B3E">
            <w:pPr>
              <w:pStyle w:val="SmallStandard"/>
            </w:pPr>
            <w:r>
              <w:t>Approval</w:t>
            </w:r>
          </w:p>
        </w:tc>
        <w:tc>
          <w:tcPr>
            <w:tcW w:w="708" w:type="dxa"/>
            <w:shd w:val="clear" w:color="auto" w:fill="auto"/>
          </w:tcPr>
          <w:p w14:paraId="2687B9B7" w14:textId="77777777" w:rsidR="003B5845" w:rsidRPr="00D331EF" w:rsidRDefault="003B5845" w:rsidP="00617B3E">
            <w:pPr>
              <w:pStyle w:val="SmallStandard"/>
            </w:pPr>
            <w:r w:rsidRPr="00D01517">
              <w:t>1</w:t>
            </w:r>
          </w:p>
        </w:tc>
        <w:tc>
          <w:tcPr>
            <w:tcW w:w="1560" w:type="dxa"/>
            <w:shd w:val="clear" w:color="auto" w:fill="auto"/>
          </w:tcPr>
          <w:p w14:paraId="3FEC5E19" w14:textId="77777777" w:rsidR="003B5845" w:rsidRPr="00132C43" w:rsidRDefault="003B5845" w:rsidP="00617B3E">
            <w:pPr>
              <w:pStyle w:val="SmallStandard"/>
            </w:pPr>
            <w:r>
              <w:t>permission</w:t>
            </w:r>
          </w:p>
        </w:tc>
        <w:tc>
          <w:tcPr>
            <w:tcW w:w="708" w:type="dxa"/>
            <w:shd w:val="clear" w:color="auto" w:fill="auto"/>
          </w:tcPr>
          <w:p w14:paraId="69E2BCE5" w14:textId="77777777" w:rsidR="003B5845" w:rsidRPr="00D331EF" w:rsidRDefault="003B5845" w:rsidP="00617B3E">
            <w:pPr>
              <w:pStyle w:val="SmallStandard"/>
            </w:pPr>
            <w:r w:rsidRPr="00D01517">
              <w:t>0..*</w:t>
            </w:r>
          </w:p>
        </w:tc>
        <w:tc>
          <w:tcPr>
            <w:tcW w:w="567" w:type="dxa"/>
            <w:shd w:val="clear" w:color="auto" w:fill="auto"/>
          </w:tcPr>
          <w:p w14:paraId="3A7598E6" w14:textId="77777777" w:rsidR="003B5845" w:rsidRDefault="003B5845" w:rsidP="00617B3E">
            <w:pPr>
              <w:pStyle w:val="SmallStandard"/>
            </w:pPr>
            <w:r>
              <w:t>Y</w:t>
            </w:r>
          </w:p>
        </w:tc>
        <w:tc>
          <w:tcPr>
            <w:tcW w:w="3969" w:type="dxa"/>
            <w:shd w:val="clear" w:color="auto" w:fill="auto"/>
          </w:tcPr>
          <w:p w14:paraId="4C77851F"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DCC6A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5" w:name="_0a5a5aea152bb59e9e5d7312140a6225"/>
      <w:r>
        <w:rPr>
          <w:lang w:val="en-GB"/>
        </w:rPr>
        <w:t>Person</w:t>
      </w:r>
      <w:bookmarkEnd w:id="1345"/>
    </w:p>
    <w:p w14:paraId="761AF703" w14:textId="77777777" w:rsidR="003B5845" w:rsidRPr="00A518C2" w:rsidRDefault="003B5845" w:rsidP="003B5845">
      <w:pPr>
        <w:rPr>
          <w:lang w:val="en-GB"/>
        </w:rPr>
      </w:pPr>
      <w:r w:rsidRPr="00A518C2">
        <w:rPr>
          <w:sz w:val="18"/>
          <w:szCs w:val="18"/>
          <w:lang w:val="en-GB"/>
        </w:rPr>
        <w:t>Specifies all relevant data of a person.</w:t>
      </w:r>
    </w:p>
    <w:p w14:paraId="03832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B3F0DC" w14:textId="77777777" w:rsidTr="00617B3E">
        <w:tc>
          <w:tcPr>
            <w:tcW w:w="2013" w:type="dxa"/>
            <w:shd w:val="clear" w:color="auto" w:fill="auto"/>
            <w:tcMar>
              <w:top w:w="28" w:type="dxa"/>
              <w:left w:w="28" w:type="dxa"/>
              <w:bottom w:w="28" w:type="dxa"/>
              <w:right w:w="28" w:type="dxa"/>
            </w:tcMar>
          </w:tcPr>
          <w:p w14:paraId="59CD6DF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17A0C" w14:textId="77777777" w:rsidR="003B5845" w:rsidRPr="004A00BD" w:rsidRDefault="003B5845" w:rsidP="00617B3E">
            <w:pPr>
              <w:rPr>
                <w:sz w:val="22"/>
              </w:rPr>
            </w:pPr>
          </w:p>
        </w:tc>
      </w:tr>
      <w:tr w:rsidR="003B5845" w:rsidRPr="008359F5" w14:paraId="4E6B38CD" w14:textId="77777777" w:rsidTr="00617B3E">
        <w:tc>
          <w:tcPr>
            <w:tcW w:w="2013" w:type="dxa"/>
            <w:shd w:val="clear" w:color="auto" w:fill="auto"/>
            <w:tcMar>
              <w:top w:w="28" w:type="dxa"/>
              <w:left w:w="28" w:type="dxa"/>
              <w:bottom w:w="28" w:type="dxa"/>
              <w:right w:w="28" w:type="dxa"/>
            </w:tcMar>
          </w:tcPr>
          <w:p w14:paraId="7A2BDA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788AA1" w14:textId="77777777" w:rsidR="003B5845" w:rsidRPr="004A00BD" w:rsidRDefault="003B5845" w:rsidP="00617B3E">
            <w:pPr>
              <w:rPr>
                <w:sz w:val="22"/>
              </w:rPr>
            </w:pPr>
          </w:p>
        </w:tc>
      </w:tr>
      <w:tr w:rsidR="003B5845" w:rsidRPr="008359F5" w14:paraId="292FE030" w14:textId="77777777" w:rsidTr="00617B3E">
        <w:tc>
          <w:tcPr>
            <w:tcW w:w="2013" w:type="dxa"/>
            <w:shd w:val="clear" w:color="auto" w:fill="auto"/>
            <w:tcMar>
              <w:top w:w="28" w:type="dxa"/>
              <w:left w:w="28" w:type="dxa"/>
              <w:bottom w:w="28" w:type="dxa"/>
              <w:right w:w="28" w:type="dxa"/>
            </w:tcMar>
          </w:tcPr>
          <w:p w14:paraId="026EE31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0BDD26" w14:textId="77777777" w:rsidR="003B5845" w:rsidRPr="000437C1" w:rsidRDefault="003B5845" w:rsidP="00617B3E">
            <w:pPr>
              <w:pStyle w:val="SmallStandard"/>
            </w:pPr>
            <w:r>
              <w:t>false</w:t>
            </w:r>
          </w:p>
        </w:tc>
      </w:tr>
    </w:tbl>
    <w:p w14:paraId="2CB852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1BB06C" w14:textId="77777777" w:rsidTr="00617B3E">
        <w:tc>
          <w:tcPr>
            <w:tcW w:w="2013" w:type="dxa"/>
            <w:shd w:val="clear" w:color="auto" w:fill="auto"/>
            <w:tcMar>
              <w:top w:w="28" w:type="dxa"/>
              <w:left w:w="28" w:type="dxa"/>
              <w:bottom w:w="28" w:type="dxa"/>
              <w:right w:w="28" w:type="dxa"/>
            </w:tcMar>
          </w:tcPr>
          <w:p w14:paraId="36497EE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C9586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F55097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5983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79A5F1" w14:textId="77777777" w:rsidTr="00617B3E">
        <w:tc>
          <w:tcPr>
            <w:tcW w:w="2013" w:type="dxa"/>
            <w:shd w:val="clear" w:color="auto" w:fill="auto"/>
            <w:tcMar>
              <w:top w:w="28" w:type="dxa"/>
              <w:left w:w="28" w:type="dxa"/>
              <w:bottom w:w="28" w:type="dxa"/>
              <w:right w:w="28" w:type="dxa"/>
            </w:tcMar>
          </w:tcPr>
          <w:p w14:paraId="7E4BFF84"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4496547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32B6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8BE268" w14:textId="77777777" w:rsidR="003B5845" w:rsidRPr="004A00BD" w:rsidRDefault="003B5845" w:rsidP="00617B3E">
            <w:pPr>
              <w:jc w:val="left"/>
              <w:rPr>
                <w:sz w:val="22"/>
                <w:lang w:val="en-GB"/>
              </w:rPr>
            </w:pPr>
            <w:r w:rsidRPr="004A00BD">
              <w:rPr>
                <w:sz w:val="16"/>
                <w:szCs w:val="16"/>
                <w:lang w:val="en-GB"/>
              </w:rPr>
              <w:t>Specifies the name of the company the person belongs to.</w:t>
            </w:r>
          </w:p>
        </w:tc>
      </w:tr>
      <w:tr w:rsidR="003B5845" w:rsidRPr="004A00BD" w14:paraId="47EF1369" w14:textId="77777777" w:rsidTr="00617B3E">
        <w:tc>
          <w:tcPr>
            <w:tcW w:w="2013" w:type="dxa"/>
            <w:shd w:val="clear" w:color="auto" w:fill="auto"/>
            <w:tcMar>
              <w:top w:w="28" w:type="dxa"/>
              <w:left w:w="28" w:type="dxa"/>
              <w:bottom w:w="28" w:type="dxa"/>
              <w:right w:w="28" w:type="dxa"/>
            </w:tcMar>
          </w:tcPr>
          <w:p w14:paraId="04DFF9A1" w14:textId="77777777" w:rsidR="003B5845" w:rsidRPr="00620BBE" w:rsidRDefault="003B5845" w:rsidP="00617B3E">
            <w:pPr>
              <w:pStyle w:val="SmallStandard"/>
            </w:pPr>
            <w:r w:rsidRPr="00620BBE">
              <w:t>department</w:t>
            </w:r>
          </w:p>
        </w:tc>
        <w:tc>
          <w:tcPr>
            <w:tcW w:w="1559" w:type="dxa"/>
            <w:shd w:val="clear" w:color="auto" w:fill="auto"/>
            <w:tcMar>
              <w:top w:w="28" w:type="dxa"/>
              <w:left w:w="28" w:type="dxa"/>
              <w:bottom w:w="28" w:type="dxa"/>
              <w:right w:w="28" w:type="dxa"/>
            </w:tcMar>
          </w:tcPr>
          <w:p w14:paraId="1F78385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15DA1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D5E14" w14:textId="77777777" w:rsidR="003B5845" w:rsidRPr="004A00BD" w:rsidRDefault="003B5845" w:rsidP="00617B3E">
            <w:pPr>
              <w:jc w:val="left"/>
              <w:rPr>
                <w:sz w:val="22"/>
                <w:lang w:val="en-GB"/>
              </w:rPr>
            </w:pPr>
            <w:r w:rsidRPr="004A00BD">
              <w:rPr>
                <w:sz w:val="16"/>
                <w:szCs w:val="16"/>
                <w:lang w:val="en-GB"/>
              </w:rPr>
              <w:t>Specifies the department the person belongs to.</w:t>
            </w:r>
          </w:p>
        </w:tc>
      </w:tr>
      <w:tr w:rsidR="003B5845" w:rsidRPr="004A00BD" w14:paraId="69D27762" w14:textId="77777777" w:rsidTr="00617B3E">
        <w:tc>
          <w:tcPr>
            <w:tcW w:w="2013" w:type="dxa"/>
            <w:shd w:val="clear" w:color="auto" w:fill="auto"/>
            <w:tcMar>
              <w:top w:w="28" w:type="dxa"/>
              <w:left w:w="28" w:type="dxa"/>
              <w:bottom w:w="28" w:type="dxa"/>
              <w:right w:w="28" w:type="dxa"/>
            </w:tcMar>
          </w:tcPr>
          <w:p w14:paraId="39C87D95" w14:textId="77777777" w:rsidR="003B5845" w:rsidRPr="00620BBE" w:rsidRDefault="003B5845" w:rsidP="00617B3E">
            <w:pPr>
              <w:pStyle w:val="SmallStandard"/>
            </w:pPr>
            <w:r w:rsidRPr="00620BBE">
              <w:t>firstName</w:t>
            </w:r>
          </w:p>
        </w:tc>
        <w:tc>
          <w:tcPr>
            <w:tcW w:w="1559" w:type="dxa"/>
            <w:shd w:val="clear" w:color="auto" w:fill="auto"/>
            <w:tcMar>
              <w:top w:w="28" w:type="dxa"/>
              <w:left w:w="28" w:type="dxa"/>
              <w:bottom w:w="28" w:type="dxa"/>
              <w:right w:w="28" w:type="dxa"/>
            </w:tcMar>
          </w:tcPr>
          <w:p w14:paraId="5B86A02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BC09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D30E26" w14:textId="77777777" w:rsidR="003B5845" w:rsidRPr="004A00BD" w:rsidRDefault="003B5845" w:rsidP="00617B3E">
            <w:pPr>
              <w:jc w:val="left"/>
              <w:rPr>
                <w:sz w:val="22"/>
                <w:lang w:val="en-GB"/>
              </w:rPr>
            </w:pPr>
            <w:r w:rsidRPr="004A00BD">
              <w:rPr>
                <w:sz w:val="16"/>
                <w:szCs w:val="16"/>
                <w:lang w:val="en-GB"/>
              </w:rPr>
              <w:t>Specifies the person's first name.</w:t>
            </w:r>
          </w:p>
        </w:tc>
      </w:tr>
      <w:tr w:rsidR="003B5845" w:rsidRPr="004A00BD" w14:paraId="45EB5F87" w14:textId="77777777" w:rsidTr="00617B3E">
        <w:tc>
          <w:tcPr>
            <w:tcW w:w="2013" w:type="dxa"/>
            <w:shd w:val="clear" w:color="auto" w:fill="auto"/>
            <w:tcMar>
              <w:top w:w="28" w:type="dxa"/>
              <w:left w:w="28" w:type="dxa"/>
              <w:bottom w:w="28" w:type="dxa"/>
              <w:right w:w="28" w:type="dxa"/>
            </w:tcMar>
          </w:tcPr>
          <w:p w14:paraId="4A3AD18E" w14:textId="77777777" w:rsidR="003B5845" w:rsidRPr="00620BBE" w:rsidRDefault="003B5845" w:rsidP="00617B3E">
            <w:pPr>
              <w:pStyle w:val="SmallStandard"/>
            </w:pPr>
            <w:r w:rsidRPr="00620BBE">
              <w:t>lastName</w:t>
            </w:r>
          </w:p>
        </w:tc>
        <w:tc>
          <w:tcPr>
            <w:tcW w:w="1559" w:type="dxa"/>
            <w:shd w:val="clear" w:color="auto" w:fill="auto"/>
            <w:tcMar>
              <w:top w:w="28" w:type="dxa"/>
              <w:left w:w="28" w:type="dxa"/>
              <w:bottom w:w="28" w:type="dxa"/>
              <w:right w:w="28" w:type="dxa"/>
            </w:tcMar>
          </w:tcPr>
          <w:p w14:paraId="4D85FE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7199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9192D4B" w14:textId="77777777" w:rsidR="003B5845" w:rsidRPr="004A00BD" w:rsidRDefault="003B5845" w:rsidP="00617B3E">
            <w:pPr>
              <w:jc w:val="left"/>
              <w:rPr>
                <w:sz w:val="22"/>
                <w:lang w:val="en-GB"/>
              </w:rPr>
            </w:pPr>
            <w:r w:rsidRPr="004A00BD">
              <w:rPr>
                <w:sz w:val="16"/>
                <w:szCs w:val="16"/>
                <w:lang w:val="en-GB"/>
              </w:rPr>
              <w:t>Specifies the person's last name.</w:t>
            </w:r>
          </w:p>
        </w:tc>
      </w:tr>
      <w:tr w:rsidR="003B5845" w:rsidRPr="004A00BD" w14:paraId="434F1F0C" w14:textId="77777777" w:rsidTr="00617B3E">
        <w:tc>
          <w:tcPr>
            <w:tcW w:w="2013" w:type="dxa"/>
            <w:shd w:val="clear" w:color="auto" w:fill="auto"/>
            <w:tcMar>
              <w:top w:w="28" w:type="dxa"/>
              <w:left w:w="28" w:type="dxa"/>
              <w:bottom w:w="28" w:type="dxa"/>
              <w:right w:w="28" w:type="dxa"/>
            </w:tcMar>
          </w:tcPr>
          <w:p w14:paraId="71BC8A3E" w14:textId="77777777" w:rsidR="003B5845" w:rsidRPr="00620BBE" w:rsidRDefault="003B5845" w:rsidP="00617B3E">
            <w:pPr>
              <w:pStyle w:val="SmallStandard"/>
            </w:pPr>
            <w:r w:rsidRPr="00620BBE">
              <w:t>phoneNumber</w:t>
            </w:r>
          </w:p>
        </w:tc>
        <w:tc>
          <w:tcPr>
            <w:tcW w:w="1559" w:type="dxa"/>
            <w:shd w:val="clear" w:color="auto" w:fill="auto"/>
            <w:tcMar>
              <w:top w:w="28" w:type="dxa"/>
              <w:left w:w="28" w:type="dxa"/>
              <w:bottom w:w="28" w:type="dxa"/>
              <w:right w:w="28" w:type="dxa"/>
            </w:tcMar>
          </w:tcPr>
          <w:p w14:paraId="691062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985F3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89BE1C" w14:textId="77777777" w:rsidR="003B5845" w:rsidRPr="004A00BD" w:rsidRDefault="003B5845" w:rsidP="00617B3E">
            <w:pPr>
              <w:jc w:val="left"/>
              <w:rPr>
                <w:sz w:val="22"/>
                <w:lang w:val="en-GB"/>
              </w:rPr>
            </w:pPr>
            <w:r w:rsidRPr="004A00BD">
              <w:rPr>
                <w:sz w:val="16"/>
                <w:szCs w:val="16"/>
                <w:lang w:val="en-GB"/>
              </w:rPr>
              <w:t>Specifies the person's phone number.</w:t>
            </w:r>
          </w:p>
        </w:tc>
      </w:tr>
      <w:tr w:rsidR="003B5845" w:rsidRPr="004A00BD" w14:paraId="75556681" w14:textId="77777777" w:rsidTr="00617B3E">
        <w:tc>
          <w:tcPr>
            <w:tcW w:w="2013" w:type="dxa"/>
            <w:shd w:val="clear" w:color="auto" w:fill="auto"/>
            <w:tcMar>
              <w:top w:w="28" w:type="dxa"/>
              <w:left w:w="28" w:type="dxa"/>
              <w:bottom w:w="28" w:type="dxa"/>
              <w:right w:w="28" w:type="dxa"/>
            </w:tcMar>
          </w:tcPr>
          <w:p w14:paraId="4D66F842" w14:textId="77777777" w:rsidR="003B5845" w:rsidRPr="00620BBE" w:rsidRDefault="003B5845" w:rsidP="00617B3E">
            <w:pPr>
              <w:pStyle w:val="SmallStandard"/>
            </w:pPr>
            <w:r w:rsidRPr="00620BBE">
              <w:t>emailAddress</w:t>
            </w:r>
          </w:p>
        </w:tc>
        <w:tc>
          <w:tcPr>
            <w:tcW w:w="1559" w:type="dxa"/>
            <w:shd w:val="clear" w:color="auto" w:fill="auto"/>
            <w:tcMar>
              <w:top w:w="28" w:type="dxa"/>
              <w:left w:w="28" w:type="dxa"/>
              <w:bottom w:w="28" w:type="dxa"/>
              <w:right w:w="28" w:type="dxa"/>
            </w:tcMar>
          </w:tcPr>
          <w:p w14:paraId="024EE1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2270F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539A5A" w14:textId="77777777" w:rsidR="003B5845" w:rsidRPr="004A00BD" w:rsidRDefault="003B5845" w:rsidP="00617B3E">
            <w:pPr>
              <w:jc w:val="left"/>
              <w:rPr>
                <w:sz w:val="22"/>
                <w:lang w:val="en-GB"/>
              </w:rPr>
            </w:pPr>
            <w:r w:rsidRPr="004A00BD">
              <w:rPr>
                <w:sz w:val="16"/>
                <w:szCs w:val="16"/>
                <w:lang w:val="en-GB"/>
              </w:rPr>
              <w:t>Specifies the person's email address.</w:t>
            </w:r>
          </w:p>
        </w:tc>
      </w:tr>
      <w:tr w:rsidR="003B5845" w:rsidRPr="004A00BD" w14:paraId="5E6869FC" w14:textId="77777777" w:rsidTr="00617B3E">
        <w:tc>
          <w:tcPr>
            <w:tcW w:w="2013" w:type="dxa"/>
            <w:shd w:val="clear" w:color="auto" w:fill="auto"/>
            <w:tcMar>
              <w:top w:w="28" w:type="dxa"/>
              <w:left w:w="28" w:type="dxa"/>
              <w:bottom w:w="28" w:type="dxa"/>
              <w:right w:w="28" w:type="dxa"/>
            </w:tcMar>
          </w:tcPr>
          <w:p w14:paraId="684A4DC9"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596F9A8"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BF4492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5A6E33D" w14:textId="77777777" w:rsidR="003B5845" w:rsidRPr="004A00BD" w:rsidRDefault="003B5845" w:rsidP="00617B3E">
            <w:pPr>
              <w:jc w:val="left"/>
              <w:rPr>
                <w:sz w:val="22"/>
                <w:lang w:val="en-GB"/>
              </w:rPr>
            </w:pPr>
            <w:r w:rsidRPr="004A00BD">
              <w:rPr>
                <w:sz w:val="16"/>
                <w:szCs w:val="16"/>
                <w:lang w:val="en-GB"/>
              </w:rPr>
              <w:t xml:space="preserve">Specifies identifiers for the </w:t>
            </w:r>
            <w:r w:rsidRPr="004A00BD">
              <w:rPr>
                <w:i/>
                <w:iCs/>
                <w:sz w:val="16"/>
                <w:szCs w:val="16"/>
                <w:lang w:val="en-GB"/>
              </w:rPr>
              <w:t>Person</w:t>
            </w:r>
            <w:r w:rsidRPr="004A00BD">
              <w:rPr>
                <w:sz w:val="16"/>
                <w:szCs w:val="16"/>
                <w:lang w:val="en-GB"/>
              </w:rPr>
              <w:t xml:space="preserve"> in different contexts.</w:t>
            </w:r>
          </w:p>
        </w:tc>
      </w:tr>
    </w:tbl>
    <w:p w14:paraId="66B6C5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46" w:name="_c96dd9382d9c16f2032bab34cf6e0fe2"/>
      <w:r>
        <w:rPr>
          <w:lang w:val="en-GB"/>
        </w:rPr>
        <w:t>Project</w:t>
      </w:r>
      <w:bookmarkEnd w:id="1346"/>
    </w:p>
    <w:p w14:paraId="0CCA9BF3" w14:textId="77777777" w:rsidR="003B5845" w:rsidRPr="00A518C2" w:rsidRDefault="003B5845" w:rsidP="003B5845">
      <w:pPr>
        <w:rPr>
          <w:lang w:val="en-GB"/>
        </w:rPr>
      </w:pPr>
      <w:r w:rsidRPr="00A518C2">
        <w:rPr>
          <w:sz w:val="18"/>
          <w:szCs w:val="18"/>
          <w:lang w:val="en-GB"/>
        </w:rPr>
        <w:t>Specifies a certain vehicle project. Instances of this class are assumed to be constant. Thus, this is located directly under VEC-root element.</w:t>
      </w:r>
    </w:p>
    <w:p w14:paraId="53CD76CB" w14:textId="77777777" w:rsidR="003B5845" w:rsidRPr="00A518C2" w:rsidRDefault="003B5845" w:rsidP="003B5845">
      <w:pPr>
        <w:rPr>
          <w:lang w:val="en-GB"/>
        </w:rPr>
      </w:pPr>
      <w:r w:rsidRPr="00A518C2">
        <w:rPr>
          <w:sz w:val="18"/>
          <w:szCs w:val="18"/>
          <w:lang w:val="en-GB"/>
        </w:rPr>
        <w:t>A vehicle project can be some abstract or concrete node in the product structure, addressed by the car classification levels.</w:t>
      </w:r>
    </w:p>
    <w:p w14:paraId="0C5328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9C7ADC" w14:textId="77777777" w:rsidTr="00617B3E">
        <w:tc>
          <w:tcPr>
            <w:tcW w:w="2013" w:type="dxa"/>
            <w:shd w:val="clear" w:color="auto" w:fill="auto"/>
            <w:tcMar>
              <w:top w:w="28" w:type="dxa"/>
              <w:left w:w="28" w:type="dxa"/>
              <w:bottom w:w="28" w:type="dxa"/>
              <w:right w:w="28" w:type="dxa"/>
            </w:tcMar>
          </w:tcPr>
          <w:p w14:paraId="6D43DA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2C1E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8A6CC57" w14:textId="77777777" w:rsidTr="00617B3E">
        <w:tc>
          <w:tcPr>
            <w:tcW w:w="2013" w:type="dxa"/>
            <w:shd w:val="clear" w:color="auto" w:fill="auto"/>
            <w:tcMar>
              <w:top w:w="28" w:type="dxa"/>
              <w:left w:w="28" w:type="dxa"/>
              <w:bottom w:w="28" w:type="dxa"/>
              <w:right w:w="28" w:type="dxa"/>
            </w:tcMar>
          </w:tcPr>
          <w:p w14:paraId="202224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EDDF92"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EC23047" w14:textId="77777777" w:rsidTr="00617B3E">
        <w:tc>
          <w:tcPr>
            <w:tcW w:w="2013" w:type="dxa"/>
            <w:shd w:val="clear" w:color="auto" w:fill="auto"/>
            <w:tcMar>
              <w:top w:w="28" w:type="dxa"/>
              <w:left w:w="28" w:type="dxa"/>
              <w:bottom w:w="28" w:type="dxa"/>
              <w:right w:w="28" w:type="dxa"/>
            </w:tcMar>
          </w:tcPr>
          <w:p w14:paraId="71F9F9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3946F" w14:textId="77777777" w:rsidR="003B5845" w:rsidRPr="000437C1" w:rsidRDefault="003B5845" w:rsidP="00617B3E">
            <w:pPr>
              <w:pStyle w:val="SmallStandard"/>
            </w:pPr>
            <w:r>
              <w:t>false</w:t>
            </w:r>
          </w:p>
        </w:tc>
      </w:tr>
    </w:tbl>
    <w:p w14:paraId="3AC2F8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32B7A" w14:textId="77777777" w:rsidTr="00617B3E">
        <w:tc>
          <w:tcPr>
            <w:tcW w:w="2013" w:type="dxa"/>
            <w:shd w:val="clear" w:color="auto" w:fill="auto"/>
            <w:tcMar>
              <w:top w:w="28" w:type="dxa"/>
              <w:left w:w="28" w:type="dxa"/>
              <w:bottom w:w="28" w:type="dxa"/>
              <w:right w:w="28" w:type="dxa"/>
            </w:tcMar>
          </w:tcPr>
          <w:p w14:paraId="64BE3F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4E1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C93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02CCBC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AB0F4A4" w14:textId="77777777" w:rsidTr="00617B3E">
        <w:tc>
          <w:tcPr>
            <w:tcW w:w="2013" w:type="dxa"/>
            <w:shd w:val="clear" w:color="auto" w:fill="auto"/>
            <w:tcMar>
              <w:top w:w="28" w:type="dxa"/>
              <w:left w:w="28" w:type="dxa"/>
              <w:bottom w:w="28" w:type="dxa"/>
              <w:right w:w="28" w:type="dxa"/>
            </w:tcMar>
          </w:tcPr>
          <w:p w14:paraId="05F79D33" w14:textId="77777777" w:rsidR="003B5845" w:rsidRPr="00620BBE" w:rsidRDefault="003B5845" w:rsidP="00617B3E">
            <w:pPr>
              <w:pStyle w:val="SmallStandard"/>
            </w:pPr>
            <w:r w:rsidRPr="00620BBE">
              <w:t>carClassificationLevel2</w:t>
            </w:r>
          </w:p>
        </w:tc>
        <w:tc>
          <w:tcPr>
            <w:tcW w:w="1559" w:type="dxa"/>
            <w:shd w:val="clear" w:color="auto" w:fill="auto"/>
            <w:tcMar>
              <w:top w:w="28" w:type="dxa"/>
              <w:left w:w="28" w:type="dxa"/>
              <w:bottom w:w="28" w:type="dxa"/>
              <w:right w:w="28" w:type="dxa"/>
            </w:tcMar>
          </w:tcPr>
          <w:p w14:paraId="075651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86FB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59B63B" w14:textId="77777777" w:rsidR="003B5845" w:rsidRPr="004A00BD" w:rsidRDefault="003B5845" w:rsidP="00617B3E">
            <w:pPr>
              <w:jc w:val="left"/>
              <w:rPr>
                <w:sz w:val="22"/>
              </w:rPr>
            </w:pPr>
            <w:r w:rsidRPr="004A00BD">
              <w:rPr>
                <w:sz w:val="16"/>
                <w:szCs w:val="16"/>
                <w:lang w:val="en-GB"/>
              </w:rPr>
              <w:t xml:space="preserve">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w:t>
            </w:r>
            <w:r w:rsidRPr="004A00BD">
              <w:rPr>
                <w:sz w:val="16"/>
                <w:szCs w:val="16"/>
              </w:rPr>
              <w:t>This level is in some cases called technical documentation.</w:t>
            </w:r>
          </w:p>
        </w:tc>
      </w:tr>
      <w:tr w:rsidR="003B5845" w:rsidRPr="004A00BD" w14:paraId="385E077B" w14:textId="77777777" w:rsidTr="00617B3E">
        <w:tc>
          <w:tcPr>
            <w:tcW w:w="2013" w:type="dxa"/>
            <w:shd w:val="clear" w:color="auto" w:fill="auto"/>
            <w:tcMar>
              <w:top w:w="28" w:type="dxa"/>
              <w:left w:w="28" w:type="dxa"/>
              <w:bottom w:w="28" w:type="dxa"/>
              <w:right w:w="28" w:type="dxa"/>
            </w:tcMar>
          </w:tcPr>
          <w:p w14:paraId="21A629B2" w14:textId="77777777" w:rsidR="003B5845" w:rsidRPr="00620BBE" w:rsidRDefault="003B5845" w:rsidP="00617B3E">
            <w:pPr>
              <w:pStyle w:val="SmallStandard"/>
            </w:pPr>
            <w:r w:rsidRPr="00620BBE">
              <w:t>carClassificationLevel3</w:t>
            </w:r>
          </w:p>
        </w:tc>
        <w:tc>
          <w:tcPr>
            <w:tcW w:w="1559" w:type="dxa"/>
            <w:shd w:val="clear" w:color="auto" w:fill="auto"/>
            <w:tcMar>
              <w:top w:w="28" w:type="dxa"/>
              <w:left w:w="28" w:type="dxa"/>
              <w:bottom w:w="28" w:type="dxa"/>
              <w:right w:w="28" w:type="dxa"/>
            </w:tcMar>
          </w:tcPr>
          <w:p w14:paraId="7E9A5D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073D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CDAC76"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3B5845" w:rsidRPr="004A00BD" w14:paraId="298B3A02" w14:textId="77777777" w:rsidTr="00617B3E">
        <w:tc>
          <w:tcPr>
            <w:tcW w:w="2013" w:type="dxa"/>
            <w:shd w:val="clear" w:color="auto" w:fill="auto"/>
            <w:tcMar>
              <w:top w:w="28" w:type="dxa"/>
              <w:left w:w="28" w:type="dxa"/>
              <w:bottom w:w="28" w:type="dxa"/>
              <w:right w:w="28" w:type="dxa"/>
            </w:tcMar>
          </w:tcPr>
          <w:p w14:paraId="0A51D7A6" w14:textId="77777777" w:rsidR="003B5845" w:rsidRPr="00620BBE" w:rsidRDefault="003B5845" w:rsidP="00617B3E">
            <w:pPr>
              <w:pStyle w:val="SmallStandard"/>
            </w:pPr>
            <w:r w:rsidRPr="00620BBE">
              <w:t>carClassificationLevel4</w:t>
            </w:r>
          </w:p>
        </w:tc>
        <w:tc>
          <w:tcPr>
            <w:tcW w:w="1559" w:type="dxa"/>
            <w:shd w:val="clear" w:color="auto" w:fill="auto"/>
            <w:tcMar>
              <w:top w:w="28" w:type="dxa"/>
              <w:left w:w="28" w:type="dxa"/>
              <w:bottom w:w="28" w:type="dxa"/>
              <w:right w:w="28" w:type="dxa"/>
            </w:tcMar>
          </w:tcPr>
          <w:p w14:paraId="00CAA63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584F1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DE485F"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3B5845" w:rsidRPr="004A00BD" w14:paraId="690F9DC0" w14:textId="77777777" w:rsidTr="00617B3E">
        <w:tc>
          <w:tcPr>
            <w:tcW w:w="2013" w:type="dxa"/>
            <w:shd w:val="clear" w:color="auto" w:fill="auto"/>
            <w:tcMar>
              <w:top w:w="28" w:type="dxa"/>
              <w:left w:w="28" w:type="dxa"/>
              <w:bottom w:w="28" w:type="dxa"/>
              <w:right w:w="28" w:type="dxa"/>
            </w:tcMar>
          </w:tcPr>
          <w:p w14:paraId="5D3D1B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62F5E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7F979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E7A0C5" w14:textId="77777777" w:rsidR="003B5845" w:rsidRPr="004A00BD" w:rsidRDefault="003B5845" w:rsidP="00617B3E">
            <w:pPr>
              <w:jc w:val="left"/>
              <w:rPr>
                <w:sz w:val="22"/>
                <w:lang w:val="en-GB"/>
              </w:rPr>
            </w:pPr>
            <w:r w:rsidRPr="004A00BD">
              <w:rPr>
                <w:sz w:val="16"/>
                <w:szCs w:val="16"/>
                <w:lang w:val="en-GB"/>
              </w:rPr>
              <w:t>Specifies the development order number (car or engine project)</w:t>
            </w:r>
          </w:p>
        </w:tc>
      </w:tr>
      <w:tr w:rsidR="003B5845" w:rsidRPr="004A00BD" w14:paraId="0CBD2166" w14:textId="77777777" w:rsidTr="00617B3E">
        <w:tc>
          <w:tcPr>
            <w:tcW w:w="2013" w:type="dxa"/>
            <w:shd w:val="clear" w:color="auto" w:fill="auto"/>
            <w:tcMar>
              <w:top w:w="28" w:type="dxa"/>
              <w:left w:w="28" w:type="dxa"/>
              <w:bottom w:w="28" w:type="dxa"/>
              <w:right w:w="28" w:type="dxa"/>
            </w:tcMar>
          </w:tcPr>
          <w:p w14:paraId="1723B61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0CE33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976DAC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FB2E30B"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bl>
    <w:p w14:paraId="4EB6F8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8AEB5A" w14:textId="77777777" w:rsidTr="00617B3E">
        <w:tc>
          <w:tcPr>
            <w:tcW w:w="2296" w:type="dxa"/>
            <w:gridSpan w:val="2"/>
            <w:shd w:val="clear" w:color="auto" w:fill="auto"/>
          </w:tcPr>
          <w:p w14:paraId="5C562AA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0AF9A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D417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608B8D" w14:textId="77777777" w:rsidTr="00617B3E">
        <w:tc>
          <w:tcPr>
            <w:tcW w:w="1588" w:type="dxa"/>
            <w:shd w:val="clear" w:color="auto" w:fill="auto"/>
          </w:tcPr>
          <w:p w14:paraId="16739D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78E36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BA1B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E7F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4AF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4BA7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93D100" w14:textId="77777777" w:rsidTr="00617B3E">
        <w:tc>
          <w:tcPr>
            <w:tcW w:w="1588" w:type="dxa"/>
            <w:shd w:val="clear" w:color="auto" w:fill="auto"/>
          </w:tcPr>
          <w:p w14:paraId="2CD6883A" w14:textId="77777777" w:rsidR="003B5845" w:rsidRPr="00634625" w:rsidRDefault="003B5845" w:rsidP="00617B3E">
            <w:pPr>
              <w:pStyle w:val="SmallStandard"/>
            </w:pPr>
            <w:r>
              <w:t>PartVersion</w:t>
            </w:r>
          </w:p>
        </w:tc>
        <w:tc>
          <w:tcPr>
            <w:tcW w:w="708" w:type="dxa"/>
            <w:shd w:val="clear" w:color="auto" w:fill="auto"/>
          </w:tcPr>
          <w:p w14:paraId="3D34D10B" w14:textId="77777777" w:rsidR="003B5845" w:rsidRPr="00D331EF" w:rsidRDefault="003B5845" w:rsidP="00617B3E">
            <w:pPr>
              <w:pStyle w:val="SmallStandard"/>
            </w:pPr>
            <w:r w:rsidRPr="00D01517">
              <w:t>0..*</w:t>
            </w:r>
          </w:p>
        </w:tc>
        <w:tc>
          <w:tcPr>
            <w:tcW w:w="1560" w:type="dxa"/>
            <w:shd w:val="clear" w:color="auto" w:fill="auto"/>
          </w:tcPr>
          <w:p w14:paraId="2E4460C6" w14:textId="77777777" w:rsidR="003B5845" w:rsidRPr="00132C43" w:rsidRDefault="003B5845" w:rsidP="00617B3E">
            <w:pPr>
              <w:pStyle w:val="SmallStandard"/>
            </w:pPr>
            <w:r>
              <w:t>project</w:t>
            </w:r>
          </w:p>
        </w:tc>
        <w:tc>
          <w:tcPr>
            <w:tcW w:w="708" w:type="dxa"/>
            <w:shd w:val="clear" w:color="auto" w:fill="auto"/>
          </w:tcPr>
          <w:p w14:paraId="1041543D" w14:textId="77777777" w:rsidR="003B5845" w:rsidRPr="00D331EF" w:rsidRDefault="003B5845" w:rsidP="00617B3E">
            <w:pPr>
              <w:pStyle w:val="SmallStandard"/>
            </w:pPr>
            <w:r w:rsidRPr="00D01517">
              <w:t>0..1</w:t>
            </w:r>
          </w:p>
        </w:tc>
        <w:tc>
          <w:tcPr>
            <w:tcW w:w="567" w:type="dxa"/>
            <w:shd w:val="clear" w:color="auto" w:fill="auto"/>
          </w:tcPr>
          <w:p w14:paraId="35496680" w14:textId="77777777" w:rsidR="003B5845" w:rsidRPr="00D331EF" w:rsidRDefault="003B5845" w:rsidP="00617B3E">
            <w:pPr>
              <w:pStyle w:val="SmallStandard"/>
            </w:pPr>
            <w:r>
              <w:t>N</w:t>
            </w:r>
          </w:p>
        </w:tc>
        <w:tc>
          <w:tcPr>
            <w:tcW w:w="3969" w:type="dxa"/>
            <w:shd w:val="clear" w:color="auto" w:fill="auto"/>
          </w:tcPr>
          <w:p w14:paraId="5BEE1B22" w14:textId="77777777" w:rsidR="003B5845" w:rsidRDefault="003B5845" w:rsidP="00617B3E">
            <w:pPr>
              <w:pStyle w:val="SmallStandard"/>
            </w:pPr>
            <w:r w:rsidRPr="00491287">
              <w:t xml:space="preserve">References the project that develops the PartVersion. </w:t>
            </w:r>
          </w:p>
        </w:tc>
      </w:tr>
      <w:tr w:rsidR="003B5845" w:rsidRPr="004A00BD" w14:paraId="0964FC68" w14:textId="77777777" w:rsidTr="00617B3E">
        <w:tc>
          <w:tcPr>
            <w:tcW w:w="1588" w:type="dxa"/>
            <w:shd w:val="clear" w:color="auto" w:fill="auto"/>
          </w:tcPr>
          <w:p w14:paraId="39C5CB30" w14:textId="77777777" w:rsidR="003B5845" w:rsidRPr="00634625" w:rsidRDefault="003B5845" w:rsidP="00617B3E">
            <w:pPr>
              <w:pStyle w:val="SmallStandard"/>
            </w:pPr>
            <w:r>
              <w:t>UsageNode</w:t>
            </w:r>
          </w:p>
        </w:tc>
        <w:tc>
          <w:tcPr>
            <w:tcW w:w="708" w:type="dxa"/>
            <w:shd w:val="clear" w:color="auto" w:fill="auto"/>
          </w:tcPr>
          <w:p w14:paraId="7410B046" w14:textId="77777777" w:rsidR="003B5845" w:rsidRPr="00D331EF" w:rsidRDefault="003B5845" w:rsidP="00617B3E">
            <w:pPr>
              <w:pStyle w:val="SmallStandard"/>
            </w:pPr>
            <w:r w:rsidRPr="00D01517">
              <w:t>0..*</w:t>
            </w:r>
          </w:p>
        </w:tc>
        <w:tc>
          <w:tcPr>
            <w:tcW w:w="1560" w:type="dxa"/>
            <w:shd w:val="clear" w:color="auto" w:fill="auto"/>
          </w:tcPr>
          <w:p w14:paraId="3F476457" w14:textId="77777777" w:rsidR="003B5845" w:rsidRPr="00132C43" w:rsidRDefault="003B5845" w:rsidP="00617B3E">
            <w:pPr>
              <w:pStyle w:val="SmallStandard"/>
            </w:pPr>
            <w:r>
              <w:t>usedInProject</w:t>
            </w:r>
          </w:p>
        </w:tc>
        <w:tc>
          <w:tcPr>
            <w:tcW w:w="708" w:type="dxa"/>
            <w:shd w:val="clear" w:color="auto" w:fill="auto"/>
          </w:tcPr>
          <w:p w14:paraId="30E141A3" w14:textId="77777777" w:rsidR="003B5845" w:rsidRPr="00D331EF" w:rsidRDefault="003B5845" w:rsidP="00617B3E">
            <w:pPr>
              <w:pStyle w:val="SmallStandard"/>
            </w:pPr>
            <w:r w:rsidRPr="00D01517">
              <w:t>0..*</w:t>
            </w:r>
          </w:p>
        </w:tc>
        <w:tc>
          <w:tcPr>
            <w:tcW w:w="567" w:type="dxa"/>
            <w:shd w:val="clear" w:color="auto" w:fill="auto"/>
          </w:tcPr>
          <w:p w14:paraId="4C9FD07F" w14:textId="77777777" w:rsidR="003B5845" w:rsidRPr="00D331EF" w:rsidRDefault="003B5845" w:rsidP="00617B3E">
            <w:pPr>
              <w:pStyle w:val="SmallStandard"/>
            </w:pPr>
            <w:r>
              <w:t>N</w:t>
            </w:r>
          </w:p>
        </w:tc>
        <w:tc>
          <w:tcPr>
            <w:tcW w:w="3969" w:type="dxa"/>
            <w:shd w:val="clear" w:color="auto" w:fill="auto"/>
          </w:tcPr>
          <w:p w14:paraId="2A0E808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Projects</w:t>
            </w:r>
            <w:r w:rsidRPr="004A00BD">
              <w:rPr>
                <w:sz w:val="16"/>
                <w:szCs w:val="16"/>
                <w:lang w:val="en-GB"/>
              </w:rPr>
              <w:t xml:space="preserve"> in which the </w:t>
            </w:r>
            <w:r w:rsidRPr="004A00BD">
              <w:rPr>
                <w:i/>
                <w:iCs/>
                <w:sz w:val="16"/>
                <w:szCs w:val="16"/>
                <w:lang w:val="en-GB"/>
              </w:rPr>
              <w:t>UsageNode</w:t>
            </w:r>
            <w:r w:rsidRPr="004A00BD">
              <w:rPr>
                <w:sz w:val="16"/>
                <w:szCs w:val="16"/>
                <w:lang w:val="en-GB"/>
              </w:rPr>
              <w:t xml:space="preserve"> can be used.</w:t>
            </w:r>
          </w:p>
        </w:tc>
      </w:tr>
      <w:tr w:rsidR="003B5845" w:rsidRPr="004A00BD" w14:paraId="50661F92" w14:textId="77777777" w:rsidTr="00617B3E">
        <w:tc>
          <w:tcPr>
            <w:tcW w:w="1588" w:type="dxa"/>
            <w:shd w:val="clear" w:color="auto" w:fill="auto"/>
          </w:tcPr>
          <w:p w14:paraId="0233DAF5" w14:textId="77777777" w:rsidR="003B5845" w:rsidRPr="00634625" w:rsidRDefault="003B5845" w:rsidP="00617B3E">
            <w:pPr>
              <w:pStyle w:val="SmallStandard"/>
            </w:pPr>
            <w:r>
              <w:lastRenderedPageBreak/>
              <w:t>UsageConstraint</w:t>
            </w:r>
          </w:p>
        </w:tc>
        <w:tc>
          <w:tcPr>
            <w:tcW w:w="708" w:type="dxa"/>
            <w:shd w:val="clear" w:color="auto" w:fill="auto"/>
          </w:tcPr>
          <w:p w14:paraId="1A638CD2" w14:textId="77777777" w:rsidR="003B5845" w:rsidRPr="00D331EF" w:rsidRDefault="003B5845" w:rsidP="00617B3E">
            <w:pPr>
              <w:pStyle w:val="SmallStandard"/>
            </w:pPr>
            <w:r w:rsidRPr="00D01517">
              <w:t>0..*</w:t>
            </w:r>
          </w:p>
        </w:tc>
        <w:tc>
          <w:tcPr>
            <w:tcW w:w="1560" w:type="dxa"/>
            <w:shd w:val="clear" w:color="auto" w:fill="auto"/>
          </w:tcPr>
          <w:p w14:paraId="781E2762" w14:textId="77777777" w:rsidR="003B5845" w:rsidRPr="00132C43" w:rsidRDefault="003B5845" w:rsidP="00617B3E">
            <w:pPr>
              <w:pStyle w:val="SmallStandard"/>
            </w:pPr>
            <w:r>
              <w:t>project</w:t>
            </w:r>
          </w:p>
        </w:tc>
        <w:tc>
          <w:tcPr>
            <w:tcW w:w="708" w:type="dxa"/>
            <w:shd w:val="clear" w:color="auto" w:fill="auto"/>
          </w:tcPr>
          <w:p w14:paraId="37D9DC4E" w14:textId="77777777" w:rsidR="003B5845" w:rsidRPr="00D331EF" w:rsidRDefault="003B5845" w:rsidP="00617B3E">
            <w:pPr>
              <w:pStyle w:val="SmallStandard"/>
            </w:pPr>
            <w:r w:rsidRPr="00D01517">
              <w:t>0..*</w:t>
            </w:r>
          </w:p>
        </w:tc>
        <w:tc>
          <w:tcPr>
            <w:tcW w:w="567" w:type="dxa"/>
            <w:shd w:val="clear" w:color="auto" w:fill="auto"/>
          </w:tcPr>
          <w:p w14:paraId="3BE55FFF" w14:textId="77777777" w:rsidR="003B5845" w:rsidRPr="00D331EF" w:rsidRDefault="003B5845" w:rsidP="00617B3E">
            <w:pPr>
              <w:pStyle w:val="SmallStandard"/>
            </w:pPr>
            <w:r>
              <w:t>N</w:t>
            </w:r>
          </w:p>
        </w:tc>
        <w:tc>
          <w:tcPr>
            <w:tcW w:w="3969" w:type="dxa"/>
            <w:shd w:val="clear" w:color="auto" w:fill="auto"/>
          </w:tcPr>
          <w:p w14:paraId="69A0944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Projects</w:t>
            </w:r>
            <w:r w:rsidRPr="004A00BD">
              <w:rPr>
                <w:sz w:val="16"/>
                <w:szCs w:val="16"/>
                <w:lang w:val="en-GB"/>
              </w:rPr>
              <w:t xml:space="preserve"> to which the </w:t>
            </w:r>
            <w:r w:rsidRPr="004A00BD">
              <w:rPr>
                <w:i/>
                <w:iCs/>
                <w:sz w:val="16"/>
                <w:szCs w:val="16"/>
                <w:lang w:val="en-GB"/>
              </w:rPr>
              <w:t>UsageConstraint</w:t>
            </w:r>
            <w:r w:rsidRPr="004A00BD">
              <w:rPr>
                <w:sz w:val="16"/>
                <w:szCs w:val="16"/>
                <w:lang w:val="en-GB"/>
              </w:rPr>
              <w:t xml:space="preserve"> applies. This means the described PartVersion is allowed / denied in the referenced UsageConstraint.</w:t>
            </w:r>
          </w:p>
        </w:tc>
      </w:tr>
      <w:tr w:rsidR="003B5845" w:rsidRPr="004A00BD" w14:paraId="767F2B4C" w14:textId="77777777" w:rsidTr="00617B3E">
        <w:tc>
          <w:tcPr>
            <w:tcW w:w="1588" w:type="dxa"/>
            <w:shd w:val="clear" w:color="auto" w:fill="auto"/>
          </w:tcPr>
          <w:p w14:paraId="78D5F675" w14:textId="77777777" w:rsidR="003B5845" w:rsidRPr="00634625" w:rsidRDefault="003B5845" w:rsidP="00617B3E">
            <w:pPr>
              <w:pStyle w:val="SmallStandard"/>
            </w:pPr>
            <w:r>
              <w:t>ApplicationConstraint</w:t>
            </w:r>
          </w:p>
        </w:tc>
        <w:tc>
          <w:tcPr>
            <w:tcW w:w="708" w:type="dxa"/>
            <w:shd w:val="clear" w:color="auto" w:fill="auto"/>
          </w:tcPr>
          <w:p w14:paraId="435CDF37" w14:textId="77777777" w:rsidR="003B5845" w:rsidRPr="004A00BD" w:rsidRDefault="003B5845" w:rsidP="00617B3E">
            <w:pPr>
              <w:rPr>
                <w:sz w:val="22"/>
              </w:rPr>
            </w:pPr>
          </w:p>
        </w:tc>
        <w:tc>
          <w:tcPr>
            <w:tcW w:w="1560" w:type="dxa"/>
            <w:shd w:val="clear" w:color="auto" w:fill="auto"/>
          </w:tcPr>
          <w:p w14:paraId="5CEC0C6F" w14:textId="77777777" w:rsidR="003B5845" w:rsidRPr="00132C43" w:rsidRDefault="003B5845" w:rsidP="00617B3E">
            <w:pPr>
              <w:pStyle w:val="SmallStandard"/>
            </w:pPr>
            <w:r>
              <w:t>project</w:t>
            </w:r>
          </w:p>
        </w:tc>
        <w:tc>
          <w:tcPr>
            <w:tcW w:w="708" w:type="dxa"/>
            <w:shd w:val="clear" w:color="auto" w:fill="auto"/>
          </w:tcPr>
          <w:p w14:paraId="66A5D4CA" w14:textId="77777777" w:rsidR="003B5845" w:rsidRPr="00D331EF" w:rsidRDefault="003B5845" w:rsidP="00617B3E">
            <w:pPr>
              <w:pStyle w:val="SmallStandard"/>
            </w:pPr>
            <w:r w:rsidRPr="00D01517">
              <w:t>0..*</w:t>
            </w:r>
          </w:p>
        </w:tc>
        <w:tc>
          <w:tcPr>
            <w:tcW w:w="567" w:type="dxa"/>
            <w:shd w:val="clear" w:color="auto" w:fill="auto"/>
          </w:tcPr>
          <w:p w14:paraId="02E13AC1" w14:textId="77777777" w:rsidR="003B5845" w:rsidRPr="00D331EF" w:rsidRDefault="003B5845" w:rsidP="00617B3E">
            <w:pPr>
              <w:pStyle w:val="SmallStandard"/>
            </w:pPr>
            <w:r>
              <w:t>N</w:t>
            </w:r>
          </w:p>
        </w:tc>
        <w:tc>
          <w:tcPr>
            <w:tcW w:w="3969" w:type="dxa"/>
            <w:shd w:val="clear" w:color="auto" w:fill="auto"/>
          </w:tcPr>
          <w:p w14:paraId="1597AAC6" w14:textId="77777777" w:rsidR="003B5845" w:rsidRPr="004A00BD" w:rsidRDefault="003B5845" w:rsidP="00617B3E">
            <w:pPr>
              <w:jc w:val="left"/>
              <w:rPr>
                <w:sz w:val="22"/>
                <w:lang w:val="en-GB"/>
              </w:rPr>
            </w:pPr>
            <w:r w:rsidRPr="004A00BD">
              <w:rPr>
                <w:sz w:val="16"/>
                <w:szCs w:val="16"/>
                <w:lang w:val="en-GB"/>
              </w:rPr>
              <w:t xml:space="preserve"> Defines the projects for which the application constraint applies.</w:t>
            </w:r>
          </w:p>
        </w:tc>
      </w:tr>
      <w:tr w:rsidR="003B5845" w:rsidRPr="004A00BD" w14:paraId="40109EDA" w14:textId="77777777" w:rsidTr="00617B3E">
        <w:tc>
          <w:tcPr>
            <w:tcW w:w="1588" w:type="dxa"/>
            <w:shd w:val="clear" w:color="auto" w:fill="auto"/>
          </w:tcPr>
          <w:p w14:paraId="07ACEA64" w14:textId="77777777" w:rsidR="003B5845" w:rsidRPr="00634625" w:rsidRDefault="003B5845" w:rsidP="00617B3E">
            <w:pPr>
              <w:pStyle w:val="SmallStandard"/>
            </w:pPr>
            <w:r>
              <w:t>VecContent</w:t>
            </w:r>
          </w:p>
        </w:tc>
        <w:tc>
          <w:tcPr>
            <w:tcW w:w="708" w:type="dxa"/>
            <w:shd w:val="clear" w:color="auto" w:fill="auto"/>
          </w:tcPr>
          <w:p w14:paraId="0FA8A179" w14:textId="77777777" w:rsidR="003B5845" w:rsidRPr="00D331EF" w:rsidRDefault="003B5845" w:rsidP="00617B3E">
            <w:pPr>
              <w:pStyle w:val="SmallStandard"/>
            </w:pPr>
            <w:r w:rsidRPr="00D01517">
              <w:t>1</w:t>
            </w:r>
          </w:p>
        </w:tc>
        <w:tc>
          <w:tcPr>
            <w:tcW w:w="1560" w:type="dxa"/>
            <w:shd w:val="clear" w:color="auto" w:fill="auto"/>
          </w:tcPr>
          <w:p w14:paraId="534759B3" w14:textId="77777777" w:rsidR="003B5845" w:rsidRPr="00132C43" w:rsidRDefault="003B5845" w:rsidP="00617B3E">
            <w:pPr>
              <w:pStyle w:val="SmallStandard"/>
            </w:pPr>
            <w:r>
              <w:t>project</w:t>
            </w:r>
          </w:p>
        </w:tc>
        <w:tc>
          <w:tcPr>
            <w:tcW w:w="708" w:type="dxa"/>
            <w:shd w:val="clear" w:color="auto" w:fill="auto"/>
          </w:tcPr>
          <w:p w14:paraId="73491173" w14:textId="77777777" w:rsidR="003B5845" w:rsidRPr="00D331EF" w:rsidRDefault="003B5845" w:rsidP="00617B3E">
            <w:pPr>
              <w:pStyle w:val="SmallStandard"/>
            </w:pPr>
            <w:r w:rsidRPr="00D01517">
              <w:t>0..*</w:t>
            </w:r>
          </w:p>
        </w:tc>
        <w:tc>
          <w:tcPr>
            <w:tcW w:w="567" w:type="dxa"/>
            <w:shd w:val="clear" w:color="auto" w:fill="auto"/>
          </w:tcPr>
          <w:p w14:paraId="552F586B" w14:textId="77777777" w:rsidR="003B5845" w:rsidRDefault="003B5845" w:rsidP="00617B3E">
            <w:pPr>
              <w:pStyle w:val="SmallStandard"/>
            </w:pPr>
            <w:r>
              <w:t>Y</w:t>
            </w:r>
          </w:p>
        </w:tc>
        <w:tc>
          <w:tcPr>
            <w:tcW w:w="3969" w:type="dxa"/>
            <w:shd w:val="clear" w:color="auto" w:fill="auto"/>
          </w:tcPr>
          <w:p w14:paraId="145FF397" w14:textId="77777777" w:rsidR="003B5845" w:rsidRDefault="003B5845" w:rsidP="00617B3E">
            <w:pPr>
              <w:pStyle w:val="SmallStandard"/>
            </w:pPr>
            <w:r w:rsidRPr="00491287">
              <w:t xml:space="preserve">Specifies the Projects used in the VEC-file. </w:t>
            </w:r>
          </w:p>
        </w:tc>
      </w:tr>
    </w:tbl>
    <w:p w14:paraId="58AAF77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47" w:name="_3fe79430f0af52bcdc1c8783c1705f45"/>
      <w:r w:rsidRPr="005254F8">
        <w:rPr>
          <w:lang w:val="en-GB"/>
        </w:rPr>
        <w:t>ContractRole</w:t>
      </w:r>
      <w:bookmarkEnd w:id="1347"/>
    </w:p>
    <w:p w14:paraId="31E4B479" w14:textId="77777777" w:rsidR="003B5845" w:rsidRPr="00A518C2" w:rsidRDefault="003B5845" w:rsidP="003B5845">
      <w:pPr>
        <w:rPr>
          <w:lang w:val="en-GB"/>
        </w:rPr>
      </w:pPr>
      <w:r w:rsidRPr="00A518C2">
        <w:rPr>
          <w:sz w:val="18"/>
          <w:szCs w:val="18"/>
          <w:lang w:val="en-GB"/>
        </w:rPr>
        <w:t>Enumeration for the definition of roles a contractor has in a contract.</w:t>
      </w:r>
    </w:p>
    <w:p w14:paraId="2DEC65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9F8ACE" w14:textId="77777777" w:rsidTr="00617B3E">
        <w:tc>
          <w:tcPr>
            <w:tcW w:w="2013" w:type="dxa"/>
            <w:shd w:val="clear" w:color="auto" w:fill="auto"/>
            <w:tcMar>
              <w:top w:w="28" w:type="dxa"/>
              <w:left w:w="28" w:type="dxa"/>
              <w:bottom w:w="28" w:type="dxa"/>
              <w:right w:w="28" w:type="dxa"/>
            </w:tcMar>
          </w:tcPr>
          <w:p w14:paraId="6109DC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A774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A9CE5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2C7521F" w14:textId="77777777" w:rsidTr="00617B3E">
        <w:tc>
          <w:tcPr>
            <w:tcW w:w="2013" w:type="dxa"/>
            <w:shd w:val="clear" w:color="auto" w:fill="auto"/>
            <w:tcMar>
              <w:top w:w="28" w:type="dxa"/>
              <w:left w:w="28" w:type="dxa"/>
              <w:bottom w:w="28" w:type="dxa"/>
              <w:right w:w="28" w:type="dxa"/>
            </w:tcMar>
          </w:tcPr>
          <w:p w14:paraId="00275D7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390F6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1070E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8C7AE1" w14:textId="77777777" w:rsidTr="00617B3E">
        <w:tc>
          <w:tcPr>
            <w:tcW w:w="2013" w:type="dxa"/>
            <w:shd w:val="clear" w:color="auto" w:fill="auto"/>
            <w:tcMar>
              <w:top w:w="28" w:type="dxa"/>
              <w:left w:w="28" w:type="dxa"/>
              <w:bottom w:w="28" w:type="dxa"/>
              <w:right w:w="28" w:type="dxa"/>
            </w:tcMar>
          </w:tcPr>
          <w:p w14:paraId="13A66161" w14:textId="77777777" w:rsidR="003B5845" w:rsidRPr="009F5D54" w:rsidRDefault="003B5845" w:rsidP="00617B3E">
            <w:pPr>
              <w:pStyle w:val="SmallStandard"/>
            </w:pPr>
            <w:r w:rsidRPr="009F5D54">
              <w:t>Oem</w:t>
            </w:r>
          </w:p>
        </w:tc>
        <w:tc>
          <w:tcPr>
            <w:tcW w:w="283" w:type="dxa"/>
            <w:shd w:val="clear" w:color="auto" w:fill="auto"/>
          </w:tcPr>
          <w:p w14:paraId="70F292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E028DD" w14:textId="77777777" w:rsidR="003B5845" w:rsidRPr="004A00BD" w:rsidRDefault="003B5845" w:rsidP="00617B3E">
            <w:pPr>
              <w:rPr>
                <w:sz w:val="22"/>
              </w:rPr>
            </w:pPr>
          </w:p>
        </w:tc>
      </w:tr>
      <w:tr w:rsidR="003B5845" w:rsidRPr="00CC6307" w14:paraId="049AE4FF" w14:textId="77777777" w:rsidTr="00617B3E">
        <w:tc>
          <w:tcPr>
            <w:tcW w:w="2013" w:type="dxa"/>
            <w:shd w:val="clear" w:color="auto" w:fill="auto"/>
            <w:tcMar>
              <w:top w:w="28" w:type="dxa"/>
              <w:left w:w="28" w:type="dxa"/>
              <w:bottom w:w="28" w:type="dxa"/>
              <w:right w:w="28" w:type="dxa"/>
            </w:tcMar>
          </w:tcPr>
          <w:p w14:paraId="1652E65A" w14:textId="77777777" w:rsidR="003B5845" w:rsidRPr="009F5D54" w:rsidRDefault="003B5845" w:rsidP="00617B3E">
            <w:pPr>
              <w:pStyle w:val="SmallStandard"/>
            </w:pPr>
            <w:r w:rsidRPr="009F5D54">
              <w:t>Supplier</w:t>
            </w:r>
          </w:p>
        </w:tc>
        <w:tc>
          <w:tcPr>
            <w:tcW w:w="283" w:type="dxa"/>
            <w:shd w:val="clear" w:color="auto" w:fill="auto"/>
          </w:tcPr>
          <w:p w14:paraId="055BD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86CE08" w14:textId="77777777" w:rsidR="003B5845" w:rsidRPr="004A00BD" w:rsidRDefault="003B5845" w:rsidP="00617B3E">
            <w:pPr>
              <w:rPr>
                <w:sz w:val="22"/>
              </w:rPr>
            </w:pPr>
          </w:p>
        </w:tc>
      </w:tr>
      <w:tr w:rsidR="003B5845" w:rsidRPr="00CC6307" w14:paraId="1A3B82B4" w14:textId="77777777" w:rsidTr="00617B3E">
        <w:tc>
          <w:tcPr>
            <w:tcW w:w="2013" w:type="dxa"/>
            <w:shd w:val="clear" w:color="auto" w:fill="auto"/>
            <w:tcMar>
              <w:top w:w="28" w:type="dxa"/>
              <w:left w:w="28" w:type="dxa"/>
              <w:bottom w:w="28" w:type="dxa"/>
              <w:right w:w="28" w:type="dxa"/>
            </w:tcMar>
          </w:tcPr>
          <w:p w14:paraId="454FC72E" w14:textId="77777777" w:rsidR="003B5845" w:rsidRPr="009F5D54" w:rsidRDefault="003B5845" w:rsidP="00617B3E">
            <w:pPr>
              <w:pStyle w:val="SmallStandard"/>
            </w:pPr>
            <w:r w:rsidRPr="009F5D54">
              <w:t>Manufacturer</w:t>
            </w:r>
          </w:p>
        </w:tc>
        <w:tc>
          <w:tcPr>
            <w:tcW w:w="283" w:type="dxa"/>
            <w:shd w:val="clear" w:color="auto" w:fill="auto"/>
          </w:tcPr>
          <w:p w14:paraId="209900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B7476A" w14:textId="77777777" w:rsidR="003B5845" w:rsidRPr="004A00BD" w:rsidRDefault="003B5845" w:rsidP="00617B3E">
            <w:pPr>
              <w:rPr>
                <w:sz w:val="22"/>
              </w:rPr>
            </w:pPr>
          </w:p>
        </w:tc>
      </w:tr>
    </w:tbl>
    <w:p w14:paraId="7811FB05" w14:textId="77777777" w:rsidR="003B5845" w:rsidRDefault="003B5845" w:rsidP="003B5845">
      <w:pPr>
        <w:pStyle w:val="SmallStandard"/>
      </w:pPr>
    </w:p>
    <w:p w14:paraId="64D7E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48" w:name="_a87397df84c67569e480c28f649fe0de"/>
      <w:r w:rsidRPr="005254F8">
        <w:rPr>
          <w:lang w:val="en-GB"/>
        </w:rPr>
        <w:t>HistoryEntryType</w:t>
      </w:r>
      <w:bookmarkEnd w:id="1348"/>
    </w:p>
    <w:p w14:paraId="48F3FBD7" w14:textId="77777777" w:rsidR="003B5845" w:rsidRDefault="003B5845" w:rsidP="003B5845">
      <w:r w:rsidRPr="00A518C2">
        <w:rPr>
          <w:sz w:val="18"/>
          <w:szCs w:val="18"/>
          <w:lang w:val="en-GB"/>
        </w:rPr>
        <w:t xml:space="preserve">Enumeration for the definition of the type of relationship represented by an ItemHistoryEntry. </w:t>
      </w:r>
      <w:r>
        <w:rPr>
          <w:sz w:val="18"/>
          <w:szCs w:val="18"/>
        </w:rPr>
        <w:t>(see KBLFRM-271)</w:t>
      </w:r>
    </w:p>
    <w:p w14:paraId="531154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EBB4D8" w14:textId="77777777" w:rsidTr="00617B3E">
        <w:tc>
          <w:tcPr>
            <w:tcW w:w="2013" w:type="dxa"/>
            <w:shd w:val="clear" w:color="auto" w:fill="auto"/>
            <w:tcMar>
              <w:top w:w="28" w:type="dxa"/>
              <w:left w:w="28" w:type="dxa"/>
              <w:bottom w:w="28" w:type="dxa"/>
              <w:right w:w="28" w:type="dxa"/>
            </w:tcMar>
          </w:tcPr>
          <w:p w14:paraId="5ADDD4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E569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5E8596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2CF4A42" w14:textId="77777777" w:rsidTr="00617B3E">
        <w:tc>
          <w:tcPr>
            <w:tcW w:w="2013" w:type="dxa"/>
            <w:shd w:val="clear" w:color="auto" w:fill="auto"/>
            <w:tcMar>
              <w:top w:w="28" w:type="dxa"/>
              <w:left w:w="28" w:type="dxa"/>
              <w:bottom w:w="28" w:type="dxa"/>
              <w:right w:w="28" w:type="dxa"/>
            </w:tcMar>
          </w:tcPr>
          <w:p w14:paraId="45F87D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8FF67E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9412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1EE32DF" w14:textId="77777777" w:rsidTr="00617B3E">
        <w:tc>
          <w:tcPr>
            <w:tcW w:w="2013" w:type="dxa"/>
            <w:shd w:val="clear" w:color="auto" w:fill="auto"/>
            <w:tcMar>
              <w:top w:w="28" w:type="dxa"/>
              <w:left w:w="28" w:type="dxa"/>
              <w:bottom w:w="28" w:type="dxa"/>
              <w:right w:w="28" w:type="dxa"/>
            </w:tcMar>
          </w:tcPr>
          <w:p w14:paraId="256099F9" w14:textId="77777777" w:rsidR="003B5845" w:rsidRPr="009F5D54" w:rsidRDefault="003B5845" w:rsidP="00617B3E">
            <w:pPr>
              <w:pStyle w:val="SmallStandard"/>
            </w:pPr>
            <w:r w:rsidRPr="009F5D54">
              <w:t>Derivation</w:t>
            </w:r>
          </w:p>
        </w:tc>
        <w:tc>
          <w:tcPr>
            <w:tcW w:w="283" w:type="dxa"/>
            <w:shd w:val="clear" w:color="auto" w:fill="auto"/>
          </w:tcPr>
          <w:p w14:paraId="05FFB0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2A1180" w14:textId="77777777" w:rsidR="003B5845" w:rsidRPr="004A00BD" w:rsidRDefault="003B5845" w:rsidP="00617B3E">
            <w:pPr>
              <w:rPr>
                <w:sz w:val="22"/>
              </w:rPr>
            </w:pPr>
          </w:p>
        </w:tc>
      </w:tr>
      <w:tr w:rsidR="003B5845" w:rsidRPr="00CC6307" w14:paraId="3EE8188C" w14:textId="77777777" w:rsidTr="00617B3E">
        <w:tc>
          <w:tcPr>
            <w:tcW w:w="2013" w:type="dxa"/>
            <w:shd w:val="clear" w:color="auto" w:fill="auto"/>
            <w:tcMar>
              <w:top w:w="28" w:type="dxa"/>
              <w:left w:w="28" w:type="dxa"/>
              <w:bottom w:w="28" w:type="dxa"/>
              <w:right w:w="28" w:type="dxa"/>
            </w:tcMar>
          </w:tcPr>
          <w:p w14:paraId="7A22408B" w14:textId="77777777" w:rsidR="003B5845" w:rsidRPr="009F5D54" w:rsidRDefault="003B5845" w:rsidP="00617B3E">
            <w:pPr>
              <w:pStyle w:val="SmallStandard"/>
            </w:pPr>
            <w:r w:rsidRPr="009F5D54">
              <w:t>Sequence</w:t>
            </w:r>
          </w:p>
        </w:tc>
        <w:tc>
          <w:tcPr>
            <w:tcW w:w="283" w:type="dxa"/>
            <w:shd w:val="clear" w:color="auto" w:fill="auto"/>
          </w:tcPr>
          <w:p w14:paraId="0F130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5EE79B" w14:textId="77777777" w:rsidR="003B5845" w:rsidRPr="004A00BD" w:rsidRDefault="003B5845" w:rsidP="00617B3E">
            <w:pPr>
              <w:rPr>
                <w:sz w:val="22"/>
              </w:rPr>
            </w:pPr>
          </w:p>
        </w:tc>
      </w:tr>
    </w:tbl>
    <w:p w14:paraId="69029AA2" w14:textId="77777777" w:rsidR="003B5845" w:rsidRDefault="003B5845" w:rsidP="003B5845">
      <w:pPr>
        <w:pStyle w:val="SmallStandard"/>
      </w:pPr>
    </w:p>
    <w:p w14:paraId="23F328A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49" w:name="_9e10b9b8d2133ae685a7d5ba79c05630"/>
      <w:r w:rsidRPr="005254F8">
        <w:rPr>
          <w:lang w:val="en-GB"/>
        </w:rPr>
        <w:t>LevelOfApproval</w:t>
      </w:r>
      <w:bookmarkEnd w:id="1349"/>
    </w:p>
    <w:p w14:paraId="426B1C15" w14:textId="77777777" w:rsidR="003B5845" w:rsidRDefault="003B5845" w:rsidP="003B5845">
      <w:r w:rsidRPr="00A518C2">
        <w:rPr>
          <w:sz w:val="18"/>
          <w:szCs w:val="18"/>
          <w:lang w:val="en-GB"/>
        </w:rPr>
        <w:t xml:space="preserve">The LevelOfApproval standardizes the approval levels most engineering processes have in common. </w:t>
      </w:r>
      <w:r>
        <w:rPr>
          <w:sz w:val="18"/>
          <w:szCs w:val="18"/>
        </w:rPr>
        <w:t xml:space="preserve">See </w:t>
      </w:r>
      <w:r>
        <w:rPr>
          <w:i/>
          <w:iCs/>
          <w:sz w:val="18"/>
          <w:szCs w:val="18"/>
        </w:rPr>
        <w:t xml:space="preserve">Approval.levelOfApproval </w:t>
      </w:r>
      <w:r>
        <w:rPr>
          <w:sz w:val="18"/>
          <w:szCs w:val="18"/>
        </w:rPr>
        <w:t>for more details.</w:t>
      </w:r>
    </w:p>
    <w:p w14:paraId="222118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76D275" w14:textId="77777777" w:rsidTr="00617B3E">
        <w:tc>
          <w:tcPr>
            <w:tcW w:w="2013" w:type="dxa"/>
            <w:shd w:val="clear" w:color="auto" w:fill="auto"/>
            <w:tcMar>
              <w:top w:w="28" w:type="dxa"/>
              <w:left w:w="28" w:type="dxa"/>
              <w:bottom w:w="28" w:type="dxa"/>
              <w:right w:w="28" w:type="dxa"/>
            </w:tcMar>
          </w:tcPr>
          <w:p w14:paraId="6AC1AC7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02475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7498C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3F0D74F" w14:textId="77777777" w:rsidTr="00617B3E">
        <w:tc>
          <w:tcPr>
            <w:tcW w:w="2013" w:type="dxa"/>
            <w:shd w:val="clear" w:color="auto" w:fill="auto"/>
            <w:tcMar>
              <w:top w:w="28" w:type="dxa"/>
              <w:left w:w="28" w:type="dxa"/>
              <w:bottom w:w="28" w:type="dxa"/>
              <w:right w:w="28" w:type="dxa"/>
            </w:tcMar>
          </w:tcPr>
          <w:p w14:paraId="6A163F6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28AE08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4D394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957F5E7" w14:textId="77777777" w:rsidTr="00617B3E">
        <w:tc>
          <w:tcPr>
            <w:tcW w:w="2013" w:type="dxa"/>
            <w:shd w:val="clear" w:color="auto" w:fill="auto"/>
            <w:tcMar>
              <w:top w:w="28" w:type="dxa"/>
              <w:left w:w="28" w:type="dxa"/>
              <w:bottom w:w="28" w:type="dxa"/>
              <w:right w:w="28" w:type="dxa"/>
            </w:tcMar>
          </w:tcPr>
          <w:p w14:paraId="5980CBC3" w14:textId="77777777" w:rsidR="003B5845" w:rsidRPr="009F5D54" w:rsidRDefault="003B5845" w:rsidP="00617B3E">
            <w:pPr>
              <w:pStyle w:val="SmallStandard"/>
            </w:pPr>
            <w:r w:rsidRPr="009F5D54">
              <w:t>Planned</w:t>
            </w:r>
          </w:p>
        </w:tc>
        <w:tc>
          <w:tcPr>
            <w:tcW w:w="283" w:type="dxa"/>
            <w:shd w:val="clear" w:color="auto" w:fill="auto"/>
          </w:tcPr>
          <w:p w14:paraId="3D15DE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27BE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has been created.</w:t>
            </w:r>
          </w:p>
        </w:tc>
      </w:tr>
      <w:tr w:rsidR="003B5845" w:rsidRPr="00CC6307" w14:paraId="0D0C5048" w14:textId="77777777" w:rsidTr="00617B3E">
        <w:tc>
          <w:tcPr>
            <w:tcW w:w="2013" w:type="dxa"/>
            <w:shd w:val="clear" w:color="auto" w:fill="auto"/>
            <w:tcMar>
              <w:top w:w="28" w:type="dxa"/>
              <w:left w:w="28" w:type="dxa"/>
              <w:bottom w:w="28" w:type="dxa"/>
              <w:right w:w="28" w:type="dxa"/>
            </w:tcMar>
          </w:tcPr>
          <w:p w14:paraId="3E818678" w14:textId="77777777" w:rsidR="003B5845" w:rsidRPr="009F5D54" w:rsidRDefault="003B5845" w:rsidP="00617B3E">
            <w:pPr>
              <w:pStyle w:val="SmallStandard"/>
            </w:pPr>
            <w:r w:rsidRPr="009F5D54">
              <w:lastRenderedPageBreak/>
              <w:t>Develop</w:t>
            </w:r>
          </w:p>
        </w:tc>
        <w:tc>
          <w:tcPr>
            <w:tcW w:w="283" w:type="dxa"/>
            <w:shd w:val="clear" w:color="auto" w:fill="auto"/>
          </w:tcPr>
          <w:p w14:paraId="0A108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D08EE" w14:textId="77777777" w:rsidR="003B5845" w:rsidRPr="004A00BD" w:rsidRDefault="003B5845" w:rsidP="00617B3E">
            <w:pPr>
              <w:jc w:val="left"/>
              <w:rPr>
                <w:sz w:val="22"/>
              </w:rPr>
            </w:pPr>
            <w:r w:rsidRPr="004A00BD">
              <w:rPr>
                <w:sz w:val="16"/>
                <w:szCs w:val="16"/>
                <w:lang w:val="en-GB"/>
              </w:rPr>
              <w:t xml:space="preserve">An approval during the development process. There might process specific different approvals out of this category. </w:t>
            </w:r>
            <w:r w:rsidRPr="004A00BD">
              <w:rPr>
                <w:sz w:val="16"/>
                <w:szCs w:val="16"/>
              </w:rPr>
              <w:t>See Approval.additionalLevelInformation for more information about the details.</w:t>
            </w:r>
          </w:p>
        </w:tc>
      </w:tr>
      <w:tr w:rsidR="003B5845" w:rsidRPr="004A00BD" w14:paraId="003110B6" w14:textId="77777777" w:rsidTr="00617B3E">
        <w:tc>
          <w:tcPr>
            <w:tcW w:w="2013" w:type="dxa"/>
            <w:shd w:val="clear" w:color="auto" w:fill="auto"/>
            <w:tcMar>
              <w:top w:w="28" w:type="dxa"/>
              <w:left w:w="28" w:type="dxa"/>
              <w:bottom w:w="28" w:type="dxa"/>
              <w:right w:w="28" w:type="dxa"/>
            </w:tcMar>
          </w:tcPr>
          <w:p w14:paraId="2C708804" w14:textId="77777777" w:rsidR="003B5845" w:rsidRPr="009F5D54" w:rsidRDefault="003B5845" w:rsidP="00617B3E">
            <w:pPr>
              <w:pStyle w:val="SmallStandard"/>
            </w:pPr>
            <w:r w:rsidRPr="009F5D54">
              <w:t>Free</w:t>
            </w:r>
          </w:p>
        </w:tc>
        <w:tc>
          <w:tcPr>
            <w:tcW w:w="283" w:type="dxa"/>
            <w:shd w:val="clear" w:color="auto" w:fill="auto"/>
          </w:tcPr>
          <w:p w14:paraId="741EBB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15545" w14:textId="77777777" w:rsidR="003B5845" w:rsidRPr="004A00BD" w:rsidRDefault="003B5845" w:rsidP="00617B3E">
            <w:pPr>
              <w:jc w:val="left"/>
              <w:rPr>
                <w:sz w:val="22"/>
                <w:lang w:val="en-GB"/>
              </w:rPr>
            </w:pPr>
            <w:r w:rsidRPr="004A00BD">
              <w:rPr>
                <w:sz w:val="16"/>
                <w:szCs w:val="16"/>
                <w:lang w:val="en-GB"/>
              </w:rPr>
              <w:t>The ItemVersion can be used without restriction.</w:t>
            </w:r>
          </w:p>
        </w:tc>
      </w:tr>
      <w:tr w:rsidR="003B5845" w:rsidRPr="004A00BD" w14:paraId="0FB5963E" w14:textId="77777777" w:rsidTr="00617B3E">
        <w:tc>
          <w:tcPr>
            <w:tcW w:w="2013" w:type="dxa"/>
            <w:shd w:val="clear" w:color="auto" w:fill="auto"/>
            <w:tcMar>
              <w:top w:w="28" w:type="dxa"/>
              <w:left w:w="28" w:type="dxa"/>
              <w:bottom w:w="28" w:type="dxa"/>
              <w:right w:w="28" w:type="dxa"/>
            </w:tcMar>
          </w:tcPr>
          <w:p w14:paraId="755AC505" w14:textId="77777777" w:rsidR="003B5845" w:rsidRPr="009F5D54" w:rsidRDefault="003B5845" w:rsidP="00617B3E">
            <w:pPr>
              <w:pStyle w:val="SmallStandard"/>
            </w:pPr>
            <w:r w:rsidRPr="009F5D54">
              <w:t>Restricted</w:t>
            </w:r>
          </w:p>
        </w:tc>
        <w:tc>
          <w:tcPr>
            <w:tcW w:w="283" w:type="dxa"/>
            <w:shd w:val="clear" w:color="auto" w:fill="auto"/>
          </w:tcPr>
          <w:p w14:paraId="36454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92E05A" w14:textId="77777777" w:rsidR="003B5845" w:rsidRPr="004A00BD" w:rsidRDefault="003B5845" w:rsidP="00617B3E">
            <w:pPr>
              <w:jc w:val="left"/>
              <w:rPr>
                <w:sz w:val="22"/>
                <w:lang w:val="en-GB"/>
              </w:rPr>
            </w:pPr>
            <w:r w:rsidRPr="004A00BD">
              <w:rPr>
                <w:sz w:val="16"/>
                <w:szCs w:val="16"/>
                <w:lang w:val="en-GB"/>
              </w:rPr>
              <w:t>The Usage of the ItemVersion is restricted in some way. See additionalLevelInformation for more details.</w:t>
            </w:r>
          </w:p>
        </w:tc>
      </w:tr>
      <w:tr w:rsidR="003B5845" w:rsidRPr="004A00BD" w14:paraId="54F4DB82" w14:textId="77777777" w:rsidTr="00617B3E">
        <w:tc>
          <w:tcPr>
            <w:tcW w:w="2013" w:type="dxa"/>
            <w:shd w:val="clear" w:color="auto" w:fill="auto"/>
            <w:tcMar>
              <w:top w:w="28" w:type="dxa"/>
              <w:left w:w="28" w:type="dxa"/>
              <w:bottom w:w="28" w:type="dxa"/>
              <w:right w:w="28" w:type="dxa"/>
            </w:tcMar>
          </w:tcPr>
          <w:p w14:paraId="44518F2E" w14:textId="77777777" w:rsidR="003B5845" w:rsidRPr="009F5D54" w:rsidRDefault="003B5845" w:rsidP="00617B3E">
            <w:pPr>
              <w:pStyle w:val="SmallStandard"/>
            </w:pPr>
            <w:r w:rsidRPr="009F5D54">
              <w:t>Invalid</w:t>
            </w:r>
          </w:p>
        </w:tc>
        <w:tc>
          <w:tcPr>
            <w:tcW w:w="283" w:type="dxa"/>
            <w:shd w:val="clear" w:color="auto" w:fill="auto"/>
          </w:tcPr>
          <w:p w14:paraId="07EEBC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C4CCE2"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shall not be used anymore.</w:t>
            </w:r>
          </w:p>
        </w:tc>
      </w:tr>
    </w:tbl>
    <w:p w14:paraId="5095E929" w14:textId="77777777" w:rsidR="003B5845" w:rsidRDefault="003B5845" w:rsidP="003B5845">
      <w:pPr>
        <w:pStyle w:val="SmallStandard"/>
      </w:pPr>
    </w:p>
    <w:p w14:paraId="221EA90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50" w:name="_fe63852b3aa0b6e61d773ebca0ebd1eb"/>
      <w:r w:rsidRPr="005254F8">
        <w:rPr>
          <w:lang w:val="en-GB"/>
        </w:rPr>
        <w:t>StatusOfApproval</w:t>
      </w:r>
      <w:bookmarkEnd w:id="1350"/>
    </w:p>
    <w:p w14:paraId="0D484BCA" w14:textId="77777777" w:rsidR="003B5845" w:rsidRPr="00A518C2" w:rsidRDefault="003B5845" w:rsidP="003B5845">
      <w:pPr>
        <w:rPr>
          <w:lang w:val="en-GB"/>
        </w:rPr>
      </w:pPr>
      <w:r w:rsidRPr="00A518C2">
        <w:rPr>
          <w:sz w:val="18"/>
          <w:szCs w:val="18"/>
          <w:lang w:val="en-GB"/>
        </w:rPr>
        <w:t>Enumeration for the definition of the state of an approval.</w:t>
      </w:r>
    </w:p>
    <w:p w14:paraId="299045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1C286A" w14:textId="77777777" w:rsidTr="00617B3E">
        <w:tc>
          <w:tcPr>
            <w:tcW w:w="2013" w:type="dxa"/>
            <w:shd w:val="clear" w:color="auto" w:fill="auto"/>
            <w:tcMar>
              <w:top w:w="28" w:type="dxa"/>
              <w:left w:w="28" w:type="dxa"/>
              <w:bottom w:w="28" w:type="dxa"/>
              <w:right w:w="28" w:type="dxa"/>
            </w:tcMar>
          </w:tcPr>
          <w:p w14:paraId="1ECF8C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545A6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47109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7D9661" w14:textId="77777777" w:rsidTr="00617B3E">
        <w:tc>
          <w:tcPr>
            <w:tcW w:w="2013" w:type="dxa"/>
            <w:shd w:val="clear" w:color="auto" w:fill="auto"/>
            <w:tcMar>
              <w:top w:w="28" w:type="dxa"/>
              <w:left w:w="28" w:type="dxa"/>
              <w:bottom w:w="28" w:type="dxa"/>
              <w:right w:w="28" w:type="dxa"/>
            </w:tcMar>
          </w:tcPr>
          <w:p w14:paraId="6653955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F96194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C559D3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FEFBFC" w14:textId="77777777" w:rsidTr="00617B3E">
        <w:tc>
          <w:tcPr>
            <w:tcW w:w="2013" w:type="dxa"/>
            <w:shd w:val="clear" w:color="auto" w:fill="auto"/>
            <w:tcMar>
              <w:top w:w="28" w:type="dxa"/>
              <w:left w:w="28" w:type="dxa"/>
              <w:bottom w:w="28" w:type="dxa"/>
              <w:right w:w="28" w:type="dxa"/>
            </w:tcMar>
          </w:tcPr>
          <w:p w14:paraId="4BFEFF0C" w14:textId="77777777" w:rsidR="003B5845" w:rsidRPr="009F5D54" w:rsidRDefault="003B5845" w:rsidP="00617B3E">
            <w:pPr>
              <w:pStyle w:val="SmallStandard"/>
            </w:pPr>
            <w:r w:rsidRPr="009F5D54">
              <w:t>NotYetApproved</w:t>
            </w:r>
          </w:p>
        </w:tc>
        <w:tc>
          <w:tcPr>
            <w:tcW w:w="283" w:type="dxa"/>
            <w:shd w:val="clear" w:color="auto" w:fill="auto"/>
          </w:tcPr>
          <w:p w14:paraId="108B5A4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135DB6" w14:textId="77777777" w:rsidR="003B5845" w:rsidRPr="004A00BD" w:rsidRDefault="003B5845" w:rsidP="00617B3E">
            <w:pPr>
              <w:rPr>
                <w:sz w:val="22"/>
              </w:rPr>
            </w:pPr>
          </w:p>
        </w:tc>
      </w:tr>
      <w:tr w:rsidR="003B5845" w:rsidRPr="00CC6307" w14:paraId="3EE0C171" w14:textId="77777777" w:rsidTr="00617B3E">
        <w:tc>
          <w:tcPr>
            <w:tcW w:w="2013" w:type="dxa"/>
            <w:shd w:val="clear" w:color="auto" w:fill="auto"/>
            <w:tcMar>
              <w:top w:w="28" w:type="dxa"/>
              <w:left w:w="28" w:type="dxa"/>
              <w:bottom w:w="28" w:type="dxa"/>
              <w:right w:w="28" w:type="dxa"/>
            </w:tcMar>
          </w:tcPr>
          <w:p w14:paraId="2315EFD4" w14:textId="77777777" w:rsidR="003B5845" w:rsidRPr="009F5D54" w:rsidRDefault="003B5845" w:rsidP="00617B3E">
            <w:pPr>
              <w:pStyle w:val="SmallStandard"/>
            </w:pPr>
            <w:r w:rsidRPr="009F5D54">
              <w:t>Approved</w:t>
            </w:r>
          </w:p>
        </w:tc>
        <w:tc>
          <w:tcPr>
            <w:tcW w:w="283" w:type="dxa"/>
            <w:shd w:val="clear" w:color="auto" w:fill="auto"/>
          </w:tcPr>
          <w:p w14:paraId="1B9E66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6CDC3E4" w14:textId="77777777" w:rsidR="003B5845" w:rsidRPr="004A00BD" w:rsidRDefault="003B5845" w:rsidP="00617B3E">
            <w:pPr>
              <w:rPr>
                <w:sz w:val="22"/>
              </w:rPr>
            </w:pPr>
          </w:p>
        </w:tc>
      </w:tr>
      <w:tr w:rsidR="003B5845" w:rsidRPr="00CC6307" w14:paraId="3142FF28" w14:textId="77777777" w:rsidTr="00617B3E">
        <w:tc>
          <w:tcPr>
            <w:tcW w:w="2013" w:type="dxa"/>
            <w:shd w:val="clear" w:color="auto" w:fill="auto"/>
            <w:tcMar>
              <w:top w:w="28" w:type="dxa"/>
              <w:left w:w="28" w:type="dxa"/>
              <w:bottom w:w="28" w:type="dxa"/>
              <w:right w:w="28" w:type="dxa"/>
            </w:tcMar>
          </w:tcPr>
          <w:p w14:paraId="4F69EE0E" w14:textId="77777777" w:rsidR="003B5845" w:rsidRPr="009F5D54" w:rsidRDefault="003B5845" w:rsidP="00617B3E">
            <w:pPr>
              <w:pStyle w:val="SmallStandard"/>
            </w:pPr>
            <w:r w:rsidRPr="009F5D54">
              <w:t>Withdrawn</w:t>
            </w:r>
          </w:p>
        </w:tc>
        <w:tc>
          <w:tcPr>
            <w:tcW w:w="283" w:type="dxa"/>
            <w:shd w:val="clear" w:color="auto" w:fill="auto"/>
          </w:tcPr>
          <w:p w14:paraId="2DDE7F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CA76F9" w14:textId="77777777" w:rsidR="003B5845" w:rsidRPr="004A00BD" w:rsidRDefault="003B5845" w:rsidP="00617B3E">
            <w:pPr>
              <w:rPr>
                <w:sz w:val="22"/>
              </w:rPr>
            </w:pPr>
          </w:p>
        </w:tc>
      </w:tr>
    </w:tbl>
    <w:p w14:paraId="72436D0E" w14:textId="77777777" w:rsidR="003B5845" w:rsidRDefault="003B5845" w:rsidP="003B5845">
      <w:pPr>
        <w:pStyle w:val="SmallStandard"/>
      </w:pPr>
    </w:p>
    <w:p w14:paraId="1FBBB5E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51" w:name="_dda05b32c957d1d56a47f12f7442cbe4"/>
      <w:r w:rsidRPr="005254F8">
        <w:rPr>
          <w:lang w:val="en-GB"/>
        </w:rPr>
        <w:t>TypeOfPermission</w:t>
      </w:r>
      <w:bookmarkEnd w:id="1351"/>
    </w:p>
    <w:p w14:paraId="7F3D8C6B" w14:textId="77777777" w:rsidR="003B5845" w:rsidRPr="00A518C2" w:rsidRDefault="003B5845" w:rsidP="003B5845">
      <w:pPr>
        <w:rPr>
          <w:lang w:val="en-GB"/>
        </w:rPr>
      </w:pPr>
      <w:r w:rsidRPr="00A518C2">
        <w:rPr>
          <w:sz w:val="18"/>
          <w:szCs w:val="18"/>
          <w:lang w:val="en-GB"/>
        </w:rPr>
        <w:t>Enumeration for the definition of the type of a permission.</w:t>
      </w:r>
    </w:p>
    <w:p w14:paraId="7740E5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B7720C" w14:textId="77777777" w:rsidTr="00617B3E">
        <w:tc>
          <w:tcPr>
            <w:tcW w:w="2013" w:type="dxa"/>
            <w:shd w:val="clear" w:color="auto" w:fill="auto"/>
            <w:tcMar>
              <w:top w:w="28" w:type="dxa"/>
              <w:left w:w="28" w:type="dxa"/>
              <w:bottom w:w="28" w:type="dxa"/>
              <w:right w:w="28" w:type="dxa"/>
            </w:tcMar>
          </w:tcPr>
          <w:p w14:paraId="0FB4FA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0714D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9EE61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B7F1FD4" w14:textId="77777777" w:rsidTr="00617B3E">
        <w:tc>
          <w:tcPr>
            <w:tcW w:w="2013" w:type="dxa"/>
            <w:shd w:val="clear" w:color="auto" w:fill="auto"/>
            <w:tcMar>
              <w:top w:w="28" w:type="dxa"/>
              <w:left w:w="28" w:type="dxa"/>
              <w:bottom w:w="28" w:type="dxa"/>
              <w:right w:w="28" w:type="dxa"/>
            </w:tcMar>
          </w:tcPr>
          <w:p w14:paraId="7DEDCEE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72675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97152B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EFC51A" w14:textId="77777777" w:rsidTr="00617B3E">
        <w:tc>
          <w:tcPr>
            <w:tcW w:w="2013" w:type="dxa"/>
            <w:shd w:val="clear" w:color="auto" w:fill="auto"/>
            <w:tcMar>
              <w:top w:w="28" w:type="dxa"/>
              <w:left w:w="28" w:type="dxa"/>
              <w:bottom w:w="28" w:type="dxa"/>
              <w:right w:w="28" w:type="dxa"/>
            </w:tcMar>
          </w:tcPr>
          <w:p w14:paraId="36F4F0B1" w14:textId="77777777" w:rsidR="003B5845" w:rsidRPr="009F5D54" w:rsidRDefault="003B5845" w:rsidP="00617B3E">
            <w:pPr>
              <w:pStyle w:val="SmallStandard"/>
            </w:pPr>
            <w:r w:rsidRPr="009F5D54">
              <w:t>Seen</w:t>
            </w:r>
          </w:p>
        </w:tc>
        <w:tc>
          <w:tcPr>
            <w:tcW w:w="283" w:type="dxa"/>
            <w:shd w:val="clear" w:color="auto" w:fill="auto"/>
          </w:tcPr>
          <w:p w14:paraId="6DC286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B3772C" w14:textId="77777777" w:rsidR="003B5845" w:rsidRPr="004A00BD" w:rsidRDefault="003B5845" w:rsidP="00617B3E">
            <w:pPr>
              <w:rPr>
                <w:sz w:val="22"/>
              </w:rPr>
            </w:pPr>
          </w:p>
        </w:tc>
      </w:tr>
      <w:tr w:rsidR="003B5845" w:rsidRPr="00CC6307" w14:paraId="02F9DF85" w14:textId="77777777" w:rsidTr="00617B3E">
        <w:tc>
          <w:tcPr>
            <w:tcW w:w="2013" w:type="dxa"/>
            <w:shd w:val="clear" w:color="auto" w:fill="auto"/>
            <w:tcMar>
              <w:top w:w="28" w:type="dxa"/>
              <w:left w:w="28" w:type="dxa"/>
              <w:bottom w:w="28" w:type="dxa"/>
              <w:right w:w="28" w:type="dxa"/>
            </w:tcMar>
          </w:tcPr>
          <w:p w14:paraId="5669426C" w14:textId="77777777" w:rsidR="003B5845" w:rsidRPr="009F5D54" w:rsidRDefault="003B5845" w:rsidP="00617B3E">
            <w:pPr>
              <w:pStyle w:val="SmallStandard"/>
            </w:pPr>
            <w:r w:rsidRPr="009F5D54">
              <w:t>Checked</w:t>
            </w:r>
          </w:p>
        </w:tc>
        <w:tc>
          <w:tcPr>
            <w:tcW w:w="283" w:type="dxa"/>
            <w:shd w:val="clear" w:color="auto" w:fill="auto"/>
          </w:tcPr>
          <w:p w14:paraId="1F260A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5EF56C" w14:textId="77777777" w:rsidR="003B5845" w:rsidRPr="004A00BD" w:rsidRDefault="003B5845" w:rsidP="00617B3E">
            <w:pPr>
              <w:rPr>
                <w:sz w:val="22"/>
              </w:rPr>
            </w:pPr>
          </w:p>
        </w:tc>
      </w:tr>
      <w:tr w:rsidR="003B5845" w:rsidRPr="00CC6307" w14:paraId="0AF8CBFF" w14:textId="77777777" w:rsidTr="00617B3E">
        <w:tc>
          <w:tcPr>
            <w:tcW w:w="2013" w:type="dxa"/>
            <w:shd w:val="clear" w:color="auto" w:fill="auto"/>
            <w:tcMar>
              <w:top w:w="28" w:type="dxa"/>
              <w:left w:w="28" w:type="dxa"/>
              <w:bottom w:w="28" w:type="dxa"/>
              <w:right w:w="28" w:type="dxa"/>
            </w:tcMar>
          </w:tcPr>
          <w:p w14:paraId="47009608" w14:textId="77777777" w:rsidR="003B5845" w:rsidRPr="009F5D54" w:rsidRDefault="003B5845" w:rsidP="00617B3E">
            <w:pPr>
              <w:pStyle w:val="SmallStandard"/>
            </w:pPr>
            <w:r w:rsidRPr="009F5D54">
              <w:t>Released</w:t>
            </w:r>
          </w:p>
        </w:tc>
        <w:tc>
          <w:tcPr>
            <w:tcW w:w="283" w:type="dxa"/>
            <w:shd w:val="clear" w:color="auto" w:fill="auto"/>
          </w:tcPr>
          <w:p w14:paraId="7C888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4569CE" w14:textId="77777777" w:rsidR="003B5845" w:rsidRPr="004A00BD" w:rsidRDefault="003B5845" w:rsidP="00617B3E">
            <w:pPr>
              <w:rPr>
                <w:sz w:val="22"/>
              </w:rPr>
            </w:pPr>
          </w:p>
        </w:tc>
      </w:tr>
    </w:tbl>
    <w:p w14:paraId="05B6A60B" w14:textId="77777777" w:rsidR="003B5845" w:rsidRDefault="003B5845" w:rsidP="003B5845">
      <w:pPr>
        <w:pStyle w:val="SmallStandard"/>
      </w:pPr>
    </w:p>
    <w:p w14:paraId="4B0CB48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52" w:name="_Toc27668638"/>
      <w:bookmarkStart w:id="1353" w:name="_Toc27730706"/>
      <w:r>
        <w:rPr>
          <w:lang w:val="en-GB"/>
        </w:rPr>
        <w:t xml:space="preserve">Module </w:t>
      </w:r>
      <w:bookmarkStart w:id="1354" w:name="_95e7f9a5207237e17122f12363e1b122"/>
      <w:r>
        <w:rPr>
          <w:lang w:val="en-GB"/>
        </w:rPr>
        <w:t>physical_information</w:t>
      </w:r>
      <w:bookmarkEnd w:id="1352"/>
      <w:bookmarkEnd w:id="1353"/>
      <w:bookmarkEnd w:id="1354"/>
    </w:p>
    <w:p w14:paraId="4175C8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5" w:name="_0552b194fbcc2940bed2ad5e16345d22"/>
      <w:r>
        <w:rPr>
          <w:lang w:val="en-GB"/>
        </w:rPr>
        <w:t>BoundingBox</w:t>
      </w:r>
      <w:bookmarkEnd w:id="1355"/>
    </w:p>
    <w:p w14:paraId="5E8B58DA" w14:textId="77777777" w:rsidR="003B5845" w:rsidRPr="00A518C2" w:rsidRDefault="003B5845" w:rsidP="003B5845">
      <w:pPr>
        <w:rPr>
          <w:lang w:val="en-GB"/>
        </w:rPr>
      </w:pPr>
      <w:r w:rsidRPr="00A518C2">
        <w:rPr>
          <w:sz w:val="18"/>
          <w:szCs w:val="18"/>
          <w:lang w:val="en-GB"/>
        </w:rPr>
        <w:t>The bounding box is used to define a cuboid (box) that can contain a described part completely. Therefore, it is a simplified representation of the bounding volume and represents a definition of the maximum volume occupied by the part.</w:t>
      </w:r>
    </w:p>
    <w:p w14:paraId="22DC8C3F" w14:textId="77777777" w:rsidR="003B5845" w:rsidRPr="00A518C2" w:rsidRDefault="003B5845" w:rsidP="003B5845">
      <w:pPr>
        <w:rPr>
          <w:lang w:val="en-GB"/>
        </w:rPr>
      </w:pPr>
      <w:r w:rsidRPr="00A518C2">
        <w:rPr>
          <w:sz w:val="18"/>
          <w:szCs w:val="18"/>
          <w:lang w:val="en-GB"/>
        </w:rPr>
        <w:t xml:space="preserve">It is valid to use the </w:t>
      </w:r>
      <w:r w:rsidRPr="00A518C2">
        <w:rPr>
          <w:i/>
          <w:iCs/>
          <w:sz w:val="18"/>
          <w:szCs w:val="18"/>
          <w:lang w:val="en-GB"/>
        </w:rPr>
        <w:t>BoundingBox</w:t>
      </w:r>
      <w:r w:rsidRPr="00A518C2">
        <w:rPr>
          <w:sz w:val="18"/>
          <w:szCs w:val="18"/>
          <w:lang w:val="en-GB"/>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01FD19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CFE0F5" w14:textId="77777777" w:rsidTr="00617B3E">
        <w:tc>
          <w:tcPr>
            <w:tcW w:w="2013" w:type="dxa"/>
            <w:shd w:val="clear" w:color="auto" w:fill="auto"/>
            <w:tcMar>
              <w:top w:w="28" w:type="dxa"/>
              <w:left w:w="28" w:type="dxa"/>
              <w:bottom w:w="28" w:type="dxa"/>
              <w:right w:w="28" w:type="dxa"/>
            </w:tcMar>
          </w:tcPr>
          <w:p w14:paraId="65CF55B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194DF0" w14:textId="77777777" w:rsidR="003B5845" w:rsidRPr="004A00BD" w:rsidRDefault="003B5845" w:rsidP="00617B3E">
            <w:pPr>
              <w:rPr>
                <w:sz w:val="22"/>
              </w:rPr>
            </w:pPr>
          </w:p>
        </w:tc>
      </w:tr>
      <w:tr w:rsidR="003B5845" w:rsidRPr="008359F5" w14:paraId="300E83C9" w14:textId="77777777" w:rsidTr="00617B3E">
        <w:tc>
          <w:tcPr>
            <w:tcW w:w="2013" w:type="dxa"/>
            <w:shd w:val="clear" w:color="auto" w:fill="auto"/>
            <w:tcMar>
              <w:top w:w="28" w:type="dxa"/>
              <w:left w:w="28" w:type="dxa"/>
              <w:bottom w:w="28" w:type="dxa"/>
              <w:right w:w="28" w:type="dxa"/>
            </w:tcMar>
          </w:tcPr>
          <w:p w14:paraId="40F5D8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4E9EA" w14:textId="77777777" w:rsidR="003B5845" w:rsidRPr="004A00BD" w:rsidRDefault="003B5845" w:rsidP="00617B3E">
            <w:pPr>
              <w:rPr>
                <w:sz w:val="22"/>
              </w:rPr>
            </w:pPr>
          </w:p>
        </w:tc>
      </w:tr>
      <w:tr w:rsidR="003B5845" w:rsidRPr="008359F5" w14:paraId="4FB42231" w14:textId="77777777" w:rsidTr="00617B3E">
        <w:tc>
          <w:tcPr>
            <w:tcW w:w="2013" w:type="dxa"/>
            <w:shd w:val="clear" w:color="auto" w:fill="auto"/>
            <w:tcMar>
              <w:top w:w="28" w:type="dxa"/>
              <w:left w:w="28" w:type="dxa"/>
              <w:bottom w:w="28" w:type="dxa"/>
              <w:right w:w="28" w:type="dxa"/>
            </w:tcMar>
          </w:tcPr>
          <w:p w14:paraId="37E27E5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7151ADC" w14:textId="77777777" w:rsidR="003B5845" w:rsidRPr="000437C1" w:rsidRDefault="003B5845" w:rsidP="00617B3E">
            <w:pPr>
              <w:pStyle w:val="SmallStandard"/>
            </w:pPr>
            <w:r>
              <w:t>false</w:t>
            </w:r>
          </w:p>
        </w:tc>
      </w:tr>
    </w:tbl>
    <w:p w14:paraId="4C909B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7DB0F7" w14:textId="77777777" w:rsidTr="00617B3E">
        <w:tc>
          <w:tcPr>
            <w:tcW w:w="2013" w:type="dxa"/>
            <w:shd w:val="clear" w:color="auto" w:fill="auto"/>
            <w:tcMar>
              <w:top w:w="28" w:type="dxa"/>
              <w:left w:w="28" w:type="dxa"/>
              <w:bottom w:w="28" w:type="dxa"/>
              <w:right w:w="28" w:type="dxa"/>
            </w:tcMar>
          </w:tcPr>
          <w:p w14:paraId="62A868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CF8B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2A3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96CE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40598D" w14:textId="77777777" w:rsidTr="00617B3E">
        <w:tc>
          <w:tcPr>
            <w:tcW w:w="2013" w:type="dxa"/>
            <w:shd w:val="clear" w:color="auto" w:fill="auto"/>
            <w:tcMar>
              <w:top w:w="28" w:type="dxa"/>
              <w:left w:w="28" w:type="dxa"/>
              <w:bottom w:w="28" w:type="dxa"/>
              <w:right w:w="28" w:type="dxa"/>
            </w:tcMar>
          </w:tcPr>
          <w:p w14:paraId="33FAB5B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41B14D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FB35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7AEF8" w14:textId="77777777" w:rsidR="003B5845" w:rsidRPr="004A00BD" w:rsidRDefault="003B5845" w:rsidP="00617B3E">
            <w:pPr>
              <w:jc w:val="left"/>
              <w:rPr>
                <w:sz w:val="22"/>
                <w:lang w:val="en-GB"/>
              </w:rPr>
            </w:pPr>
            <w:r w:rsidRPr="004A00BD">
              <w:rPr>
                <w:sz w:val="16"/>
                <w:szCs w:val="16"/>
                <w:lang w:val="en-GB"/>
              </w:rPr>
              <w:t>Defines the extent of the bounding box in the direction of x</w:t>
            </w:r>
            <w:r w:rsidRPr="004A00BD">
              <w:rPr>
                <w:i/>
                <w:iCs/>
                <w:sz w:val="16"/>
                <w:szCs w:val="16"/>
                <w:lang w:val="en-GB"/>
              </w:rPr>
              <w:t xml:space="preserve"> </w:t>
            </w:r>
            <w:r w:rsidRPr="004A00BD">
              <w:rPr>
                <w:sz w:val="16"/>
                <w:szCs w:val="16"/>
                <w:lang w:val="en-GB"/>
              </w:rPr>
              <w:t>(length).</w:t>
            </w:r>
          </w:p>
        </w:tc>
      </w:tr>
      <w:tr w:rsidR="003B5845" w:rsidRPr="004A00BD" w14:paraId="7A023D26" w14:textId="77777777" w:rsidTr="00617B3E">
        <w:tc>
          <w:tcPr>
            <w:tcW w:w="2013" w:type="dxa"/>
            <w:shd w:val="clear" w:color="auto" w:fill="auto"/>
            <w:tcMar>
              <w:top w:w="28" w:type="dxa"/>
              <w:left w:w="28" w:type="dxa"/>
              <w:bottom w:w="28" w:type="dxa"/>
              <w:right w:w="28" w:type="dxa"/>
            </w:tcMar>
          </w:tcPr>
          <w:p w14:paraId="07B86100"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76DEA4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C0B4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E219BD" w14:textId="77777777" w:rsidR="003B5845" w:rsidRPr="004A00BD" w:rsidRDefault="003B5845" w:rsidP="00617B3E">
            <w:pPr>
              <w:jc w:val="left"/>
              <w:rPr>
                <w:sz w:val="22"/>
                <w:lang w:val="en-GB"/>
              </w:rPr>
            </w:pPr>
            <w:r w:rsidRPr="004A00BD">
              <w:rPr>
                <w:sz w:val="16"/>
                <w:szCs w:val="16"/>
                <w:lang w:val="en-GB"/>
              </w:rPr>
              <w:t>Defines the extent of the bounding box in the direction of y</w:t>
            </w:r>
            <w:r w:rsidRPr="004A00BD">
              <w:rPr>
                <w:i/>
                <w:iCs/>
                <w:sz w:val="16"/>
                <w:szCs w:val="16"/>
                <w:lang w:val="en-GB"/>
              </w:rPr>
              <w:t xml:space="preserve"> </w:t>
            </w:r>
            <w:r w:rsidRPr="004A00BD">
              <w:rPr>
                <w:sz w:val="16"/>
                <w:szCs w:val="16"/>
                <w:lang w:val="en-GB"/>
              </w:rPr>
              <w:t>(width).</w:t>
            </w:r>
          </w:p>
        </w:tc>
      </w:tr>
      <w:tr w:rsidR="003B5845" w:rsidRPr="004A00BD" w14:paraId="17616FEF" w14:textId="77777777" w:rsidTr="00617B3E">
        <w:tc>
          <w:tcPr>
            <w:tcW w:w="2013" w:type="dxa"/>
            <w:shd w:val="clear" w:color="auto" w:fill="auto"/>
            <w:tcMar>
              <w:top w:w="28" w:type="dxa"/>
              <w:left w:w="28" w:type="dxa"/>
              <w:bottom w:w="28" w:type="dxa"/>
              <w:right w:w="28" w:type="dxa"/>
            </w:tcMar>
          </w:tcPr>
          <w:p w14:paraId="42F0E4AC"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2E817CB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89A57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4157CCD" w14:textId="77777777" w:rsidR="003B5845" w:rsidRPr="004A00BD" w:rsidRDefault="003B5845" w:rsidP="00617B3E">
            <w:pPr>
              <w:jc w:val="left"/>
              <w:rPr>
                <w:sz w:val="22"/>
                <w:lang w:val="en-GB"/>
              </w:rPr>
            </w:pPr>
            <w:r w:rsidRPr="004A00BD">
              <w:rPr>
                <w:sz w:val="16"/>
                <w:szCs w:val="16"/>
                <w:lang w:val="en-GB"/>
              </w:rPr>
              <w:t xml:space="preserve">Defines the extent of the bounding box in the direction of </w:t>
            </w:r>
            <w:r w:rsidRPr="004A00BD">
              <w:rPr>
                <w:i/>
                <w:iCs/>
                <w:sz w:val="16"/>
                <w:szCs w:val="16"/>
                <w:lang w:val="en-GB"/>
              </w:rPr>
              <w:t xml:space="preserve">z </w:t>
            </w:r>
            <w:r w:rsidRPr="004A00BD">
              <w:rPr>
                <w:sz w:val="16"/>
                <w:szCs w:val="16"/>
                <w:lang w:val="en-GB"/>
              </w:rPr>
              <w:t>(height).</w:t>
            </w:r>
          </w:p>
        </w:tc>
      </w:tr>
    </w:tbl>
    <w:p w14:paraId="100FE4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1A7DFC" w14:textId="77777777" w:rsidTr="00617B3E">
        <w:tc>
          <w:tcPr>
            <w:tcW w:w="2296" w:type="dxa"/>
            <w:gridSpan w:val="2"/>
            <w:shd w:val="clear" w:color="auto" w:fill="auto"/>
          </w:tcPr>
          <w:p w14:paraId="4CC8DF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2DE5A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CFFC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9F0597" w14:textId="77777777" w:rsidTr="00617B3E">
        <w:tc>
          <w:tcPr>
            <w:tcW w:w="1588" w:type="dxa"/>
            <w:shd w:val="clear" w:color="auto" w:fill="auto"/>
          </w:tcPr>
          <w:p w14:paraId="295FDE7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E5BA9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32F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C0B7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4AF2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345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8E64DD" w14:textId="77777777" w:rsidTr="00617B3E">
        <w:tc>
          <w:tcPr>
            <w:tcW w:w="1588" w:type="dxa"/>
            <w:shd w:val="clear" w:color="auto" w:fill="auto"/>
          </w:tcPr>
          <w:p w14:paraId="25A64F98" w14:textId="77777777" w:rsidR="003B5845" w:rsidRPr="00634625" w:rsidRDefault="003B5845" w:rsidP="00617B3E">
            <w:pPr>
              <w:pStyle w:val="SmallStandard"/>
            </w:pPr>
            <w:r>
              <w:t>GeneralTechnicalPartSpecification</w:t>
            </w:r>
          </w:p>
        </w:tc>
        <w:tc>
          <w:tcPr>
            <w:tcW w:w="708" w:type="dxa"/>
            <w:shd w:val="clear" w:color="auto" w:fill="auto"/>
          </w:tcPr>
          <w:p w14:paraId="7848369C" w14:textId="77777777" w:rsidR="003B5845" w:rsidRPr="004A00BD" w:rsidRDefault="003B5845" w:rsidP="00617B3E">
            <w:pPr>
              <w:rPr>
                <w:sz w:val="22"/>
              </w:rPr>
            </w:pPr>
          </w:p>
        </w:tc>
        <w:tc>
          <w:tcPr>
            <w:tcW w:w="1560" w:type="dxa"/>
            <w:shd w:val="clear" w:color="auto" w:fill="auto"/>
          </w:tcPr>
          <w:p w14:paraId="0563E7F3" w14:textId="77777777" w:rsidR="003B5845" w:rsidRPr="00132C43" w:rsidRDefault="003B5845" w:rsidP="00617B3E">
            <w:pPr>
              <w:pStyle w:val="SmallStandard"/>
            </w:pPr>
            <w:r>
              <w:t>boundingBox</w:t>
            </w:r>
          </w:p>
        </w:tc>
        <w:tc>
          <w:tcPr>
            <w:tcW w:w="708" w:type="dxa"/>
            <w:shd w:val="clear" w:color="auto" w:fill="auto"/>
          </w:tcPr>
          <w:p w14:paraId="64C610B2" w14:textId="77777777" w:rsidR="003B5845" w:rsidRPr="00D331EF" w:rsidRDefault="003B5845" w:rsidP="00617B3E">
            <w:pPr>
              <w:pStyle w:val="SmallStandard"/>
            </w:pPr>
            <w:r w:rsidRPr="00D01517">
              <w:t>0..1</w:t>
            </w:r>
          </w:p>
        </w:tc>
        <w:tc>
          <w:tcPr>
            <w:tcW w:w="567" w:type="dxa"/>
            <w:shd w:val="clear" w:color="auto" w:fill="auto"/>
          </w:tcPr>
          <w:p w14:paraId="1D7B5814" w14:textId="77777777" w:rsidR="003B5845" w:rsidRDefault="003B5845" w:rsidP="00617B3E">
            <w:pPr>
              <w:pStyle w:val="SmallStandard"/>
            </w:pPr>
            <w:r>
              <w:t>Y</w:t>
            </w:r>
          </w:p>
        </w:tc>
        <w:tc>
          <w:tcPr>
            <w:tcW w:w="3969" w:type="dxa"/>
            <w:shd w:val="clear" w:color="auto" w:fill="auto"/>
          </w:tcPr>
          <w:p w14:paraId="1FEEC1D2" w14:textId="77777777" w:rsidR="003B5845" w:rsidRPr="004A00BD" w:rsidRDefault="003B5845" w:rsidP="00617B3E">
            <w:pPr>
              <w:jc w:val="left"/>
              <w:rPr>
                <w:sz w:val="22"/>
                <w:lang w:val="en-GB"/>
              </w:rPr>
            </w:pPr>
            <w:r w:rsidRPr="004A00BD">
              <w:rPr>
                <w:sz w:val="16"/>
                <w:szCs w:val="16"/>
                <w:lang w:val="en-GB"/>
              </w:rPr>
              <w:t>Defines the bounding box of the part.</w:t>
            </w:r>
          </w:p>
        </w:tc>
      </w:tr>
    </w:tbl>
    <w:p w14:paraId="62C0486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6" w:name="_7e62e74cd8d160df46e0def529a7e719"/>
      <w:r>
        <w:rPr>
          <w:lang w:val="en-GB"/>
        </w:rPr>
        <w:t>Color</w:t>
      </w:r>
      <w:bookmarkEnd w:id="1356"/>
    </w:p>
    <w:p w14:paraId="05A57FC4" w14:textId="77777777" w:rsidR="003B5845" w:rsidRPr="00A518C2" w:rsidRDefault="003B5845" w:rsidP="003B5845">
      <w:pPr>
        <w:rPr>
          <w:lang w:val="en-GB"/>
        </w:rPr>
      </w:pPr>
      <w:r w:rsidRPr="00A518C2">
        <w:rPr>
          <w:sz w:val="18"/>
          <w:szCs w:val="18"/>
          <w:lang w:val="en-GB"/>
        </w:rPr>
        <w:t>Specifies a color value. A color is always defined by a key value. What color is meant by this key value is defined by a standard reference system (e.g. RAL).</w:t>
      </w:r>
    </w:p>
    <w:p w14:paraId="39234377" w14:textId="77777777" w:rsidR="003B5845" w:rsidRPr="00A518C2" w:rsidRDefault="003B5845" w:rsidP="003B5845">
      <w:pPr>
        <w:rPr>
          <w:lang w:val="en-GB"/>
        </w:rPr>
      </w:pPr>
      <w:r w:rsidRPr="00A518C2">
        <w:rPr>
          <w:sz w:val="18"/>
          <w:szCs w:val="18"/>
          <w:lang w:val="en-GB"/>
        </w:rPr>
        <w:t xml:space="preserve">For example, if a RAL color should be expressed in the terms of the VEC the </w:t>
      </w:r>
      <w:r w:rsidRPr="00A518C2">
        <w:rPr>
          <w:i/>
          <w:iCs/>
          <w:sz w:val="18"/>
          <w:szCs w:val="18"/>
          <w:lang w:val="en-GB"/>
        </w:rPr>
        <w:t>referenceSystem</w:t>
      </w:r>
      <w:r w:rsidRPr="00A518C2">
        <w:rPr>
          <w:sz w:val="18"/>
          <w:szCs w:val="18"/>
          <w:lang w:val="en-GB"/>
        </w:rPr>
        <w:t xml:space="preserve"> would be "RAL", the </w:t>
      </w:r>
      <w:r w:rsidRPr="00A518C2">
        <w:rPr>
          <w:i/>
          <w:iCs/>
          <w:sz w:val="18"/>
          <w:szCs w:val="18"/>
          <w:lang w:val="en-GB"/>
        </w:rPr>
        <w:t>key</w:t>
      </w:r>
      <w:r w:rsidRPr="00A518C2">
        <w:rPr>
          <w:sz w:val="18"/>
          <w:szCs w:val="18"/>
          <w:lang w:val="en-GB"/>
        </w:rPr>
        <w:t xml:space="preserve"> would be the RAL number defined by the standard (e.g. "1003" for signal yellow).</w:t>
      </w:r>
    </w:p>
    <w:p w14:paraId="18E00E17" w14:textId="77777777" w:rsidR="003B5845" w:rsidRPr="00A518C2" w:rsidRDefault="003B5845" w:rsidP="003B5845">
      <w:pPr>
        <w:rPr>
          <w:lang w:val="en-GB"/>
        </w:rPr>
      </w:pPr>
      <w:r w:rsidRPr="00A518C2">
        <w:rPr>
          <w:sz w:val="18"/>
          <w:szCs w:val="18"/>
          <w:lang w:val="en-GB"/>
        </w:rPr>
        <w:t>Attributes of the type Color normally have the multiplicity [0..*]. This means that such an attribute can have a value for different referenceSystems (e.g. RAL, RGB,...). It must not have multiple values for the same ReferenceSystem.</w:t>
      </w:r>
    </w:p>
    <w:p w14:paraId="66894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2485E0" w14:textId="77777777" w:rsidTr="00617B3E">
        <w:tc>
          <w:tcPr>
            <w:tcW w:w="2013" w:type="dxa"/>
            <w:shd w:val="clear" w:color="auto" w:fill="auto"/>
            <w:tcMar>
              <w:top w:w="28" w:type="dxa"/>
              <w:left w:w="28" w:type="dxa"/>
              <w:bottom w:w="28" w:type="dxa"/>
              <w:right w:w="28" w:type="dxa"/>
            </w:tcMar>
          </w:tcPr>
          <w:p w14:paraId="3B10DD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06EFA7" w14:textId="77777777" w:rsidR="003B5845" w:rsidRPr="004A00BD" w:rsidRDefault="003B5845" w:rsidP="00617B3E">
            <w:pPr>
              <w:rPr>
                <w:sz w:val="22"/>
              </w:rPr>
            </w:pPr>
          </w:p>
        </w:tc>
      </w:tr>
      <w:tr w:rsidR="003B5845" w:rsidRPr="008359F5" w14:paraId="50BD81A7" w14:textId="77777777" w:rsidTr="00617B3E">
        <w:tc>
          <w:tcPr>
            <w:tcW w:w="2013" w:type="dxa"/>
            <w:shd w:val="clear" w:color="auto" w:fill="auto"/>
            <w:tcMar>
              <w:top w:w="28" w:type="dxa"/>
              <w:left w:w="28" w:type="dxa"/>
              <w:bottom w:w="28" w:type="dxa"/>
              <w:right w:w="28" w:type="dxa"/>
            </w:tcMar>
          </w:tcPr>
          <w:p w14:paraId="5E30C2A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A89089" w14:textId="77777777" w:rsidR="003B5845" w:rsidRPr="004A00BD" w:rsidRDefault="003B5845" w:rsidP="00617B3E">
            <w:pPr>
              <w:rPr>
                <w:sz w:val="22"/>
              </w:rPr>
            </w:pPr>
          </w:p>
        </w:tc>
      </w:tr>
      <w:tr w:rsidR="003B5845" w:rsidRPr="008359F5" w14:paraId="116F11E1" w14:textId="77777777" w:rsidTr="00617B3E">
        <w:tc>
          <w:tcPr>
            <w:tcW w:w="2013" w:type="dxa"/>
            <w:shd w:val="clear" w:color="auto" w:fill="auto"/>
            <w:tcMar>
              <w:top w:w="28" w:type="dxa"/>
              <w:left w:w="28" w:type="dxa"/>
              <w:bottom w:w="28" w:type="dxa"/>
              <w:right w:w="28" w:type="dxa"/>
            </w:tcMar>
          </w:tcPr>
          <w:p w14:paraId="1123D2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407256" w14:textId="77777777" w:rsidR="003B5845" w:rsidRPr="000437C1" w:rsidRDefault="003B5845" w:rsidP="00617B3E">
            <w:pPr>
              <w:pStyle w:val="SmallStandard"/>
            </w:pPr>
            <w:r>
              <w:t>false</w:t>
            </w:r>
          </w:p>
        </w:tc>
      </w:tr>
    </w:tbl>
    <w:p w14:paraId="6D0DA6E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001DFE" w14:textId="77777777" w:rsidTr="00617B3E">
        <w:tc>
          <w:tcPr>
            <w:tcW w:w="2013" w:type="dxa"/>
            <w:shd w:val="clear" w:color="auto" w:fill="auto"/>
            <w:tcMar>
              <w:top w:w="28" w:type="dxa"/>
              <w:left w:w="28" w:type="dxa"/>
              <w:bottom w:w="28" w:type="dxa"/>
              <w:right w:w="28" w:type="dxa"/>
            </w:tcMar>
          </w:tcPr>
          <w:p w14:paraId="3FC8AE4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D3BD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2454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BD6CB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67BF10" w14:textId="77777777" w:rsidTr="00617B3E">
        <w:tc>
          <w:tcPr>
            <w:tcW w:w="2013" w:type="dxa"/>
            <w:shd w:val="clear" w:color="auto" w:fill="auto"/>
            <w:tcMar>
              <w:top w:w="28" w:type="dxa"/>
              <w:left w:w="28" w:type="dxa"/>
              <w:bottom w:w="28" w:type="dxa"/>
              <w:right w:w="28" w:type="dxa"/>
            </w:tcMar>
          </w:tcPr>
          <w:p w14:paraId="0F8B62A2"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71538DA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6E57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2736A1" w14:textId="77777777" w:rsidR="003B5845" w:rsidRPr="004A00BD" w:rsidRDefault="003B5845" w:rsidP="00617B3E">
            <w:pPr>
              <w:jc w:val="left"/>
              <w:rPr>
                <w:sz w:val="22"/>
                <w:lang w:val="en-GB"/>
              </w:rPr>
            </w:pPr>
            <w:r w:rsidRPr="004A00BD">
              <w:rPr>
                <w:sz w:val="16"/>
                <w:szCs w:val="16"/>
                <w:lang w:val="en-GB"/>
              </w:rPr>
              <w:t>The key of the color in the corresponding color reference system.</w:t>
            </w:r>
          </w:p>
        </w:tc>
      </w:tr>
      <w:tr w:rsidR="003B5845" w:rsidRPr="004A00BD" w14:paraId="554B9D2E" w14:textId="77777777" w:rsidTr="00617B3E">
        <w:tc>
          <w:tcPr>
            <w:tcW w:w="2013" w:type="dxa"/>
            <w:shd w:val="clear" w:color="auto" w:fill="auto"/>
            <w:tcMar>
              <w:top w:w="28" w:type="dxa"/>
              <w:left w:w="28" w:type="dxa"/>
              <w:bottom w:w="28" w:type="dxa"/>
              <w:right w:w="28" w:type="dxa"/>
            </w:tcMar>
          </w:tcPr>
          <w:p w14:paraId="7B19BD53"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2581044D" w14:textId="77777777" w:rsidR="003B5845" w:rsidRPr="008359F5" w:rsidRDefault="003B5845" w:rsidP="00617B3E">
            <w:pPr>
              <w:pStyle w:val="SmallStandard"/>
            </w:pPr>
            <w:r w:rsidRPr="00D21799">
              <w:t>ColorReferenceSystem</w:t>
            </w:r>
          </w:p>
        </w:tc>
        <w:tc>
          <w:tcPr>
            <w:tcW w:w="709" w:type="dxa"/>
            <w:shd w:val="clear" w:color="auto" w:fill="auto"/>
            <w:tcMar>
              <w:top w:w="28" w:type="dxa"/>
              <w:left w:w="28" w:type="dxa"/>
              <w:bottom w:w="28" w:type="dxa"/>
              <w:right w:w="28" w:type="dxa"/>
            </w:tcMar>
          </w:tcPr>
          <w:p w14:paraId="618ECE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8A28CA" w14:textId="77777777" w:rsidR="003B5845" w:rsidRPr="004A00BD" w:rsidRDefault="003B5845" w:rsidP="00617B3E">
            <w:pPr>
              <w:jc w:val="left"/>
              <w:rPr>
                <w:sz w:val="22"/>
                <w:lang w:val="en-GB"/>
              </w:rPr>
            </w:pPr>
            <w:r w:rsidRPr="004A00BD">
              <w:rPr>
                <w:sz w:val="16"/>
                <w:szCs w:val="16"/>
                <w:lang w:val="en-GB"/>
              </w:rPr>
              <w:t xml:space="preserve">The identification of the color reference system, which is defining possible values and the semantic of color keys. (see KBLFRM-315). For common color reference systems the literals defined in the open enumeration </w:t>
            </w:r>
            <w:r w:rsidRPr="004A00BD">
              <w:rPr>
                <w:i/>
                <w:iCs/>
                <w:sz w:val="16"/>
                <w:szCs w:val="16"/>
                <w:lang w:val="en-GB"/>
              </w:rPr>
              <w:t xml:space="preserve">ColorReferenceSystem </w:t>
            </w:r>
            <w:r w:rsidRPr="004A00BD">
              <w:rPr>
                <w:sz w:val="16"/>
                <w:szCs w:val="16"/>
                <w:lang w:val="en-GB"/>
              </w:rPr>
              <w:t>shall be used.</w:t>
            </w:r>
          </w:p>
        </w:tc>
      </w:tr>
      <w:tr w:rsidR="003B5845" w:rsidRPr="004A00BD" w14:paraId="1F6A9B50" w14:textId="77777777" w:rsidTr="00617B3E">
        <w:tc>
          <w:tcPr>
            <w:tcW w:w="2013" w:type="dxa"/>
            <w:shd w:val="clear" w:color="auto" w:fill="auto"/>
            <w:tcMar>
              <w:top w:w="28" w:type="dxa"/>
              <w:left w:w="28" w:type="dxa"/>
              <w:bottom w:w="28" w:type="dxa"/>
              <w:right w:w="28" w:type="dxa"/>
            </w:tcMar>
          </w:tcPr>
          <w:p w14:paraId="50D9D8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5B8047"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1550C8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CF07CA" w14:textId="77777777" w:rsidR="003B5845" w:rsidRPr="004A00BD" w:rsidRDefault="003B5845" w:rsidP="00617B3E">
            <w:pPr>
              <w:jc w:val="left"/>
              <w:rPr>
                <w:sz w:val="22"/>
                <w:lang w:val="en-GB"/>
              </w:rPr>
            </w:pPr>
            <w:r w:rsidRPr="004A00BD">
              <w:rPr>
                <w:sz w:val="16"/>
                <w:szCs w:val="16"/>
                <w:lang w:val="en-GB"/>
              </w:rPr>
              <w:t>On optional human readable description of the color (e.g. the name).</w:t>
            </w:r>
          </w:p>
        </w:tc>
      </w:tr>
    </w:tbl>
    <w:p w14:paraId="57D5181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7" w:name="_9d647335ec136687a4cd62300b12665d"/>
      <w:r>
        <w:rPr>
          <w:lang w:val="en-GB"/>
        </w:rPr>
        <w:t>CompositeUnit</w:t>
      </w:r>
      <w:bookmarkEnd w:id="1357"/>
    </w:p>
    <w:p w14:paraId="250AF863" w14:textId="77777777" w:rsidR="003B5845" w:rsidRPr="00A518C2" w:rsidRDefault="003B5845" w:rsidP="003B5845">
      <w:pPr>
        <w:rPr>
          <w:lang w:val="en-GB"/>
        </w:rPr>
      </w:pPr>
      <w:r w:rsidRPr="00A518C2">
        <w:rPr>
          <w:sz w:val="18"/>
          <w:szCs w:val="18"/>
          <w:lang w:val="en-GB"/>
        </w:rPr>
        <w:t>Defines a unit as a composition of other units. The composition is done by multiplying the different other units. By this way combined units like kg/m can be formed.</w:t>
      </w:r>
    </w:p>
    <w:p w14:paraId="30E7BE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9914" w14:textId="77777777" w:rsidTr="00617B3E">
        <w:tc>
          <w:tcPr>
            <w:tcW w:w="2013" w:type="dxa"/>
            <w:shd w:val="clear" w:color="auto" w:fill="auto"/>
            <w:tcMar>
              <w:top w:w="28" w:type="dxa"/>
              <w:left w:w="28" w:type="dxa"/>
              <w:bottom w:w="28" w:type="dxa"/>
              <w:right w:w="28" w:type="dxa"/>
            </w:tcMar>
          </w:tcPr>
          <w:p w14:paraId="457ECB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C5D6565"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69C57E7" w14:textId="77777777" w:rsidTr="00617B3E">
        <w:tc>
          <w:tcPr>
            <w:tcW w:w="2013" w:type="dxa"/>
            <w:shd w:val="clear" w:color="auto" w:fill="auto"/>
            <w:tcMar>
              <w:top w:w="28" w:type="dxa"/>
              <w:left w:w="28" w:type="dxa"/>
              <w:bottom w:w="28" w:type="dxa"/>
              <w:right w:w="28" w:type="dxa"/>
            </w:tcMar>
          </w:tcPr>
          <w:p w14:paraId="3C884F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5A4881" w14:textId="77777777" w:rsidR="003B5845" w:rsidRPr="004A00BD" w:rsidRDefault="003B5845" w:rsidP="00617B3E">
            <w:pPr>
              <w:rPr>
                <w:sz w:val="22"/>
              </w:rPr>
            </w:pPr>
          </w:p>
        </w:tc>
      </w:tr>
      <w:tr w:rsidR="003B5845" w:rsidRPr="008359F5" w14:paraId="5618905C" w14:textId="77777777" w:rsidTr="00617B3E">
        <w:tc>
          <w:tcPr>
            <w:tcW w:w="2013" w:type="dxa"/>
            <w:shd w:val="clear" w:color="auto" w:fill="auto"/>
            <w:tcMar>
              <w:top w:w="28" w:type="dxa"/>
              <w:left w:w="28" w:type="dxa"/>
              <w:bottom w:w="28" w:type="dxa"/>
              <w:right w:w="28" w:type="dxa"/>
            </w:tcMar>
          </w:tcPr>
          <w:p w14:paraId="56E50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4A2274" w14:textId="77777777" w:rsidR="003B5845" w:rsidRPr="000437C1" w:rsidRDefault="003B5845" w:rsidP="00617B3E">
            <w:pPr>
              <w:pStyle w:val="SmallStandard"/>
            </w:pPr>
            <w:r>
              <w:t>false</w:t>
            </w:r>
          </w:p>
        </w:tc>
      </w:tr>
    </w:tbl>
    <w:p w14:paraId="0766F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E78865" w14:textId="77777777" w:rsidTr="00617B3E">
        <w:tc>
          <w:tcPr>
            <w:tcW w:w="3856" w:type="dxa"/>
            <w:gridSpan w:val="3"/>
            <w:shd w:val="clear" w:color="auto" w:fill="auto"/>
          </w:tcPr>
          <w:p w14:paraId="1480982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9C2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7FA4F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204B35" w14:textId="77777777" w:rsidTr="00617B3E">
        <w:tc>
          <w:tcPr>
            <w:tcW w:w="1573" w:type="dxa"/>
            <w:shd w:val="clear" w:color="auto" w:fill="auto"/>
          </w:tcPr>
          <w:p w14:paraId="6E68522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32546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188C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D390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59663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B32F0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62807A" w14:textId="77777777" w:rsidTr="00617B3E">
        <w:tc>
          <w:tcPr>
            <w:tcW w:w="1573" w:type="dxa"/>
            <w:shd w:val="clear" w:color="auto" w:fill="auto"/>
          </w:tcPr>
          <w:p w14:paraId="1DF1E90D" w14:textId="77777777" w:rsidR="003B5845" w:rsidRPr="00634625" w:rsidRDefault="003B5845" w:rsidP="00617B3E">
            <w:pPr>
              <w:pStyle w:val="SmallStandard"/>
            </w:pPr>
            <w:r>
              <w:t>Unit</w:t>
            </w:r>
          </w:p>
        </w:tc>
        <w:tc>
          <w:tcPr>
            <w:tcW w:w="1574" w:type="dxa"/>
            <w:shd w:val="clear" w:color="auto" w:fill="auto"/>
          </w:tcPr>
          <w:p w14:paraId="6486656C" w14:textId="77777777" w:rsidR="003B5845" w:rsidRPr="00132C43" w:rsidRDefault="003B5845" w:rsidP="00617B3E">
            <w:pPr>
              <w:pStyle w:val="SmallStandard"/>
            </w:pPr>
            <w:r>
              <w:t>factors</w:t>
            </w:r>
          </w:p>
        </w:tc>
        <w:tc>
          <w:tcPr>
            <w:tcW w:w="708" w:type="dxa"/>
            <w:shd w:val="clear" w:color="auto" w:fill="auto"/>
          </w:tcPr>
          <w:p w14:paraId="12EDC7F0" w14:textId="77777777" w:rsidR="003B5845" w:rsidRPr="00D331EF" w:rsidRDefault="003B5845" w:rsidP="00617B3E">
            <w:pPr>
              <w:pStyle w:val="SmallStandard"/>
            </w:pPr>
            <w:r w:rsidRPr="00574783">
              <w:t>1..*</w:t>
            </w:r>
          </w:p>
        </w:tc>
        <w:tc>
          <w:tcPr>
            <w:tcW w:w="709" w:type="dxa"/>
            <w:shd w:val="clear" w:color="auto" w:fill="auto"/>
          </w:tcPr>
          <w:p w14:paraId="471C04A6" w14:textId="77777777" w:rsidR="003B5845" w:rsidRPr="004A00BD" w:rsidRDefault="003B5845" w:rsidP="00617B3E">
            <w:pPr>
              <w:rPr>
                <w:sz w:val="22"/>
              </w:rPr>
            </w:pPr>
          </w:p>
        </w:tc>
        <w:tc>
          <w:tcPr>
            <w:tcW w:w="567" w:type="dxa"/>
            <w:shd w:val="clear" w:color="auto" w:fill="auto"/>
          </w:tcPr>
          <w:p w14:paraId="18EB3291" w14:textId="77777777" w:rsidR="003B5845" w:rsidRPr="00D331EF" w:rsidRDefault="003B5845" w:rsidP="00617B3E">
            <w:pPr>
              <w:pStyle w:val="SmallStandard"/>
            </w:pPr>
            <w:r>
              <w:t>N</w:t>
            </w:r>
          </w:p>
        </w:tc>
        <w:tc>
          <w:tcPr>
            <w:tcW w:w="3969" w:type="dxa"/>
            <w:shd w:val="clear" w:color="auto" w:fill="auto"/>
          </w:tcPr>
          <w:p w14:paraId="11FFAB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bl>
    <w:p w14:paraId="15E7864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8" w:name="_08d6291337ca63e2666ab541210d036f"/>
      <w:r>
        <w:rPr>
          <w:lang w:val="en-GB"/>
        </w:rPr>
        <w:t>CustomUnit</w:t>
      </w:r>
      <w:bookmarkEnd w:id="1358"/>
    </w:p>
    <w:p w14:paraId="6E1780AC" w14:textId="77777777" w:rsidR="003B5845" w:rsidRPr="00A518C2" w:rsidRDefault="003B5845" w:rsidP="003B5845">
      <w:pPr>
        <w:rPr>
          <w:lang w:val="en-GB"/>
        </w:rPr>
      </w:pPr>
      <w:r w:rsidRPr="00A518C2">
        <w:rPr>
          <w:sz w:val="18"/>
          <w:szCs w:val="18"/>
          <w:lang w:val="en-GB"/>
        </w:rPr>
        <w:t>A CustomUnit can be used to define "FreeText"-Units. Custom units must not be used for units that can be expressed by any of the other subclasses of Unit. Custom units are only allowed if a unit is needed that cannot be handled by any of the other classes.</w:t>
      </w:r>
    </w:p>
    <w:p w14:paraId="16B044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E61A9" w14:textId="77777777" w:rsidTr="00617B3E">
        <w:tc>
          <w:tcPr>
            <w:tcW w:w="2013" w:type="dxa"/>
            <w:shd w:val="clear" w:color="auto" w:fill="auto"/>
            <w:tcMar>
              <w:top w:w="28" w:type="dxa"/>
              <w:left w:w="28" w:type="dxa"/>
              <w:bottom w:w="28" w:type="dxa"/>
              <w:right w:w="28" w:type="dxa"/>
            </w:tcMar>
          </w:tcPr>
          <w:p w14:paraId="0349E3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981BC6"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1CA4AAC2" w14:textId="77777777" w:rsidTr="00617B3E">
        <w:tc>
          <w:tcPr>
            <w:tcW w:w="2013" w:type="dxa"/>
            <w:shd w:val="clear" w:color="auto" w:fill="auto"/>
            <w:tcMar>
              <w:top w:w="28" w:type="dxa"/>
              <w:left w:w="28" w:type="dxa"/>
              <w:bottom w:w="28" w:type="dxa"/>
              <w:right w:w="28" w:type="dxa"/>
            </w:tcMar>
          </w:tcPr>
          <w:p w14:paraId="17A55C0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C72A0B" w14:textId="77777777" w:rsidR="003B5845" w:rsidRPr="004A00BD" w:rsidRDefault="003B5845" w:rsidP="00617B3E">
            <w:pPr>
              <w:rPr>
                <w:sz w:val="22"/>
              </w:rPr>
            </w:pPr>
          </w:p>
        </w:tc>
      </w:tr>
      <w:tr w:rsidR="003B5845" w:rsidRPr="008359F5" w14:paraId="7065B666" w14:textId="77777777" w:rsidTr="00617B3E">
        <w:tc>
          <w:tcPr>
            <w:tcW w:w="2013" w:type="dxa"/>
            <w:shd w:val="clear" w:color="auto" w:fill="auto"/>
            <w:tcMar>
              <w:top w:w="28" w:type="dxa"/>
              <w:left w:w="28" w:type="dxa"/>
              <w:bottom w:w="28" w:type="dxa"/>
              <w:right w:w="28" w:type="dxa"/>
            </w:tcMar>
          </w:tcPr>
          <w:p w14:paraId="7437A8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63E5593" w14:textId="77777777" w:rsidR="003B5845" w:rsidRPr="000437C1" w:rsidRDefault="003B5845" w:rsidP="00617B3E">
            <w:pPr>
              <w:pStyle w:val="SmallStandard"/>
            </w:pPr>
            <w:r>
              <w:t>false</w:t>
            </w:r>
          </w:p>
        </w:tc>
      </w:tr>
    </w:tbl>
    <w:p w14:paraId="09136A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FFA7D8" w14:textId="77777777" w:rsidTr="00617B3E">
        <w:tc>
          <w:tcPr>
            <w:tcW w:w="2013" w:type="dxa"/>
            <w:shd w:val="clear" w:color="auto" w:fill="auto"/>
            <w:tcMar>
              <w:top w:w="28" w:type="dxa"/>
              <w:left w:w="28" w:type="dxa"/>
              <w:bottom w:w="28" w:type="dxa"/>
              <w:right w:w="28" w:type="dxa"/>
            </w:tcMar>
          </w:tcPr>
          <w:p w14:paraId="48EE7A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EAF6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09E90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3D054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53B2FD" w14:textId="77777777" w:rsidTr="00617B3E">
        <w:tc>
          <w:tcPr>
            <w:tcW w:w="2013" w:type="dxa"/>
            <w:shd w:val="clear" w:color="auto" w:fill="auto"/>
            <w:tcMar>
              <w:top w:w="28" w:type="dxa"/>
              <w:left w:w="28" w:type="dxa"/>
              <w:bottom w:w="28" w:type="dxa"/>
              <w:right w:w="28" w:type="dxa"/>
            </w:tcMar>
          </w:tcPr>
          <w:p w14:paraId="20D6CE6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B923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91F1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E6FBB8" w14:textId="77777777" w:rsidR="003B5845" w:rsidRPr="004A00BD" w:rsidRDefault="003B5845" w:rsidP="00617B3E">
            <w:pPr>
              <w:jc w:val="left"/>
              <w:rPr>
                <w:sz w:val="22"/>
                <w:lang w:val="en-GB"/>
              </w:rPr>
            </w:pPr>
            <w:r w:rsidRPr="004A00BD">
              <w:rPr>
                <w:sz w:val="16"/>
                <w:szCs w:val="16"/>
                <w:lang w:val="en-GB"/>
              </w:rPr>
              <w:t>A unique identification of the custom unit.</w:t>
            </w:r>
          </w:p>
        </w:tc>
      </w:tr>
    </w:tbl>
    <w:p w14:paraId="1706520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9" w:name="_9896a3825bd1e4d287aa153037dd1657"/>
      <w:r>
        <w:rPr>
          <w:lang w:val="en-GB"/>
        </w:rPr>
        <w:t>IECUnit</w:t>
      </w:r>
      <w:bookmarkEnd w:id="1359"/>
    </w:p>
    <w:p w14:paraId="6885A045" w14:textId="77777777" w:rsidR="003B5845" w:rsidRPr="00A518C2" w:rsidRDefault="003B5845" w:rsidP="003B5845">
      <w:pPr>
        <w:rPr>
          <w:lang w:val="en-GB"/>
        </w:rPr>
      </w:pPr>
      <w:r w:rsidRPr="00A518C2">
        <w:rPr>
          <w:sz w:val="18"/>
          <w:szCs w:val="18"/>
          <w:lang w:val="en-GB"/>
        </w:rPr>
        <w:t>The IECUnit class can define quantities in the terms of the IEC-Unit-System by specifying the corresponding IEC prefix (optional) and an IEC unit name.</w:t>
      </w:r>
    </w:p>
    <w:p w14:paraId="69626D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BDC73" w14:textId="77777777" w:rsidTr="00617B3E">
        <w:tc>
          <w:tcPr>
            <w:tcW w:w="2013" w:type="dxa"/>
            <w:shd w:val="clear" w:color="auto" w:fill="auto"/>
            <w:tcMar>
              <w:top w:w="28" w:type="dxa"/>
              <w:left w:w="28" w:type="dxa"/>
              <w:bottom w:w="28" w:type="dxa"/>
              <w:right w:w="28" w:type="dxa"/>
            </w:tcMar>
          </w:tcPr>
          <w:p w14:paraId="7FFF75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644E1EC"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A77F92F" w14:textId="77777777" w:rsidTr="00617B3E">
        <w:tc>
          <w:tcPr>
            <w:tcW w:w="2013" w:type="dxa"/>
            <w:shd w:val="clear" w:color="auto" w:fill="auto"/>
            <w:tcMar>
              <w:top w:w="28" w:type="dxa"/>
              <w:left w:w="28" w:type="dxa"/>
              <w:bottom w:w="28" w:type="dxa"/>
              <w:right w:w="28" w:type="dxa"/>
            </w:tcMar>
          </w:tcPr>
          <w:p w14:paraId="4564E6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3EA7F" w14:textId="77777777" w:rsidR="003B5845" w:rsidRPr="004A00BD" w:rsidRDefault="003B5845" w:rsidP="00617B3E">
            <w:pPr>
              <w:rPr>
                <w:sz w:val="22"/>
              </w:rPr>
            </w:pPr>
          </w:p>
        </w:tc>
      </w:tr>
      <w:tr w:rsidR="003B5845" w:rsidRPr="008359F5" w14:paraId="790AA8DD" w14:textId="77777777" w:rsidTr="00617B3E">
        <w:tc>
          <w:tcPr>
            <w:tcW w:w="2013" w:type="dxa"/>
            <w:shd w:val="clear" w:color="auto" w:fill="auto"/>
            <w:tcMar>
              <w:top w:w="28" w:type="dxa"/>
              <w:left w:w="28" w:type="dxa"/>
              <w:bottom w:w="28" w:type="dxa"/>
              <w:right w:w="28" w:type="dxa"/>
            </w:tcMar>
          </w:tcPr>
          <w:p w14:paraId="379F3A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A32D38" w14:textId="77777777" w:rsidR="003B5845" w:rsidRPr="000437C1" w:rsidRDefault="003B5845" w:rsidP="00617B3E">
            <w:pPr>
              <w:pStyle w:val="SmallStandard"/>
            </w:pPr>
            <w:r>
              <w:t>false</w:t>
            </w:r>
          </w:p>
        </w:tc>
      </w:tr>
    </w:tbl>
    <w:p w14:paraId="28FD19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453A90" w14:textId="77777777" w:rsidTr="00617B3E">
        <w:tc>
          <w:tcPr>
            <w:tcW w:w="2013" w:type="dxa"/>
            <w:shd w:val="clear" w:color="auto" w:fill="auto"/>
            <w:tcMar>
              <w:top w:w="28" w:type="dxa"/>
              <w:left w:w="28" w:type="dxa"/>
              <w:bottom w:w="28" w:type="dxa"/>
              <w:right w:w="28" w:type="dxa"/>
            </w:tcMar>
          </w:tcPr>
          <w:p w14:paraId="10C071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1DF21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06EA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C5545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C75680" w14:textId="77777777" w:rsidTr="00617B3E">
        <w:tc>
          <w:tcPr>
            <w:tcW w:w="2013" w:type="dxa"/>
            <w:shd w:val="clear" w:color="auto" w:fill="auto"/>
            <w:tcMar>
              <w:top w:w="28" w:type="dxa"/>
              <w:left w:w="28" w:type="dxa"/>
              <w:bottom w:w="28" w:type="dxa"/>
              <w:right w:w="28" w:type="dxa"/>
            </w:tcMar>
          </w:tcPr>
          <w:p w14:paraId="20E4822D" w14:textId="77777777" w:rsidR="003B5845" w:rsidRPr="00620BBE" w:rsidRDefault="003B5845" w:rsidP="00617B3E">
            <w:pPr>
              <w:pStyle w:val="SmallStandard"/>
            </w:pPr>
            <w:r w:rsidRPr="00620BBE">
              <w:t>iecUnitName</w:t>
            </w:r>
          </w:p>
        </w:tc>
        <w:tc>
          <w:tcPr>
            <w:tcW w:w="1559" w:type="dxa"/>
            <w:shd w:val="clear" w:color="auto" w:fill="auto"/>
            <w:tcMar>
              <w:top w:w="28" w:type="dxa"/>
              <w:left w:w="28" w:type="dxa"/>
              <w:bottom w:w="28" w:type="dxa"/>
              <w:right w:w="28" w:type="dxa"/>
            </w:tcMar>
          </w:tcPr>
          <w:p w14:paraId="7962C658" w14:textId="77777777" w:rsidR="003B5845" w:rsidRPr="008359F5" w:rsidRDefault="003B5845" w:rsidP="00617B3E">
            <w:pPr>
              <w:pStyle w:val="SmallStandard"/>
            </w:pPr>
            <w:r w:rsidRPr="00D21799">
              <w:t>IECUnitName</w:t>
            </w:r>
          </w:p>
        </w:tc>
        <w:tc>
          <w:tcPr>
            <w:tcW w:w="709" w:type="dxa"/>
            <w:shd w:val="clear" w:color="auto" w:fill="auto"/>
            <w:tcMar>
              <w:top w:w="28" w:type="dxa"/>
              <w:left w:w="28" w:type="dxa"/>
              <w:bottom w:w="28" w:type="dxa"/>
              <w:right w:w="28" w:type="dxa"/>
            </w:tcMar>
          </w:tcPr>
          <w:p w14:paraId="5D60218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3A9D6" w14:textId="77777777" w:rsidR="003B5845" w:rsidRPr="004A00BD" w:rsidRDefault="003B5845" w:rsidP="00617B3E">
            <w:pPr>
              <w:jc w:val="left"/>
              <w:rPr>
                <w:sz w:val="22"/>
                <w:lang w:val="en-GB"/>
              </w:rPr>
            </w:pPr>
            <w:r w:rsidRPr="004A00BD">
              <w:rPr>
                <w:sz w:val="16"/>
                <w:szCs w:val="16"/>
                <w:lang w:val="en-GB"/>
              </w:rPr>
              <w:t>Specifies the name of the IEC unit.</w:t>
            </w:r>
          </w:p>
        </w:tc>
      </w:tr>
      <w:tr w:rsidR="003B5845" w:rsidRPr="004A00BD" w14:paraId="7FE3A08D" w14:textId="77777777" w:rsidTr="00617B3E">
        <w:tc>
          <w:tcPr>
            <w:tcW w:w="2013" w:type="dxa"/>
            <w:shd w:val="clear" w:color="auto" w:fill="auto"/>
            <w:tcMar>
              <w:top w:w="28" w:type="dxa"/>
              <w:left w:w="28" w:type="dxa"/>
              <w:bottom w:w="28" w:type="dxa"/>
              <w:right w:w="28" w:type="dxa"/>
            </w:tcMar>
          </w:tcPr>
          <w:p w14:paraId="434E4B96" w14:textId="77777777" w:rsidR="003B5845" w:rsidRPr="00620BBE" w:rsidRDefault="003B5845" w:rsidP="00617B3E">
            <w:pPr>
              <w:pStyle w:val="SmallStandard"/>
            </w:pPr>
            <w:r w:rsidRPr="00620BBE">
              <w:t>iecPrefix</w:t>
            </w:r>
          </w:p>
        </w:tc>
        <w:tc>
          <w:tcPr>
            <w:tcW w:w="1559" w:type="dxa"/>
            <w:shd w:val="clear" w:color="auto" w:fill="auto"/>
            <w:tcMar>
              <w:top w:w="28" w:type="dxa"/>
              <w:left w:w="28" w:type="dxa"/>
              <w:bottom w:w="28" w:type="dxa"/>
              <w:right w:w="28" w:type="dxa"/>
            </w:tcMar>
          </w:tcPr>
          <w:p w14:paraId="2DB6803A" w14:textId="77777777" w:rsidR="003B5845" w:rsidRPr="008359F5" w:rsidRDefault="003B5845" w:rsidP="00617B3E">
            <w:pPr>
              <w:pStyle w:val="SmallStandard"/>
            </w:pPr>
            <w:r w:rsidRPr="00D21799">
              <w:t>IECPrefix</w:t>
            </w:r>
          </w:p>
        </w:tc>
        <w:tc>
          <w:tcPr>
            <w:tcW w:w="709" w:type="dxa"/>
            <w:shd w:val="clear" w:color="auto" w:fill="auto"/>
            <w:tcMar>
              <w:top w:w="28" w:type="dxa"/>
              <w:left w:w="28" w:type="dxa"/>
              <w:bottom w:w="28" w:type="dxa"/>
              <w:right w:w="28" w:type="dxa"/>
            </w:tcMar>
          </w:tcPr>
          <w:p w14:paraId="4D61F68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3B817E" w14:textId="77777777" w:rsidR="003B5845" w:rsidRPr="004A00BD" w:rsidRDefault="003B5845" w:rsidP="00617B3E">
            <w:pPr>
              <w:jc w:val="left"/>
              <w:rPr>
                <w:sz w:val="22"/>
                <w:lang w:val="en-GB"/>
              </w:rPr>
            </w:pPr>
            <w:r w:rsidRPr="004A00BD">
              <w:rPr>
                <w:sz w:val="16"/>
                <w:szCs w:val="16"/>
                <w:lang w:val="en-GB"/>
              </w:rPr>
              <w:t>Specifies the prefix of the IEC unit.</w:t>
            </w:r>
          </w:p>
        </w:tc>
      </w:tr>
    </w:tbl>
    <w:p w14:paraId="5A9342F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0" w:name="_2b7b48880fae1a4a211eb6fbc70f24df"/>
      <w:r>
        <w:rPr>
          <w:lang w:val="en-GB"/>
        </w:rPr>
        <w:t>ImperialUnit</w:t>
      </w:r>
      <w:bookmarkEnd w:id="1360"/>
    </w:p>
    <w:p w14:paraId="5E7E218D" w14:textId="77777777" w:rsidR="003B5845" w:rsidRPr="00A518C2" w:rsidRDefault="003B5845" w:rsidP="003B5845">
      <w:pPr>
        <w:rPr>
          <w:lang w:val="en-GB"/>
        </w:rPr>
      </w:pPr>
      <w:r w:rsidRPr="00A518C2">
        <w:rPr>
          <w:sz w:val="18"/>
          <w:szCs w:val="18"/>
          <w:lang w:val="en-GB"/>
        </w:rPr>
        <w:t>The ImperialUnit class can define quantities in the terms of the Imperial-Unit-System by specifying the corresponding Imperial unit name.</w:t>
      </w:r>
    </w:p>
    <w:p w14:paraId="27DA14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350FF3" w14:textId="77777777" w:rsidTr="00617B3E">
        <w:tc>
          <w:tcPr>
            <w:tcW w:w="2013" w:type="dxa"/>
            <w:shd w:val="clear" w:color="auto" w:fill="auto"/>
            <w:tcMar>
              <w:top w:w="28" w:type="dxa"/>
              <w:left w:w="28" w:type="dxa"/>
              <w:bottom w:w="28" w:type="dxa"/>
              <w:right w:w="28" w:type="dxa"/>
            </w:tcMar>
          </w:tcPr>
          <w:p w14:paraId="74443E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313E6F"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3A8057F" w14:textId="77777777" w:rsidTr="00617B3E">
        <w:tc>
          <w:tcPr>
            <w:tcW w:w="2013" w:type="dxa"/>
            <w:shd w:val="clear" w:color="auto" w:fill="auto"/>
            <w:tcMar>
              <w:top w:w="28" w:type="dxa"/>
              <w:left w:w="28" w:type="dxa"/>
              <w:bottom w:w="28" w:type="dxa"/>
              <w:right w:w="28" w:type="dxa"/>
            </w:tcMar>
          </w:tcPr>
          <w:p w14:paraId="1BB1BF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013DAE" w14:textId="77777777" w:rsidR="003B5845" w:rsidRPr="004A00BD" w:rsidRDefault="003B5845" w:rsidP="00617B3E">
            <w:pPr>
              <w:rPr>
                <w:sz w:val="22"/>
              </w:rPr>
            </w:pPr>
          </w:p>
        </w:tc>
      </w:tr>
      <w:tr w:rsidR="003B5845" w:rsidRPr="008359F5" w14:paraId="2985950B" w14:textId="77777777" w:rsidTr="00617B3E">
        <w:tc>
          <w:tcPr>
            <w:tcW w:w="2013" w:type="dxa"/>
            <w:shd w:val="clear" w:color="auto" w:fill="auto"/>
            <w:tcMar>
              <w:top w:w="28" w:type="dxa"/>
              <w:left w:w="28" w:type="dxa"/>
              <w:bottom w:w="28" w:type="dxa"/>
              <w:right w:w="28" w:type="dxa"/>
            </w:tcMar>
          </w:tcPr>
          <w:p w14:paraId="5FE77E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FF0C3E" w14:textId="77777777" w:rsidR="003B5845" w:rsidRPr="000437C1" w:rsidRDefault="003B5845" w:rsidP="00617B3E">
            <w:pPr>
              <w:pStyle w:val="SmallStandard"/>
            </w:pPr>
            <w:r>
              <w:t>false</w:t>
            </w:r>
          </w:p>
        </w:tc>
      </w:tr>
    </w:tbl>
    <w:p w14:paraId="04B39D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D84BF6" w14:textId="77777777" w:rsidTr="00617B3E">
        <w:tc>
          <w:tcPr>
            <w:tcW w:w="2013" w:type="dxa"/>
            <w:shd w:val="clear" w:color="auto" w:fill="auto"/>
            <w:tcMar>
              <w:top w:w="28" w:type="dxa"/>
              <w:left w:w="28" w:type="dxa"/>
              <w:bottom w:w="28" w:type="dxa"/>
              <w:right w:w="28" w:type="dxa"/>
            </w:tcMar>
          </w:tcPr>
          <w:p w14:paraId="79B828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FEDD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47FB77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AE39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188D3F" w14:textId="77777777" w:rsidTr="00617B3E">
        <w:tc>
          <w:tcPr>
            <w:tcW w:w="2013" w:type="dxa"/>
            <w:shd w:val="clear" w:color="auto" w:fill="auto"/>
            <w:tcMar>
              <w:top w:w="28" w:type="dxa"/>
              <w:left w:w="28" w:type="dxa"/>
              <w:bottom w:w="28" w:type="dxa"/>
              <w:right w:w="28" w:type="dxa"/>
            </w:tcMar>
          </w:tcPr>
          <w:p w14:paraId="74E6D6CF" w14:textId="77777777" w:rsidR="003B5845" w:rsidRPr="00620BBE" w:rsidRDefault="003B5845" w:rsidP="00617B3E">
            <w:pPr>
              <w:pStyle w:val="SmallStandard"/>
            </w:pPr>
            <w:r w:rsidRPr="00620BBE">
              <w:t>imperialUnitName</w:t>
            </w:r>
          </w:p>
        </w:tc>
        <w:tc>
          <w:tcPr>
            <w:tcW w:w="1559" w:type="dxa"/>
            <w:shd w:val="clear" w:color="auto" w:fill="auto"/>
            <w:tcMar>
              <w:top w:w="28" w:type="dxa"/>
              <w:left w:w="28" w:type="dxa"/>
              <w:bottom w:w="28" w:type="dxa"/>
              <w:right w:w="28" w:type="dxa"/>
            </w:tcMar>
          </w:tcPr>
          <w:p w14:paraId="56CBB71D" w14:textId="77777777" w:rsidR="003B5845" w:rsidRPr="008359F5" w:rsidRDefault="003B5845" w:rsidP="00617B3E">
            <w:pPr>
              <w:pStyle w:val="SmallStandard"/>
            </w:pPr>
            <w:r w:rsidRPr="00D21799">
              <w:t>ImperialUnitName</w:t>
            </w:r>
          </w:p>
        </w:tc>
        <w:tc>
          <w:tcPr>
            <w:tcW w:w="709" w:type="dxa"/>
            <w:shd w:val="clear" w:color="auto" w:fill="auto"/>
            <w:tcMar>
              <w:top w:w="28" w:type="dxa"/>
              <w:left w:w="28" w:type="dxa"/>
              <w:bottom w:w="28" w:type="dxa"/>
              <w:right w:w="28" w:type="dxa"/>
            </w:tcMar>
          </w:tcPr>
          <w:p w14:paraId="603CAD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D40D8D" w14:textId="77777777" w:rsidR="003B5845" w:rsidRPr="004A00BD" w:rsidRDefault="003B5845" w:rsidP="00617B3E">
            <w:pPr>
              <w:jc w:val="left"/>
              <w:rPr>
                <w:sz w:val="22"/>
                <w:lang w:val="en-GB"/>
              </w:rPr>
            </w:pPr>
            <w:r w:rsidRPr="004A00BD">
              <w:rPr>
                <w:sz w:val="16"/>
                <w:szCs w:val="16"/>
                <w:lang w:val="en-GB"/>
              </w:rPr>
              <w:t>Specifies the name of the imperial unit.</w:t>
            </w:r>
          </w:p>
        </w:tc>
      </w:tr>
    </w:tbl>
    <w:p w14:paraId="04EF9E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1" w:name="_0e0f1006b42bf480291557769c88279f"/>
      <w:r>
        <w:rPr>
          <w:lang w:val="en-GB"/>
        </w:rPr>
        <w:t>MassInformation</w:t>
      </w:r>
      <w:bookmarkEnd w:id="1361"/>
    </w:p>
    <w:p w14:paraId="779F7A12" w14:textId="77777777" w:rsidR="003B5845" w:rsidRPr="00A518C2" w:rsidRDefault="003B5845" w:rsidP="003B5845">
      <w:pPr>
        <w:rPr>
          <w:lang w:val="en-GB"/>
        </w:rPr>
      </w:pPr>
      <w:r w:rsidRPr="00A518C2">
        <w:rPr>
          <w:sz w:val="18"/>
          <w:szCs w:val="18"/>
          <w:lang w:val="en-GB"/>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3C1AF6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969A1BA" w14:textId="77777777" w:rsidTr="00617B3E">
        <w:tc>
          <w:tcPr>
            <w:tcW w:w="2013" w:type="dxa"/>
            <w:shd w:val="clear" w:color="auto" w:fill="auto"/>
            <w:tcMar>
              <w:top w:w="28" w:type="dxa"/>
              <w:left w:w="28" w:type="dxa"/>
              <w:bottom w:w="28" w:type="dxa"/>
              <w:right w:w="28" w:type="dxa"/>
            </w:tcMar>
          </w:tcPr>
          <w:p w14:paraId="717DF6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0C607" w14:textId="77777777" w:rsidR="003B5845" w:rsidRPr="004A00BD" w:rsidRDefault="003B5845" w:rsidP="00617B3E">
            <w:pPr>
              <w:rPr>
                <w:sz w:val="22"/>
              </w:rPr>
            </w:pPr>
          </w:p>
        </w:tc>
      </w:tr>
      <w:tr w:rsidR="003B5845" w:rsidRPr="008359F5" w14:paraId="026D2873" w14:textId="77777777" w:rsidTr="00617B3E">
        <w:tc>
          <w:tcPr>
            <w:tcW w:w="2013" w:type="dxa"/>
            <w:shd w:val="clear" w:color="auto" w:fill="auto"/>
            <w:tcMar>
              <w:top w:w="28" w:type="dxa"/>
              <w:left w:w="28" w:type="dxa"/>
              <w:bottom w:w="28" w:type="dxa"/>
              <w:right w:w="28" w:type="dxa"/>
            </w:tcMar>
          </w:tcPr>
          <w:p w14:paraId="146E5C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709BB" w14:textId="77777777" w:rsidR="003B5845" w:rsidRPr="004A00BD" w:rsidRDefault="003B5845" w:rsidP="00617B3E">
            <w:pPr>
              <w:rPr>
                <w:sz w:val="22"/>
              </w:rPr>
            </w:pPr>
          </w:p>
        </w:tc>
      </w:tr>
      <w:tr w:rsidR="003B5845" w:rsidRPr="008359F5" w14:paraId="5FD71467" w14:textId="77777777" w:rsidTr="00617B3E">
        <w:tc>
          <w:tcPr>
            <w:tcW w:w="2013" w:type="dxa"/>
            <w:shd w:val="clear" w:color="auto" w:fill="auto"/>
            <w:tcMar>
              <w:top w:w="28" w:type="dxa"/>
              <w:left w:w="28" w:type="dxa"/>
              <w:bottom w:w="28" w:type="dxa"/>
              <w:right w:w="28" w:type="dxa"/>
            </w:tcMar>
          </w:tcPr>
          <w:p w14:paraId="30B56B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E0DEFB" w14:textId="77777777" w:rsidR="003B5845" w:rsidRPr="000437C1" w:rsidRDefault="003B5845" w:rsidP="00617B3E">
            <w:pPr>
              <w:pStyle w:val="SmallStandard"/>
            </w:pPr>
            <w:r>
              <w:t>false</w:t>
            </w:r>
          </w:p>
        </w:tc>
      </w:tr>
    </w:tbl>
    <w:p w14:paraId="5936AF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356C11" w14:textId="77777777" w:rsidTr="00617B3E">
        <w:tc>
          <w:tcPr>
            <w:tcW w:w="2013" w:type="dxa"/>
            <w:shd w:val="clear" w:color="auto" w:fill="auto"/>
            <w:tcMar>
              <w:top w:w="28" w:type="dxa"/>
              <w:left w:w="28" w:type="dxa"/>
              <w:bottom w:w="28" w:type="dxa"/>
              <w:right w:w="28" w:type="dxa"/>
            </w:tcMar>
          </w:tcPr>
          <w:p w14:paraId="220033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7756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1FAB2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F62D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8CCFE2" w14:textId="77777777" w:rsidTr="00617B3E">
        <w:tc>
          <w:tcPr>
            <w:tcW w:w="2013" w:type="dxa"/>
            <w:shd w:val="clear" w:color="auto" w:fill="auto"/>
            <w:tcMar>
              <w:top w:w="28" w:type="dxa"/>
              <w:left w:w="28" w:type="dxa"/>
              <w:bottom w:w="28" w:type="dxa"/>
              <w:right w:w="28" w:type="dxa"/>
            </w:tcMar>
          </w:tcPr>
          <w:p w14:paraId="597FBABD" w14:textId="77777777" w:rsidR="003B5845" w:rsidRPr="00620BBE" w:rsidRDefault="003B5845" w:rsidP="00617B3E">
            <w:pPr>
              <w:pStyle w:val="SmallStandard"/>
            </w:pPr>
            <w:r w:rsidRPr="00620BBE">
              <w:t>determinationType</w:t>
            </w:r>
          </w:p>
        </w:tc>
        <w:tc>
          <w:tcPr>
            <w:tcW w:w="1559" w:type="dxa"/>
            <w:shd w:val="clear" w:color="auto" w:fill="auto"/>
            <w:tcMar>
              <w:top w:w="28" w:type="dxa"/>
              <w:left w:w="28" w:type="dxa"/>
              <w:bottom w:w="28" w:type="dxa"/>
              <w:right w:w="28" w:type="dxa"/>
            </w:tcMar>
          </w:tcPr>
          <w:p w14:paraId="142BDA73"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71683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E9E897" w14:textId="77777777" w:rsidR="003B5845" w:rsidRPr="004A00BD" w:rsidRDefault="003B5845" w:rsidP="00617B3E">
            <w:pPr>
              <w:jc w:val="left"/>
              <w:rPr>
                <w:sz w:val="22"/>
                <w:lang w:val="en-GB"/>
              </w:rPr>
            </w:pPr>
            <w:r w:rsidRPr="004A00BD">
              <w:rPr>
                <w:sz w:val="16"/>
                <w:szCs w:val="16"/>
                <w:lang w:val="en-GB"/>
              </w:rPr>
              <w:t>Specifies the determination type of the mass information.</w:t>
            </w:r>
          </w:p>
        </w:tc>
      </w:tr>
      <w:tr w:rsidR="003B5845" w:rsidRPr="004A00BD" w14:paraId="50F0EB54" w14:textId="77777777" w:rsidTr="00617B3E">
        <w:tc>
          <w:tcPr>
            <w:tcW w:w="2013" w:type="dxa"/>
            <w:shd w:val="clear" w:color="auto" w:fill="auto"/>
            <w:tcMar>
              <w:top w:w="28" w:type="dxa"/>
              <w:left w:w="28" w:type="dxa"/>
              <w:bottom w:w="28" w:type="dxa"/>
              <w:right w:w="28" w:type="dxa"/>
            </w:tcMar>
          </w:tcPr>
          <w:p w14:paraId="6A0FE193"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7E4DA16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353CC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68F0F6" w14:textId="77777777" w:rsidR="003B5845" w:rsidRPr="004A00BD" w:rsidRDefault="003B5845" w:rsidP="00617B3E">
            <w:pPr>
              <w:jc w:val="left"/>
              <w:rPr>
                <w:sz w:val="22"/>
                <w:lang w:val="en-GB"/>
              </w:rPr>
            </w:pPr>
            <w:r w:rsidRPr="004A00BD">
              <w:rPr>
                <w:sz w:val="16"/>
                <w:szCs w:val="16"/>
                <w:lang w:val="en-GB"/>
              </w:rPr>
              <w:t>Specifies the mass as numerical value.</w:t>
            </w:r>
          </w:p>
        </w:tc>
      </w:tr>
      <w:tr w:rsidR="003B5845" w:rsidRPr="004A00BD" w14:paraId="521352F3" w14:textId="77777777" w:rsidTr="00617B3E">
        <w:tc>
          <w:tcPr>
            <w:tcW w:w="2013" w:type="dxa"/>
            <w:shd w:val="clear" w:color="auto" w:fill="auto"/>
            <w:tcMar>
              <w:top w:w="28" w:type="dxa"/>
              <w:left w:w="28" w:type="dxa"/>
              <w:bottom w:w="28" w:type="dxa"/>
              <w:right w:w="28" w:type="dxa"/>
            </w:tcMar>
          </w:tcPr>
          <w:p w14:paraId="4580DDD1" w14:textId="77777777" w:rsidR="003B5845" w:rsidRPr="00620BBE" w:rsidRDefault="003B5845" w:rsidP="00617B3E">
            <w:pPr>
              <w:pStyle w:val="SmallStandard"/>
            </w:pPr>
            <w:r w:rsidRPr="00620BBE">
              <w:t>valueSource</w:t>
            </w:r>
          </w:p>
        </w:tc>
        <w:tc>
          <w:tcPr>
            <w:tcW w:w="1559" w:type="dxa"/>
            <w:shd w:val="clear" w:color="auto" w:fill="auto"/>
            <w:tcMar>
              <w:top w:w="28" w:type="dxa"/>
              <w:left w:w="28" w:type="dxa"/>
              <w:bottom w:w="28" w:type="dxa"/>
              <w:right w:w="28" w:type="dxa"/>
            </w:tcMar>
          </w:tcPr>
          <w:p w14:paraId="7BCA6EC4" w14:textId="77777777" w:rsidR="003B5845" w:rsidRPr="008359F5" w:rsidRDefault="003B5845" w:rsidP="00617B3E">
            <w:pPr>
              <w:pStyle w:val="SmallStandard"/>
            </w:pPr>
            <w:r w:rsidRPr="00D21799">
              <w:t>MassInformationSource</w:t>
            </w:r>
          </w:p>
        </w:tc>
        <w:tc>
          <w:tcPr>
            <w:tcW w:w="709" w:type="dxa"/>
            <w:shd w:val="clear" w:color="auto" w:fill="auto"/>
            <w:tcMar>
              <w:top w:w="28" w:type="dxa"/>
              <w:left w:w="28" w:type="dxa"/>
              <w:bottom w:w="28" w:type="dxa"/>
              <w:right w:w="28" w:type="dxa"/>
            </w:tcMar>
          </w:tcPr>
          <w:p w14:paraId="20085F3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9D7A8"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valueSource</w:t>
            </w:r>
            <w:r w:rsidRPr="004A00BD">
              <w:rPr>
                <w:sz w:val="16"/>
                <w:szCs w:val="16"/>
                <w:lang w:val="en-GB"/>
              </w:rPr>
              <w:t xml:space="preserve"> defines in an OpenEnumeration the source from which the </w:t>
            </w:r>
            <w:r w:rsidRPr="004A00BD">
              <w:rPr>
                <w:i/>
                <w:iCs/>
                <w:sz w:val="16"/>
                <w:szCs w:val="16"/>
                <w:lang w:val="en-GB"/>
              </w:rPr>
              <w:t>MassInformation</w:t>
            </w:r>
            <w:r w:rsidRPr="004A00BD">
              <w:rPr>
                <w:sz w:val="16"/>
                <w:szCs w:val="16"/>
                <w:lang w:val="en-GB"/>
              </w:rPr>
              <w:t xml:space="preserve"> has been retrieved. This information, in combination with the </w:t>
            </w:r>
            <w:r w:rsidRPr="004A00BD">
              <w:rPr>
                <w:i/>
                <w:iCs/>
                <w:sz w:val="16"/>
                <w:szCs w:val="16"/>
                <w:lang w:val="en-GB"/>
              </w:rPr>
              <w:t>ValueDetermination</w:t>
            </w:r>
            <w:r w:rsidRPr="004A00BD">
              <w:rPr>
                <w:sz w:val="16"/>
                <w:szCs w:val="16"/>
                <w:lang w:val="en-GB"/>
              </w:rPr>
              <w:t xml:space="preserve"> gives a hint about the reliability of the </w:t>
            </w:r>
            <w:r w:rsidRPr="004A00BD">
              <w:rPr>
                <w:i/>
                <w:iCs/>
                <w:sz w:val="16"/>
                <w:szCs w:val="16"/>
                <w:lang w:val="en-GB"/>
              </w:rPr>
              <w:t>MassInformation</w:t>
            </w:r>
          </w:p>
        </w:tc>
      </w:tr>
    </w:tbl>
    <w:p w14:paraId="4A6205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2" w:name="_a4a40b1aebe85f6771b6742cb6f28475"/>
      <w:r>
        <w:rPr>
          <w:lang w:val="en-GB"/>
        </w:rPr>
        <w:t>Material</w:t>
      </w:r>
      <w:bookmarkEnd w:id="1362"/>
    </w:p>
    <w:p w14:paraId="2D6B7617" w14:textId="77777777" w:rsidR="003B5845" w:rsidRPr="00A518C2" w:rsidRDefault="003B5845" w:rsidP="003B5845">
      <w:pPr>
        <w:rPr>
          <w:lang w:val="en-GB"/>
        </w:rPr>
      </w:pPr>
      <w:r w:rsidRPr="00A518C2">
        <w:rPr>
          <w:sz w:val="18"/>
          <w:szCs w:val="18"/>
          <w:lang w:val="en-GB"/>
        </w:rPr>
        <w:t xml:space="preserve">Allows the definition of material information. Attributes of the type Material normally have the multiplicity [0..*]. This means that such an attribute can have material values for different </w:t>
      </w:r>
      <w:r w:rsidRPr="00A518C2">
        <w:rPr>
          <w:i/>
          <w:iCs/>
          <w:sz w:val="18"/>
          <w:szCs w:val="18"/>
          <w:lang w:val="en-GB"/>
        </w:rPr>
        <w:t>referenceSystems</w:t>
      </w:r>
      <w:r w:rsidRPr="00A518C2">
        <w:rPr>
          <w:sz w:val="18"/>
          <w:szCs w:val="18"/>
          <w:lang w:val="en-GB"/>
        </w:rPr>
        <w:t xml:space="preserve">. It must not have multiple values for the same </w:t>
      </w:r>
      <w:r w:rsidRPr="00A518C2">
        <w:rPr>
          <w:i/>
          <w:iCs/>
          <w:sz w:val="18"/>
          <w:szCs w:val="18"/>
          <w:lang w:val="en-GB"/>
        </w:rPr>
        <w:t>referenceSystems</w:t>
      </w:r>
      <w:r w:rsidRPr="00A518C2">
        <w:rPr>
          <w:sz w:val="18"/>
          <w:szCs w:val="18"/>
          <w:lang w:val="en-GB"/>
        </w:rPr>
        <w:t>.</w:t>
      </w:r>
    </w:p>
    <w:p w14:paraId="0E9E25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2F5B202" w14:textId="77777777" w:rsidTr="00617B3E">
        <w:tc>
          <w:tcPr>
            <w:tcW w:w="2013" w:type="dxa"/>
            <w:shd w:val="clear" w:color="auto" w:fill="auto"/>
            <w:tcMar>
              <w:top w:w="28" w:type="dxa"/>
              <w:left w:w="28" w:type="dxa"/>
              <w:bottom w:w="28" w:type="dxa"/>
              <w:right w:w="28" w:type="dxa"/>
            </w:tcMar>
          </w:tcPr>
          <w:p w14:paraId="641359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6AF2E9" w14:textId="77777777" w:rsidR="003B5845" w:rsidRPr="004A00BD" w:rsidRDefault="003B5845" w:rsidP="00617B3E">
            <w:pPr>
              <w:rPr>
                <w:sz w:val="22"/>
              </w:rPr>
            </w:pPr>
          </w:p>
        </w:tc>
      </w:tr>
      <w:tr w:rsidR="003B5845" w:rsidRPr="008359F5" w14:paraId="1081548F" w14:textId="77777777" w:rsidTr="00617B3E">
        <w:tc>
          <w:tcPr>
            <w:tcW w:w="2013" w:type="dxa"/>
            <w:shd w:val="clear" w:color="auto" w:fill="auto"/>
            <w:tcMar>
              <w:top w:w="28" w:type="dxa"/>
              <w:left w:w="28" w:type="dxa"/>
              <w:bottom w:w="28" w:type="dxa"/>
              <w:right w:w="28" w:type="dxa"/>
            </w:tcMar>
          </w:tcPr>
          <w:p w14:paraId="26BAB6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FD8918" w14:textId="77777777" w:rsidR="003B5845" w:rsidRPr="004A00BD" w:rsidRDefault="003B5845" w:rsidP="00617B3E">
            <w:pPr>
              <w:rPr>
                <w:sz w:val="22"/>
              </w:rPr>
            </w:pPr>
          </w:p>
        </w:tc>
      </w:tr>
      <w:tr w:rsidR="003B5845" w:rsidRPr="008359F5" w14:paraId="175547DE" w14:textId="77777777" w:rsidTr="00617B3E">
        <w:tc>
          <w:tcPr>
            <w:tcW w:w="2013" w:type="dxa"/>
            <w:shd w:val="clear" w:color="auto" w:fill="auto"/>
            <w:tcMar>
              <w:top w:w="28" w:type="dxa"/>
              <w:left w:w="28" w:type="dxa"/>
              <w:bottom w:w="28" w:type="dxa"/>
              <w:right w:w="28" w:type="dxa"/>
            </w:tcMar>
          </w:tcPr>
          <w:p w14:paraId="4C95A89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70D2D7" w14:textId="77777777" w:rsidR="003B5845" w:rsidRPr="000437C1" w:rsidRDefault="003B5845" w:rsidP="00617B3E">
            <w:pPr>
              <w:pStyle w:val="SmallStandard"/>
            </w:pPr>
            <w:r>
              <w:t>false</w:t>
            </w:r>
          </w:p>
        </w:tc>
      </w:tr>
    </w:tbl>
    <w:p w14:paraId="3DB2C7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DE797D" w14:textId="77777777" w:rsidTr="00617B3E">
        <w:tc>
          <w:tcPr>
            <w:tcW w:w="2013" w:type="dxa"/>
            <w:shd w:val="clear" w:color="auto" w:fill="auto"/>
            <w:tcMar>
              <w:top w:w="28" w:type="dxa"/>
              <w:left w:w="28" w:type="dxa"/>
              <w:bottom w:w="28" w:type="dxa"/>
              <w:right w:w="28" w:type="dxa"/>
            </w:tcMar>
          </w:tcPr>
          <w:p w14:paraId="0E928D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3F20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E14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55C11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134D24E" w14:textId="77777777" w:rsidTr="00617B3E">
        <w:tc>
          <w:tcPr>
            <w:tcW w:w="2013" w:type="dxa"/>
            <w:shd w:val="clear" w:color="auto" w:fill="auto"/>
            <w:tcMar>
              <w:top w:w="28" w:type="dxa"/>
              <w:left w:w="28" w:type="dxa"/>
              <w:bottom w:w="28" w:type="dxa"/>
              <w:right w:w="28" w:type="dxa"/>
            </w:tcMar>
          </w:tcPr>
          <w:p w14:paraId="41E75EDE"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642F35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2FDA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DB8974" w14:textId="77777777" w:rsidR="003B5845" w:rsidRPr="004A00BD" w:rsidRDefault="003B5845" w:rsidP="00617B3E">
            <w:pPr>
              <w:jc w:val="left"/>
              <w:rPr>
                <w:sz w:val="22"/>
                <w:lang w:val="en-GB"/>
              </w:rPr>
            </w:pPr>
            <w:r w:rsidRPr="004A00BD">
              <w:rPr>
                <w:sz w:val="16"/>
                <w:szCs w:val="16"/>
                <w:lang w:val="en-GB"/>
              </w:rPr>
              <w:t>The key of the material in the corresponding material reference system.</w:t>
            </w:r>
          </w:p>
        </w:tc>
      </w:tr>
      <w:tr w:rsidR="003B5845" w:rsidRPr="004A00BD" w14:paraId="28DFDFD9" w14:textId="77777777" w:rsidTr="00617B3E">
        <w:tc>
          <w:tcPr>
            <w:tcW w:w="2013" w:type="dxa"/>
            <w:shd w:val="clear" w:color="auto" w:fill="auto"/>
            <w:tcMar>
              <w:top w:w="28" w:type="dxa"/>
              <w:left w:w="28" w:type="dxa"/>
              <w:bottom w:w="28" w:type="dxa"/>
              <w:right w:w="28" w:type="dxa"/>
            </w:tcMar>
          </w:tcPr>
          <w:p w14:paraId="6274B66C" w14:textId="77777777" w:rsidR="003B5845" w:rsidRPr="00620BBE" w:rsidRDefault="003B5845" w:rsidP="00617B3E">
            <w:pPr>
              <w:pStyle w:val="SmallStandard"/>
            </w:pPr>
            <w:r w:rsidRPr="00620BBE">
              <w:lastRenderedPageBreak/>
              <w:t>referenceSystem</w:t>
            </w:r>
          </w:p>
        </w:tc>
        <w:tc>
          <w:tcPr>
            <w:tcW w:w="1559" w:type="dxa"/>
            <w:shd w:val="clear" w:color="auto" w:fill="auto"/>
            <w:tcMar>
              <w:top w:w="28" w:type="dxa"/>
              <w:left w:w="28" w:type="dxa"/>
              <w:bottom w:w="28" w:type="dxa"/>
              <w:right w:w="28" w:type="dxa"/>
            </w:tcMar>
          </w:tcPr>
          <w:p w14:paraId="32872DE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F7B1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6F0356" w14:textId="77777777" w:rsidR="003B5845" w:rsidRPr="004A00BD" w:rsidRDefault="003B5845" w:rsidP="00617B3E">
            <w:pPr>
              <w:jc w:val="left"/>
              <w:rPr>
                <w:sz w:val="22"/>
                <w:lang w:val="en-GB"/>
              </w:rPr>
            </w:pPr>
            <w:r w:rsidRPr="004A00BD">
              <w:rPr>
                <w:sz w:val="16"/>
                <w:szCs w:val="16"/>
                <w:lang w:val="en-GB"/>
              </w:rPr>
              <w:t>The identification of the material reference system, which is defining possible values and the semantic of material keys.</w:t>
            </w:r>
          </w:p>
        </w:tc>
      </w:tr>
      <w:tr w:rsidR="003B5845" w:rsidRPr="004A00BD" w14:paraId="7652A0A0" w14:textId="77777777" w:rsidTr="00617B3E">
        <w:tc>
          <w:tcPr>
            <w:tcW w:w="2013" w:type="dxa"/>
            <w:shd w:val="clear" w:color="auto" w:fill="auto"/>
            <w:tcMar>
              <w:top w:w="28" w:type="dxa"/>
              <w:left w:w="28" w:type="dxa"/>
              <w:bottom w:w="28" w:type="dxa"/>
              <w:right w:w="28" w:type="dxa"/>
            </w:tcMar>
          </w:tcPr>
          <w:p w14:paraId="2F9B46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2FF83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58F7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328FBDA" w14:textId="77777777" w:rsidR="003B5845" w:rsidRPr="004A00BD" w:rsidRDefault="003B5845" w:rsidP="00617B3E">
            <w:pPr>
              <w:jc w:val="left"/>
              <w:rPr>
                <w:sz w:val="22"/>
                <w:lang w:val="en-GB"/>
              </w:rPr>
            </w:pPr>
            <w:r w:rsidRPr="004A00BD">
              <w:rPr>
                <w:sz w:val="16"/>
                <w:szCs w:val="16"/>
                <w:lang w:val="en-GB"/>
              </w:rPr>
              <w:t>On optional human readable description of the material (e.g. the name).</w:t>
            </w:r>
          </w:p>
        </w:tc>
      </w:tr>
    </w:tbl>
    <w:p w14:paraId="5AE910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3" w:name="_7cf31e43ee5ffae8e73bf382ca538ed6"/>
      <w:r>
        <w:rPr>
          <w:lang w:val="en-GB"/>
        </w:rPr>
        <w:t>NumericalValue</w:t>
      </w:r>
      <w:bookmarkEnd w:id="1363"/>
    </w:p>
    <w:p w14:paraId="3A286B56" w14:textId="77777777" w:rsidR="003B5845" w:rsidRPr="00A518C2" w:rsidRDefault="003B5845" w:rsidP="003B5845">
      <w:pPr>
        <w:rPr>
          <w:lang w:val="en-GB"/>
        </w:rPr>
      </w:pPr>
      <w:r w:rsidRPr="00A518C2">
        <w:rPr>
          <w:sz w:val="18"/>
          <w:szCs w:val="18"/>
          <w:lang w:val="en-GB"/>
        </w:rPr>
        <w:t>A quantity expressed with a numerical value and a unit.</w:t>
      </w:r>
    </w:p>
    <w:p w14:paraId="3BAA83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7D5C7E" w14:textId="77777777" w:rsidTr="00617B3E">
        <w:tc>
          <w:tcPr>
            <w:tcW w:w="2013" w:type="dxa"/>
            <w:shd w:val="clear" w:color="auto" w:fill="auto"/>
            <w:tcMar>
              <w:top w:w="28" w:type="dxa"/>
              <w:left w:w="28" w:type="dxa"/>
              <w:bottom w:w="28" w:type="dxa"/>
              <w:right w:w="28" w:type="dxa"/>
            </w:tcMar>
          </w:tcPr>
          <w:p w14:paraId="17756E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17DCC6"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573862DC" w14:textId="77777777" w:rsidTr="00617B3E">
        <w:tc>
          <w:tcPr>
            <w:tcW w:w="2013" w:type="dxa"/>
            <w:shd w:val="clear" w:color="auto" w:fill="auto"/>
            <w:tcMar>
              <w:top w:w="28" w:type="dxa"/>
              <w:left w:w="28" w:type="dxa"/>
              <w:bottom w:w="28" w:type="dxa"/>
              <w:right w:w="28" w:type="dxa"/>
            </w:tcMar>
          </w:tcPr>
          <w:p w14:paraId="615208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2ED89A" w14:textId="77777777" w:rsidR="003B5845" w:rsidRPr="004A00BD" w:rsidRDefault="003B5845" w:rsidP="00617B3E">
            <w:pPr>
              <w:rPr>
                <w:sz w:val="22"/>
              </w:rPr>
            </w:pPr>
          </w:p>
        </w:tc>
      </w:tr>
      <w:tr w:rsidR="003B5845" w:rsidRPr="008359F5" w14:paraId="69D7089E" w14:textId="77777777" w:rsidTr="00617B3E">
        <w:tc>
          <w:tcPr>
            <w:tcW w:w="2013" w:type="dxa"/>
            <w:shd w:val="clear" w:color="auto" w:fill="auto"/>
            <w:tcMar>
              <w:top w:w="28" w:type="dxa"/>
              <w:left w:w="28" w:type="dxa"/>
              <w:bottom w:w="28" w:type="dxa"/>
              <w:right w:w="28" w:type="dxa"/>
            </w:tcMar>
          </w:tcPr>
          <w:p w14:paraId="293586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7EBAF5" w14:textId="77777777" w:rsidR="003B5845" w:rsidRPr="000437C1" w:rsidRDefault="003B5845" w:rsidP="00617B3E">
            <w:pPr>
              <w:pStyle w:val="SmallStandard"/>
            </w:pPr>
            <w:r>
              <w:t>false</w:t>
            </w:r>
          </w:p>
        </w:tc>
      </w:tr>
    </w:tbl>
    <w:p w14:paraId="797277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4A897B" w14:textId="77777777" w:rsidTr="00617B3E">
        <w:tc>
          <w:tcPr>
            <w:tcW w:w="2013" w:type="dxa"/>
            <w:shd w:val="clear" w:color="auto" w:fill="auto"/>
            <w:tcMar>
              <w:top w:w="28" w:type="dxa"/>
              <w:left w:w="28" w:type="dxa"/>
              <w:bottom w:w="28" w:type="dxa"/>
              <w:right w:w="28" w:type="dxa"/>
            </w:tcMar>
          </w:tcPr>
          <w:p w14:paraId="375B9AB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4C02E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1915C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64C7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9B9D53" w14:textId="77777777" w:rsidTr="00617B3E">
        <w:tc>
          <w:tcPr>
            <w:tcW w:w="2013" w:type="dxa"/>
            <w:shd w:val="clear" w:color="auto" w:fill="auto"/>
            <w:tcMar>
              <w:top w:w="28" w:type="dxa"/>
              <w:left w:w="28" w:type="dxa"/>
              <w:bottom w:w="28" w:type="dxa"/>
              <w:right w:w="28" w:type="dxa"/>
            </w:tcMar>
          </w:tcPr>
          <w:p w14:paraId="57891D68"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423A03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6B5C9E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F9A34" w14:textId="77777777" w:rsidR="003B5845" w:rsidRPr="004A00BD" w:rsidRDefault="003B5845" w:rsidP="00617B3E">
            <w:pPr>
              <w:jc w:val="left"/>
              <w:rPr>
                <w:sz w:val="22"/>
                <w:lang w:val="en-GB"/>
              </w:rPr>
            </w:pPr>
            <w:r w:rsidRPr="004A00BD">
              <w:rPr>
                <w:sz w:val="16"/>
                <w:szCs w:val="16"/>
                <w:lang w:val="en-GB"/>
              </w:rPr>
              <w:t>Specifies the value of the numerical value.</w:t>
            </w:r>
          </w:p>
        </w:tc>
      </w:tr>
    </w:tbl>
    <w:p w14:paraId="38EF4A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8D3E5" w14:textId="77777777" w:rsidTr="00617B3E">
        <w:tc>
          <w:tcPr>
            <w:tcW w:w="3856" w:type="dxa"/>
            <w:gridSpan w:val="3"/>
            <w:shd w:val="clear" w:color="auto" w:fill="auto"/>
          </w:tcPr>
          <w:p w14:paraId="4EFF5B1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555D7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29A2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FB226" w14:textId="77777777" w:rsidTr="00617B3E">
        <w:tc>
          <w:tcPr>
            <w:tcW w:w="1573" w:type="dxa"/>
            <w:shd w:val="clear" w:color="auto" w:fill="auto"/>
          </w:tcPr>
          <w:p w14:paraId="23C5BE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1AB0F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04563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6D3FE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3916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22B3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6B54171" w14:textId="77777777" w:rsidTr="00617B3E">
        <w:tc>
          <w:tcPr>
            <w:tcW w:w="1573" w:type="dxa"/>
            <w:shd w:val="clear" w:color="auto" w:fill="auto"/>
          </w:tcPr>
          <w:p w14:paraId="295209E3" w14:textId="77777777" w:rsidR="003B5845" w:rsidRPr="00634625" w:rsidRDefault="003B5845" w:rsidP="00617B3E">
            <w:pPr>
              <w:pStyle w:val="SmallStandard"/>
            </w:pPr>
            <w:r>
              <w:t>Tolerance</w:t>
            </w:r>
          </w:p>
        </w:tc>
        <w:tc>
          <w:tcPr>
            <w:tcW w:w="1574" w:type="dxa"/>
            <w:shd w:val="clear" w:color="auto" w:fill="auto"/>
          </w:tcPr>
          <w:p w14:paraId="4B521824" w14:textId="77777777" w:rsidR="003B5845" w:rsidRPr="00132C43" w:rsidRDefault="003B5845" w:rsidP="00617B3E">
            <w:pPr>
              <w:pStyle w:val="SmallStandard"/>
            </w:pPr>
            <w:r>
              <w:t>tolerance</w:t>
            </w:r>
          </w:p>
        </w:tc>
        <w:tc>
          <w:tcPr>
            <w:tcW w:w="708" w:type="dxa"/>
            <w:shd w:val="clear" w:color="auto" w:fill="auto"/>
          </w:tcPr>
          <w:p w14:paraId="27750348" w14:textId="77777777" w:rsidR="003B5845" w:rsidRPr="00D331EF" w:rsidRDefault="003B5845" w:rsidP="00617B3E">
            <w:pPr>
              <w:pStyle w:val="SmallStandard"/>
            </w:pPr>
            <w:r w:rsidRPr="00574783">
              <w:t>0..1</w:t>
            </w:r>
          </w:p>
        </w:tc>
        <w:tc>
          <w:tcPr>
            <w:tcW w:w="709" w:type="dxa"/>
            <w:shd w:val="clear" w:color="auto" w:fill="auto"/>
          </w:tcPr>
          <w:p w14:paraId="4F0BB1B4" w14:textId="77777777" w:rsidR="003B5845" w:rsidRPr="00D331EF" w:rsidRDefault="003B5845" w:rsidP="00617B3E">
            <w:pPr>
              <w:pStyle w:val="SmallStandard"/>
            </w:pPr>
            <w:r w:rsidRPr="00207506">
              <w:t>0..1</w:t>
            </w:r>
          </w:p>
        </w:tc>
        <w:tc>
          <w:tcPr>
            <w:tcW w:w="567" w:type="dxa"/>
            <w:shd w:val="clear" w:color="auto" w:fill="auto"/>
          </w:tcPr>
          <w:p w14:paraId="0EAD2A59" w14:textId="77777777" w:rsidR="003B5845" w:rsidRDefault="003B5845" w:rsidP="00617B3E">
            <w:pPr>
              <w:pStyle w:val="SmallStandard"/>
            </w:pPr>
            <w:r>
              <w:t>Y</w:t>
            </w:r>
          </w:p>
        </w:tc>
        <w:tc>
          <w:tcPr>
            <w:tcW w:w="3969" w:type="dxa"/>
            <w:shd w:val="clear" w:color="auto" w:fill="auto"/>
          </w:tcPr>
          <w:p w14:paraId="243E57A6" w14:textId="77777777" w:rsidR="003B5845" w:rsidRDefault="003B5845" w:rsidP="00617B3E">
            <w:pPr>
              <w:pStyle w:val="SmallStandard"/>
            </w:pPr>
            <w:r w:rsidRPr="00491287">
              <w:t xml:space="preserve">Specifies the tolerance for the dimension. </w:t>
            </w:r>
          </w:p>
        </w:tc>
      </w:tr>
    </w:tbl>
    <w:p w14:paraId="729C40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4" w:name="_4b755b84356b2a68155a08bd5122e4ec"/>
      <w:r>
        <w:rPr>
          <w:lang w:val="en-GB"/>
        </w:rPr>
        <w:t>OtherUnit</w:t>
      </w:r>
      <w:bookmarkEnd w:id="1364"/>
    </w:p>
    <w:p w14:paraId="6F54EEAD" w14:textId="77777777" w:rsidR="003B5845" w:rsidRPr="00A518C2" w:rsidRDefault="003B5845" w:rsidP="003B5845">
      <w:pPr>
        <w:rPr>
          <w:lang w:val="en-GB"/>
        </w:rPr>
      </w:pPr>
      <w:r w:rsidRPr="00A518C2">
        <w:rPr>
          <w:sz w:val="18"/>
          <w:szCs w:val="18"/>
          <w:lang w:val="en-GB"/>
        </w:rPr>
        <w:t>The OtherUnit class can be used to define a unit, which is necessary in the context of data exchange but not contained in the standard systems (e.g. Piece).</w:t>
      </w:r>
    </w:p>
    <w:p w14:paraId="285568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7D0AAE" w14:textId="77777777" w:rsidTr="00617B3E">
        <w:tc>
          <w:tcPr>
            <w:tcW w:w="2013" w:type="dxa"/>
            <w:shd w:val="clear" w:color="auto" w:fill="auto"/>
            <w:tcMar>
              <w:top w:w="28" w:type="dxa"/>
              <w:left w:w="28" w:type="dxa"/>
              <w:bottom w:w="28" w:type="dxa"/>
              <w:right w:w="28" w:type="dxa"/>
            </w:tcMar>
          </w:tcPr>
          <w:p w14:paraId="6F89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69EB83"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3D2D9C39" w14:textId="77777777" w:rsidTr="00617B3E">
        <w:tc>
          <w:tcPr>
            <w:tcW w:w="2013" w:type="dxa"/>
            <w:shd w:val="clear" w:color="auto" w:fill="auto"/>
            <w:tcMar>
              <w:top w:w="28" w:type="dxa"/>
              <w:left w:w="28" w:type="dxa"/>
              <w:bottom w:w="28" w:type="dxa"/>
              <w:right w:w="28" w:type="dxa"/>
            </w:tcMar>
          </w:tcPr>
          <w:p w14:paraId="4F0FAC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5684B3" w14:textId="77777777" w:rsidR="003B5845" w:rsidRPr="004A00BD" w:rsidRDefault="003B5845" w:rsidP="00617B3E">
            <w:pPr>
              <w:rPr>
                <w:sz w:val="22"/>
              </w:rPr>
            </w:pPr>
          </w:p>
        </w:tc>
      </w:tr>
      <w:tr w:rsidR="003B5845" w:rsidRPr="008359F5" w14:paraId="603D635D" w14:textId="77777777" w:rsidTr="00617B3E">
        <w:tc>
          <w:tcPr>
            <w:tcW w:w="2013" w:type="dxa"/>
            <w:shd w:val="clear" w:color="auto" w:fill="auto"/>
            <w:tcMar>
              <w:top w:w="28" w:type="dxa"/>
              <w:left w:w="28" w:type="dxa"/>
              <w:bottom w:w="28" w:type="dxa"/>
              <w:right w:w="28" w:type="dxa"/>
            </w:tcMar>
          </w:tcPr>
          <w:p w14:paraId="19CEFE5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01BF5" w14:textId="77777777" w:rsidR="003B5845" w:rsidRPr="000437C1" w:rsidRDefault="003B5845" w:rsidP="00617B3E">
            <w:pPr>
              <w:pStyle w:val="SmallStandard"/>
            </w:pPr>
            <w:r>
              <w:t>false</w:t>
            </w:r>
          </w:p>
        </w:tc>
      </w:tr>
    </w:tbl>
    <w:p w14:paraId="2E19CD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B82B99" w14:textId="77777777" w:rsidTr="00617B3E">
        <w:tc>
          <w:tcPr>
            <w:tcW w:w="2013" w:type="dxa"/>
            <w:shd w:val="clear" w:color="auto" w:fill="auto"/>
            <w:tcMar>
              <w:top w:w="28" w:type="dxa"/>
              <w:left w:w="28" w:type="dxa"/>
              <w:bottom w:w="28" w:type="dxa"/>
              <w:right w:w="28" w:type="dxa"/>
            </w:tcMar>
          </w:tcPr>
          <w:p w14:paraId="2EDCB65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44B945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87006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2698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E99D93" w14:textId="77777777" w:rsidTr="00617B3E">
        <w:tc>
          <w:tcPr>
            <w:tcW w:w="2013" w:type="dxa"/>
            <w:shd w:val="clear" w:color="auto" w:fill="auto"/>
            <w:tcMar>
              <w:top w:w="28" w:type="dxa"/>
              <w:left w:w="28" w:type="dxa"/>
              <w:bottom w:w="28" w:type="dxa"/>
              <w:right w:w="28" w:type="dxa"/>
            </w:tcMar>
          </w:tcPr>
          <w:p w14:paraId="7B6D7182" w14:textId="77777777" w:rsidR="003B5845" w:rsidRPr="00620BBE" w:rsidRDefault="003B5845" w:rsidP="00617B3E">
            <w:pPr>
              <w:pStyle w:val="SmallStandard"/>
            </w:pPr>
            <w:r w:rsidRPr="00620BBE">
              <w:t>otherUnitName</w:t>
            </w:r>
          </w:p>
        </w:tc>
        <w:tc>
          <w:tcPr>
            <w:tcW w:w="1559" w:type="dxa"/>
            <w:shd w:val="clear" w:color="auto" w:fill="auto"/>
            <w:tcMar>
              <w:top w:w="28" w:type="dxa"/>
              <w:left w:w="28" w:type="dxa"/>
              <w:bottom w:w="28" w:type="dxa"/>
              <w:right w:w="28" w:type="dxa"/>
            </w:tcMar>
          </w:tcPr>
          <w:p w14:paraId="30A87BD8" w14:textId="77777777" w:rsidR="003B5845" w:rsidRPr="008359F5" w:rsidRDefault="003B5845" w:rsidP="00617B3E">
            <w:pPr>
              <w:pStyle w:val="SmallStandard"/>
            </w:pPr>
            <w:r w:rsidRPr="00D21799">
              <w:t>OtherUnitName</w:t>
            </w:r>
          </w:p>
        </w:tc>
        <w:tc>
          <w:tcPr>
            <w:tcW w:w="709" w:type="dxa"/>
            <w:shd w:val="clear" w:color="auto" w:fill="auto"/>
            <w:tcMar>
              <w:top w:w="28" w:type="dxa"/>
              <w:left w:w="28" w:type="dxa"/>
              <w:bottom w:w="28" w:type="dxa"/>
              <w:right w:w="28" w:type="dxa"/>
            </w:tcMar>
          </w:tcPr>
          <w:p w14:paraId="4AA3CB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C0437C" w14:textId="77777777" w:rsidR="003B5845" w:rsidRPr="004A00BD" w:rsidRDefault="003B5845" w:rsidP="00617B3E">
            <w:pPr>
              <w:jc w:val="left"/>
              <w:rPr>
                <w:sz w:val="22"/>
                <w:lang w:val="en-GB"/>
              </w:rPr>
            </w:pPr>
            <w:r w:rsidRPr="004A00BD">
              <w:rPr>
                <w:sz w:val="16"/>
                <w:szCs w:val="16"/>
                <w:lang w:val="en-GB"/>
              </w:rPr>
              <w:t>Specifies the name of the unit.</w:t>
            </w:r>
          </w:p>
        </w:tc>
      </w:tr>
    </w:tbl>
    <w:p w14:paraId="674EECB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5" w:name="_3d2993766ede442ef7d5dc1c6005faf0"/>
      <w:r>
        <w:rPr>
          <w:lang w:val="en-GB"/>
        </w:rPr>
        <w:t>RobustnessProperties</w:t>
      </w:r>
      <w:bookmarkEnd w:id="1365"/>
    </w:p>
    <w:p w14:paraId="59DBF9ED" w14:textId="77777777" w:rsidR="003B5845" w:rsidRPr="00A518C2" w:rsidRDefault="003B5845" w:rsidP="003B5845">
      <w:pPr>
        <w:rPr>
          <w:lang w:val="en-GB"/>
        </w:rPr>
      </w:pPr>
      <w:r w:rsidRPr="00A518C2">
        <w:rPr>
          <w:sz w:val="18"/>
          <w:szCs w:val="18"/>
          <w:lang w:val="en-GB"/>
        </w:rPr>
        <w:t xml:space="preserve">Allows the definition of robustness properties. Robustness of component is specified as a level of robustness against a specific influence (e.g. oil, water, UV-light). The influence is specified by the </w:t>
      </w:r>
      <w:r w:rsidRPr="00A518C2">
        <w:rPr>
          <w:i/>
          <w:iCs/>
          <w:sz w:val="18"/>
          <w:szCs w:val="18"/>
          <w:lang w:val="en-GB"/>
        </w:rPr>
        <w:t>class</w:t>
      </w:r>
      <w:r w:rsidRPr="00A518C2">
        <w:rPr>
          <w:sz w:val="18"/>
          <w:szCs w:val="18"/>
          <w:lang w:val="en-GB"/>
        </w:rPr>
        <w:t xml:space="preserve"> and the level is specified by the </w:t>
      </w:r>
      <w:r w:rsidRPr="00A518C2">
        <w:rPr>
          <w:i/>
          <w:iCs/>
          <w:sz w:val="18"/>
          <w:szCs w:val="18"/>
          <w:lang w:val="en-GB"/>
        </w:rPr>
        <w:t>classKey</w:t>
      </w:r>
      <w:r w:rsidRPr="00A518C2">
        <w:rPr>
          <w:sz w:val="18"/>
          <w:szCs w:val="18"/>
          <w:lang w:val="en-GB"/>
        </w:rPr>
        <w:t xml:space="preserve">. Valid robustness classes and keys are specified by the reference system. Attributes of the type RobustnessProperties normally have the multiplicity [0..*]. This means that such an attribute can have RobustnessProperties entries for different </w:t>
      </w:r>
      <w:r w:rsidRPr="00A518C2">
        <w:rPr>
          <w:i/>
          <w:iCs/>
          <w:sz w:val="18"/>
          <w:szCs w:val="18"/>
          <w:lang w:val="en-GB"/>
        </w:rPr>
        <w:t>classReferenceSystems</w:t>
      </w:r>
      <w:r w:rsidRPr="00A518C2">
        <w:rPr>
          <w:sz w:val="18"/>
          <w:szCs w:val="18"/>
          <w:lang w:val="en-GB"/>
        </w:rPr>
        <w:t xml:space="preserve"> and </w:t>
      </w:r>
      <w:r w:rsidRPr="00A518C2">
        <w:rPr>
          <w:i/>
          <w:iCs/>
          <w:sz w:val="18"/>
          <w:szCs w:val="18"/>
          <w:lang w:val="en-GB"/>
        </w:rPr>
        <w:t>classes</w:t>
      </w:r>
      <w:r w:rsidRPr="00A518C2">
        <w:rPr>
          <w:sz w:val="18"/>
          <w:szCs w:val="18"/>
          <w:lang w:val="en-GB"/>
        </w:rPr>
        <w:t xml:space="preserve">. It must not have multiple entries for the same </w:t>
      </w:r>
      <w:r w:rsidRPr="00A518C2">
        <w:rPr>
          <w:i/>
          <w:iCs/>
          <w:sz w:val="18"/>
          <w:szCs w:val="18"/>
          <w:lang w:val="en-GB"/>
        </w:rPr>
        <w:t>class</w:t>
      </w:r>
      <w:r w:rsidRPr="00A518C2">
        <w:rPr>
          <w:sz w:val="18"/>
          <w:szCs w:val="18"/>
          <w:lang w:val="en-GB"/>
        </w:rPr>
        <w:t xml:space="preserve"> and </w:t>
      </w:r>
      <w:r w:rsidRPr="00A518C2">
        <w:rPr>
          <w:i/>
          <w:iCs/>
          <w:sz w:val="18"/>
          <w:szCs w:val="18"/>
          <w:lang w:val="en-GB"/>
        </w:rPr>
        <w:t>classReferenceSystem</w:t>
      </w:r>
      <w:r w:rsidRPr="00A518C2">
        <w:rPr>
          <w:sz w:val="18"/>
          <w:szCs w:val="18"/>
          <w:lang w:val="en-GB"/>
        </w:rPr>
        <w:t>.</w:t>
      </w:r>
    </w:p>
    <w:p w14:paraId="670FE3F1" w14:textId="77777777" w:rsidR="003B5845" w:rsidRPr="00A518C2" w:rsidRDefault="003B5845" w:rsidP="003B5845">
      <w:pPr>
        <w:rPr>
          <w:lang w:val="en-GB"/>
        </w:rPr>
      </w:pPr>
      <w:r w:rsidRPr="00A518C2">
        <w:rPr>
          <w:sz w:val="18"/>
          <w:szCs w:val="18"/>
          <w:lang w:val="en-GB"/>
        </w:rPr>
        <w:t>Note: Most reference systems just define one class or at least some of the possible classes, but not all (e.g. the ISO 20653 defines "Solid Particle Protection" and "Liquid Ingress Protection", whereas the ISO 6722 defines "Ambient Temperature" among others).</w:t>
      </w:r>
    </w:p>
    <w:p w14:paraId="67A895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D0D65" w14:textId="77777777" w:rsidTr="00617B3E">
        <w:tc>
          <w:tcPr>
            <w:tcW w:w="2013" w:type="dxa"/>
            <w:shd w:val="clear" w:color="auto" w:fill="auto"/>
            <w:tcMar>
              <w:top w:w="28" w:type="dxa"/>
              <w:left w:w="28" w:type="dxa"/>
              <w:bottom w:w="28" w:type="dxa"/>
              <w:right w:w="28" w:type="dxa"/>
            </w:tcMar>
          </w:tcPr>
          <w:p w14:paraId="497C407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C2F851" w14:textId="77777777" w:rsidR="003B5845" w:rsidRPr="004A00BD" w:rsidRDefault="003B5845" w:rsidP="00617B3E">
            <w:pPr>
              <w:rPr>
                <w:sz w:val="22"/>
              </w:rPr>
            </w:pPr>
          </w:p>
        </w:tc>
      </w:tr>
      <w:tr w:rsidR="003B5845" w:rsidRPr="008359F5" w14:paraId="273AE0A4" w14:textId="77777777" w:rsidTr="00617B3E">
        <w:tc>
          <w:tcPr>
            <w:tcW w:w="2013" w:type="dxa"/>
            <w:shd w:val="clear" w:color="auto" w:fill="auto"/>
            <w:tcMar>
              <w:top w:w="28" w:type="dxa"/>
              <w:left w:w="28" w:type="dxa"/>
              <w:bottom w:w="28" w:type="dxa"/>
              <w:right w:w="28" w:type="dxa"/>
            </w:tcMar>
          </w:tcPr>
          <w:p w14:paraId="67B7D0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D804BF" w14:textId="77777777" w:rsidR="003B5845" w:rsidRPr="004A00BD" w:rsidRDefault="003B5845" w:rsidP="00617B3E">
            <w:pPr>
              <w:rPr>
                <w:sz w:val="22"/>
              </w:rPr>
            </w:pPr>
          </w:p>
        </w:tc>
      </w:tr>
      <w:tr w:rsidR="003B5845" w:rsidRPr="008359F5" w14:paraId="38628BAB" w14:textId="77777777" w:rsidTr="00617B3E">
        <w:tc>
          <w:tcPr>
            <w:tcW w:w="2013" w:type="dxa"/>
            <w:shd w:val="clear" w:color="auto" w:fill="auto"/>
            <w:tcMar>
              <w:top w:w="28" w:type="dxa"/>
              <w:left w:w="28" w:type="dxa"/>
              <w:bottom w:w="28" w:type="dxa"/>
              <w:right w:w="28" w:type="dxa"/>
            </w:tcMar>
          </w:tcPr>
          <w:p w14:paraId="18C8B1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4D23C8" w14:textId="77777777" w:rsidR="003B5845" w:rsidRPr="000437C1" w:rsidRDefault="003B5845" w:rsidP="00617B3E">
            <w:pPr>
              <w:pStyle w:val="SmallStandard"/>
            </w:pPr>
            <w:r>
              <w:t>false</w:t>
            </w:r>
          </w:p>
        </w:tc>
      </w:tr>
    </w:tbl>
    <w:p w14:paraId="3794FB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7E6A20" w14:textId="77777777" w:rsidTr="00617B3E">
        <w:tc>
          <w:tcPr>
            <w:tcW w:w="2013" w:type="dxa"/>
            <w:shd w:val="clear" w:color="auto" w:fill="auto"/>
            <w:tcMar>
              <w:top w:w="28" w:type="dxa"/>
              <w:left w:w="28" w:type="dxa"/>
              <w:bottom w:w="28" w:type="dxa"/>
              <w:right w:w="28" w:type="dxa"/>
            </w:tcMar>
          </w:tcPr>
          <w:p w14:paraId="697043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D738F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10E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7617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6BF85C8" w14:textId="77777777" w:rsidTr="00617B3E">
        <w:tc>
          <w:tcPr>
            <w:tcW w:w="2013" w:type="dxa"/>
            <w:shd w:val="clear" w:color="auto" w:fill="auto"/>
            <w:tcMar>
              <w:top w:w="28" w:type="dxa"/>
              <w:left w:w="28" w:type="dxa"/>
              <w:bottom w:w="28" w:type="dxa"/>
              <w:right w:w="28" w:type="dxa"/>
            </w:tcMar>
          </w:tcPr>
          <w:p w14:paraId="79BA3C97" w14:textId="77777777" w:rsidR="003B5845" w:rsidRPr="00620BBE" w:rsidRDefault="003B5845" w:rsidP="00617B3E">
            <w:pPr>
              <w:pStyle w:val="SmallStandard"/>
            </w:pPr>
            <w:r w:rsidRPr="00620BBE">
              <w:t>class</w:t>
            </w:r>
          </w:p>
        </w:tc>
        <w:tc>
          <w:tcPr>
            <w:tcW w:w="1559" w:type="dxa"/>
            <w:shd w:val="clear" w:color="auto" w:fill="auto"/>
            <w:tcMar>
              <w:top w:w="28" w:type="dxa"/>
              <w:left w:w="28" w:type="dxa"/>
              <w:bottom w:w="28" w:type="dxa"/>
              <w:right w:w="28" w:type="dxa"/>
            </w:tcMar>
          </w:tcPr>
          <w:p w14:paraId="78B36D6E" w14:textId="77777777" w:rsidR="003B5845" w:rsidRPr="008359F5" w:rsidRDefault="003B5845" w:rsidP="00617B3E">
            <w:pPr>
              <w:pStyle w:val="SmallStandard"/>
            </w:pPr>
            <w:r w:rsidRPr="00D21799">
              <w:t>RobustnessClass</w:t>
            </w:r>
          </w:p>
        </w:tc>
        <w:tc>
          <w:tcPr>
            <w:tcW w:w="709" w:type="dxa"/>
            <w:shd w:val="clear" w:color="auto" w:fill="auto"/>
            <w:tcMar>
              <w:top w:w="28" w:type="dxa"/>
              <w:left w:w="28" w:type="dxa"/>
              <w:bottom w:w="28" w:type="dxa"/>
              <w:right w:w="28" w:type="dxa"/>
            </w:tcMar>
          </w:tcPr>
          <w:p w14:paraId="167A09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CA522D" w14:textId="77777777" w:rsidR="003B5845" w:rsidRPr="004A00BD" w:rsidRDefault="003B5845" w:rsidP="00617B3E">
            <w:pPr>
              <w:jc w:val="left"/>
              <w:rPr>
                <w:sz w:val="22"/>
                <w:lang w:val="en-GB"/>
              </w:rPr>
            </w:pPr>
            <w:r w:rsidRPr="004A00BD">
              <w:rPr>
                <w:sz w:val="16"/>
                <w:szCs w:val="16"/>
                <w:lang w:val="en-GB"/>
              </w:rPr>
              <w:t>Specifies the identifier of a robustness class defined by the robustness class reference system. Robustness classes are for example: oil, petrol, UV, water. Specific known and used classes are defined in an open enumeration.</w:t>
            </w:r>
          </w:p>
        </w:tc>
      </w:tr>
      <w:tr w:rsidR="003B5845" w:rsidRPr="004A00BD" w14:paraId="6B034000" w14:textId="77777777" w:rsidTr="00617B3E">
        <w:tc>
          <w:tcPr>
            <w:tcW w:w="2013" w:type="dxa"/>
            <w:shd w:val="clear" w:color="auto" w:fill="auto"/>
            <w:tcMar>
              <w:top w:w="28" w:type="dxa"/>
              <w:left w:w="28" w:type="dxa"/>
              <w:bottom w:w="28" w:type="dxa"/>
              <w:right w:w="28" w:type="dxa"/>
            </w:tcMar>
          </w:tcPr>
          <w:p w14:paraId="7C7BFFAD"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3C0C8EA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C876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846428" w14:textId="77777777" w:rsidR="003B5845" w:rsidRPr="004A00BD" w:rsidRDefault="003B5845" w:rsidP="00617B3E">
            <w:pPr>
              <w:jc w:val="left"/>
              <w:rPr>
                <w:sz w:val="22"/>
                <w:lang w:val="en-GB"/>
              </w:rPr>
            </w:pPr>
            <w:r w:rsidRPr="004A00BD">
              <w:rPr>
                <w:sz w:val="16"/>
                <w:szCs w:val="16"/>
                <w:lang w:val="en-GB"/>
              </w:rPr>
              <w:t>Specifies a key for the robustness level defined in the specified robustness class (e.g. A, B, C).</w:t>
            </w:r>
          </w:p>
        </w:tc>
      </w:tr>
      <w:tr w:rsidR="003B5845" w:rsidRPr="004A00BD" w14:paraId="1262B056" w14:textId="77777777" w:rsidTr="00617B3E">
        <w:tc>
          <w:tcPr>
            <w:tcW w:w="2013" w:type="dxa"/>
            <w:shd w:val="clear" w:color="auto" w:fill="auto"/>
            <w:tcMar>
              <w:top w:w="28" w:type="dxa"/>
              <w:left w:w="28" w:type="dxa"/>
              <w:bottom w:w="28" w:type="dxa"/>
              <w:right w:w="28" w:type="dxa"/>
            </w:tcMar>
          </w:tcPr>
          <w:p w14:paraId="76BB284C" w14:textId="77777777" w:rsidR="003B5845" w:rsidRPr="00620BBE" w:rsidRDefault="003B5845" w:rsidP="00617B3E">
            <w:pPr>
              <w:pStyle w:val="SmallStandard"/>
            </w:pPr>
            <w:r w:rsidRPr="00620BBE">
              <w:t>classReferenceSystem</w:t>
            </w:r>
          </w:p>
        </w:tc>
        <w:tc>
          <w:tcPr>
            <w:tcW w:w="1559" w:type="dxa"/>
            <w:shd w:val="clear" w:color="auto" w:fill="auto"/>
            <w:tcMar>
              <w:top w:w="28" w:type="dxa"/>
              <w:left w:w="28" w:type="dxa"/>
              <w:bottom w:w="28" w:type="dxa"/>
              <w:right w:w="28" w:type="dxa"/>
            </w:tcMar>
          </w:tcPr>
          <w:p w14:paraId="0505E5D2" w14:textId="77777777" w:rsidR="003B5845" w:rsidRPr="008359F5" w:rsidRDefault="003B5845" w:rsidP="00617B3E">
            <w:pPr>
              <w:pStyle w:val="SmallStandard"/>
            </w:pPr>
            <w:r w:rsidRPr="00D21799">
              <w:t>RobustnessClassReferenceSystem</w:t>
            </w:r>
          </w:p>
        </w:tc>
        <w:tc>
          <w:tcPr>
            <w:tcW w:w="709" w:type="dxa"/>
            <w:shd w:val="clear" w:color="auto" w:fill="auto"/>
            <w:tcMar>
              <w:top w:w="28" w:type="dxa"/>
              <w:left w:w="28" w:type="dxa"/>
              <w:bottom w:w="28" w:type="dxa"/>
              <w:right w:w="28" w:type="dxa"/>
            </w:tcMar>
          </w:tcPr>
          <w:p w14:paraId="4E4E66A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0C50BCE" w14:textId="77777777" w:rsidR="003B5845" w:rsidRPr="004A00BD" w:rsidRDefault="003B5845" w:rsidP="00617B3E">
            <w:pPr>
              <w:jc w:val="left"/>
              <w:rPr>
                <w:sz w:val="22"/>
                <w:lang w:val="en-GB"/>
              </w:rPr>
            </w:pPr>
            <w:r w:rsidRPr="004A00BD">
              <w:rPr>
                <w:sz w:val="16"/>
                <w:szCs w:val="16"/>
                <w:lang w:val="en-GB"/>
              </w:rPr>
              <w:t>The identification of the robustness class reference system, which is defining possible values and the semantic of robustness classes and robustness class keys. Specific known and used reference systems are defined in an open enumeration.</w:t>
            </w:r>
          </w:p>
        </w:tc>
      </w:tr>
      <w:tr w:rsidR="003B5845" w:rsidRPr="006675E2" w14:paraId="5D59D939" w14:textId="77777777" w:rsidTr="00617B3E">
        <w:tc>
          <w:tcPr>
            <w:tcW w:w="2013" w:type="dxa"/>
            <w:shd w:val="clear" w:color="auto" w:fill="auto"/>
            <w:tcMar>
              <w:top w:w="28" w:type="dxa"/>
              <w:left w:w="28" w:type="dxa"/>
              <w:bottom w:w="28" w:type="dxa"/>
              <w:right w:w="28" w:type="dxa"/>
            </w:tcMar>
          </w:tcPr>
          <w:p w14:paraId="6F138631" w14:textId="77777777" w:rsidR="003B5845" w:rsidRPr="00620BBE" w:rsidRDefault="003B5845" w:rsidP="00617B3E">
            <w:pPr>
              <w:pStyle w:val="SmallStandard"/>
            </w:pPr>
            <w:r w:rsidRPr="00620BBE">
              <w:t>hasRobustness</w:t>
            </w:r>
          </w:p>
        </w:tc>
        <w:tc>
          <w:tcPr>
            <w:tcW w:w="1559" w:type="dxa"/>
            <w:shd w:val="clear" w:color="auto" w:fill="auto"/>
            <w:tcMar>
              <w:top w:w="28" w:type="dxa"/>
              <w:left w:w="28" w:type="dxa"/>
              <w:bottom w:w="28" w:type="dxa"/>
              <w:right w:w="28" w:type="dxa"/>
            </w:tcMar>
          </w:tcPr>
          <w:p w14:paraId="5B0FF36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FA463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634BA5" w14:textId="77777777" w:rsidR="003B5845" w:rsidRPr="004A00BD" w:rsidRDefault="003B5845" w:rsidP="00617B3E">
            <w:pPr>
              <w:jc w:val="left"/>
              <w:rPr>
                <w:sz w:val="22"/>
              </w:rPr>
            </w:pPr>
            <w:r w:rsidRPr="004A00BD">
              <w:rPr>
                <w:sz w:val="16"/>
                <w:szCs w:val="16"/>
                <w:lang w:val="en-GB"/>
              </w:rPr>
              <w:t xml:space="preserve">Specifies if the described element has a robustness in the specified robustness class. </w:t>
            </w:r>
            <w:r w:rsidRPr="004A00BD">
              <w:rPr>
                <w:sz w:val="16"/>
                <w:szCs w:val="16"/>
              </w:rPr>
              <w:t>(see KBLFRM-260)</w:t>
            </w:r>
          </w:p>
        </w:tc>
      </w:tr>
      <w:tr w:rsidR="003B5845" w:rsidRPr="004A00BD" w14:paraId="1E99721E" w14:textId="77777777" w:rsidTr="00617B3E">
        <w:tc>
          <w:tcPr>
            <w:tcW w:w="2013" w:type="dxa"/>
            <w:shd w:val="clear" w:color="auto" w:fill="auto"/>
            <w:tcMar>
              <w:top w:w="28" w:type="dxa"/>
              <w:left w:w="28" w:type="dxa"/>
              <w:bottom w:w="28" w:type="dxa"/>
              <w:right w:w="28" w:type="dxa"/>
            </w:tcMar>
          </w:tcPr>
          <w:p w14:paraId="5AEF49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8D84681"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158A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8035B7" w14:textId="77777777" w:rsidR="003B5845" w:rsidRPr="004A00BD" w:rsidRDefault="003B5845" w:rsidP="00617B3E">
            <w:pPr>
              <w:jc w:val="left"/>
              <w:rPr>
                <w:sz w:val="22"/>
                <w:lang w:val="en-GB"/>
              </w:rPr>
            </w:pPr>
            <w:r w:rsidRPr="004A00BD">
              <w:rPr>
                <w:sz w:val="16"/>
                <w:szCs w:val="16"/>
                <w:lang w:val="en-GB"/>
              </w:rPr>
              <w:t>On optional human readable description of the robustness (e.g. the name).</w:t>
            </w:r>
          </w:p>
        </w:tc>
      </w:tr>
    </w:tbl>
    <w:p w14:paraId="7FBBAB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6" w:name="_c7712020386ca39739c444fa45918b47"/>
      <w:r>
        <w:rPr>
          <w:lang w:val="en-GB"/>
        </w:rPr>
        <w:t>SIUnit</w:t>
      </w:r>
      <w:bookmarkEnd w:id="1366"/>
    </w:p>
    <w:p w14:paraId="5D9E4733" w14:textId="77777777" w:rsidR="003B5845" w:rsidRPr="00A518C2" w:rsidRDefault="003B5845" w:rsidP="003B5845">
      <w:pPr>
        <w:rPr>
          <w:lang w:val="en-GB"/>
        </w:rPr>
      </w:pPr>
      <w:r w:rsidRPr="00A518C2">
        <w:rPr>
          <w:sz w:val="18"/>
          <w:szCs w:val="18"/>
          <w:lang w:val="en-GB"/>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C1E46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0613F4" w14:textId="77777777" w:rsidTr="00617B3E">
        <w:tc>
          <w:tcPr>
            <w:tcW w:w="2013" w:type="dxa"/>
            <w:shd w:val="clear" w:color="auto" w:fill="auto"/>
            <w:tcMar>
              <w:top w:w="28" w:type="dxa"/>
              <w:left w:w="28" w:type="dxa"/>
              <w:bottom w:w="28" w:type="dxa"/>
              <w:right w:w="28" w:type="dxa"/>
            </w:tcMar>
          </w:tcPr>
          <w:p w14:paraId="509570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1B512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9A2A47D" w14:textId="77777777" w:rsidTr="00617B3E">
        <w:tc>
          <w:tcPr>
            <w:tcW w:w="2013" w:type="dxa"/>
            <w:shd w:val="clear" w:color="auto" w:fill="auto"/>
            <w:tcMar>
              <w:top w:w="28" w:type="dxa"/>
              <w:left w:w="28" w:type="dxa"/>
              <w:bottom w:w="28" w:type="dxa"/>
              <w:right w:w="28" w:type="dxa"/>
            </w:tcMar>
          </w:tcPr>
          <w:p w14:paraId="1B381A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28C06" w14:textId="77777777" w:rsidR="003B5845" w:rsidRPr="004A00BD" w:rsidRDefault="003B5845" w:rsidP="00617B3E">
            <w:pPr>
              <w:rPr>
                <w:sz w:val="22"/>
              </w:rPr>
            </w:pPr>
          </w:p>
        </w:tc>
      </w:tr>
      <w:tr w:rsidR="003B5845" w:rsidRPr="008359F5" w14:paraId="790C969B" w14:textId="77777777" w:rsidTr="00617B3E">
        <w:tc>
          <w:tcPr>
            <w:tcW w:w="2013" w:type="dxa"/>
            <w:shd w:val="clear" w:color="auto" w:fill="auto"/>
            <w:tcMar>
              <w:top w:w="28" w:type="dxa"/>
              <w:left w:w="28" w:type="dxa"/>
              <w:bottom w:w="28" w:type="dxa"/>
              <w:right w:w="28" w:type="dxa"/>
            </w:tcMar>
          </w:tcPr>
          <w:p w14:paraId="5F8D0E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807B72" w14:textId="77777777" w:rsidR="003B5845" w:rsidRPr="000437C1" w:rsidRDefault="003B5845" w:rsidP="00617B3E">
            <w:pPr>
              <w:pStyle w:val="SmallStandard"/>
            </w:pPr>
            <w:r>
              <w:t>false</w:t>
            </w:r>
          </w:p>
        </w:tc>
      </w:tr>
    </w:tbl>
    <w:p w14:paraId="72FAC27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700D0B" w14:textId="77777777" w:rsidTr="00617B3E">
        <w:tc>
          <w:tcPr>
            <w:tcW w:w="2013" w:type="dxa"/>
            <w:shd w:val="clear" w:color="auto" w:fill="auto"/>
            <w:tcMar>
              <w:top w:w="28" w:type="dxa"/>
              <w:left w:w="28" w:type="dxa"/>
              <w:bottom w:w="28" w:type="dxa"/>
              <w:right w:w="28" w:type="dxa"/>
            </w:tcMar>
          </w:tcPr>
          <w:p w14:paraId="19039A1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A26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DAB8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F7F4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6F752F" w14:textId="77777777" w:rsidTr="00617B3E">
        <w:tc>
          <w:tcPr>
            <w:tcW w:w="2013" w:type="dxa"/>
            <w:shd w:val="clear" w:color="auto" w:fill="auto"/>
            <w:tcMar>
              <w:top w:w="28" w:type="dxa"/>
              <w:left w:w="28" w:type="dxa"/>
              <w:bottom w:w="28" w:type="dxa"/>
              <w:right w:w="28" w:type="dxa"/>
            </w:tcMar>
          </w:tcPr>
          <w:p w14:paraId="54B128F3" w14:textId="77777777" w:rsidR="003B5845" w:rsidRPr="00620BBE" w:rsidRDefault="003B5845" w:rsidP="00617B3E">
            <w:pPr>
              <w:pStyle w:val="SmallStandard"/>
            </w:pPr>
            <w:r w:rsidRPr="00620BBE">
              <w:t>siUnitName</w:t>
            </w:r>
          </w:p>
        </w:tc>
        <w:tc>
          <w:tcPr>
            <w:tcW w:w="1559" w:type="dxa"/>
            <w:shd w:val="clear" w:color="auto" w:fill="auto"/>
            <w:tcMar>
              <w:top w:w="28" w:type="dxa"/>
              <w:left w:w="28" w:type="dxa"/>
              <w:bottom w:w="28" w:type="dxa"/>
              <w:right w:w="28" w:type="dxa"/>
            </w:tcMar>
          </w:tcPr>
          <w:p w14:paraId="2B7CD6D5" w14:textId="77777777" w:rsidR="003B5845" w:rsidRPr="008359F5" w:rsidRDefault="003B5845" w:rsidP="00617B3E">
            <w:pPr>
              <w:pStyle w:val="SmallStandard"/>
            </w:pPr>
            <w:r w:rsidRPr="00D21799">
              <w:t>SiUnitName</w:t>
            </w:r>
          </w:p>
        </w:tc>
        <w:tc>
          <w:tcPr>
            <w:tcW w:w="709" w:type="dxa"/>
            <w:shd w:val="clear" w:color="auto" w:fill="auto"/>
            <w:tcMar>
              <w:top w:w="28" w:type="dxa"/>
              <w:left w:w="28" w:type="dxa"/>
              <w:bottom w:w="28" w:type="dxa"/>
              <w:right w:w="28" w:type="dxa"/>
            </w:tcMar>
          </w:tcPr>
          <w:p w14:paraId="6F4A7A1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3A1CCC" w14:textId="77777777" w:rsidR="003B5845" w:rsidRPr="004A00BD" w:rsidRDefault="003B5845" w:rsidP="00617B3E">
            <w:pPr>
              <w:jc w:val="left"/>
              <w:rPr>
                <w:sz w:val="22"/>
                <w:lang w:val="en-GB"/>
              </w:rPr>
            </w:pPr>
            <w:r w:rsidRPr="004A00BD">
              <w:rPr>
                <w:sz w:val="16"/>
                <w:szCs w:val="16"/>
                <w:lang w:val="en-GB"/>
              </w:rPr>
              <w:t>Specifies the name of SI unit (e.g. metre, second,...)</w:t>
            </w:r>
          </w:p>
        </w:tc>
      </w:tr>
      <w:tr w:rsidR="003B5845" w:rsidRPr="004A00BD" w14:paraId="36593A46" w14:textId="77777777" w:rsidTr="00617B3E">
        <w:tc>
          <w:tcPr>
            <w:tcW w:w="2013" w:type="dxa"/>
            <w:shd w:val="clear" w:color="auto" w:fill="auto"/>
            <w:tcMar>
              <w:top w:w="28" w:type="dxa"/>
              <w:left w:w="28" w:type="dxa"/>
              <w:bottom w:w="28" w:type="dxa"/>
              <w:right w:w="28" w:type="dxa"/>
            </w:tcMar>
          </w:tcPr>
          <w:p w14:paraId="6DEF52F4" w14:textId="77777777" w:rsidR="003B5845" w:rsidRPr="00620BBE" w:rsidRDefault="003B5845" w:rsidP="00617B3E">
            <w:pPr>
              <w:pStyle w:val="SmallStandard"/>
            </w:pPr>
            <w:r w:rsidRPr="00620BBE">
              <w:t>siPrefix</w:t>
            </w:r>
          </w:p>
        </w:tc>
        <w:tc>
          <w:tcPr>
            <w:tcW w:w="1559" w:type="dxa"/>
            <w:shd w:val="clear" w:color="auto" w:fill="auto"/>
            <w:tcMar>
              <w:top w:w="28" w:type="dxa"/>
              <w:left w:w="28" w:type="dxa"/>
              <w:bottom w:w="28" w:type="dxa"/>
              <w:right w:w="28" w:type="dxa"/>
            </w:tcMar>
          </w:tcPr>
          <w:p w14:paraId="114E5467" w14:textId="77777777" w:rsidR="003B5845" w:rsidRPr="008359F5" w:rsidRDefault="003B5845" w:rsidP="00617B3E">
            <w:pPr>
              <w:pStyle w:val="SmallStandard"/>
            </w:pPr>
            <w:r w:rsidRPr="00D21799">
              <w:t>SiPrefix</w:t>
            </w:r>
          </w:p>
        </w:tc>
        <w:tc>
          <w:tcPr>
            <w:tcW w:w="709" w:type="dxa"/>
            <w:shd w:val="clear" w:color="auto" w:fill="auto"/>
            <w:tcMar>
              <w:top w:w="28" w:type="dxa"/>
              <w:left w:w="28" w:type="dxa"/>
              <w:bottom w:w="28" w:type="dxa"/>
              <w:right w:w="28" w:type="dxa"/>
            </w:tcMar>
          </w:tcPr>
          <w:p w14:paraId="0508AD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EA5BE" w14:textId="77777777" w:rsidR="003B5845" w:rsidRPr="004A00BD" w:rsidRDefault="003B5845" w:rsidP="00617B3E">
            <w:pPr>
              <w:jc w:val="left"/>
              <w:rPr>
                <w:sz w:val="22"/>
                <w:lang w:val="en-GB"/>
              </w:rPr>
            </w:pPr>
            <w:r w:rsidRPr="004A00BD">
              <w:rPr>
                <w:sz w:val="16"/>
                <w:szCs w:val="16"/>
                <w:lang w:val="en-GB"/>
              </w:rPr>
              <w:t>Specifies the prefix of the SI unit (e.g. milli, centi, mirco,...)</w:t>
            </w:r>
          </w:p>
        </w:tc>
      </w:tr>
    </w:tbl>
    <w:p w14:paraId="181D578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7" w:name="_2aec293c2283d199f3bb5af23cdeb54c"/>
      <w:r>
        <w:rPr>
          <w:lang w:val="en-GB"/>
        </w:rPr>
        <w:t>Size</w:t>
      </w:r>
      <w:bookmarkEnd w:id="1367"/>
    </w:p>
    <w:p w14:paraId="38B30C64" w14:textId="77777777" w:rsidR="003B5845" w:rsidRPr="00A518C2" w:rsidRDefault="003B5845" w:rsidP="003B5845">
      <w:pPr>
        <w:rPr>
          <w:lang w:val="en-GB"/>
        </w:rPr>
      </w:pPr>
      <w:r w:rsidRPr="00A518C2">
        <w:rPr>
          <w:sz w:val="18"/>
          <w:szCs w:val="18"/>
          <w:lang w:val="en-GB"/>
        </w:rPr>
        <w:t>Defines the size of an element by width &amp; height. Per definition is width &gt; height.</w:t>
      </w:r>
    </w:p>
    <w:p w14:paraId="47EF1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1F250E" w14:textId="77777777" w:rsidTr="00617B3E">
        <w:tc>
          <w:tcPr>
            <w:tcW w:w="2013" w:type="dxa"/>
            <w:shd w:val="clear" w:color="auto" w:fill="auto"/>
            <w:tcMar>
              <w:top w:w="28" w:type="dxa"/>
              <w:left w:w="28" w:type="dxa"/>
              <w:bottom w:w="28" w:type="dxa"/>
              <w:right w:w="28" w:type="dxa"/>
            </w:tcMar>
          </w:tcPr>
          <w:p w14:paraId="3B36F1E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5EAA094" w14:textId="77777777" w:rsidR="003B5845" w:rsidRPr="004A00BD" w:rsidRDefault="003B5845" w:rsidP="00617B3E">
            <w:pPr>
              <w:rPr>
                <w:sz w:val="22"/>
              </w:rPr>
            </w:pPr>
          </w:p>
        </w:tc>
      </w:tr>
      <w:tr w:rsidR="003B5845" w:rsidRPr="008359F5" w14:paraId="4F5872BC" w14:textId="77777777" w:rsidTr="00617B3E">
        <w:tc>
          <w:tcPr>
            <w:tcW w:w="2013" w:type="dxa"/>
            <w:shd w:val="clear" w:color="auto" w:fill="auto"/>
            <w:tcMar>
              <w:top w:w="28" w:type="dxa"/>
              <w:left w:w="28" w:type="dxa"/>
              <w:bottom w:w="28" w:type="dxa"/>
              <w:right w:w="28" w:type="dxa"/>
            </w:tcMar>
          </w:tcPr>
          <w:p w14:paraId="26DD7B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D3044B" w14:textId="77777777" w:rsidR="003B5845" w:rsidRPr="004A00BD" w:rsidRDefault="003B5845" w:rsidP="00617B3E">
            <w:pPr>
              <w:rPr>
                <w:sz w:val="22"/>
              </w:rPr>
            </w:pPr>
          </w:p>
        </w:tc>
      </w:tr>
      <w:tr w:rsidR="003B5845" w:rsidRPr="008359F5" w14:paraId="0AD15122" w14:textId="77777777" w:rsidTr="00617B3E">
        <w:tc>
          <w:tcPr>
            <w:tcW w:w="2013" w:type="dxa"/>
            <w:shd w:val="clear" w:color="auto" w:fill="auto"/>
            <w:tcMar>
              <w:top w:w="28" w:type="dxa"/>
              <w:left w:w="28" w:type="dxa"/>
              <w:bottom w:w="28" w:type="dxa"/>
              <w:right w:w="28" w:type="dxa"/>
            </w:tcMar>
          </w:tcPr>
          <w:p w14:paraId="0F3666B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E90AF" w14:textId="77777777" w:rsidR="003B5845" w:rsidRPr="000437C1" w:rsidRDefault="003B5845" w:rsidP="00617B3E">
            <w:pPr>
              <w:pStyle w:val="SmallStandard"/>
            </w:pPr>
            <w:r>
              <w:t>false</w:t>
            </w:r>
          </w:p>
        </w:tc>
      </w:tr>
    </w:tbl>
    <w:p w14:paraId="1B224A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956B810" w14:textId="77777777" w:rsidTr="00617B3E">
        <w:tc>
          <w:tcPr>
            <w:tcW w:w="2013" w:type="dxa"/>
            <w:shd w:val="clear" w:color="auto" w:fill="auto"/>
            <w:tcMar>
              <w:top w:w="28" w:type="dxa"/>
              <w:left w:w="28" w:type="dxa"/>
              <w:bottom w:w="28" w:type="dxa"/>
              <w:right w:w="28" w:type="dxa"/>
            </w:tcMar>
          </w:tcPr>
          <w:p w14:paraId="0D99EF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908B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38D8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CB10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83BDD5" w14:textId="77777777" w:rsidTr="00617B3E">
        <w:tc>
          <w:tcPr>
            <w:tcW w:w="2013" w:type="dxa"/>
            <w:shd w:val="clear" w:color="auto" w:fill="auto"/>
            <w:tcMar>
              <w:top w:w="28" w:type="dxa"/>
              <w:left w:w="28" w:type="dxa"/>
              <w:bottom w:w="28" w:type="dxa"/>
              <w:right w:w="28" w:type="dxa"/>
            </w:tcMar>
          </w:tcPr>
          <w:p w14:paraId="7EDFF99A"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17787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8A8B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266880" w14:textId="77777777" w:rsidR="003B5845" w:rsidRPr="004A00BD" w:rsidRDefault="003B5845" w:rsidP="00617B3E">
            <w:pPr>
              <w:jc w:val="left"/>
              <w:rPr>
                <w:sz w:val="22"/>
                <w:lang w:val="en-GB"/>
              </w:rPr>
            </w:pPr>
            <w:r w:rsidRPr="004A00BD">
              <w:rPr>
                <w:sz w:val="16"/>
                <w:szCs w:val="16"/>
                <w:lang w:val="en-GB"/>
              </w:rPr>
              <w:t>The width of the element.</w:t>
            </w:r>
          </w:p>
        </w:tc>
      </w:tr>
      <w:tr w:rsidR="003B5845" w:rsidRPr="004A00BD" w14:paraId="3ADB2BA8" w14:textId="77777777" w:rsidTr="00617B3E">
        <w:tc>
          <w:tcPr>
            <w:tcW w:w="2013" w:type="dxa"/>
            <w:shd w:val="clear" w:color="auto" w:fill="auto"/>
            <w:tcMar>
              <w:top w:w="28" w:type="dxa"/>
              <w:left w:w="28" w:type="dxa"/>
              <w:bottom w:w="28" w:type="dxa"/>
              <w:right w:w="28" w:type="dxa"/>
            </w:tcMar>
          </w:tcPr>
          <w:p w14:paraId="68166B38"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3F1C313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7E3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49A95" w14:textId="77777777" w:rsidR="003B5845" w:rsidRPr="004A00BD" w:rsidRDefault="003B5845" w:rsidP="00617B3E">
            <w:pPr>
              <w:jc w:val="left"/>
              <w:rPr>
                <w:sz w:val="22"/>
                <w:lang w:val="en-GB"/>
              </w:rPr>
            </w:pPr>
            <w:r w:rsidRPr="004A00BD">
              <w:rPr>
                <w:sz w:val="16"/>
                <w:szCs w:val="16"/>
                <w:lang w:val="en-GB"/>
              </w:rPr>
              <w:t>The height of the element.</w:t>
            </w:r>
          </w:p>
        </w:tc>
      </w:tr>
    </w:tbl>
    <w:p w14:paraId="0526AA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8" w:name="_27b74ba9e58cb26134c0f69b9a34d3e0"/>
      <w:r>
        <w:rPr>
          <w:lang w:val="en-GB"/>
        </w:rPr>
        <w:t>SoundDampingClass</w:t>
      </w:r>
      <w:bookmarkEnd w:id="1368"/>
    </w:p>
    <w:p w14:paraId="376B4589" w14:textId="77777777" w:rsidR="003B5845" w:rsidRPr="00A518C2" w:rsidRDefault="003B5845" w:rsidP="003B5845">
      <w:pPr>
        <w:rPr>
          <w:lang w:val="en-GB"/>
        </w:rPr>
      </w:pPr>
      <w:r w:rsidRPr="00A518C2">
        <w:rPr>
          <w:sz w:val="18"/>
          <w:szCs w:val="18"/>
          <w:lang w:val="en-GB"/>
        </w:rPr>
        <w:t xml:space="preserve">Allows the definition of a sound damping class. The sound damping class of a component is specified as a level of sound damping. The level is specified by the </w:t>
      </w:r>
      <w:r w:rsidRPr="00A518C2">
        <w:rPr>
          <w:i/>
          <w:iCs/>
          <w:sz w:val="18"/>
          <w:szCs w:val="18"/>
          <w:lang w:val="en-GB"/>
        </w:rPr>
        <w:t>classKey</w:t>
      </w:r>
      <w:r w:rsidRPr="00A518C2">
        <w:rPr>
          <w:sz w:val="18"/>
          <w:szCs w:val="18"/>
          <w:lang w:val="en-GB"/>
        </w:rPr>
        <w:t xml:space="preserve">. Valid keys are specified by the </w:t>
      </w:r>
      <w:r w:rsidRPr="00A518C2">
        <w:rPr>
          <w:i/>
          <w:iCs/>
          <w:sz w:val="18"/>
          <w:szCs w:val="18"/>
          <w:lang w:val="en-GB"/>
        </w:rPr>
        <w:t>referenceSystem</w:t>
      </w:r>
      <w:r w:rsidRPr="00A518C2">
        <w:rPr>
          <w:sz w:val="18"/>
          <w:szCs w:val="18"/>
          <w:lang w:val="en-GB"/>
        </w:rPr>
        <w:t xml:space="preserve">. Attributes of the type </w:t>
      </w:r>
      <w:r w:rsidRPr="00A518C2">
        <w:rPr>
          <w:i/>
          <w:iCs/>
          <w:sz w:val="18"/>
          <w:szCs w:val="18"/>
          <w:lang w:val="en-GB"/>
        </w:rPr>
        <w:t>SoundDampingClass</w:t>
      </w:r>
      <w:r w:rsidRPr="00A518C2">
        <w:rPr>
          <w:sz w:val="18"/>
          <w:szCs w:val="18"/>
          <w:lang w:val="en-GB"/>
        </w:rPr>
        <w:t xml:space="preserve"> normally have the multiplicity [0..*]. This means that such an attribute can have </w:t>
      </w:r>
      <w:r w:rsidRPr="00A518C2">
        <w:rPr>
          <w:i/>
          <w:iCs/>
          <w:sz w:val="18"/>
          <w:szCs w:val="18"/>
          <w:lang w:val="en-GB"/>
        </w:rPr>
        <w:t>SoundDampingClass</w:t>
      </w:r>
      <w:r w:rsidRPr="00A518C2">
        <w:rPr>
          <w:sz w:val="18"/>
          <w:szCs w:val="18"/>
          <w:lang w:val="en-GB"/>
        </w:rPr>
        <w:t xml:space="preserve"> entries for different </w:t>
      </w:r>
      <w:r w:rsidRPr="00A518C2">
        <w:rPr>
          <w:i/>
          <w:iCs/>
          <w:sz w:val="18"/>
          <w:szCs w:val="18"/>
          <w:lang w:val="en-GB"/>
        </w:rPr>
        <w:t>referenceSystems</w:t>
      </w:r>
      <w:r w:rsidRPr="00A518C2">
        <w:rPr>
          <w:sz w:val="18"/>
          <w:szCs w:val="18"/>
          <w:lang w:val="en-GB"/>
        </w:rPr>
        <w:t xml:space="preserve">. It must not have multiple entries for the same </w:t>
      </w:r>
      <w:r w:rsidRPr="00A518C2">
        <w:rPr>
          <w:i/>
          <w:iCs/>
          <w:sz w:val="18"/>
          <w:szCs w:val="18"/>
          <w:lang w:val="en-GB"/>
        </w:rPr>
        <w:t>referenceSystem</w:t>
      </w:r>
      <w:r w:rsidRPr="00A518C2">
        <w:rPr>
          <w:sz w:val="18"/>
          <w:szCs w:val="18"/>
          <w:lang w:val="en-GB"/>
        </w:rPr>
        <w:t>.</w:t>
      </w:r>
    </w:p>
    <w:p w14:paraId="29577B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1AFBF90" w14:textId="77777777" w:rsidTr="00617B3E">
        <w:tc>
          <w:tcPr>
            <w:tcW w:w="2013" w:type="dxa"/>
            <w:shd w:val="clear" w:color="auto" w:fill="auto"/>
            <w:tcMar>
              <w:top w:w="28" w:type="dxa"/>
              <w:left w:w="28" w:type="dxa"/>
              <w:bottom w:w="28" w:type="dxa"/>
              <w:right w:w="28" w:type="dxa"/>
            </w:tcMar>
          </w:tcPr>
          <w:p w14:paraId="1C196D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937302" w14:textId="77777777" w:rsidR="003B5845" w:rsidRPr="004A00BD" w:rsidRDefault="003B5845" w:rsidP="00617B3E">
            <w:pPr>
              <w:rPr>
                <w:sz w:val="22"/>
              </w:rPr>
            </w:pPr>
          </w:p>
        </w:tc>
      </w:tr>
      <w:tr w:rsidR="003B5845" w:rsidRPr="008359F5" w14:paraId="71B0CAEE" w14:textId="77777777" w:rsidTr="00617B3E">
        <w:tc>
          <w:tcPr>
            <w:tcW w:w="2013" w:type="dxa"/>
            <w:shd w:val="clear" w:color="auto" w:fill="auto"/>
            <w:tcMar>
              <w:top w:w="28" w:type="dxa"/>
              <w:left w:w="28" w:type="dxa"/>
              <w:bottom w:w="28" w:type="dxa"/>
              <w:right w:w="28" w:type="dxa"/>
            </w:tcMar>
          </w:tcPr>
          <w:p w14:paraId="3E54B4C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A727DA" w14:textId="77777777" w:rsidR="003B5845" w:rsidRPr="004A00BD" w:rsidRDefault="003B5845" w:rsidP="00617B3E">
            <w:pPr>
              <w:rPr>
                <w:sz w:val="22"/>
              </w:rPr>
            </w:pPr>
          </w:p>
        </w:tc>
      </w:tr>
      <w:tr w:rsidR="003B5845" w:rsidRPr="008359F5" w14:paraId="3B9A0C71" w14:textId="77777777" w:rsidTr="00617B3E">
        <w:tc>
          <w:tcPr>
            <w:tcW w:w="2013" w:type="dxa"/>
            <w:shd w:val="clear" w:color="auto" w:fill="auto"/>
            <w:tcMar>
              <w:top w:w="28" w:type="dxa"/>
              <w:left w:w="28" w:type="dxa"/>
              <w:bottom w:w="28" w:type="dxa"/>
              <w:right w:w="28" w:type="dxa"/>
            </w:tcMar>
          </w:tcPr>
          <w:p w14:paraId="26660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FAE7C4" w14:textId="77777777" w:rsidR="003B5845" w:rsidRPr="000437C1" w:rsidRDefault="003B5845" w:rsidP="00617B3E">
            <w:pPr>
              <w:pStyle w:val="SmallStandard"/>
            </w:pPr>
            <w:r>
              <w:t>false</w:t>
            </w:r>
          </w:p>
        </w:tc>
      </w:tr>
    </w:tbl>
    <w:p w14:paraId="1FDC146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580CAA" w14:textId="77777777" w:rsidTr="00617B3E">
        <w:tc>
          <w:tcPr>
            <w:tcW w:w="2013" w:type="dxa"/>
            <w:shd w:val="clear" w:color="auto" w:fill="auto"/>
            <w:tcMar>
              <w:top w:w="28" w:type="dxa"/>
              <w:left w:w="28" w:type="dxa"/>
              <w:bottom w:w="28" w:type="dxa"/>
              <w:right w:w="28" w:type="dxa"/>
            </w:tcMar>
          </w:tcPr>
          <w:p w14:paraId="5907ACF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682D7F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A3277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2D13A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7409BE" w14:textId="77777777" w:rsidTr="00617B3E">
        <w:tc>
          <w:tcPr>
            <w:tcW w:w="2013" w:type="dxa"/>
            <w:shd w:val="clear" w:color="auto" w:fill="auto"/>
            <w:tcMar>
              <w:top w:w="28" w:type="dxa"/>
              <w:left w:w="28" w:type="dxa"/>
              <w:bottom w:w="28" w:type="dxa"/>
              <w:right w:w="28" w:type="dxa"/>
            </w:tcMar>
          </w:tcPr>
          <w:p w14:paraId="3AEAC0AE"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5AEEB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299B01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049FD2" w14:textId="77777777" w:rsidR="003B5845" w:rsidRPr="004A00BD" w:rsidRDefault="003B5845" w:rsidP="00617B3E">
            <w:pPr>
              <w:jc w:val="left"/>
              <w:rPr>
                <w:sz w:val="22"/>
                <w:lang w:val="en-GB"/>
              </w:rPr>
            </w:pPr>
            <w:r w:rsidRPr="004A00BD">
              <w:rPr>
                <w:sz w:val="16"/>
                <w:szCs w:val="16"/>
                <w:lang w:val="en-GB"/>
              </w:rPr>
              <w:t>Specifies a key for the level defined in the sound damping class (e.g. A, B, C).</w:t>
            </w:r>
          </w:p>
        </w:tc>
      </w:tr>
      <w:tr w:rsidR="003B5845" w:rsidRPr="004A00BD" w14:paraId="785470AA" w14:textId="77777777" w:rsidTr="00617B3E">
        <w:tc>
          <w:tcPr>
            <w:tcW w:w="2013" w:type="dxa"/>
            <w:shd w:val="clear" w:color="auto" w:fill="auto"/>
            <w:tcMar>
              <w:top w:w="28" w:type="dxa"/>
              <w:left w:w="28" w:type="dxa"/>
              <w:bottom w:w="28" w:type="dxa"/>
              <w:right w:w="28" w:type="dxa"/>
            </w:tcMar>
          </w:tcPr>
          <w:p w14:paraId="6FA67851"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062A1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D6CE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CD56C" w14:textId="77777777" w:rsidR="003B5845" w:rsidRPr="004A00BD" w:rsidRDefault="003B5845" w:rsidP="00617B3E">
            <w:pPr>
              <w:jc w:val="left"/>
              <w:rPr>
                <w:sz w:val="22"/>
                <w:lang w:val="en-GB"/>
              </w:rPr>
            </w:pPr>
            <w:r w:rsidRPr="004A00BD">
              <w:rPr>
                <w:sz w:val="16"/>
                <w:szCs w:val="16"/>
                <w:lang w:val="en-GB"/>
              </w:rPr>
              <w:t>The identification of the sound damping class reference system, which is defining possible values and the semantic of sound damping keys.</w:t>
            </w:r>
          </w:p>
        </w:tc>
      </w:tr>
    </w:tbl>
    <w:p w14:paraId="5A73213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9" w:name="_01ab23ef5919142d17e8658fa5c2d390"/>
      <w:r>
        <w:rPr>
          <w:lang w:val="en-GB"/>
        </w:rPr>
        <w:t>TemperatureInformation</w:t>
      </w:r>
      <w:bookmarkEnd w:id="1369"/>
    </w:p>
    <w:p w14:paraId="0DCD4353" w14:textId="77777777" w:rsidR="003B5845" w:rsidRPr="00A518C2" w:rsidRDefault="003B5845" w:rsidP="003B5845">
      <w:pPr>
        <w:rPr>
          <w:lang w:val="en-GB"/>
        </w:rPr>
      </w:pPr>
      <w:r w:rsidRPr="00A518C2">
        <w:rPr>
          <w:sz w:val="18"/>
          <w:szCs w:val="18"/>
          <w:lang w:val="en-GB"/>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169C7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83906F" w14:textId="77777777" w:rsidTr="00617B3E">
        <w:tc>
          <w:tcPr>
            <w:tcW w:w="2013" w:type="dxa"/>
            <w:shd w:val="clear" w:color="auto" w:fill="auto"/>
            <w:tcMar>
              <w:top w:w="28" w:type="dxa"/>
              <w:left w:w="28" w:type="dxa"/>
              <w:bottom w:w="28" w:type="dxa"/>
              <w:right w:w="28" w:type="dxa"/>
            </w:tcMar>
          </w:tcPr>
          <w:p w14:paraId="0BA369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11BCC5" w14:textId="77777777" w:rsidR="003B5845" w:rsidRPr="004A00BD" w:rsidRDefault="003B5845" w:rsidP="00617B3E">
            <w:pPr>
              <w:rPr>
                <w:sz w:val="22"/>
              </w:rPr>
            </w:pPr>
          </w:p>
        </w:tc>
      </w:tr>
      <w:tr w:rsidR="003B5845" w:rsidRPr="008359F5" w14:paraId="50100BA3" w14:textId="77777777" w:rsidTr="00617B3E">
        <w:tc>
          <w:tcPr>
            <w:tcW w:w="2013" w:type="dxa"/>
            <w:shd w:val="clear" w:color="auto" w:fill="auto"/>
            <w:tcMar>
              <w:top w:w="28" w:type="dxa"/>
              <w:left w:w="28" w:type="dxa"/>
              <w:bottom w:w="28" w:type="dxa"/>
              <w:right w:w="28" w:type="dxa"/>
            </w:tcMar>
          </w:tcPr>
          <w:p w14:paraId="3848B5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5500E4" w14:textId="77777777" w:rsidR="003B5845" w:rsidRPr="004A00BD" w:rsidRDefault="003B5845" w:rsidP="00617B3E">
            <w:pPr>
              <w:rPr>
                <w:sz w:val="22"/>
              </w:rPr>
            </w:pPr>
          </w:p>
        </w:tc>
      </w:tr>
      <w:tr w:rsidR="003B5845" w:rsidRPr="008359F5" w14:paraId="79CD0DCB" w14:textId="77777777" w:rsidTr="00617B3E">
        <w:tc>
          <w:tcPr>
            <w:tcW w:w="2013" w:type="dxa"/>
            <w:shd w:val="clear" w:color="auto" w:fill="auto"/>
            <w:tcMar>
              <w:top w:w="28" w:type="dxa"/>
              <w:left w:w="28" w:type="dxa"/>
              <w:bottom w:w="28" w:type="dxa"/>
              <w:right w:w="28" w:type="dxa"/>
            </w:tcMar>
          </w:tcPr>
          <w:p w14:paraId="129B39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03EDF7" w14:textId="77777777" w:rsidR="003B5845" w:rsidRPr="000437C1" w:rsidRDefault="003B5845" w:rsidP="00617B3E">
            <w:pPr>
              <w:pStyle w:val="SmallStandard"/>
            </w:pPr>
            <w:r>
              <w:t>false</w:t>
            </w:r>
          </w:p>
        </w:tc>
      </w:tr>
    </w:tbl>
    <w:p w14:paraId="4A9728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286C63" w14:textId="77777777" w:rsidTr="00617B3E">
        <w:tc>
          <w:tcPr>
            <w:tcW w:w="2013" w:type="dxa"/>
            <w:shd w:val="clear" w:color="auto" w:fill="auto"/>
            <w:tcMar>
              <w:top w:w="28" w:type="dxa"/>
              <w:left w:w="28" w:type="dxa"/>
              <w:bottom w:w="28" w:type="dxa"/>
              <w:right w:w="28" w:type="dxa"/>
            </w:tcMar>
          </w:tcPr>
          <w:p w14:paraId="23FE29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88F3B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E3264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077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970FC2D" w14:textId="77777777" w:rsidTr="00617B3E">
        <w:tc>
          <w:tcPr>
            <w:tcW w:w="2013" w:type="dxa"/>
            <w:shd w:val="clear" w:color="auto" w:fill="auto"/>
            <w:tcMar>
              <w:top w:w="28" w:type="dxa"/>
              <w:left w:w="28" w:type="dxa"/>
              <w:bottom w:w="28" w:type="dxa"/>
              <w:right w:w="28" w:type="dxa"/>
            </w:tcMar>
          </w:tcPr>
          <w:p w14:paraId="27D2DB9F" w14:textId="77777777" w:rsidR="003B5845" w:rsidRPr="00620BBE" w:rsidRDefault="003B5845" w:rsidP="00617B3E">
            <w:pPr>
              <w:pStyle w:val="SmallStandard"/>
            </w:pPr>
            <w:r w:rsidRPr="00620BBE">
              <w:t>temperatureRange</w:t>
            </w:r>
          </w:p>
        </w:tc>
        <w:tc>
          <w:tcPr>
            <w:tcW w:w="1559" w:type="dxa"/>
            <w:shd w:val="clear" w:color="auto" w:fill="auto"/>
            <w:tcMar>
              <w:top w:w="28" w:type="dxa"/>
              <w:left w:w="28" w:type="dxa"/>
              <w:bottom w:w="28" w:type="dxa"/>
              <w:right w:w="28" w:type="dxa"/>
            </w:tcMar>
          </w:tcPr>
          <w:p w14:paraId="5F402B7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BCF6F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EB1AD4" w14:textId="77777777" w:rsidR="003B5845" w:rsidRPr="004A00BD" w:rsidRDefault="003B5845" w:rsidP="00617B3E">
            <w:pPr>
              <w:jc w:val="left"/>
              <w:rPr>
                <w:sz w:val="22"/>
                <w:lang w:val="en-GB"/>
              </w:rPr>
            </w:pPr>
            <w:r w:rsidRPr="004A00BD">
              <w:rPr>
                <w:sz w:val="16"/>
                <w:szCs w:val="16"/>
                <w:lang w:val="en-GB"/>
              </w:rPr>
              <w:t>Specifies the allowed temperature range for this type of temperature.</w:t>
            </w:r>
          </w:p>
        </w:tc>
      </w:tr>
      <w:tr w:rsidR="003B5845" w:rsidRPr="004A00BD" w14:paraId="75034192" w14:textId="77777777" w:rsidTr="00617B3E">
        <w:tc>
          <w:tcPr>
            <w:tcW w:w="2013" w:type="dxa"/>
            <w:shd w:val="clear" w:color="auto" w:fill="auto"/>
            <w:tcMar>
              <w:top w:w="28" w:type="dxa"/>
              <w:left w:w="28" w:type="dxa"/>
              <w:bottom w:w="28" w:type="dxa"/>
              <w:right w:w="28" w:type="dxa"/>
            </w:tcMar>
          </w:tcPr>
          <w:p w14:paraId="1E8716ED" w14:textId="77777777" w:rsidR="003B5845" w:rsidRPr="00620BBE" w:rsidRDefault="003B5845" w:rsidP="00617B3E">
            <w:pPr>
              <w:pStyle w:val="SmallStandard"/>
            </w:pPr>
            <w:r w:rsidRPr="00620BBE">
              <w:t>temperatureType</w:t>
            </w:r>
          </w:p>
        </w:tc>
        <w:tc>
          <w:tcPr>
            <w:tcW w:w="1559" w:type="dxa"/>
            <w:shd w:val="clear" w:color="auto" w:fill="auto"/>
            <w:tcMar>
              <w:top w:w="28" w:type="dxa"/>
              <w:left w:w="28" w:type="dxa"/>
              <w:bottom w:w="28" w:type="dxa"/>
              <w:right w:w="28" w:type="dxa"/>
            </w:tcMar>
          </w:tcPr>
          <w:p w14:paraId="3F874E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82FE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2FCA6" w14:textId="77777777" w:rsidR="003B5845" w:rsidRPr="004A00BD" w:rsidRDefault="003B5845" w:rsidP="00617B3E">
            <w:pPr>
              <w:jc w:val="left"/>
              <w:rPr>
                <w:sz w:val="22"/>
                <w:lang w:val="en-GB"/>
              </w:rPr>
            </w:pPr>
            <w:r w:rsidRPr="004A00BD">
              <w:rPr>
                <w:sz w:val="16"/>
                <w:szCs w:val="16"/>
                <w:lang w:val="en-GB"/>
              </w:rPr>
              <w:t>The type of a TemperatureInformation. Possible values are: EnvironmentTemperature, OperationTemperature, StorageTemperature, ProcessingTemperature.</w:t>
            </w:r>
          </w:p>
        </w:tc>
      </w:tr>
    </w:tbl>
    <w:p w14:paraId="18F773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70" w:name="_83476fe83595ad24bde9b8eec6f19eed"/>
      <w:r>
        <w:rPr>
          <w:lang w:val="en-GB"/>
        </w:rPr>
        <w:t>Tolerance</w:t>
      </w:r>
      <w:bookmarkEnd w:id="1370"/>
    </w:p>
    <w:p w14:paraId="6803B5AB" w14:textId="77777777" w:rsidR="003B5845" w:rsidRPr="00A518C2" w:rsidRDefault="003B5845" w:rsidP="003B5845">
      <w:pPr>
        <w:rPr>
          <w:lang w:val="en-GB"/>
        </w:rPr>
      </w:pPr>
      <w:r w:rsidRPr="00A518C2">
        <w:rPr>
          <w:sz w:val="18"/>
          <w:szCs w:val="18"/>
          <w:lang w:val="en-GB"/>
        </w:rPr>
        <w:t>Enables the specification of value ranges which can be tolerated.</w:t>
      </w:r>
    </w:p>
    <w:p w14:paraId="715D45D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DDFAD" w14:textId="77777777" w:rsidTr="00617B3E">
        <w:tc>
          <w:tcPr>
            <w:tcW w:w="2013" w:type="dxa"/>
            <w:shd w:val="clear" w:color="auto" w:fill="auto"/>
            <w:tcMar>
              <w:top w:w="28" w:type="dxa"/>
              <w:left w:w="28" w:type="dxa"/>
              <w:bottom w:w="28" w:type="dxa"/>
              <w:right w:w="28" w:type="dxa"/>
            </w:tcMar>
          </w:tcPr>
          <w:p w14:paraId="224C8E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FB70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1922BD1" w14:textId="77777777" w:rsidTr="00617B3E">
        <w:tc>
          <w:tcPr>
            <w:tcW w:w="2013" w:type="dxa"/>
            <w:shd w:val="clear" w:color="auto" w:fill="auto"/>
            <w:tcMar>
              <w:top w:w="28" w:type="dxa"/>
              <w:left w:w="28" w:type="dxa"/>
              <w:bottom w:w="28" w:type="dxa"/>
              <w:right w:w="28" w:type="dxa"/>
            </w:tcMar>
          </w:tcPr>
          <w:p w14:paraId="494AD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6A2820" w14:textId="77777777" w:rsidR="003B5845" w:rsidRPr="004A00BD" w:rsidRDefault="003B5845" w:rsidP="00617B3E">
            <w:pPr>
              <w:rPr>
                <w:sz w:val="22"/>
              </w:rPr>
            </w:pPr>
          </w:p>
        </w:tc>
      </w:tr>
      <w:tr w:rsidR="003B5845" w:rsidRPr="008359F5" w14:paraId="16133277" w14:textId="77777777" w:rsidTr="00617B3E">
        <w:tc>
          <w:tcPr>
            <w:tcW w:w="2013" w:type="dxa"/>
            <w:shd w:val="clear" w:color="auto" w:fill="auto"/>
            <w:tcMar>
              <w:top w:w="28" w:type="dxa"/>
              <w:left w:w="28" w:type="dxa"/>
              <w:bottom w:w="28" w:type="dxa"/>
              <w:right w:w="28" w:type="dxa"/>
            </w:tcMar>
          </w:tcPr>
          <w:p w14:paraId="1FA7C2C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E700B8" w14:textId="77777777" w:rsidR="003B5845" w:rsidRPr="000437C1" w:rsidRDefault="003B5845" w:rsidP="00617B3E">
            <w:pPr>
              <w:pStyle w:val="SmallStandard"/>
            </w:pPr>
            <w:r>
              <w:t>false</w:t>
            </w:r>
          </w:p>
        </w:tc>
      </w:tr>
    </w:tbl>
    <w:p w14:paraId="7983CB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B2533E1" w14:textId="77777777" w:rsidTr="00617B3E">
        <w:tc>
          <w:tcPr>
            <w:tcW w:w="2013" w:type="dxa"/>
            <w:shd w:val="clear" w:color="auto" w:fill="auto"/>
            <w:tcMar>
              <w:top w:w="28" w:type="dxa"/>
              <w:left w:w="28" w:type="dxa"/>
              <w:bottom w:w="28" w:type="dxa"/>
              <w:right w:w="28" w:type="dxa"/>
            </w:tcMar>
          </w:tcPr>
          <w:p w14:paraId="502BC7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871D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90A1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839CD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18E4C8" w14:textId="77777777" w:rsidTr="00617B3E">
        <w:tc>
          <w:tcPr>
            <w:tcW w:w="2013" w:type="dxa"/>
            <w:shd w:val="clear" w:color="auto" w:fill="auto"/>
            <w:tcMar>
              <w:top w:w="28" w:type="dxa"/>
              <w:left w:w="28" w:type="dxa"/>
              <w:bottom w:w="28" w:type="dxa"/>
              <w:right w:w="28" w:type="dxa"/>
            </w:tcMar>
          </w:tcPr>
          <w:p w14:paraId="0D443308" w14:textId="77777777" w:rsidR="003B5845" w:rsidRPr="00620BBE" w:rsidRDefault="003B5845" w:rsidP="00617B3E">
            <w:pPr>
              <w:pStyle w:val="SmallStandard"/>
            </w:pPr>
            <w:r w:rsidRPr="00620BBE">
              <w:t>lowerBoundary</w:t>
            </w:r>
          </w:p>
        </w:tc>
        <w:tc>
          <w:tcPr>
            <w:tcW w:w="1559" w:type="dxa"/>
            <w:shd w:val="clear" w:color="auto" w:fill="auto"/>
            <w:tcMar>
              <w:top w:w="28" w:type="dxa"/>
              <w:left w:w="28" w:type="dxa"/>
              <w:bottom w:w="28" w:type="dxa"/>
              <w:right w:w="28" w:type="dxa"/>
            </w:tcMar>
          </w:tcPr>
          <w:p w14:paraId="0C6669CA"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FF5207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EBEE12" w14:textId="77777777" w:rsidR="003B5845" w:rsidRPr="004A00BD" w:rsidRDefault="003B5845" w:rsidP="00617B3E">
            <w:pPr>
              <w:jc w:val="left"/>
              <w:rPr>
                <w:sz w:val="22"/>
                <w:lang w:val="en-GB"/>
              </w:rPr>
            </w:pPr>
            <w:r w:rsidRPr="004A00BD">
              <w:rPr>
                <w:sz w:val="16"/>
                <w:szCs w:val="16"/>
                <w:lang w:val="en-GB"/>
              </w:rPr>
              <w:t>Specifies the lower boundary for the tolerance.</w:t>
            </w:r>
          </w:p>
        </w:tc>
      </w:tr>
      <w:tr w:rsidR="003B5845" w:rsidRPr="004A00BD" w14:paraId="7A6728C2" w14:textId="77777777" w:rsidTr="00617B3E">
        <w:tc>
          <w:tcPr>
            <w:tcW w:w="2013" w:type="dxa"/>
            <w:shd w:val="clear" w:color="auto" w:fill="auto"/>
            <w:tcMar>
              <w:top w:w="28" w:type="dxa"/>
              <w:left w:w="28" w:type="dxa"/>
              <w:bottom w:w="28" w:type="dxa"/>
              <w:right w:w="28" w:type="dxa"/>
            </w:tcMar>
          </w:tcPr>
          <w:p w14:paraId="450DA7FE" w14:textId="77777777" w:rsidR="003B5845" w:rsidRPr="00620BBE" w:rsidRDefault="003B5845" w:rsidP="00617B3E">
            <w:pPr>
              <w:pStyle w:val="SmallStandard"/>
            </w:pPr>
            <w:r w:rsidRPr="00620BBE">
              <w:t>upperBoundary</w:t>
            </w:r>
          </w:p>
        </w:tc>
        <w:tc>
          <w:tcPr>
            <w:tcW w:w="1559" w:type="dxa"/>
            <w:shd w:val="clear" w:color="auto" w:fill="auto"/>
            <w:tcMar>
              <w:top w:w="28" w:type="dxa"/>
              <w:left w:w="28" w:type="dxa"/>
              <w:bottom w:w="28" w:type="dxa"/>
              <w:right w:w="28" w:type="dxa"/>
            </w:tcMar>
          </w:tcPr>
          <w:p w14:paraId="37F2A53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2B94F6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27F823" w14:textId="77777777" w:rsidR="003B5845" w:rsidRPr="004A00BD" w:rsidRDefault="003B5845" w:rsidP="00617B3E">
            <w:pPr>
              <w:jc w:val="left"/>
              <w:rPr>
                <w:sz w:val="22"/>
                <w:lang w:val="en-GB"/>
              </w:rPr>
            </w:pPr>
            <w:r w:rsidRPr="004A00BD">
              <w:rPr>
                <w:sz w:val="16"/>
                <w:szCs w:val="16"/>
                <w:lang w:val="en-GB"/>
              </w:rPr>
              <w:t>Specifies the upper boundary for the tolerance.</w:t>
            </w:r>
          </w:p>
        </w:tc>
      </w:tr>
    </w:tbl>
    <w:p w14:paraId="629396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21DA29A" w14:textId="77777777" w:rsidTr="00617B3E">
        <w:tc>
          <w:tcPr>
            <w:tcW w:w="2296" w:type="dxa"/>
            <w:gridSpan w:val="2"/>
            <w:shd w:val="clear" w:color="auto" w:fill="auto"/>
          </w:tcPr>
          <w:p w14:paraId="53097D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2F49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116A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23D4B2" w14:textId="77777777" w:rsidTr="00617B3E">
        <w:tc>
          <w:tcPr>
            <w:tcW w:w="1588" w:type="dxa"/>
            <w:shd w:val="clear" w:color="auto" w:fill="auto"/>
          </w:tcPr>
          <w:p w14:paraId="65F3C4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D140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B243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C3A2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3AA2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6711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82304D" w14:textId="77777777" w:rsidTr="00617B3E">
        <w:tc>
          <w:tcPr>
            <w:tcW w:w="1588" w:type="dxa"/>
            <w:shd w:val="clear" w:color="auto" w:fill="auto"/>
          </w:tcPr>
          <w:p w14:paraId="4CA392F8" w14:textId="77777777" w:rsidR="003B5845" w:rsidRPr="00634625" w:rsidRDefault="003B5845" w:rsidP="00617B3E">
            <w:pPr>
              <w:pStyle w:val="SmallStandard"/>
            </w:pPr>
            <w:r>
              <w:t>DefaultDimension</w:t>
            </w:r>
          </w:p>
        </w:tc>
        <w:tc>
          <w:tcPr>
            <w:tcW w:w="708" w:type="dxa"/>
            <w:shd w:val="clear" w:color="auto" w:fill="auto"/>
          </w:tcPr>
          <w:p w14:paraId="3A4A19EC" w14:textId="77777777" w:rsidR="003B5845" w:rsidRPr="00D331EF" w:rsidRDefault="003B5845" w:rsidP="00617B3E">
            <w:pPr>
              <w:pStyle w:val="SmallStandard"/>
            </w:pPr>
            <w:r w:rsidRPr="00D01517">
              <w:t>0..1</w:t>
            </w:r>
          </w:p>
        </w:tc>
        <w:tc>
          <w:tcPr>
            <w:tcW w:w="1560" w:type="dxa"/>
            <w:shd w:val="clear" w:color="auto" w:fill="auto"/>
          </w:tcPr>
          <w:p w14:paraId="47D146CE" w14:textId="77777777" w:rsidR="003B5845" w:rsidRPr="00132C43" w:rsidRDefault="003B5845" w:rsidP="00617B3E">
            <w:pPr>
              <w:pStyle w:val="SmallStandard"/>
            </w:pPr>
            <w:r>
              <w:t>toleranceIndication</w:t>
            </w:r>
          </w:p>
        </w:tc>
        <w:tc>
          <w:tcPr>
            <w:tcW w:w="708" w:type="dxa"/>
            <w:shd w:val="clear" w:color="auto" w:fill="auto"/>
          </w:tcPr>
          <w:p w14:paraId="42961F08" w14:textId="77777777" w:rsidR="003B5845" w:rsidRPr="00D331EF" w:rsidRDefault="003B5845" w:rsidP="00617B3E">
            <w:pPr>
              <w:pStyle w:val="SmallStandard"/>
            </w:pPr>
            <w:r w:rsidRPr="00D01517">
              <w:t>1</w:t>
            </w:r>
          </w:p>
        </w:tc>
        <w:tc>
          <w:tcPr>
            <w:tcW w:w="567" w:type="dxa"/>
            <w:shd w:val="clear" w:color="auto" w:fill="auto"/>
          </w:tcPr>
          <w:p w14:paraId="143159B7" w14:textId="77777777" w:rsidR="003B5845" w:rsidRDefault="003B5845" w:rsidP="00617B3E">
            <w:pPr>
              <w:pStyle w:val="SmallStandard"/>
            </w:pPr>
            <w:r>
              <w:t>Y</w:t>
            </w:r>
          </w:p>
        </w:tc>
        <w:tc>
          <w:tcPr>
            <w:tcW w:w="3969" w:type="dxa"/>
            <w:shd w:val="clear" w:color="auto" w:fill="auto"/>
          </w:tcPr>
          <w:p w14:paraId="444B72DC" w14:textId="77777777" w:rsidR="003B5845" w:rsidRPr="004A00BD" w:rsidRDefault="003B5845" w:rsidP="00617B3E">
            <w:pPr>
              <w:rPr>
                <w:sz w:val="22"/>
              </w:rPr>
            </w:pPr>
          </w:p>
        </w:tc>
      </w:tr>
      <w:tr w:rsidR="003B5845" w:rsidRPr="00CC6307" w14:paraId="3631E82B" w14:textId="77777777" w:rsidTr="00617B3E">
        <w:tc>
          <w:tcPr>
            <w:tcW w:w="1588" w:type="dxa"/>
            <w:shd w:val="clear" w:color="auto" w:fill="auto"/>
          </w:tcPr>
          <w:p w14:paraId="2683AD4D" w14:textId="77777777" w:rsidR="003B5845" w:rsidRPr="00634625" w:rsidRDefault="003B5845" w:rsidP="00617B3E">
            <w:pPr>
              <w:pStyle w:val="SmallStandard"/>
            </w:pPr>
            <w:r>
              <w:t>Dimension</w:t>
            </w:r>
          </w:p>
        </w:tc>
        <w:tc>
          <w:tcPr>
            <w:tcW w:w="708" w:type="dxa"/>
            <w:shd w:val="clear" w:color="auto" w:fill="auto"/>
          </w:tcPr>
          <w:p w14:paraId="249C26B6" w14:textId="77777777" w:rsidR="003B5845" w:rsidRPr="00D331EF" w:rsidRDefault="003B5845" w:rsidP="00617B3E">
            <w:pPr>
              <w:pStyle w:val="SmallStandard"/>
            </w:pPr>
            <w:r w:rsidRPr="00D01517">
              <w:t>0..1</w:t>
            </w:r>
          </w:p>
        </w:tc>
        <w:tc>
          <w:tcPr>
            <w:tcW w:w="1560" w:type="dxa"/>
            <w:shd w:val="clear" w:color="auto" w:fill="auto"/>
          </w:tcPr>
          <w:p w14:paraId="1585CF63" w14:textId="77777777" w:rsidR="003B5845" w:rsidRPr="00132C43" w:rsidRDefault="003B5845" w:rsidP="00617B3E">
            <w:pPr>
              <w:pStyle w:val="SmallStandard"/>
            </w:pPr>
            <w:r>
              <w:t>tolerance</w:t>
            </w:r>
          </w:p>
        </w:tc>
        <w:tc>
          <w:tcPr>
            <w:tcW w:w="708" w:type="dxa"/>
            <w:shd w:val="clear" w:color="auto" w:fill="auto"/>
          </w:tcPr>
          <w:p w14:paraId="4971D671" w14:textId="77777777" w:rsidR="003B5845" w:rsidRPr="00D331EF" w:rsidRDefault="003B5845" w:rsidP="00617B3E">
            <w:pPr>
              <w:pStyle w:val="SmallStandard"/>
            </w:pPr>
            <w:r w:rsidRPr="00D01517">
              <w:t>0..1</w:t>
            </w:r>
          </w:p>
        </w:tc>
        <w:tc>
          <w:tcPr>
            <w:tcW w:w="567" w:type="dxa"/>
            <w:shd w:val="clear" w:color="auto" w:fill="auto"/>
          </w:tcPr>
          <w:p w14:paraId="2F3C7FD9" w14:textId="77777777" w:rsidR="003B5845" w:rsidRDefault="003B5845" w:rsidP="00617B3E">
            <w:pPr>
              <w:pStyle w:val="SmallStandard"/>
            </w:pPr>
            <w:r>
              <w:t>Y</w:t>
            </w:r>
          </w:p>
        </w:tc>
        <w:tc>
          <w:tcPr>
            <w:tcW w:w="3969" w:type="dxa"/>
            <w:shd w:val="clear" w:color="auto" w:fill="auto"/>
          </w:tcPr>
          <w:p w14:paraId="3F0176A8" w14:textId="77777777" w:rsidR="003B5845" w:rsidRPr="004A00BD" w:rsidRDefault="003B5845" w:rsidP="00617B3E">
            <w:pPr>
              <w:rPr>
                <w:sz w:val="22"/>
              </w:rPr>
            </w:pPr>
          </w:p>
        </w:tc>
      </w:tr>
      <w:tr w:rsidR="003B5845" w:rsidRPr="004A00BD" w14:paraId="3EDA7D51" w14:textId="77777777" w:rsidTr="00617B3E">
        <w:tc>
          <w:tcPr>
            <w:tcW w:w="1588" w:type="dxa"/>
            <w:shd w:val="clear" w:color="auto" w:fill="auto"/>
          </w:tcPr>
          <w:p w14:paraId="33A48AFF" w14:textId="77777777" w:rsidR="003B5845" w:rsidRPr="00634625" w:rsidRDefault="003B5845" w:rsidP="00617B3E">
            <w:pPr>
              <w:pStyle w:val="SmallStandard"/>
            </w:pPr>
            <w:r>
              <w:t>NumericalValue</w:t>
            </w:r>
          </w:p>
        </w:tc>
        <w:tc>
          <w:tcPr>
            <w:tcW w:w="708" w:type="dxa"/>
            <w:shd w:val="clear" w:color="auto" w:fill="auto"/>
          </w:tcPr>
          <w:p w14:paraId="4A751627" w14:textId="77777777" w:rsidR="003B5845" w:rsidRPr="00D331EF" w:rsidRDefault="003B5845" w:rsidP="00617B3E">
            <w:pPr>
              <w:pStyle w:val="SmallStandard"/>
            </w:pPr>
            <w:r w:rsidRPr="00D01517">
              <w:t>0..1</w:t>
            </w:r>
          </w:p>
        </w:tc>
        <w:tc>
          <w:tcPr>
            <w:tcW w:w="1560" w:type="dxa"/>
            <w:shd w:val="clear" w:color="auto" w:fill="auto"/>
          </w:tcPr>
          <w:p w14:paraId="08DFB4E2" w14:textId="77777777" w:rsidR="003B5845" w:rsidRPr="00132C43" w:rsidRDefault="003B5845" w:rsidP="00617B3E">
            <w:pPr>
              <w:pStyle w:val="SmallStandard"/>
            </w:pPr>
            <w:r>
              <w:t>tolerance</w:t>
            </w:r>
          </w:p>
        </w:tc>
        <w:tc>
          <w:tcPr>
            <w:tcW w:w="708" w:type="dxa"/>
            <w:shd w:val="clear" w:color="auto" w:fill="auto"/>
          </w:tcPr>
          <w:p w14:paraId="092AE5FF" w14:textId="77777777" w:rsidR="003B5845" w:rsidRPr="00D331EF" w:rsidRDefault="003B5845" w:rsidP="00617B3E">
            <w:pPr>
              <w:pStyle w:val="SmallStandard"/>
            </w:pPr>
            <w:r w:rsidRPr="00D01517">
              <w:t>0..1</w:t>
            </w:r>
          </w:p>
        </w:tc>
        <w:tc>
          <w:tcPr>
            <w:tcW w:w="567" w:type="dxa"/>
            <w:shd w:val="clear" w:color="auto" w:fill="auto"/>
          </w:tcPr>
          <w:p w14:paraId="4DC61B56" w14:textId="77777777" w:rsidR="003B5845" w:rsidRDefault="003B5845" w:rsidP="00617B3E">
            <w:pPr>
              <w:pStyle w:val="SmallStandard"/>
            </w:pPr>
            <w:r>
              <w:t>Y</w:t>
            </w:r>
          </w:p>
        </w:tc>
        <w:tc>
          <w:tcPr>
            <w:tcW w:w="3969" w:type="dxa"/>
            <w:shd w:val="clear" w:color="auto" w:fill="auto"/>
          </w:tcPr>
          <w:p w14:paraId="441398D2" w14:textId="77777777" w:rsidR="003B5845" w:rsidRDefault="003B5845" w:rsidP="00617B3E">
            <w:pPr>
              <w:pStyle w:val="SmallStandard"/>
            </w:pPr>
            <w:r w:rsidRPr="00491287">
              <w:t xml:space="preserve">Specifies the tolerance for the dimension. </w:t>
            </w:r>
          </w:p>
        </w:tc>
      </w:tr>
    </w:tbl>
    <w:p w14:paraId="5F065BC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1" w:name="_87f7149f3df336633bd6d4f43d6c15bc"/>
      <w:r>
        <w:rPr>
          <w:lang w:val="en-GB"/>
        </w:rPr>
        <w:t>Unit</w:t>
      </w:r>
      <w:bookmarkEnd w:id="1371"/>
    </w:p>
    <w:p w14:paraId="11FBA27C" w14:textId="77777777" w:rsidR="003B5845" w:rsidRPr="00A518C2" w:rsidRDefault="003B5845" w:rsidP="003B5845">
      <w:pPr>
        <w:rPr>
          <w:lang w:val="en-GB"/>
        </w:rPr>
      </w:pPr>
      <w:r w:rsidRPr="00A518C2">
        <w:rPr>
          <w:sz w:val="18"/>
          <w:szCs w:val="18"/>
          <w:lang w:val="en-GB"/>
        </w:rPr>
        <w:t>A precisely specified quantity in terms of which the magnitudes of other quantities of the same kind can be stated. The different systems to define units are represented by the subclasses of this class (e.g. SIUnit, ImperialUnit).</w:t>
      </w:r>
    </w:p>
    <w:p w14:paraId="7D9523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ADFB0F" w14:textId="77777777" w:rsidTr="00617B3E">
        <w:tc>
          <w:tcPr>
            <w:tcW w:w="2013" w:type="dxa"/>
            <w:shd w:val="clear" w:color="auto" w:fill="auto"/>
            <w:tcMar>
              <w:top w:w="28" w:type="dxa"/>
              <w:left w:w="28" w:type="dxa"/>
              <w:bottom w:w="28" w:type="dxa"/>
              <w:right w:w="28" w:type="dxa"/>
            </w:tcMar>
          </w:tcPr>
          <w:p w14:paraId="5D827E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3D608D" w14:textId="77777777" w:rsidR="003B5845" w:rsidRPr="004A00BD" w:rsidRDefault="003B5845" w:rsidP="00617B3E">
            <w:pPr>
              <w:rPr>
                <w:sz w:val="22"/>
              </w:rPr>
            </w:pPr>
          </w:p>
        </w:tc>
      </w:tr>
      <w:tr w:rsidR="003B5845" w:rsidRPr="008359F5" w14:paraId="6ABD9D46" w14:textId="77777777" w:rsidTr="00617B3E">
        <w:tc>
          <w:tcPr>
            <w:tcW w:w="2013" w:type="dxa"/>
            <w:shd w:val="clear" w:color="auto" w:fill="auto"/>
            <w:tcMar>
              <w:top w:w="28" w:type="dxa"/>
              <w:left w:w="28" w:type="dxa"/>
              <w:bottom w:w="28" w:type="dxa"/>
              <w:right w:w="28" w:type="dxa"/>
            </w:tcMar>
          </w:tcPr>
          <w:p w14:paraId="28852F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78BB7E"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49837493" w14:textId="77777777" w:rsidTr="00617B3E">
        <w:tc>
          <w:tcPr>
            <w:tcW w:w="2013" w:type="dxa"/>
            <w:shd w:val="clear" w:color="auto" w:fill="auto"/>
            <w:tcMar>
              <w:top w:w="28" w:type="dxa"/>
              <w:left w:w="28" w:type="dxa"/>
              <w:bottom w:w="28" w:type="dxa"/>
              <w:right w:w="28" w:type="dxa"/>
            </w:tcMar>
          </w:tcPr>
          <w:p w14:paraId="074771B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E2CA9B" w14:textId="77777777" w:rsidR="003B5845" w:rsidRPr="000437C1" w:rsidRDefault="003B5845" w:rsidP="00617B3E">
            <w:pPr>
              <w:pStyle w:val="SmallStandard"/>
            </w:pPr>
            <w:r>
              <w:t>true</w:t>
            </w:r>
          </w:p>
        </w:tc>
      </w:tr>
    </w:tbl>
    <w:p w14:paraId="531C043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8F9189B" w14:textId="77777777" w:rsidTr="00617B3E">
        <w:tc>
          <w:tcPr>
            <w:tcW w:w="2013" w:type="dxa"/>
            <w:shd w:val="clear" w:color="auto" w:fill="auto"/>
            <w:tcMar>
              <w:top w:w="28" w:type="dxa"/>
              <w:left w:w="28" w:type="dxa"/>
              <w:bottom w:w="28" w:type="dxa"/>
              <w:right w:w="28" w:type="dxa"/>
            </w:tcMar>
          </w:tcPr>
          <w:p w14:paraId="74D9A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1BA6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F630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7A1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CCF179" w14:textId="77777777" w:rsidTr="00617B3E">
        <w:tc>
          <w:tcPr>
            <w:tcW w:w="2013" w:type="dxa"/>
            <w:shd w:val="clear" w:color="auto" w:fill="auto"/>
            <w:tcMar>
              <w:top w:w="28" w:type="dxa"/>
              <w:left w:w="28" w:type="dxa"/>
              <w:bottom w:w="28" w:type="dxa"/>
              <w:right w:w="28" w:type="dxa"/>
            </w:tcMar>
          </w:tcPr>
          <w:p w14:paraId="7731B96A" w14:textId="77777777" w:rsidR="003B5845" w:rsidRPr="00620BBE" w:rsidRDefault="003B5845" w:rsidP="00617B3E">
            <w:pPr>
              <w:pStyle w:val="SmallStandard"/>
            </w:pPr>
            <w:r w:rsidRPr="00620BBE">
              <w:t>exponent</w:t>
            </w:r>
          </w:p>
        </w:tc>
        <w:tc>
          <w:tcPr>
            <w:tcW w:w="1559" w:type="dxa"/>
            <w:shd w:val="clear" w:color="auto" w:fill="auto"/>
            <w:tcMar>
              <w:top w:w="28" w:type="dxa"/>
              <w:left w:w="28" w:type="dxa"/>
              <w:bottom w:w="28" w:type="dxa"/>
              <w:right w:w="28" w:type="dxa"/>
            </w:tcMar>
          </w:tcPr>
          <w:p w14:paraId="49A2FFCF"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D3C7C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46F95A6" w14:textId="77777777" w:rsidR="003B5845" w:rsidRPr="004A00BD" w:rsidRDefault="003B5845" w:rsidP="00617B3E">
            <w:pPr>
              <w:jc w:val="left"/>
              <w:rPr>
                <w:sz w:val="22"/>
                <w:lang w:val="en-GB"/>
              </w:rPr>
            </w:pPr>
            <w:r w:rsidRPr="004A00BD">
              <w:rPr>
                <w:sz w:val="16"/>
                <w:szCs w:val="16"/>
                <w:lang w:val="en-GB"/>
              </w:rPr>
              <w:t>Defines the exponent with which this unit instance should be used. In order to define square meters for example, the SIUnit "metre" with an exponent of 2 will be used. If no exponent is defined it is equivalent to the value 1.</w:t>
            </w:r>
          </w:p>
        </w:tc>
      </w:tr>
    </w:tbl>
    <w:p w14:paraId="7C5885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6B2E24" w14:textId="77777777" w:rsidTr="00617B3E">
        <w:tc>
          <w:tcPr>
            <w:tcW w:w="2296" w:type="dxa"/>
            <w:gridSpan w:val="2"/>
            <w:shd w:val="clear" w:color="auto" w:fill="auto"/>
          </w:tcPr>
          <w:p w14:paraId="6B0931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AB6C7D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1CAE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BA4678" w14:textId="77777777" w:rsidTr="00617B3E">
        <w:tc>
          <w:tcPr>
            <w:tcW w:w="1588" w:type="dxa"/>
            <w:shd w:val="clear" w:color="auto" w:fill="auto"/>
          </w:tcPr>
          <w:p w14:paraId="0ED5E6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0B05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CF68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F156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F54E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1B9A9F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3B1B26" w14:textId="77777777" w:rsidTr="00617B3E">
        <w:tc>
          <w:tcPr>
            <w:tcW w:w="1588" w:type="dxa"/>
            <w:shd w:val="clear" w:color="auto" w:fill="auto"/>
          </w:tcPr>
          <w:p w14:paraId="272E25FD" w14:textId="77777777" w:rsidR="003B5845" w:rsidRPr="00634625" w:rsidRDefault="003B5845" w:rsidP="00617B3E">
            <w:pPr>
              <w:pStyle w:val="SmallStandard"/>
            </w:pPr>
            <w:r>
              <w:t>VecContent</w:t>
            </w:r>
          </w:p>
        </w:tc>
        <w:tc>
          <w:tcPr>
            <w:tcW w:w="708" w:type="dxa"/>
            <w:shd w:val="clear" w:color="auto" w:fill="auto"/>
          </w:tcPr>
          <w:p w14:paraId="30741DD3" w14:textId="77777777" w:rsidR="003B5845" w:rsidRPr="00D331EF" w:rsidRDefault="003B5845" w:rsidP="00617B3E">
            <w:pPr>
              <w:pStyle w:val="SmallStandard"/>
            </w:pPr>
            <w:r w:rsidRPr="00D01517">
              <w:t>1</w:t>
            </w:r>
          </w:p>
        </w:tc>
        <w:tc>
          <w:tcPr>
            <w:tcW w:w="1560" w:type="dxa"/>
            <w:shd w:val="clear" w:color="auto" w:fill="auto"/>
          </w:tcPr>
          <w:p w14:paraId="71A8E2FE" w14:textId="77777777" w:rsidR="003B5845" w:rsidRPr="00132C43" w:rsidRDefault="003B5845" w:rsidP="00617B3E">
            <w:pPr>
              <w:pStyle w:val="SmallStandard"/>
            </w:pPr>
            <w:r>
              <w:t>unit</w:t>
            </w:r>
          </w:p>
        </w:tc>
        <w:tc>
          <w:tcPr>
            <w:tcW w:w="708" w:type="dxa"/>
            <w:shd w:val="clear" w:color="auto" w:fill="auto"/>
          </w:tcPr>
          <w:p w14:paraId="77192514" w14:textId="77777777" w:rsidR="003B5845" w:rsidRPr="00D331EF" w:rsidRDefault="003B5845" w:rsidP="00617B3E">
            <w:pPr>
              <w:pStyle w:val="SmallStandard"/>
            </w:pPr>
            <w:r w:rsidRPr="00D01517">
              <w:t>0..*</w:t>
            </w:r>
          </w:p>
        </w:tc>
        <w:tc>
          <w:tcPr>
            <w:tcW w:w="567" w:type="dxa"/>
            <w:shd w:val="clear" w:color="auto" w:fill="auto"/>
          </w:tcPr>
          <w:p w14:paraId="1AB06562" w14:textId="77777777" w:rsidR="003B5845" w:rsidRDefault="003B5845" w:rsidP="00617B3E">
            <w:pPr>
              <w:pStyle w:val="SmallStandard"/>
            </w:pPr>
            <w:r>
              <w:t>Y</w:t>
            </w:r>
          </w:p>
        </w:tc>
        <w:tc>
          <w:tcPr>
            <w:tcW w:w="3969" w:type="dxa"/>
            <w:shd w:val="clear" w:color="auto" w:fill="auto"/>
          </w:tcPr>
          <w:p w14:paraId="7C2E107A" w14:textId="77777777" w:rsidR="003B5845" w:rsidRDefault="003B5845" w:rsidP="00617B3E">
            <w:pPr>
              <w:pStyle w:val="SmallStandard"/>
            </w:pPr>
            <w:r w:rsidRPr="00491287">
              <w:t xml:space="preserve">Specifies the Units used in the VEC-file. </w:t>
            </w:r>
          </w:p>
        </w:tc>
      </w:tr>
      <w:tr w:rsidR="003B5845" w:rsidRPr="00CC6307" w14:paraId="33A8AF04" w14:textId="77777777" w:rsidTr="00617B3E">
        <w:tc>
          <w:tcPr>
            <w:tcW w:w="1588" w:type="dxa"/>
            <w:shd w:val="clear" w:color="auto" w:fill="auto"/>
          </w:tcPr>
          <w:p w14:paraId="0C8D39FA" w14:textId="77777777" w:rsidR="003B5845" w:rsidRPr="00634625" w:rsidRDefault="003B5845" w:rsidP="00617B3E">
            <w:pPr>
              <w:pStyle w:val="SmallStandard"/>
            </w:pPr>
            <w:r>
              <w:t>BuildingBlockSpecification3D</w:t>
            </w:r>
          </w:p>
        </w:tc>
        <w:tc>
          <w:tcPr>
            <w:tcW w:w="708" w:type="dxa"/>
            <w:shd w:val="clear" w:color="auto" w:fill="auto"/>
          </w:tcPr>
          <w:p w14:paraId="20F5F600" w14:textId="77777777" w:rsidR="003B5845" w:rsidRPr="00D331EF" w:rsidRDefault="003B5845" w:rsidP="00617B3E">
            <w:pPr>
              <w:pStyle w:val="SmallStandard"/>
            </w:pPr>
            <w:r w:rsidRPr="00D01517">
              <w:t>0..*</w:t>
            </w:r>
          </w:p>
        </w:tc>
        <w:tc>
          <w:tcPr>
            <w:tcW w:w="1560" w:type="dxa"/>
            <w:shd w:val="clear" w:color="auto" w:fill="auto"/>
          </w:tcPr>
          <w:p w14:paraId="16EB3119" w14:textId="77777777" w:rsidR="003B5845" w:rsidRPr="00132C43" w:rsidRDefault="003B5845" w:rsidP="00617B3E">
            <w:pPr>
              <w:pStyle w:val="SmallStandard"/>
            </w:pPr>
            <w:r>
              <w:t>baseUnit</w:t>
            </w:r>
          </w:p>
        </w:tc>
        <w:tc>
          <w:tcPr>
            <w:tcW w:w="708" w:type="dxa"/>
            <w:shd w:val="clear" w:color="auto" w:fill="auto"/>
          </w:tcPr>
          <w:p w14:paraId="57C7506A" w14:textId="77777777" w:rsidR="003B5845" w:rsidRPr="00D331EF" w:rsidRDefault="003B5845" w:rsidP="00617B3E">
            <w:pPr>
              <w:pStyle w:val="SmallStandard"/>
            </w:pPr>
            <w:r w:rsidRPr="00D01517">
              <w:t>1</w:t>
            </w:r>
          </w:p>
        </w:tc>
        <w:tc>
          <w:tcPr>
            <w:tcW w:w="567" w:type="dxa"/>
            <w:shd w:val="clear" w:color="auto" w:fill="auto"/>
          </w:tcPr>
          <w:p w14:paraId="1464E587" w14:textId="77777777" w:rsidR="003B5845" w:rsidRPr="00D331EF" w:rsidRDefault="003B5845" w:rsidP="00617B3E">
            <w:pPr>
              <w:pStyle w:val="SmallStandard"/>
            </w:pPr>
            <w:r>
              <w:t>N</w:t>
            </w:r>
          </w:p>
        </w:tc>
        <w:tc>
          <w:tcPr>
            <w:tcW w:w="3969" w:type="dxa"/>
            <w:shd w:val="clear" w:color="auto" w:fill="auto"/>
          </w:tcPr>
          <w:p w14:paraId="7DC6188C" w14:textId="77777777" w:rsidR="003B5845" w:rsidRPr="004A00BD" w:rsidRDefault="003B5845" w:rsidP="00617B3E">
            <w:pPr>
              <w:rPr>
                <w:sz w:val="22"/>
              </w:rPr>
            </w:pPr>
          </w:p>
        </w:tc>
      </w:tr>
      <w:tr w:rsidR="003B5845" w:rsidRPr="00CC6307" w14:paraId="63CF1406" w14:textId="77777777" w:rsidTr="00617B3E">
        <w:tc>
          <w:tcPr>
            <w:tcW w:w="1588" w:type="dxa"/>
            <w:shd w:val="clear" w:color="auto" w:fill="auto"/>
          </w:tcPr>
          <w:p w14:paraId="694F058A" w14:textId="77777777" w:rsidR="003B5845" w:rsidRPr="00634625" w:rsidRDefault="003B5845" w:rsidP="00617B3E">
            <w:pPr>
              <w:pStyle w:val="SmallStandard"/>
            </w:pPr>
            <w:r>
              <w:lastRenderedPageBreak/>
              <w:t>LocalGeometrySpecification</w:t>
            </w:r>
          </w:p>
        </w:tc>
        <w:tc>
          <w:tcPr>
            <w:tcW w:w="708" w:type="dxa"/>
            <w:shd w:val="clear" w:color="auto" w:fill="auto"/>
          </w:tcPr>
          <w:p w14:paraId="17947E37" w14:textId="77777777" w:rsidR="003B5845" w:rsidRPr="004A00BD" w:rsidRDefault="003B5845" w:rsidP="00617B3E">
            <w:pPr>
              <w:rPr>
                <w:sz w:val="22"/>
              </w:rPr>
            </w:pPr>
          </w:p>
        </w:tc>
        <w:tc>
          <w:tcPr>
            <w:tcW w:w="1560" w:type="dxa"/>
            <w:shd w:val="clear" w:color="auto" w:fill="auto"/>
          </w:tcPr>
          <w:p w14:paraId="36BAB9DB" w14:textId="77777777" w:rsidR="003B5845" w:rsidRPr="00132C43" w:rsidRDefault="003B5845" w:rsidP="00617B3E">
            <w:pPr>
              <w:pStyle w:val="SmallStandard"/>
            </w:pPr>
            <w:r>
              <w:t>baseUnit</w:t>
            </w:r>
          </w:p>
        </w:tc>
        <w:tc>
          <w:tcPr>
            <w:tcW w:w="708" w:type="dxa"/>
            <w:shd w:val="clear" w:color="auto" w:fill="auto"/>
          </w:tcPr>
          <w:p w14:paraId="3478D10A" w14:textId="77777777" w:rsidR="003B5845" w:rsidRPr="00D331EF" w:rsidRDefault="003B5845" w:rsidP="00617B3E">
            <w:pPr>
              <w:pStyle w:val="SmallStandard"/>
            </w:pPr>
            <w:r w:rsidRPr="00D01517">
              <w:t>1</w:t>
            </w:r>
          </w:p>
        </w:tc>
        <w:tc>
          <w:tcPr>
            <w:tcW w:w="567" w:type="dxa"/>
            <w:shd w:val="clear" w:color="auto" w:fill="auto"/>
          </w:tcPr>
          <w:p w14:paraId="19F8353E" w14:textId="77777777" w:rsidR="003B5845" w:rsidRPr="00D331EF" w:rsidRDefault="003B5845" w:rsidP="00617B3E">
            <w:pPr>
              <w:pStyle w:val="SmallStandard"/>
            </w:pPr>
            <w:r>
              <w:t>N</w:t>
            </w:r>
          </w:p>
        </w:tc>
        <w:tc>
          <w:tcPr>
            <w:tcW w:w="3969" w:type="dxa"/>
            <w:shd w:val="clear" w:color="auto" w:fill="auto"/>
          </w:tcPr>
          <w:p w14:paraId="621F3F5F"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CC6307" w14:paraId="61A9E069" w14:textId="77777777" w:rsidTr="00617B3E">
        <w:tc>
          <w:tcPr>
            <w:tcW w:w="1588" w:type="dxa"/>
            <w:shd w:val="clear" w:color="auto" w:fill="auto"/>
          </w:tcPr>
          <w:p w14:paraId="1A401554" w14:textId="77777777" w:rsidR="003B5845" w:rsidRPr="00634625" w:rsidRDefault="003B5845" w:rsidP="00617B3E">
            <w:pPr>
              <w:pStyle w:val="SmallStandard"/>
            </w:pPr>
            <w:r>
              <w:t>BuildingBlockSpecification2D</w:t>
            </w:r>
          </w:p>
        </w:tc>
        <w:tc>
          <w:tcPr>
            <w:tcW w:w="708" w:type="dxa"/>
            <w:shd w:val="clear" w:color="auto" w:fill="auto"/>
          </w:tcPr>
          <w:p w14:paraId="277F079E" w14:textId="77777777" w:rsidR="003B5845" w:rsidRPr="00D331EF" w:rsidRDefault="003B5845" w:rsidP="00617B3E">
            <w:pPr>
              <w:pStyle w:val="SmallStandard"/>
            </w:pPr>
            <w:r w:rsidRPr="00D01517">
              <w:t>0..*</w:t>
            </w:r>
          </w:p>
        </w:tc>
        <w:tc>
          <w:tcPr>
            <w:tcW w:w="1560" w:type="dxa"/>
            <w:shd w:val="clear" w:color="auto" w:fill="auto"/>
          </w:tcPr>
          <w:p w14:paraId="4F53F28B" w14:textId="77777777" w:rsidR="003B5845" w:rsidRPr="00132C43" w:rsidRDefault="003B5845" w:rsidP="00617B3E">
            <w:pPr>
              <w:pStyle w:val="SmallStandard"/>
            </w:pPr>
            <w:r>
              <w:t>baseUnit</w:t>
            </w:r>
          </w:p>
        </w:tc>
        <w:tc>
          <w:tcPr>
            <w:tcW w:w="708" w:type="dxa"/>
            <w:shd w:val="clear" w:color="auto" w:fill="auto"/>
          </w:tcPr>
          <w:p w14:paraId="628C9689" w14:textId="77777777" w:rsidR="003B5845" w:rsidRPr="00D331EF" w:rsidRDefault="003B5845" w:rsidP="00617B3E">
            <w:pPr>
              <w:pStyle w:val="SmallStandard"/>
            </w:pPr>
            <w:r w:rsidRPr="00D01517">
              <w:t>1</w:t>
            </w:r>
          </w:p>
        </w:tc>
        <w:tc>
          <w:tcPr>
            <w:tcW w:w="567" w:type="dxa"/>
            <w:shd w:val="clear" w:color="auto" w:fill="auto"/>
          </w:tcPr>
          <w:p w14:paraId="4677F005" w14:textId="77777777" w:rsidR="003B5845" w:rsidRPr="00D331EF" w:rsidRDefault="003B5845" w:rsidP="00617B3E">
            <w:pPr>
              <w:pStyle w:val="SmallStandard"/>
            </w:pPr>
            <w:r>
              <w:t>N</w:t>
            </w:r>
          </w:p>
        </w:tc>
        <w:tc>
          <w:tcPr>
            <w:tcW w:w="3969" w:type="dxa"/>
            <w:shd w:val="clear" w:color="auto" w:fill="auto"/>
          </w:tcPr>
          <w:p w14:paraId="023FB907" w14:textId="77777777" w:rsidR="003B5845" w:rsidRPr="004A00BD" w:rsidRDefault="003B5845" w:rsidP="00617B3E">
            <w:pPr>
              <w:rPr>
                <w:sz w:val="22"/>
              </w:rPr>
            </w:pPr>
          </w:p>
        </w:tc>
      </w:tr>
      <w:tr w:rsidR="003B5845" w:rsidRPr="004A00BD" w14:paraId="4FCF0BFB" w14:textId="77777777" w:rsidTr="00617B3E">
        <w:tc>
          <w:tcPr>
            <w:tcW w:w="1588" w:type="dxa"/>
            <w:shd w:val="clear" w:color="auto" w:fill="auto"/>
          </w:tcPr>
          <w:p w14:paraId="4D13160E" w14:textId="77777777" w:rsidR="003B5845" w:rsidRPr="00634625" w:rsidRDefault="003B5845" w:rsidP="00617B3E">
            <w:pPr>
              <w:pStyle w:val="SmallStandard"/>
            </w:pPr>
            <w:r>
              <w:t>CompositeUnit</w:t>
            </w:r>
          </w:p>
        </w:tc>
        <w:tc>
          <w:tcPr>
            <w:tcW w:w="708" w:type="dxa"/>
            <w:shd w:val="clear" w:color="auto" w:fill="auto"/>
          </w:tcPr>
          <w:p w14:paraId="7041F5DE" w14:textId="77777777" w:rsidR="003B5845" w:rsidRPr="004A00BD" w:rsidRDefault="003B5845" w:rsidP="00617B3E">
            <w:pPr>
              <w:rPr>
                <w:sz w:val="22"/>
              </w:rPr>
            </w:pPr>
          </w:p>
        </w:tc>
        <w:tc>
          <w:tcPr>
            <w:tcW w:w="1560" w:type="dxa"/>
            <w:shd w:val="clear" w:color="auto" w:fill="auto"/>
          </w:tcPr>
          <w:p w14:paraId="2D823D3C" w14:textId="77777777" w:rsidR="003B5845" w:rsidRPr="00132C43" w:rsidRDefault="003B5845" w:rsidP="00617B3E">
            <w:pPr>
              <w:pStyle w:val="SmallStandard"/>
            </w:pPr>
            <w:r>
              <w:t>factors</w:t>
            </w:r>
          </w:p>
        </w:tc>
        <w:tc>
          <w:tcPr>
            <w:tcW w:w="708" w:type="dxa"/>
            <w:shd w:val="clear" w:color="auto" w:fill="auto"/>
          </w:tcPr>
          <w:p w14:paraId="7873FCBD" w14:textId="77777777" w:rsidR="003B5845" w:rsidRPr="00D331EF" w:rsidRDefault="003B5845" w:rsidP="00617B3E">
            <w:pPr>
              <w:pStyle w:val="SmallStandard"/>
            </w:pPr>
            <w:r w:rsidRPr="00D01517">
              <w:t>1..*</w:t>
            </w:r>
          </w:p>
        </w:tc>
        <w:tc>
          <w:tcPr>
            <w:tcW w:w="567" w:type="dxa"/>
            <w:shd w:val="clear" w:color="auto" w:fill="auto"/>
          </w:tcPr>
          <w:p w14:paraId="14B3C59D" w14:textId="77777777" w:rsidR="003B5845" w:rsidRPr="00D331EF" w:rsidRDefault="003B5845" w:rsidP="00617B3E">
            <w:pPr>
              <w:pStyle w:val="SmallStandard"/>
            </w:pPr>
            <w:r>
              <w:t>N</w:t>
            </w:r>
          </w:p>
        </w:tc>
        <w:tc>
          <w:tcPr>
            <w:tcW w:w="3969" w:type="dxa"/>
            <w:shd w:val="clear" w:color="auto" w:fill="auto"/>
          </w:tcPr>
          <w:p w14:paraId="4FB0E1B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r w:rsidR="003B5845" w:rsidRPr="00CC6307" w14:paraId="5D72D1C0" w14:textId="77777777" w:rsidTr="00617B3E">
        <w:tc>
          <w:tcPr>
            <w:tcW w:w="1588" w:type="dxa"/>
            <w:shd w:val="clear" w:color="auto" w:fill="auto"/>
          </w:tcPr>
          <w:p w14:paraId="550B7D5D" w14:textId="77777777" w:rsidR="003B5845" w:rsidRPr="00634625" w:rsidRDefault="003B5845" w:rsidP="00617B3E">
            <w:pPr>
              <w:pStyle w:val="SmallStandard"/>
            </w:pPr>
            <w:r>
              <w:t>Dimension</w:t>
            </w:r>
          </w:p>
        </w:tc>
        <w:tc>
          <w:tcPr>
            <w:tcW w:w="708" w:type="dxa"/>
            <w:shd w:val="clear" w:color="auto" w:fill="auto"/>
          </w:tcPr>
          <w:p w14:paraId="34D5492E" w14:textId="77777777" w:rsidR="003B5845" w:rsidRPr="00D331EF" w:rsidRDefault="003B5845" w:rsidP="00617B3E">
            <w:pPr>
              <w:pStyle w:val="SmallStandard"/>
            </w:pPr>
            <w:r w:rsidRPr="00D01517">
              <w:t>0..*</w:t>
            </w:r>
          </w:p>
        </w:tc>
        <w:tc>
          <w:tcPr>
            <w:tcW w:w="1560" w:type="dxa"/>
            <w:shd w:val="clear" w:color="auto" w:fill="auto"/>
          </w:tcPr>
          <w:p w14:paraId="75652EDE" w14:textId="77777777" w:rsidR="003B5845" w:rsidRPr="00132C43" w:rsidRDefault="003B5845" w:rsidP="00617B3E">
            <w:pPr>
              <w:pStyle w:val="SmallStandard"/>
            </w:pPr>
            <w:r>
              <w:t>unitComponent</w:t>
            </w:r>
          </w:p>
        </w:tc>
        <w:tc>
          <w:tcPr>
            <w:tcW w:w="708" w:type="dxa"/>
            <w:shd w:val="clear" w:color="auto" w:fill="auto"/>
          </w:tcPr>
          <w:p w14:paraId="45C3ED97" w14:textId="77777777" w:rsidR="003B5845" w:rsidRPr="00D331EF" w:rsidRDefault="003B5845" w:rsidP="00617B3E">
            <w:pPr>
              <w:pStyle w:val="SmallStandard"/>
            </w:pPr>
            <w:r w:rsidRPr="00D01517">
              <w:t>1</w:t>
            </w:r>
          </w:p>
        </w:tc>
        <w:tc>
          <w:tcPr>
            <w:tcW w:w="567" w:type="dxa"/>
            <w:shd w:val="clear" w:color="auto" w:fill="auto"/>
          </w:tcPr>
          <w:p w14:paraId="087E85E9" w14:textId="77777777" w:rsidR="003B5845" w:rsidRPr="00D331EF" w:rsidRDefault="003B5845" w:rsidP="00617B3E">
            <w:pPr>
              <w:pStyle w:val="SmallStandard"/>
            </w:pPr>
            <w:r>
              <w:t>N</w:t>
            </w:r>
          </w:p>
        </w:tc>
        <w:tc>
          <w:tcPr>
            <w:tcW w:w="3969" w:type="dxa"/>
            <w:shd w:val="clear" w:color="auto" w:fill="auto"/>
          </w:tcPr>
          <w:p w14:paraId="78E3FD21" w14:textId="77777777" w:rsidR="003B5845" w:rsidRPr="004A00BD" w:rsidRDefault="003B5845" w:rsidP="00617B3E">
            <w:pPr>
              <w:rPr>
                <w:sz w:val="22"/>
              </w:rPr>
            </w:pPr>
          </w:p>
        </w:tc>
      </w:tr>
      <w:tr w:rsidR="003B5845" w:rsidRPr="004A00BD" w14:paraId="70E0CB23" w14:textId="77777777" w:rsidTr="00617B3E">
        <w:tc>
          <w:tcPr>
            <w:tcW w:w="1588" w:type="dxa"/>
            <w:shd w:val="clear" w:color="auto" w:fill="auto"/>
          </w:tcPr>
          <w:p w14:paraId="18E588D8" w14:textId="77777777" w:rsidR="003B5845" w:rsidRPr="00634625" w:rsidRDefault="003B5845" w:rsidP="00617B3E">
            <w:pPr>
              <w:pStyle w:val="SmallStandard"/>
            </w:pPr>
            <w:r>
              <w:t>ValueWithUnit</w:t>
            </w:r>
          </w:p>
        </w:tc>
        <w:tc>
          <w:tcPr>
            <w:tcW w:w="708" w:type="dxa"/>
            <w:shd w:val="clear" w:color="auto" w:fill="auto"/>
          </w:tcPr>
          <w:p w14:paraId="38BF94FF" w14:textId="77777777" w:rsidR="003B5845" w:rsidRPr="00D331EF" w:rsidRDefault="003B5845" w:rsidP="00617B3E">
            <w:pPr>
              <w:pStyle w:val="SmallStandard"/>
            </w:pPr>
            <w:r w:rsidRPr="00D01517">
              <w:t>0..*</w:t>
            </w:r>
          </w:p>
        </w:tc>
        <w:tc>
          <w:tcPr>
            <w:tcW w:w="1560" w:type="dxa"/>
            <w:shd w:val="clear" w:color="auto" w:fill="auto"/>
          </w:tcPr>
          <w:p w14:paraId="28C3BBE7" w14:textId="77777777" w:rsidR="003B5845" w:rsidRPr="00132C43" w:rsidRDefault="003B5845" w:rsidP="00617B3E">
            <w:pPr>
              <w:pStyle w:val="SmallStandard"/>
            </w:pPr>
            <w:r>
              <w:t>unitComponent</w:t>
            </w:r>
          </w:p>
        </w:tc>
        <w:tc>
          <w:tcPr>
            <w:tcW w:w="708" w:type="dxa"/>
            <w:shd w:val="clear" w:color="auto" w:fill="auto"/>
          </w:tcPr>
          <w:p w14:paraId="780C4868" w14:textId="77777777" w:rsidR="003B5845" w:rsidRPr="00D331EF" w:rsidRDefault="003B5845" w:rsidP="00617B3E">
            <w:pPr>
              <w:pStyle w:val="SmallStandard"/>
            </w:pPr>
            <w:r w:rsidRPr="00D01517">
              <w:t>1</w:t>
            </w:r>
          </w:p>
        </w:tc>
        <w:tc>
          <w:tcPr>
            <w:tcW w:w="567" w:type="dxa"/>
            <w:shd w:val="clear" w:color="auto" w:fill="auto"/>
          </w:tcPr>
          <w:p w14:paraId="0A42C687" w14:textId="77777777" w:rsidR="003B5845" w:rsidRPr="00D331EF" w:rsidRDefault="003B5845" w:rsidP="00617B3E">
            <w:pPr>
              <w:pStyle w:val="SmallStandard"/>
            </w:pPr>
            <w:r>
              <w:t>N</w:t>
            </w:r>
          </w:p>
        </w:tc>
        <w:tc>
          <w:tcPr>
            <w:tcW w:w="3969" w:type="dxa"/>
            <w:shd w:val="clear" w:color="auto" w:fill="auto"/>
          </w:tcPr>
          <w:p w14:paraId="3EC6EF8D" w14:textId="77777777" w:rsidR="003B5845" w:rsidRDefault="003B5845" w:rsidP="00617B3E">
            <w:pPr>
              <w:pStyle w:val="SmallStandard"/>
            </w:pPr>
            <w:r w:rsidRPr="00491287">
              <w:t xml:space="preserve">References the unit of the value. </w:t>
            </w:r>
          </w:p>
        </w:tc>
      </w:tr>
    </w:tbl>
    <w:p w14:paraId="7ADDF2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2" w:name="_b85be41965dfa07236d152e35dd47815"/>
      <w:r>
        <w:rPr>
          <w:lang w:val="en-GB"/>
        </w:rPr>
        <w:t>USUnit</w:t>
      </w:r>
      <w:bookmarkEnd w:id="1372"/>
    </w:p>
    <w:p w14:paraId="2FAE05C7" w14:textId="77777777" w:rsidR="003B5845" w:rsidRPr="00A518C2" w:rsidRDefault="003B5845" w:rsidP="003B5845">
      <w:pPr>
        <w:rPr>
          <w:lang w:val="en-GB"/>
        </w:rPr>
      </w:pPr>
      <w:r w:rsidRPr="00A518C2">
        <w:rPr>
          <w:sz w:val="18"/>
          <w:szCs w:val="18"/>
          <w:lang w:val="en-GB"/>
        </w:rPr>
        <w:t>The USUnit class can define quantities in the terms of the US-Unit-System by specifying the corresponding US unit name. The US Unit System is quite similar to the imperial unit system; however, some units are defined slightly different.</w:t>
      </w:r>
    </w:p>
    <w:p w14:paraId="422069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48096E" w14:textId="77777777" w:rsidTr="00617B3E">
        <w:tc>
          <w:tcPr>
            <w:tcW w:w="2013" w:type="dxa"/>
            <w:shd w:val="clear" w:color="auto" w:fill="auto"/>
            <w:tcMar>
              <w:top w:w="28" w:type="dxa"/>
              <w:left w:w="28" w:type="dxa"/>
              <w:bottom w:w="28" w:type="dxa"/>
              <w:right w:w="28" w:type="dxa"/>
            </w:tcMar>
          </w:tcPr>
          <w:p w14:paraId="708D74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AD028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7E2A530F" w14:textId="77777777" w:rsidTr="00617B3E">
        <w:tc>
          <w:tcPr>
            <w:tcW w:w="2013" w:type="dxa"/>
            <w:shd w:val="clear" w:color="auto" w:fill="auto"/>
            <w:tcMar>
              <w:top w:w="28" w:type="dxa"/>
              <w:left w:w="28" w:type="dxa"/>
              <w:bottom w:w="28" w:type="dxa"/>
              <w:right w:w="28" w:type="dxa"/>
            </w:tcMar>
          </w:tcPr>
          <w:p w14:paraId="739EA6E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8772745" w14:textId="77777777" w:rsidR="003B5845" w:rsidRPr="004A00BD" w:rsidRDefault="003B5845" w:rsidP="00617B3E">
            <w:pPr>
              <w:rPr>
                <w:sz w:val="22"/>
              </w:rPr>
            </w:pPr>
          </w:p>
        </w:tc>
      </w:tr>
      <w:tr w:rsidR="003B5845" w:rsidRPr="008359F5" w14:paraId="7FD94F34" w14:textId="77777777" w:rsidTr="00617B3E">
        <w:tc>
          <w:tcPr>
            <w:tcW w:w="2013" w:type="dxa"/>
            <w:shd w:val="clear" w:color="auto" w:fill="auto"/>
            <w:tcMar>
              <w:top w:w="28" w:type="dxa"/>
              <w:left w:w="28" w:type="dxa"/>
              <w:bottom w:w="28" w:type="dxa"/>
              <w:right w:w="28" w:type="dxa"/>
            </w:tcMar>
          </w:tcPr>
          <w:p w14:paraId="38C174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942EEE" w14:textId="77777777" w:rsidR="003B5845" w:rsidRPr="000437C1" w:rsidRDefault="003B5845" w:rsidP="00617B3E">
            <w:pPr>
              <w:pStyle w:val="SmallStandard"/>
            </w:pPr>
            <w:r>
              <w:t>false</w:t>
            </w:r>
          </w:p>
        </w:tc>
      </w:tr>
    </w:tbl>
    <w:p w14:paraId="4EC069B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74120B" w14:textId="77777777" w:rsidTr="00617B3E">
        <w:tc>
          <w:tcPr>
            <w:tcW w:w="2013" w:type="dxa"/>
            <w:shd w:val="clear" w:color="auto" w:fill="auto"/>
            <w:tcMar>
              <w:top w:w="28" w:type="dxa"/>
              <w:left w:w="28" w:type="dxa"/>
              <w:bottom w:w="28" w:type="dxa"/>
              <w:right w:w="28" w:type="dxa"/>
            </w:tcMar>
          </w:tcPr>
          <w:p w14:paraId="46A453A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929A35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6BA4C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9E64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D5057C" w14:textId="77777777" w:rsidTr="00617B3E">
        <w:tc>
          <w:tcPr>
            <w:tcW w:w="2013" w:type="dxa"/>
            <w:shd w:val="clear" w:color="auto" w:fill="auto"/>
            <w:tcMar>
              <w:top w:w="28" w:type="dxa"/>
              <w:left w:w="28" w:type="dxa"/>
              <w:bottom w:w="28" w:type="dxa"/>
              <w:right w:w="28" w:type="dxa"/>
            </w:tcMar>
          </w:tcPr>
          <w:p w14:paraId="67E4F17B" w14:textId="77777777" w:rsidR="003B5845" w:rsidRPr="00620BBE" w:rsidRDefault="003B5845" w:rsidP="00617B3E">
            <w:pPr>
              <w:pStyle w:val="SmallStandard"/>
            </w:pPr>
            <w:r w:rsidRPr="00620BBE">
              <w:t>usUnitName</w:t>
            </w:r>
          </w:p>
        </w:tc>
        <w:tc>
          <w:tcPr>
            <w:tcW w:w="1559" w:type="dxa"/>
            <w:shd w:val="clear" w:color="auto" w:fill="auto"/>
            <w:tcMar>
              <w:top w:w="28" w:type="dxa"/>
              <w:left w:w="28" w:type="dxa"/>
              <w:bottom w:w="28" w:type="dxa"/>
              <w:right w:w="28" w:type="dxa"/>
            </w:tcMar>
          </w:tcPr>
          <w:p w14:paraId="5510F272" w14:textId="77777777" w:rsidR="003B5845" w:rsidRPr="008359F5" w:rsidRDefault="003B5845" w:rsidP="00617B3E">
            <w:pPr>
              <w:pStyle w:val="SmallStandard"/>
            </w:pPr>
            <w:r w:rsidRPr="00D21799">
              <w:t>USUnitName</w:t>
            </w:r>
          </w:p>
        </w:tc>
        <w:tc>
          <w:tcPr>
            <w:tcW w:w="709" w:type="dxa"/>
            <w:shd w:val="clear" w:color="auto" w:fill="auto"/>
            <w:tcMar>
              <w:top w:w="28" w:type="dxa"/>
              <w:left w:w="28" w:type="dxa"/>
              <w:bottom w:w="28" w:type="dxa"/>
              <w:right w:w="28" w:type="dxa"/>
            </w:tcMar>
          </w:tcPr>
          <w:p w14:paraId="0631D57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0D5CAE2" w14:textId="77777777" w:rsidR="003B5845" w:rsidRPr="004A00BD" w:rsidRDefault="003B5845" w:rsidP="00617B3E">
            <w:pPr>
              <w:jc w:val="left"/>
              <w:rPr>
                <w:sz w:val="22"/>
                <w:lang w:val="en-GB"/>
              </w:rPr>
            </w:pPr>
            <w:r w:rsidRPr="004A00BD">
              <w:rPr>
                <w:sz w:val="16"/>
                <w:szCs w:val="16"/>
                <w:lang w:val="en-GB"/>
              </w:rPr>
              <w:t xml:space="preserve">Specifies the name of the </w:t>
            </w:r>
            <w:r w:rsidRPr="004A00BD">
              <w:rPr>
                <w:i/>
                <w:iCs/>
                <w:sz w:val="16"/>
                <w:szCs w:val="16"/>
                <w:lang w:val="en-GB"/>
              </w:rPr>
              <w:t>USUnit</w:t>
            </w:r>
            <w:r w:rsidRPr="004A00BD">
              <w:rPr>
                <w:sz w:val="16"/>
                <w:szCs w:val="16"/>
                <w:lang w:val="en-GB"/>
              </w:rPr>
              <w:t>.</w:t>
            </w:r>
          </w:p>
        </w:tc>
      </w:tr>
    </w:tbl>
    <w:p w14:paraId="5B4047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3" w:name="_f1544467b9f2803233958ceb03a55c31"/>
      <w:r>
        <w:rPr>
          <w:lang w:val="en-GB"/>
        </w:rPr>
        <w:t>ValueRange</w:t>
      </w:r>
      <w:bookmarkEnd w:id="1373"/>
    </w:p>
    <w:p w14:paraId="4C04EBF2" w14:textId="77777777" w:rsidR="003B5845" w:rsidRPr="00A518C2" w:rsidRDefault="003B5845" w:rsidP="003B5845">
      <w:pPr>
        <w:rPr>
          <w:lang w:val="en-GB"/>
        </w:rPr>
      </w:pPr>
      <w:r w:rsidRPr="00A518C2">
        <w:rPr>
          <w:sz w:val="18"/>
          <w:szCs w:val="18"/>
          <w:lang w:val="en-GB"/>
        </w:rPr>
        <w:t>A pair of numerical values representing a value range.</w:t>
      </w:r>
    </w:p>
    <w:p w14:paraId="73DC7D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D0366D" w14:textId="77777777" w:rsidTr="00617B3E">
        <w:tc>
          <w:tcPr>
            <w:tcW w:w="2013" w:type="dxa"/>
            <w:shd w:val="clear" w:color="auto" w:fill="auto"/>
            <w:tcMar>
              <w:top w:w="28" w:type="dxa"/>
              <w:left w:w="28" w:type="dxa"/>
              <w:bottom w:w="28" w:type="dxa"/>
              <w:right w:w="28" w:type="dxa"/>
            </w:tcMar>
          </w:tcPr>
          <w:p w14:paraId="6CD8C7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729BCF"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7FDCC83E" w14:textId="77777777" w:rsidTr="00617B3E">
        <w:tc>
          <w:tcPr>
            <w:tcW w:w="2013" w:type="dxa"/>
            <w:shd w:val="clear" w:color="auto" w:fill="auto"/>
            <w:tcMar>
              <w:top w:w="28" w:type="dxa"/>
              <w:left w:w="28" w:type="dxa"/>
              <w:bottom w:w="28" w:type="dxa"/>
              <w:right w:w="28" w:type="dxa"/>
            </w:tcMar>
          </w:tcPr>
          <w:p w14:paraId="44C4F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8A68A1" w14:textId="77777777" w:rsidR="003B5845" w:rsidRPr="004A00BD" w:rsidRDefault="003B5845" w:rsidP="00617B3E">
            <w:pPr>
              <w:rPr>
                <w:sz w:val="22"/>
              </w:rPr>
            </w:pPr>
          </w:p>
        </w:tc>
      </w:tr>
      <w:tr w:rsidR="003B5845" w:rsidRPr="008359F5" w14:paraId="6D1A4721" w14:textId="77777777" w:rsidTr="00617B3E">
        <w:tc>
          <w:tcPr>
            <w:tcW w:w="2013" w:type="dxa"/>
            <w:shd w:val="clear" w:color="auto" w:fill="auto"/>
            <w:tcMar>
              <w:top w:w="28" w:type="dxa"/>
              <w:left w:w="28" w:type="dxa"/>
              <w:bottom w:w="28" w:type="dxa"/>
              <w:right w:w="28" w:type="dxa"/>
            </w:tcMar>
          </w:tcPr>
          <w:p w14:paraId="53FAF7F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07D243" w14:textId="77777777" w:rsidR="003B5845" w:rsidRPr="000437C1" w:rsidRDefault="003B5845" w:rsidP="00617B3E">
            <w:pPr>
              <w:pStyle w:val="SmallStandard"/>
            </w:pPr>
            <w:r>
              <w:t>false</w:t>
            </w:r>
          </w:p>
        </w:tc>
      </w:tr>
    </w:tbl>
    <w:p w14:paraId="2427A15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6E957C" w14:textId="77777777" w:rsidTr="00617B3E">
        <w:tc>
          <w:tcPr>
            <w:tcW w:w="2013" w:type="dxa"/>
            <w:shd w:val="clear" w:color="auto" w:fill="auto"/>
            <w:tcMar>
              <w:top w:w="28" w:type="dxa"/>
              <w:left w:w="28" w:type="dxa"/>
              <w:bottom w:w="28" w:type="dxa"/>
              <w:right w:w="28" w:type="dxa"/>
            </w:tcMar>
          </w:tcPr>
          <w:p w14:paraId="1F6482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F545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7140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17D5B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56E030" w14:textId="77777777" w:rsidTr="00617B3E">
        <w:tc>
          <w:tcPr>
            <w:tcW w:w="2013" w:type="dxa"/>
            <w:shd w:val="clear" w:color="auto" w:fill="auto"/>
            <w:tcMar>
              <w:top w:w="28" w:type="dxa"/>
              <w:left w:w="28" w:type="dxa"/>
              <w:bottom w:w="28" w:type="dxa"/>
              <w:right w:w="28" w:type="dxa"/>
            </w:tcMar>
          </w:tcPr>
          <w:p w14:paraId="3069A53E" w14:textId="77777777" w:rsidR="003B5845" w:rsidRPr="00620BBE" w:rsidRDefault="003B5845" w:rsidP="00617B3E">
            <w:pPr>
              <w:pStyle w:val="SmallStandard"/>
            </w:pPr>
            <w:r w:rsidRPr="00620BBE">
              <w:t>minimum</w:t>
            </w:r>
          </w:p>
        </w:tc>
        <w:tc>
          <w:tcPr>
            <w:tcW w:w="1559" w:type="dxa"/>
            <w:shd w:val="clear" w:color="auto" w:fill="auto"/>
            <w:tcMar>
              <w:top w:w="28" w:type="dxa"/>
              <w:left w:w="28" w:type="dxa"/>
              <w:bottom w:w="28" w:type="dxa"/>
              <w:right w:w="28" w:type="dxa"/>
            </w:tcMar>
          </w:tcPr>
          <w:p w14:paraId="5FF5044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5B1FF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B4ACD3" w14:textId="77777777" w:rsidR="003B5845" w:rsidRPr="004A00BD" w:rsidRDefault="003B5845" w:rsidP="00617B3E">
            <w:pPr>
              <w:jc w:val="left"/>
              <w:rPr>
                <w:sz w:val="22"/>
                <w:lang w:val="en-GB"/>
              </w:rPr>
            </w:pPr>
            <w:r w:rsidRPr="004A00BD">
              <w:rPr>
                <w:sz w:val="16"/>
                <w:szCs w:val="16"/>
                <w:lang w:val="en-GB"/>
              </w:rPr>
              <w:t>Lower bound of the value range.</w:t>
            </w:r>
          </w:p>
        </w:tc>
      </w:tr>
      <w:tr w:rsidR="003B5845" w:rsidRPr="004A00BD" w14:paraId="0ECC0203" w14:textId="77777777" w:rsidTr="00617B3E">
        <w:tc>
          <w:tcPr>
            <w:tcW w:w="2013" w:type="dxa"/>
            <w:shd w:val="clear" w:color="auto" w:fill="auto"/>
            <w:tcMar>
              <w:top w:w="28" w:type="dxa"/>
              <w:left w:w="28" w:type="dxa"/>
              <w:bottom w:w="28" w:type="dxa"/>
              <w:right w:w="28" w:type="dxa"/>
            </w:tcMar>
          </w:tcPr>
          <w:p w14:paraId="3DE35A7E" w14:textId="77777777" w:rsidR="003B5845" w:rsidRPr="00620BBE" w:rsidRDefault="003B5845" w:rsidP="00617B3E">
            <w:pPr>
              <w:pStyle w:val="SmallStandard"/>
            </w:pPr>
            <w:r w:rsidRPr="00620BBE">
              <w:t>maximum</w:t>
            </w:r>
          </w:p>
        </w:tc>
        <w:tc>
          <w:tcPr>
            <w:tcW w:w="1559" w:type="dxa"/>
            <w:shd w:val="clear" w:color="auto" w:fill="auto"/>
            <w:tcMar>
              <w:top w:w="28" w:type="dxa"/>
              <w:left w:w="28" w:type="dxa"/>
              <w:bottom w:w="28" w:type="dxa"/>
              <w:right w:w="28" w:type="dxa"/>
            </w:tcMar>
          </w:tcPr>
          <w:p w14:paraId="5613716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2F38B1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2C9E92" w14:textId="77777777" w:rsidR="003B5845" w:rsidRPr="004A00BD" w:rsidRDefault="003B5845" w:rsidP="00617B3E">
            <w:pPr>
              <w:jc w:val="left"/>
              <w:rPr>
                <w:sz w:val="22"/>
                <w:lang w:val="en-GB"/>
              </w:rPr>
            </w:pPr>
            <w:r w:rsidRPr="004A00BD">
              <w:rPr>
                <w:sz w:val="16"/>
                <w:szCs w:val="16"/>
                <w:lang w:val="en-GB"/>
              </w:rPr>
              <w:t>Upper bound of the value range.</w:t>
            </w:r>
          </w:p>
        </w:tc>
      </w:tr>
    </w:tbl>
    <w:p w14:paraId="4375DE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4" w:name="_95a6292a53dd08ccd1d396647c835b39"/>
      <w:r>
        <w:rPr>
          <w:lang w:val="en-GB"/>
        </w:rPr>
        <w:t>ValueWithUnit</w:t>
      </w:r>
      <w:bookmarkEnd w:id="1374"/>
    </w:p>
    <w:p w14:paraId="1BED0F95" w14:textId="77777777" w:rsidR="003B5845" w:rsidRPr="00A518C2" w:rsidRDefault="003B5845" w:rsidP="003B5845">
      <w:pPr>
        <w:rPr>
          <w:lang w:val="en-GB"/>
        </w:rPr>
      </w:pPr>
      <w:r w:rsidRPr="00A518C2">
        <w:rPr>
          <w:sz w:val="18"/>
          <w:szCs w:val="18"/>
          <w:lang w:val="en-GB"/>
        </w:rPr>
        <w:t>Abstract class either for a single numerical measure or a range of numerical measures with upper, lower, or upper and lower bounds.</w:t>
      </w:r>
    </w:p>
    <w:p w14:paraId="707B94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FBAE74" w14:textId="77777777" w:rsidTr="00617B3E">
        <w:tc>
          <w:tcPr>
            <w:tcW w:w="2013" w:type="dxa"/>
            <w:shd w:val="clear" w:color="auto" w:fill="auto"/>
            <w:tcMar>
              <w:top w:w="28" w:type="dxa"/>
              <w:left w:w="28" w:type="dxa"/>
              <w:bottom w:w="28" w:type="dxa"/>
              <w:right w:w="28" w:type="dxa"/>
            </w:tcMar>
          </w:tcPr>
          <w:p w14:paraId="4FFB115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D5F3ED" w14:textId="77777777" w:rsidR="003B5845" w:rsidRPr="004A00BD" w:rsidRDefault="003B5845" w:rsidP="00617B3E">
            <w:pPr>
              <w:rPr>
                <w:sz w:val="22"/>
              </w:rPr>
            </w:pPr>
          </w:p>
        </w:tc>
      </w:tr>
      <w:tr w:rsidR="003B5845" w:rsidRPr="008359F5" w14:paraId="742B91D1" w14:textId="77777777" w:rsidTr="00617B3E">
        <w:tc>
          <w:tcPr>
            <w:tcW w:w="2013" w:type="dxa"/>
            <w:shd w:val="clear" w:color="auto" w:fill="auto"/>
            <w:tcMar>
              <w:top w:w="28" w:type="dxa"/>
              <w:left w:w="28" w:type="dxa"/>
              <w:bottom w:w="28" w:type="dxa"/>
              <w:right w:w="28" w:type="dxa"/>
            </w:tcMar>
          </w:tcPr>
          <w:p w14:paraId="29606C96"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332852A" w14:textId="77777777" w:rsidR="003B5845" w:rsidRPr="004A00BD" w:rsidRDefault="003B5845" w:rsidP="00617B3E">
            <w:pPr>
              <w:rPr>
                <w:sz w:val="22"/>
              </w:rPr>
            </w:pPr>
          </w:p>
        </w:tc>
      </w:tr>
      <w:tr w:rsidR="003B5845" w:rsidRPr="008359F5" w14:paraId="447A46E0" w14:textId="77777777" w:rsidTr="00617B3E">
        <w:tc>
          <w:tcPr>
            <w:tcW w:w="2013" w:type="dxa"/>
            <w:shd w:val="clear" w:color="auto" w:fill="auto"/>
            <w:tcMar>
              <w:top w:w="28" w:type="dxa"/>
              <w:left w:w="28" w:type="dxa"/>
              <w:bottom w:w="28" w:type="dxa"/>
              <w:right w:w="28" w:type="dxa"/>
            </w:tcMar>
          </w:tcPr>
          <w:p w14:paraId="4685FE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93A6FF" w14:textId="77777777" w:rsidR="003B5845" w:rsidRPr="000437C1" w:rsidRDefault="003B5845" w:rsidP="00617B3E">
            <w:pPr>
              <w:pStyle w:val="SmallStandard"/>
            </w:pPr>
            <w:r>
              <w:t>true</w:t>
            </w:r>
          </w:p>
        </w:tc>
      </w:tr>
    </w:tbl>
    <w:p w14:paraId="21FDC8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1EB06C" w14:textId="77777777" w:rsidTr="00617B3E">
        <w:tc>
          <w:tcPr>
            <w:tcW w:w="3856" w:type="dxa"/>
            <w:gridSpan w:val="3"/>
            <w:shd w:val="clear" w:color="auto" w:fill="auto"/>
          </w:tcPr>
          <w:p w14:paraId="200A81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7B4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895851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8BFB81" w14:textId="77777777" w:rsidTr="00617B3E">
        <w:tc>
          <w:tcPr>
            <w:tcW w:w="1573" w:type="dxa"/>
            <w:shd w:val="clear" w:color="auto" w:fill="auto"/>
          </w:tcPr>
          <w:p w14:paraId="2362F18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D7CC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D25CD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404C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C353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781A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E813F" w14:textId="77777777" w:rsidTr="00617B3E">
        <w:tc>
          <w:tcPr>
            <w:tcW w:w="1573" w:type="dxa"/>
            <w:shd w:val="clear" w:color="auto" w:fill="auto"/>
          </w:tcPr>
          <w:p w14:paraId="433C3FBB" w14:textId="77777777" w:rsidR="003B5845" w:rsidRPr="00634625" w:rsidRDefault="003B5845" w:rsidP="00617B3E">
            <w:pPr>
              <w:pStyle w:val="SmallStandard"/>
            </w:pPr>
            <w:r>
              <w:t>Unit</w:t>
            </w:r>
          </w:p>
        </w:tc>
        <w:tc>
          <w:tcPr>
            <w:tcW w:w="1574" w:type="dxa"/>
            <w:shd w:val="clear" w:color="auto" w:fill="auto"/>
          </w:tcPr>
          <w:p w14:paraId="7965C7CA" w14:textId="77777777" w:rsidR="003B5845" w:rsidRPr="00132C43" w:rsidRDefault="003B5845" w:rsidP="00617B3E">
            <w:pPr>
              <w:pStyle w:val="SmallStandard"/>
            </w:pPr>
            <w:r>
              <w:t>unitComponent</w:t>
            </w:r>
          </w:p>
        </w:tc>
        <w:tc>
          <w:tcPr>
            <w:tcW w:w="708" w:type="dxa"/>
            <w:shd w:val="clear" w:color="auto" w:fill="auto"/>
          </w:tcPr>
          <w:p w14:paraId="50AE8EF0" w14:textId="77777777" w:rsidR="003B5845" w:rsidRPr="00D331EF" w:rsidRDefault="003B5845" w:rsidP="00617B3E">
            <w:pPr>
              <w:pStyle w:val="SmallStandard"/>
            </w:pPr>
            <w:r w:rsidRPr="00574783">
              <w:t>1</w:t>
            </w:r>
          </w:p>
        </w:tc>
        <w:tc>
          <w:tcPr>
            <w:tcW w:w="709" w:type="dxa"/>
            <w:shd w:val="clear" w:color="auto" w:fill="auto"/>
          </w:tcPr>
          <w:p w14:paraId="53AE5F15" w14:textId="77777777" w:rsidR="003B5845" w:rsidRPr="00D331EF" w:rsidRDefault="003B5845" w:rsidP="00617B3E">
            <w:pPr>
              <w:pStyle w:val="SmallStandard"/>
            </w:pPr>
            <w:r w:rsidRPr="00207506">
              <w:t>0..*</w:t>
            </w:r>
          </w:p>
        </w:tc>
        <w:tc>
          <w:tcPr>
            <w:tcW w:w="567" w:type="dxa"/>
            <w:shd w:val="clear" w:color="auto" w:fill="auto"/>
          </w:tcPr>
          <w:p w14:paraId="638296EC" w14:textId="77777777" w:rsidR="003B5845" w:rsidRPr="00D331EF" w:rsidRDefault="003B5845" w:rsidP="00617B3E">
            <w:pPr>
              <w:pStyle w:val="SmallStandard"/>
            </w:pPr>
            <w:r>
              <w:t>N</w:t>
            </w:r>
          </w:p>
        </w:tc>
        <w:tc>
          <w:tcPr>
            <w:tcW w:w="3969" w:type="dxa"/>
            <w:shd w:val="clear" w:color="auto" w:fill="auto"/>
          </w:tcPr>
          <w:p w14:paraId="23E4C3F6" w14:textId="77777777" w:rsidR="003B5845" w:rsidRDefault="003B5845" w:rsidP="00617B3E">
            <w:pPr>
              <w:pStyle w:val="SmallStandard"/>
            </w:pPr>
            <w:r w:rsidRPr="00491287">
              <w:t xml:space="preserve">References the unit of the value. </w:t>
            </w:r>
          </w:p>
        </w:tc>
      </w:tr>
    </w:tbl>
    <w:p w14:paraId="6AF10F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5" w:name="_45cd010aa44242c3cb75d332afca45d8"/>
      <w:r w:rsidRPr="005254F8">
        <w:rPr>
          <w:lang w:val="en-GB"/>
        </w:rPr>
        <w:t>ColorReferenceSystem</w:t>
      </w:r>
      <w:bookmarkEnd w:id="1375"/>
    </w:p>
    <w:p w14:paraId="3CE4C667" w14:textId="77777777" w:rsidR="003B5845" w:rsidRPr="00A518C2" w:rsidRDefault="003B5845" w:rsidP="003B5845">
      <w:pPr>
        <w:rPr>
          <w:lang w:val="en-GB"/>
        </w:rPr>
      </w:pPr>
      <w:r w:rsidRPr="00A518C2">
        <w:rPr>
          <w:sz w:val="18"/>
          <w:szCs w:val="18"/>
          <w:lang w:val="en-GB"/>
        </w:rPr>
        <w:t>Defines the literals that shall be used for specific color reference systems.</w:t>
      </w:r>
    </w:p>
    <w:p w14:paraId="2F9C3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D20B2" w14:textId="77777777" w:rsidTr="00617B3E">
        <w:tc>
          <w:tcPr>
            <w:tcW w:w="2013" w:type="dxa"/>
            <w:shd w:val="clear" w:color="auto" w:fill="auto"/>
            <w:tcMar>
              <w:top w:w="28" w:type="dxa"/>
              <w:left w:w="28" w:type="dxa"/>
              <w:bottom w:w="28" w:type="dxa"/>
              <w:right w:w="28" w:type="dxa"/>
            </w:tcMar>
          </w:tcPr>
          <w:p w14:paraId="170C30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9F514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DC57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69B1C67" w14:textId="77777777" w:rsidTr="00617B3E">
        <w:tc>
          <w:tcPr>
            <w:tcW w:w="2013" w:type="dxa"/>
            <w:shd w:val="clear" w:color="auto" w:fill="auto"/>
            <w:tcMar>
              <w:top w:w="28" w:type="dxa"/>
              <w:left w:w="28" w:type="dxa"/>
              <w:bottom w:w="28" w:type="dxa"/>
              <w:right w:w="28" w:type="dxa"/>
            </w:tcMar>
          </w:tcPr>
          <w:p w14:paraId="1C04A0C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899EE2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5331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AB04FC" w14:textId="77777777" w:rsidTr="00617B3E">
        <w:tc>
          <w:tcPr>
            <w:tcW w:w="2013" w:type="dxa"/>
            <w:shd w:val="clear" w:color="auto" w:fill="auto"/>
            <w:tcMar>
              <w:top w:w="28" w:type="dxa"/>
              <w:left w:w="28" w:type="dxa"/>
              <w:bottom w:w="28" w:type="dxa"/>
              <w:right w:w="28" w:type="dxa"/>
            </w:tcMar>
          </w:tcPr>
          <w:p w14:paraId="479D690B" w14:textId="77777777" w:rsidR="003B5845" w:rsidRPr="009F5D54" w:rsidRDefault="003B5845" w:rsidP="00617B3E">
            <w:pPr>
              <w:pStyle w:val="SmallStandard"/>
            </w:pPr>
            <w:r w:rsidRPr="009F5D54">
              <w:t>IEC 60757</w:t>
            </w:r>
          </w:p>
        </w:tc>
        <w:tc>
          <w:tcPr>
            <w:tcW w:w="283" w:type="dxa"/>
            <w:shd w:val="clear" w:color="auto" w:fill="auto"/>
          </w:tcPr>
          <w:p w14:paraId="7CD3AB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6FEB84" w14:textId="77777777" w:rsidR="003B5845" w:rsidRPr="004A00BD" w:rsidRDefault="003B5845" w:rsidP="00617B3E">
            <w:pPr>
              <w:jc w:val="left"/>
              <w:rPr>
                <w:sz w:val="22"/>
                <w:lang w:val="en-GB"/>
              </w:rPr>
            </w:pPr>
            <w:r w:rsidRPr="004A00BD">
              <w:rPr>
                <w:sz w:val="16"/>
                <w:szCs w:val="16"/>
                <w:lang w:val="en-GB"/>
              </w:rPr>
              <w:t>The literal shall be used for the IEC 60757 "Electrotechnical engineering; code for designation of colours"</w:t>
            </w:r>
          </w:p>
        </w:tc>
      </w:tr>
      <w:tr w:rsidR="003B5845" w:rsidRPr="00CC6307" w14:paraId="4650BE18" w14:textId="77777777" w:rsidTr="00617B3E">
        <w:tc>
          <w:tcPr>
            <w:tcW w:w="2013" w:type="dxa"/>
            <w:shd w:val="clear" w:color="auto" w:fill="auto"/>
            <w:tcMar>
              <w:top w:w="28" w:type="dxa"/>
              <w:left w:w="28" w:type="dxa"/>
              <w:bottom w:w="28" w:type="dxa"/>
              <w:right w:w="28" w:type="dxa"/>
            </w:tcMar>
          </w:tcPr>
          <w:p w14:paraId="32EB362D" w14:textId="77777777" w:rsidR="003B5845" w:rsidRPr="009F5D54" w:rsidRDefault="003B5845" w:rsidP="00617B3E">
            <w:pPr>
              <w:pStyle w:val="SmallStandard"/>
            </w:pPr>
            <w:r w:rsidRPr="009F5D54">
              <w:t>RAL</w:t>
            </w:r>
          </w:p>
        </w:tc>
        <w:tc>
          <w:tcPr>
            <w:tcW w:w="283" w:type="dxa"/>
            <w:shd w:val="clear" w:color="auto" w:fill="auto"/>
          </w:tcPr>
          <w:p w14:paraId="048A35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2562EB" w14:textId="77777777" w:rsidR="003B5845" w:rsidRPr="004A00BD" w:rsidRDefault="003B5845" w:rsidP="00617B3E">
            <w:pPr>
              <w:rPr>
                <w:sz w:val="22"/>
              </w:rPr>
            </w:pPr>
          </w:p>
        </w:tc>
      </w:tr>
      <w:tr w:rsidR="003B5845" w:rsidRPr="00CC6307" w14:paraId="1526D0C6" w14:textId="77777777" w:rsidTr="00617B3E">
        <w:tc>
          <w:tcPr>
            <w:tcW w:w="2013" w:type="dxa"/>
            <w:shd w:val="clear" w:color="auto" w:fill="auto"/>
            <w:tcMar>
              <w:top w:w="28" w:type="dxa"/>
              <w:left w:w="28" w:type="dxa"/>
              <w:bottom w:w="28" w:type="dxa"/>
              <w:right w:w="28" w:type="dxa"/>
            </w:tcMar>
          </w:tcPr>
          <w:p w14:paraId="229967B3" w14:textId="77777777" w:rsidR="003B5845" w:rsidRPr="009F5D54" w:rsidRDefault="003B5845" w:rsidP="00617B3E">
            <w:pPr>
              <w:pStyle w:val="SmallStandard"/>
            </w:pPr>
            <w:r w:rsidRPr="009F5D54">
              <w:t>RGB</w:t>
            </w:r>
          </w:p>
        </w:tc>
        <w:tc>
          <w:tcPr>
            <w:tcW w:w="283" w:type="dxa"/>
            <w:shd w:val="clear" w:color="auto" w:fill="auto"/>
          </w:tcPr>
          <w:p w14:paraId="722C14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23B6C1" w14:textId="77777777" w:rsidR="003B5845" w:rsidRPr="004A00BD" w:rsidRDefault="003B5845" w:rsidP="00617B3E">
            <w:pPr>
              <w:rPr>
                <w:sz w:val="22"/>
              </w:rPr>
            </w:pPr>
          </w:p>
        </w:tc>
      </w:tr>
    </w:tbl>
    <w:p w14:paraId="0D23FA6C" w14:textId="77777777" w:rsidR="003B5845" w:rsidRDefault="003B5845" w:rsidP="003B5845">
      <w:pPr>
        <w:pStyle w:val="SmallStandard"/>
      </w:pPr>
    </w:p>
    <w:p w14:paraId="384AC77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6" w:name="_15a1bf34240df6f850e7f305c6b00fd8"/>
      <w:r w:rsidRPr="005254F8">
        <w:rPr>
          <w:lang w:val="en-GB"/>
        </w:rPr>
        <w:t>IECPrefix</w:t>
      </w:r>
      <w:bookmarkEnd w:id="1376"/>
    </w:p>
    <w:p w14:paraId="27D21B76" w14:textId="77777777" w:rsidR="003B5845" w:rsidRPr="00A518C2" w:rsidRDefault="003B5845" w:rsidP="003B5845">
      <w:pPr>
        <w:rPr>
          <w:lang w:val="en-GB"/>
        </w:rPr>
      </w:pPr>
      <w:r w:rsidRPr="00A518C2">
        <w:rPr>
          <w:sz w:val="18"/>
          <w:szCs w:val="18"/>
          <w:lang w:val="en-GB"/>
        </w:rPr>
        <w:t>Enumeration for the definition of IEC unit prefixes.</w:t>
      </w:r>
    </w:p>
    <w:p w14:paraId="427436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C402F" w14:textId="77777777" w:rsidTr="00617B3E">
        <w:tc>
          <w:tcPr>
            <w:tcW w:w="2013" w:type="dxa"/>
            <w:shd w:val="clear" w:color="auto" w:fill="auto"/>
            <w:tcMar>
              <w:top w:w="28" w:type="dxa"/>
              <w:left w:w="28" w:type="dxa"/>
              <w:bottom w:w="28" w:type="dxa"/>
              <w:right w:w="28" w:type="dxa"/>
            </w:tcMar>
          </w:tcPr>
          <w:p w14:paraId="7F5945D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D963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C714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B1C3D1" w14:textId="77777777" w:rsidTr="00617B3E">
        <w:tc>
          <w:tcPr>
            <w:tcW w:w="2013" w:type="dxa"/>
            <w:shd w:val="clear" w:color="auto" w:fill="auto"/>
            <w:tcMar>
              <w:top w:w="28" w:type="dxa"/>
              <w:left w:w="28" w:type="dxa"/>
              <w:bottom w:w="28" w:type="dxa"/>
              <w:right w:w="28" w:type="dxa"/>
            </w:tcMar>
          </w:tcPr>
          <w:p w14:paraId="426A730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8CAB4A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38007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649604" w14:textId="77777777" w:rsidTr="00617B3E">
        <w:tc>
          <w:tcPr>
            <w:tcW w:w="2013" w:type="dxa"/>
            <w:shd w:val="clear" w:color="auto" w:fill="auto"/>
            <w:tcMar>
              <w:top w:w="28" w:type="dxa"/>
              <w:left w:w="28" w:type="dxa"/>
              <w:bottom w:w="28" w:type="dxa"/>
              <w:right w:w="28" w:type="dxa"/>
            </w:tcMar>
          </w:tcPr>
          <w:p w14:paraId="5BB20D54" w14:textId="77777777" w:rsidR="003B5845" w:rsidRPr="009F5D54" w:rsidRDefault="003B5845" w:rsidP="00617B3E">
            <w:pPr>
              <w:pStyle w:val="SmallStandard"/>
            </w:pPr>
            <w:r w:rsidRPr="009F5D54">
              <w:t>Yobi</w:t>
            </w:r>
          </w:p>
        </w:tc>
        <w:tc>
          <w:tcPr>
            <w:tcW w:w="283" w:type="dxa"/>
            <w:shd w:val="clear" w:color="auto" w:fill="auto"/>
          </w:tcPr>
          <w:p w14:paraId="58B638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7BF59" w14:textId="77777777" w:rsidR="003B5845" w:rsidRPr="004A00BD" w:rsidRDefault="003B5845" w:rsidP="00617B3E">
            <w:pPr>
              <w:rPr>
                <w:sz w:val="22"/>
              </w:rPr>
            </w:pPr>
          </w:p>
        </w:tc>
      </w:tr>
      <w:tr w:rsidR="003B5845" w:rsidRPr="00CC6307" w14:paraId="6C0721A4" w14:textId="77777777" w:rsidTr="00617B3E">
        <w:tc>
          <w:tcPr>
            <w:tcW w:w="2013" w:type="dxa"/>
            <w:shd w:val="clear" w:color="auto" w:fill="auto"/>
            <w:tcMar>
              <w:top w:w="28" w:type="dxa"/>
              <w:left w:w="28" w:type="dxa"/>
              <w:bottom w:w="28" w:type="dxa"/>
              <w:right w:w="28" w:type="dxa"/>
            </w:tcMar>
          </w:tcPr>
          <w:p w14:paraId="5CDC0BBE" w14:textId="77777777" w:rsidR="003B5845" w:rsidRPr="009F5D54" w:rsidRDefault="003B5845" w:rsidP="00617B3E">
            <w:pPr>
              <w:pStyle w:val="SmallStandard"/>
            </w:pPr>
            <w:r w:rsidRPr="009F5D54">
              <w:t>Zebi</w:t>
            </w:r>
          </w:p>
        </w:tc>
        <w:tc>
          <w:tcPr>
            <w:tcW w:w="283" w:type="dxa"/>
            <w:shd w:val="clear" w:color="auto" w:fill="auto"/>
          </w:tcPr>
          <w:p w14:paraId="00BB4E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B6632B" w14:textId="77777777" w:rsidR="003B5845" w:rsidRPr="004A00BD" w:rsidRDefault="003B5845" w:rsidP="00617B3E">
            <w:pPr>
              <w:rPr>
                <w:sz w:val="22"/>
              </w:rPr>
            </w:pPr>
          </w:p>
        </w:tc>
      </w:tr>
      <w:tr w:rsidR="003B5845" w:rsidRPr="00CC6307" w14:paraId="71F3DB7B" w14:textId="77777777" w:rsidTr="00617B3E">
        <w:tc>
          <w:tcPr>
            <w:tcW w:w="2013" w:type="dxa"/>
            <w:shd w:val="clear" w:color="auto" w:fill="auto"/>
            <w:tcMar>
              <w:top w:w="28" w:type="dxa"/>
              <w:left w:w="28" w:type="dxa"/>
              <w:bottom w:w="28" w:type="dxa"/>
              <w:right w:w="28" w:type="dxa"/>
            </w:tcMar>
          </w:tcPr>
          <w:p w14:paraId="68A27EAF" w14:textId="77777777" w:rsidR="003B5845" w:rsidRPr="009F5D54" w:rsidRDefault="003B5845" w:rsidP="00617B3E">
            <w:pPr>
              <w:pStyle w:val="SmallStandard"/>
            </w:pPr>
            <w:r w:rsidRPr="009F5D54">
              <w:t>Exbi</w:t>
            </w:r>
          </w:p>
        </w:tc>
        <w:tc>
          <w:tcPr>
            <w:tcW w:w="283" w:type="dxa"/>
            <w:shd w:val="clear" w:color="auto" w:fill="auto"/>
          </w:tcPr>
          <w:p w14:paraId="3CE2E9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286D3E" w14:textId="77777777" w:rsidR="003B5845" w:rsidRPr="004A00BD" w:rsidRDefault="003B5845" w:rsidP="00617B3E">
            <w:pPr>
              <w:rPr>
                <w:sz w:val="22"/>
              </w:rPr>
            </w:pPr>
          </w:p>
        </w:tc>
      </w:tr>
      <w:tr w:rsidR="003B5845" w:rsidRPr="00CC6307" w14:paraId="343484F6" w14:textId="77777777" w:rsidTr="00617B3E">
        <w:tc>
          <w:tcPr>
            <w:tcW w:w="2013" w:type="dxa"/>
            <w:shd w:val="clear" w:color="auto" w:fill="auto"/>
            <w:tcMar>
              <w:top w:w="28" w:type="dxa"/>
              <w:left w:w="28" w:type="dxa"/>
              <w:bottom w:w="28" w:type="dxa"/>
              <w:right w:w="28" w:type="dxa"/>
            </w:tcMar>
          </w:tcPr>
          <w:p w14:paraId="3337F678" w14:textId="77777777" w:rsidR="003B5845" w:rsidRPr="009F5D54" w:rsidRDefault="003B5845" w:rsidP="00617B3E">
            <w:pPr>
              <w:pStyle w:val="SmallStandard"/>
            </w:pPr>
            <w:r w:rsidRPr="009F5D54">
              <w:t>Pebi</w:t>
            </w:r>
          </w:p>
        </w:tc>
        <w:tc>
          <w:tcPr>
            <w:tcW w:w="283" w:type="dxa"/>
            <w:shd w:val="clear" w:color="auto" w:fill="auto"/>
          </w:tcPr>
          <w:p w14:paraId="04F72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5D87EE" w14:textId="77777777" w:rsidR="003B5845" w:rsidRPr="004A00BD" w:rsidRDefault="003B5845" w:rsidP="00617B3E">
            <w:pPr>
              <w:rPr>
                <w:sz w:val="22"/>
              </w:rPr>
            </w:pPr>
          </w:p>
        </w:tc>
      </w:tr>
      <w:tr w:rsidR="003B5845" w:rsidRPr="00CC6307" w14:paraId="1A512EA4" w14:textId="77777777" w:rsidTr="00617B3E">
        <w:tc>
          <w:tcPr>
            <w:tcW w:w="2013" w:type="dxa"/>
            <w:shd w:val="clear" w:color="auto" w:fill="auto"/>
            <w:tcMar>
              <w:top w:w="28" w:type="dxa"/>
              <w:left w:w="28" w:type="dxa"/>
              <w:bottom w:w="28" w:type="dxa"/>
              <w:right w:w="28" w:type="dxa"/>
            </w:tcMar>
          </w:tcPr>
          <w:p w14:paraId="5DDDA07D" w14:textId="77777777" w:rsidR="003B5845" w:rsidRPr="009F5D54" w:rsidRDefault="003B5845" w:rsidP="00617B3E">
            <w:pPr>
              <w:pStyle w:val="SmallStandard"/>
            </w:pPr>
            <w:r w:rsidRPr="009F5D54">
              <w:t>Tebi</w:t>
            </w:r>
          </w:p>
        </w:tc>
        <w:tc>
          <w:tcPr>
            <w:tcW w:w="283" w:type="dxa"/>
            <w:shd w:val="clear" w:color="auto" w:fill="auto"/>
          </w:tcPr>
          <w:p w14:paraId="1A62D4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7BF41F" w14:textId="77777777" w:rsidR="003B5845" w:rsidRPr="004A00BD" w:rsidRDefault="003B5845" w:rsidP="00617B3E">
            <w:pPr>
              <w:rPr>
                <w:sz w:val="22"/>
              </w:rPr>
            </w:pPr>
          </w:p>
        </w:tc>
      </w:tr>
      <w:tr w:rsidR="003B5845" w:rsidRPr="00CC6307" w14:paraId="1EB2FBE7" w14:textId="77777777" w:rsidTr="00617B3E">
        <w:tc>
          <w:tcPr>
            <w:tcW w:w="2013" w:type="dxa"/>
            <w:shd w:val="clear" w:color="auto" w:fill="auto"/>
            <w:tcMar>
              <w:top w:w="28" w:type="dxa"/>
              <w:left w:w="28" w:type="dxa"/>
              <w:bottom w:w="28" w:type="dxa"/>
              <w:right w:w="28" w:type="dxa"/>
            </w:tcMar>
          </w:tcPr>
          <w:p w14:paraId="37771A34" w14:textId="77777777" w:rsidR="003B5845" w:rsidRPr="009F5D54" w:rsidRDefault="003B5845" w:rsidP="00617B3E">
            <w:pPr>
              <w:pStyle w:val="SmallStandard"/>
            </w:pPr>
            <w:r w:rsidRPr="009F5D54">
              <w:t>Gibi</w:t>
            </w:r>
          </w:p>
        </w:tc>
        <w:tc>
          <w:tcPr>
            <w:tcW w:w="283" w:type="dxa"/>
            <w:shd w:val="clear" w:color="auto" w:fill="auto"/>
          </w:tcPr>
          <w:p w14:paraId="6F3501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857A55" w14:textId="77777777" w:rsidR="003B5845" w:rsidRPr="004A00BD" w:rsidRDefault="003B5845" w:rsidP="00617B3E">
            <w:pPr>
              <w:rPr>
                <w:sz w:val="22"/>
              </w:rPr>
            </w:pPr>
          </w:p>
        </w:tc>
      </w:tr>
      <w:tr w:rsidR="003B5845" w:rsidRPr="00CC6307" w14:paraId="7FDDB360" w14:textId="77777777" w:rsidTr="00617B3E">
        <w:tc>
          <w:tcPr>
            <w:tcW w:w="2013" w:type="dxa"/>
            <w:shd w:val="clear" w:color="auto" w:fill="auto"/>
            <w:tcMar>
              <w:top w:w="28" w:type="dxa"/>
              <w:left w:w="28" w:type="dxa"/>
              <w:bottom w:w="28" w:type="dxa"/>
              <w:right w:w="28" w:type="dxa"/>
            </w:tcMar>
          </w:tcPr>
          <w:p w14:paraId="53768B68" w14:textId="77777777" w:rsidR="003B5845" w:rsidRPr="009F5D54" w:rsidRDefault="003B5845" w:rsidP="00617B3E">
            <w:pPr>
              <w:pStyle w:val="SmallStandard"/>
            </w:pPr>
            <w:r w:rsidRPr="009F5D54">
              <w:t>Mebi</w:t>
            </w:r>
          </w:p>
        </w:tc>
        <w:tc>
          <w:tcPr>
            <w:tcW w:w="283" w:type="dxa"/>
            <w:shd w:val="clear" w:color="auto" w:fill="auto"/>
          </w:tcPr>
          <w:p w14:paraId="05CF015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3BB19" w14:textId="77777777" w:rsidR="003B5845" w:rsidRPr="004A00BD" w:rsidRDefault="003B5845" w:rsidP="00617B3E">
            <w:pPr>
              <w:rPr>
                <w:sz w:val="22"/>
              </w:rPr>
            </w:pPr>
          </w:p>
        </w:tc>
      </w:tr>
      <w:tr w:rsidR="003B5845" w:rsidRPr="00CC6307" w14:paraId="2F5DC65A" w14:textId="77777777" w:rsidTr="00617B3E">
        <w:tc>
          <w:tcPr>
            <w:tcW w:w="2013" w:type="dxa"/>
            <w:shd w:val="clear" w:color="auto" w:fill="auto"/>
            <w:tcMar>
              <w:top w:w="28" w:type="dxa"/>
              <w:left w:w="28" w:type="dxa"/>
              <w:bottom w:w="28" w:type="dxa"/>
              <w:right w:w="28" w:type="dxa"/>
            </w:tcMar>
          </w:tcPr>
          <w:p w14:paraId="77376F78" w14:textId="77777777" w:rsidR="003B5845" w:rsidRPr="009F5D54" w:rsidRDefault="003B5845" w:rsidP="00617B3E">
            <w:pPr>
              <w:pStyle w:val="SmallStandard"/>
            </w:pPr>
            <w:r w:rsidRPr="009F5D54">
              <w:t>Kibi</w:t>
            </w:r>
          </w:p>
        </w:tc>
        <w:tc>
          <w:tcPr>
            <w:tcW w:w="283" w:type="dxa"/>
            <w:shd w:val="clear" w:color="auto" w:fill="auto"/>
          </w:tcPr>
          <w:p w14:paraId="24BC4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6442A6" w14:textId="77777777" w:rsidR="003B5845" w:rsidRPr="004A00BD" w:rsidRDefault="003B5845" w:rsidP="00617B3E">
            <w:pPr>
              <w:rPr>
                <w:sz w:val="22"/>
              </w:rPr>
            </w:pPr>
          </w:p>
        </w:tc>
      </w:tr>
    </w:tbl>
    <w:p w14:paraId="3B8F41B0" w14:textId="77777777" w:rsidR="003B5845" w:rsidRDefault="003B5845" w:rsidP="003B5845">
      <w:pPr>
        <w:pStyle w:val="SmallStandard"/>
      </w:pPr>
    </w:p>
    <w:p w14:paraId="01D7D25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377" w:name="_c8d6180a1b7d64e909d07ed7a37b6c3c"/>
      <w:r w:rsidRPr="005254F8">
        <w:rPr>
          <w:lang w:val="en-GB"/>
        </w:rPr>
        <w:t>IECUnitName</w:t>
      </w:r>
      <w:bookmarkEnd w:id="1377"/>
    </w:p>
    <w:p w14:paraId="4FADC998" w14:textId="77777777" w:rsidR="003B5845" w:rsidRPr="00A518C2" w:rsidRDefault="003B5845" w:rsidP="003B5845">
      <w:pPr>
        <w:rPr>
          <w:lang w:val="en-GB"/>
        </w:rPr>
      </w:pPr>
      <w:r w:rsidRPr="00A518C2">
        <w:rPr>
          <w:sz w:val="18"/>
          <w:szCs w:val="18"/>
          <w:lang w:val="en-GB"/>
        </w:rPr>
        <w:t>Enumeration for the definition of IEC unit names.</w:t>
      </w:r>
    </w:p>
    <w:p w14:paraId="591BB2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098031" w14:textId="77777777" w:rsidTr="00617B3E">
        <w:tc>
          <w:tcPr>
            <w:tcW w:w="2013" w:type="dxa"/>
            <w:shd w:val="clear" w:color="auto" w:fill="auto"/>
            <w:tcMar>
              <w:top w:w="28" w:type="dxa"/>
              <w:left w:w="28" w:type="dxa"/>
              <w:bottom w:w="28" w:type="dxa"/>
              <w:right w:w="28" w:type="dxa"/>
            </w:tcMar>
          </w:tcPr>
          <w:p w14:paraId="169E80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B58DB0"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88796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28237D" w14:textId="77777777" w:rsidTr="00617B3E">
        <w:tc>
          <w:tcPr>
            <w:tcW w:w="2013" w:type="dxa"/>
            <w:shd w:val="clear" w:color="auto" w:fill="auto"/>
            <w:tcMar>
              <w:top w:w="28" w:type="dxa"/>
              <w:left w:w="28" w:type="dxa"/>
              <w:bottom w:w="28" w:type="dxa"/>
              <w:right w:w="28" w:type="dxa"/>
            </w:tcMar>
          </w:tcPr>
          <w:p w14:paraId="04B1A08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6905C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0FAB3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55E80F1" w14:textId="77777777" w:rsidTr="00617B3E">
        <w:tc>
          <w:tcPr>
            <w:tcW w:w="2013" w:type="dxa"/>
            <w:shd w:val="clear" w:color="auto" w:fill="auto"/>
            <w:tcMar>
              <w:top w:w="28" w:type="dxa"/>
              <w:left w:w="28" w:type="dxa"/>
              <w:bottom w:w="28" w:type="dxa"/>
              <w:right w:w="28" w:type="dxa"/>
            </w:tcMar>
          </w:tcPr>
          <w:p w14:paraId="3BE64954" w14:textId="77777777" w:rsidR="003B5845" w:rsidRPr="009F5D54" w:rsidRDefault="003B5845" w:rsidP="00617B3E">
            <w:pPr>
              <w:pStyle w:val="SmallStandard"/>
            </w:pPr>
            <w:r w:rsidRPr="009F5D54">
              <w:t>Bit</w:t>
            </w:r>
          </w:p>
        </w:tc>
        <w:tc>
          <w:tcPr>
            <w:tcW w:w="283" w:type="dxa"/>
            <w:shd w:val="clear" w:color="auto" w:fill="auto"/>
          </w:tcPr>
          <w:p w14:paraId="0C97E9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F78963" w14:textId="77777777" w:rsidR="003B5845" w:rsidRPr="004A00BD" w:rsidRDefault="003B5845" w:rsidP="00617B3E">
            <w:pPr>
              <w:rPr>
                <w:sz w:val="22"/>
              </w:rPr>
            </w:pPr>
          </w:p>
        </w:tc>
      </w:tr>
      <w:tr w:rsidR="003B5845" w:rsidRPr="00CC6307" w14:paraId="45F8D6CE" w14:textId="77777777" w:rsidTr="00617B3E">
        <w:tc>
          <w:tcPr>
            <w:tcW w:w="2013" w:type="dxa"/>
            <w:shd w:val="clear" w:color="auto" w:fill="auto"/>
            <w:tcMar>
              <w:top w:w="28" w:type="dxa"/>
              <w:left w:w="28" w:type="dxa"/>
              <w:bottom w:w="28" w:type="dxa"/>
              <w:right w:w="28" w:type="dxa"/>
            </w:tcMar>
          </w:tcPr>
          <w:p w14:paraId="55857F8E" w14:textId="77777777" w:rsidR="003B5845" w:rsidRPr="009F5D54" w:rsidRDefault="003B5845" w:rsidP="00617B3E">
            <w:pPr>
              <w:pStyle w:val="SmallStandard"/>
            </w:pPr>
            <w:r w:rsidRPr="009F5D54">
              <w:t>Byte</w:t>
            </w:r>
          </w:p>
        </w:tc>
        <w:tc>
          <w:tcPr>
            <w:tcW w:w="283" w:type="dxa"/>
            <w:shd w:val="clear" w:color="auto" w:fill="auto"/>
          </w:tcPr>
          <w:p w14:paraId="7D7B5AE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B347A" w14:textId="77777777" w:rsidR="003B5845" w:rsidRPr="004A00BD" w:rsidRDefault="003B5845" w:rsidP="00617B3E">
            <w:pPr>
              <w:rPr>
                <w:sz w:val="22"/>
              </w:rPr>
            </w:pPr>
          </w:p>
        </w:tc>
      </w:tr>
    </w:tbl>
    <w:p w14:paraId="7655764C" w14:textId="77777777" w:rsidR="003B5845" w:rsidRDefault="003B5845" w:rsidP="003B5845">
      <w:pPr>
        <w:pStyle w:val="SmallStandard"/>
      </w:pPr>
    </w:p>
    <w:p w14:paraId="47A84B8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8" w:name="_68287364e47adb499ca43cd06f58e927"/>
      <w:r w:rsidRPr="005254F8">
        <w:rPr>
          <w:lang w:val="en-GB"/>
        </w:rPr>
        <w:t>ImperialUnitName</w:t>
      </w:r>
      <w:bookmarkEnd w:id="1378"/>
    </w:p>
    <w:p w14:paraId="1E674980" w14:textId="77777777" w:rsidR="003B5845" w:rsidRPr="00A518C2" w:rsidRDefault="003B5845" w:rsidP="003B5845">
      <w:pPr>
        <w:rPr>
          <w:lang w:val="en-GB"/>
        </w:rPr>
      </w:pPr>
      <w:r w:rsidRPr="00A518C2">
        <w:rPr>
          <w:sz w:val="18"/>
          <w:szCs w:val="18"/>
          <w:lang w:val="en-GB"/>
        </w:rPr>
        <w:t>Enumeration for the definition of imperial unit names.</w:t>
      </w:r>
    </w:p>
    <w:p w14:paraId="7B7B6E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753A6" w14:textId="77777777" w:rsidTr="00617B3E">
        <w:tc>
          <w:tcPr>
            <w:tcW w:w="2013" w:type="dxa"/>
            <w:shd w:val="clear" w:color="auto" w:fill="auto"/>
            <w:tcMar>
              <w:top w:w="28" w:type="dxa"/>
              <w:left w:w="28" w:type="dxa"/>
              <w:bottom w:w="28" w:type="dxa"/>
              <w:right w:w="28" w:type="dxa"/>
            </w:tcMar>
          </w:tcPr>
          <w:p w14:paraId="495828E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2667C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900B67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A55873" w14:textId="77777777" w:rsidTr="00617B3E">
        <w:tc>
          <w:tcPr>
            <w:tcW w:w="2013" w:type="dxa"/>
            <w:shd w:val="clear" w:color="auto" w:fill="auto"/>
            <w:tcMar>
              <w:top w:w="28" w:type="dxa"/>
              <w:left w:w="28" w:type="dxa"/>
              <w:bottom w:w="28" w:type="dxa"/>
              <w:right w:w="28" w:type="dxa"/>
            </w:tcMar>
          </w:tcPr>
          <w:p w14:paraId="7B63A3D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90DE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8AAF5D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FFB2ED7" w14:textId="77777777" w:rsidTr="00617B3E">
        <w:tc>
          <w:tcPr>
            <w:tcW w:w="2013" w:type="dxa"/>
            <w:shd w:val="clear" w:color="auto" w:fill="auto"/>
            <w:tcMar>
              <w:top w:w="28" w:type="dxa"/>
              <w:left w:w="28" w:type="dxa"/>
              <w:bottom w:w="28" w:type="dxa"/>
              <w:right w:w="28" w:type="dxa"/>
            </w:tcMar>
          </w:tcPr>
          <w:p w14:paraId="7F3F0179" w14:textId="77777777" w:rsidR="003B5845" w:rsidRPr="009F5D54" w:rsidRDefault="003B5845" w:rsidP="00617B3E">
            <w:pPr>
              <w:pStyle w:val="SmallStandard"/>
            </w:pPr>
            <w:r w:rsidRPr="009F5D54">
              <w:t>Thou</w:t>
            </w:r>
          </w:p>
        </w:tc>
        <w:tc>
          <w:tcPr>
            <w:tcW w:w="283" w:type="dxa"/>
            <w:shd w:val="clear" w:color="auto" w:fill="auto"/>
          </w:tcPr>
          <w:p w14:paraId="2F288D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B6E1A4" w14:textId="77777777" w:rsidR="003B5845" w:rsidRPr="004A00BD" w:rsidRDefault="003B5845" w:rsidP="00617B3E">
            <w:pPr>
              <w:rPr>
                <w:sz w:val="22"/>
              </w:rPr>
            </w:pPr>
          </w:p>
        </w:tc>
      </w:tr>
      <w:tr w:rsidR="003B5845" w:rsidRPr="00CC6307" w14:paraId="5C64B6D1" w14:textId="77777777" w:rsidTr="00617B3E">
        <w:tc>
          <w:tcPr>
            <w:tcW w:w="2013" w:type="dxa"/>
            <w:shd w:val="clear" w:color="auto" w:fill="auto"/>
            <w:tcMar>
              <w:top w:w="28" w:type="dxa"/>
              <w:left w:w="28" w:type="dxa"/>
              <w:bottom w:w="28" w:type="dxa"/>
              <w:right w:w="28" w:type="dxa"/>
            </w:tcMar>
          </w:tcPr>
          <w:p w14:paraId="0240B4EB" w14:textId="77777777" w:rsidR="003B5845" w:rsidRPr="009F5D54" w:rsidRDefault="003B5845" w:rsidP="00617B3E">
            <w:pPr>
              <w:pStyle w:val="SmallStandard"/>
            </w:pPr>
            <w:r w:rsidRPr="009F5D54">
              <w:t>Inch</w:t>
            </w:r>
          </w:p>
        </w:tc>
        <w:tc>
          <w:tcPr>
            <w:tcW w:w="283" w:type="dxa"/>
            <w:shd w:val="clear" w:color="auto" w:fill="auto"/>
          </w:tcPr>
          <w:p w14:paraId="07694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0023A7" w14:textId="77777777" w:rsidR="003B5845" w:rsidRPr="004A00BD" w:rsidRDefault="003B5845" w:rsidP="00617B3E">
            <w:pPr>
              <w:rPr>
                <w:sz w:val="22"/>
              </w:rPr>
            </w:pPr>
          </w:p>
        </w:tc>
      </w:tr>
      <w:tr w:rsidR="003B5845" w:rsidRPr="00CC6307" w14:paraId="6C848D46" w14:textId="77777777" w:rsidTr="00617B3E">
        <w:tc>
          <w:tcPr>
            <w:tcW w:w="2013" w:type="dxa"/>
            <w:shd w:val="clear" w:color="auto" w:fill="auto"/>
            <w:tcMar>
              <w:top w:w="28" w:type="dxa"/>
              <w:left w:w="28" w:type="dxa"/>
              <w:bottom w:w="28" w:type="dxa"/>
              <w:right w:w="28" w:type="dxa"/>
            </w:tcMar>
          </w:tcPr>
          <w:p w14:paraId="1EC655E8" w14:textId="77777777" w:rsidR="003B5845" w:rsidRPr="009F5D54" w:rsidRDefault="003B5845" w:rsidP="00617B3E">
            <w:pPr>
              <w:pStyle w:val="SmallStandard"/>
            </w:pPr>
            <w:r w:rsidRPr="009F5D54">
              <w:t>Foot</w:t>
            </w:r>
          </w:p>
        </w:tc>
        <w:tc>
          <w:tcPr>
            <w:tcW w:w="283" w:type="dxa"/>
            <w:shd w:val="clear" w:color="auto" w:fill="auto"/>
          </w:tcPr>
          <w:p w14:paraId="39DA60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9C52E0E" w14:textId="77777777" w:rsidR="003B5845" w:rsidRPr="004A00BD" w:rsidRDefault="003B5845" w:rsidP="00617B3E">
            <w:pPr>
              <w:rPr>
                <w:sz w:val="22"/>
              </w:rPr>
            </w:pPr>
          </w:p>
        </w:tc>
      </w:tr>
      <w:tr w:rsidR="003B5845" w:rsidRPr="00CC6307" w14:paraId="45298DEB" w14:textId="77777777" w:rsidTr="00617B3E">
        <w:tc>
          <w:tcPr>
            <w:tcW w:w="2013" w:type="dxa"/>
            <w:shd w:val="clear" w:color="auto" w:fill="auto"/>
            <w:tcMar>
              <w:top w:w="28" w:type="dxa"/>
              <w:left w:w="28" w:type="dxa"/>
              <w:bottom w:w="28" w:type="dxa"/>
              <w:right w:w="28" w:type="dxa"/>
            </w:tcMar>
          </w:tcPr>
          <w:p w14:paraId="342CAD7E" w14:textId="77777777" w:rsidR="003B5845" w:rsidRPr="009F5D54" w:rsidRDefault="003B5845" w:rsidP="00617B3E">
            <w:pPr>
              <w:pStyle w:val="SmallStandard"/>
            </w:pPr>
            <w:r w:rsidRPr="009F5D54">
              <w:t>Yard</w:t>
            </w:r>
          </w:p>
        </w:tc>
        <w:tc>
          <w:tcPr>
            <w:tcW w:w="283" w:type="dxa"/>
            <w:shd w:val="clear" w:color="auto" w:fill="auto"/>
          </w:tcPr>
          <w:p w14:paraId="3108866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F548" w14:textId="77777777" w:rsidR="003B5845" w:rsidRPr="004A00BD" w:rsidRDefault="003B5845" w:rsidP="00617B3E">
            <w:pPr>
              <w:rPr>
                <w:sz w:val="22"/>
              </w:rPr>
            </w:pPr>
          </w:p>
        </w:tc>
      </w:tr>
      <w:tr w:rsidR="003B5845" w:rsidRPr="00CC6307" w14:paraId="66937E3B" w14:textId="77777777" w:rsidTr="00617B3E">
        <w:tc>
          <w:tcPr>
            <w:tcW w:w="2013" w:type="dxa"/>
            <w:shd w:val="clear" w:color="auto" w:fill="auto"/>
            <w:tcMar>
              <w:top w:w="28" w:type="dxa"/>
              <w:left w:w="28" w:type="dxa"/>
              <w:bottom w:w="28" w:type="dxa"/>
              <w:right w:w="28" w:type="dxa"/>
            </w:tcMar>
          </w:tcPr>
          <w:p w14:paraId="66364424" w14:textId="77777777" w:rsidR="003B5845" w:rsidRPr="009F5D54" w:rsidRDefault="003B5845" w:rsidP="00617B3E">
            <w:pPr>
              <w:pStyle w:val="SmallStandard"/>
            </w:pPr>
            <w:r w:rsidRPr="009F5D54">
              <w:t>Chain</w:t>
            </w:r>
          </w:p>
        </w:tc>
        <w:tc>
          <w:tcPr>
            <w:tcW w:w="283" w:type="dxa"/>
            <w:shd w:val="clear" w:color="auto" w:fill="auto"/>
          </w:tcPr>
          <w:p w14:paraId="4AE0F5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412E21" w14:textId="77777777" w:rsidR="003B5845" w:rsidRPr="004A00BD" w:rsidRDefault="003B5845" w:rsidP="00617B3E">
            <w:pPr>
              <w:rPr>
                <w:sz w:val="22"/>
              </w:rPr>
            </w:pPr>
          </w:p>
        </w:tc>
      </w:tr>
      <w:tr w:rsidR="003B5845" w:rsidRPr="00CC6307" w14:paraId="7E553710" w14:textId="77777777" w:rsidTr="00617B3E">
        <w:tc>
          <w:tcPr>
            <w:tcW w:w="2013" w:type="dxa"/>
            <w:shd w:val="clear" w:color="auto" w:fill="auto"/>
            <w:tcMar>
              <w:top w:w="28" w:type="dxa"/>
              <w:left w:w="28" w:type="dxa"/>
              <w:bottom w:w="28" w:type="dxa"/>
              <w:right w:w="28" w:type="dxa"/>
            </w:tcMar>
          </w:tcPr>
          <w:p w14:paraId="435E79E5" w14:textId="77777777" w:rsidR="003B5845" w:rsidRPr="009F5D54" w:rsidRDefault="003B5845" w:rsidP="00617B3E">
            <w:pPr>
              <w:pStyle w:val="SmallStandard"/>
            </w:pPr>
            <w:r w:rsidRPr="009F5D54">
              <w:t>Furlong</w:t>
            </w:r>
          </w:p>
        </w:tc>
        <w:tc>
          <w:tcPr>
            <w:tcW w:w="283" w:type="dxa"/>
            <w:shd w:val="clear" w:color="auto" w:fill="auto"/>
          </w:tcPr>
          <w:p w14:paraId="1A77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E95B02" w14:textId="77777777" w:rsidR="003B5845" w:rsidRPr="004A00BD" w:rsidRDefault="003B5845" w:rsidP="00617B3E">
            <w:pPr>
              <w:rPr>
                <w:sz w:val="22"/>
              </w:rPr>
            </w:pPr>
          </w:p>
        </w:tc>
      </w:tr>
      <w:tr w:rsidR="003B5845" w:rsidRPr="00CC6307" w14:paraId="0030083E" w14:textId="77777777" w:rsidTr="00617B3E">
        <w:tc>
          <w:tcPr>
            <w:tcW w:w="2013" w:type="dxa"/>
            <w:shd w:val="clear" w:color="auto" w:fill="auto"/>
            <w:tcMar>
              <w:top w:w="28" w:type="dxa"/>
              <w:left w:w="28" w:type="dxa"/>
              <w:bottom w:w="28" w:type="dxa"/>
              <w:right w:w="28" w:type="dxa"/>
            </w:tcMar>
          </w:tcPr>
          <w:p w14:paraId="262E4AC3" w14:textId="77777777" w:rsidR="003B5845" w:rsidRPr="009F5D54" w:rsidRDefault="003B5845" w:rsidP="00617B3E">
            <w:pPr>
              <w:pStyle w:val="SmallStandard"/>
            </w:pPr>
            <w:r w:rsidRPr="009F5D54">
              <w:t>Mile</w:t>
            </w:r>
          </w:p>
        </w:tc>
        <w:tc>
          <w:tcPr>
            <w:tcW w:w="283" w:type="dxa"/>
            <w:shd w:val="clear" w:color="auto" w:fill="auto"/>
          </w:tcPr>
          <w:p w14:paraId="58F6EE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F933B" w14:textId="77777777" w:rsidR="003B5845" w:rsidRPr="004A00BD" w:rsidRDefault="003B5845" w:rsidP="00617B3E">
            <w:pPr>
              <w:rPr>
                <w:sz w:val="22"/>
              </w:rPr>
            </w:pPr>
          </w:p>
        </w:tc>
      </w:tr>
      <w:tr w:rsidR="003B5845" w:rsidRPr="00CC6307" w14:paraId="54D0280D" w14:textId="77777777" w:rsidTr="00617B3E">
        <w:tc>
          <w:tcPr>
            <w:tcW w:w="2013" w:type="dxa"/>
            <w:shd w:val="clear" w:color="auto" w:fill="auto"/>
            <w:tcMar>
              <w:top w:w="28" w:type="dxa"/>
              <w:left w:w="28" w:type="dxa"/>
              <w:bottom w:w="28" w:type="dxa"/>
              <w:right w:w="28" w:type="dxa"/>
            </w:tcMar>
          </w:tcPr>
          <w:p w14:paraId="4DB8E2C7" w14:textId="77777777" w:rsidR="003B5845" w:rsidRPr="009F5D54" w:rsidRDefault="003B5845" w:rsidP="00617B3E">
            <w:pPr>
              <w:pStyle w:val="SmallStandard"/>
            </w:pPr>
            <w:r w:rsidRPr="009F5D54">
              <w:t>League</w:t>
            </w:r>
          </w:p>
        </w:tc>
        <w:tc>
          <w:tcPr>
            <w:tcW w:w="283" w:type="dxa"/>
            <w:shd w:val="clear" w:color="auto" w:fill="auto"/>
          </w:tcPr>
          <w:p w14:paraId="48E0C5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FB67F5" w14:textId="77777777" w:rsidR="003B5845" w:rsidRPr="004A00BD" w:rsidRDefault="003B5845" w:rsidP="00617B3E">
            <w:pPr>
              <w:rPr>
                <w:sz w:val="22"/>
              </w:rPr>
            </w:pPr>
          </w:p>
        </w:tc>
      </w:tr>
      <w:tr w:rsidR="003B5845" w:rsidRPr="00CC6307" w14:paraId="7D717DF3" w14:textId="77777777" w:rsidTr="00617B3E">
        <w:tc>
          <w:tcPr>
            <w:tcW w:w="2013" w:type="dxa"/>
            <w:shd w:val="clear" w:color="auto" w:fill="auto"/>
            <w:tcMar>
              <w:top w:w="28" w:type="dxa"/>
              <w:left w:w="28" w:type="dxa"/>
              <w:bottom w:w="28" w:type="dxa"/>
              <w:right w:w="28" w:type="dxa"/>
            </w:tcMar>
          </w:tcPr>
          <w:p w14:paraId="509D52EA" w14:textId="77777777" w:rsidR="003B5845" w:rsidRPr="009F5D54" w:rsidRDefault="003B5845" w:rsidP="00617B3E">
            <w:pPr>
              <w:pStyle w:val="SmallStandard"/>
            </w:pPr>
            <w:r w:rsidRPr="009F5D54">
              <w:t>FluidOunce</w:t>
            </w:r>
          </w:p>
        </w:tc>
        <w:tc>
          <w:tcPr>
            <w:tcW w:w="283" w:type="dxa"/>
            <w:shd w:val="clear" w:color="auto" w:fill="auto"/>
          </w:tcPr>
          <w:p w14:paraId="3E82AC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2D2858" w14:textId="77777777" w:rsidR="003B5845" w:rsidRPr="004A00BD" w:rsidRDefault="003B5845" w:rsidP="00617B3E">
            <w:pPr>
              <w:rPr>
                <w:sz w:val="22"/>
              </w:rPr>
            </w:pPr>
          </w:p>
        </w:tc>
      </w:tr>
      <w:tr w:rsidR="003B5845" w:rsidRPr="00CC6307" w14:paraId="56DE1ACD" w14:textId="77777777" w:rsidTr="00617B3E">
        <w:tc>
          <w:tcPr>
            <w:tcW w:w="2013" w:type="dxa"/>
            <w:shd w:val="clear" w:color="auto" w:fill="auto"/>
            <w:tcMar>
              <w:top w:w="28" w:type="dxa"/>
              <w:left w:w="28" w:type="dxa"/>
              <w:bottom w:w="28" w:type="dxa"/>
              <w:right w:w="28" w:type="dxa"/>
            </w:tcMar>
          </w:tcPr>
          <w:p w14:paraId="05F9C625" w14:textId="77777777" w:rsidR="003B5845" w:rsidRPr="009F5D54" w:rsidRDefault="003B5845" w:rsidP="00617B3E">
            <w:pPr>
              <w:pStyle w:val="SmallStandard"/>
            </w:pPr>
            <w:r w:rsidRPr="009F5D54">
              <w:t>Gill</w:t>
            </w:r>
          </w:p>
        </w:tc>
        <w:tc>
          <w:tcPr>
            <w:tcW w:w="283" w:type="dxa"/>
            <w:shd w:val="clear" w:color="auto" w:fill="auto"/>
          </w:tcPr>
          <w:p w14:paraId="5A333E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EFA6C7" w14:textId="77777777" w:rsidR="003B5845" w:rsidRPr="004A00BD" w:rsidRDefault="003B5845" w:rsidP="00617B3E">
            <w:pPr>
              <w:rPr>
                <w:sz w:val="22"/>
              </w:rPr>
            </w:pPr>
          </w:p>
        </w:tc>
      </w:tr>
      <w:tr w:rsidR="003B5845" w:rsidRPr="00CC6307" w14:paraId="2DAC4F8B" w14:textId="77777777" w:rsidTr="00617B3E">
        <w:tc>
          <w:tcPr>
            <w:tcW w:w="2013" w:type="dxa"/>
            <w:shd w:val="clear" w:color="auto" w:fill="auto"/>
            <w:tcMar>
              <w:top w:w="28" w:type="dxa"/>
              <w:left w:w="28" w:type="dxa"/>
              <w:bottom w:w="28" w:type="dxa"/>
              <w:right w:w="28" w:type="dxa"/>
            </w:tcMar>
          </w:tcPr>
          <w:p w14:paraId="21B703B7" w14:textId="77777777" w:rsidR="003B5845" w:rsidRPr="009F5D54" w:rsidRDefault="003B5845" w:rsidP="00617B3E">
            <w:pPr>
              <w:pStyle w:val="SmallStandard"/>
            </w:pPr>
            <w:r w:rsidRPr="009F5D54">
              <w:t>Pint</w:t>
            </w:r>
          </w:p>
        </w:tc>
        <w:tc>
          <w:tcPr>
            <w:tcW w:w="283" w:type="dxa"/>
            <w:shd w:val="clear" w:color="auto" w:fill="auto"/>
          </w:tcPr>
          <w:p w14:paraId="051643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2B090" w14:textId="77777777" w:rsidR="003B5845" w:rsidRPr="004A00BD" w:rsidRDefault="003B5845" w:rsidP="00617B3E">
            <w:pPr>
              <w:rPr>
                <w:sz w:val="22"/>
              </w:rPr>
            </w:pPr>
          </w:p>
        </w:tc>
      </w:tr>
      <w:tr w:rsidR="003B5845" w:rsidRPr="00CC6307" w14:paraId="37CAD0A9" w14:textId="77777777" w:rsidTr="00617B3E">
        <w:tc>
          <w:tcPr>
            <w:tcW w:w="2013" w:type="dxa"/>
            <w:shd w:val="clear" w:color="auto" w:fill="auto"/>
            <w:tcMar>
              <w:top w:w="28" w:type="dxa"/>
              <w:left w:w="28" w:type="dxa"/>
              <w:bottom w:w="28" w:type="dxa"/>
              <w:right w:w="28" w:type="dxa"/>
            </w:tcMar>
          </w:tcPr>
          <w:p w14:paraId="4674490F" w14:textId="77777777" w:rsidR="003B5845" w:rsidRPr="009F5D54" w:rsidRDefault="003B5845" w:rsidP="00617B3E">
            <w:pPr>
              <w:pStyle w:val="SmallStandard"/>
            </w:pPr>
            <w:r w:rsidRPr="009F5D54">
              <w:t>Quart</w:t>
            </w:r>
          </w:p>
        </w:tc>
        <w:tc>
          <w:tcPr>
            <w:tcW w:w="283" w:type="dxa"/>
            <w:shd w:val="clear" w:color="auto" w:fill="auto"/>
          </w:tcPr>
          <w:p w14:paraId="76239B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1D72D2" w14:textId="77777777" w:rsidR="003B5845" w:rsidRPr="004A00BD" w:rsidRDefault="003B5845" w:rsidP="00617B3E">
            <w:pPr>
              <w:rPr>
                <w:sz w:val="22"/>
              </w:rPr>
            </w:pPr>
          </w:p>
        </w:tc>
      </w:tr>
      <w:tr w:rsidR="003B5845" w:rsidRPr="00CC6307" w14:paraId="03528F9E" w14:textId="77777777" w:rsidTr="00617B3E">
        <w:tc>
          <w:tcPr>
            <w:tcW w:w="2013" w:type="dxa"/>
            <w:shd w:val="clear" w:color="auto" w:fill="auto"/>
            <w:tcMar>
              <w:top w:w="28" w:type="dxa"/>
              <w:left w:w="28" w:type="dxa"/>
              <w:bottom w:w="28" w:type="dxa"/>
              <w:right w:w="28" w:type="dxa"/>
            </w:tcMar>
          </w:tcPr>
          <w:p w14:paraId="7AB3AC39" w14:textId="77777777" w:rsidR="003B5845" w:rsidRPr="009F5D54" w:rsidRDefault="003B5845" w:rsidP="00617B3E">
            <w:pPr>
              <w:pStyle w:val="SmallStandard"/>
            </w:pPr>
            <w:r w:rsidRPr="009F5D54">
              <w:t>Gallon</w:t>
            </w:r>
          </w:p>
        </w:tc>
        <w:tc>
          <w:tcPr>
            <w:tcW w:w="283" w:type="dxa"/>
            <w:shd w:val="clear" w:color="auto" w:fill="auto"/>
          </w:tcPr>
          <w:p w14:paraId="59E2F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FD87E0" w14:textId="77777777" w:rsidR="003B5845" w:rsidRPr="004A00BD" w:rsidRDefault="003B5845" w:rsidP="00617B3E">
            <w:pPr>
              <w:rPr>
                <w:sz w:val="22"/>
              </w:rPr>
            </w:pPr>
          </w:p>
        </w:tc>
      </w:tr>
      <w:tr w:rsidR="003B5845" w:rsidRPr="00CC6307" w14:paraId="5F9F3D64" w14:textId="77777777" w:rsidTr="00617B3E">
        <w:tc>
          <w:tcPr>
            <w:tcW w:w="2013" w:type="dxa"/>
            <w:shd w:val="clear" w:color="auto" w:fill="auto"/>
            <w:tcMar>
              <w:top w:w="28" w:type="dxa"/>
              <w:left w:w="28" w:type="dxa"/>
              <w:bottom w:w="28" w:type="dxa"/>
              <w:right w:w="28" w:type="dxa"/>
            </w:tcMar>
          </w:tcPr>
          <w:p w14:paraId="115C61F7" w14:textId="77777777" w:rsidR="003B5845" w:rsidRPr="009F5D54" w:rsidRDefault="003B5845" w:rsidP="00617B3E">
            <w:pPr>
              <w:pStyle w:val="SmallStandard"/>
            </w:pPr>
            <w:r w:rsidRPr="009F5D54">
              <w:t>Grain</w:t>
            </w:r>
          </w:p>
        </w:tc>
        <w:tc>
          <w:tcPr>
            <w:tcW w:w="283" w:type="dxa"/>
            <w:shd w:val="clear" w:color="auto" w:fill="auto"/>
          </w:tcPr>
          <w:p w14:paraId="2026F1B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14A233" w14:textId="77777777" w:rsidR="003B5845" w:rsidRPr="004A00BD" w:rsidRDefault="003B5845" w:rsidP="00617B3E">
            <w:pPr>
              <w:rPr>
                <w:sz w:val="22"/>
              </w:rPr>
            </w:pPr>
          </w:p>
        </w:tc>
      </w:tr>
      <w:tr w:rsidR="003B5845" w:rsidRPr="00CC6307" w14:paraId="068D487A" w14:textId="77777777" w:rsidTr="00617B3E">
        <w:tc>
          <w:tcPr>
            <w:tcW w:w="2013" w:type="dxa"/>
            <w:shd w:val="clear" w:color="auto" w:fill="auto"/>
            <w:tcMar>
              <w:top w:w="28" w:type="dxa"/>
              <w:left w:w="28" w:type="dxa"/>
              <w:bottom w:w="28" w:type="dxa"/>
              <w:right w:w="28" w:type="dxa"/>
            </w:tcMar>
          </w:tcPr>
          <w:p w14:paraId="7B030E60" w14:textId="77777777" w:rsidR="003B5845" w:rsidRPr="009F5D54" w:rsidRDefault="003B5845" w:rsidP="00617B3E">
            <w:pPr>
              <w:pStyle w:val="SmallStandard"/>
            </w:pPr>
            <w:r w:rsidRPr="009F5D54">
              <w:t>Drachm</w:t>
            </w:r>
          </w:p>
        </w:tc>
        <w:tc>
          <w:tcPr>
            <w:tcW w:w="283" w:type="dxa"/>
            <w:shd w:val="clear" w:color="auto" w:fill="auto"/>
          </w:tcPr>
          <w:p w14:paraId="3F4B6C0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7C9C84" w14:textId="77777777" w:rsidR="003B5845" w:rsidRPr="004A00BD" w:rsidRDefault="003B5845" w:rsidP="00617B3E">
            <w:pPr>
              <w:rPr>
                <w:sz w:val="22"/>
              </w:rPr>
            </w:pPr>
          </w:p>
        </w:tc>
      </w:tr>
      <w:tr w:rsidR="003B5845" w:rsidRPr="00CC6307" w14:paraId="244782F9" w14:textId="77777777" w:rsidTr="00617B3E">
        <w:tc>
          <w:tcPr>
            <w:tcW w:w="2013" w:type="dxa"/>
            <w:shd w:val="clear" w:color="auto" w:fill="auto"/>
            <w:tcMar>
              <w:top w:w="28" w:type="dxa"/>
              <w:left w:w="28" w:type="dxa"/>
              <w:bottom w:w="28" w:type="dxa"/>
              <w:right w:w="28" w:type="dxa"/>
            </w:tcMar>
          </w:tcPr>
          <w:p w14:paraId="75221F99" w14:textId="77777777" w:rsidR="003B5845" w:rsidRPr="009F5D54" w:rsidRDefault="003B5845" w:rsidP="00617B3E">
            <w:pPr>
              <w:pStyle w:val="SmallStandard"/>
            </w:pPr>
            <w:r w:rsidRPr="009F5D54">
              <w:t>Ounce</w:t>
            </w:r>
          </w:p>
        </w:tc>
        <w:tc>
          <w:tcPr>
            <w:tcW w:w="283" w:type="dxa"/>
            <w:shd w:val="clear" w:color="auto" w:fill="auto"/>
          </w:tcPr>
          <w:p w14:paraId="392322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DD1A52" w14:textId="77777777" w:rsidR="003B5845" w:rsidRPr="004A00BD" w:rsidRDefault="003B5845" w:rsidP="00617B3E">
            <w:pPr>
              <w:rPr>
                <w:sz w:val="22"/>
              </w:rPr>
            </w:pPr>
          </w:p>
        </w:tc>
      </w:tr>
      <w:tr w:rsidR="003B5845" w:rsidRPr="00CC6307" w14:paraId="3627C343" w14:textId="77777777" w:rsidTr="00617B3E">
        <w:tc>
          <w:tcPr>
            <w:tcW w:w="2013" w:type="dxa"/>
            <w:shd w:val="clear" w:color="auto" w:fill="auto"/>
            <w:tcMar>
              <w:top w:w="28" w:type="dxa"/>
              <w:left w:w="28" w:type="dxa"/>
              <w:bottom w:w="28" w:type="dxa"/>
              <w:right w:w="28" w:type="dxa"/>
            </w:tcMar>
          </w:tcPr>
          <w:p w14:paraId="6678535C" w14:textId="77777777" w:rsidR="003B5845" w:rsidRPr="009F5D54" w:rsidRDefault="003B5845" w:rsidP="00617B3E">
            <w:pPr>
              <w:pStyle w:val="SmallStandard"/>
            </w:pPr>
            <w:r w:rsidRPr="009F5D54">
              <w:lastRenderedPageBreak/>
              <w:t>Pound</w:t>
            </w:r>
          </w:p>
        </w:tc>
        <w:tc>
          <w:tcPr>
            <w:tcW w:w="283" w:type="dxa"/>
            <w:shd w:val="clear" w:color="auto" w:fill="auto"/>
          </w:tcPr>
          <w:p w14:paraId="3122E6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F1ED42" w14:textId="77777777" w:rsidR="003B5845" w:rsidRPr="004A00BD" w:rsidRDefault="003B5845" w:rsidP="00617B3E">
            <w:pPr>
              <w:rPr>
                <w:sz w:val="22"/>
              </w:rPr>
            </w:pPr>
          </w:p>
        </w:tc>
      </w:tr>
      <w:tr w:rsidR="003B5845" w:rsidRPr="00CC6307" w14:paraId="76ED3304" w14:textId="77777777" w:rsidTr="00617B3E">
        <w:tc>
          <w:tcPr>
            <w:tcW w:w="2013" w:type="dxa"/>
            <w:shd w:val="clear" w:color="auto" w:fill="auto"/>
            <w:tcMar>
              <w:top w:w="28" w:type="dxa"/>
              <w:left w:w="28" w:type="dxa"/>
              <w:bottom w:w="28" w:type="dxa"/>
              <w:right w:w="28" w:type="dxa"/>
            </w:tcMar>
          </w:tcPr>
          <w:p w14:paraId="2E7AA35A" w14:textId="77777777" w:rsidR="003B5845" w:rsidRPr="009F5D54" w:rsidRDefault="003B5845" w:rsidP="00617B3E">
            <w:pPr>
              <w:pStyle w:val="SmallStandard"/>
            </w:pPr>
            <w:r w:rsidRPr="009F5D54">
              <w:t>Stone</w:t>
            </w:r>
          </w:p>
        </w:tc>
        <w:tc>
          <w:tcPr>
            <w:tcW w:w="283" w:type="dxa"/>
            <w:shd w:val="clear" w:color="auto" w:fill="auto"/>
          </w:tcPr>
          <w:p w14:paraId="31D98E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3CF0C4" w14:textId="77777777" w:rsidR="003B5845" w:rsidRPr="004A00BD" w:rsidRDefault="003B5845" w:rsidP="00617B3E">
            <w:pPr>
              <w:rPr>
                <w:sz w:val="22"/>
              </w:rPr>
            </w:pPr>
          </w:p>
        </w:tc>
      </w:tr>
      <w:tr w:rsidR="003B5845" w:rsidRPr="00CC6307" w14:paraId="7FBCE936" w14:textId="77777777" w:rsidTr="00617B3E">
        <w:tc>
          <w:tcPr>
            <w:tcW w:w="2013" w:type="dxa"/>
            <w:shd w:val="clear" w:color="auto" w:fill="auto"/>
            <w:tcMar>
              <w:top w:w="28" w:type="dxa"/>
              <w:left w:w="28" w:type="dxa"/>
              <w:bottom w:w="28" w:type="dxa"/>
              <w:right w:w="28" w:type="dxa"/>
            </w:tcMar>
          </w:tcPr>
          <w:p w14:paraId="04CB19EB" w14:textId="77777777" w:rsidR="003B5845" w:rsidRPr="009F5D54" w:rsidRDefault="003B5845" w:rsidP="00617B3E">
            <w:pPr>
              <w:pStyle w:val="SmallStandard"/>
            </w:pPr>
            <w:r w:rsidRPr="009F5D54">
              <w:t>Quarter</w:t>
            </w:r>
          </w:p>
        </w:tc>
        <w:tc>
          <w:tcPr>
            <w:tcW w:w="283" w:type="dxa"/>
            <w:shd w:val="clear" w:color="auto" w:fill="auto"/>
          </w:tcPr>
          <w:p w14:paraId="7EAE01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676EA" w14:textId="77777777" w:rsidR="003B5845" w:rsidRPr="004A00BD" w:rsidRDefault="003B5845" w:rsidP="00617B3E">
            <w:pPr>
              <w:rPr>
                <w:sz w:val="22"/>
              </w:rPr>
            </w:pPr>
          </w:p>
        </w:tc>
      </w:tr>
      <w:tr w:rsidR="003B5845" w:rsidRPr="00CC6307" w14:paraId="5EE1C05B" w14:textId="77777777" w:rsidTr="00617B3E">
        <w:tc>
          <w:tcPr>
            <w:tcW w:w="2013" w:type="dxa"/>
            <w:shd w:val="clear" w:color="auto" w:fill="auto"/>
            <w:tcMar>
              <w:top w:w="28" w:type="dxa"/>
              <w:left w:w="28" w:type="dxa"/>
              <w:bottom w:w="28" w:type="dxa"/>
              <w:right w:w="28" w:type="dxa"/>
            </w:tcMar>
          </w:tcPr>
          <w:p w14:paraId="0D4BC6B7" w14:textId="77777777" w:rsidR="003B5845" w:rsidRPr="009F5D54" w:rsidRDefault="003B5845" w:rsidP="00617B3E">
            <w:pPr>
              <w:pStyle w:val="SmallStandard"/>
            </w:pPr>
            <w:r w:rsidRPr="009F5D54">
              <w:t>HundredWeight</w:t>
            </w:r>
          </w:p>
        </w:tc>
        <w:tc>
          <w:tcPr>
            <w:tcW w:w="283" w:type="dxa"/>
            <w:shd w:val="clear" w:color="auto" w:fill="auto"/>
          </w:tcPr>
          <w:p w14:paraId="2F1304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25133" w14:textId="77777777" w:rsidR="003B5845" w:rsidRPr="004A00BD" w:rsidRDefault="003B5845" w:rsidP="00617B3E">
            <w:pPr>
              <w:rPr>
                <w:sz w:val="22"/>
              </w:rPr>
            </w:pPr>
          </w:p>
        </w:tc>
      </w:tr>
      <w:tr w:rsidR="003B5845" w:rsidRPr="00CC6307" w14:paraId="0A9562A4" w14:textId="77777777" w:rsidTr="00617B3E">
        <w:tc>
          <w:tcPr>
            <w:tcW w:w="2013" w:type="dxa"/>
            <w:shd w:val="clear" w:color="auto" w:fill="auto"/>
            <w:tcMar>
              <w:top w:w="28" w:type="dxa"/>
              <w:left w:w="28" w:type="dxa"/>
              <w:bottom w:w="28" w:type="dxa"/>
              <w:right w:w="28" w:type="dxa"/>
            </w:tcMar>
          </w:tcPr>
          <w:p w14:paraId="159D510E" w14:textId="77777777" w:rsidR="003B5845" w:rsidRPr="009F5D54" w:rsidRDefault="003B5845" w:rsidP="00617B3E">
            <w:pPr>
              <w:pStyle w:val="SmallStandard"/>
            </w:pPr>
            <w:r w:rsidRPr="009F5D54">
              <w:t>Ton</w:t>
            </w:r>
          </w:p>
        </w:tc>
        <w:tc>
          <w:tcPr>
            <w:tcW w:w="283" w:type="dxa"/>
            <w:shd w:val="clear" w:color="auto" w:fill="auto"/>
          </w:tcPr>
          <w:p w14:paraId="4F3B52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D6700D" w14:textId="77777777" w:rsidR="003B5845" w:rsidRPr="004A00BD" w:rsidRDefault="003B5845" w:rsidP="00617B3E">
            <w:pPr>
              <w:rPr>
                <w:sz w:val="22"/>
              </w:rPr>
            </w:pPr>
          </w:p>
        </w:tc>
      </w:tr>
      <w:tr w:rsidR="003B5845" w:rsidRPr="00CC6307" w14:paraId="4E19DA96" w14:textId="77777777" w:rsidTr="00617B3E">
        <w:tc>
          <w:tcPr>
            <w:tcW w:w="2013" w:type="dxa"/>
            <w:shd w:val="clear" w:color="auto" w:fill="auto"/>
            <w:tcMar>
              <w:top w:w="28" w:type="dxa"/>
              <w:left w:w="28" w:type="dxa"/>
              <w:bottom w:w="28" w:type="dxa"/>
              <w:right w:w="28" w:type="dxa"/>
            </w:tcMar>
          </w:tcPr>
          <w:p w14:paraId="1FF5DEBC" w14:textId="77777777" w:rsidR="003B5845" w:rsidRPr="009F5D54" w:rsidRDefault="003B5845" w:rsidP="00617B3E">
            <w:pPr>
              <w:pStyle w:val="SmallStandard"/>
            </w:pPr>
            <w:r w:rsidRPr="009F5D54">
              <w:t>Perch</w:t>
            </w:r>
          </w:p>
        </w:tc>
        <w:tc>
          <w:tcPr>
            <w:tcW w:w="283" w:type="dxa"/>
            <w:shd w:val="clear" w:color="auto" w:fill="auto"/>
          </w:tcPr>
          <w:p w14:paraId="366E8B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F4C441" w14:textId="77777777" w:rsidR="003B5845" w:rsidRPr="004A00BD" w:rsidRDefault="003B5845" w:rsidP="00617B3E">
            <w:pPr>
              <w:rPr>
                <w:sz w:val="22"/>
              </w:rPr>
            </w:pPr>
          </w:p>
        </w:tc>
      </w:tr>
      <w:tr w:rsidR="003B5845" w:rsidRPr="00CC6307" w14:paraId="07A904F1" w14:textId="77777777" w:rsidTr="00617B3E">
        <w:tc>
          <w:tcPr>
            <w:tcW w:w="2013" w:type="dxa"/>
            <w:shd w:val="clear" w:color="auto" w:fill="auto"/>
            <w:tcMar>
              <w:top w:w="28" w:type="dxa"/>
              <w:left w:w="28" w:type="dxa"/>
              <w:bottom w:w="28" w:type="dxa"/>
              <w:right w:w="28" w:type="dxa"/>
            </w:tcMar>
          </w:tcPr>
          <w:p w14:paraId="50E398B0" w14:textId="77777777" w:rsidR="003B5845" w:rsidRPr="009F5D54" w:rsidRDefault="003B5845" w:rsidP="00617B3E">
            <w:pPr>
              <w:pStyle w:val="SmallStandard"/>
            </w:pPr>
            <w:r w:rsidRPr="009F5D54">
              <w:t>Rood</w:t>
            </w:r>
          </w:p>
        </w:tc>
        <w:tc>
          <w:tcPr>
            <w:tcW w:w="283" w:type="dxa"/>
            <w:shd w:val="clear" w:color="auto" w:fill="auto"/>
          </w:tcPr>
          <w:p w14:paraId="46657CD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741DD3" w14:textId="77777777" w:rsidR="003B5845" w:rsidRPr="004A00BD" w:rsidRDefault="003B5845" w:rsidP="00617B3E">
            <w:pPr>
              <w:rPr>
                <w:sz w:val="22"/>
              </w:rPr>
            </w:pPr>
          </w:p>
        </w:tc>
      </w:tr>
      <w:tr w:rsidR="003B5845" w:rsidRPr="00CC6307" w14:paraId="5091CB69" w14:textId="77777777" w:rsidTr="00617B3E">
        <w:tc>
          <w:tcPr>
            <w:tcW w:w="2013" w:type="dxa"/>
            <w:shd w:val="clear" w:color="auto" w:fill="auto"/>
            <w:tcMar>
              <w:top w:w="28" w:type="dxa"/>
              <w:left w:w="28" w:type="dxa"/>
              <w:bottom w:w="28" w:type="dxa"/>
              <w:right w:w="28" w:type="dxa"/>
            </w:tcMar>
          </w:tcPr>
          <w:p w14:paraId="7A2F4A7E" w14:textId="77777777" w:rsidR="003B5845" w:rsidRPr="009F5D54" w:rsidRDefault="003B5845" w:rsidP="00617B3E">
            <w:pPr>
              <w:pStyle w:val="SmallStandard"/>
            </w:pPr>
            <w:r w:rsidRPr="009F5D54">
              <w:t>Acre</w:t>
            </w:r>
          </w:p>
        </w:tc>
        <w:tc>
          <w:tcPr>
            <w:tcW w:w="283" w:type="dxa"/>
            <w:shd w:val="clear" w:color="auto" w:fill="auto"/>
          </w:tcPr>
          <w:p w14:paraId="0349C5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351C77" w14:textId="77777777" w:rsidR="003B5845" w:rsidRPr="004A00BD" w:rsidRDefault="003B5845" w:rsidP="00617B3E">
            <w:pPr>
              <w:rPr>
                <w:sz w:val="22"/>
              </w:rPr>
            </w:pPr>
          </w:p>
        </w:tc>
      </w:tr>
    </w:tbl>
    <w:p w14:paraId="0435653F" w14:textId="77777777" w:rsidR="003B5845" w:rsidRDefault="003B5845" w:rsidP="003B5845">
      <w:pPr>
        <w:pStyle w:val="SmallStandard"/>
      </w:pPr>
    </w:p>
    <w:p w14:paraId="0F79DD2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9" w:name="_9eb784c063be9fff4138bac83af42897"/>
      <w:r w:rsidRPr="005254F8">
        <w:rPr>
          <w:lang w:val="en-GB"/>
        </w:rPr>
        <w:t>MassInformationSource</w:t>
      </w:r>
      <w:bookmarkEnd w:id="1379"/>
    </w:p>
    <w:p w14:paraId="51261502" w14:textId="77777777" w:rsidR="003B5845" w:rsidRPr="00A518C2" w:rsidRDefault="003B5845" w:rsidP="003B5845">
      <w:pPr>
        <w:rPr>
          <w:lang w:val="en-GB"/>
        </w:rPr>
      </w:pPr>
      <w:r w:rsidRPr="00A518C2">
        <w:rPr>
          <w:sz w:val="18"/>
          <w:szCs w:val="18"/>
          <w:lang w:val="en-GB"/>
        </w:rPr>
        <w:t xml:space="preserve">Defines possible sources for </w:t>
      </w:r>
      <w:r w:rsidRPr="00A518C2">
        <w:rPr>
          <w:i/>
          <w:iCs/>
          <w:sz w:val="18"/>
          <w:szCs w:val="18"/>
          <w:lang w:val="en-GB"/>
        </w:rPr>
        <w:t>MassInformations</w:t>
      </w:r>
      <w:r w:rsidRPr="00A518C2">
        <w:rPr>
          <w:sz w:val="18"/>
          <w:szCs w:val="18"/>
          <w:lang w:val="en-GB"/>
        </w:rPr>
        <w:t>.</w:t>
      </w:r>
    </w:p>
    <w:p w14:paraId="3D00C0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97F660" w14:textId="77777777" w:rsidTr="00617B3E">
        <w:tc>
          <w:tcPr>
            <w:tcW w:w="2013" w:type="dxa"/>
            <w:shd w:val="clear" w:color="auto" w:fill="auto"/>
            <w:tcMar>
              <w:top w:w="28" w:type="dxa"/>
              <w:left w:w="28" w:type="dxa"/>
              <w:bottom w:w="28" w:type="dxa"/>
              <w:right w:w="28" w:type="dxa"/>
            </w:tcMar>
          </w:tcPr>
          <w:p w14:paraId="60E6A3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B690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D37E6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2373D9E" w14:textId="77777777" w:rsidTr="00617B3E">
        <w:tc>
          <w:tcPr>
            <w:tcW w:w="2013" w:type="dxa"/>
            <w:shd w:val="clear" w:color="auto" w:fill="auto"/>
            <w:tcMar>
              <w:top w:w="28" w:type="dxa"/>
              <w:left w:w="28" w:type="dxa"/>
              <w:bottom w:w="28" w:type="dxa"/>
              <w:right w:w="28" w:type="dxa"/>
            </w:tcMar>
          </w:tcPr>
          <w:p w14:paraId="49A4A10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BC2C6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54CC8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81D29F0" w14:textId="77777777" w:rsidTr="00617B3E">
        <w:tc>
          <w:tcPr>
            <w:tcW w:w="2013" w:type="dxa"/>
            <w:shd w:val="clear" w:color="auto" w:fill="auto"/>
            <w:tcMar>
              <w:top w:w="28" w:type="dxa"/>
              <w:left w:w="28" w:type="dxa"/>
              <w:bottom w:w="28" w:type="dxa"/>
              <w:right w:w="28" w:type="dxa"/>
            </w:tcMar>
          </w:tcPr>
          <w:p w14:paraId="4C43C9CA" w14:textId="77777777" w:rsidR="003B5845" w:rsidRPr="009F5D54" w:rsidRDefault="003B5845" w:rsidP="00617B3E">
            <w:pPr>
              <w:pStyle w:val="SmallStandard"/>
            </w:pPr>
            <w:r w:rsidRPr="009F5D54">
              <w:t>Prototype</w:t>
            </w:r>
          </w:p>
        </w:tc>
        <w:tc>
          <w:tcPr>
            <w:tcW w:w="283" w:type="dxa"/>
            <w:shd w:val="clear" w:color="auto" w:fill="auto"/>
          </w:tcPr>
          <w:p w14:paraId="5FA119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65027C"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preproduction part.</w:t>
            </w:r>
          </w:p>
        </w:tc>
      </w:tr>
      <w:tr w:rsidR="003B5845" w:rsidRPr="004A00BD" w14:paraId="5E41CC30" w14:textId="77777777" w:rsidTr="00617B3E">
        <w:tc>
          <w:tcPr>
            <w:tcW w:w="2013" w:type="dxa"/>
            <w:shd w:val="clear" w:color="auto" w:fill="auto"/>
            <w:tcMar>
              <w:top w:w="28" w:type="dxa"/>
              <w:left w:w="28" w:type="dxa"/>
              <w:bottom w:w="28" w:type="dxa"/>
              <w:right w:w="28" w:type="dxa"/>
            </w:tcMar>
          </w:tcPr>
          <w:p w14:paraId="51DE9C53" w14:textId="77777777" w:rsidR="003B5845" w:rsidRPr="009F5D54" w:rsidRDefault="003B5845" w:rsidP="00617B3E">
            <w:pPr>
              <w:pStyle w:val="SmallStandard"/>
            </w:pPr>
            <w:r w:rsidRPr="009F5D54">
              <w:t>Series</w:t>
            </w:r>
          </w:p>
        </w:tc>
        <w:tc>
          <w:tcPr>
            <w:tcW w:w="283" w:type="dxa"/>
            <w:shd w:val="clear" w:color="auto" w:fill="auto"/>
          </w:tcPr>
          <w:p w14:paraId="642008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F5C2DF"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serial production part.</w:t>
            </w:r>
          </w:p>
        </w:tc>
      </w:tr>
      <w:tr w:rsidR="003B5845" w:rsidRPr="004A00BD" w14:paraId="5BE0945B" w14:textId="77777777" w:rsidTr="00617B3E">
        <w:tc>
          <w:tcPr>
            <w:tcW w:w="2013" w:type="dxa"/>
            <w:shd w:val="clear" w:color="auto" w:fill="auto"/>
            <w:tcMar>
              <w:top w:w="28" w:type="dxa"/>
              <w:left w:w="28" w:type="dxa"/>
              <w:bottom w:w="28" w:type="dxa"/>
              <w:right w:w="28" w:type="dxa"/>
            </w:tcMar>
          </w:tcPr>
          <w:p w14:paraId="1D432BD9" w14:textId="77777777" w:rsidR="003B5845" w:rsidRPr="009F5D54" w:rsidRDefault="003B5845" w:rsidP="00617B3E">
            <w:pPr>
              <w:pStyle w:val="SmallStandard"/>
            </w:pPr>
            <w:r w:rsidRPr="009F5D54">
              <w:t>IMDS</w:t>
            </w:r>
          </w:p>
        </w:tc>
        <w:tc>
          <w:tcPr>
            <w:tcW w:w="283" w:type="dxa"/>
            <w:shd w:val="clear" w:color="auto" w:fill="auto"/>
          </w:tcPr>
          <w:p w14:paraId="34F5F8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4E09F3"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retrieved from the </w:t>
            </w:r>
            <w:r w:rsidRPr="004A00BD">
              <w:rPr>
                <w:i/>
                <w:iCs/>
                <w:sz w:val="16"/>
                <w:szCs w:val="16"/>
                <w:lang w:val="en-GB"/>
              </w:rPr>
              <w:t>IMDS</w:t>
            </w:r>
            <w:r w:rsidRPr="004A00BD">
              <w:rPr>
                <w:sz w:val="16"/>
                <w:szCs w:val="16"/>
                <w:lang w:val="en-GB"/>
              </w:rPr>
              <w:t xml:space="preserve"> (see </w:t>
            </w:r>
            <w:hyperlink r:id="rId96" w:history="1">
              <w:r w:rsidRPr="004A00BD">
                <w:rPr>
                  <w:color w:val="0000FF"/>
                  <w:sz w:val="16"/>
                  <w:szCs w:val="16"/>
                  <w:u w:val="single"/>
                  <w:lang w:val="en-GB"/>
                </w:rPr>
                <w:t>http://www.mdsystem.com</w:t>
              </w:r>
            </w:hyperlink>
            <w:r w:rsidRPr="004A00BD">
              <w:rPr>
                <w:sz w:val="16"/>
                <w:szCs w:val="16"/>
                <w:lang w:val="en-GB"/>
              </w:rPr>
              <w:t>).</w:t>
            </w:r>
          </w:p>
        </w:tc>
      </w:tr>
    </w:tbl>
    <w:p w14:paraId="51A8422C" w14:textId="77777777" w:rsidR="003B5845" w:rsidRDefault="003B5845" w:rsidP="003B5845">
      <w:pPr>
        <w:pStyle w:val="SmallStandard"/>
      </w:pPr>
    </w:p>
    <w:p w14:paraId="3EFF670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0" w:name="_6b4ddaa635765d9deae2239b3dd57bc6"/>
      <w:r w:rsidRPr="005254F8">
        <w:rPr>
          <w:lang w:val="en-GB"/>
        </w:rPr>
        <w:t>OtherUnitName</w:t>
      </w:r>
      <w:bookmarkEnd w:id="1380"/>
    </w:p>
    <w:p w14:paraId="67205799" w14:textId="77777777" w:rsidR="003B5845" w:rsidRPr="00A518C2" w:rsidRDefault="003B5845" w:rsidP="003B5845">
      <w:pPr>
        <w:rPr>
          <w:lang w:val="en-GB"/>
        </w:rPr>
      </w:pPr>
      <w:r w:rsidRPr="00A518C2">
        <w:rPr>
          <w:sz w:val="18"/>
          <w:szCs w:val="18"/>
          <w:lang w:val="en-GB"/>
        </w:rPr>
        <w:t>Enumeration for the definition of other unit names.</w:t>
      </w:r>
    </w:p>
    <w:p w14:paraId="5ECD83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DB0156" w14:textId="77777777" w:rsidTr="00617B3E">
        <w:tc>
          <w:tcPr>
            <w:tcW w:w="2013" w:type="dxa"/>
            <w:shd w:val="clear" w:color="auto" w:fill="auto"/>
            <w:tcMar>
              <w:top w:w="28" w:type="dxa"/>
              <w:left w:w="28" w:type="dxa"/>
              <w:bottom w:w="28" w:type="dxa"/>
              <w:right w:w="28" w:type="dxa"/>
            </w:tcMar>
          </w:tcPr>
          <w:p w14:paraId="0D3C21B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E76358"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DCEF5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4318CFD" w14:textId="77777777" w:rsidTr="00617B3E">
        <w:tc>
          <w:tcPr>
            <w:tcW w:w="2013" w:type="dxa"/>
            <w:shd w:val="clear" w:color="auto" w:fill="auto"/>
            <w:tcMar>
              <w:top w:w="28" w:type="dxa"/>
              <w:left w:w="28" w:type="dxa"/>
              <w:bottom w:w="28" w:type="dxa"/>
              <w:right w:w="28" w:type="dxa"/>
            </w:tcMar>
          </w:tcPr>
          <w:p w14:paraId="47BEE7A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C929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D3924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D3A2712" w14:textId="77777777" w:rsidTr="00617B3E">
        <w:tc>
          <w:tcPr>
            <w:tcW w:w="2013" w:type="dxa"/>
            <w:shd w:val="clear" w:color="auto" w:fill="auto"/>
            <w:tcMar>
              <w:top w:w="28" w:type="dxa"/>
              <w:left w:w="28" w:type="dxa"/>
              <w:bottom w:w="28" w:type="dxa"/>
              <w:right w:w="28" w:type="dxa"/>
            </w:tcMar>
          </w:tcPr>
          <w:p w14:paraId="6BFAA48B" w14:textId="77777777" w:rsidR="003B5845" w:rsidRPr="009F5D54" w:rsidRDefault="003B5845" w:rsidP="00617B3E">
            <w:pPr>
              <w:pStyle w:val="SmallStandard"/>
            </w:pPr>
            <w:r w:rsidRPr="009F5D54">
              <w:t>Pi</w:t>
            </w:r>
          </w:p>
        </w:tc>
        <w:tc>
          <w:tcPr>
            <w:tcW w:w="283" w:type="dxa"/>
            <w:shd w:val="clear" w:color="auto" w:fill="auto"/>
          </w:tcPr>
          <w:p w14:paraId="0987522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6733C7" w14:textId="77777777" w:rsidR="003B5845" w:rsidRPr="004A00BD" w:rsidRDefault="003B5845" w:rsidP="00617B3E">
            <w:pPr>
              <w:rPr>
                <w:sz w:val="22"/>
              </w:rPr>
            </w:pPr>
          </w:p>
        </w:tc>
      </w:tr>
      <w:tr w:rsidR="003B5845" w:rsidRPr="00CC6307" w14:paraId="0183490D" w14:textId="77777777" w:rsidTr="00617B3E">
        <w:tc>
          <w:tcPr>
            <w:tcW w:w="2013" w:type="dxa"/>
            <w:shd w:val="clear" w:color="auto" w:fill="auto"/>
            <w:tcMar>
              <w:top w:w="28" w:type="dxa"/>
              <w:left w:w="28" w:type="dxa"/>
              <w:bottom w:w="28" w:type="dxa"/>
              <w:right w:w="28" w:type="dxa"/>
            </w:tcMar>
          </w:tcPr>
          <w:p w14:paraId="7AF9A5D7" w14:textId="77777777" w:rsidR="003B5845" w:rsidRPr="009F5D54" w:rsidRDefault="003B5845" w:rsidP="00617B3E">
            <w:pPr>
              <w:pStyle w:val="SmallStandard"/>
            </w:pPr>
            <w:r w:rsidRPr="009F5D54">
              <w:t>Piece</w:t>
            </w:r>
          </w:p>
        </w:tc>
        <w:tc>
          <w:tcPr>
            <w:tcW w:w="283" w:type="dxa"/>
            <w:shd w:val="clear" w:color="auto" w:fill="auto"/>
          </w:tcPr>
          <w:p w14:paraId="565C34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4A5A9F" w14:textId="77777777" w:rsidR="003B5845" w:rsidRPr="004A00BD" w:rsidRDefault="003B5845" w:rsidP="00617B3E">
            <w:pPr>
              <w:rPr>
                <w:sz w:val="22"/>
              </w:rPr>
            </w:pPr>
          </w:p>
        </w:tc>
      </w:tr>
    </w:tbl>
    <w:p w14:paraId="24962F8C" w14:textId="77777777" w:rsidR="003B5845" w:rsidRDefault="003B5845" w:rsidP="003B5845">
      <w:pPr>
        <w:pStyle w:val="SmallStandard"/>
      </w:pPr>
    </w:p>
    <w:p w14:paraId="30AACDB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1" w:name="_02e87fd6c442166c0817c2bc14b6bcf1"/>
      <w:r w:rsidRPr="005254F8">
        <w:rPr>
          <w:lang w:val="en-GB"/>
        </w:rPr>
        <w:t>RobustnessClass</w:t>
      </w:r>
      <w:bookmarkEnd w:id="1381"/>
    </w:p>
    <w:p w14:paraId="23A22814" w14:textId="77777777" w:rsidR="003B5845" w:rsidRPr="00A518C2" w:rsidRDefault="003B5845" w:rsidP="003B5845">
      <w:pPr>
        <w:rPr>
          <w:lang w:val="en-GB"/>
        </w:rPr>
      </w:pPr>
      <w:r w:rsidRPr="00A518C2">
        <w:rPr>
          <w:lang w:val="en-GB"/>
        </w:rPr>
        <w:t>Defines the literals that shall be used for specific robustness classes.</w:t>
      </w:r>
    </w:p>
    <w:p w14:paraId="1EE853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3A5C4A" w14:textId="77777777" w:rsidTr="00617B3E">
        <w:tc>
          <w:tcPr>
            <w:tcW w:w="2013" w:type="dxa"/>
            <w:shd w:val="clear" w:color="auto" w:fill="auto"/>
            <w:tcMar>
              <w:top w:w="28" w:type="dxa"/>
              <w:left w:w="28" w:type="dxa"/>
              <w:bottom w:w="28" w:type="dxa"/>
              <w:right w:w="28" w:type="dxa"/>
            </w:tcMar>
          </w:tcPr>
          <w:p w14:paraId="51D861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2A6E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0F351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D747098" w14:textId="77777777" w:rsidTr="00617B3E">
        <w:tc>
          <w:tcPr>
            <w:tcW w:w="2013" w:type="dxa"/>
            <w:shd w:val="clear" w:color="auto" w:fill="auto"/>
            <w:tcMar>
              <w:top w:w="28" w:type="dxa"/>
              <w:left w:w="28" w:type="dxa"/>
              <w:bottom w:w="28" w:type="dxa"/>
              <w:right w:w="28" w:type="dxa"/>
            </w:tcMar>
          </w:tcPr>
          <w:p w14:paraId="71840A8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950F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E89F47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D025FB" w14:textId="77777777" w:rsidTr="00617B3E">
        <w:tc>
          <w:tcPr>
            <w:tcW w:w="2013" w:type="dxa"/>
            <w:shd w:val="clear" w:color="auto" w:fill="auto"/>
            <w:tcMar>
              <w:top w:w="28" w:type="dxa"/>
              <w:left w:w="28" w:type="dxa"/>
              <w:bottom w:w="28" w:type="dxa"/>
              <w:right w:w="28" w:type="dxa"/>
            </w:tcMar>
          </w:tcPr>
          <w:p w14:paraId="47103855" w14:textId="77777777" w:rsidR="003B5845" w:rsidRPr="009F5D54" w:rsidRDefault="003B5845" w:rsidP="00617B3E">
            <w:pPr>
              <w:pStyle w:val="SmallStandard"/>
            </w:pPr>
            <w:r w:rsidRPr="009F5D54">
              <w:t>AmbientTemperature</w:t>
            </w:r>
          </w:p>
        </w:tc>
        <w:tc>
          <w:tcPr>
            <w:tcW w:w="283" w:type="dxa"/>
            <w:shd w:val="clear" w:color="auto" w:fill="auto"/>
          </w:tcPr>
          <w:p w14:paraId="544DE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E8C4BB" w14:textId="77777777" w:rsidR="003B5845" w:rsidRPr="004A00BD" w:rsidRDefault="003B5845" w:rsidP="00617B3E">
            <w:pPr>
              <w:rPr>
                <w:sz w:val="22"/>
              </w:rPr>
            </w:pPr>
          </w:p>
        </w:tc>
      </w:tr>
      <w:tr w:rsidR="003B5845" w:rsidRPr="00CC6307" w14:paraId="63958C03" w14:textId="77777777" w:rsidTr="00617B3E">
        <w:tc>
          <w:tcPr>
            <w:tcW w:w="2013" w:type="dxa"/>
            <w:shd w:val="clear" w:color="auto" w:fill="auto"/>
            <w:tcMar>
              <w:top w:w="28" w:type="dxa"/>
              <w:left w:w="28" w:type="dxa"/>
              <w:bottom w:w="28" w:type="dxa"/>
              <w:right w:w="28" w:type="dxa"/>
            </w:tcMar>
          </w:tcPr>
          <w:p w14:paraId="3B4DE52D" w14:textId="77777777" w:rsidR="003B5845" w:rsidRPr="009F5D54" w:rsidRDefault="003B5845" w:rsidP="00617B3E">
            <w:pPr>
              <w:pStyle w:val="SmallStandard"/>
            </w:pPr>
            <w:r w:rsidRPr="009F5D54">
              <w:t>SolidParticleProtection</w:t>
            </w:r>
          </w:p>
        </w:tc>
        <w:tc>
          <w:tcPr>
            <w:tcW w:w="283" w:type="dxa"/>
            <w:shd w:val="clear" w:color="auto" w:fill="auto"/>
          </w:tcPr>
          <w:p w14:paraId="365DC4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26FBD" w14:textId="77777777" w:rsidR="003B5845" w:rsidRPr="004A00BD" w:rsidRDefault="003B5845" w:rsidP="00617B3E">
            <w:pPr>
              <w:rPr>
                <w:sz w:val="22"/>
              </w:rPr>
            </w:pPr>
          </w:p>
        </w:tc>
      </w:tr>
      <w:tr w:rsidR="003B5845" w:rsidRPr="00CC6307" w14:paraId="169A64E6" w14:textId="77777777" w:rsidTr="00617B3E">
        <w:tc>
          <w:tcPr>
            <w:tcW w:w="2013" w:type="dxa"/>
            <w:shd w:val="clear" w:color="auto" w:fill="auto"/>
            <w:tcMar>
              <w:top w:w="28" w:type="dxa"/>
              <w:left w:w="28" w:type="dxa"/>
              <w:bottom w:w="28" w:type="dxa"/>
              <w:right w:w="28" w:type="dxa"/>
            </w:tcMar>
          </w:tcPr>
          <w:p w14:paraId="7B292D92" w14:textId="77777777" w:rsidR="003B5845" w:rsidRPr="009F5D54" w:rsidRDefault="003B5845" w:rsidP="00617B3E">
            <w:pPr>
              <w:pStyle w:val="SmallStandard"/>
            </w:pPr>
            <w:r w:rsidRPr="009F5D54">
              <w:t>LiquidIngressProtection</w:t>
            </w:r>
          </w:p>
        </w:tc>
        <w:tc>
          <w:tcPr>
            <w:tcW w:w="283" w:type="dxa"/>
            <w:shd w:val="clear" w:color="auto" w:fill="auto"/>
          </w:tcPr>
          <w:p w14:paraId="75C63C1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FD0AF6" w14:textId="77777777" w:rsidR="003B5845" w:rsidRPr="004A00BD" w:rsidRDefault="003B5845" w:rsidP="00617B3E">
            <w:pPr>
              <w:rPr>
                <w:sz w:val="22"/>
              </w:rPr>
            </w:pPr>
          </w:p>
        </w:tc>
      </w:tr>
      <w:tr w:rsidR="003B5845" w:rsidRPr="00CC6307" w14:paraId="715EB387" w14:textId="77777777" w:rsidTr="00617B3E">
        <w:tc>
          <w:tcPr>
            <w:tcW w:w="2013" w:type="dxa"/>
            <w:shd w:val="clear" w:color="auto" w:fill="auto"/>
            <w:tcMar>
              <w:top w:w="28" w:type="dxa"/>
              <w:left w:w="28" w:type="dxa"/>
              <w:bottom w:w="28" w:type="dxa"/>
              <w:right w:w="28" w:type="dxa"/>
            </w:tcMar>
          </w:tcPr>
          <w:p w14:paraId="3C1D83C0" w14:textId="77777777" w:rsidR="003B5845" w:rsidRPr="009F5D54" w:rsidRDefault="003B5845" w:rsidP="00617B3E">
            <w:pPr>
              <w:pStyle w:val="SmallStandard"/>
            </w:pPr>
            <w:r w:rsidRPr="009F5D54">
              <w:t>ImpactProtection</w:t>
            </w:r>
          </w:p>
        </w:tc>
        <w:tc>
          <w:tcPr>
            <w:tcW w:w="283" w:type="dxa"/>
            <w:shd w:val="clear" w:color="auto" w:fill="auto"/>
          </w:tcPr>
          <w:p w14:paraId="53543F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124144" w14:textId="77777777" w:rsidR="003B5845" w:rsidRPr="004A00BD" w:rsidRDefault="003B5845" w:rsidP="00617B3E">
            <w:pPr>
              <w:rPr>
                <w:sz w:val="22"/>
              </w:rPr>
            </w:pPr>
          </w:p>
        </w:tc>
      </w:tr>
    </w:tbl>
    <w:p w14:paraId="591A3C79" w14:textId="77777777" w:rsidR="003B5845" w:rsidRDefault="003B5845" w:rsidP="003B5845">
      <w:pPr>
        <w:pStyle w:val="SmallStandard"/>
      </w:pPr>
    </w:p>
    <w:p w14:paraId="5E8EE6A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2" w:name="_f195acee4205200c1ab49243ea19ef82"/>
      <w:r w:rsidRPr="005254F8">
        <w:rPr>
          <w:lang w:val="en-GB"/>
        </w:rPr>
        <w:t>RobustnessClassReferenceSystem</w:t>
      </w:r>
      <w:bookmarkEnd w:id="1382"/>
    </w:p>
    <w:p w14:paraId="2B33F980" w14:textId="77777777" w:rsidR="003B5845" w:rsidRPr="00A518C2" w:rsidRDefault="003B5845" w:rsidP="003B5845">
      <w:pPr>
        <w:rPr>
          <w:lang w:val="en-GB"/>
        </w:rPr>
      </w:pPr>
      <w:r w:rsidRPr="00A518C2">
        <w:rPr>
          <w:sz w:val="18"/>
          <w:szCs w:val="18"/>
          <w:lang w:val="en-GB"/>
        </w:rPr>
        <w:t>Defines the literals that shall be used for specific robustness class reference systems.</w:t>
      </w:r>
    </w:p>
    <w:p w14:paraId="03F773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806A51" w14:textId="77777777" w:rsidTr="00617B3E">
        <w:tc>
          <w:tcPr>
            <w:tcW w:w="2013" w:type="dxa"/>
            <w:shd w:val="clear" w:color="auto" w:fill="auto"/>
            <w:tcMar>
              <w:top w:w="28" w:type="dxa"/>
              <w:left w:w="28" w:type="dxa"/>
              <w:bottom w:w="28" w:type="dxa"/>
              <w:right w:w="28" w:type="dxa"/>
            </w:tcMar>
          </w:tcPr>
          <w:p w14:paraId="470396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A31C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C7B8A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5DECEC7" w14:textId="77777777" w:rsidTr="00617B3E">
        <w:tc>
          <w:tcPr>
            <w:tcW w:w="2013" w:type="dxa"/>
            <w:shd w:val="clear" w:color="auto" w:fill="auto"/>
            <w:tcMar>
              <w:top w:w="28" w:type="dxa"/>
              <w:left w:w="28" w:type="dxa"/>
              <w:bottom w:w="28" w:type="dxa"/>
              <w:right w:w="28" w:type="dxa"/>
            </w:tcMar>
          </w:tcPr>
          <w:p w14:paraId="0A8E913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65343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790B7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5736A7" w14:textId="77777777" w:rsidTr="00617B3E">
        <w:tc>
          <w:tcPr>
            <w:tcW w:w="2013" w:type="dxa"/>
            <w:shd w:val="clear" w:color="auto" w:fill="auto"/>
            <w:tcMar>
              <w:top w:w="28" w:type="dxa"/>
              <w:left w:w="28" w:type="dxa"/>
              <w:bottom w:w="28" w:type="dxa"/>
              <w:right w:w="28" w:type="dxa"/>
            </w:tcMar>
          </w:tcPr>
          <w:p w14:paraId="0FAF7C5E" w14:textId="77777777" w:rsidR="003B5845" w:rsidRPr="009F5D54" w:rsidRDefault="003B5845" w:rsidP="00617B3E">
            <w:pPr>
              <w:pStyle w:val="SmallStandard"/>
            </w:pPr>
            <w:r w:rsidRPr="009F5D54">
              <w:t>ISO 20653</w:t>
            </w:r>
          </w:p>
        </w:tc>
        <w:tc>
          <w:tcPr>
            <w:tcW w:w="283" w:type="dxa"/>
            <w:shd w:val="clear" w:color="auto" w:fill="auto"/>
          </w:tcPr>
          <w:p w14:paraId="5A42CD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E4F9FD" w14:textId="77777777" w:rsidR="003B5845" w:rsidRPr="004A00BD" w:rsidRDefault="003B5845" w:rsidP="00617B3E">
            <w:pPr>
              <w:jc w:val="left"/>
              <w:rPr>
                <w:sz w:val="22"/>
                <w:lang w:val="en-GB"/>
              </w:rPr>
            </w:pPr>
            <w:r w:rsidRPr="004A00BD">
              <w:rPr>
                <w:sz w:val="16"/>
                <w:szCs w:val="16"/>
                <w:lang w:val="en-GB"/>
              </w:rPr>
              <w:t>The literal that shall be used for the ISO 20653 "Road vehicles - Degrees of protection (IP code) - Protection of electrical equipment against foreign objects, water and access".</w:t>
            </w:r>
          </w:p>
        </w:tc>
      </w:tr>
      <w:tr w:rsidR="003B5845" w:rsidRPr="004A00BD" w14:paraId="3BC7551E" w14:textId="77777777" w:rsidTr="00617B3E">
        <w:tc>
          <w:tcPr>
            <w:tcW w:w="2013" w:type="dxa"/>
            <w:shd w:val="clear" w:color="auto" w:fill="auto"/>
            <w:tcMar>
              <w:top w:w="28" w:type="dxa"/>
              <w:left w:w="28" w:type="dxa"/>
              <w:bottom w:w="28" w:type="dxa"/>
              <w:right w:w="28" w:type="dxa"/>
            </w:tcMar>
          </w:tcPr>
          <w:p w14:paraId="12D8730C" w14:textId="77777777" w:rsidR="003B5845" w:rsidRPr="009F5D54" w:rsidRDefault="003B5845" w:rsidP="00617B3E">
            <w:pPr>
              <w:pStyle w:val="SmallStandard"/>
            </w:pPr>
            <w:r w:rsidRPr="009F5D54">
              <w:t>ISO 6722</w:t>
            </w:r>
          </w:p>
        </w:tc>
        <w:tc>
          <w:tcPr>
            <w:tcW w:w="283" w:type="dxa"/>
            <w:shd w:val="clear" w:color="auto" w:fill="auto"/>
          </w:tcPr>
          <w:p w14:paraId="14C24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E91AB" w14:textId="77777777" w:rsidR="003B5845" w:rsidRPr="004A00BD" w:rsidRDefault="003B5845" w:rsidP="00617B3E">
            <w:pPr>
              <w:jc w:val="left"/>
              <w:rPr>
                <w:sz w:val="22"/>
                <w:lang w:val="en-GB"/>
              </w:rPr>
            </w:pPr>
            <w:r w:rsidRPr="004A00BD">
              <w:rPr>
                <w:sz w:val="16"/>
                <w:szCs w:val="16"/>
                <w:lang w:val="en-GB"/>
              </w:rPr>
              <w:t>The literal that shall be used for the ISO 6722 "Road vehicles -- 60 V and 600 V single-core cables".</w:t>
            </w:r>
          </w:p>
        </w:tc>
      </w:tr>
      <w:tr w:rsidR="003B5845" w:rsidRPr="004A00BD" w14:paraId="6EAAA309" w14:textId="77777777" w:rsidTr="00617B3E">
        <w:tc>
          <w:tcPr>
            <w:tcW w:w="2013" w:type="dxa"/>
            <w:shd w:val="clear" w:color="auto" w:fill="auto"/>
            <w:tcMar>
              <w:top w:w="28" w:type="dxa"/>
              <w:left w:w="28" w:type="dxa"/>
              <w:bottom w:w="28" w:type="dxa"/>
              <w:right w:w="28" w:type="dxa"/>
            </w:tcMar>
          </w:tcPr>
          <w:p w14:paraId="69192D72" w14:textId="77777777" w:rsidR="003B5845" w:rsidRPr="009F5D54" w:rsidRDefault="003B5845" w:rsidP="00617B3E">
            <w:pPr>
              <w:pStyle w:val="SmallStandard"/>
            </w:pPr>
            <w:r w:rsidRPr="009F5D54">
              <w:t>LV 112</w:t>
            </w:r>
          </w:p>
        </w:tc>
        <w:tc>
          <w:tcPr>
            <w:tcW w:w="283" w:type="dxa"/>
            <w:shd w:val="clear" w:color="auto" w:fill="auto"/>
          </w:tcPr>
          <w:p w14:paraId="05F16E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A9534" w14:textId="77777777" w:rsidR="003B5845" w:rsidRPr="004A00BD" w:rsidRDefault="003B5845" w:rsidP="00617B3E">
            <w:pPr>
              <w:jc w:val="left"/>
              <w:rPr>
                <w:sz w:val="22"/>
                <w:lang w:val="en-GB"/>
              </w:rPr>
            </w:pPr>
            <w:r w:rsidRPr="004A00BD">
              <w:rPr>
                <w:sz w:val="16"/>
                <w:szCs w:val="16"/>
                <w:lang w:val="en-GB"/>
              </w:rPr>
              <w:t>The literal that shall be used for the LV 112.</w:t>
            </w:r>
          </w:p>
        </w:tc>
      </w:tr>
      <w:tr w:rsidR="003B5845" w:rsidRPr="00CC6307" w14:paraId="3D8EDF69" w14:textId="77777777" w:rsidTr="00617B3E">
        <w:tc>
          <w:tcPr>
            <w:tcW w:w="2013" w:type="dxa"/>
            <w:shd w:val="clear" w:color="auto" w:fill="auto"/>
            <w:tcMar>
              <w:top w:w="28" w:type="dxa"/>
              <w:left w:w="28" w:type="dxa"/>
              <w:bottom w:w="28" w:type="dxa"/>
              <w:right w:w="28" w:type="dxa"/>
            </w:tcMar>
          </w:tcPr>
          <w:p w14:paraId="233D847C" w14:textId="77777777" w:rsidR="003B5845" w:rsidRPr="009F5D54" w:rsidRDefault="003B5845" w:rsidP="00617B3E">
            <w:pPr>
              <w:pStyle w:val="SmallStandard"/>
            </w:pPr>
            <w:r w:rsidRPr="009F5D54">
              <w:t>LV 214</w:t>
            </w:r>
          </w:p>
        </w:tc>
        <w:tc>
          <w:tcPr>
            <w:tcW w:w="283" w:type="dxa"/>
            <w:shd w:val="clear" w:color="auto" w:fill="auto"/>
          </w:tcPr>
          <w:p w14:paraId="0A10586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1C023E" w14:textId="77777777" w:rsidR="003B5845" w:rsidRPr="004A00BD" w:rsidRDefault="003B5845" w:rsidP="00617B3E">
            <w:pPr>
              <w:jc w:val="left"/>
              <w:rPr>
                <w:sz w:val="22"/>
              </w:rPr>
            </w:pPr>
            <w:r w:rsidRPr="004A00BD">
              <w:rPr>
                <w:sz w:val="16"/>
                <w:szCs w:val="16"/>
              </w:rPr>
              <w:t>OEM Connector Test Specification</w:t>
            </w:r>
          </w:p>
        </w:tc>
      </w:tr>
      <w:tr w:rsidR="003B5845" w:rsidRPr="004A00BD" w14:paraId="6C5B0ACA" w14:textId="77777777" w:rsidTr="00617B3E">
        <w:tc>
          <w:tcPr>
            <w:tcW w:w="2013" w:type="dxa"/>
            <w:shd w:val="clear" w:color="auto" w:fill="auto"/>
            <w:tcMar>
              <w:top w:w="28" w:type="dxa"/>
              <w:left w:w="28" w:type="dxa"/>
              <w:bottom w:w="28" w:type="dxa"/>
              <w:right w:w="28" w:type="dxa"/>
            </w:tcMar>
          </w:tcPr>
          <w:p w14:paraId="2D1DA5A6" w14:textId="77777777" w:rsidR="003B5845" w:rsidRPr="009F5D54" w:rsidRDefault="003B5845" w:rsidP="00617B3E">
            <w:pPr>
              <w:pStyle w:val="SmallStandard"/>
            </w:pPr>
            <w:r w:rsidRPr="009F5D54">
              <w:t>LV 215</w:t>
            </w:r>
          </w:p>
        </w:tc>
        <w:tc>
          <w:tcPr>
            <w:tcW w:w="283" w:type="dxa"/>
            <w:shd w:val="clear" w:color="auto" w:fill="auto"/>
          </w:tcPr>
          <w:p w14:paraId="656897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839E41" w14:textId="77777777" w:rsidR="003B5845" w:rsidRPr="004A00BD" w:rsidRDefault="003B5845" w:rsidP="00617B3E">
            <w:pPr>
              <w:jc w:val="left"/>
              <w:rPr>
                <w:sz w:val="22"/>
                <w:lang w:val="en-GB"/>
              </w:rPr>
            </w:pPr>
            <w:r w:rsidRPr="004A00BD">
              <w:rPr>
                <w:sz w:val="16"/>
                <w:szCs w:val="16"/>
                <w:lang w:val="en-GB"/>
              </w:rPr>
              <w:t>OEM Specification for High Voltage contacting.</w:t>
            </w:r>
          </w:p>
        </w:tc>
      </w:tr>
      <w:tr w:rsidR="003B5845" w:rsidRPr="004A00BD" w14:paraId="0882400D" w14:textId="77777777" w:rsidTr="00617B3E">
        <w:tc>
          <w:tcPr>
            <w:tcW w:w="2013" w:type="dxa"/>
            <w:shd w:val="clear" w:color="auto" w:fill="auto"/>
            <w:tcMar>
              <w:top w:w="28" w:type="dxa"/>
              <w:left w:w="28" w:type="dxa"/>
              <w:bottom w:w="28" w:type="dxa"/>
              <w:right w:w="28" w:type="dxa"/>
            </w:tcMar>
          </w:tcPr>
          <w:p w14:paraId="7BB9C5DD" w14:textId="77777777" w:rsidR="003B5845" w:rsidRPr="009F5D54" w:rsidRDefault="003B5845" w:rsidP="00617B3E">
            <w:pPr>
              <w:pStyle w:val="SmallStandard"/>
            </w:pPr>
            <w:r w:rsidRPr="009F5D54">
              <w:t>LV 312</w:t>
            </w:r>
          </w:p>
        </w:tc>
        <w:tc>
          <w:tcPr>
            <w:tcW w:w="283" w:type="dxa"/>
            <w:shd w:val="clear" w:color="auto" w:fill="auto"/>
          </w:tcPr>
          <w:p w14:paraId="20E8B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EBDCCC" w14:textId="77777777" w:rsidR="003B5845" w:rsidRPr="004A00BD" w:rsidRDefault="003B5845" w:rsidP="00617B3E">
            <w:pPr>
              <w:jc w:val="left"/>
              <w:rPr>
                <w:sz w:val="22"/>
                <w:lang w:val="en-GB"/>
              </w:rPr>
            </w:pPr>
            <w:r w:rsidRPr="004A00BD">
              <w:rPr>
                <w:sz w:val="16"/>
                <w:szCs w:val="16"/>
                <w:lang w:val="en-GB"/>
              </w:rPr>
              <w:t>Protective systems for wiring harnesses in motor vehicles Hoses</w:t>
            </w:r>
          </w:p>
        </w:tc>
      </w:tr>
    </w:tbl>
    <w:p w14:paraId="07DFE035" w14:textId="77777777" w:rsidR="003B5845" w:rsidRDefault="003B5845" w:rsidP="003B5845">
      <w:pPr>
        <w:pStyle w:val="SmallStandard"/>
      </w:pPr>
    </w:p>
    <w:p w14:paraId="32A90E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3" w:name="_a222f2e6dfe0ad13ffb56c0b7ddceb0a"/>
      <w:r w:rsidRPr="005254F8">
        <w:rPr>
          <w:lang w:val="en-GB"/>
        </w:rPr>
        <w:t>SiPrefix</w:t>
      </w:r>
      <w:bookmarkEnd w:id="1383"/>
    </w:p>
    <w:p w14:paraId="1A9FDAAB" w14:textId="77777777" w:rsidR="003B5845" w:rsidRPr="00A518C2" w:rsidRDefault="003B5845" w:rsidP="003B5845">
      <w:pPr>
        <w:rPr>
          <w:lang w:val="en-GB"/>
        </w:rPr>
      </w:pPr>
      <w:r w:rsidRPr="00A518C2">
        <w:rPr>
          <w:sz w:val="18"/>
          <w:szCs w:val="18"/>
          <w:lang w:val="en-GB"/>
        </w:rPr>
        <w:t>Enumeration for the definition of SI unit prefixes.</w:t>
      </w:r>
    </w:p>
    <w:p w14:paraId="01948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BCF256" w14:textId="77777777" w:rsidTr="00617B3E">
        <w:tc>
          <w:tcPr>
            <w:tcW w:w="2013" w:type="dxa"/>
            <w:shd w:val="clear" w:color="auto" w:fill="auto"/>
            <w:tcMar>
              <w:top w:w="28" w:type="dxa"/>
              <w:left w:w="28" w:type="dxa"/>
              <w:bottom w:w="28" w:type="dxa"/>
              <w:right w:w="28" w:type="dxa"/>
            </w:tcMar>
          </w:tcPr>
          <w:p w14:paraId="395A75D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669DB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8A98E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3E04506" w14:textId="77777777" w:rsidTr="00617B3E">
        <w:tc>
          <w:tcPr>
            <w:tcW w:w="2013" w:type="dxa"/>
            <w:shd w:val="clear" w:color="auto" w:fill="auto"/>
            <w:tcMar>
              <w:top w:w="28" w:type="dxa"/>
              <w:left w:w="28" w:type="dxa"/>
              <w:bottom w:w="28" w:type="dxa"/>
              <w:right w:w="28" w:type="dxa"/>
            </w:tcMar>
          </w:tcPr>
          <w:p w14:paraId="4BDE0BF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7D0C9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580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576D602" w14:textId="77777777" w:rsidTr="00617B3E">
        <w:tc>
          <w:tcPr>
            <w:tcW w:w="2013" w:type="dxa"/>
            <w:shd w:val="clear" w:color="auto" w:fill="auto"/>
            <w:tcMar>
              <w:top w:w="28" w:type="dxa"/>
              <w:left w:w="28" w:type="dxa"/>
              <w:bottom w:w="28" w:type="dxa"/>
              <w:right w:w="28" w:type="dxa"/>
            </w:tcMar>
          </w:tcPr>
          <w:p w14:paraId="2DC4E7A6" w14:textId="77777777" w:rsidR="003B5845" w:rsidRPr="009F5D54" w:rsidRDefault="003B5845" w:rsidP="00617B3E">
            <w:pPr>
              <w:pStyle w:val="SmallStandard"/>
            </w:pPr>
            <w:r w:rsidRPr="009F5D54">
              <w:t>Yotta</w:t>
            </w:r>
          </w:p>
        </w:tc>
        <w:tc>
          <w:tcPr>
            <w:tcW w:w="283" w:type="dxa"/>
            <w:shd w:val="clear" w:color="auto" w:fill="auto"/>
          </w:tcPr>
          <w:p w14:paraId="75F797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7945C8" w14:textId="77777777" w:rsidR="003B5845" w:rsidRPr="004A00BD" w:rsidRDefault="003B5845" w:rsidP="00617B3E">
            <w:pPr>
              <w:rPr>
                <w:sz w:val="22"/>
              </w:rPr>
            </w:pPr>
          </w:p>
        </w:tc>
      </w:tr>
      <w:tr w:rsidR="003B5845" w:rsidRPr="00CC6307" w14:paraId="3A34B3F6" w14:textId="77777777" w:rsidTr="00617B3E">
        <w:tc>
          <w:tcPr>
            <w:tcW w:w="2013" w:type="dxa"/>
            <w:shd w:val="clear" w:color="auto" w:fill="auto"/>
            <w:tcMar>
              <w:top w:w="28" w:type="dxa"/>
              <w:left w:w="28" w:type="dxa"/>
              <w:bottom w:w="28" w:type="dxa"/>
              <w:right w:w="28" w:type="dxa"/>
            </w:tcMar>
          </w:tcPr>
          <w:p w14:paraId="1AFCE817" w14:textId="77777777" w:rsidR="003B5845" w:rsidRPr="009F5D54" w:rsidRDefault="003B5845" w:rsidP="00617B3E">
            <w:pPr>
              <w:pStyle w:val="SmallStandard"/>
            </w:pPr>
            <w:r w:rsidRPr="009F5D54">
              <w:t>Zetta</w:t>
            </w:r>
          </w:p>
        </w:tc>
        <w:tc>
          <w:tcPr>
            <w:tcW w:w="283" w:type="dxa"/>
            <w:shd w:val="clear" w:color="auto" w:fill="auto"/>
          </w:tcPr>
          <w:p w14:paraId="73607A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F8095" w14:textId="77777777" w:rsidR="003B5845" w:rsidRPr="004A00BD" w:rsidRDefault="003B5845" w:rsidP="00617B3E">
            <w:pPr>
              <w:rPr>
                <w:sz w:val="22"/>
              </w:rPr>
            </w:pPr>
          </w:p>
        </w:tc>
      </w:tr>
      <w:tr w:rsidR="003B5845" w:rsidRPr="00CC6307" w14:paraId="64986BAF" w14:textId="77777777" w:rsidTr="00617B3E">
        <w:tc>
          <w:tcPr>
            <w:tcW w:w="2013" w:type="dxa"/>
            <w:shd w:val="clear" w:color="auto" w:fill="auto"/>
            <w:tcMar>
              <w:top w:w="28" w:type="dxa"/>
              <w:left w:w="28" w:type="dxa"/>
              <w:bottom w:w="28" w:type="dxa"/>
              <w:right w:w="28" w:type="dxa"/>
            </w:tcMar>
          </w:tcPr>
          <w:p w14:paraId="12E8CA6C" w14:textId="77777777" w:rsidR="003B5845" w:rsidRPr="009F5D54" w:rsidRDefault="003B5845" w:rsidP="00617B3E">
            <w:pPr>
              <w:pStyle w:val="SmallStandard"/>
            </w:pPr>
            <w:r w:rsidRPr="009F5D54">
              <w:t>Exa</w:t>
            </w:r>
          </w:p>
        </w:tc>
        <w:tc>
          <w:tcPr>
            <w:tcW w:w="283" w:type="dxa"/>
            <w:shd w:val="clear" w:color="auto" w:fill="auto"/>
          </w:tcPr>
          <w:p w14:paraId="07AA53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F71AB" w14:textId="77777777" w:rsidR="003B5845" w:rsidRPr="004A00BD" w:rsidRDefault="003B5845" w:rsidP="00617B3E">
            <w:pPr>
              <w:rPr>
                <w:sz w:val="22"/>
              </w:rPr>
            </w:pPr>
          </w:p>
        </w:tc>
      </w:tr>
      <w:tr w:rsidR="003B5845" w:rsidRPr="00CC6307" w14:paraId="1C353D39" w14:textId="77777777" w:rsidTr="00617B3E">
        <w:tc>
          <w:tcPr>
            <w:tcW w:w="2013" w:type="dxa"/>
            <w:shd w:val="clear" w:color="auto" w:fill="auto"/>
            <w:tcMar>
              <w:top w:w="28" w:type="dxa"/>
              <w:left w:w="28" w:type="dxa"/>
              <w:bottom w:w="28" w:type="dxa"/>
              <w:right w:w="28" w:type="dxa"/>
            </w:tcMar>
          </w:tcPr>
          <w:p w14:paraId="46680C1D" w14:textId="77777777" w:rsidR="003B5845" w:rsidRPr="009F5D54" w:rsidRDefault="003B5845" w:rsidP="00617B3E">
            <w:pPr>
              <w:pStyle w:val="SmallStandard"/>
            </w:pPr>
            <w:r w:rsidRPr="009F5D54">
              <w:lastRenderedPageBreak/>
              <w:t>Peta</w:t>
            </w:r>
          </w:p>
        </w:tc>
        <w:tc>
          <w:tcPr>
            <w:tcW w:w="283" w:type="dxa"/>
            <w:shd w:val="clear" w:color="auto" w:fill="auto"/>
          </w:tcPr>
          <w:p w14:paraId="20A591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D8049A" w14:textId="77777777" w:rsidR="003B5845" w:rsidRPr="004A00BD" w:rsidRDefault="003B5845" w:rsidP="00617B3E">
            <w:pPr>
              <w:rPr>
                <w:sz w:val="22"/>
              </w:rPr>
            </w:pPr>
          </w:p>
        </w:tc>
      </w:tr>
      <w:tr w:rsidR="003B5845" w:rsidRPr="00CC6307" w14:paraId="754676B9" w14:textId="77777777" w:rsidTr="00617B3E">
        <w:tc>
          <w:tcPr>
            <w:tcW w:w="2013" w:type="dxa"/>
            <w:shd w:val="clear" w:color="auto" w:fill="auto"/>
            <w:tcMar>
              <w:top w:w="28" w:type="dxa"/>
              <w:left w:w="28" w:type="dxa"/>
              <w:bottom w:w="28" w:type="dxa"/>
              <w:right w:w="28" w:type="dxa"/>
            </w:tcMar>
          </w:tcPr>
          <w:p w14:paraId="417A6CCD" w14:textId="77777777" w:rsidR="003B5845" w:rsidRPr="009F5D54" w:rsidRDefault="003B5845" w:rsidP="00617B3E">
            <w:pPr>
              <w:pStyle w:val="SmallStandard"/>
            </w:pPr>
            <w:r w:rsidRPr="009F5D54">
              <w:t>Tera</w:t>
            </w:r>
          </w:p>
        </w:tc>
        <w:tc>
          <w:tcPr>
            <w:tcW w:w="283" w:type="dxa"/>
            <w:shd w:val="clear" w:color="auto" w:fill="auto"/>
          </w:tcPr>
          <w:p w14:paraId="10ACDE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F4993" w14:textId="77777777" w:rsidR="003B5845" w:rsidRPr="004A00BD" w:rsidRDefault="003B5845" w:rsidP="00617B3E">
            <w:pPr>
              <w:rPr>
                <w:sz w:val="22"/>
              </w:rPr>
            </w:pPr>
          </w:p>
        </w:tc>
      </w:tr>
      <w:tr w:rsidR="003B5845" w:rsidRPr="00CC6307" w14:paraId="7776A246" w14:textId="77777777" w:rsidTr="00617B3E">
        <w:tc>
          <w:tcPr>
            <w:tcW w:w="2013" w:type="dxa"/>
            <w:shd w:val="clear" w:color="auto" w:fill="auto"/>
            <w:tcMar>
              <w:top w:w="28" w:type="dxa"/>
              <w:left w:w="28" w:type="dxa"/>
              <w:bottom w:w="28" w:type="dxa"/>
              <w:right w:w="28" w:type="dxa"/>
            </w:tcMar>
          </w:tcPr>
          <w:p w14:paraId="2B458DBF" w14:textId="77777777" w:rsidR="003B5845" w:rsidRPr="009F5D54" w:rsidRDefault="003B5845" w:rsidP="00617B3E">
            <w:pPr>
              <w:pStyle w:val="SmallStandard"/>
            </w:pPr>
            <w:r w:rsidRPr="009F5D54">
              <w:t>Giga</w:t>
            </w:r>
          </w:p>
        </w:tc>
        <w:tc>
          <w:tcPr>
            <w:tcW w:w="283" w:type="dxa"/>
            <w:shd w:val="clear" w:color="auto" w:fill="auto"/>
          </w:tcPr>
          <w:p w14:paraId="265B99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2572A" w14:textId="77777777" w:rsidR="003B5845" w:rsidRPr="004A00BD" w:rsidRDefault="003B5845" w:rsidP="00617B3E">
            <w:pPr>
              <w:rPr>
                <w:sz w:val="22"/>
              </w:rPr>
            </w:pPr>
          </w:p>
        </w:tc>
      </w:tr>
      <w:tr w:rsidR="003B5845" w:rsidRPr="00CC6307" w14:paraId="09225D40" w14:textId="77777777" w:rsidTr="00617B3E">
        <w:tc>
          <w:tcPr>
            <w:tcW w:w="2013" w:type="dxa"/>
            <w:shd w:val="clear" w:color="auto" w:fill="auto"/>
            <w:tcMar>
              <w:top w:w="28" w:type="dxa"/>
              <w:left w:w="28" w:type="dxa"/>
              <w:bottom w:w="28" w:type="dxa"/>
              <w:right w:w="28" w:type="dxa"/>
            </w:tcMar>
          </w:tcPr>
          <w:p w14:paraId="1D3C443A" w14:textId="77777777" w:rsidR="003B5845" w:rsidRPr="009F5D54" w:rsidRDefault="003B5845" w:rsidP="00617B3E">
            <w:pPr>
              <w:pStyle w:val="SmallStandard"/>
            </w:pPr>
            <w:r w:rsidRPr="009F5D54">
              <w:t>Mega</w:t>
            </w:r>
          </w:p>
        </w:tc>
        <w:tc>
          <w:tcPr>
            <w:tcW w:w="283" w:type="dxa"/>
            <w:shd w:val="clear" w:color="auto" w:fill="auto"/>
          </w:tcPr>
          <w:p w14:paraId="2C1235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88D363" w14:textId="77777777" w:rsidR="003B5845" w:rsidRPr="004A00BD" w:rsidRDefault="003B5845" w:rsidP="00617B3E">
            <w:pPr>
              <w:rPr>
                <w:sz w:val="22"/>
              </w:rPr>
            </w:pPr>
          </w:p>
        </w:tc>
      </w:tr>
      <w:tr w:rsidR="003B5845" w:rsidRPr="00CC6307" w14:paraId="3112689D" w14:textId="77777777" w:rsidTr="00617B3E">
        <w:tc>
          <w:tcPr>
            <w:tcW w:w="2013" w:type="dxa"/>
            <w:shd w:val="clear" w:color="auto" w:fill="auto"/>
            <w:tcMar>
              <w:top w:w="28" w:type="dxa"/>
              <w:left w:w="28" w:type="dxa"/>
              <w:bottom w:w="28" w:type="dxa"/>
              <w:right w:w="28" w:type="dxa"/>
            </w:tcMar>
          </w:tcPr>
          <w:p w14:paraId="06602364" w14:textId="77777777" w:rsidR="003B5845" w:rsidRPr="009F5D54" w:rsidRDefault="003B5845" w:rsidP="00617B3E">
            <w:pPr>
              <w:pStyle w:val="SmallStandard"/>
            </w:pPr>
            <w:r w:rsidRPr="009F5D54">
              <w:t>Kilo</w:t>
            </w:r>
          </w:p>
        </w:tc>
        <w:tc>
          <w:tcPr>
            <w:tcW w:w="283" w:type="dxa"/>
            <w:shd w:val="clear" w:color="auto" w:fill="auto"/>
          </w:tcPr>
          <w:p w14:paraId="313A5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16CF10" w14:textId="77777777" w:rsidR="003B5845" w:rsidRPr="004A00BD" w:rsidRDefault="003B5845" w:rsidP="00617B3E">
            <w:pPr>
              <w:rPr>
                <w:sz w:val="22"/>
              </w:rPr>
            </w:pPr>
          </w:p>
        </w:tc>
      </w:tr>
      <w:tr w:rsidR="003B5845" w:rsidRPr="00CC6307" w14:paraId="74B45E97" w14:textId="77777777" w:rsidTr="00617B3E">
        <w:tc>
          <w:tcPr>
            <w:tcW w:w="2013" w:type="dxa"/>
            <w:shd w:val="clear" w:color="auto" w:fill="auto"/>
            <w:tcMar>
              <w:top w:w="28" w:type="dxa"/>
              <w:left w:w="28" w:type="dxa"/>
              <w:bottom w:w="28" w:type="dxa"/>
              <w:right w:w="28" w:type="dxa"/>
            </w:tcMar>
          </w:tcPr>
          <w:p w14:paraId="2A4413AC" w14:textId="77777777" w:rsidR="003B5845" w:rsidRPr="009F5D54" w:rsidRDefault="003B5845" w:rsidP="00617B3E">
            <w:pPr>
              <w:pStyle w:val="SmallStandard"/>
            </w:pPr>
            <w:r w:rsidRPr="009F5D54">
              <w:t>Hecto</w:t>
            </w:r>
          </w:p>
        </w:tc>
        <w:tc>
          <w:tcPr>
            <w:tcW w:w="283" w:type="dxa"/>
            <w:shd w:val="clear" w:color="auto" w:fill="auto"/>
          </w:tcPr>
          <w:p w14:paraId="10B36F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CEF5B1" w14:textId="77777777" w:rsidR="003B5845" w:rsidRPr="004A00BD" w:rsidRDefault="003B5845" w:rsidP="00617B3E">
            <w:pPr>
              <w:rPr>
                <w:sz w:val="22"/>
              </w:rPr>
            </w:pPr>
          </w:p>
        </w:tc>
      </w:tr>
      <w:tr w:rsidR="003B5845" w:rsidRPr="00CC6307" w14:paraId="2FD07E8B" w14:textId="77777777" w:rsidTr="00617B3E">
        <w:tc>
          <w:tcPr>
            <w:tcW w:w="2013" w:type="dxa"/>
            <w:shd w:val="clear" w:color="auto" w:fill="auto"/>
            <w:tcMar>
              <w:top w:w="28" w:type="dxa"/>
              <w:left w:w="28" w:type="dxa"/>
              <w:bottom w:w="28" w:type="dxa"/>
              <w:right w:w="28" w:type="dxa"/>
            </w:tcMar>
          </w:tcPr>
          <w:p w14:paraId="469DB826" w14:textId="77777777" w:rsidR="003B5845" w:rsidRPr="009F5D54" w:rsidRDefault="003B5845" w:rsidP="00617B3E">
            <w:pPr>
              <w:pStyle w:val="SmallStandard"/>
            </w:pPr>
            <w:r w:rsidRPr="009F5D54">
              <w:t>Deca</w:t>
            </w:r>
          </w:p>
        </w:tc>
        <w:tc>
          <w:tcPr>
            <w:tcW w:w="283" w:type="dxa"/>
            <w:shd w:val="clear" w:color="auto" w:fill="auto"/>
          </w:tcPr>
          <w:p w14:paraId="2BAE5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209A68" w14:textId="77777777" w:rsidR="003B5845" w:rsidRPr="004A00BD" w:rsidRDefault="003B5845" w:rsidP="00617B3E">
            <w:pPr>
              <w:rPr>
                <w:sz w:val="22"/>
              </w:rPr>
            </w:pPr>
          </w:p>
        </w:tc>
      </w:tr>
      <w:tr w:rsidR="003B5845" w:rsidRPr="00CC6307" w14:paraId="6AA296E2" w14:textId="77777777" w:rsidTr="00617B3E">
        <w:tc>
          <w:tcPr>
            <w:tcW w:w="2013" w:type="dxa"/>
            <w:shd w:val="clear" w:color="auto" w:fill="auto"/>
            <w:tcMar>
              <w:top w:w="28" w:type="dxa"/>
              <w:left w:w="28" w:type="dxa"/>
              <w:bottom w:w="28" w:type="dxa"/>
              <w:right w:w="28" w:type="dxa"/>
            </w:tcMar>
          </w:tcPr>
          <w:p w14:paraId="6C937083" w14:textId="77777777" w:rsidR="003B5845" w:rsidRPr="009F5D54" w:rsidRDefault="003B5845" w:rsidP="00617B3E">
            <w:pPr>
              <w:pStyle w:val="SmallStandard"/>
            </w:pPr>
            <w:r w:rsidRPr="009F5D54">
              <w:t>Deci</w:t>
            </w:r>
          </w:p>
        </w:tc>
        <w:tc>
          <w:tcPr>
            <w:tcW w:w="283" w:type="dxa"/>
            <w:shd w:val="clear" w:color="auto" w:fill="auto"/>
          </w:tcPr>
          <w:p w14:paraId="6F503F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A14A0C" w14:textId="77777777" w:rsidR="003B5845" w:rsidRPr="004A00BD" w:rsidRDefault="003B5845" w:rsidP="00617B3E">
            <w:pPr>
              <w:rPr>
                <w:sz w:val="22"/>
              </w:rPr>
            </w:pPr>
          </w:p>
        </w:tc>
      </w:tr>
      <w:tr w:rsidR="003B5845" w:rsidRPr="00CC6307" w14:paraId="1228F99B" w14:textId="77777777" w:rsidTr="00617B3E">
        <w:tc>
          <w:tcPr>
            <w:tcW w:w="2013" w:type="dxa"/>
            <w:shd w:val="clear" w:color="auto" w:fill="auto"/>
            <w:tcMar>
              <w:top w:w="28" w:type="dxa"/>
              <w:left w:w="28" w:type="dxa"/>
              <w:bottom w:w="28" w:type="dxa"/>
              <w:right w:w="28" w:type="dxa"/>
            </w:tcMar>
          </w:tcPr>
          <w:p w14:paraId="7A8344EC" w14:textId="77777777" w:rsidR="003B5845" w:rsidRPr="009F5D54" w:rsidRDefault="003B5845" w:rsidP="00617B3E">
            <w:pPr>
              <w:pStyle w:val="SmallStandard"/>
            </w:pPr>
            <w:r w:rsidRPr="009F5D54">
              <w:t>Centi</w:t>
            </w:r>
          </w:p>
        </w:tc>
        <w:tc>
          <w:tcPr>
            <w:tcW w:w="283" w:type="dxa"/>
            <w:shd w:val="clear" w:color="auto" w:fill="auto"/>
          </w:tcPr>
          <w:p w14:paraId="18F816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7E8E62" w14:textId="77777777" w:rsidR="003B5845" w:rsidRPr="004A00BD" w:rsidRDefault="003B5845" w:rsidP="00617B3E">
            <w:pPr>
              <w:rPr>
                <w:sz w:val="22"/>
              </w:rPr>
            </w:pPr>
          </w:p>
        </w:tc>
      </w:tr>
      <w:tr w:rsidR="003B5845" w:rsidRPr="00CC6307" w14:paraId="4A1BA5E4" w14:textId="77777777" w:rsidTr="00617B3E">
        <w:tc>
          <w:tcPr>
            <w:tcW w:w="2013" w:type="dxa"/>
            <w:shd w:val="clear" w:color="auto" w:fill="auto"/>
            <w:tcMar>
              <w:top w:w="28" w:type="dxa"/>
              <w:left w:w="28" w:type="dxa"/>
              <w:bottom w:w="28" w:type="dxa"/>
              <w:right w:w="28" w:type="dxa"/>
            </w:tcMar>
          </w:tcPr>
          <w:p w14:paraId="48FC6508" w14:textId="77777777" w:rsidR="003B5845" w:rsidRPr="009F5D54" w:rsidRDefault="003B5845" w:rsidP="00617B3E">
            <w:pPr>
              <w:pStyle w:val="SmallStandard"/>
            </w:pPr>
            <w:r w:rsidRPr="009F5D54">
              <w:t>Milli</w:t>
            </w:r>
          </w:p>
        </w:tc>
        <w:tc>
          <w:tcPr>
            <w:tcW w:w="283" w:type="dxa"/>
            <w:shd w:val="clear" w:color="auto" w:fill="auto"/>
          </w:tcPr>
          <w:p w14:paraId="15BCD2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DD2686" w14:textId="77777777" w:rsidR="003B5845" w:rsidRPr="004A00BD" w:rsidRDefault="003B5845" w:rsidP="00617B3E">
            <w:pPr>
              <w:rPr>
                <w:sz w:val="22"/>
              </w:rPr>
            </w:pPr>
          </w:p>
        </w:tc>
      </w:tr>
      <w:tr w:rsidR="003B5845" w:rsidRPr="00CC6307" w14:paraId="4334A8D8" w14:textId="77777777" w:rsidTr="00617B3E">
        <w:tc>
          <w:tcPr>
            <w:tcW w:w="2013" w:type="dxa"/>
            <w:shd w:val="clear" w:color="auto" w:fill="auto"/>
            <w:tcMar>
              <w:top w:w="28" w:type="dxa"/>
              <w:left w:w="28" w:type="dxa"/>
              <w:bottom w:w="28" w:type="dxa"/>
              <w:right w:w="28" w:type="dxa"/>
            </w:tcMar>
          </w:tcPr>
          <w:p w14:paraId="21B7F30C" w14:textId="77777777" w:rsidR="003B5845" w:rsidRPr="009F5D54" w:rsidRDefault="003B5845" w:rsidP="00617B3E">
            <w:pPr>
              <w:pStyle w:val="SmallStandard"/>
            </w:pPr>
            <w:r w:rsidRPr="009F5D54">
              <w:t>Micro</w:t>
            </w:r>
          </w:p>
        </w:tc>
        <w:tc>
          <w:tcPr>
            <w:tcW w:w="283" w:type="dxa"/>
            <w:shd w:val="clear" w:color="auto" w:fill="auto"/>
          </w:tcPr>
          <w:p w14:paraId="28F3D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834F7" w14:textId="77777777" w:rsidR="003B5845" w:rsidRPr="004A00BD" w:rsidRDefault="003B5845" w:rsidP="00617B3E">
            <w:pPr>
              <w:rPr>
                <w:sz w:val="22"/>
              </w:rPr>
            </w:pPr>
          </w:p>
        </w:tc>
      </w:tr>
      <w:tr w:rsidR="003B5845" w:rsidRPr="00CC6307" w14:paraId="58327520" w14:textId="77777777" w:rsidTr="00617B3E">
        <w:tc>
          <w:tcPr>
            <w:tcW w:w="2013" w:type="dxa"/>
            <w:shd w:val="clear" w:color="auto" w:fill="auto"/>
            <w:tcMar>
              <w:top w:w="28" w:type="dxa"/>
              <w:left w:w="28" w:type="dxa"/>
              <w:bottom w:w="28" w:type="dxa"/>
              <w:right w:w="28" w:type="dxa"/>
            </w:tcMar>
          </w:tcPr>
          <w:p w14:paraId="563E3A63" w14:textId="77777777" w:rsidR="003B5845" w:rsidRPr="009F5D54" w:rsidRDefault="003B5845" w:rsidP="00617B3E">
            <w:pPr>
              <w:pStyle w:val="SmallStandard"/>
            </w:pPr>
            <w:r w:rsidRPr="009F5D54">
              <w:t>Nano</w:t>
            </w:r>
          </w:p>
        </w:tc>
        <w:tc>
          <w:tcPr>
            <w:tcW w:w="283" w:type="dxa"/>
            <w:shd w:val="clear" w:color="auto" w:fill="auto"/>
          </w:tcPr>
          <w:p w14:paraId="2C52D2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65B08B" w14:textId="77777777" w:rsidR="003B5845" w:rsidRPr="004A00BD" w:rsidRDefault="003B5845" w:rsidP="00617B3E">
            <w:pPr>
              <w:rPr>
                <w:sz w:val="22"/>
              </w:rPr>
            </w:pPr>
          </w:p>
        </w:tc>
      </w:tr>
      <w:tr w:rsidR="003B5845" w:rsidRPr="00CC6307" w14:paraId="7C5CE2F7" w14:textId="77777777" w:rsidTr="00617B3E">
        <w:tc>
          <w:tcPr>
            <w:tcW w:w="2013" w:type="dxa"/>
            <w:shd w:val="clear" w:color="auto" w:fill="auto"/>
            <w:tcMar>
              <w:top w:w="28" w:type="dxa"/>
              <w:left w:w="28" w:type="dxa"/>
              <w:bottom w:w="28" w:type="dxa"/>
              <w:right w:w="28" w:type="dxa"/>
            </w:tcMar>
          </w:tcPr>
          <w:p w14:paraId="22C4220C" w14:textId="77777777" w:rsidR="003B5845" w:rsidRPr="009F5D54" w:rsidRDefault="003B5845" w:rsidP="00617B3E">
            <w:pPr>
              <w:pStyle w:val="SmallStandard"/>
            </w:pPr>
            <w:r w:rsidRPr="009F5D54">
              <w:t>Pico</w:t>
            </w:r>
          </w:p>
        </w:tc>
        <w:tc>
          <w:tcPr>
            <w:tcW w:w="283" w:type="dxa"/>
            <w:shd w:val="clear" w:color="auto" w:fill="auto"/>
          </w:tcPr>
          <w:p w14:paraId="595AE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F31AEE" w14:textId="77777777" w:rsidR="003B5845" w:rsidRPr="004A00BD" w:rsidRDefault="003B5845" w:rsidP="00617B3E">
            <w:pPr>
              <w:rPr>
                <w:sz w:val="22"/>
              </w:rPr>
            </w:pPr>
          </w:p>
        </w:tc>
      </w:tr>
      <w:tr w:rsidR="003B5845" w:rsidRPr="00CC6307" w14:paraId="0959515D" w14:textId="77777777" w:rsidTr="00617B3E">
        <w:tc>
          <w:tcPr>
            <w:tcW w:w="2013" w:type="dxa"/>
            <w:shd w:val="clear" w:color="auto" w:fill="auto"/>
            <w:tcMar>
              <w:top w:w="28" w:type="dxa"/>
              <w:left w:w="28" w:type="dxa"/>
              <w:bottom w:w="28" w:type="dxa"/>
              <w:right w:w="28" w:type="dxa"/>
            </w:tcMar>
          </w:tcPr>
          <w:p w14:paraId="127C1B04" w14:textId="77777777" w:rsidR="003B5845" w:rsidRPr="009F5D54" w:rsidRDefault="003B5845" w:rsidP="00617B3E">
            <w:pPr>
              <w:pStyle w:val="SmallStandard"/>
            </w:pPr>
            <w:r w:rsidRPr="009F5D54">
              <w:t>Femto</w:t>
            </w:r>
          </w:p>
        </w:tc>
        <w:tc>
          <w:tcPr>
            <w:tcW w:w="283" w:type="dxa"/>
            <w:shd w:val="clear" w:color="auto" w:fill="auto"/>
          </w:tcPr>
          <w:p w14:paraId="3E2510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F85ECB" w14:textId="77777777" w:rsidR="003B5845" w:rsidRPr="004A00BD" w:rsidRDefault="003B5845" w:rsidP="00617B3E">
            <w:pPr>
              <w:rPr>
                <w:sz w:val="22"/>
              </w:rPr>
            </w:pPr>
          </w:p>
        </w:tc>
      </w:tr>
      <w:tr w:rsidR="003B5845" w:rsidRPr="00CC6307" w14:paraId="7A780B02" w14:textId="77777777" w:rsidTr="00617B3E">
        <w:tc>
          <w:tcPr>
            <w:tcW w:w="2013" w:type="dxa"/>
            <w:shd w:val="clear" w:color="auto" w:fill="auto"/>
            <w:tcMar>
              <w:top w:w="28" w:type="dxa"/>
              <w:left w:w="28" w:type="dxa"/>
              <w:bottom w:w="28" w:type="dxa"/>
              <w:right w:w="28" w:type="dxa"/>
            </w:tcMar>
          </w:tcPr>
          <w:p w14:paraId="4293186E" w14:textId="77777777" w:rsidR="003B5845" w:rsidRPr="009F5D54" w:rsidRDefault="003B5845" w:rsidP="00617B3E">
            <w:pPr>
              <w:pStyle w:val="SmallStandard"/>
            </w:pPr>
            <w:r w:rsidRPr="009F5D54">
              <w:t>Atto</w:t>
            </w:r>
          </w:p>
        </w:tc>
        <w:tc>
          <w:tcPr>
            <w:tcW w:w="283" w:type="dxa"/>
            <w:shd w:val="clear" w:color="auto" w:fill="auto"/>
          </w:tcPr>
          <w:p w14:paraId="201CFD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5DE91" w14:textId="77777777" w:rsidR="003B5845" w:rsidRPr="004A00BD" w:rsidRDefault="003B5845" w:rsidP="00617B3E">
            <w:pPr>
              <w:rPr>
                <w:sz w:val="22"/>
              </w:rPr>
            </w:pPr>
          </w:p>
        </w:tc>
      </w:tr>
      <w:tr w:rsidR="003B5845" w:rsidRPr="00CC6307" w14:paraId="0431D086" w14:textId="77777777" w:rsidTr="00617B3E">
        <w:tc>
          <w:tcPr>
            <w:tcW w:w="2013" w:type="dxa"/>
            <w:shd w:val="clear" w:color="auto" w:fill="auto"/>
            <w:tcMar>
              <w:top w:w="28" w:type="dxa"/>
              <w:left w:w="28" w:type="dxa"/>
              <w:bottom w:w="28" w:type="dxa"/>
              <w:right w:w="28" w:type="dxa"/>
            </w:tcMar>
          </w:tcPr>
          <w:p w14:paraId="6A4B3D9E" w14:textId="77777777" w:rsidR="003B5845" w:rsidRPr="009F5D54" w:rsidRDefault="003B5845" w:rsidP="00617B3E">
            <w:pPr>
              <w:pStyle w:val="SmallStandard"/>
            </w:pPr>
            <w:r w:rsidRPr="009F5D54">
              <w:t>Zepto</w:t>
            </w:r>
          </w:p>
        </w:tc>
        <w:tc>
          <w:tcPr>
            <w:tcW w:w="283" w:type="dxa"/>
            <w:shd w:val="clear" w:color="auto" w:fill="auto"/>
          </w:tcPr>
          <w:p w14:paraId="6387B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0ADF9F" w14:textId="77777777" w:rsidR="003B5845" w:rsidRPr="004A00BD" w:rsidRDefault="003B5845" w:rsidP="00617B3E">
            <w:pPr>
              <w:rPr>
                <w:sz w:val="22"/>
              </w:rPr>
            </w:pPr>
          </w:p>
        </w:tc>
      </w:tr>
      <w:tr w:rsidR="003B5845" w:rsidRPr="00CC6307" w14:paraId="62D9D59D" w14:textId="77777777" w:rsidTr="00617B3E">
        <w:tc>
          <w:tcPr>
            <w:tcW w:w="2013" w:type="dxa"/>
            <w:shd w:val="clear" w:color="auto" w:fill="auto"/>
            <w:tcMar>
              <w:top w:w="28" w:type="dxa"/>
              <w:left w:w="28" w:type="dxa"/>
              <w:bottom w:w="28" w:type="dxa"/>
              <w:right w:w="28" w:type="dxa"/>
            </w:tcMar>
          </w:tcPr>
          <w:p w14:paraId="06195E87" w14:textId="77777777" w:rsidR="003B5845" w:rsidRPr="009F5D54" w:rsidRDefault="003B5845" w:rsidP="00617B3E">
            <w:pPr>
              <w:pStyle w:val="SmallStandard"/>
            </w:pPr>
            <w:r w:rsidRPr="009F5D54">
              <w:t>Yocto</w:t>
            </w:r>
          </w:p>
        </w:tc>
        <w:tc>
          <w:tcPr>
            <w:tcW w:w="283" w:type="dxa"/>
            <w:shd w:val="clear" w:color="auto" w:fill="auto"/>
          </w:tcPr>
          <w:p w14:paraId="164C1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0974FE" w14:textId="77777777" w:rsidR="003B5845" w:rsidRPr="004A00BD" w:rsidRDefault="003B5845" w:rsidP="00617B3E">
            <w:pPr>
              <w:rPr>
                <w:sz w:val="22"/>
              </w:rPr>
            </w:pPr>
          </w:p>
        </w:tc>
      </w:tr>
    </w:tbl>
    <w:p w14:paraId="59E4E1B8" w14:textId="77777777" w:rsidR="003B5845" w:rsidRDefault="003B5845" w:rsidP="003B5845">
      <w:pPr>
        <w:pStyle w:val="SmallStandard"/>
      </w:pPr>
    </w:p>
    <w:p w14:paraId="3CB434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4" w:name="_8e3314b0dde38716865edba1819df84d"/>
      <w:r w:rsidRPr="005254F8">
        <w:rPr>
          <w:lang w:val="en-GB"/>
        </w:rPr>
        <w:t>SiUnitName</w:t>
      </w:r>
      <w:bookmarkEnd w:id="1384"/>
    </w:p>
    <w:p w14:paraId="6850BD7E" w14:textId="77777777" w:rsidR="003B5845" w:rsidRPr="00A518C2" w:rsidRDefault="003B5845" w:rsidP="003B5845">
      <w:pPr>
        <w:rPr>
          <w:lang w:val="en-GB"/>
        </w:rPr>
      </w:pPr>
      <w:r w:rsidRPr="00A518C2">
        <w:rPr>
          <w:sz w:val="18"/>
          <w:szCs w:val="18"/>
          <w:lang w:val="en-GB"/>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7C827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A3D553" w14:textId="77777777" w:rsidTr="00617B3E">
        <w:tc>
          <w:tcPr>
            <w:tcW w:w="2013" w:type="dxa"/>
            <w:shd w:val="clear" w:color="auto" w:fill="auto"/>
            <w:tcMar>
              <w:top w:w="28" w:type="dxa"/>
              <w:left w:w="28" w:type="dxa"/>
              <w:bottom w:w="28" w:type="dxa"/>
              <w:right w:w="28" w:type="dxa"/>
            </w:tcMar>
          </w:tcPr>
          <w:p w14:paraId="33B931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A9BC25"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C3B8A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2BAAA9" w14:textId="77777777" w:rsidTr="00617B3E">
        <w:tc>
          <w:tcPr>
            <w:tcW w:w="2013" w:type="dxa"/>
            <w:shd w:val="clear" w:color="auto" w:fill="auto"/>
            <w:tcMar>
              <w:top w:w="28" w:type="dxa"/>
              <w:left w:w="28" w:type="dxa"/>
              <w:bottom w:w="28" w:type="dxa"/>
              <w:right w:w="28" w:type="dxa"/>
            </w:tcMar>
          </w:tcPr>
          <w:p w14:paraId="5341DB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9AA3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80AAF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F64B560" w14:textId="77777777" w:rsidTr="00617B3E">
        <w:tc>
          <w:tcPr>
            <w:tcW w:w="2013" w:type="dxa"/>
            <w:shd w:val="clear" w:color="auto" w:fill="auto"/>
            <w:tcMar>
              <w:top w:w="28" w:type="dxa"/>
              <w:left w:w="28" w:type="dxa"/>
              <w:bottom w:w="28" w:type="dxa"/>
              <w:right w:w="28" w:type="dxa"/>
            </w:tcMar>
          </w:tcPr>
          <w:p w14:paraId="7C3EE291" w14:textId="77777777" w:rsidR="003B5845" w:rsidRPr="009F5D54" w:rsidRDefault="003B5845" w:rsidP="00617B3E">
            <w:pPr>
              <w:pStyle w:val="SmallStandard"/>
            </w:pPr>
            <w:r w:rsidRPr="009F5D54">
              <w:t>Metre</w:t>
            </w:r>
          </w:p>
        </w:tc>
        <w:tc>
          <w:tcPr>
            <w:tcW w:w="283" w:type="dxa"/>
            <w:shd w:val="clear" w:color="auto" w:fill="auto"/>
          </w:tcPr>
          <w:p w14:paraId="1386D8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25C789" w14:textId="77777777" w:rsidR="003B5845" w:rsidRPr="004A00BD" w:rsidRDefault="003B5845" w:rsidP="00617B3E">
            <w:pPr>
              <w:rPr>
                <w:sz w:val="22"/>
              </w:rPr>
            </w:pPr>
          </w:p>
        </w:tc>
      </w:tr>
      <w:tr w:rsidR="003B5845" w:rsidRPr="00CC6307" w14:paraId="6BFA6C3A" w14:textId="77777777" w:rsidTr="00617B3E">
        <w:tc>
          <w:tcPr>
            <w:tcW w:w="2013" w:type="dxa"/>
            <w:shd w:val="clear" w:color="auto" w:fill="auto"/>
            <w:tcMar>
              <w:top w:w="28" w:type="dxa"/>
              <w:left w:w="28" w:type="dxa"/>
              <w:bottom w:w="28" w:type="dxa"/>
              <w:right w:w="28" w:type="dxa"/>
            </w:tcMar>
          </w:tcPr>
          <w:p w14:paraId="158EFF37" w14:textId="77777777" w:rsidR="003B5845" w:rsidRPr="009F5D54" w:rsidRDefault="003B5845" w:rsidP="00617B3E">
            <w:pPr>
              <w:pStyle w:val="SmallStandard"/>
            </w:pPr>
            <w:r w:rsidRPr="009F5D54">
              <w:t>Gram</w:t>
            </w:r>
          </w:p>
        </w:tc>
        <w:tc>
          <w:tcPr>
            <w:tcW w:w="283" w:type="dxa"/>
            <w:shd w:val="clear" w:color="auto" w:fill="auto"/>
          </w:tcPr>
          <w:p w14:paraId="29E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73225F" w14:textId="77777777" w:rsidR="003B5845" w:rsidRPr="004A00BD" w:rsidRDefault="003B5845" w:rsidP="00617B3E">
            <w:pPr>
              <w:rPr>
                <w:sz w:val="22"/>
              </w:rPr>
            </w:pPr>
          </w:p>
        </w:tc>
      </w:tr>
      <w:tr w:rsidR="003B5845" w:rsidRPr="00CC6307" w14:paraId="34F66E3C" w14:textId="77777777" w:rsidTr="00617B3E">
        <w:tc>
          <w:tcPr>
            <w:tcW w:w="2013" w:type="dxa"/>
            <w:shd w:val="clear" w:color="auto" w:fill="auto"/>
            <w:tcMar>
              <w:top w:w="28" w:type="dxa"/>
              <w:left w:w="28" w:type="dxa"/>
              <w:bottom w:w="28" w:type="dxa"/>
              <w:right w:w="28" w:type="dxa"/>
            </w:tcMar>
          </w:tcPr>
          <w:p w14:paraId="0116E57C" w14:textId="77777777" w:rsidR="003B5845" w:rsidRPr="009F5D54" w:rsidRDefault="003B5845" w:rsidP="00617B3E">
            <w:pPr>
              <w:pStyle w:val="SmallStandard"/>
            </w:pPr>
            <w:r w:rsidRPr="009F5D54">
              <w:t>Second</w:t>
            </w:r>
          </w:p>
        </w:tc>
        <w:tc>
          <w:tcPr>
            <w:tcW w:w="283" w:type="dxa"/>
            <w:shd w:val="clear" w:color="auto" w:fill="auto"/>
          </w:tcPr>
          <w:p w14:paraId="666E75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A36214" w14:textId="77777777" w:rsidR="003B5845" w:rsidRPr="004A00BD" w:rsidRDefault="003B5845" w:rsidP="00617B3E">
            <w:pPr>
              <w:rPr>
                <w:sz w:val="22"/>
              </w:rPr>
            </w:pPr>
          </w:p>
        </w:tc>
      </w:tr>
      <w:tr w:rsidR="003B5845" w:rsidRPr="00CC6307" w14:paraId="4FE175C1" w14:textId="77777777" w:rsidTr="00617B3E">
        <w:tc>
          <w:tcPr>
            <w:tcW w:w="2013" w:type="dxa"/>
            <w:shd w:val="clear" w:color="auto" w:fill="auto"/>
            <w:tcMar>
              <w:top w:w="28" w:type="dxa"/>
              <w:left w:w="28" w:type="dxa"/>
              <w:bottom w:w="28" w:type="dxa"/>
              <w:right w:w="28" w:type="dxa"/>
            </w:tcMar>
          </w:tcPr>
          <w:p w14:paraId="6CEFCCE2" w14:textId="77777777" w:rsidR="003B5845" w:rsidRPr="009F5D54" w:rsidRDefault="003B5845" w:rsidP="00617B3E">
            <w:pPr>
              <w:pStyle w:val="SmallStandard"/>
            </w:pPr>
            <w:r w:rsidRPr="009F5D54">
              <w:t>Ampere</w:t>
            </w:r>
          </w:p>
        </w:tc>
        <w:tc>
          <w:tcPr>
            <w:tcW w:w="283" w:type="dxa"/>
            <w:shd w:val="clear" w:color="auto" w:fill="auto"/>
          </w:tcPr>
          <w:p w14:paraId="4693F9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CB35F3" w14:textId="77777777" w:rsidR="003B5845" w:rsidRPr="004A00BD" w:rsidRDefault="003B5845" w:rsidP="00617B3E">
            <w:pPr>
              <w:rPr>
                <w:sz w:val="22"/>
              </w:rPr>
            </w:pPr>
          </w:p>
        </w:tc>
      </w:tr>
      <w:tr w:rsidR="003B5845" w:rsidRPr="00CC6307" w14:paraId="47F4978C" w14:textId="77777777" w:rsidTr="00617B3E">
        <w:tc>
          <w:tcPr>
            <w:tcW w:w="2013" w:type="dxa"/>
            <w:shd w:val="clear" w:color="auto" w:fill="auto"/>
            <w:tcMar>
              <w:top w:w="28" w:type="dxa"/>
              <w:left w:w="28" w:type="dxa"/>
              <w:bottom w:w="28" w:type="dxa"/>
              <w:right w:w="28" w:type="dxa"/>
            </w:tcMar>
          </w:tcPr>
          <w:p w14:paraId="176F5C16" w14:textId="77777777" w:rsidR="003B5845" w:rsidRPr="009F5D54" w:rsidRDefault="003B5845" w:rsidP="00617B3E">
            <w:pPr>
              <w:pStyle w:val="SmallStandard"/>
            </w:pPr>
            <w:r w:rsidRPr="009F5D54">
              <w:t>Kelvin</w:t>
            </w:r>
          </w:p>
        </w:tc>
        <w:tc>
          <w:tcPr>
            <w:tcW w:w="283" w:type="dxa"/>
            <w:shd w:val="clear" w:color="auto" w:fill="auto"/>
          </w:tcPr>
          <w:p w14:paraId="262C6B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320B9F" w14:textId="77777777" w:rsidR="003B5845" w:rsidRPr="004A00BD" w:rsidRDefault="003B5845" w:rsidP="00617B3E">
            <w:pPr>
              <w:rPr>
                <w:sz w:val="22"/>
              </w:rPr>
            </w:pPr>
          </w:p>
        </w:tc>
      </w:tr>
      <w:tr w:rsidR="003B5845" w:rsidRPr="00CC6307" w14:paraId="5A3AC7BC" w14:textId="77777777" w:rsidTr="00617B3E">
        <w:tc>
          <w:tcPr>
            <w:tcW w:w="2013" w:type="dxa"/>
            <w:shd w:val="clear" w:color="auto" w:fill="auto"/>
            <w:tcMar>
              <w:top w:w="28" w:type="dxa"/>
              <w:left w:w="28" w:type="dxa"/>
              <w:bottom w:w="28" w:type="dxa"/>
              <w:right w:w="28" w:type="dxa"/>
            </w:tcMar>
          </w:tcPr>
          <w:p w14:paraId="0D66A5F6" w14:textId="77777777" w:rsidR="003B5845" w:rsidRPr="009F5D54" w:rsidRDefault="003B5845" w:rsidP="00617B3E">
            <w:pPr>
              <w:pStyle w:val="SmallStandard"/>
            </w:pPr>
            <w:r w:rsidRPr="009F5D54">
              <w:lastRenderedPageBreak/>
              <w:t>Mole</w:t>
            </w:r>
          </w:p>
        </w:tc>
        <w:tc>
          <w:tcPr>
            <w:tcW w:w="283" w:type="dxa"/>
            <w:shd w:val="clear" w:color="auto" w:fill="auto"/>
          </w:tcPr>
          <w:p w14:paraId="35F988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F6E1A1" w14:textId="77777777" w:rsidR="003B5845" w:rsidRPr="004A00BD" w:rsidRDefault="003B5845" w:rsidP="00617B3E">
            <w:pPr>
              <w:rPr>
                <w:sz w:val="22"/>
              </w:rPr>
            </w:pPr>
          </w:p>
        </w:tc>
      </w:tr>
      <w:tr w:rsidR="003B5845" w:rsidRPr="00CC6307" w14:paraId="0A1F0417" w14:textId="77777777" w:rsidTr="00617B3E">
        <w:tc>
          <w:tcPr>
            <w:tcW w:w="2013" w:type="dxa"/>
            <w:shd w:val="clear" w:color="auto" w:fill="auto"/>
            <w:tcMar>
              <w:top w:w="28" w:type="dxa"/>
              <w:left w:w="28" w:type="dxa"/>
              <w:bottom w:w="28" w:type="dxa"/>
              <w:right w:w="28" w:type="dxa"/>
            </w:tcMar>
          </w:tcPr>
          <w:p w14:paraId="1C0D66DE" w14:textId="77777777" w:rsidR="003B5845" w:rsidRPr="009F5D54" w:rsidRDefault="003B5845" w:rsidP="00617B3E">
            <w:pPr>
              <w:pStyle w:val="SmallStandard"/>
            </w:pPr>
            <w:r w:rsidRPr="009F5D54">
              <w:t>Candela</w:t>
            </w:r>
          </w:p>
        </w:tc>
        <w:tc>
          <w:tcPr>
            <w:tcW w:w="283" w:type="dxa"/>
            <w:shd w:val="clear" w:color="auto" w:fill="auto"/>
          </w:tcPr>
          <w:p w14:paraId="493017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10CA5" w14:textId="77777777" w:rsidR="003B5845" w:rsidRPr="004A00BD" w:rsidRDefault="003B5845" w:rsidP="00617B3E">
            <w:pPr>
              <w:rPr>
                <w:sz w:val="22"/>
              </w:rPr>
            </w:pPr>
          </w:p>
        </w:tc>
      </w:tr>
      <w:tr w:rsidR="003B5845" w:rsidRPr="00CC6307" w14:paraId="775385F9" w14:textId="77777777" w:rsidTr="00617B3E">
        <w:tc>
          <w:tcPr>
            <w:tcW w:w="2013" w:type="dxa"/>
            <w:shd w:val="clear" w:color="auto" w:fill="auto"/>
            <w:tcMar>
              <w:top w:w="28" w:type="dxa"/>
              <w:left w:w="28" w:type="dxa"/>
              <w:bottom w:w="28" w:type="dxa"/>
              <w:right w:w="28" w:type="dxa"/>
            </w:tcMar>
          </w:tcPr>
          <w:p w14:paraId="62EC9A47" w14:textId="77777777" w:rsidR="003B5845" w:rsidRPr="009F5D54" w:rsidRDefault="003B5845" w:rsidP="00617B3E">
            <w:pPr>
              <w:pStyle w:val="SmallStandard"/>
            </w:pPr>
            <w:r w:rsidRPr="009F5D54">
              <w:t>Radian</w:t>
            </w:r>
          </w:p>
        </w:tc>
        <w:tc>
          <w:tcPr>
            <w:tcW w:w="283" w:type="dxa"/>
            <w:shd w:val="clear" w:color="auto" w:fill="auto"/>
          </w:tcPr>
          <w:p w14:paraId="29E791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D1175" w14:textId="77777777" w:rsidR="003B5845" w:rsidRPr="004A00BD" w:rsidRDefault="003B5845" w:rsidP="00617B3E">
            <w:pPr>
              <w:rPr>
                <w:sz w:val="22"/>
              </w:rPr>
            </w:pPr>
          </w:p>
        </w:tc>
      </w:tr>
      <w:tr w:rsidR="003B5845" w:rsidRPr="00CC6307" w14:paraId="32F5FE4F" w14:textId="77777777" w:rsidTr="00617B3E">
        <w:tc>
          <w:tcPr>
            <w:tcW w:w="2013" w:type="dxa"/>
            <w:shd w:val="clear" w:color="auto" w:fill="auto"/>
            <w:tcMar>
              <w:top w:w="28" w:type="dxa"/>
              <w:left w:w="28" w:type="dxa"/>
              <w:bottom w:w="28" w:type="dxa"/>
              <w:right w:w="28" w:type="dxa"/>
            </w:tcMar>
          </w:tcPr>
          <w:p w14:paraId="5A47A4CE" w14:textId="77777777" w:rsidR="003B5845" w:rsidRPr="009F5D54" w:rsidRDefault="003B5845" w:rsidP="00617B3E">
            <w:pPr>
              <w:pStyle w:val="SmallStandard"/>
            </w:pPr>
            <w:r w:rsidRPr="009F5D54">
              <w:t>Steradian</w:t>
            </w:r>
          </w:p>
        </w:tc>
        <w:tc>
          <w:tcPr>
            <w:tcW w:w="283" w:type="dxa"/>
            <w:shd w:val="clear" w:color="auto" w:fill="auto"/>
          </w:tcPr>
          <w:p w14:paraId="098A5C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137ED9" w14:textId="77777777" w:rsidR="003B5845" w:rsidRPr="004A00BD" w:rsidRDefault="003B5845" w:rsidP="00617B3E">
            <w:pPr>
              <w:rPr>
                <w:sz w:val="22"/>
              </w:rPr>
            </w:pPr>
          </w:p>
        </w:tc>
      </w:tr>
      <w:tr w:rsidR="003B5845" w:rsidRPr="00CC6307" w14:paraId="0DDAB633" w14:textId="77777777" w:rsidTr="00617B3E">
        <w:tc>
          <w:tcPr>
            <w:tcW w:w="2013" w:type="dxa"/>
            <w:shd w:val="clear" w:color="auto" w:fill="auto"/>
            <w:tcMar>
              <w:top w:w="28" w:type="dxa"/>
              <w:left w:w="28" w:type="dxa"/>
              <w:bottom w:w="28" w:type="dxa"/>
              <w:right w:w="28" w:type="dxa"/>
            </w:tcMar>
          </w:tcPr>
          <w:p w14:paraId="2229EE60" w14:textId="77777777" w:rsidR="003B5845" w:rsidRPr="009F5D54" w:rsidRDefault="003B5845" w:rsidP="00617B3E">
            <w:pPr>
              <w:pStyle w:val="SmallStandard"/>
            </w:pPr>
            <w:r w:rsidRPr="009F5D54">
              <w:t>Hertz</w:t>
            </w:r>
          </w:p>
        </w:tc>
        <w:tc>
          <w:tcPr>
            <w:tcW w:w="283" w:type="dxa"/>
            <w:shd w:val="clear" w:color="auto" w:fill="auto"/>
          </w:tcPr>
          <w:p w14:paraId="3DAA8B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5EB24" w14:textId="77777777" w:rsidR="003B5845" w:rsidRPr="004A00BD" w:rsidRDefault="003B5845" w:rsidP="00617B3E">
            <w:pPr>
              <w:rPr>
                <w:sz w:val="22"/>
              </w:rPr>
            </w:pPr>
          </w:p>
        </w:tc>
      </w:tr>
      <w:tr w:rsidR="003B5845" w:rsidRPr="00CC6307" w14:paraId="03C95C1D" w14:textId="77777777" w:rsidTr="00617B3E">
        <w:tc>
          <w:tcPr>
            <w:tcW w:w="2013" w:type="dxa"/>
            <w:shd w:val="clear" w:color="auto" w:fill="auto"/>
            <w:tcMar>
              <w:top w:w="28" w:type="dxa"/>
              <w:left w:w="28" w:type="dxa"/>
              <w:bottom w:w="28" w:type="dxa"/>
              <w:right w:w="28" w:type="dxa"/>
            </w:tcMar>
          </w:tcPr>
          <w:p w14:paraId="1A8C6825" w14:textId="77777777" w:rsidR="003B5845" w:rsidRPr="009F5D54" w:rsidRDefault="003B5845" w:rsidP="00617B3E">
            <w:pPr>
              <w:pStyle w:val="SmallStandard"/>
            </w:pPr>
            <w:r w:rsidRPr="009F5D54">
              <w:t>Newton</w:t>
            </w:r>
          </w:p>
        </w:tc>
        <w:tc>
          <w:tcPr>
            <w:tcW w:w="283" w:type="dxa"/>
            <w:shd w:val="clear" w:color="auto" w:fill="auto"/>
          </w:tcPr>
          <w:p w14:paraId="17840D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86AE3" w14:textId="77777777" w:rsidR="003B5845" w:rsidRPr="004A00BD" w:rsidRDefault="003B5845" w:rsidP="00617B3E">
            <w:pPr>
              <w:rPr>
                <w:sz w:val="22"/>
              </w:rPr>
            </w:pPr>
          </w:p>
        </w:tc>
      </w:tr>
      <w:tr w:rsidR="003B5845" w:rsidRPr="00CC6307" w14:paraId="4B0C33B7" w14:textId="77777777" w:rsidTr="00617B3E">
        <w:tc>
          <w:tcPr>
            <w:tcW w:w="2013" w:type="dxa"/>
            <w:shd w:val="clear" w:color="auto" w:fill="auto"/>
            <w:tcMar>
              <w:top w:w="28" w:type="dxa"/>
              <w:left w:w="28" w:type="dxa"/>
              <w:bottom w:w="28" w:type="dxa"/>
              <w:right w:w="28" w:type="dxa"/>
            </w:tcMar>
          </w:tcPr>
          <w:p w14:paraId="5EDF6940" w14:textId="77777777" w:rsidR="003B5845" w:rsidRPr="009F5D54" w:rsidRDefault="003B5845" w:rsidP="00617B3E">
            <w:pPr>
              <w:pStyle w:val="SmallStandard"/>
            </w:pPr>
            <w:r w:rsidRPr="009F5D54">
              <w:t>Pascal</w:t>
            </w:r>
          </w:p>
        </w:tc>
        <w:tc>
          <w:tcPr>
            <w:tcW w:w="283" w:type="dxa"/>
            <w:shd w:val="clear" w:color="auto" w:fill="auto"/>
          </w:tcPr>
          <w:p w14:paraId="3BD596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F181C6" w14:textId="77777777" w:rsidR="003B5845" w:rsidRPr="004A00BD" w:rsidRDefault="003B5845" w:rsidP="00617B3E">
            <w:pPr>
              <w:rPr>
                <w:sz w:val="22"/>
              </w:rPr>
            </w:pPr>
          </w:p>
        </w:tc>
      </w:tr>
      <w:tr w:rsidR="003B5845" w:rsidRPr="00CC6307" w14:paraId="51BDE0CD" w14:textId="77777777" w:rsidTr="00617B3E">
        <w:tc>
          <w:tcPr>
            <w:tcW w:w="2013" w:type="dxa"/>
            <w:shd w:val="clear" w:color="auto" w:fill="auto"/>
            <w:tcMar>
              <w:top w:w="28" w:type="dxa"/>
              <w:left w:w="28" w:type="dxa"/>
              <w:bottom w:w="28" w:type="dxa"/>
              <w:right w:w="28" w:type="dxa"/>
            </w:tcMar>
          </w:tcPr>
          <w:p w14:paraId="2E28C275" w14:textId="77777777" w:rsidR="003B5845" w:rsidRPr="009F5D54" w:rsidRDefault="003B5845" w:rsidP="00617B3E">
            <w:pPr>
              <w:pStyle w:val="SmallStandard"/>
            </w:pPr>
            <w:r w:rsidRPr="009F5D54">
              <w:t>Joule</w:t>
            </w:r>
          </w:p>
        </w:tc>
        <w:tc>
          <w:tcPr>
            <w:tcW w:w="283" w:type="dxa"/>
            <w:shd w:val="clear" w:color="auto" w:fill="auto"/>
          </w:tcPr>
          <w:p w14:paraId="6CB8C7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F521D" w14:textId="77777777" w:rsidR="003B5845" w:rsidRPr="004A00BD" w:rsidRDefault="003B5845" w:rsidP="00617B3E">
            <w:pPr>
              <w:rPr>
                <w:sz w:val="22"/>
              </w:rPr>
            </w:pPr>
          </w:p>
        </w:tc>
      </w:tr>
      <w:tr w:rsidR="003B5845" w:rsidRPr="00CC6307" w14:paraId="01C7413B" w14:textId="77777777" w:rsidTr="00617B3E">
        <w:tc>
          <w:tcPr>
            <w:tcW w:w="2013" w:type="dxa"/>
            <w:shd w:val="clear" w:color="auto" w:fill="auto"/>
            <w:tcMar>
              <w:top w:w="28" w:type="dxa"/>
              <w:left w:w="28" w:type="dxa"/>
              <w:bottom w:w="28" w:type="dxa"/>
              <w:right w:w="28" w:type="dxa"/>
            </w:tcMar>
          </w:tcPr>
          <w:p w14:paraId="7C65F023" w14:textId="77777777" w:rsidR="003B5845" w:rsidRPr="009F5D54" w:rsidRDefault="003B5845" w:rsidP="00617B3E">
            <w:pPr>
              <w:pStyle w:val="SmallStandard"/>
            </w:pPr>
            <w:r w:rsidRPr="009F5D54">
              <w:t>Watt</w:t>
            </w:r>
          </w:p>
        </w:tc>
        <w:tc>
          <w:tcPr>
            <w:tcW w:w="283" w:type="dxa"/>
            <w:shd w:val="clear" w:color="auto" w:fill="auto"/>
          </w:tcPr>
          <w:p w14:paraId="6DBA5C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7ADEEF" w14:textId="77777777" w:rsidR="003B5845" w:rsidRPr="004A00BD" w:rsidRDefault="003B5845" w:rsidP="00617B3E">
            <w:pPr>
              <w:rPr>
                <w:sz w:val="22"/>
              </w:rPr>
            </w:pPr>
          </w:p>
        </w:tc>
      </w:tr>
      <w:tr w:rsidR="003B5845" w:rsidRPr="00CC6307" w14:paraId="4DC6B9C5" w14:textId="77777777" w:rsidTr="00617B3E">
        <w:tc>
          <w:tcPr>
            <w:tcW w:w="2013" w:type="dxa"/>
            <w:shd w:val="clear" w:color="auto" w:fill="auto"/>
            <w:tcMar>
              <w:top w:w="28" w:type="dxa"/>
              <w:left w:w="28" w:type="dxa"/>
              <w:bottom w:w="28" w:type="dxa"/>
              <w:right w:w="28" w:type="dxa"/>
            </w:tcMar>
          </w:tcPr>
          <w:p w14:paraId="541E3612" w14:textId="77777777" w:rsidR="003B5845" w:rsidRPr="009F5D54" w:rsidRDefault="003B5845" w:rsidP="00617B3E">
            <w:pPr>
              <w:pStyle w:val="SmallStandard"/>
            </w:pPr>
            <w:r w:rsidRPr="009F5D54">
              <w:t>Coulomb</w:t>
            </w:r>
          </w:p>
        </w:tc>
        <w:tc>
          <w:tcPr>
            <w:tcW w:w="283" w:type="dxa"/>
            <w:shd w:val="clear" w:color="auto" w:fill="auto"/>
          </w:tcPr>
          <w:p w14:paraId="260D2EE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CC2C27" w14:textId="77777777" w:rsidR="003B5845" w:rsidRPr="004A00BD" w:rsidRDefault="003B5845" w:rsidP="00617B3E">
            <w:pPr>
              <w:rPr>
                <w:sz w:val="22"/>
              </w:rPr>
            </w:pPr>
          </w:p>
        </w:tc>
      </w:tr>
      <w:tr w:rsidR="003B5845" w:rsidRPr="00CC6307" w14:paraId="116F4144" w14:textId="77777777" w:rsidTr="00617B3E">
        <w:tc>
          <w:tcPr>
            <w:tcW w:w="2013" w:type="dxa"/>
            <w:shd w:val="clear" w:color="auto" w:fill="auto"/>
            <w:tcMar>
              <w:top w:w="28" w:type="dxa"/>
              <w:left w:w="28" w:type="dxa"/>
              <w:bottom w:w="28" w:type="dxa"/>
              <w:right w:w="28" w:type="dxa"/>
            </w:tcMar>
          </w:tcPr>
          <w:p w14:paraId="5BD1A018" w14:textId="77777777" w:rsidR="003B5845" w:rsidRPr="009F5D54" w:rsidRDefault="003B5845" w:rsidP="00617B3E">
            <w:pPr>
              <w:pStyle w:val="SmallStandard"/>
            </w:pPr>
            <w:r w:rsidRPr="009F5D54">
              <w:t>Volt</w:t>
            </w:r>
          </w:p>
        </w:tc>
        <w:tc>
          <w:tcPr>
            <w:tcW w:w="283" w:type="dxa"/>
            <w:shd w:val="clear" w:color="auto" w:fill="auto"/>
          </w:tcPr>
          <w:p w14:paraId="13F797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73617A" w14:textId="77777777" w:rsidR="003B5845" w:rsidRPr="004A00BD" w:rsidRDefault="003B5845" w:rsidP="00617B3E">
            <w:pPr>
              <w:rPr>
                <w:sz w:val="22"/>
              </w:rPr>
            </w:pPr>
          </w:p>
        </w:tc>
      </w:tr>
      <w:tr w:rsidR="003B5845" w:rsidRPr="00CC6307" w14:paraId="288091AF" w14:textId="77777777" w:rsidTr="00617B3E">
        <w:tc>
          <w:tcPr>
            <w:tcW w:w="2013" w:type="dxa"/>
            <w:shd w:val="clear" w:color="auto" w:fill="auto"/>
            <w:tcMar>
              <w:top w:w="28" w:type="dxa"/>
              <w:left w:w="28" w:type="dxa"/>
              <w:bottom w:w="28" w:type="dxa"/>
              <w:right w:w="28" w:type="dxa"/>
            </w:tcMar>
          </w:tcPr>
          <w:p w14:paraId="74278D2A" w14:textId="77777777" w:rsidR="003B5845" w:rsidRPr="009F5D54" w:rsidRDefault="003B5845" w:rsidP="00617B3E">
            <w:pPr>
              <w:pStyle w:val="SmallStandard"/>
            </w:pPr>
            <w:r w:rsidRPr="009F5D54">
              <w:t>Farad</w:t>
            </w:r>
          </w:p>
        </w:tc>
        <w:tc>
          <w:tcPr>
            <w:tcW w:w="283" w:type="dxa"/>
            <w:shd w:val="clear" w:color="auto" w:fill="auto"/>
          </w:tcPr>
          <w:p w14:paraId="2C5F7E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8C1EA5" w14:textId="77777777" w:rsidR="003B5845" w:rsidRPr="004A00BD" w:rsidRDefault="003B5845" w:rsidP="00617B3E">
            <w:pPr>
              <w:rPr>
                <w:sz w:val="22"/>
              </w:rPr>
            </w:pPr>
          </w:p>
        </w:tc>
      </w:tr>
      <w:tr w:rsidR="003B5845" w:rsidRPr="00CC6307" w14:paraId="01A391B1" w14:textId="77777777" w:rsidTr="00617B3E">
        <w:tc>
          <w:tcPr>
            <w:tcW w:w="2013" w:type="dxa"/>
            <w:shd w:val="clear" w:color="auto" w:fill="auto"/>
            <w:tcMar>
              <w:top w:w="28" w:type="dxa"/>
              <w:left w:w="28" w:type="dxa"/>
              <w:bottom w:w="28" w:type="dxa"/>
              <w:right w:w="28" w:type="dxa"/>
            </w:tcMar>
          </w:tcPr>
          <w:p w14:paraId="6761B612" w14:textId="77777777" w:rsidR="003B5845" w:rsidRPr="009F5D54" w:rsidRDefault="003B5845" w:rsidP="00617B3E">
            <w:pPr>
              <w:pStyle w:val="SmallStandard"/>
            </w:pPr>
            <w:r w:rsidRPr="009F5D54">
              <w:t>Ohm</w:t>
            </w:r>
          </w:p>
        </w:tc>
        <w:tc>
          <w:tcPr>
            <w:tcW w:w="283" w:type="dxa"/>
            <w:shd w:val="clear" w:color="auto" w:fill="auto"/>
          </w:tcPr>
          <w:p w14:paraId="2A92C6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C3CD30" w14:textId="77777777" w:rsidR="003B5845" w:rsidRPr="004A00BD" w:rsidRDefault="003B5845" w:rsidP="00617B3E">
            <w:pPr>
              <w:rPr>
                <w:sz w:val="22"/>
              </w:rPr>
            </w:pPr>
          </w:p>
        </w:tc>
      </w:tr>
      <w:tr w:rsidR="003B5845" w:rsidRPr="00CC6307" w14:paraId="399D20CC" w14:textId="77777777" w:rsidTr="00617B3E">
        <w:tc>
          <w:tcPr>
            <w:tcW w:w="2013" w:type="dxa"/>
            <w:shd w:val="clear" w:color="auto" w:fill="auto"/>
            <w:tcMar>
              <w:top w:w="28" w:type="dxa"/>
              <w:left w:w="28" w:type="dxa"/>
              <w:bottom w:w="28" w:type="dxa"/>
              <w:right w:w="28" w:type="dxa"/>
            </w:tcMar>
          </w:tcPr>
          <w:p w14:paraId="7B18F250" w14:textId="77777777" w:rsidR="003B5845" w:rsidRPr="009F5D54" w:rsidRDefault="003B5845" w:rsidP="00617B3E">
            <w:pPr>
              <w:pStyle w:val="SmallStandard"/>
            </w:pPr>
            <w:r w:rsidRPr="009F5D54">
              <w:t>Siemens</w:t>
            </w:r>
          </w:p>
        </w:tc>
        <w:tc>
          <w:tcPr>
            <w:tcW w:w="283" w:type="dxa"/>
            <w:shd w:val="clear" w:color="auto" w:fill="auto"/>
          </w:tcPr>
          <w:p w14:paraId="0714DE0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768D2" w14:textId="77777777" w:rsidR="003B5845" w:rsidRPr="004A00BD" w:rsidRDefault="003B5845" w:rsidP="00617B3E">
            <w:pPr>
              <w:rPr>
                <w:sz w:val="22"/>
              </w:rPr>
            </w:pPr>
          </w:p>
        </w:tc>
      </w:tr>
      <w:tr w:rsidR="003B5845" w:rsidRPr="00CC6307" w14:paraId="19A4CA7C" w14:textId="77777777" w:rsidTr="00617B3E">
        <w:tc>
          <w:tcPr>
            <w:tcW w:w="2013" w:type="dxa"/>
            <w:shd w:val="clear" w:color="auto" w:fill="auto"/>
            <w:tcMar>
              <w:top w:w="28" w:type="dxa"/>
              <w:left w:w="28" w:type="dxa"/>
              <w:bottom w:w="28" w:type="dxa"/>
              <w:right w:w="28" w:type="dxa"/>
            </w:tcMar>
          </w:tcPr>
          <w:p w14:paraId="5C000A26" w14:textId="77777777" w:rsidR="003B5845" w:rsidRPr="009F5D54" w:rsidRDefault="003B5845" w:rsidP="00617B3E">
            <w:pPr>
              <w:pStyle w:val="SmallStandard"/>
            </w:pPr>
            <w:r w:rsidRPr="009F5D54">
              <w:t>Weber</w:t>
            </w:r>
          </w:p>
        </w:tc>
        <w:tc>
          <w:tcPr>
            <w:tcW w:w="283" w:type="dxa"/>
            <w:shd w:val="clear" w:color="auto" w:fill="auto"/>
          </w:tcPr>
          <w:p w14:paraId="08923E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63684A" w14:textId="77777777" w:rsidR="003B5845" w:rsidRPr="004A00BD" w:rsidRDefault="003B5845" w:rsidP="00617B3E">
            <w:pPr>
              <w:rPr>
                <w:sz w:val="22"/>
              </w:rPr>
            </w:pPr>
          </w:p>
        </w:tc>
      </w:tr>
      <w:tr w:rsidR="003B5845" w:rsidRPr="00CC6307" w14:paraId="44A8EF2F" w14:textId="77777777" w:rsidTr="00617B3E">
        <w:tc>
          <w:tcPr>
            <w:tcW w:w="2013" w:type="dxa"/>
            <w:shd w:val="clear" w:color="auto" w:fill="auto"/>
            <w:tcMar>
              <w:top w:w="28" w:type="dxa"/>
              <w:left w:w="28" w:type="dxa"/>
              <w:bottom w:w="28" w:type="dxa"/>
              <w:right w:w="28" w:type="dxa"/>
            </w:tcMar>
          </w:tcPr>
          <w:p w14:paraId="61F8A43A" w14:textId="77777777" w:rsidR="003B5845" w:rsidRPr="009F5D54" w:rsidRDefault="003B5845" w:rsidP="00617B3E">
            <w:pPr>
              <w:pStyle w:val="SmallStandard"/>
            </w:pPr>
            <w:r w:rsidRPr="009F5D54">
              <w:t>Tesla</w:t>
            </w:r>
          </w:p>
        </w:tc>
        <w:tc>
          <w:tcPr>
            <w:tcW w:w="283" w:type="dxa"/>
            <w:shd w:val="clear" w:color="auto" w:fill="auto"/>
          </w:tcPr>
          <w:p w14:paraId="1AC133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D69F46" w14:textId="77777777" w:rsidR="003B5845" w:rsidRPr="004A00BD" w:rsidRDefault="003B5845" w:rsidP="00617B3E">
            <w:pPr>
              <w:rPr>
                <w:sz w:val="22"/>
              </w:rPr>
            </w:pPr>
          </w:p>
        </w:tc>
      </w:tr>
      <w:tr w:rsidR="003B5845" w:rsidRPr="00CC6307" w14:paraId="1FE61022" w14:textId="77777777" w:rsidTr="00617B3E">
        <w:tc>
          <w:tcPr>
            <w:tcW w:w="2013" w:type="dxa"/>
            <w:shd w:val="clear" w:color="auto" w:fill="auto"/>
            <w:tcMar>
              <w:top w:w="28" w:type="dxa"/>
              <w:left w:w="28" w:type="dxa"/>
              <w:bottom w:w="28" w:type="dxa"/>
              <w:right w:w="28" w:type="dxa"/>
            </w:tcMar>
          </w:tcPr>
          <w:p w14:paraId="1FECC51B" w14:textId="77777777" w:rsidR="003B5845" w:rsidRPr="009F5D54" w:rsidRDefault="003B5845" w:rsidP="00617B3E">
            <w:pPr>
              <w:pStyle w:val="SmallStandard"/>
            </w:pPr>
            <w:r w:rsidRPr="009F5D54">
              <w:t>Henry</w:t>
            </w:r>
          </w:p>
        </w:tc>
        <w:tc>
          <w:tcPr>
            <w:tcW w:w="283" w:type="dxa"/>
            <w:shd w:val="clear" w:color="auto" w:fill="auto"/>
          </w:tcPr>
          <w:p w14:paraId="595252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2F4E92" w14:textId="77777777" w:rsidR="003B5845" w:rsidRPr="004A00BD" w:rsidRDefault="003B5845" w:rsidP="00617B3E">
            <w:pPr>
              <w:rPr>
                <w:sz w:val="22"/>
              </w:rPr>
            </w:pPr>
          </w:p>
        </w:tc>
      </w:tr>
      <w:tr w:rsidR="003B5845" w:rsidRPr="00CC6307" w14:paraId="1E4A33B4" w14:textId="77777777" w:rsidTr="00617B3E">
        <w:tc>
          <w:tcPr>
            <w:tcW w:w="2013" w:type="dxa"/>
            <w:shd w:val="clear" w:color="auto" w:fill="auto"/>
            <w:tcMar>
              <w:top w:w="28" w:type="dxa"/>
              <w:left w:w="28" w:type="dxa"/>
              <w:bottom w:w="28" w:type="dxa"/>
              <w:right w:w="28" w:type="dxa"/>
            </w:tcMar>
          </w:tcPr>
          <w:p w14:paraId="58059AB4" w14:textId="77777777" w:rsidR="003B5845" w:rsidRPr="009F5D54" w:rsidRDefault="003B5845" w:rsidP="00617B3E">
            <w:pPr>
              <w:pStyle w:val="SmallStandard"/>
            </w:pPr>
            <w:r w:rsidRPr="009F5D54">
              <w:t>DegreeCelsius</w:t>
            </w:r>
          </w:p>
        </w:tc>
        <w:tc>
          <w:tcPr>
            <w:tcW w:w="283" w:type="dxa"/>
            <w:shd w:val="clear" w:color="auto" w:fill="auto"/>
          </w:tcPr>
          <w:p w14:paraId="6A0CC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335F9" w14:textId="77777777" w:rsidR="003B5845" w:rsidRPr="004A00BD" w:rsidRDefault="003B5845" w:rsidP="00617B3E">
            <w:pPr>
              <w:rPr>
                <w:sz w:val="22"/>
              </w:rPr>
            </w:pPr>
          </w:p>
        </w:tc>
      </w:tr>
      <w:tr w:rsidR="003B5845" w:rsidRPr="00CC6307" w14:paraId="4591401A" w14:textId="77777777" w:rsidTr="00617B3E">
        <w:tc>
          <w:tcPr>
            <w:tcW w:w="2013" w:type="dxa"/>
            <w:shd w:val="clear" w:color="auto" w:fill="auto"/>
            <w:tcMar>
              <w:top w:w="28" w:type="dxa"/>
              <w:left w:w="28" w:type="dxa"/>
              <w:bottom w:w="28" w:type="dxa"/>
              <w:right w:w="28" w:type="dxa"/>
            </w:tcMar>
          </w:tcPr>
          <w:p w14:paraId="1FAE343E" w14:textId="77777777" w:rsidR="003B5845" w:rsidRPr="009F5D54" w:rsidRDefault="003B5845" w:rsidP="00617B3E">
            <w:pPr>
              <w:pStyle w:val="SmallStandard"/>
            </w:pPr>
            <w:r w:rsidRPr="009F5D54">
              <w:t>Lumen</w:t>
            </w:r>
          </w:p>
        </w:tc>
        <w:tc>
          <w:tcPr>
            <w:tcW w:w="283" w:type="dxa"/>
            <w:shd w:val="clear" w:color="auto" w:fill="auto"/>
          </w:tcPr>
          <w:p w14:paraId="7916FC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E83DA3" w14:textId="77777777" w:rsidR="003B5845" w:rsidRPr="004A00BD" w:rsidRDefault="003B5845" w:rsidP="00617B3E">
            <w:pPr>
              <w:rPr>
                <w:sz w:val="22"/>
              </w:rPr>
            </w:pPr>
          </w:p>
        </w:tc>
      </w:tr>
      <w:tr w:rsidR="003B5845" w:rsidRPr="00CC6307" w14:paraId="753CFC67" w14:textId="77777777" w:rsidTr="00617B3E">
        <w:tc>
          <w:tcPr>
            <w:tcW w:w="2013" w:type="dxa"/>
            <w:shd w:val="clear" w:color="auto" w:fill="auto"/>
            <w:tcMar>
              <w:top w:w="28" w:type="dxa"/>
              <w:left w:w="28" w:type="dxa"/>
              <w:bottom w:w="28" w:type="dxa"/>
              <w:right w:w="28" w:type="dxa"/>
            </w:tcMar>
          </w:tcPr>
          <w:p w14:paraId="7054ED87" w14:textId="77777777" w:rsidR="003B5845" w:rsidRPr="009F5D54" w:rsidRDefault="003B5845" w:rsidP="00617B3E">
            <w:pPr>
              <w:pStyle w:val="SmallStandard"/>
            </w:pPr>
            <w:r w:rsidRPr="009F5D54">
              <w:t>Lux</w:t>
            </w:r>
          </w:p>
        </w:tc>
        <w:tc>
          <w:tcPr>
            <w:tcW w:w="283" w:type="dxa"/>
            <w:shd w:val="clear" w:color="auto" w:fill="auto"/>
          </w:tcPr>
          <w:p w14:paraId="05293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C35267" w14:textId="77777777" w:rsidR="003B5845" w:rsidRPr="004A00BD" w:rsidRDefault="003B5845" w:rsidP="00617B3E">
            <w:pPr>
              <w:rPr>
                <w:sz w:val="22"/>
              </w:rPr>
            </w:pPr>
          </w:p>
        </w:tc>
      </w:tr>
      <w:tr w:rsidR="003B5845" w:rsidRPr="00CC6307" w14:paraId="2BD667EE" w14:textId="77777777" w:rsidTr="00617B3E">
        <w:tc>
          <w:tcPr>
            <w:tcW w:w="2013" w:type="dxa"/>
            <w:shd w:val="clear" w:color="auto" w:fill="auto"/>
            <w:tcMar>
              <w:top w:w="28" w:type="dxa"/>
              <w:left w:w="28" w:type="dxa"/>
              <w:bottom w:w="28" w:type="dxa"/>
              <w:right w:w="28" w:type="dxa"/>
            </w:tcMar>
          </w:tcPr>
          <w:p w14:paraId="3FABE418" w14:textId="77777777" w:rsidR="003B5845" w:rsidRPr="009F5D54" w:rsidRDefault="003B5845" w:rsidP="00617B3E">
            <w:pPr>
              <w:pStyle w:val="SmallStandard"/>
            </w:pPr>
            <w:r w:rsidRPr="009F5D54">
              <w:t>Becquerel</w:t>
            </w:r>
          </w:p>
        </w:tc>
        <w:tc>
          <w:tcPr>
            <w:tcW w:w="283" w:type="dxa"/>
            <w:shd w:val="clear" w:color="auto" w:fill="auto"/>
          </w:tcPr>
          <w:p w14:paraId="405A3D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E77DEA" w14:textId="77777777" w:rsidR="003B5845" w:rsidRPr="004A00BD" w:rsidRDefault="003B5845" w:rsidP="00617B3E">
            <w:pPr>
              <w:rPr>
                <w:sz w:val="22"/>
              </w:rPr>
            </w:pPr>
          </w:p>
        </w:tc>
      </w:tr>
      <w:tr w:rsidR="003B5845" w:rsidRPr="00CC6307" w14:paraId="560C88BF" w14:textId="77777777" w:rsidTr="00617B3E">
        <w:tc>
          <w:tcPr>
            <w:tcW w:w="2013" w:type="dxa"/>
            <w:shd w:val="clear" w:color="auto" w:fill="auto"/>
            <w:tcMar>
              <w:top w:w="28" w:type="dxa"/>
              <w:left w:w="28" w:type="dxa"/>
              <w:bottom w:w="28" w:type="dxa"/>
              <w:right w:w="28" w:type="dxa"/>
            </w:tcMar>
          </w:tcPr>
          <w:p w14:paraId="5B5DDAD8" w14:textId="77777777" w:rsidR="003B5845" w:rsidRPr="009F5D54" w:rsidRDefault="003B5845" w:rsidP="00617B3E">
            <w:pPr>
              <w:pStyle w:val="SmallStandard"/>
            </w:pPr>
            <w:r w:rsidRPr="009F5D54">
              <w:t>Gray</w:t>
            </w:r>
          </w:p>
        </w:tc>
        <w:tc>
          <w:tcPr>
            <w:tcW w:w="283" w:type="dxa"/>
            <w:shd w:val="clear" w:color="auto" w:fill="auto"/>
          </w:tcPr>
          <w:p w14:paraId="3AA171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D5D2E" w14:textId="77777777" w:rsidR="003B5845" w:rsidRPr="004A00BD" w:rsidRDefault="003B5845" w:rsidP="00617B3E">
            <w:pPr>
              <w:rPr>
                <w:sz w:val="22"/>
              </w:rPr>
            </w:pPr>
          </w:p>
        </w:tc>
      </w:tr>
      <w:tr w:rsidR="003B5845" w:rsidRPr="00CC6307" w14:paraId="454629B7" w14:textId="77777777" w:rsidTr="00617B3E">
        <w:tc>
          <w:tcPr>
            <w:tcW w:w="2013" w:type="dxa"/>
            <w:shd w:val="clear" w:color="auto" w:fill="auto"/>
            <w:tcMar>
              <w:top w:w="28" w:type="dxa"/>
              <w:left w:w="28" w:type="dxa"/>
              <w:bottom w:w="28" w:type="dxa"/>
              <w:right w:w="28" w:type="dxa"/>
            </w:tcMar>
          </w:tcPr>
          <w:p w14:paraId="39E6FBD3" w14:textId="77777777" w:rsidR="003B5845" w:rsidRPr="009F5D54" w:rsidRDefault="003B5845" w:rsidP="00617B3E">
            <w:pPr>
              <w:pStyle w:val="SmallStandard"/>
            </w:pPr>
            <w:r w:rsidRPr="009F5D54">
              <w:t>Sievert</w:t>
            </w:r>
          </w:p>
        </w:tc>
        <w:tc>
          <w:tcPr>
            <w:tcW w:w="283" w:type="dxa"/>
            <w:shd w:val="clear" w:color="auto" w:fill="auto"/>
          </w:tcPr>
          <w:p w14:paraId="6D57B1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4E0C99" w14:textId="77777777" w:rsidR="003B5845" w:rsidRPr="004A00BD" w:rsidRDefault="003B5845" w:rsidP="00617B3E">
            <w:pPr>
              <w:rPr>
                <w:sz w:val="22"/>
              </w:rPr>
            </w:pPr>
          </w:p>
        </w:tc>
      </w:tr>
      <w:tr w:rsidR="003B5845" w:rsidRPr="00CC6307" w14:paraId="571E58DD" w14:textId="77777777" w:rsidTr="00617B3E">
        <w:tc>
          <w:tcPr>
            <w:tcW w:w="2013" w:type="dxa"/>
            <w:shd w:val="clear" w:color="auto" w:fill="auto"/>
            <w:tcMar>
              <w:top w:w="28" w:type="dxa"/>
              <w:left w:w="28" w:type="dxa"/>
              <w:bottom w:w="28" w:type="dxa"/>
              <w:right w:w="28" w:type="dxa"/>
            </w:tcMar>
          </w:tcPr>
          <w:p w14:paraId="2FBB2D0B" w14:textId="77777777" w:rsidR="003B5845" w:rsidRPr="009F5D54" w:rsidRDefault="003B5845" w:rsidP="00617B3E">
            <w:pPr>
              <w:pStyle w:val="SmallStandard"/>
            </w:pPr>
            <w:r w:rsidRPr="009F5D54">
              <w:t>Katal</w:t>
            </w:r>
          </w:p>
        </w:tc>
        <w:tc>
          <w:tcPr>
            <w:tcW w:w="283" w:type="dxa"/>
            <w:shd w:val="clear" w:color="auto" w:fill="auto"/>
          </w:tcPr>
          <w:p w14:paraId="3ABBD77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469DBE" w14:textId="77777777" w:rsidR="003B5845" w:rsidRPr="004A00BD" w:rsidRDefault="003B5845" w:rsidP="00617B3E">
            <w:pPr>
              <w:rPr>
                <w:sz w:val="22"/>
              </w:rPr>
            </w:pPr>
          </w:p>
        </w:tc>
      </w:tr>
    </w:tbl>
    <w:p w14:paraId="42440421" w14:textId="77777777" w:rsidR="003B5845" w:rsidRDefault="003B5845" w:rsidP="003B5845">
      <w:pPr>
        <w:pStyle w:val="SmallStandard"/>
      </w:pPr>
    </w:p>
    <w:p w14:paraId="465F4AC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5" w:name="_8a2f4125154e8d317cd9f3ebd770f00d"/>
      <w:r w:rsidRPr="005254F8">
        <w:rPr>
          <w:lang w:val="en-GB"/>
        </w:rPr>
        <w:t>USUnitName</w:t>
      </w:r>
      <w:bookmarkEnd w:id="1385"/>
    </w:p>
    <w:p w14:paraId="50C426CE" w14:textId="77777777" w:rsidR="003B5845" w:rsidRPr="00A518C2" w:rsidRDefault="003B5845" w:rsidP="003B5845">
      <w:pPr>
        <w:rPr>
          <w:lang w:val="en-GB"/>
        </w:rPr>
      </w:pPr>
      <w:r w:rsidRPr="00A518C2">
        <w:rPr>
          <w:sz w:val="18"/>
          <w:szCs w:val="18"/>
          <w:lang w:val="en-GB"/>
        </w:rPr>
        <w:t>Enumeration for the definition of US unit names.</w:t>
      </w:r>
    </w:p>
    <w:p w14:paraId="101192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D3E49C" w14:textId="77777777" w:rsidTr="00617B3E">
        <w:tc>
          <w:tcPr>
            <w:tcW w:w="2013" w:type="dxa"/>
            <w:shd w:val="clear" w:color="auto" w:fill="auto"/>
            <w:tcMar>
              <w:top w:w="28" w:type="dxa"/>
              <w:left w:w="28" w:type="dxa"/>
              <w:bottom w:w="28" w:type="dxa"/>
              <w:right w:w="28" w:type="dxa"/>
            </w:tcMar>
          </w:tcPr>
          <w:p w14:paraId="0D28D8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008AA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9F61A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BFC7E3" w14:textId="77777777" w:rsidTr="00617B3E">
        <w:tc>
          <w:tcPr>
            <w:tcW w:w="2013" w:type="dxa"/>
            <w:shd w:val="clear" w:color="auto" w:fill="auto"/>
            <w:tcMar>
              <w:top w:w="28" w:type="dxa"/>
              <w:left w:w="28" w:type="dxa"/>
              <w:bottom w:w="28" w:type="dxa"/>
              <w:right w:w="28" w:type="dxa"/>
            </w:tcMar>
          </w:tcPr>
          <w:p w14:paraId="316374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7EB71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B43667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F92347" w14:textId="77777777" w:rsidTr="00617B3E">
        <w:tc>
          <w:tcPr>
            <w:tcW w:w="2013" w:type="dxa"/>
            <w:shd w:val="clear" w:color="auto" w:fill="auto"/>
            <w:tcMar>
              <w:top w:w="28" w:type="dxa"/>
              <w:left w:w="28" w:type="dxa"/>
              <w:bottom w:w="28" w:type="dxa"/>
              <w:right w:w="28" w:type="dxa"/>
            </w:tcMar>
          </w:tcPr>
          <w:p w14:paraId="1F6440AF" w14:textId="77777777" w:rsidR="003B5845" w:rsidRPr="009F5D54" w:rsidRDefault="003B5845" w:rsidP="00617B3E">
            <w:pPr>
              <w:pStyle w:val="SmallStandard"/>
            </w:pPr>
            <w:r w:rsidRPr="009F5D54">
              <w:t>Thou</w:t>
            </w:r>
          </w:p>
        </w:tc>
        <w:tc>
          <w:tcPr>
            <w:tcW w:w="283" w:type="dxa"/>
            <w:shd w:val="clear" w:color="auto" w:fill="auto"/>
          </w:tcPr>
          <w:p w14:paraId="64123E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FD7EE0" w14:textId="77777777" w:rsidR="003B5845" w:rsidRPr="004A00BD" w:rsidRDefault="003B5845" w:rsidP="00617B3E">
            <w:pPr>
              <w:rPr>
                <w:sz w:val="22"/>
              </w:rPr>
            </w:pPr>
          </w:p>
        </w:tc>
      </w:tr>
      <w:tr w:rsidR="003B5845" w:rsidRPr="00CC6307" w14:paraId="711622F7" w14:textId="77777777" w:rsidTr="00617B3E">
        <w:tc>
          <w:tcPr>
            <w:tcW w:w="2013" w:type="dxa"/>
            <w:shd w:val="clear" w:color="auto" w:fill="auto"/>
            <w:tcMar>
              <w:top w:w="28" w:type="dxa"/>
              <w:left w:w="28" w:type="dxa"/>
              <w:bottom w:w="28" w:type="dxa"/>
              <w:right w:w="28" w:type="dxa"/>
            </w:tcMar>
          </w:tcPr>
          <w:p w14:paraId="45CB34B5" w14:textId="77777777" w:rsidR="003B5845" w:rsidRPr="009F5D54" w:rsidRDefault="003B5845" w:rsidP="00617B3E">
            <w:pPr>
              <w:pStyle w:val="SmallStandard"/>
            </w:pPr>
            <w:r w:rsidRPr="009F5D54">
              <w:t>Inch</w:t>
            </w:r>
          </w:p>
        </w:tc>
        <w:tc>
          <w:tcPr>
            <w:tcW w:w="283" w:type="dxa"/>
            <w:shd w:val="clear" w:color="auto" w:fill="auto"/>
          </w:tcPr>
          <w:p w14:paraId="1FB1DC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60E3F7" w14:textId="77777777" w:rsidR="003B5845" w:rsidRPr="004A00BD" w:rsidRDefault="003B5845" w:rsidP="00617B3E">
            <w:pPr>
              <w:rPr>
                <w:sz w:val="22"/>
              </w:rPr>
            </w:pPr>
          </w:p>
        </w:tc>
      </w:tr>
      <w:tr w:rsidR="003B5845" w:rsidRPr="00CC6307" w14:paraId="56EC097D" w14:textId="77777777" w:rsidTr="00617B3E">
        <w:tc>
          <w:tcPr>
            <w:tcW w:w="2013" w:type="dxa"/>
            <w:shd w:val="clear" w:color="auto" w:fill="auto"/>
            <w:tcMar>
              <w:top w:w="28" w:type="dxa"/>
              <w:left w:w="28" w:type="dxa"/>
              <w:bottom w:w="28" w:type="dxa"/>
              <w:right w:w="28" w:type="dxa"/>
            </w:tcMar>
          </w:tcPr>
          <w:p w14:paraId="79484C52" w14:textId="77777777" w:rsidR="003B5845" w:rsidRPr="009F5D54" w:rsidRDefault="003B5845" w:rsidP="00617B3E">
            <w:pPr>
              <w:pStyle w:val="SmallStandard"/>
            </w:pPr>
            <w:r w:rsidRPr="009F5D54">
              <w:t>Foot</w:t>
            </w:r>
          </w:p>
        </w:tc>
        <w:tc>
          <w:tcPr>
            <w:tcW w:w="283" w:type="dxa"/>
            <w:shd w:val="clear" w:color="auto" w:fill="auto"/>
          </w:tcPr>
          <w:p w14:paraId="65A4E9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AD8C4D" w14:textId="77777777" w:rsidR="003B5845" w:rsidRPr="004A00BD" w:rsidRDefault="003B5845" w:rsidP="00617B3E">
            <w:pPr>
              <w:rPr>
                <w:sz w:val="22"/>
              </w:rPr>
            </w:pPr>
          </w:p>
        </w:tc>
      </w:tr>
      <w:tr w:rsidR="003B5845" w:rsidRPr="00CC6307" w14:paraId="7FD0256B" w14:textId="77777777" w:rsidTr="00617B3E">
        <w:tc>
          <w:tcPr>
            <w:tcW w:w="2013" w:type="dxa"/>
            <w:shd w:val="clear" w:color="auto" w:fill="auto"/>
            <w:tcMar>
              <w:top w:w="28" w:type="dxa"/>
              <w:left w:w="28" w:type="dxa"/>
              <w:bottom w:w="28" w:type="dxa"/>
              <w:right w:w="28" w:type="dxa"/>
            </w:tcMar>
          </w:tcPr>
          <w:p w14:paraId="3834DE00" w14:textId="77777777" w:rsidR="003B5845" w:rsidRPr="009F5D54" w:rsidRDefault="003B5845" w:rsidP="00617B3E">
            <w:pPr>
              <w:pStyle w:val="SmallStandard"/>
            </w:pPr>
            <w:r w:rsidRPr="009F5D54">
              <w:t>Yard</w:t>
            </w:r>
          </w:p>
        </w:tc>
        <w:tc>
          <w:tcPr>
            <w:tcW w:w="283" w:type="dxa"/>
            <w:shd w:val="clear" w:color="auto" w:fill="auto"/>
          </w:tcPr>
          <w:p w14:paraId="5F356B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84FF5" w14:textId="77777777" w:rsidR="003B5845" w:rsidRPr="004A00BD" w:rsidRDefault="003B5845" w:rsidP="00617B3E">
            <w:pPr>
              <w:rPr>
                <w:sz w:val="22"/>
              </w:rPr>
            </w:pPr>
          </w:p>
        </w:tc>
      </w:tr>
      <w:tr w:rsidR="003B5845" w:rsidRPr="00CC6307" w14:paraId="6894EA19" w14:textId="77777777" w:rsidTr="00617B3E">
        <w:tc>
          <w:tcPr>
            <w:tcW w:w="2013" w:type="dxa"/>
            <w:shd w:val="clear" w:color="auto" w:fill="auto"/>
            <w:tcMar>
              <w:top w:w="28" w:type="dxa"/>
              <w:left w:w="28" w:type="dxa"/>
              <w:bottom w:w="28" w:type="dxa"/>
              <w:right w:w="28" w:type="dxa"/>
            </w:tcMar>
          </w:tcPr>
          <w:p w14:paraId="6F387BA5" w14:textId="77777777" w:rsidR="003B5845" w:rsidRPr="009F5D54" w:rsidRDefault="003B5845" w:rsidP="00617B3E">
            <w:pPr>
              <w:pStyle w:val="SmallStandard"/>
            </w:pPr>
            <w:r w:rsidRPr="009F5D54">
              <w:t>Chain</w:t>
            </w:r>
          </w:p>
        </w:tc>
        <w:tc>
          <w:tcPr>
            <w:tcW w:w="283" w:type="dxa"/>
            <w:shd w:val="clear" w:color="auto" w:fill="auto"/>
          </w:tcPr>
          <w:p w14:paraId="64EC59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401C92" w14:textId="77777777" w:rsidR="003B5845" w:rsidRPr="004A00BD" w:rsidRDefault="003B5845" w:rsidP="00617B3E">
            <w:pPr>
              <w:rPr>
                <w:sz w:val="22"/>
              </w:rPr>
            </w:pPr>
          </w:p>
        </w:tc>
      </w:tr>
      <w:tr w:rsidR="003B5845" w:rsidRPr="00CC6307" w14:paraId="6C6D8041" w14:textId="77777777" w:rsidTr="00617B3E">
        <w:tc>
          <w:tcPr>
            <w:tcW w:w="2013" w:type="dxa"/>
            <w:shd w:val="clear" w:color="auto" w:fill="auto"/>
            <w:tcMar>
              <w:top w:w="28" w:type="dxa"/>
              <w:left w:w="28" w:type="dxa"/>
              <w:bottom w:w="28" w:type="dxa"/>
              <w:right w:w="28" w:type="dxa"/>
            </w:tcMar>
          </w:tcPr>
          <w:p w14:paraId="33E5B1DA" w14:textId="77777777" w:rsidR="003B5845" w:rsidRPr="009F5D54" w:rsidRDefault="003B5845" w:rsidP="00617B3E">
            <w:pPr>
              <w:pStyle w:val="SmallStandard"/>
            </w:pPr>
            <w:r w:rsidRPr="009F5D54">
              <w:t>Furlong</w:t>
            </w:r>
          </w:p>
        </w:tc>
        <w:tc>
          <w:tcPr>
            <w:tcW w:w="283" w:type="dxa"/>
            <w:shd w:val="clear" w:color="auto" w:fill="auto"/>
          </w:tcPr>
          <w:p w14:paraId="0DE4B9D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B9FEB7" w14:textId="77777777" w:rsidR="003B5845" w:rsidRPr="004A00BD" w:rsidRDefault="003B5845" w:rsidP="00617B3E">
            <w:pPr>
              <w:rPr>
                <w:sz w:val="22"/>
              </w:rPr>
            </w:pPr>
          </w:p>
        </w:tc>
      </w:tr>
      <w:tr w:rsidR="003B5845" w:rsidRPr="00CC6307" w14:paraId="5F97D320" w14:textId="77777777" w:rsidTr="00617B3E">
        <w:tc>
          <w:tcPr>
            <w:tcW w:w="2013" w:type="dxa"/>
            <w:shd w:val="clear" w:color="auto" w:fill="auto"/>
            <w:tcMar>
              <w:top w:w="28" w:type="dxa"/>
              <w:left w:w="28" w:type="dxa"/>
              <w:bottom w:w="28" w:type="dxa"/>
              <w:right w:w="28" w:type="dxa"/>
            </w:tcMar>
          </w:tcPr>
          <w:p w14:paraId="3FDE2C48" w14:textId="77777777" w:rsidR="003B5845" w:rsidRPr="009F5D54" w:rsidRDefault="003B5845" w:rsidP="00617B3E">
            <w:pPr>
              <w:pStyle w:val="SmallStandard"/>
            </w:pPr>
            <w:r w:rsidRPr="009F5D54">
              <w:t>Mile</w:t>
            </w:r>
          </w:p>
        </w:tc>
        <w:tc>
          <w:tcPr>
            <w:tcW w:w="283" w:type="dxa"/>
            <w:shd w:val="clear" w:color="auto" w:fill="auto"/>
          </w:tcPr>
          <w:p w14:paraId="4955AA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8B786D" w14:textId="77777777" w:rsidR="003B5845" w:rsidRPr="004A00BD" w:rsidRDefault="003B5845" w:rsidP="00617B3E">
            <w:pPr>
              <w:rPr>
                <w:sz w:val="22"/>
              </w:rPr>
            </w:pPr>
          </w:p>
        </w:tc>
      </w:tr>
      <w:tr w:rsidR="003B5845" w:rsidRPr="00CC6307" w14:paraId="6FCBBEE6" w14:textId="77777777" w:rsidTr="00617B3E">
        <w:tc>
          <w:tcPr>
            <w:tcW w:w="2013" w:type="dxa"/>
            <w:shd w:val="clear" w:color="auto" w:fill="auto"/>
            <w:tcMar>
              <w:top w:w="28" w:type="dxa"/>
              <w:left w:w="28" w:type="dxa"/>
              <w:bottom w:w="28" w:type="dxa"/>
              <w:right w:w="28" w:type="dxa"/>
            </w:tcMar>
          </w:tcPr>
          <w:p w14:paraId="5E8B5142" w14:textId="77777777" w:rsidR="003B5845" w:rsidRPr="009F5D54" w:rsidRDefault="003B5845" w:rsidP="00617B3E">
            <w:pPr>
              <w:pStyle w:val="SmallStandard"/>
            </w:pPr>
            <w:r w:rsidRPr="009F5D54">
              <w:t>League</w:t>
            </w:r>
          </w:p>
        </w:tc>
        <w:tc>
          <w:tcPr>
            <w:tcW w:w="283" w:type="dxa"/>
            <w:shd w:val="clear" w:color="auto" w:fill="auto"/>
          </w:tcPr>
          <w:p w14:paraId="21B93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AEA4F" w14:textId="77777777" w:rsidR="003B5845" w:rsidRPr="004A00BD" w:rsidRDefault="003B5845" w:rsidP="00617B3E">
            <w:pPr>
              <w:rPr>
                <w:sz w:val="22"/>
              </w:rPr>
            </w:pPr>
          </w:p>
        </w:tc>
      </w:tr>
      <w:tr w:rsidR="003B5845" w:rsidRPr="00CC6307" w14:paraId="14AAB116" w14:textId="77777777" w:rsidTr="00617B3E">
        <w:tc>
          <w:tcPr>
            <w:tcW w:w="2013" w:type="dxa"/>
            <w:shd w:val="clear" w:color="auto" w:fill="auto"/>
            <w:tcMar>
              <w:top w:w="28" w:type="dxa"/>
              <w:left w:w="28" w:type="dxa"/>
              <w:bottom w:w="28" w:type="dxa"/>
              <w:right w:w="28" w:type="dxa"/>
            </w:tcMar>
          </w:tcPr>
          <w:p w14:paraId="76677477" w14:textId="77777777" w:rsidR="003B5845" w:rsidRPr="009F5D54" w:rsidRDefault="003B5845" w:rsidP="00617B3E">
            <w:pPr>
              <w:pStyle w:val="SmallStandard"/>
            </w:pPr>
            <w:r w:rsidRPr="009F5D54">
              <w:t>FluidOunce</w:t>
            </w:r>
          </w:p>
        </w:tc>
        <w:tc>
          <w:tcPr>
            <w:tcW w:w="283" w:type="dxa"/>
            <w:shd w:val="clear" w:color="auto" w:fill="auto"/>
          </w:tcPr>
          <w:p w14:paraId="79EBDD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9419B2" w14:textId="77777777" w:rsidR="003B5845" w:rsidRPr="004A00BD" w:rsidRDefault="003B5845" w:rsidP="00617B3E">
            <w:pPr>
              <w:rPr>
                <w:sz w:val="22"/>
              </w:rPr>
            </w:pPr>
          </w:p>
        </w:tc>
      </w:tr>
      <w:tr w:rsidR="003B5845" w:rsidRPr="00CC6307" w14:paraId="61C35427" w14:textId="77777777" w:rsidTr="00617B3E">
        <w:tc>
          <w:tcPr>
            <w:tcW w:w="2013" w:type="dxa"/>
            <w:shd w:val="clear" w:color="auto" w:fill="auto"/>
            <w:tcMar>
              <w:top w:w="28" w:type="dxa"/>
              <w:left w:w="28" w:type="dxa"/>
              <w:bottom w:w="28" w:type="dxa"/>
              <w:right w:w="28" w:type="dxa"/>
            </w:tcMar>
          </w:tcPr>
          <w:p w14:paraId="73585049" w14:textId="77777777" w:rsidR="003B5845" w:rsidRPr="009F5D54" w:rsidRDefault="003B5845" w:rsidP="00617B3E">
            <w:pPr>
              <w:pStyle w:val="SmallStandard"/>
            </w:pPr>
            <w:r w:rsidRPr="009F5D54">
              <w:t>Gill</w:t>
            </w:r>
          </w:p>
        </w:tc>
        <w:tc>
          <w:tcPr>
            <w:tcW w:w="283" w:type="dxa"/>
            <w:shd w:val="clear" w:color="auto" w:fill="auto"/>
          </w:tcPr>
          <w:p w14:paraId="1E0D0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2C4797" w14:textId="77777777" w:rsidR="003B5845" w:rsidRPr="004A00BD" w:rsidRDefault="003B5845" w:rsidP="00617B3E">
            <w:pPr>
              <w:rPr>
                <w:sz w:val="22"/>
              </w:rPr>
            </w:pPr>
          </w:p>
        </w:tc>
      </w:tr>
      <w:tr w:rsidR="003B5845" w:rsidRPr="00CC6307" w14:paraId="404D313C" w14:textId="77777777" w:rsidTr="00617B3E">
        <w:tc>
          <w:tcPr>
            <w:tcW w:w="2013" w:type="dxa"/>
            <w:shd w:val="clear" w:color="auto" w:fill="auto"/>
            <w:tcMar>
              <w:top w:w="28" w:type="dxa"/>
              <w:left w:w="28" w:type="dxa"/>
              <w:bottom w:w="28" w:type="dxa"/>
              <w:right w:w="28" w:type="dxa"/>
            </w:tcMar>
          </w:tcPr>
          <w:p w14:paraId="1D805661" w14:textId="77777777" w:rsidR="003B5845" w:rsidRPr="009F5D54" w:rsidRDefault="003B5845" w:rsidP="00617B3E">
            <w:pPr>
              <w:pStyle w:val="SmallStandard"/>
            </w:pPr>
            <w:r w:rsidRPr="009F5D54">
              <w:t>Pint</w:t>
            </w:r>
          </w:p>
        </w:tc>
        <w:tc>
          <w:tcPr>
            <w:tcW w:w="283" w:type="dxa"/>
            <w:shd w:val="clear" w:color="auto" w:fill="auto"/>
          </w:tcPr>
          <w:p w14:paraId="5F7E84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AF1F37" w14:textId="77777777" w:rsidR="003B5845" w:rsidRPr="004A00BD" w:rsidRDefault="003B5845" w:rsidP="00617B3E">
            <w:pPr>
              <w:rPr>
                <w:sz w:val="22"/>
              </w:rPr>
            </w:pPr>
          </w:p>
        </w:tc>
      </w:tr>
      <w:tr w:rsidR="003B5845" w:rsidRPr="00CC6307" w14:paraId="5398C817" w14:textId="77777777" w:rsidTr="00617B3E">
        <w:tc>
          <w:tcPr>
            <w:tcW w:w="2013" w:type="dxa"/>
            <w:shd w:val="clear" w:color="auto" w:fill="auto"/>
            <w:tcMar>
              <w:top w:w="28" w:type="dxa"/>
              <w:left w:w="28" w:type="dxa"/>
              <w:bottom w:w="28" w:type="dxa"/>
              <w:right w:w="28" w:type="dxa"/>
            </w:tcMar>
          </w:tcPr>
          <w:p w14:paraId="6C66A3BC" w14:textId="77777777" w:rsidR="003B5845" w:rsidRPr="009F5D54" w:rsidRDefault="003B5845" w:rsidP="00617B3E">
            <w:pPr>
              <w:pStyle w:val="SmallStandard"/>
            </w:pPr>
            <w:r w:rsidRPr="009F5D54">
              <w:t>Quart</w:t>
            </w:r>
          </w:p>
        </w:tc>
        <w:tc>
          <w:tcPr>
            <w:tcW w:w="283" w:type="dxa"/>
            <w:shd w:val="clear" w:color="auto" w:fill="auto"/>
          </w:tcPr>
          <w:p w14:paraId="38A454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83152" w14:textId="77777777" w:rsidR="003B5845" w:rsidRPr="004A00BD" w:rsidRDefault="003B5845" w:rsidP="00617B3E">
            <w:pPr>
              <w:rPr>
                <w:sz w:val="22"/>
              </w:rPr>
            </w:pPr>
          </w:p>
        </w:tc>
      </w:tr>
      <w:tr w:rsidR="003B5845" w:rsidRPr="00CC6307" w14:paraId="63BA6683" w14:textId="77777777" w:rsidTr="00617B3E">
        <w:tc>
          <w:tcPr>
            <w:tcW w:w="2013" w:type="dxa"/>
            <w:shd w:val="clear" w:color="auto" w:fill="auto"/>
            <w:tcMar>
              <w:top w:w="28" w:type="dxa"/>
              <w:left w:w="28" w:type="dxa"/>
              <w:bottom w:w="28" w:type="dxa"/>
              <w:right w:w="28" w:type="dxa"/>
            </w:tcMar>
          </w:tcPr>
          <w:p w14:paraId="27410821" w14:textId="77777777" w:rsidR="003B5845" w:rsidRPr="009F5D54" w:rsidRDefault="003B5845" w:rsidP="00617B3E">
            <w:pPr>
              <w:pStyle w:val="SmallStandard"/>
            </w:pPr>
            <w:r w:rsidRPr="009F5D54">
              <w:t>Gallon</w:t>
            </w:r>
          </w:p>
        </w:tc>
        <w:tc>
          <w:tcPr>
            <w:tcW w:w="283" w:type="dxa"/>
            <w:shd w:val="clear" w:color="auto" w:fill="auto"/>
          </w:tcPr>
          <w:p w14:paraId="04E19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95390C" w14:textId="77777777" w:rsidR="003B5845" w:rsidRPr="004A00BD" w:rsidRDefault="003B5845" w:rsidP="00617B3E">
            <w:pPr>
              <w:rPr>
                <w:sz w:val="22"/>
              </w:rPr>
            </w:pPr>
          </w:p>
        </w:tc>
      </w:tr>
      <w:tr w:rsidR="003B5845" w:rsidRPr="00CC6307" w14:paraId="36E95C85" w14:textId="77777777" w:rsidTr="00617B3E">
        <w:tc>
          <w:tcPr>
            <w:tcW w:w="2013" w:type="dxa"/>
            <w:shd w:val="clear" w:color="auto" w:fill="auto"/>
            <w:tcMar>
              <w:top w:w="28" w:type="dxa"/>
              <w:left w:w="28" w:type="dxa"/>
              <w:bottom w:w="28" w:type="dxa"/>
              <w:right w:w="28" w:type="dxa"/>
            </w:tcMar>
          </w:tcPr>
          <w:p w14:paraId="00FB91AD" w14:textId="77777777" w:rsidR="003B5845" w:rsidRPr="009F5D54" w:rsidRDefault="003B5845" w:rsidP="00617B3E">
            <w:pPr>
              <w:pStyle w:val="SmallStandard"/>
            </w:pPr>
            <w:r w:rsidRPr="009F5D54">
              <w:t>Grain</w:t>
            </w:r>
          </w:p>
        </w:tc>
        <w:tc>
          <w:tcPr>
            <w:tcW w:w="283" w:type="dxa"/>
            <w:shd w:val="clear" w:color="auto" w:fill="auto"/>
          </w:tcPr>
          <w:p w14:paraId="4E104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1D2A37" w14:textId="77777777" w:rsidR="003B5845" w:rsidRPr="004A00BD" w:rsidRDefault="003B5845" w:rsidP="00617B3E">
            <w:pPr>
              <w:rPr>
                <w:sz w:val="22"/>
              </w:rPr>
            </w:pPr>
          </w:p>
        </w:tc>
      </w:tr>
      <w:tr w:rsidR="003B5845" w:rsidRPr="00CC6307" w14:paraId="19D86A6E" w14:textId="77777777" w:rsidTr="00617B3E">
        <w:tc>
          <w:tcPr>
            <w:tcW w:w="2013" w:type="dxa"/>
            <w:shd w:val="clear" w:color="auto" w:fill="auto"/>
            <w:tcMar>
              <w:top w:w="28" w:type="dxa"/>
              <w:left w:w="28" w:type="dxa"/>
              <w:bottom w:w="28" w:type="dxa"/>
              <w:right w:w="28" w:type="dxa"/>
            </w:tcMar>
          </w:tcPr>
          <w:p w14:paraId="318F1A4E" w14:textId="77777777" w:rsidR="003B5845" w:rsidRPr="009F5D54" w:rsidRDefault="003B5845" w:rsidP="00617B3E">
            <w:pPr>
              <w:pStyle w:val="SmallStandard"/>
            </w:pPr>
            <w:r w:rsidRPr="009F5D54">
              <w:t>Drachm</w:t>
            </w:r>
          </w:p>
        </w:tc>
        <w:tc>
          <w:tcPr>
            <w:tcW w:w="283" w:type="dxa"/>
            <w:shd w:val="clear" w:color="auto" w:fill="auto"/>
          </w:tcPr>
          <w:p w14:paraId="59F100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B95401" w14:textId="77777777" w:rsidR="003B5845" w:rsidRPr="004A00BD" w:rsidRDefault="003B5845" w:rsidP="00617B3E">
            <w:pPr>
              <w:rPr>
                <w:sz w:val="22"/>
              </w:rPr>
            </w:pPr>
          </w:p>
        </w:tc>
      </w:tr>
      <w:tr w:rsidR="003B5845" w:rsidRPr="00CC6307" w14:paraId="6FA7C237" w14:textId="77777777" w:rsidTr="00617B3E">
        <w:tc>
          <w:tcPr>
            <w:tcW w:w="2013" w:type="dxa"/>
            <w:shd w:val="clear" w:color="auto" w:fill="auto"/>
            <w:tcMar>
              <w:top w:w="28" w:type="dxa"/>
              <w:left w:w="28" w:type="dxa"/>
              <w:bottom w:w="28" w:type="dxa"/>
              <w:right w:w="28" w:type="dxa"/>
            </w:tcMar>
          </w:tcPr>
          <w:p w14:paraId="1E77BD0E" w14:textId="77777777" w:rsidR="003B5845" w:rsidRPr="009F5D54" w:rsidRDefault="003B5845" w:rsidP="00617B3E">
            <w:pPr>
              <w:pStyle w:val="SmallStandard"/>
            </w:pPr>
            <w:r w:rsidRPr="009F5D54">
              <w:t>Ounce</w:t>
            </w:r>
          </w:p>
        </w:tc>
        <w:tc>
          <w:tcPr>
            <w:tcW w:w="283" w:type="dxa"/>
            <w:shd w:val="clear" w:color="auto" w:fill="auto"/>
          </w:tcPr>
          <w:p w14:paraId="729C73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00AADC" w14:textId="77777777" w:rsidR="003B5845" w:rsidRPr="004A00BD" w:rsidRDefault="003B5845" w:rsidP="00617B3E">
            <w:pPr>
              <w:rPr>
                <w:sz w:val="22"/>
              </w:rPr>
            </w:pPr>
          </w:p>
        </w:tc>
      </w:tr>
      <w:tr w:rsidR="003B5845" w:rsidRPr="00CC6307" w14:paraId="5593B8C4" w14:textId="77777777" w:rsidTr="00617B3E">
        <w:tc>
          <w:tcPr>
            <w:tcW w:w="2013" w:type="dxa"/>
            <w:shd w:val="clear" w:color="auto" w:fill="auto"/>
            <w:tcMar>
              <w:top w:w="28" w:type="dxa"/>
              <w:left w:w="28" w:type="dxa"/>
              <w:bottom w:w="28" w:type="dxa"/>
              <w:right w:w="28" w:type="dxa"/>
            </w:tcMar>
          </w:tcPr>
          <w:p w14:paraId="11D2A168" w14:textId="77777777" w:rsidR="003B5845" w:rsidRPr="009F5D54" w:rsidRDefault="003B5845" w:rsidP="00617B3E">
            <w:pPr>
              <w:pStyle w:val="SmallStandard"/>
            </w:pPr>
            <w:r w:rsidRPr="009F5D54">
              <w:t>Pound</w:t>
            </w:r>
          </w:p>
        </w:tc>
        <w:tc>
          <w:tcPr>
            <w:tcW w:w="283" w:type="dxa"/>
            <w:shd w:val="clear" w:color="auto" w:fill="auto"/>
          </w:tcPr>
          <w:p w14:paraId="5886DC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B7FDE3" w14:textId="77777777" w:rsidR="003B5845" w:rsidRPr="004A00BD" w:rsidRDefault="003B5845" w:rsidP="00617B3E">
            <w:pPr>
              <w:rPr>
                <w:sz w:val="22"/>
              </w:rPr>
            </w:pPr>
          </w:p>
        </w:tc>
      </w:tr>
      <w:tr w:rsidR="003B5845" w:rsidRPr="00CC6307" w14:paraId="4E0731CB" w14:textId="77777777" w:rsidTr="00617B3E">
        <w:tc>
          <w:tcPr>
            <w:tcW w:w="2013" w:type="dxa"/>
            <w:shd w:val="clear" w:color="auto" w:fill="auto"/>
            <w:tcMar>
              <w:top w:w="28" w:type="dxa"/>
              <w:left w:w="28" w:type="dxa"/>
              <w:bottom w:w="28" w:type="dxa"/>
              <w:right w:w="28" w:type="dxa"/>
            </w:tcMar>
          </w:tcPr>
          <w:p w14:paraId="1F242619" w14:textId="77777777" w:rsidR="003B5845" w:rsidRPr="009F5D54" w:rsidRDefault="003B5845" w:rsidP="00617B3E">
            <w:pPr>
              <w:pStyle w:val="SmallStandard"/>
            </w:pPr>
            <w:r w:rsidRPr="009F5D54">
              <w:t>Stone</w:t>
            </w:r>
          </w:p>
        </w:tc>
        <w:tc>
          <w:tcPr>
            <w:tcW w:w="283" w:type="dxa"/>
            <w:shd w:val="clear" w:color="auto" w:fill="auto"/>
          </w:tcPr>
          <w:p w14:paraId="48D660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3A48C9" w14:textId="77777777" w:rsidR="003B5845" w:rsidRPr="004A00BD" w:rsidRDefault="003B5845" w:rsidP="00617B3E">
            <w:pPr>
              <w:rPr>
                <w:sz w:val="22"/>
              </w:rPr>
            </w:pPr>
          </w:p>
        </w:tc>
      </w:tr>
      <w:tr w:rsidR="003B5845" w:rsidRPr="00CC6307" w14:paraId="35DCC7B3" w14:textId="77777777" w:rsidTr="00617B3E">
        <w:tc>
          <w:tcPr>
            <w:tcW w:w="2013" w:type="dxa"/>
            <w:shd w:val="clear" w:color="auto" w:fill="auto"/>
            <w:tcMar>
              <w:top w:w="28" w:type="dxa"/>
              <w:left w:w="28" w:type="dxa"/>
              <w:bottom w:w="28" w:type="dxa"/>
              <w:right w:w="28" w:type="dxa"/>
            </w:tcMar>
          </w:tcPr>
          <w:p w14:paraId="050E0C5F" w14:textId="77777777" w:rsidR="003B5845" w:rsidRPr="009F5D54" w:rsidRDefault="003B5845" w:rsidP="00617B3E">
            <w:pPr>
              <w:pStyle w:val="SmallStandard"/>
            </w:pPr>
            <w:r w:rsidRPr="009F5D54">
              <w:t>Quarter</w:t>
            </w:r>
          </w:p>
        </w:tc>
        <w:tc>
          <w:tcPr>
            <w:tcW w:w="283" w:type="dxa"/>
            <w:shd w:val="clear" w:color="auto" w:fill="auto"/>
          </w:tcPr>
          <w:p w14:paraId="06FD40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AF8DB9" w14:textId="77777777" w:rsidR="003B5845" w:rsidRPr="004A00BD" w:rsidRDefault="003B5845" w:rsidP="00617B3E">
            <w:pPr>
              <w:rPr>
                <w:sz w:val="22"/>
              </w:rPr>
            </w:pPr>
          </w:p>
        </w:tc>
      </w:tr>
      <w:tr w:rsidR="003B5845" w:rsidRPr="00CC6307" w14:paraId="16C1CCF7" w14:textId="77777777" w:rsidTr="00617B3E">
        <w:tc>
          <w:tcPr>
            <w:tcW w:w="2013" w:type="dxa"/>
            <w:shd w:val="clear" w:color="auto" w:fill="auto"/>
            <w:tcMar>
              <w:top w:w="28" w:type="dxa"/>
              <w:left w:w="28" w:type="dxa"/>
              <w:bottom w:w="28" w:type="dxa"/>
              <w:right w:w="28" w:type="dxa"/>
            </w:tcMar>
          </w:tcPr>
          <w:p w14:paraId="71E60188" w14:textId="77777777" w:rsidR="003B5845" w:rsidRPr="009F5D54" w:rsidRDefault="003B5845" w:rsidP="00617B3E">
            <w:pPr>
              <w:pStyle w:val="SmallStandard"/>
            </w:pPr>
            <w:r w:rsidRPr="009F5D54">
              <w:t>HundredWeight</w:t>
            </w:r>
          </w:p>
        </w:tc>
        <w:tc>
          <w:tcPr>
            <w:tcW w:w="283" w:type="dxa"/>
            <w:shd w:val="clear" w:color="auto" w:fill="auto"/>
          </w:tcPr>
          <w:p w14:paraId="1FD5A0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06C26" w14:textId="77777777" w:rsidR="003B5845" w:rsidRPr="004A00BD" w:rsidRDefault="003B5845" w:rsidP="00617B3E">
            <w:pPr>
              <w:rPr>
                <w:sz w:val="22"/>
              </w:rPr>
            </w:pPr>
          </w:p>
        </w:tc>
      </w:tr>
      <w:tr w:rsidR="003B5845" w:rsidRPr="00CC6307" w14:paraId="41976A9B" w14:textId="77777777" w:rsidTr="00617B3E">
        <w:tc>
          <w:tcPr>
            <w:tcW w:w="2013" w:type="dxa"/>
            <w:shd w:val="clear" w:color="auto" w:fill="auto"/>
            <w:tcMar>
              <w:top w:w="28" w:type="dxa"/>
              <w:left w:w="28" w:type="dxa"/>
              <w:bottom w:w="28" w:type="dxa"/>
              <w:right w:w="28" w:type="dxa"/>
            </w:tcMar>
          </w:tcPr>
          <w:p w14:paraId="23E0ED6F" w14:textId="77777777" w:rsidR="003B5845" w:rsidRPr="009F5D54" w:rsidRDefault="003B5845" w:rsidP="00617B3E">
            <w:pPr>
              <w:pStyle w:val="SmallStandard"/>
            </w:pPr>
            <w:r w:rsidRPr="009F5D54">
              <w:t>Ton</w:t>
            </w:r>
          </w:p>
        </w:tc>
        <w:tc>
          <w:tcPr>
            <w:tcW w:w="283" w:type="dxa"/>
            <w:shd w:val="clear" w:color="auto" w:fill="auto"/>
          </w:tcPr>
          <w:p w14:paraId="07017C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84838" w14:textId="77777777" w:rsidR="003B5845" w:rsidRPr="004A00BD" w:rsidRDefault="003B5845" w:rsidP="00617B3E">
            <w:pPr>
              <w:rPr>
                <w:sz w:val="22"/>
              </w:rPr>
            </w:pPr>
          </w:p>
        </w:tc>
      </w:tr>
      <w:tr w:rsidR="003B5845" w:rsidRPr="00CC6307" w14:paraId="637D46D6" w14:textId="77777777" w:rsidTr="00617B3E">
        <w:tc>
          <w:tcPr>
            <w:tcW w:w="2013" w:type="dxa"/>
            <w:shd w:val="clear" w:color="auto" w:fill="auto"/>
            <w:tcMar>
              <w:top w:w="28" w:type="dxa"/>
              <w:left w:w="28" w:type="dxa"/>
              <w:bottom w:w="28" w:type="dxa"/>
              <w:right w:w="28" w:type="dxa"/>
            </w:tcMar>
          </w:tcPr>
          <w:p w14:paraId="68E1831D" w14:textId="77777777" w:rsidR="003B5845" w:rsidRPr="009F5D54" w:rsidRDefault="003B5845" w:rsidP="00617B3E">
            <w:pPr>
              <w:pStyle w:val="SmallStandard"/>
            </w:pPr>
            <w:r w:rsidRPr="009F5D54">
              <w:t>Perch</w:t>
            </w:r>
          </w:p>
        </w:tc>
        <w:tc>
          <w:tcPr>
            <w:tcW w:w="283" w:type="dxa"/>
            <w:shd w:val="clear" w:color="auto" w:fill="auto"/>
          </w:tcPr>
          <w:p w14:paraId="2E6FE2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4A6E7C" w14:textId="77777777" w:rsidR="003B5845" w:rsidRPr="004A00BD" w:rsidRDefault="003B5845" w:rsidP="00617B3E">
            <w:pPr>
              <w:rPr>
                <w:sz w:val="22"/>
              </w:rPr>
            </w:pPr>
          </w:p>
        </w:tc>
      </w:tr>
      <w:tr w:rsidR="003B5845" w:rsidRPr="00CC6307" w14:paraId="4139A621" w14:textId="77777777" w:rsidTr="00617B3E">
        <w:tc>
          <w:tcPr>
            <w:tcW w:w="2013" w:type="dxa"/>
            <w:shd w:val="clear" w:color="auto" w:fill="auto"/>
            <w:tcMar>
              <w:top w:w="28" w:type="dxa"/>
              <w:left w:w="28" w:type="dxa"/>
              <w:bottom w:w="28" w:type="dxa"/>
              <w:right w:w="28" w:type="dxa"/>
            </w:tcMar>
          </w:tcPr>
          <w:p w14:paraId="58137DFF" w14:textId="77777777" w:rsidR="003B5845" w:rsidRPr="009F5D54" w:rsidRDefault="003B5845" w:rsidP="00617B3E">
            <w:pPr>
              <w:pStyle w:val="SmallStandard"/>
            </w:pPr>
            <w:r w:rsidRPr="009F5D54">
              <w:t>Rood</w:t>
            </w:r>
          </w:p>
        </w:tc>
        <w:tc>
          <w:tcPr>
            <w:tcW w:w="283" w:type="dxa"/>
            <w:shd w:val="clear" w:color="auto" w:fill="auto"/>
          </w:tcPr>
          <w:p w14:paraId="7ED57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00EAB9" w14:textId="77777777" w:rsidR="003B5845" w:rsidRPr="004A00BD" w:rsidRDefault="003B5845" w:rsidP="00617B3E">
            <w:pPr>
              <w:rPr>
                <w:sz w:val="22"/>
              </w:rPr>
            </w:pPr>
          </w:p>
        </w:tc>
      </w:tr>
      <w:tr w:rsidR="003B5845" w:rsidRPr="00CC6307" w14:paraId="3A0EA1A0" w14:textId="77777777" w:rsidTr="00617B3E">
        <w:tc>
          <w:tcPr>
            <w:tcW w:w="2013" w:type="dxa"/>
            <w:shd w:val="clear" w:color="auto" w:fill="auto"/>
            <w:tcMar>
              <w:top w:w="28" w:type="dxa"/>
              <w:left w:w="28" w:type="dxa"/>
              <w:bottom w:w="28" w:type="dxa"/>
              <w:right w:w="28" w:type="dxa"/>
            </w:tcMar>
          </w:tcPr>
          <w:p w14:paraId="5BA7218B" w14:textId="77777777" w:rsidR="003B5845" w:rsidRPr="009F5D54" w:rsidRDefault="003B5845" w:rsidP="00617B3E">
            <w:pPr>
              <w:pStyle w:val="SmallStandard"/>
            </w:pPr>
            <w:r w:rsidRPr="009F5D54">
              <w:t>Acre</w:t>
            </w:r>
          </w:p>
        </w:tc>
        <w:tc>
          <w:tcPr>
            <w:tcW w:w="283" w:type="dxa"/>
            <w:shd w:val="clear" w:color="auto" w:fill="auto"/>
          </w:tcPr>
          <w:p w14:paraId="35BEBE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99F310" w14:textId="77777777" w:rsidR="003B5845" w:rsidRPr="004A00BD" w:rsidRDefault="003B5845" w:rsidP="00617B3E">
            <w:pPr>
              <w:rPr>
                <w:sz w:val="22"/>
              </w:rPr>
            </w:pPr>
          </w:p>
        </w:tc>
      </w:tr>
      <w:tr w:rsidR="003B5845" w:rsidRPr="004A00BD" w14:paraId="04389B28" w14:textId="77777777" w:rsidTr="00617B3E">
        <w:tc>
          <w:tcPr>
            <w:tcW w:w="2013" w:type="dxa"/>
            <w:shd w:val="clear" w:color="auto" w:fill="auto"/>
            <w:tcMar>
              <w:top w:w="28" w:type="dxa"/>
              <w:left w:w="28" w:type="dxa"/>
              <w:bottom w:w="28" w:type="dxa"/>
              <w:right w:w="28" w:type="dxa"/>
            </w:tcMar>
          </w:tcPr>
          <w:p w14:paraId="5E5B57DB" w14:textId="77777777" w:rsidR="003B5845" w:rsidRPr="009F5D54" w:rsidRDefault="003B5845" w:rsidP="00617B3E">
            <w:pPr>
              <w:pStyle w:val="SmallStandard"/>
            </w:pPr>
            <w:r w:rsidRPr="009F5D54">
              <w:t>AWG</w:t>
            </w:r>
          </w:p>
        </w:tc>
        <w:tc>
          <w:tcPr>
            <w:tcW w:w="283" w:type="dxa"/>
            <w:shd w:val="clear" w:color="auto" w:fill="auto"/>
          </w:tcPr>
          <w:p w14:paraId="714659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E487C0" w14:textId="77777777" w:rsidR="003B5845" w:rsidRPr="004A00BD" w:rsidRDefault="003B5845" w:rsidP="00617B3E">
            <w:pPr>
              <w:jc w:val="left"/>
              <w:rPr>
                <w:sz w:val="22"/>
                <w:lang w:val="en-GB"/>
              </w:rPr>
            </w:pPr>
            <w:r w:rsidRPr="004A00BD">
              <w:rPr>
                <w:sz w:val="16"/>
                <w:szCs w:val="16"/>
                <w:lang w:val="en-GB"/>
              </w:rPr>
              <w:t>American wire gauge (AWG), also known as the Brown &amp; Sharpe wire gauge, is a standardized wire gauge system used in the United States and Canada.</w:t>
            </w:r>
          </w:p>
        </w:tc>
      </w:tr>
    </w:tbl>
    <w:p w14:paraId="0AA50F2C" w14:textId="77777777" w:rsidR="003B5845" w:rsidRDefault="003B5845" w:rsidP="003B5845">
      <w:pPr>
        <w:pStyle w:val="SmallStandard"/>
      </w:pPr>
    </w:p>
    <w:p w14:paraId="7943C2F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86" w:name="_2b2a81c38c07c5b9d89e713f8b20ef15"/>
      <w:r w:rsidRPr="005254F8">
        <w:rPr>
          <w:lang w:val="en-GB"/>
        </w:rPr>
        <w:t>ValueDetermination</w:t>
      </w:r>
      <w:bookmarkEnd w:id="1386"/>
    </w:p>
    <w:p w14:paraId="379AFEC8" w14:textId="77777777" w:rsidR="003B5845" w:rsidRDefault="003B5845" w:rsidP="003B5845">
      <w:r w:rsidRPr="00A518C2">
        <w:rPr>
          <w:sz w:val="18"/>
          <w:szCs w:val="18"/>
          <w:lang w:val="en-GB"/>
        </w:rPr>
        <w:t xml:space="preserve">Enumeration for the definition of a value determination. </w:t>
      </w:r>
      <w:r>
        <w:rPr>
          <w:sz w:val="18"/>
          <w:szCs w:val="18"/>
        </w:rPr>
        <w:t>(see KBLFRM-316)</w:t>
      </w:r>
    </w:p>
    <w:p w14:paraId="502D07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B63F0A" w14:textId="77777777" w:rsidTr="00617B3E">
        <w:tc>
          <w:tcPr>
            <w:tcW w:w="2013" w:type="dxa"/>
            <w:shd w:val="clear" w:color="auto" w:fill="auto"/>
            <w:tcMar>
              <w:top w:w="28" w:type="dxa"/>
              <w:left w:w="28" w:type="dxa"/>
              <w:bottom w:w="28" w:type="dxa"/>
              <w:right w:w="28" w:type="dxa"/>
            </w:tcMar>
          </w:tcPr>
          <w:p w14:paraId="6A76AF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394F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F9D39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98C6DB" w14:textId="77777777" w:rsidTr="00617B3E">
        <w:tc>
          <w:tcPr>
            <w:tcW w:w="2013" w:type="dxa"/>
            <w:shd w:val="clear" w:color="auto" w:fill="auto"/>
            <w:tcMar>
              <w:top w:w="28" w:type="dxa"/>
              <w:left w:w="28" w:type="dxa"/>
              <w:bottom w:w="28" w:type="dxa"/>
              <w:right w:w="28" w:type="dxa"/>
            </w:tcMar>
          </w:tcPr>
          <w:p w14:paraId="7DBE444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74E78F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8836A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845717" w14:textId="77777777" w:rsidTr="00617B3E">
        <w:tc>
          <w:tcPr>
            <w:tcW w:w="2013" w:type="dxa"/>
            <w:shd w:val="clear" w:color="auto" w:fill="auto"/>
            <w:tcMar>
              <w:top w:w="28" w:type="dxa"/>
              <w:left w:w="28" w:type="dxa"/>
              <w:bottom w:w="28" w:type="dxa"/>
              <w:right w:w="28" w:type="dxa"/>
            </w:tcMar>
          </w:tcPr>
          <w:p w14:paraId="44116EB0" w14:textId="77777777" w:rsidR="003B5845" w:rsidRPr="009F5D54" w:rsidRDefault="003B5845" w:rsidP="00617B3E">
            <w:pPr>
              <w:pStyle w:val="SmallStandard"/>
            </w:pPr>
            <w:r w:rsidRPr="009F5D54">
              <w:t>Calculated</w:t>
            </w:r>
          </w:p>
        </w:tc>
        <w:tc>
          <w:tcPr>
            <w:tcW w:w="283" w:type="dxa"/>
            <w:shd w:val="clear" w:color="auto" w:fill="auto"/>
          </w:tcPr>
          <w:p w14:paraId="6BD039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388648" w14:textId="77777777" w:rsidR="003B5845" w:rsidRPr="004A00BD" w:rsidRDefault="003B5845" w:rsidP="00617B3E">
            <w:pPr>
              <w:jc w:val="left"/>
              <w:rPr>
                <w:sz w:val="22"/>
                <w:lang w:val="en-GB"/>
              </w:rPr>
            </w:pPr>
            <w:r w:rsidRPr="004A00BD">
              <w:rPr>
                <w:sz w:val="16"/>
                <w:szCs w:val="16"/>
                <w:lang w:val="en-GB"/>
              </w:rPr>
              <w:t>The value is determined by a calculation algorithm.</w:t>
            </w:r>
          </w:p>
        </w:tc>
      </w:tr>
      <w:tr w:rsidR="003B5845" w:rsidRPr="004A00BD" w14:paraId="4C74EDD8" w14:textId="77777777" w:rsidTr="00617B3E">
        <w:tc>
          <w:tcPr>
            <w:tcW w:w="2013" w:type="dxa"/>
            <w:shd w:val="clear" w:color="auto" w:fill="auto"/>
            <w:tcMar>
              <w:top w:w="28" w:type="dxa"/>
              <w:left w:w="28" w:type="dxa"/>
              <w:bottom w:w="28" w:type="dxa"/>
              <w:right w:w="28" w:type="dxa"/>
            </w:tcMar>
          </w:tcPr>
          <w:p w14:paraId="750DEC83" w14:textId="77777777" w:rsidR="003B5845" w:rsidRPr="009F5D54" w:rsidRDefault="003B5845" w:rsidP="00617B3E">
            <w:pPr>
              <w:pStyle w:val="SmallStandard"/>
            </w:pPr>
            <w:r w:rsidRPr="009F5D54">
              <w:t>Measured</w:t>
            </w:r>
          </w:p>
        </w:tc>
        <w:tc>
          <w:tcPr>
            <w:tcW w:w="283" w:type="dxa"/>
            <w:shd w:val="clear" w:color="auto" w:fill="auto"/>
          </w:tcPr>
          <w:p w14:paraId="32375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445B72" w14:textId="77777777" w:rsidR="003B5845" w:rsidRPr="004A00BD" w:rsidRDefault="003B5845" w:rsidP="00617B3E">
            <w:pPr>
              <w:jc w:val="left"/>
              <w:rPr>
                <w:sz w:val="22"/>
                <w:lang w:val="en-GB"/>
              </w:rPr>
            </w:pPr>
            <w:r w:rsidRPr="004A00BD">
              <w:rPr>
                <w:sz w:val="16"/>
                <w:szCs w:val="16"/>
                <w:lang w:val="en-GB"/>
              </w:rPr>
              <w:t>The value is determined by an exact measurement.</w:t>
            </w:r>
          </w:p>
        </w:tc>
      </w:tr>
      <w:tr w:rsidR="003B5845" w:rsidRPr="004A00BD" w14:paraId="732BCAF4" w14:textId="77777777" w:rsidTr="00617B3E">
        <w:tc>
          <w:tcPr>
            <w:tcW w:w="2013" w:type="dxa"/>
            <w:shd w:val="clear" w:color="auto" w:fill="auto"/>
            <w:tcMar>
              <w:top w:w="28" w:type="dxa"/>
              <w:left w:w="28" w:type="dxa"/>
              <w:bottom w:w="28" w:type="dxa"/>
              <w:right w:w="28" w:type="dxa"/>
            </w:tcMar>
          </w:tcPr>
          <w:p w14:paraId="3CD5519C" w14:textId="77777777" w:rsidR="003B5845" w:rsidRPr="009F5D54" w:rsidRDefault="003B5845" w:rsidP="00617B3E">
            <w:pPr>
              <w:pStyle w:val="SmallStandard"/>
            </w:pPr>
            <w:r w:rsidRPr="009F5D54">
              <w:t>Estimated</w:t>
            </w:r>
          </w:p>
        </w:tc>
        <w:tc>
          <w:tcPr>
            <w:tcW w:w="283" w:type="dxa"/>
            <w:shd w:val="clear" w:color="auto" w:fill="auto"/>
          </w:tcPr>
          <w:p w14:paraId="5EA894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635E78" w14:textId="77777777" w:rsidR="003B5845" w:rsidRPr="004A00BD" w:rsidRDefault="003B5845" w:rsidP="00617B3E">
            <w:pPr>
              <w:jc w:val="left"/>
              <w:rPr>
                <w:sz w:val="22"/>
                <w:lang w:val="en-GB"/>
              </w:rPr>
            </w:pPr>
            <w:r w:rsidRPr="004A00BD">
              <w:rPr>
                <w:sz w:val="16"/>
                <w:szCs w:val="16"/>
                <w:lang w:val="en-GB"/>
              </w:rPr>
              <w:t>The value is estimated by a person.</w:t>
            </w:r>
          </w:p>
        </w:tc>
      </w:tr>
    </w:tbl>
    <w:p w14:paraId="7215D6AB" w14:textId="77777777" w:rsidR="003B5845" w:rsidRDefault="003B5845" w:rsidP="003B5845">
      <w:pPr>
        <w:pStyle w:val="SmallStandard"/>
      </w:pPr>
    </w:p>
    <w:p w14:paraId="4AD94AD7"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87" w:name="_Toc27668639"/>
      <w:bookmarkStart w:id="1388" w:name="_Toc27730707"/>
      <w:r>
        <w:rPr>
          <w:lang w:val="en-GB"/>
        </w:rPr>
        <w:t xml:space="preserve">Module </w:t>
      </w:r>
      <w:bookmarkStart w:id="1389" w:name="_006a3f0a94f2395119bcc7f0f5d0b4ce"/>
      <w:r>
        <w:rPr>
          <w:lang w:val="en-GB"/>
        </w:rPr>
        <w:t>pin_wire_mapping</w:t>
      </w:r>
      <w:bookmarkEnd w:id="1387"/>
      <w:bookmarkEnd w:id="1388"/>
      <w:bookmarkEnd w:id="1389"/>
    </w:p>
    <w:p w14:paraId="0D1909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0" w:name="_c9ee9c14ad1bc31bae336ef923b35605"/>
      <w:r>
        <w:rPr>
          <w:lang w:val="en-GB"/>
        </w:rPr>
        <w:t>PinWireMappingPoint</w:t>
      </w:r>
      <w:bookmarkEnd w:id="1390"/>
    </w:p>
    <w:p w14:paraId="148F3758"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PinWireMappingPoint </w:t>
      </w:r>
      <w:r w:rsidRPr="00A518C2">
        <w:rPr>
          <w:sz w:val="18"/>
          <w:szCs w:val="18"/>
          <w:lang w:val="en-GB"/>
        </w:rPr>
        <w:t xml:space="preserve">creates a single variance free mapping between a </w:t>
      </w:r>
      <w:r w:rsidRPr="00A518C2">
        <w:rPr>
          <w:i/>
          <w:iCs/>
          <w:sz w:val="18"/>
          <w:szCs w:val="18"/>
          <w:lang w:val="en-GB"/>
        </w:rPr>
        <w:t>ContactPoint</w:t>
      </w:r>
      <w:r w:rsidRPr="00A518C2">
        <w:rPr>
          <w:sz w:val="18"/>
          <w:szCs w:val="18"/>
          <w:lang w:val="en-GB"/>
        </w:rPr>
        <w:t xml:space="preserve"> and a </w:t>
      </w:r>
      <w:r w:rsidRPr="00A518C2">
        <w:rPr>
          <w:i/>
          <w:iCs/>
          <w:sz w:val="18"/>
          <w:szCs w:val="18"/>
          <w:lang w:val="en-GB"/>
        </w:rPr>
        <w:t xml:space="preserve">PinComponentReference </w:t>
      </w:r>
      <w:r w:rsidRPr="00A518C2">
        <w:rPr>
          <w:sz w:val="18"/>
          <w:szCs w:val="18"/>
          <w:lang w:val="en-GB"/>
        </w:rPr>
        <w:t xml:space="preserve">within a </w:t>
      </w:r>
      <w:r w:rsidRPr="00A518C2">
        <w:rPr>
          <w:i/>
          <w:iCs/>
          <w:sz w:val="18"/>
          <w:szCs w:val="18"/>
          <w:lang w:val="en-GB"/>
        </w:rPr>
        <w:t>PinWireMappingSpecification</w:t>
      </w:r>
      <w:r w:rsidRPr="00A518C2">
        <w:rPr>
          <w:sz w:val="18"/>
          <w:szCs w:val="18"/>
          <w:lang w:val="en-GB"/>
        </w:rPr>
        <w:t xml:space="preserve"> (more details there)</w:t>
      </w:r>
      <w:r w:rsidRPr="00A518C2">
        <w:rPr>
          <w:i/>
          <w:iCs/>
          <w:sz w:val="18"/>
          <w:szCs w:val="18"/>
          <w:lang w:val="en-GB"/>
        </w:rPr>
        <w:t>.</w:t>
      </w:r>
    </w:p>
    <w:p w14:paraId="554AE0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22C91A" w14:textId="77777777" w:rsidTr="00617B3E">
        <w:tc>
          <w:tcPr>
            <w:tcW w:w="2013" w:type="dxa"/>
            <w:shd w:val="clear" w:color="auto" w:fill="auto"/>
            <w:tcMar>
              <w:top w:w="28" w:type="dxa"/>
              <w:left w:w="28" w:type="dxa"/>
              <w:bottom w:w="28" w:type="dxa"/>
              <w:right w:w="28" w:type="dxa"/>
            </w:tcMar>
          </w:tcPr>
          <w:p w14:paraId="348F49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0C1F89" w14:textId="77777777" w:rsidR="003B5845" w:rsidRPr="004A00BD" w:rsidRDefault="003B5845" w:rsidP="00617B3E">
            <w:pPr>
              <w:rPr>
                <w:sz w:val="22"/>
              </w:rPr>
            </w:pPr>
          </w:p>
        </w:tc>
      </w:tr>
      <w:tr w:rsidR="003B5845" w:rsidRPr="008359F5" w14:paraId="1AC1B92E" w14:textId="77777777" w:rsidTr="00617B3E">
        <w:tc>
          <w:tcPr>
            <w:tcW w:w="2013" w:type="dxa"/>
            <w:shd w:val="clear" w:color="auto" w:fill="auto"/>
            <w:tcMar>
              <w:top w:w="28" w:type="dxa"/>
              <w:left w:w="28" w:type="dxa"/>
              <w:bottom w:w="28" w:type="dxa"/>
              <w:right w:w="28" w:type="dxa"/>
            </w:tcMar>
          </w:tcPr>
          <w:p w14:paraId="4589A7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EC27DA" w14:textId="77777777" w:rsidR="003B5845" w:rsidRPr="004A00BD" w:rsidRDefault="003B5845" w:rsidP="00617B3E">
            <w:pPr>
              <w:rPr>
                <w:sz w:val="22"/>
              </w:rPr>
            </w:pPr>
          </w:p>
        </w:tc>
      </w:tr>
      <w:tr w:rsidR="003B5845" w:rsidRPr="008359F5" w14:paraId="4345EC83" w14:textId="77777777" w:rsidTr="00617B3E">
        <w:tc>
          <w:tcPr>
            <w:tcW w:w="2013" w:type="dxa"/>
            <w:shd w:val="clear" w:color="auto" w:fill="auto"/>
            <w:tcMar>
              <w:top w:w="28" w:type="dxa"/>
              <w:left w:w="28" w:type="dxa"/>
              <w:bottom w:w="28" w:type="dxa"/>
              <w:right w:w="28" w:type="dxa"/>
            </w:tcMar>
          </w:tcPr>
          <w:p w14:paraId="14E9CB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23DF99" w14:textId="77777777" w:rsidR="003B5845" w:rsidRPr="000437C1" w:rsidRDefault="003B5845" w:rsidP="00617B3E">
            <w:pPr>
              <w:pStyle w:val="SmallStandard"/>
            </w:pPr>
            <w:r>
              <w:t>false</w:t>
            </w:r>
          </w:p>
        </w:tc>
      </w:tr>
    </w:tbl>
    <w:p w14:paraId="6C8F4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C89593" w14:textId="77777777" w:rsidTr="00617B3E">
        <w:tc>
          <w:tcPr>
            <w:tcW w:w="3856" w:type="dxa"/>
            <w:gridSpan w:val="3"/>
            <w:shd w:val="clear" w:color="auto" w:fill="auto"/>
          </w:tcPr>
          <w:p w14:paraId="4FCC6B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551BF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ECD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3455E5" w14:textId="77777777" w:rsidTr="00617B3E">
        <w:tc>
          <w:tcPr>
            <w:tcW w:w="1573" w:type="dxa"/>
            <w:shd w:val="clear" w:color="auto" w:fill="auto"/>
          </w:tcPr>
          <w:p w14:paraId="6E1ED2C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F8A48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FB40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F3465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DDF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4B70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7D1B925" w14:textId="77777777" w:rsidTr="00617B3E">
        <w:tc>
          <w:tcPr>
            <w:tcW w:w="1573" w:type="dxa"/>
            <w:shd w:val="clear" w:color="auto" w:fill="auto"/>
          </w:tcPr>
          <w:p w14:paraId="2FD02D13" w14:textId="77777777" w:rsidR="003B5845" w:rsidRPr="00634625" w:rsidRDefault="003B5845" w:rsidP="00617B3E">
            <w:pPr>
              <w:pStyle w:val="SmallStandard"/>
            </w:pPr>
            <w:r>
              <w:t>PinComponentReference</w:t>
            </w:r>
          </w:p>
        </w:tc>
        <w:tc>
          <w:tcPr>
            <w:tcW w:w="1574" w:type="dxa"/>
            <w:shd w:val="clear" w:color="auto" w:fill="auto"/>
          </w:tcPr>
          <w:p w14:paraId="605E078B" w14:textId="77777777" w:rsidR="003B5845" w:rsidRPr="00132C43" w:rsidRDefault="003B5845" w:rsidP="00617B3E">
            <w:pPr>
              <w:pStyle w:val="SmallStandard"/>
            </w:pPr>
            <w:r>
              <w:t>pinComponentReference</w:t>
            </w:r>
          </w:p>
        </w:tc>
        <w:tc>
          <w:tcPr>
            <w:tcW w:w="708" w:type="dxa"/>
            <w:shd w:val="clear" w:color="auto" w:fill="auto"/>
          </w:tcPr>
          <w:p w14:paraId="125450F1" w14:textId="77777777" w:rsidR="003B5845" w:rsidRPr="00D331EF" w:rsidRDefault="003B5845" w:rsidP="00617B3E">
            <w:pPr>
              <w:pStyle w:val="SmallStandard"/>
            </w:pPr>
            <w:r w:rsidRPr="00574783">
              <w:t>1</w:t>
            </w:r>
          </w:p>
        </w:tc>
        <w:tc>
          <w:tcPr>
            <w:tcW w:w="709" w:type="dxa"/>
            <w:shd w:val="clear" w:color="auto" w:fill="auto"/>
          </w:tcPr>
          <w:p w14:paraId="47B1E12D" w14:textId="77777777" w:rsidR="003B5845" w:rsidRPr="004A00BD" w:rsidRDefault="003B5845" w:rsidP="00617B3E">
            <w:pPr>
              <w:rPr>
                <w:sz w:val="22"/>
              </w:rPr>
            </w:pPr>
          </w:p>
        </w:tc>
        <w:tc>
          <w:tcPr>
            <w:tcW w:w="567" w:type="dxa"/>
            <w:shd w:val="clear" w:color="auto" w:fill="auto"/>
          </w:tcPr>
          <w:p w14:paraId="0E185AF6" w14:textId="77777777" w:rsidR="003B5845" w:rsidRPr="00D331EF" w:rsidRDefault="003B5845" w:rsidP="00617B3E">
            <w:pPr>
              <w:pStyle w:val="SmallStandard"/>
            </w:pPr>
            <w:r>
              <w:t>N</w:t>
            </w:r>
          </w:p>
        </w:tc>
        <w:tc>
          <w:tcPr>
            <w:tcW w:w="3969" w:type="dxa"/>
            <w:shd w:val="clear" w:color="auto" w:fill="auto"/>
          </w:tcPr>
          <w:p w14:paraId="57663A26" w14:textId="77777777" w:rsidR="003B5845" w:rsidRPr="004A00BD" w:rsidRDefault="003B5845" w:rsidP="00617B3E">
            <w:pPr>
              <w:rPr>
                <w:sz w:val="22"/>
              </w:rPr>
            </w:pPr>
          </w:p>
        </w:tc>
      </w:tr>
      <w:tr w:rsidR="003B5845" w:rsidRPr="00CC6307" w14:paraId="08C0EDB9" w14:textId="77777777" w:rsidTr="00617B3E">
        <w:tc>
          <w:tcPr>
            <w:tcW w:w="1573" w:type="dxa"/>
            <w:shd w:val="clear" w:color="auto" w:fill="auto"/>
          </w:tcPr>
          <w:p w14:paraId="13B88527" w14:textId="77777777" w:rsidR="003B5845" w:rsidRPr="00634625" w:rsidRDefault="003B5845" w:rsidP="00617B3E">
            <w:pPr>
              <w:pStyle w:val="SmallStandard"/>
            </w:pPr>
            <w:r>
              <w:t>ContactPoint</w:t>
            </w:r>
          </w:p>
        </w:tc>
        <w:tc>
          <w:tcPr>
            <w:tcW w:w="1574" w:type="dxa"/>
            <w:shd w:val="clear" w:color="auto" w:fill="auto"/>
          </w:tcPr>
          <w:p w14:paraId="28D8F24D" w14:textId="77777777" w:rsidR="003B5845" w:rsidRPr="00132C43" w:rsidRDefault="003B5845" w:rsidP="00617B3E">
            <w:pPr>
              <w:pStyle w:val="SmallStandard"/>
            </w:pPr>
            <w:r>
              <w:t>contactPoint</w:t>
            </w:r>
          </w:p>
        </w:tc>
        <w:tc>
          <w:tcPr>
            <w:tcW w:w="708" w:type="dxa"/>
            <w:shd w:val="clear" w:color="auto" w:fill="auto"/>
          </w:tcPr>
          <w:p w14:paraId="25D4323D" w14:textId="77777777" w:rsidR="003B5845" w:rsidRPr="00D331EF" w:rsidRDefault="003B5845" w:rsidP="00617B3E">
            <w:pPr>
              <w:pStyle w:val="SmallStandard"/>
            </w:pPr>
            <w:r w:rsidRPr="00574783">
              <w:t>1</w:t>
            </w:r>
          </w:p>
        </w:tc>
        <w:tc>
          <w:tcPr>
            <w:tcW w:w="709" w:type="dxa"/>
            <w:shd w:val="clear" w:color="auto" w:fill="auto"/>
          </w:tcPr>
          <w:p w14:paraId="589825D3" w14:textId="77777777" w:rsidR="003B5845" w:rsidRPr="004A00BD" w:rsidRDefault="003B5845" w:rsidP="00617B3E">
            <w:pPr>
              <w:rPr>
                <w:sz w:val="22"/>
              </w:rPr>
            </w:pPr>
          </w:p>
        </w:tc>
        <w:tc>
          <w:tcPr>
            <w:tcW w:w="567" w:type="dxa"/>
            <w:shd w:val="clear" w:color="auto" w:fill="auto"/>
          </w:tcPr>
          <w:p w14:paraId="5FEFFD6C" w14:textId="77777777" w:rsidR="003B5845" w:rsidRPr="00D331EF" w:rsidRDefault="003B5845" w:rsidP="00617B3E">
            <w:pPr>
              <w:pStyle w:val="SmallStandard"/>
            </w:pPr>
            <w:r>
              <w:t>N</w:t>
            </w:r>
          </w:p>
        </w:tc>
        <w:tc>
          <w:tcPr>
            <w:tcW w:w="3969" w:type="dxa"/>
            <w:shd w:val="clear" w:color="auto" w:fill="auto"/>
          </w:tcPr>
          <w:p w14:paraId="14D9F60C" w14:textId="77777777" w:rsidR="003B5845" w:rsidRPr="004A00BD" w:rsidRDefault="003B5845" w:rsidP="00617B3E">
            <w:pPr>
              <w:rPr>
                <w:sz w:val="22"/>
              </w:rPr>
            </w:pPr>
          </w:p>
        </w:tc>
      </w:tr>
    </w:tbl>
    <w:p w14:paraId="6C6C90F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C4E2E" w14:textId="77777777" w:rsidTr="00617B3E">
        <w:tc>
          <w:tcPr>
            <w:tcW w:w="2296" w:type="dxa"/>
            <w:gridSpan w:val="2"/>
            <w:shd w:val="clear" w:color="auto" w:fill="auto"/>
          </w:tcPr>
          <w:p w14:paraId="1C0368B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D52B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FFBE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E2DD9A" w14:textId="77777777" w:rsidTr="00617B3E">
        <w:tc>
          <w:tcPr>
            <w:tcW w:w="1588" w:type="dxa"/>
            <w:shd w:val="clear" w:color="auto" w:fill="auto"/>
          </w:tcPr>
          <w:p w14:paraId="739003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D37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3D682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D0AB0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3F15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2C5C6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05C134" w14:textId="77777777" w:rsidTr="00617B3E">
        <w:tc>
          <w:tcPr>
            <w:tcW w:w="1588" w:type="dxa"/>
            <w:shd w:val="clear" w:color="auto" w:fill="auto"/>
          </w:tcPr>
          <w:p w14:paraId="245C1751" w14:textId="77777777" w:rsidR="003B5845" w:rsidRPr="00634625" w:rsidRDefault="003B5845" w:rsidP="00617B3E">
            <w:pPr>
              <w:pStyle w:val="SmallStandard"/>
            </w:pPr>
            <w:r>
              <w:t>PinWireMappingSpecification</w:t>
            </w:r>
          </w:p>
        </w:tc>
        <w:tc>
          <w:tcPr>
            <w:tcW w:w="708" w:type="dxa"/>
            <w:shd w:val="clear" w:color="auto" w:fill="auto"/>
          </w:tcPr>
          <w:p w14:paraId="7BF74501" w14:textId="77777777" w:rsidR="003B5845" w:rsidRPr="004A00BD" w:rsidRDefault="003B5845" w:rsidP="00617B3E">
            <w:pPr>
              <w:rPr>
                <w:sz w:val="22"/>
              </w:rPr>
            </w:pPr>
          </w:p>
        </w:tc>
        <w:tc>
          <w:tcPr>
            <w:tcW w:w="1560" w:type="dxa"/>
            <w:shd w:val="clear" w:color="auto" w:fill="auto"/>
          </w:tcPr>
          <w:p w14:paraId="581F3B9C" w14:textId="77777777" w:rsidR="003B5845" w:rsidRPr="004A00BD" w:rsidRDefault="003B5845" w:rsidP="00617B3E">
            <w:pPr>
              <w:rPr>
                <w:sz w:val="22"/>
              </w:rPr>
            </w:pPr>
          </w:p>
        </w:tc>
        <w:tc>
          <w:tcPr>
            <w:tcW w:w="708" w:type="dxa"/>
            <w:shd w:val="clear" w:color="auto" w:fill="auto"/>
          </w:tcPr>
          <w:p w14:paraId="413EC070" w14:textId="77777777" w:rsidR="003B5845" w:rsidRPr="004A00BD" w:rsidRDefault="003B5845" w:rsidP="00617B3E">
            <w:pPr>
              <w:rPr>
                <w:sz w:val="22"/>
              </w:rPr>
            </w:pPr>
          </w:p>
        </w:tc>
        <w:tc>
          <w:tcPr>
            <w:tcW w:w="567" w:type="dxa"/>
            <w:shd w:val="clear" w:color="auto" w:fill="auto"/>
          </w:tcPr>
          <w:p w14:paraId="1F6970B1" w14:textId="77777777" w:rsidR="003B5845" w:rsidRDefault="003B5845" w:rsidP="00617B3E">
            <w:pPr>
              <w:pStyle w:val="SmallStandard"/>
            </w:pPr>
            <w:r>
              <w:t>Y</w:t>
            </w:r>
          </w:p>
        </w:tc>
        <w:tc>
          <w:tcPr>
            <w:tcW w:w="3969" w:type="dxa"/>
            <w:shd w:val="clear" w:color="auto" w:fill="auto"/>
          </w:tcPr>
          <w:p w14:paraId="2B14EE46" w14:textId="77777777" w:rsidR="003B5845" w:rsidRPr="004A00BD" w:rsidRDefault="003B5845" w:rsidP="00617B3E">
            <w:pPr>
              <w:rPr>
                <w:sz w:val="22"/>
              </w:rPr>
            </w:pPr>
          </w:p>
        </w:tc>
      </w:tr>
    </w:tbl>
    <w:p w14:paraId="40D1D6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1" w:name="_964448b133ef413a26327d3d3e40fc80"/>
      <w:r>
        <w:rPr>
          <w:lang w:val="en-GB"/>
        </w:rPr>
        <w:t>PinWireMappingSpecification</w:t>
      </w:r>
      <w:bookmarkEnd w:id="1391"/>
    </w:p>
    <w:p w14:paraId="4D2110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PinWireMappingSpecification</w:t>
      </w:r>
      <w:r w:rsidRPr="00A518C2">
        <w:rPr>
          <w:sz w:val="18"/>
          <w:szCs w:val="18"/>
          <w:lang w:val="en-GB"/>
        </w:rPr>
        <w:t xml:space="preserve"> can be used create </w:t>
      </w:r>
      <w:r w:rsidRPr="00A518C2">
        <w:rPr>
          <w:b/>
          <w:bCs/>
          <w:sz w:val="18"/>
          <w:szCs w:val="18"/>
          <w:lang w:val="en-GB"/>
        </w:rPr>
        <w:t xml:space="preserve">variance free </w:t>
      </w:r>
      <w:r w:rsidRPr="00A518C2">
        <w:rPr>
          <w:sz w:val="18"/>
          <w:szCs w:val="18"/>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0888B5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F84B31" w14:textId="77777777" w:rsidTr="00617B3E">
        <w:tc>
          <w:tcPr>
            <w:tcW w:w="2013" w:type="dxa"/>
            <w:shd w:val="clear" w:color="auto" w:fill="auto"/>
            <w:tcMar>
              <w:top w:w="28" w:type="dxa"/>
              <w:left w:w="28" w:type="dxa"/>
              <w:bottom w:w="28" w:type="dxa"/>
              <w:right w:w="28" w:type="dxa"/>
            </w:tcMar>
          </w:tcPr>
          <w:p w14:paraId="7FA034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0F95F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49C3F08" w14:textId="77777777" w:rsidTr="00617B3E">
        <w:tc>
          <w:tcPr>
            <w:tcW w:w="2013" w:type="dxa"/>
            <w:shd w:val="clear" w:color="auto" w:fill="auto"/>
            <w:tcMar>
              <w:top w:w="28" w:type="dxa"/>
              <w:left w:w="28" w:type="dxa"/>
              <w:bottom w:w="28" w:type="dxa"/>
              <w:right w:w="28" w:type="dxa"/>
            </w:tcMar>
          </w:tcPr>
          <w:p w14:paraId="40696E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B9F943" w14:textId="77777777" w:rsidR="003B5845" w:rsidRPr="004A00BD" w:rsidRDefault="003B5845" w:rsidP="00617B3E">
            <w:pPr>
              <w:rPr>
                <w:sz w:val="22"/>
              </w:rPr>
            </w:pPr>
          </w:p>
        </w:tc>
      </w:tr>
      <w:tr w:rsidR="003B5845" w:rsidRPr="008359F5" w14:paraId="5CC792BB" w14:textId="77777777" w:rsidTr="00617B3E">
        <w:tc>
          <w:tcPr>
            <w:tcW w:w="2013" w:type="dxa"/>
            <w:shd w:val="clear" w:color="auto" w:fill="auto"/>
            <w:tcMar>
              <w:top w:w="28" w:type="dxa"/>
              <w:left w:w="28" w:type="dxa"/>
              <w:bottom w:w="28" w:type="dxa"/>
              <w:right w:w="28" w:type="dxa"/>
            </w:tcMar>
          </w:tcPr>
          <w:p w14:paraId="192AD8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BC12C27" w14:textId="77777777" w:rsidR="003B5845" w:rsidRPr="000437C1" w:rsidRDefault="003B5845" w:rsidP="00617B3E">
            <w:pPr>
              <w:pStyle w:val="SmallStandard"/>
            </w:pPr>
            <w:r>
              <w:t>false</w:t>
            </w:r>
          </w:p>
        </w:tc>
      </w:tr>
    </w:tbl>
    <w:p w14:paraId="6F5503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A3CCCCE" w14:textId="77777777" w:rsidTr="00617B3E">
        <w:tc>
          <w:tcPr>
            <w:tcW w:w="3856" w:type="dxa"/>
            <w:gridSpan w:val="3"/>
            <w:shd w:val="clear" w:color="auto" w:fill="auto"/>
          </w:tcPr>
          <w:p w14:paraId="2B7316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2927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AECD1E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872682" w14:textId="77777777" w:rsidTr="00617B3E">
        <w:tc>
          <w:tcPr>
            <w:tcW w:w="1573" w:type="dxa"/>
            <w:shd w:val="clear" w:color="auto" w:fill="auto"/>
          </w:tcPr>
          <w:p w14:paraId="7989BE6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5B08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7268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165E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39183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396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73A024" w14:textId="77777777" w:rsidTr="00617B3E">
        <w:tc>
          <w:tcPr>
            <w:tcW w:w="1573" w:type="dxa"/>
            <w:shd w:val="clear" w:color="auto" w:fill="auto"/>
          </w:tcPr>
          <w:p w14:paraId="07DD113D" w14:textId="77777777" w:rsidR="003B5845" w:rsidRPr="00634625" w:rsidRDefault="003B5845" w:rsidP="00617B3E">
            <w:pPr>
              <w:pStyle w:val="SmallStandard"/>
            </w:pPr>
            <w:r>
              <w:t>PinWireMappingPoint</w:t>
            </w:r>
          </w:p>
        </w:tc>
        <w:tc>
          <w:tcPr>
            <w:tcW w:w="1574" w:type="dxa"/>
            <w:shd w:val="clear" w:color="auto" w:fill="auto"/>
          </w:tcPr>
          <w:p w14:paraId="46EAF3A1" w14:textId="77777777" w:rsidR="003B5845" w:rsidRPr="004A00BD" w:rsidRDefault="003B5845" w:rsidP="00617B3E">
            <w:pPr>
              <w:rPr>
                <w:sz w:val="22"/>
              </w:rPr>
            </w:pPr>
          </w:p>
        </w:tc>
        <w:tc>
          <w:tcPr>
            <w:tcW w:w="708" w:type="dxa"/>
            <w:shd w:val="clear" w:color="auto" w:fill="auto"/>
          </w:tcPr>
          <w:p w14:paraId="3E91303E" w14:textId="77777777" w:rsidR="003B5845" w:rsidRPr="004A00BD" w:rsidRDefault="003B5845" w:rsidP="00617B3E">
            <w:pPr>
              <w:rPr>
                <w:sz w:val="22"/>
              </w:rPr>
            </w:pPr>
          </w:p>
        </w:tc>
        <w:tc>
          <w:tcPr>
            <w:tcW w:w="709" w:type="dxa"/>
            <w:shd w:val="clear" w:color="auto" w:fill="auto"/>
          </w:tcPr>
          <w:p w14:paraId="62F4A2AC" w14:textId="77777777" w:rsidR="003B5845" w:rsidRPr="004A00BD" w:rsidRDefault="003B5845" w:rsidP="00617B3E">
            <w:pPr>
              <w:rPr>
                <w:sz w:val="22"/>
              </w:rPr>
            </w:pPr>
          </w:p>
        </w:tc>
        <w:tc>
          <w:tcPr>
            <w:tcW w:w="567" w:type="dxa"/>
            <w:shd w:val="clear" w:color="auto" w:fill="auto"/>
          </w:tcPr>
          <w:p w14:paraId="5E118CC1" w14:textId="77777777" w:rsidR="003B5845" w:rsidRDefault="003B5845" w:rsidP="00617B3E">
            <w:pPr>
              <w:pStyle w:val="SmallStandard"/>
            </w:pPr>
            <w:r>
              <w:t>Y</w:t>
            </w:r>
          </w:p>
        </w:tc>
        <w:tc>
          <w:tcPr>
            <w:tcW w:w="3969" w:type="dxa"/>
            <w:shd w:val="clear" w:color="auto" w:fill="auto"/>
          </w:tcPr>
          <w:p w14:paraId="6251B402" w14:textId="77777777" w:rsidR="003B5845" w:rsidRPr="004A00BD" w:rsidRDefault="003B5845" w:rsidP="00617B3E">
            <w:pPr>
              <w:rPr>
                <w:sz w:val="22"/>
              </w:rPr>
            </w:pPr>
          </w:p>
        </w:tc>
      </w:tr>
    </w:tbl>
    <w:p w14:paraId="35D3891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92" w:name="_Toc27668640"/>
      <w:bookmarkStart w:id="1393" w:name="_Toc27730708"/>
      <w:r>
        <w:rPr>
          <w:lang w:val="en-GB"/>
        </w:rPr>
        <w:t xml:space="preserve">Module </w:t>
      </w:r>
      <w:bookmarkStart w:id="1394" w:name="_3cfd68a949ba75a3cee530db847dace0"/>
      <w:r>
        <w:rPr>
          <w:lang w:val="en-GB"/>
        </w:rPr>
        <w:t>placeable_element</w:t>
      </w:r>
      <w:bookmarkEnd w:id="1392"/>
      <w:bookmarkEnd w:id="1393"/>
      <w:bookmarkEnd w:id="1394"/>
    </w:p>
    <w:p w14:paraId="0F3F866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5" w:name="_f6e305d28bf9fc53475922a98fe3307a"/>
      <w:r>
        <w:rPr>
          <w:lang w:val="en-GB"/>
        </w:rPr>
        <w:t>MeasurementPoint</w:t>
      </w:r>
      <w:bookmarkEnd w:id="1395"/>
    </w:p>
    <w:p w14:paraId="13133293" w14:textId="77777777" w:rsidR="003B5845" w:rsidRPr="00A518C2" w:rsidRDefault="003B5845" w:rsidP="003B5845">
      <w:pPr>
        <w:rPr>
          <w:lang w:val="en-GB"/>
        </w:rPr>
      </w:pPr>
      <w:r w:rsidRPr="00A518C2">
        <w:rPr>
          <w:sz w:val="18"/>
          <w:szCs w:val="18"/>
          <w:lang w:val="en-GB"/>
        </w:rPr>
        <w:t>Defines a reference point on a component that can be used to apply a Dimension. This is normally a significant point of the component e.g. an edge, a hole, a bolt or something similar.</w:t>
      </w:r>
    </w:p>
    <w:p w14:paraId="6287E4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1C59F7" w14:textId="77777777" w:rsidTr="00617B3E">
        <w:tc>
          <w:tcPr>
            <w:tcW w:w="2013" w:type="dxa"/>
            <w:shd w:val="clear" w:color="auto" w:fill="auto"/>
            <w:tcMar>
              <w:top w:w="28" w:type="dxa"/>
              <w:left w:w="28" w:type="dxa"/>
              <w:bottom w:w="28" w:type="dxa"/>
              <w:right w:w="28" w:type="dxa"/>
            </w:tcMar>
          </w:tcPr>
          <w:p w14:paraId="12479E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03B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27908C" w14:textId="77777777" w:rsidTr="00617B3E">
        <w:tc>
          <w:tcPr>
            <w:tcW w:w="2013" w:type="dxa"/>
            <w:shd w:val="clear" w:color="auto" w:fill="auto"/>
            <w:tcMar>
              <w:top w:w="28" w:type="dxa"/>
              <w:left w:w="28" w:type="dxa"/>
              <w:bottom w:w="28" w:type="dxa"/>
              <w:right w:w="28" w:type="dxa"/>
            </w:tcMar>
          </w:tcPr>
          <w:p w14:paraId="20B447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2F7851" w14:textId="77777777" w:rsidR="003B5845" w:rsidRPr="004A00BD" w:rsidRDefault="003B5845" w:rsidP="00617B3E">
            <w:pPr>
              <w:rPr>
                <w:sz w:val="22"/>
              </w:rPr>
            </w:pPr>
          </w:p>
        </w:tc>
      </w:tr>
      <w:tr w:rsidR="003B5845" w:rsidRPr="008359F5" w14:paraId="31D48928" w14:textId="77777777" w:rsidTr="00617B3E">
        <w:tc>
          <w:tcPr>
            <w:tcW w:w="2013" w:type="dxa"/>
            <w:shd w:val="clear" w:color="auto" w:fill="auto"/>
            <w:tcMar>
              <w:top w:w="28" w:type="dxa"/>
              <w:left w:w="28" w:type="dxa"/>
              <w:bottom w:w="28" w:type="dxa"/>
              <w:right w:w="28" w:type="dxa"/>
            </w:tcMar>
          </w:tcPr>
          <w:p w14:paraId="57E10B8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83E426" w14:textId="77777777" w:rsidR="003B5845" w:rsidRPr="000437C1" w:rsidRDefault="003B5845" w:rsidP="00617B3E">
            <w:pPr>
              <w:pStyle w:val="SmallStandard"/>
            </w:pPr>
            <w:r>
              <w:t>false</w:t>
            </w:r>
          </w:p>
        </w:tc>
      </w:tr>
    </w:tbl>
    <w:p w14:paraId="419E87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93F1B9" w14:textId="77777777" w:rsidTr="00617B3E">
        <w:tc>
          <w:tcPr>
            <w:tcW w:w="2013" w:type="dxa"/>
            <w:shd w:val="clear" w:color="auto" w:fill="auto"/>
            <w:tcMar>
              <w:top w:w="28" w:type="dxa"/>
              <w:left w:w="28" w:type="dxa"/>
              <w:bottom w:w="28" w:type="dxa"/>
              <w:right w:w="28" w:type="dxa"/>
            </w:tcMar>
          </w:tcPr>
          <w:p w14:paraId="79AF7D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76FC0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BB02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4C2E2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C514E5" w14:textId="77777777" w:rsidTr="00617B3E">
        <w:tc>
          <w:tcPr>
            <w:tcW w:w="2013" w:type="dxa"/>
            <w:shd w:val="clear" w:color="auto" w:fill="auto"/>
            <w:tcMar>
              <w:top w:w="28" w:type="dxa"/>
              <w:left w:w="28" w:type="dxa"/>
              <w:bottom w:w="28" w:type="dxa"/>
              <w:right w:w="28" w:type="dxa"/>
            </w:tcMar>
          </w:tcPr>
          <w:p w14:paraId="27AD3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B64F37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DDA8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8F4E8C" w14:textId="77777777" w:rsidR="003B5845" w:rsidRPr="004A00BD" w:rsidRDefault="003B5845" w:rsidP="00617B3E">
            <w:pPr>
              <w:jc w:val="left"/>
              <w:rPr>
                <w:sz w:val="22"/>
                <w:lang w:val="en-GB"/>
              </w:rPr>
            </w:pPr>
            <w:r w:rsidRPr="004A00BD">
              <w:rPr>
                <w:sz w:val="16"/>
                <w:szCs w:val="16"/>
                <w:lang w:val="en-GB"/>
              </w:rPr>
              <w:t>Specifies a unique identification of the MeasurementPoint. The identification is guaranteed to be unique within a component.</w:t>
            </w:r>
          </w:p>
        </w:tc>
      </w:tr>
    </w:tbl>
    <w:p w14:paraId="1BBF6C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ABE2F3" w14:textId="77777777" w:rsidTr="00617B3E">
        <w:tc>
          <w:tcPr>
            <w:tcW w:w="2296" w:type="dxa"/>
            <w:gridSpan w:val="2"/>
            <w:shd w:val="clear" w:color="auto" w:fill="auto"/>
          </w:tcPr>
          <w:p w14:paraId="19ABDC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2CBE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855F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7B5F75" w14:textId="77777777" w:rsidTr="00617B3E">
        <w:tc>
          <w:tcPr>
            <w:tcW w:w="1588" w:type="dxa"/>
            <w:shd w:val="clear" w:color="auto" w:fill="auto"/>
          </w:tcPr>
          <w:p w14:paraId="742E36C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F85A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1B36F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D8E7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39F45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03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0788E7A" w14:textId="77777777" w:rsidTr="00617B3E">
        <w:tc>
          <w:tcPr>
            <w:tcW w:w="1588" w:type="dxa"/>
            <w:shd w:val="clear" w:color="auto" w:fill="auto"/>
          </w:tcPr>
          <w:p w14:paraId="6709CA24" w14:textId="77777777" w:rsidR="003B5845" w:rsidRPr="00634625" w:rsidRDefault="003B5845" w:rsidP="00617B3E">
            <w:pPr>
              <w:pStyle w:val="SmallStandard"/>
            </w:pPr>
            <w:r>
              <w:t>MeasurePointPosition</w:t>
            </w:r>
          </w:p>
        </w:tc>
        <w:tc>
          <w:tcPr>
            <w:tcW w:w="708" w:type="dxa"/>
            <w:shd w:val="clear" w:color="auto" w:fill="auto"/>
          </w:tcPr>
          <w:p w14:paraId="7D9CC195" w14:textId="77777777" w:rsidR="003B5845" w:rsidRPr="00D331EF" w:rsidRDefault="003B5845" w:rsidP="00617B3E">
            <w:pPr>
              <w:pStyle w:val="SmallStandard"/>
            </w:pPr>
            <w:r w:rsidRPr="00D01517">
              <w:t>0..*</w:t>
            </w:r>
          </w:p>
        </w:tc>
        <w:tc>
          <w:tcPr>
            <w:tcW w:w="1560" w:type="dxa"/>
            <w:shd w:val="clear" w:color="auto" w:fill="auto"/>
          </w:tcPr>
          <w:p w14:paraId="01BB70A9" w14:textId="77777777" w:rsidR="003B5845" w:rsidRPr="00132C43" w:rsidRDefault="003B5845" w:rsidP="00617B3E">
            <w:pPr>
              <w:pStyle w:val="SmallStandard"/>
            </w:pPr>
            <w:r>
              <w:t>measurementPoint</w:t>
            </w:r>
          </w:p>
        </w:tc>
        <w:tc>
          <w:tcPr>
            <w:tcW w:w="708" w:type="dxa"/>
            <w:shd w:val="clear" w:color="auto" w:fill="auto"/>
          </w:tcPr>
          <w:p w14:paraId="0EDDBCDE" w14:textId="77777777" w:rsidR="003B5845" w:rsidRPr="00D331EF" w:rsidRDefault="003B5845" w:rsidP="00617B3E">
            <w:pPr>
              <w:pStyle w:val="SmallStandard"/>
            </w:pPr>
            <w:r w:rsidRPr="00D01517">
              <w:t>1</w:t>
            </w:r>
          </w:p>
        </w:tc>
        <w:tc>
          <w:tcPr>
            <w:tcW w:w="567" w:type="dxa"/>
            <w:shd w:val="clear" w:color="auto" w:fill="auto"/>
          </w:tcPr>
          <w:p w14:paraId="6BA35056" w14:textId="77777777" w:rsidR="003B5845" w:rsidRPr="00D331EF" w:rsidRDefault="003B5845" w:rsidP="00617B3E">
            <w:pPr>
              <w:pStyle w:val="SmallStandard"/>
            </w:pPr>
            <w:r>
              <w:t>N</w:t>
            </w:r>
          </w:p>
        </w:tc>
        <w:tc>
          <w:tcPr>
            <w:tcW w:w="3969" w:type="dxa"/>
            <w:shd w:val="clear" w:color="auto" w:fill="auto"/>
          </w:tcPr>
          <w:p w14:paraId="734DF338" w14:textId="77777777" w:rsidR="003B5845" w:rsidRPr="004A00BD" w:rsidRDefault="003B5845" w:rsidP="00617B3E">
            <w:pPr>
              <w:rPr>
                <w:sz w:val="22"/>
              </w:rPr>
            </w:pPr>
          </w:p>
        </w:tc>
      </w:tr>
      <w:tr w:rsidR="003B5845" w:rsidRPr="004A00BD" w14:paraId="6AACDC8F" w14:textId="77777777" w:rsidTr="00617B3E">
        <w:tc>
          <w:tcPr>
            <w:tcW w:w="1588" w:type="dxa"/>
            <w:shd w:val="clear" w:color="auto" w:fill="auto"/>
          </w:tcPr>
          <w:p w14:paraId="7BFE9DC8" w14:textId="77777777" w:rsidR="003B5845" w:rsidRPr="00634625" w:rsidRDefault="003B5845" w:rsidP="00617B3E">
            <w:pPr>
              <w:pStyle w:val="SmallStandard"/>
            </w:pPr>
            <w:r>
              <w:t>PlaceableElementSpecification</w:t>
            </w:r>
          </w:p>
        </w:tc>
        <w:tc>
          <w:tcPr>
            <w:tcW w:w="708" w:type="dxa"/>
            <w:shd w:val="clear" w:color="auto" w:fill="auto"/>
          </w:tcPr>
          <w:p w14:paraId="71F7FC16" w14:textId="77777777" w:rsidR="003B5845" w:rsidRPr="00D331EF" w:rsidRDefault="003B5845" w:rsidP="00617B3E">
            <w:pPr>
              <w:pStyle w:val="SmallStandard"/>
            </w:pPr>
            <w:r w:rsidRPr="00D01517">
              <w:t>1</w:t>
            </w:r>
          </w:p>
        </w:tc>
        <w:tc>
          <w:tcPr>
            <w:tcW w:w="1560" w:type="dxa"/>
            <w:shd w:val="clear" w:color="auto" w:fill="auto"/>
          </w:tcPr>
          <w:p w14:paraId="518ED0B3" w14:textId="77777777" w:rsidR="003B5845" w:rsidRPr="00132C43" w:rsidRDefault="003B5845" w:rsidP="00617B3E">
            <w:pPr>
              <w:pStyle w:val="SmallStandard"/>
            </w:pPr>
            <w:r>
              <w:t>measurementPoint</w:t>
            </w:r>
          </w:p>
        </w:tc>
        <w:tc>
          <w:tcPr>
            <w:tcW w:w="708" w:type="dxa"/>
            <w:shd w:val="clear" w:color="auto" w:fill="auto"/>
          </w:tcPr>
          <w:p w14:paraId="6EE954D7" w14:textId="77777777" w:rsidR="003B5845" w:rsidRPr="00D331EF" w:rsidRDefault="003B5845" w:rsidP="00617B3E">
            <w:pPr>
              <w:pStyle w:val="SmallStandard"/>
            </w:pPr>
            <w:r w:rsidRPr="00D01517">
              <w:t>0..*</w:t>
            </w:r>
          </w:p>
        </w:tc>
        <w:tc>
          <w:tcPr>
            <w:tcW w:w="567" w:type="dxa"/>
            <w:shd w:val="clear" w:color="auto" w:fill="auto"/>
          </w:tcPr>
          <w:p w14:paraId="0868B8F1" w14:textId="77777777" w:rsidR="003B5845" w:rsidRDefault="003B5845" w:rsidP="00617B3E">
            <w:pPr>
              <w:pStyle w:val="SmallStandard"/>
            </w:pPr>
            <w:r>
              <w:t>Y</w:t>
            </w:r>
          </w:p>
        </w:tc>
        <w:tc>
          <w:tcPr>
            <w:tcW w:w="3969" w:type="dxa"/>
            <w:shd w:val="clear" w:color="auto" w:fill="auto"/>
          </w:tcPr>
          <w:p w14:paraId="348B9A5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r w:rsidR="003B5845" w:rsidRPr="004A00BD" w14:paraId="2259DD63" w14:textId="77777777" w:rsidTr="00617B3E">
        <w:tc>
          <w:tcPr>
            <w:tcW w:w="1588" w:type="dxa"/>
            <w:shd w:val="clear" w:color="auto" w:fill="auto"/>
          </w:tcPr>
          <w:p w14:paraId="04965BCE" w14:textId="77777777" w:rsidR="003B5845" w:rsidRPr="00634625" w:rsidRDefault="003B5845" w:rsidP="00617B3E">
            <w:pPr>
              <w:pStyle w:val="SmallStandard"/>
            </w:pPr>
            <w:r>
              <w:t>MeasurementPointReference</w:t>
            </w:r>
          </w:p>
        </w:tc>
        <w:tc>
          <w:tcPr>
            <w:tcW w:w="708" w:type="dxa"/>
            <w:shd w:val="clear" w:color="auto" w:fill="auto"/>
          </w:tcPr>
          <w:p w14:paraId="174C98FF" w14:textId="77777777" w:rsidR="003B5845" w:rsidRPr="00D331EF" w:rsidRDefault="003B5845" w:rsidP="00617B3E">
            <w:pPr>
              <w:pStyle w:val="SmallStandard"/>
            </w:pPr>
            <w:r w:rsidRPr="00D01517">
              <w:t>0..*</w:t>
            </w:r>
          </w:p>
        </w:tc>
        <w:tc>
          <w:tcPr>
            <w:tcW w:w="1560" w:type="dxa"/>
            <w:shd w:val="clear" w:color="auto" w:fill="auto"/>
          </w:tcPr>
          <w:p w14:paraId="70963A16" w14:textId="77777777" w:rsidR="003B5845" w:rsidRPr="00132C43" w:rsidRDefault="003B5845" w:rsidP="00617B3E">
            <w:pPr>
              <w:pStyle w:val="SmallStandard"/>
            </w:pPr>
            <w:r>
              <w:t>measurementPoint</w:t>
            </w:r>
          </w:p>
        </w:tc>
        <w:tc>
          <w:tcPr>
            <w:tcW w:w="708" w:type="dxa"/>
            <w:shd w:val="clear" w:color="auto" w:fill="auto"/>
          </w:tcPr>
          <w:p w14:paraId="4E3F5AD2" w14:textId="77777777" w:rsidR="003B5845" w:rsidRPr="00D331EF" w:rsidRDefault="003B5845" w:rsidP="00617B3E">
            <w:pPr>
              <w:pStyle w:val="SmallStandard"/>
            </w:pPr>
            <w:r w:rsidRPr="00D01517">
              <w:t>1</w:t>
            </w:r>
          </w:p>
        </w:tc>
        <w:tc>
          <w:tcPr>
            <w:tcW w:w="567" w:type="dxa"/>
            <w:shd w:val="clear" w:color="auto" w:fill="auto"/>
          </w:tcPr>
          <w:p w14:paraId="6F8C1BCE" w14:textId="77777777" w:rsidR="003B5845" w:rsidRPr="00D331EF" w:rsidRDefault="003B5845" w:rsidP="00617B3E">
            <w:pPr>
              <w:pStyle w:val="SmallStandard"/>
            </w:pPr>
            <w:r>
              <w:t>N</w:t>
            </w:r>
          </w:p>
        </w:tc>
        <w:tc>
          <w:tcPr>
            <w:tcW w:w="3969" w:type="dxa"/>
            <w:shd w:val="clear" w:color="auto" w:fill="auto"/>
          </w:tcPr>
          <w:p w14:paraId="6D138EC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6C8ED8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6" w:name="_582a4bb4dc8633f8b686b6d2c32ecc51"/>
      <w:r>
        <w:rPr>
          <w:lang w:val="en-GB"/>
        </w:rPr>
        <w:t>PlaceableElementSpecification</w:t>
      </w:r>
      <w:bookmarkEnd w:id="1396"/>
    </w:p>
    <w:p w14:paraId="3F0680E5" w14:textId="77777777" w:rsidR="003B5845" w:rsidRPr="00A518C2" w:rsidRDefault="003B5845" w:rsidP="003B5845">
      <w:pPr>
        <w:rPr>
          <w:lang w:val="en-GB"/>
        </w:rPr>
      </w:pPr>
      <w:r w:rsidRPr="00A518C2">
        <w:rPr>
          <w:sz w:val="18"/>
          <w:szCs w:val="18"/>
          <w:lang w:val="en-GB"/>
        </w:rPr>
        <w:t>Specification for the general aspects of a component that are enabling the component to be placed in a topology. All components that should have the ability to be placed on a certain position in the topology must have a PlaceableElementSpecification</w:t>
      </w:r>
    </w:p>
    <w:p w14:paraId="778BA4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E800A7" w14:textId="77777777" w:rsidTr="00617B3E">
        <w:tc>
          <w:tcPr>
            <w:tcW w:w="2013" w:type="dxa"/>
            <w:shd w:val="clear" w:color="auto" w:fill="auto"/>
            <w:tcMar>
              <w:top w:w="28" w:type="dxa"/>
              <w:left w:w="28" w:type="dxa"/>
              <w:bottom w:w="28" w:type="dxa"/>
              <w:right w:w="28" w:type="dxa"/>
            </w:tcMar>
          </w:tcPr>
          <w:p w14:paraId="43302E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8657E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CB7BD0B" w14:textId="77777777" w:rsidTr="00617B3E">
        <w:tc>
          <w:tcPr>
            <w:tcW w:w="2013" w:type="dxa"/>
            <w:shd w:val="clear" w:color="auto" w:fill="auto"/>
            <w:tcMar>
              <w:top w:w="28" w:type="dxa"/>
              <w:left w:w="28" w:type="dxa"/>
              <w:bottom w:w="28" w:type="dxa"/>
              <w:right w:w="28" w:type="dxa"/>
            </w:tcMar>
          </w:tcPr>
          <w:p w14:paraId="256DF38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24CC21" w14:textId="77777777" w:rsidR="003B5845" w:rsidRPr="004A00BD" w:rsidRDefault="003B5845" w:rsidP="00617B3E">
            <w:pPr>
              <w:rPr>
                <w:sz w:val="22"/>
              </w:rPr>
            </w:pPr>
          </w:p>
        </w:tc>
      </w:tr>
      <w:tr w:rsidR="003B5845" w:rsidRPr="008359F5" w14:paraId="2B677EF6" w14:textId="77777777" w:rsidTr="00617B3E">
        <w:tc>
          <w:tcPr>
            <w:tcW w:w="2013" w:type="dxa"/>
            <w:shd w:val="clear" w:color="auto" w:fill="auto"/>
            <w:tcMar>
              <w:top w:w="28" w:type="dxa"/>
              <w:left w:w="28" w:type="dxa"/>
              <w:bottom w:w="28" w:type="dxa"/>
              <w:right w:w="28" w:type="dxa"/>
            </w:tcMar>
          </w:tcPr>
          <w:p w14:paraId="3FDC2B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7EE6C1" w14:textId="77777777" w:rsidR="003B5845" w:rsidRPr="000437C1" w:rsidRDefault="003B5845" w:rsidP="00617B3E">
            <w:pPr>
              <w:pStyle w:val="SmallStandard"/>
            </w:pPr>
            <w:r>
              <w:t>false</w:t>
            </w:r>
          </w:p>
        </w:tc>
      </w:tr>
    </w:tbl>
    <w:p w14:paraId="3C7E7F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D196A4" w14:textId="77777777" w:rsidTr="00617B3E">
        <w:tc>
          <w:tcPr>
            <w:tcW w:w="2013" w:type="dxa"/>
            <w:shd w:val="clear" w:color="auto" w:fill="auto"/>
            <w:tcMar>
              <w:top w:w="28" w:type="dxa"/>
              <w:left w:w="28" w:type="dxa"/>
              <w:bottom w:w="28" w:type="dxa"/>
              <w:right w:w="28" w:type="dxa"/>
            </w:tcMar>
          </w:tcPr>
          <w:p w14:paraId="5BE0E8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46BD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AE63AE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EB9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CFEBB" w14:textId="77777777" w:rsidTr="00617B3E">
        <w:tc>
          <w:tcPr>
            <w:tcW w:w="2013" w:type="dxa"/>
            <w:shd w:val="clear" w:color="auto" w:fill="auto"/>
            <w:tcMar>
              <w:top w:w="28" w:type="dxa"/>
              <w:left w:w="28" w:type="dxa"/>
              <w:bottom w:w="28" w:type="dxa"/>
              <w:right w:w="28" w:type="dxa"/>
            </w:tcMar>
          </w:tcPr>
          <w:p w14:paraId="228CD670" w14:textId="77777777" w:rsidR="003B5845" w:rsidRPr="00620BBE" w:rsidRDefault="003B5845" w:rsidP="00617B3E">
            <w:pPr>
              <w:pStyle w:val="SmallStandard"/>
            </w:pPr>
            <w:r w:rsidRPr="00620BBE">
              <w:lastRenderedPageBreak/>
              <w:t>validPlacementTypes</w:t>
            </w:r>
          </w:p>
        </w:tc>
        <w:tc>
          <w:tcPr>
            <w:tcW w:w="1559" w:type="dxa"/>
            <w:shd w:val="clear" w:color="auto" w:fill="auto"/>
            <w:tcMar>
              <w:top w:w="28" w:type="dxa"/>
              <w:left w:w="28" w:type="dxa"/>
              <w:bottom w:w="28" w:type="dxa"/>
              <w:right w:w="28" w:type="dxa"/>
            </w:tcMar>
          </w:tcPr>
          <w:p w14:paraId="100B5DC2" w14:textId="77777777" w:rsidR="003B5845" w:rsidRPr="008359F5" w:rsidRDefault="003B5845" w:rsidP="00617B3E">
            <w:pPr>
              <w:pStyle w:val="SmallStandard"/>
            </w:pPr>
            <w:r w:rsidRPr="00D21799">
              <w:t>PlacementType</w:t>
            </w:r>
          </w:p>
        </w:tc>
        <w:tc>
          <w:tcPr>
            <w:tcW w:w="709" w:type="dxa"/>
            <w:shd w:val="clear" w:color="auto" w:fill="auto"/>
            <w:tcMar>
              <w:top w:w="28" w:type="dxa"/>
              <w:left w:w="28" w:type="dxa"/>
              <w:bottom w:w="28" w:type="dxa"/>
              <w:right w:w="28" w:type="dxa"/>
            </w:tcMar>
          </w:tcPr>
          <w:p w14:paraId="1F189181" w14:textId="77777777" w:rsidR="003B5845" w:rsidRPr="008359F5" w:rsidRDefault="003B5845" w:rsidP="00617B3E">
            <w:pPr>
              <w:pStyle w:val="SmallStandard"/>
            </w:pPr>
            <w:r w:rsidRPr="008359F5">
              <w:t>1..2</w:t>
            </w:r>
          </w:p>
        </w:tc>
        <w:tc>
          <w:tcPr>
            <w:tcW w:w="4819" w:type="dxa"/>
            <w:shd w:val="clear" w:color="auto" w:fill="auto"/>
            <w:tcMar>
              <w:top w:w="28" w:type="dxa"/>
              <w:left w:w="28" w:type="dxa"/>
              <w:bottom w:w="28" w:type="dxa"/>
              <w:right w:w="28" w:type="dxa"/>
            </w:tcMar>
          </w:tcPr>
          <w:p w14:paraId="0C92B3EB"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PlacementTypes</w:t>
            </w:r>
            <w:r w:rsidRPr="004A00BD">
              <w:rPr>
                <w:sz w:val="16"/>
                <w:szCs w:val="16"/>
                <w:lang w:val="en-GB"/>
              </w:rPr>
              <w:t xml:space="preserve"> that are valid for this element.</w:t>
            </w:r>
          </w:p>
        </w:tc>
      </w:tr>
    </w:tbl>
    <w:p w14:paraId="54954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48B08" w14:textId="77777777" w:rsidTr="00617B3E">
        <w:tc>
          <w:tcPr>
            <w:tcW w:w="3856" w:type="dxa"/>
            <w:gridSpan w:val="3"/>
            <w:shd w:val="clear" w:color="auto" w:fill="auto"/>
          </w:tcPr>
          <w:p w14:paraId="7EC1CA9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861F7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7197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BB5598" w14:textId="77777777" w:rsidTr="00617B3E">
        <w:tc>
          <w:tcPr>
            <w:tcW w:w="1573" w:type="dxa"/>
            <w:shd w:val="clear" w:color="auto" w:fill="auto"/>
          </w:tcPr>
          <w:p w14:paraId="1A1673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A55BA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D0DA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565C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24D3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DD88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15FE0" w14:textId="77777777" w:rsidTr="00617B3E">
        <w:tc>
          <w:tcPr>
            <w:tcW w:w="1573" w:type="dxa"/>
            <w:shd w:val="clear" w:color="auto" w:fill="auto"/>
          </w:tcPr>
          <w:p w14:paraId="21CF5D45" w14:textId="77777777" w:rsidR="003B5845" w:rsidRPr="00634625" w:rsidRDefault="003B5845" w:rsidP="00617B3E">
            <w:pPr>
              <w:pStyle w:val="SmallStandard"/>
            </w:pPr>
            <w:r>
              <w:t>PlacementPoint</w:t>
            </w:r>
          </w:p>
        </w:tc>
        <w:tc>
          <w:tcPr>
            <w:tcW w:w="1574" w:type="dxa"/>
            <w:shd w:val="clear" w:color="auto" w:fill="auto"/>
          </w:tcPr>
          <w:p w14:paraId="2B39EA9F" w14:textId="77777777" w:rsidR="003B5845" w:rsidRPr="00132C43" w:rsidRDefault="003B5845" w:rsidP="00617B3E">
            <w:pPr>
              <w:pStyle w:val="SmallStandard"/>
            </w:pPr>
            <w:r>
              <w:t>placementPoint</w:t>
            </w:r>
          </w:p>
        </w:tc>
        <w:tc>
          <w:tcPr>
            <w:tcW w:w="708" w:type="dxa"/>
            <w:shd w:val="clear" w:color="auto" w:fill="auto"/>
          </w:tcPr>
          <w:p w14:paraId="67EAA555" w14:textId="77777777" w:rsidR="003B5845" w:rsidRPr="00D331EF" w:rsidRDefault="003B5845" w:rsidP="00617B3E">
            <w:pPr>
              <w:pStyle w:val="SmallStandard"/>
            </w:pPr>
            <w:r w:rsidRPr="00574783">
              <w:t>0..*</w:t>
            </w:r>
          </w:p>
        </w:tc>
        <w:tc>
          <w:tcPr>
            <w:tcW w:w="709" w:type="dxa"/>
            <w:shd w:val="clear" w:color="auto" w:fill="auto"/>
          </w:tcPr>
          <w:p w14:paraId="2FD5AA56" w14:textId="77777777" w:rsidR="003B5845" w:rsidRPr="00D331EF" w:rsidRDefault="003B5845" w:rsidP="00617B3E">
            <w:pPr>
              <w:pStyle w:val="SmallStandard"/>
            </w:pPr>
            <w:r w:rsidRPr="00207506">
              <w:t>1</w:t>
            </w:r>
          </w:p>
        </w:tc>
        <w:tc>
          <w:tcPr>
            <w:tcW w:w="567" w:type="dxa"/>
            <w:shd w:val="clear" w:color="auto" w:fill="auto"/>
          </w:tcPr>
          <w:p w14:paraId="32F473C5" w14:textId="77777777" w:rsidR="003B5845" w:rsidRDefault="003B5845" w:rsidP="00617B3E">
            <w:pPr>
              <w:pStyle w:val="SmallStandard"/>
            </w:pPr>
            <w:r>
              <w:t>Y</w:t>
            </w:r>
          </w:p>
        </w:tc>
        <w:tc>
          <w:tcPr>
            <w:tcW w:w="3969" w:type="dxa"/>
            <w:shd w:val="clear" w:color="auto" w:fill="auto"/>
          </w:tcPr>
          <w:p w14:paraId="670A0DD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06F91E04" w14:textId="77777777" w:rsidTr="00617B3E">
        <w:tc>
          <w:tcPr>
            <w:tcW w:w="1573" w:type="dxa"/>
            <w:shd w:val="clear" w:color="auto" w:fill="auto"/>
          </w:tcPr>
          <w:p w14:paraId="2087D065" w14:textId="77777777" w:rsidR="003B5845" w:rsidRPr="00634625" w:rsidRDefault="003B5845" w:rsidP="00617B3E">
            <w:pPr>
              <w:pStyle w:val="SmallStandard"/>
            </w:pPr>
            <w:r>
              <w:t>MeasurementPoint</w:t>
            </w:r>
          </w:p>
        </w:tc>
        <w:tc>
          <w:tcPr>
            <w:tcW w:w="1574" w:type="dxa"/>
            <w:shd w:val="clear" w:color="auto" w:fill="auto"/>
          </w:tcPr>
          <w:p w14:paraId="15527920" w14:textId="77777777" w:rsidR="003B5845" w:rsidRPr="00132C43" w:rsidRDefault="003B5845" w:rsidP="00617B3E">
            <w:pPr>
              <w:pStyle w:val="SmallStandard"/>
            </w:pPr>
            <w:r>
              <w:t>measurementPoint</w:t>
            </w:r>
          </w:p>
        </w:tc>
        <w:tc>
          <w:tcPr>
            <w:tcW w:w="708" w:type="dxa"/>
            <w:shd w:val="clear" w:color="auto" w:fill="auto"/>
          </w:tcPr>
          <w:p w14:paraId="17FD9094" w14:textId="77777777" w:rsidR="003B5845" w:rsidRPr="00D331EF" w:rsidRDefault="003B5845" w:rsidP="00617B3E">
            <w:pPr>
              <w:pStyle w:val="SmallStandard"/>
            </w:pPr>
            <w:r w:rsidRPr="00574783">
              <w:t>0..*</w:t>
            </w:r>
          </w:p>
        </w:tc>
        <w:tc>
          <w:tcPr>
            <w:tcW w:w="709" w:type="dxa"/>
            <w:shd w:val="clear" w:color="auto" w:fill="auto"/>
          </w:tcPr>
          <w:p w14:paraId="75A029F8" w14:textId="77777777" w:rsidR="003B5845" w:rsidRPr="00D331EF" w:rsidRDefault="003B5845" w:rsidP="00617B3E">
            <w:pPr>
              <w:pStyle w:val="SmallStandard"/>
            </w:pPr>
            <w:r w:rsidRPr="00207506">
              <w:t>1</w:t>
            </w:r>
          </w:p>
        </w:tc>
        <w:tc>
          <w:tcPr>
            <w:tcW w:w="567" w:type="dxa"/>
            <w:shd w:val="clear" w:color="auto" w:fill="auto"/>
          </w:tcPr>
          <w:p w14:paraId="1C7715BE" w14:textId="77777777" w:rsidR="003B5845" w:rsidRDefault="003B5845" w:rsidP="00617B3E">
            <w:pPr>
              <w:pStyle w:val="SmallStandard"/>
            </w:pPr>
            <w:r>
              <w:t>Y</w:t>
            </w:r>
          </w:p>
        </w:tc>
        <w:tc>
          <w:tcPr>
            <w:tcW w:w="3969" w:type="dxa"/>
            <w:shd w:val="clear" w:color="auto" w:fill="auto"/>
          </w:tcPr>
          <w:p w14:paraId="1F89DD3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bl>
    <w:p w14:paraId="1E0143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C5BA2E" w14:textId="77777777" w:rsidTr="00617B3E">
        <w:tc>
          <w:tcPr>
            <w:tcW w:w="2296" w:type="dxa"/>
            <w:gridSpan w:val="2"/>
            <w:shd w:val="clear" w:color="auto" w:fill="auto"/>
          </w:tcPr>
          <w:p w14:paraId="318409A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743F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3BC16D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8A01C3" w14:textId="77777777" w:rsidTr="00617B3E">
        <w:tc>
          <w:tcPr>
            <w:tcW w:w="1588" w:type="dxa"/>
            <w:shd w:val="clear" w:color="auto" w:fill="auto"/>
          </w:tcPr>
          <w:p w14:paraId="498462C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CD83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F2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E4EB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2D9B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B818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16F561" w14:textId="77777777" w:rsidTr="00617B3E">
        <w:tc>
          <w:tcPr>
            <w:tcW w:w="1588" w:type="dxa"/>
            <w:shd w:val="clear" w:color="auto" w:fill="auto"/>
          </w:tcPr>
          <w:p w14:paraId="55729F55" w14:textId="77777777" w:rsidR="003B5845" w:rsidRPr="00634625" w:rsidRDefault="003B5845" w:rsidP="00617B3E">
            <w:pPr>
              <w:pStyle w:val="SmallStandard"/>
            </w:pPr>
            <w:r>
              <w:t>PlaceableElementRole</w:t>
            </w:r>
          </w:p>
        </w:tc>
        <w:tc>
          <w:tcPr>
            <w:tcW w:w="708" w:type="dxa"/>
            <w:shd w:val="clear" w:color="auto" w:fill="auto"/>
          </w:tcPr>
          <w:p w14:paraId="295765B5" w14:textId="77777777" w:rsidR="003B5845" w:rsidRPr="00D331EF" w:rsidRDefault="003B5845" w:rsidP="00617B3E">
            <w:pPr>
              <w:pStyle w:val="SmallStandard"/>
            </w:pPr>
            <w:r w:rsidRPr="00D01517">
              <w:t>0..*</w:t>
            </w:r>
          </w:p>
        </w:tc>
        <w:tc>
          <w:tcPr>
            <w:tcW w:w="1560" w:type="dxa"/>
            <w:shd w:val="clear" w:color="auto" w:fill="auto"/>
          </w:tcPr>
          <w:p w14:paraId="18E5A4D3" w14:textId="77777777" w:rsidR="003B5845" w:rsidRPr="00132C43" w:rsidRDefault="003B5845" w:rsidP="00617B3E">
            <w:pPr>
              <w:pStyle w:val="SmallStandard"/>
            </w:pPr>
            <w:r>
              <w:t>placeableElementSpecification</w:t>
            </w:r>
          </w:p>
        </w:tc>
        <w:tc>
          <w:tcPr>
            <w:tcW w:w="708" w:type="dxa"/>
            <w:shd w:val="clear" w:color="auto" w:fill="auto"/>
          </w:tcPr>
          <w:p w14:paraId="3CF104D9" w14:textId="77777777" w:rsidR="003B5845" w:rsidRPr="00D331EF" w:rsidRDefault="003B5845" w:rsidP="00617B3E">
            <w:pPr>
              <w:pStyle w:val="SmallStandard"/>
            </w:pPr>
            <w:r w:rsidRPr="00D01517">
              <w:t>1</w:t>
            </w:r>
          </w:p>
        </w:tc>
        <w:tc>
          <w:tcPr>
            <w:tcW w:w="567" w:type="dxa"/>
            <w:shd w:val="clear" w:color="auto" w:fill="auto"/>
          </w:tcPr>
          <w:p w14:paraId="0553DCA4" w14:textId="77777777" w:rsidR="003B5845" w:rsidRPr="00D331EF" w:rsidRDefault="003B5845" w:rsidP="00617B3E">
            <w:pPr>
              <w:pStyle w:val="SmallStandard"/>
            </w:pPr>
            <w:r>
              <w:t>N</w:t>
            </w:r>
          </w:p>
        </w:tc>
        <w:tc>
          <w:tcPr>
            <w:tcW w:w="3969" w:type="dxa"/>
            <w:shd w:val="clear" w:color="auto" w:fill="auto"/>
          </w:tcPr>
          <w:p w14:paraId="7D4430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bl>
    <w:p w14:paraId="57D0641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7" w:name="_dff4ba7f10adfac5e69ecd353c21cf32"/>
      <w:r>
        <w:rPr>
          <w:lang w:val="en-GB"/>
        </w:rPr>
        <w:t>PlacementPoint</w:t>
      </w:r>
      <w:bookmarkEnd w:id="1397"/>
    </w:p>
    <w:p w14:paraId="709C24EF" w14:textId="77777777" w:rsidR="003B5845" w:rsidRPr="00A518C2" w:rsidRDefault="003B5845" w:rsidP="003B5845">
      <w:pPr>
        <w:rPr>
          <w:lang w:val="en-GB"/>
        </w:rPr>
      </w:pPr>
      <w:r w:rsidRPr="00A518C2">
        <w:rPr>
          <w:sz w:val="18"/>
          <w:szCs w:val="18"/>
          <w:lang w:val="en-GB"/>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3141E4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A5B569" w14:textId="77777777" w:rsidTr="00617B3E">
        <w:tc>
          <w:tcPr>
            <w:tcW w:w="2013" w:type="dxa"/>
            <w:shd w:val="clear" w:color="auto" w:fill="auto"/>
            <w:tcMar>
              <w:top w:w="28" w:type="dxa"/>
              <w:left w:w="28" w:type="dxa"/>
              <w:bottom w:w="28" w:type="dxa"/>
              <w:right w:w="28" w:type="dxa"/>
            </w:tcMar>
          </w:tcPr>
          <w:p w14:paraId="47EAD01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3CEEE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E4D7E8" w14:textId="77777777" w:rsidTr="00617B3E">
        <w:tc>
          <w:tcPr>
            <w:tcW w:w="2013" w:type="dxa"/>
            <w:shd w:val="clear" w:color="auto" w:fill="auto"/>
            <w:tcMar>
              <w:top w:w="28" w:type="dxa"/>
              <w:left w:w="28" w:type="dxa"/>
              <w:bottom w:w="28" w:type="dxa"/>
              <w:right w:w="28" w:type="dxa"/>
            </w:tcMar>
          </w:tcPr>
          <w:p w14:paraId="022D5E6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8B666B" w14:textId="77777777" w:rsidR="003B5845" w:rsidRPr="004A00BD" w:rsidRDefault="003B5845" w:rsidP="00617B3E">
            <w:pPr>
              <w:rPr>
                <w:sz w:val="22"/>
              </w:rPr>
            </w:pPr>
          </w:p>
        </w:tc>
      </w:tr>
      <w:tr w:rsidR="003B5845" w:rsidRPr="008359F5" w14:paraId="06812838" w14:textId="77777777" w:rsidTr="00617B3E">
        <w:tc>
          <w:tcPr>
            <w:tcW w:w="2013" w:type="dxa"/>
            <w:shd w:val="clear" w:color="auto" w:fill="auto"/>
            <w:tcMar>
              <w:top w:w="28" w:type="dxa"/>
              <w:left w:w="28" w:type="dxa"/>
              <w:bottom w:w="28" w:type="dxa"/>
              <w:right w:w="28" w:type="dxa"/>
            </w:tcMar>
          </w:tcPr>
          <w:p w14:paraId="153BE99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7D7869" w14:textId="77777777" w:rsidR="003B5845" w:rsidRPr="000437C1" w:rsidRDefault="003B5845" w:rsidP="00617B3E">
            <w:pPr>
              <w:pStyle w:val="SmallStandard"/>
            </w:pPr>
            <w:r>
              <w:t>false</w:t>
            </w:r>
          </w:p>
        </w:tc>
      </w:tr>
    </w:tbl>
    <w:p w14:paraId="23F098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7B79F6" w14:textId="77777777" w:rsidTr="00617B3E">
        <w:tc>
          <w:tcPr>
            <w:tcW w:w="2013" w:type="dxa"/>
            <w:shd w:val="clear" w:color="auto" w:fill="auto"/>
            <w:tcMar>
              <w:top w:w="28" w:type="dxa"/>
              <w:left w:w="28" w:type="dxa"/>
              <w:bottom w:w="28" w:type="dxa"/>
              <w:right w:w="28" w:type="dxa"/>
            </w:tcMar>
          </w:tcPr>
          <w:p w14:paraId="600ADA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5FE1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6A76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3E778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90078B" w14:textId="77777777" w:rsidTr="00617B3E">
        <w:tc>
          <w:tcPr>
            <w:tcW w:w="2013" w:type="dxa"/>
            <w:shd w:val="clear" w:color="auto" w:fill="auto"/>
            <w:tcMar>
              <w:top w:w="28" w:type="dxa"/>
              <w:left w:w="28" w:type="dxa"/>
              <w:bottom w:w="28" w:type="dxa"/>
              <w:right w:w="28" w:type="dxa"/>
            </w:tcMar>
          </w:tcPr>
          <w:p w14:paraId="0602B40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0C0318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39C7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B9FF9D" w14:textId="77777777" w:rsidR="003B5845" w:rsidRPr="004A00BD" w:rsidRDefault="003B5845" w:rsidP="00617B3E">
            <w:pPr>
              <w:jc w:val="left"/>
              <w:rPr>
                <w:sz w:val="22"/>
                <w:lang w:val="en-GB"/>
              </w:rPr>
            </w:pPr>
            <w:r w:rsidRPr="004A00BD">
              <w:rPr>
                <w:sz w:val="16"/>
                <w:szCs w:val="16"/>
                <w:lang w:val="en-GB"/>
              </w:rPr>
              <w:t>Specifies a unique identification of the PlacementPoint. The identification is guaranteed to be unique within a component.</w:t>
            </w:r>
          </w:p>
        </w:tc>
      </w:tr>
      <w:tr w:rsidR="003B5845" w:rsidRPr="004A00BD" w14:paraId="385AD9CC" w14:textId="77777777" w:rsidTr="00617B3E">
        <w:tc>
          <w:tcPr>
            <w:tcW w:w="2013" w:type="dxa"/>
            <w:shd w:val="clear" w:color="auto" w:fill="auto"/>
            <w:tcMar>
              <w:top w:w="28" w:type="dxa"/>
              <w:left w:w="28" w:type="dxa"/>
              <w:bottom w:w="28" w:type="dxa"/>
              <w:right w:w="28" w:type="dxa"/>
            </w:tcMar>
          </w:tcPr>
          <w:p w14:paraId="557E53B5" w14:textId="77777777" w:rsidR="003B5845" w:rsidRPr="00620BBE" w:rsidRDefault="003B5845" w:rsidP="00617B3E">
            <w:pPr>
              <w:pStyle w:val="SmallStandard"/>
            </w:pPr>
            <w:r w:rsidRPr="00620BBE">
              <w:t>segmentDiameter</w:t>
            </w:r>
          </w:p>
        </w:tc>
        <w:tc>
          <w:tcPr>
            <w:tcW w:w="1559" w:type="dxa"/>
            <w:shd w:val="clear" w:color="auto" w:fill="auto"/>
            <w:tcMar>
              <w:top w:w="28" w:type="dxa"/>
              <w:left w:w="28" w:type="dxa"/>
              <w:bottom w:w="28" w:type="dxa"/>
              <w:right w:w="28" w:type="dxa"/>
            </w:tcMar>
          </w:tcPr>
          <w:p w14:paraId="6A5E3C64"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C3FA8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FD1A7" w14:textId="77777777" w:rsidR="003B5845" w:rsidRPr="004A00BD" w:rsidRDefault="003B5845" w:rsidP="00617B3E">
            <w:pPr>
              <w:jc w:val="left"/>
              <w:rPr>
                <w:sz w:val="22"/>
                <w:lang w:val="en-GB"/>
              </w:rPr>
            </w:pPr>
            <w:r w:rsidRPr="004A00BD">
              <w:rPr>
                <w:sz w:val="16"/>
                <w:szCs w:val="16"/>
                <w:lang w:val="en-GB"/>
              </w:rPr>
              <w:t xml:space="preserve">Specifies the valid segment diameter range for which this </w:t>
            </w:r>
            <w:r w:rsidRPr="004A00BD">
              <w:rPr>
                <w:i/>
                <w:iCs/>
                <w:sz w:val="16"/>
                <w:szCs w:val="16"/>
                <w:lang w:val="en-GB"/>
              </w:rPr>
              <w:t>PlacementPoint</w:t>
            </w:r>
            <w:r w:rsidRPr="004A00BD">
              <w:rPr>
                <w:sz w:val="16"/>
                <w:szCs w:val="16"/>
                <w:lang w:val="en-GB"/>
              </w:rPr>
              <w:t xml:space="preserve"> is suitable.</w:t>
            </w:r>
          </w:p>
        </w:tc>
      </w:tr>
    </w:tbl>
    <w:p w14:paraId="106230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D76261" w14:textId="77777777" w:rsidTr="00617B3E">
        <w:tc>
          <w:tcPr>
            <w:tcW w:w="2296" w:type="dxa"/>
            <w:gridSpan w:val="2"/>
            <w:shd w:val="clear" w:color="auto" w:fill="auto"/>
          </w:tcPr>
          <w:p w14:paraId="21F597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5D09A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BBAC8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154A50" w14:textId="77777777" w:rsidTr="00617B3E">
        <w:tc>
          <w:tcPr>
            <w:tcW w:w="1588" w:type="dxa"/>
            <w:shd w:val="clear" w:color="auto" w:fill="auto"/>
          </w:tcPr>
          <w:p w14:paraId="71E616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EDAE9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5097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BEA0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2B36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D7CE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013BBB" w14:textId="77777777" w:rsidTr="00617B3E">
        <w:tc>
          <w:tcPr>
            <w:tcW w:w="1588" w:type="dxa"/>
            <w:shd w:val="clear" w:color="auto" w:fill="auto"/>
          </w:tcPr>
          <w:p w14:paraId="6AD0A831" w14:textId="77777777" w:rsidR="003B5845" w:rsidRPr="00634625" w:rsidRDefault="003B5845" w:rsidP="00617B3E">
            <w:pPr>
              <w:pStyle w:val="SmallStandard"/>
            </w:pPr>
            <w:r>
              <w:t>PlacementPointReference</w:t>
            </w:r>
          </w:p>
        </w:tc>
        <w:tc>
          <w:tcPr>
            <w:tcW w:w="708" w:type="dxa"/>
            <w:shd w:val="clear" w:color="auto" w:fill="auto"/>
          </w:tcPr>
          <w:p w14:paraId="61D1446E" w14:textId="77777777" w:rsidR="003B5845" w:rsidRPr="00D331EF" w:rsidRDefault="003B5845" w:rsidP="00617B3E">
            <w:pPr>
              <w:pStyle w:val="SmallStandard"/>
            </w:pPr>
            <w:r w:rsidRPr="00D01517">
              <w:t>0..*</w:t>
            </w:r>
          </w:p>
        </w:tc>
        <w:tc>
          <w:tcPr>
            <w:tcW w:w="1560" w:type="dxa"/>
            <w:shd w:val="clear" w:color="auto" w:fill="auto"/>
          </w:tcPr>
          <w:p w14:paraId="343B07B4" w14:textId="77777777" w:rsidR="003B5845" w:rsidRPr="00132C43" w:rsidRDefault="003B5845" w:rsidP="00617B3E">
            <w:pPr>
              <w:pStyle w:val="SmallStandard"/>
            </w:pPr>
            <w:r>
              <w:t>placementPoint</w:t>
            </w:r>
          </w:p>
        </w:tc>
        <w:tc>
          <w:tcPr>
            <w:tcW w:w="708" w:type="dxa"/>
            <w:shd w:val="clear" w:color="auto" w:fill="auto"/>
          </w:tcPr>
          <w:p w14:paraId="57A352C4" w14:textId="77777777" w:rsidR="003B5845" w:rsidRPr="00D331EF" w:rsidRDefault="003B5845" w:rsidP="00617B3E">
            <w:pPr>
              <w:pStyle w:val="SmallStandard"/>
            </w:pPr>
            <w:r w:rsidRPr="00D01517">
              <w:t>1</w:t>
            </w:r>
          </w:p>
        </w:tc>
        <w:tc>
          <w:tcPr>
            <w:tcW w:w="567" w:type="dxa"/>
            <w:shd w:val="clear" w:color="auto" w:fill="auto"/>
          </w:tcPr>
          <w:p w14:paraId="2FAB02E5" w14:textId="77777777" w:rsidR="003B5845" w:rsidRPr="00D331EF" w:rsidRDefault="003B5845" w:rsidP="00617B3E">
            <w:pPr>
              <w:pStyle w:val="SmallStandard"/>
            </w:pPr>
            <w:r>
              <w:t>N</w:t>
            </w:r>
          </w:p>
        </w:tc>
        <w:tc>
          <w:tcPr>
            <w:tcW w:w="3969" w:type="dxa"/>
            <w:shd w:val="clear" w:color="auto" w:fill="auto"/>
          </w:tcPr>
          <w:p w14:paraId="4E9ACEE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r w:rsidR="003B5845" w:rsidRPr="004A00BD" w14:paraId="136EC019" w14:textId="77777777" w:rsidTr="00617B3E">
        <w:tc>
          <w:tcPr>
            <w:tcW w:w="1588" w:type="dxa"/>
            <w:shd w:val="clear" w:color="auto" w:fill="auto"/>
          </w:tcPr>
          <w:p w14:paraId="5E5D4268" w14:textId="77777777" w:rsidR="003B5845" w:rsidRPr="00634625" w:rsidRDefault="003B5845" w:rsidP="00617B3E">
            <w:pPr>
              <w:pStyle w:val="SmallStandard"/>
            </w:pPr>
            <w:r>
              <w:t>SegmentConnectionPoint</w:t>
            </w:r>
          </w:p>
        </w:tc>
        <w:tc>
          <w:tcPr>
            <w:tcW w:w="708" w:type="dxa"/>
            <w:shd w:val="clear" w:color="auto" w:fill="auto"/>
          </w:tcPr>
          <w:p w14:paraId="3AC988F1" w14:textId="77777777" w:rsidR="003B5845" w:rsidRPr="00D331EF" w:rsidRDefault="003B5845" w:rsidP="00617B3E">
            <w:pPr>
              <w:pStyle w:val="SmallStandard"/>
            </w:pPr>
            <w:r w:rsidRPr="00D01517">
              <w:t>0..*</w:t>
            </w:r>
          </w:p>
        </w:tc>
        <w:tc>
          <w:tcPr>
            <w:tcW w:w="1560" w:type="dxa"/>
            <w:shd w:val="clear" w:color="auto" w:fill="auto"/>
          </w:tcPr>
          <w:p w14:paraId="60975460" w14:textId="77777777" w:rsidR="003B5845" w:rsidRPr="00132C43" w:rsidRDefault="003B5845" w:rsidP="00617B3E">
            <w:pPr>
              <w:pStyle w:val="SmallStandard"/>
            </w:pPr>
            <w:r>
              <w:t>placementPoint</w:t>
            </w:r>
          </w:p>
        </w:tc>
        <w:tc>
          <w:tcPr>
            <w:tcW w:w="708" w:type="dxa"/>
            <w:shd w:val="clear" w:color="auto" w:fill="auto"/>
          </w:tcPr>
          <w:p w14:paraId="288CC403" w14:textId="77777777" w:rsidR="003B5845" w:rsidRPr="00D331EF" w:rsidRDefault="003B5845" w:rsidP="00617B3E">
            <w:pPr>
              <w:pStyle w:val="SmallStandard"/>
            </w:pPr>
            <w:r w:rsidRPr="00D01517">
              <w:t>0..1</w:t>
            </w:r>
          </w:p>
        </w:tc>
        <w:tc>
          <w:tcPr>
            <w:tcW w:w="567" w:type="dxa"/>
            <w:shd w:val="clear" w:color="auto" w:fill="auto"/>
          </w:tcPr>
          <w:p w14:paraId="3B487876" w14:textId="77777777" w:rsidR="003B5845" w:rsidRPr="00D331EF" w:rsidRDefault="003B5845" w:rsidP="00617B3E">
            <w:pPr>
              <w:pStyle w:val="SmallStandard"/>
            </w:pPr>
            <w:r>
              <w:t>N</w:t>
            </w:r>
          </w:p>
        </w:tc>
        <w:tc>
          <w:tcPr>
            <w:tcW w:w="3969" w:type="dxa"/>
            <w:shd w:val="clear" w:color="auto" w:fill="auto"/>
          </w:tcPr>
          <w:p w14:paraId="66422A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4A00BD" w14:paraId="13C7572B" w14:textId="77777777" w:rsidTr="00617B3E">
        <w:tc>
          <w:tcPr>
            <w:tcW w:w="1588" w:type="dxa"/>
            <w:shd w:val="clear" w:color="auto" w:fill="auto"/>
          </w:tcPr>
          <w:p w14:paraId="1ACC4957" w14:textId="77777777" w:rsidR="003B5845" w:rsidRPr="00634625" w:rsidRDefault="003B5845" w:rsidP="00617B3E">
            <w:pPr>
              <w:pStyle w:val="SmallStandard"/>
            </w:pPr>
            <w:r>
              <w:t>PlaceableElementSpecification</w:t>
            </w:r>
          </w:p>
        </w:tc>
        <w:tc>
          <w:tcPr>
            <w:tcW w:w="708" w:type="dxa"/>
            <w:shd w:val="clear" w:color="auto" w:fill="auto"/>
          </w:tcPr>
          <w:p w14:paraId="2A26424F" w14:textId="77777777" w:rsidR="003B5845" w:rsidRPr="00D331EF" w:rsidRDefault="003B5845" w:rsidP="00617B3E">
            <w:pPr>
              <w:pStyle w:val="SmallStandard"/>
            </w:pPr>
            <w:r w:rsidRPr="00D01517">
              <w:t>1</w:t>
            </w:r>
          </w:p>
        </w:tc>
        <w:tc>
          <w:tcPr>
            <w:tcW w:w="1560" w:type="dxa"/>
            <w:shd w:val="clear" w:color="auto" w:fill="auto"/>
          </w:tcPr>
          <w:p w14:paraId="18CA90EA" w14:textId="77777777" w:rsidR="003B5845" w:rsidRPr="00132C43" w:rsidRDefault="003B5845" w:rsidP="00617B3E">
            <w:pPr>
              <w:pStyle w:val="SmallStandard"/>
            </w:pPr>
            <w:r>
              <w:t>placementPoint</w:t>
            </w:r>
          </w:p>
        </w:tc>
        <w:tc>
          <w:tcPr>
            <w:tcW w:w="708" w:type="dxa"/>
            <w:shd w:val="clear" w:color="auto" w:fill="auto"/>
          </w:tcPr>
          <w:p w14:paraId="2E262E09" w14:textId="77777777" w:rsidR="003B5845" w:rsidRPr="00D331EF" w:rsidRDefault="003B5845" w:rsidP="00617B3E">
            <w:pPr>
              <w:pStyle w:val="SmallStandard"/>
            </w:pPr>
            <w:r w:rsidRPr="00D01517">
              <w:t>0..*</w:t>
            </w:r>
          </w:p>
        </w:tc>
        <w:tc>
          <w:tcPr>
            <w:tcW w:w="567" w:type="dxa"/>
            <w:shd w:val="clear" w:color="auto" w:fill="auto"/>
          </w:tcPr>
          <w:p w14:paraId="09C0DE9F" w14:textId="77777777" w:rsidR="003B5845" w:rsidRDefault="003B5845" w:rsidP="00617B3E">
            <w:pPr>
              <w:pStyle w:val="SmallStandard"/>
            </w:pPr>
            <w:r>
              <w:t>Y</w:t>
            </w:r>
          </w:p>
        </w:tc>
        <w:tc>
          <w:tcPr>
            <w:tcW w:w="3969" w:type="dxa"/>
            <w:shd w:val="clear" w:color="auto" w:fill="auto"/>
          </w:tcPr>
          <w:p w14:paraId="47293AF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74B8F4CA" w14:textId="77777777" w:rsidTr="00617B3E">
        <w:tc>
          <w:tcPr>
            <w:tcW w:w="1588" w:type="dxa"/>
            <w:shd w:val="clear" w:color="auto" w:fill="auto"/>
          </w:tcPr>
          <w:p w14:paraId="6167CCC2" w14:textId="77777777" w:rsidR="003B5845" w:rsidRPr="00634625" w:rsidRDefault="003B5845" w:rsidP="00617B3E">
            <w:pPr>
              <w:pStyle w:val="SmallStandard"/>
            </w:pPr>
            <w:r>
              <w:t>CableDuctOutlet</w:t>
            </w:r>
          </w:p>
        </w:tc>
        <w:tc>
          <w:tcPr>
            <w:tcW w:w="708" w:type="dxa"/>
            <w:shd w:val="clear" w:color="auto" w:fill="auto"/>
          </w:tcPr>
          <w:p w14:paraId="66271AE5" w14:textId="77777777" w:rsidR="003B5845" w:rsidRPr="00D331EF" w:rsidRDefault="003B5845" w:rsidP="00617B3E">
            <w:pPr>
              <w:pStyle w:val="SmallStandard"/>
            </w:pPr>
            <w:r w:rsidRPr="00D01517">
              <w:t>0..*</w:t>
            </w:r>
          </w:p>
        </w:tc>
        <w:tc>
          <w:tcPr>
            <w:tcW w:w="1560" w:type="dxa"/>
            <w:shd w:val="clear" w:color="auto" w:fill="auto"/>
          </w:tcPr>
          <w:p w14:paraId="053FBD07" w14:textId="77777777" w:rsidR="003B5845" w:rsidRPr="00132C43" w:rsidRDefault="003B5845" w:rsidP="00617B3E">
            <w:pPr>
              <w:pStyle w:val="SmallStandard"/>
            </w:pPr>
            <w:r>
              <w:t>placementPoint</w:t>
            </w:r>
          </w:p>
        </w:tc>
        <w:tc>
          <w:tcPr>
            <w:tcW w:w="708" w:type="dxa"/>
            <w:shd w:val="clear" w:color="auto" w:fill="auto"/>
          </w:tcPr>
          <w:p w14:paraId="7943765A" w14:textId="77777777" w:rsidR="003B5845" w:rsidRPr="00D331EF" w:rsidRDefault="003B5845" w:rsidP="00617B3E">
            <w:pPr>
              <w:pStyle w:val="SmallStandard"/>
            </w:pPr>
            <w:r w:rsidRPr="00D01517">
              <w:t>0..1</w:t>
            </w:r>
          </w:p>
        </w:tc>
        <w:tc>
          <w:tcPr>
            <w:tcW w:w="567" w:type="dxa"/>
            <w:shd w:val="clear" w:color="auto" w:fill="auto"/>
          </w:tcPr>
          <w:p w14:paraId="2C205F78" w14:textId="77777777" w:rsidR="003B5845" w:rsidRPr="00D331EF" w:rsidRDefault="003B5845" w:rsidP="00617B3E">
            <w:pPr>
              <w:pStyle w:val="SmallStandard"/>
            </w:pPr>
            <w:r>
              <w:t>N</w:t>
            </w:r>
          </w:p>
        </w:tc>
        <w:tc>
          <w:tcPr>
            <w:tcW w:w="3969" w:type="dxa"/>
            <w:shd w:val="clear" w:color="auto" w:fill="auto"/>
          </w:tcPr>
          <w:p w14:paraId="70FB535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r w:rsidR="003B5845" w:rsidRPr="004A00BD" w14:paraId="0AD59A92" w14:textId="77777777" w:rsidTr="00617B3E">
        <w:tc>
          <w:tcPr>
            <w:tcW w:w="1588" w:type="dxa"/>
            <w:shd w:val="clear" w:color="auto" w:fill="auto"/>
          </w:tcPr>
          <w:p w14:paraId="7693CE9C" w14:textId="77777777" w:rsidR="003B5845" w:rsidRPr="00634625" w:rsidRDefault="003B5845" w:rsidP="00617B3E">
            <w:pPr>
              <w:pStyle w:val="SmallStandard"/>
            </w:pPr>
            <w:r>
              <w:lastRenderedPageBreak/>
              <w:t>WireReception</w:t>
            </w:r>
          </w:p>
        </w:tc>
        <w:tc>
          <w:tcPr>
            <w:tcW w:w="708" w:type="dxa"/>
            <w:shd w:val="clear" w:color="auto" w:fill="auto"/>
          </w:tcPr>
          <w:p w14:paraId="1F6A1FCC" w14:textId="77777777" w:rsidR="003B5845" w:rsidRPr="00D331EF" w:rsidRDefault="003B5845" w:rsidP="00617B3E">
            <w:pPr>
              <w:pStyle w:val="SmallStandard"/>
            </w:pPr>
            <w:r w:rsidRPr="00D01517">
              <w:t>0..*</w:t>
            </w:r>
          </w:p>
        </w:tc>
        <w:tc>
          <w:tcPr>
            <w:tcW w:w="1560" w:type="dxa"/>
            <w:shd w:val="clear" w:color="auto" w:fill="auto"/>
          </w:tcPr>
          <w:p w14:paraId="4552A8F4" w14:textId="77777777" w:rsidR="003B5845" w:rsidRPr="00132C43" w:rsidRDefault="003B5845" w:rsidP="00617B3E">
            <w:pPr>
              <w:pStyle w:val="SmallStandard"/>
            </w:pPr>
            <w:r>
              <w:t>placementPoint</w:t>
            </w:r>
          </w:p>
        </w:tc>
        <w:tc>
          <w:tcPr>
            <w:tcW w:w="708" w:type="dxa"/>
            <w:shd w:val="clear" w:color="auto" w:fill="auto"/>
          </w:tcPr>
          <w:p w14:paraId="0F287C4C" w14:textId="77777777" w:rsidR="003B5845" w:rsidRPr="00D331EF" w:rsidRDefault="003B5845" w:rsidP="00617B3E">
            <w:pPr>
              <w:pStyle w:val="SmallStandard"/>
            </w:pPr>
            <w:r w:rsidRPr="00D01517">
              <w:t>0..1</w:t>
            </w:r>
          </w:p>
        </w:tc>
        <w:tc>
          <w:tcPr>
            <w:tcW w:w="567" w:type="dxa"/>
            <w:shd w:val="clear" w:color="auto" w:fill="auto"/>
          </w:tcPr>
          <w:p w14:paraId="1F35396B" w14:textId="77777777" w:rsidR="003B5845" w:rsidRPr="00D331EF" w:rsidRDefault="003B5845" w:rsidP="00617B3E">
            <w:pPr>
              <w:pStyle w:val="SmallStandard"/>
            </w:pPr>
            <w:r>
              <w:t>N</w:t>
            </w:r>
          </w:p>
        </w:tc>
        <w:tc>
          <w:tcPr>
            <w:tcW w:w="3969" w:type="dxa"/>
            <w:shd w:val="clear" w:color="auto" w:fill="auto"/>
          </w:tcPr>
          <w:p w14:paraId="57E86E2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r w:rsidR="003B5845" w:rsidRPr="004A00BD" w14:paraId="5C7CD5DA" w14:textId="77777777" w:rsidTr="00617B3E">
        <w:tc>
          <w:tcPr>
            <w:tcW w:w="1588" w:type="dxa"/>
            <w:shd w:val="clear" w:color="auto" w:fill="auto"/>
          </w:tcPr>
          <w:p w14:paraId="3F977774" w14:textId="77777777" w:rsidR="003B5845" w:rsidRPr="00634625" w:rsidRDefault="003B5845" w:rsidP="00617B3E">
            <w:pPr>
              <w:pStyle w:val="SmallStandard"/>
            </w:pPr>
            <w:r>
              <w:t>CableLeadThrough</w:t>
            </w:r>
          </w:p>
        </w:tc>
        <w:tc>
          <w:tcPr>
            <w:tcW w:w="708" w:type="dxa"/>
            <w:shd w:val="clear" w:color="auto" w:fill="auto"/>
          </w:tcPr>
          <w:p w14:paraId="30CE819F" w14:textId="77777777" w:rsidR="003B5845" w:rsidRPr="00D331EF" w:rsidRDefault="003B5845" w:rsidP="00617B3E">
            <w:pPr>
              <w:pStyle w:val="SmallStandard"/>
            </w:pPr>
            <w:r w:rsidRPr="00D01517">
              <w:t>0..*</w:t>
            </w:r>
          </w:p>
        </w:tc>
        <w:tc>
          <w:tcPr>
            <w:tcW w:w="1560" w:type="dxa"/>
            <w:shd w:val="clear" w:color="auto" w:fill="auto"/>
          </w:tcPr>
          <w:p w14:paraId="7D4F7A7D" w14:textId="77777777" w:rsidR="003B5845" w:rsidRPr="00132C43" w:rsidRDefault="003B5845" w:rsidP="00617B3E">
            <w:pPr>
              <w:pStyle w:val="SmallStandard"/>
            </w:pPr>
            <w:r>
              <w:t>placementPoint</w:t>
            </w:r>
          </w:p>
        </w:tc>
        <w:tc>
          <w:tcPr>
            <w:tcW w:w="708" w:type="dxa"/>
            <w:shd w:val="clear" w:color="auto" w:fill="auto"/>
          </w:tcPr>
          <w:p w14:paraId="6D1B036B" w14:textId="77777777" w:rsidR="003B5845" w:rsidRPr="00D331EF" w:rsidRDefault="003B5845" w:rsidP="00617B3E">
            <w:pPr>
              <w:pStyle w:val="SmallStandard"/>
            </w:pPr>
            <w:r w:rsidRPr="00D01517">
              <w:t>0..1</w:t>
            </w:r>
          </w:p>
        </w:tc>
        <w:tc>
          <w:tcPr>
            <w:tcW w:w="567" w:type="dxa"/>
            <w:shd w:val="clear" w:color="auto" w:fill="auto"/>
          </w:tcPr>
          <w:p w14:paraId="405F235F" w14:textId="77777777" w:rsidR="003B5845" w:rsidRPr="00D331EF" w:rsidRDefault="003B5845" w:rsidP="00617B3E">
            <w:pPr>
              <w:pStyle w:val="SmallStandard"/>
            </w:pPr>
            <w:r>
              <w:t>N</w:t>
            </w:r>
          </w:p>
        </w:tc>
        <w:tc>
          <w:tcPr>
            <w:tcW w:w="3969" w:type="dxa"/>
            <w:shd w:val="clear" w:color="auto" w:fill="auto"/>
          </w:tcPr>
          <w:p w14:paraId="1CDCC4F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r w:rsidR="003B5845" w:rsidRPr="00CC6307" w14:paraId="072360B1" w14:textId="77777777" w:rsidTr="00617B3E">
        <w:tc>
          <w:tcPr>
            <w:tcW w:w="1588" w:type="dxa"/>
            <w:shd w:val="clear" w:color="auto" w:fill="auto"/>
          </w:tcPr>
          <w:p w14:paraId="3C24E6C9" w14:textId="77777777" w:rsidR="003B5845" w:rsidRPr="00634625" w:rsidRDefault="003B5845" w:rsidP="00617B3E">
            <w:pPr>
              <w:pStyle w:val="SmallStandard"/>
            </w:pPr>
            <w:r>
              <w:t>PlacementPointPosition</w:t>
            </w:r>
          </w:p>
        </w:tc>
        <w:tc>
          <w:tcPr>
            <w:tcW w:w="708" w:type="dxa"/>
            <w:shd w:val="clear" w:color="auto" w:fill="auto"/>
          </w:tcPr>
          <w:p w14:paraId="6EB677A5" w14:textId="77777777" w:rsidR="003B5845" w:rsidRPr="00D331EF" w:rsidRDefault="003B5845" w:rsidP="00617B3E">
            <w:pPr>
              <w:pStyle w:val="SmallStandard"/>
            </w:pPr>
            <w:r w:rsidRPr="00D01517">
              <w:t>0..*</w:t>
            </w:r>
          </w:p>
        </w:tc>
        <w:tc>
          <w:tcPr>
            <w:tcW w:w="1560" w:type="dxa"/>
            <w:shd w:val="clear" w:color="auto" w:fill="auto"/>
          </w:tcPr>
          <w:p w14:paraId="6918F1D8" w14:textId="77777777" w:rsidR="003B5845" w:rsidRPr="00132C43" w:rsidRDefault="003B5845" w:rsidP="00617B3E">
            <w:pPr>
              <w:pStyle w:val="SmallStandard"/>
            </w:pPr>
            <w:r>
              <w:t>placementPoint</w:t>
            </w:r>
          </w:p>
        </w:tc>
        <w:tc>
          <w:tcPr>
            <w:tcW w:w="708" w:type="dxa"/>
            <w:shd w:val="clear" w:color="auto" w:fill="auto"/>
          </w:tcPr>
          <w:p w14:paraId="7D02E3E0" w14:textId="77777777" w:rsidR="003B5845" w:rsidRPr="00D331EF" w:rsidRDefault="003B5845" w:rsidP="00617B3E">
            <w:pPr>
              <w:pStyle w:val="SmallStandard"/>
            </w:pPr>
            <w:r w:rsidRPr="00D01517">
              <w:t>1</w:t>
            </w:r>
          </w:p>
        </w:tc>
        <w:tc>
          <w:tcPr>
            <w:tcW w:w="567" w:type="dxa"/>
            <w:shd w:val="clear" w:color="auto" w:fill="auto"/>
          </w:tcPr>
          <w:p w14:paraId="72ED049A" w14:textId="77777777" w:rsidR="003B5845" w:rsidRPr="00D331EF" w:rsidRDefault="003B5845" w:rsidP="00617B3E">
            <w:pPr>
              <w:pStyle w:val="SmallStandard"/>
            </w:pPr>
            <w:r>
              <w:t>N</w:t>
            </w:r>
          </w:p>
        </w:tc>
        <w:tc>
          <w:tcPr>
            <w:tcW w:w="3969" w:type="dxa"/>
            <w:shd w:val="clear" w:color="auto" w:fill="auto"/>
          </w:tcPr>
          <w:p w14:paraId="09D68E72" w14:textId="77777777" w:rsidR="003B5845" w:rsidRPr="004A00BD" w:rsidRDefault="003B5845" w:rsidP="00617B3E">
            <w:pPr>
              <w:rPr>
                <w:sz w:val="22"/>
              </w:rPr>
            </w:pPr>
          </w:p>
        </w:tc>
      </w:tr>
      <w:tr w:rsidR="003B5845" w:rsidRPr="004A00BD" w14:paraId="603B3F80" w14:textId="77777777" w:rsidTr="00617B3E">
        <w:tc>
          <w:tcPr>
            <w:tcW w:w="1588" w:type="dxa"/>
            <w:shd w:val="clear" w:color="auto" w:fill="auto"/>
          </w:tcPr>
          <w:p w14:paraId="73411F65" w14:textId="77777777" w:rsidR="003B5845" w:rsidRPr="00634625" w:rsidRDefault="003B5845" w:rsidP="00617B3E">
            <w:pPr>
              <w:pStyle w:val="SmallStandard"/>
            </w:pPr>
            <w:r>
              <w:t>FittingOutlet</w:t>
            </w:r>
          </w:p>
        </w:tc>
        <w:tc>
          <w:tcPr>
            <w:tcW w:w="708" w:type="dxa"/>
            <w:shd w:val="clear" w:color="auto" w:fill="auto"/>
          </w:tcPr>
          <w:p w14:paraId="245E4F44" w14:textId="77777777" w:rsidR="003B5845" w:rsidRPr="00D331EF" w:rsidRDefault="003B5845" w:rsidP="00617B3E">
            <w:pPr>
              <w:pStyle w:val="SmallStandard"/>
            </w:pPr>
            <w:r w:rsidRPr="00D01517">
              <w:t>0..*</w:t>
            </w:r>
          </w:p>
        </w:tc>
        <w:tc>
          <w:tcPr>
            <w:tcW w:w="1560" w:type="dxa"/>
            <w:shd w:val="clear" w:color="auto" w:fill="auto"/>
          </w:tcPr>
          <w:p w14:paraId="5113BAFE" w14:textId="77777777" w:rsidR="003B5845" w:rsidRPr="00132C43" w:rsidRDefault="003B5845" w:rsidP="00617B3E">
            <w:pPr>
              <w:pStyle w:val="SmallStandard"/>
            </w:pPr>
            <w:r>
              <w:t>placementPoint</w:t>
            </w:r>
          </w:p>
        </w:tc>
        <w:tc>
          <w:tcPr>
            <w:tcW w:w="708" w:type="dxa"/>
            <w:shd w:val="clear" w:color="auto" w:fill="auto"/>
          </w:tcPr>
          <w:p w14:paraId="7CF99390" w14:textId="77777777" w:rsidR="003B5845" w:rsidRPr="00D331EF" w:rsidRDefault="003B5845" w:rsidP="00617B3E">
            <w:pPr>
              <w:pStyle w:val="SmallStandard"/>
            </w:pPr>
            <w:r w:rsidRPr="00D01517">
              <w:t>0..1</w:t>
            </w:r>
          </w:p>
        </w:tc>
        <w:tc>
          <w:tcPr>
            <w:tcW w:w="567" w:type="dxa"/>
            <w:shd w:val="clear" w:color="auto" w:fill="auto"/>
          </w:tcPr>
          <w:p w14:paraId="0D9EEDBB" w14:textId="77777777" w:rsidR="003B5845" w:rsidRPr="00D331EF" w:rsidRDefault="003B5845" w:rsidP="00617B3E">
            <w:pPr>
              <w:pStyle w:val="SmallStandard"/>
            </w:pPr>
            <w:r>
              <w:t>N</w:t>
            </w:r>
          </w:p>
        </w:tc>
        <w:tc>
          <w:tcPr>
            <w:tcW w:w="3969" w:type="dxa"/>
            <w:shd w:val="clear" w:color="auto" w:fill="auto"/>
          </w:tcPr>
          <w:p w14:paraId="2512E07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5C0009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8" w:name="_95114b3593b05f1c268373b19a0ecbf4"/>
      <w:r w:rsidRPr="005254F8">
        <w:rPr>
          <w:lang w:val="en-GB"/>
        </w:rPr>
        <w:t>PlacementType</w:t>
      </w:r>
      <w:bookmarkEnd w:id="1398"/>
    </w:p>
    <w:p w14:paraId="088345C6" w14:textId="77777777" w:rsidR="003B5845" w:rsidRPr="00A518C2" w:rsidRDefault="003B5845" w:rsidP="003B5845">
      <w:pPr>
        <w:rPr>
          <w:lang w:val="en-GB"/>
        </w:rPr>
      </w:pPr>
      <w:r w:rsidRPr="00A518C2">
        <w:rPr>
          <w:sz w:val="18"/>
          <w:szCs w:val="18"/>
          <w:lang w:val="en-GB"/>
        </w:rPr>
        <w:t xml:space="preserve">Defines the type for which a </w:t>
      </w:r>
      <w:r w:rsidRPr="00A518C2">
        <w:rPr>
          <w:i/>
          <w:iCs/>
          <w:sz w:val="18"/>
          <w:szCs w:val="18"/>
          <w:lang w:val="en-GB"/>
        </w:rPr>
        <w:t>PlaceableElement</w:t>
      </w:r>
      <w:r w:rsidRPr="00A518C2">
        <w:rPr>
          <w:sz w:val="18"/>
          <w:szCs w:val="18"/>
          <w:lang w:val="en-GB"/>
        </w:rPr>
        <w:t xml:space="preserve"> can be used.</w:t>
      </w:r>
    </w:p>
    <w:p w14:paraId="2F187E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CD490" w14:textId="77777777" w:rsidTr="00617B3E">
        <w:tc>
          <w:tcPr>
            <w:tcW w:w="2013" w:type="dxa"/>
            <w:shd w:val="clear" w:color="auto" w:fill="auto"/>
            <w:tcMar>
              <w:top w:w="28" w:type="dxa"/>
              <w:left w:w="28" w:type="dxa"/>
              <w:bottom w:w="28" w:type="dxa"/>
              <w:right w:w="28" w:type="dxa"/>
            </w:tcMar>
          </w:tcPr>
          <w:p w14:paraId="59C4FE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01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22372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158F04" w14:textId="77777777" w:rsidTr="00617B3E">
        <w:tc>
          <w:tcPr>
            <w:tcW w:w="2013" w:type="dxa"/>
            <w:shd w:val="clear" w:color="auto" w:fill="auto"/>
            <w:tcMar>
              <w:top w:w="28" w:type="dxa"/>
              <w:left w:w="28" w:type="dxa"/>
              <w:bottom w:w="28" w:type="dxa"/>
              <w:right w:w="28" w:type="dxa"/>
            </w:tcMar>
          </w:tcPr>
          <w:p w14:paraId="04EA935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622A0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32F2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A90E24" w14:textId="77777777" w:rsidTr="00617B3E">
        <w:tc>
          <w:tcPr>
            <w:tcW w:w="2013" w:type="dxa"/>
            <w:shd w:val="clear" w:color="auto" w:fill="auto"/>
            <w:tcMar>
              <w:top w:w="28" w:type="dxa"/>
              <w:left w:w="28" w:type="dxa"/>
              <w:bottom w:w="28" w:type="dxa"/>
              <w:right w:w="28" w:type="dxa"/>
            </w:tcMar>
          </w:tcPr>
          <w:p w14:paraId="5F1C52BC" w14:textId="77777777" w:rsidR="003B5845" w:rsidRPr="009F5D54" w:rsidRDefault="003B5845" w:rsidP="00617B3E">
            <w:pPr>
              <w:pStyle w:val="SmallStandard"/>
            </w:pPr>
            <w:r w:rsidRPr="009F5D54">
              <w:t>OnWay</w:t>
            </w:r>
          </w:p>
        </w:tc>
        <w:tc>
          <w:tcPr>
            <w:tcW w:w="283" w:type="dxa"/>
            <w:shd w:val="clear" w:color="auto" w:fill="auto"/>
          </w:tcPr>
          <w:p w14:paraId="5C9EDE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D1474C" w14:textId="77777777" w:rsidR="003B5845" w:rsidRPr="004A00BD" w:rsidRDefault="003B5845" w:rsidP="00617B3E">
            <w:pPr>
              <w:jc w:val="left"/>
              <w:rPr>
                <w:sz w:val="22"/>
                <w:lang w:val="en-GB"/>
              </w:rPr>
            </w:pPr>
            <w:r w:rsidRPr="004A00BD">
              <w:rPr>
                <w:i/>
                <w:iCs/>
                <w:sz w:val="16"/>
                <w:szCs w:val="16"/>
                <w:lang w:val="en-GB"/>
              </w:rPr>
              <w:t xml:space="preserve">OnWay </w:t>
            </w:r>
            <w:r w:rsidRPr="004A00BD">
              <w:rPr>
                <w:sz w:val="16"/>
                <w:szCs w:val="16"/>
                <w:lang w:val="en-GB"/>
              </w:rPr>
              <w:t xml:space="preserve">refers to an </w:t>
            </w:r>
            <w:r w:rsidRPr="004A00BD">
              <w:rPr>
                <w:i/>
                <w:iCs/>
                <w:sz w:val="16"/>
                <w:szCs w:val="16"/>
                <w:lang w:val="en-GB"/>
              </w:rPr>
              <w:t>OnWayPlacement</w:t>
            </w:r>
            <w:r w:rsidRPr="004A00BD">
              <w:rPr>
                <w:sz w:val="16"/>
                <w:szCs w:val="16"/>
                <w:lang w:val="en-GB"/>
              </w:rPr>
              <w:t>.</w:t>
            </w:r>
          </w:p>
        </w:tc>
      </w:tr>
      <w:tr w:rsidR="003B5845" w:rsidRPr="004A00BD" w14:paraId="0C5A69A2" w14:textId="77777777" w:rsidTr="00617B3E">
        <w:tc>
          <w:tcPr>
            <w:tcW w:w="2013" w:type="dxa"/>
            <w:shd w:val="clear" w:color="auto" w:fill="auto"/>
            <w:tcMar>
              <w:top w:w="28" w:type="dxa"/>
              <w:left w:w="28" w:type="dxa"/>
              <w:bottom w:w="28" w:type="dxa"/>
              <w:right w:w="28" w:type="dxa"/>
            </w:tcMar>
          </w:tcPr>
          <w:p w14:paraId="68906B9E" w14:textId="77777777" w:rsidR="003B5845" w:rsidRPr="009F5D54" w:rsidRDefault="003B5845" w:rsidP="00617B3E">
            <w:pPr>
              <w:pStyle w:val="SmallStandard"/>
            </w:pPr>
            <w:r w:rsidRPr="009F5D54">
              <w:t>OnPoint</w:t>
            </w:r>
          </w:p>
        </w:tc>
        <w:tc>
          <w:tcPr>
            <w:tcW w:w="283" w:type="dxa"/>
            <w:shd w:val="clear" w:color="auto" w:fill="auto"/>
          </w:tcPr>
          <w:p w14:paraId="077D8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850D41" w14:textId="77777777" w:rsidR="003B5845" w:rsidRPr="004A00BD" w:rsidRDefault="003B5845" w:rsidP="00617B3E">
            <w:pPr>
              <w:jc w:val="left"/>
              <w:rPr>
                <w:sz w:val="22"/>
                <w:lang w:val="en-GB"/>
              </w:rPr>
            </w:pPr>
            <w:r w:rsidRPr="004A00BD">
              <w:rPr>
                <w:i/>
                <w:iCs/>
                <w:sz w:val="16"/>
                <w:szCs w:val="16"/>
                <w:lang w:val="en-GB"/>
              </w:rPr>
              <w:t>OnPoint</w:t>
            </w:r>
            <w:r w:rsidRPr="004A00BD">
              <w:rPr>
                <w:sz w:val="16"/>
                <w:szCs w:val="16"/>
                <w:lang w:val="en-GB"/>
              </w:rPr>
              <w:t xml:space="preserve"> refers to an </w:t>
            </w:r>
            <w:r w:rsidRPr="004A00BD">
              <w:rPr>
                <w:i/>
                <w:iCs/>
                <w:sz w:val="16"/>
                <w:szCs w:val="16"/>
                <w:lang w:val="en-GB"/>
              </w:rPr>
              <w:t>OnPointPlacement</w:t>
            </w:r>
            <w:r w:rsidRPr="004A00BD">
              <w:rPr>
                <w:sz w:val="16"/>
                <w:szCs w:val="16"/>
                <w:lang w:val="en-GB"/>
              </w:rPr>
              <w:t>.</w:t>
            </w:r>
          </w:p>
        </w:tc>
      </w:tr>
    </w:tbl>
    <w:p w14:paraId="03931870" w14:textId="77777777" w:rsidR="003B5845" w:rsidRDefault="003B5845" w:rsidP="003B5845">
      <w:pPr>
        <w:pStyle w:val="SmallStandard"/>
      </w:pPr>
    </w:p>
    <w:p w14:paraId="3D1D37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99" w:name="_Toc27668641"/>
      <w:bookmarkStart w:id="1400" w:name="_Toc27730709"/>
      <w:r>
        <w:rPr>
          <w:lang w:val="en-GB"/>
        </w:rPr>
        <w:t xml:space="preserve">Module </w:t>
      </w:r>
      <w:bookmarkStart w:id="1401" w:name="_646eba4a7a6f7bca0374a2c5bcac8b3c"/>
      <w:r>
        <w:rPr>
          <w:lang w:val="en-GB"/>
        </w:rPr>
        <w:t>placement</w:t>
      </w:r>
      <w:bookmarkEnd w:id="1399"/>
      <w:bookmarkEnd w:id="1400"/>
      <w:bookmarkEnd w:id="1401"/>
    </w:p>
    <w:p w14:paraId="24D71B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2" w:name="_3b9fd7008749a43a5d11797e5c973305"/>
      <w:r>
        <w:rPr>
          <w:lang w:val="en-GB"/>
        </w:rPr>
        <w:t>DefaultDimension</w:t>
      </w:r>
      <w:bookmarkEnd w:id="1402"/>
    </w:p>
    <w:p w14:paraId="6B55A59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w:t>
      </w:r>
      <w:r w:rsidRPr="00A518C2">
        <w:rPr>
          <w:sz w:val="18"/>
          <w:szCs w:val="18"/>
          <w:lang w:val="en-GB"/>
        </w:rPr>
        <w:t xml:space="preserve"> defines a tolerance value that shall be applied to a part, if no explicit tolerance value has been defined.</w:t>
      </w:r>
    </w:p>
    <w:p w14:paraId="4FBE4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0F044" w14:textId="77777777" w:rsidTr="00617B3E">
        <w:tc>
          <w:tcPr>
            <w:tcW w:w="2013" w:type="dxa"/>
            <w:shd w:val="clear" w:color="auto" w:fill="auto"/>
            <w:tcMar>
              <w:top w:w="28" w:type="dxa"/>
              <w:left w:w="28" w:type="dxa"/>
              <w:bottom w:w="28" w:type="dxa"/>
              <w:right w:w="28" w:type="dxa"/>
            </w:tcMar>
          </w:tcPr>
          <w:p w14:paraId="51E99A7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D7291D" w14:textId="77777777" w:rsidR="003B5845" w:rsidRPr="004A00BD" w:rsidRDefault="003B5845" w:rsidP="00617B3E">
            <w:pPr>
              <w:rPr>
                <w:sz w:val="22"/>
              </w:rPr>
            </w:pPr>
          </w:p>
        </w:tc>
      </w:tr>
      <w:tr w:rsidR="003B5845" w:rsidRPr="008359F5" w14:paraId="528A26A1" w14:textId="77777777" w:rsidTr="00617B3E">
        <w:tc>
          <w:tcPr>
            <w:tcW w:w="2013" w:type="dxa"/>
            <w:shd w:val="clear" w:color="auto" w:fill="auto"/>
            <w:tcMar>
              <w:top w:w="28" w:type="dxa"/>
              <w:left w:w="28" w:type="dxa"/>
              <w:bottom w:w="28" w:type="dxa"/>
              <w:right w:w="28" w:type="dxa"/>
            </w:tcMar>
          </w:tcPr>
          <w:p w14:paraId="221E130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CDDC52" w14:textId="77777777" w:rsidR="003B5845" w:rsidRPr="004A00BD" w:rsidRDefault="003B5845" w:rsidP="00617B3E">
            <w:pPr>
              <w:rPr>
                <w:sz w:val="22"/>
              </w:rPr>
            </w:pPr>
          </w:p>
        </w:tc>
      </w:tr>
      <w:tr w:rsidR="003B5845" w:rsidRPr="008359F5" w14:paraId="0DD953C7" w14:textId="77777777" w:rsidTr="00617B3E">
        <w:tc>
          <w:tcPr>
            <w:tcW w:w="2013" w:type="dxa"/>
            <w:shd w:val="clear" w:color="auto" w:fill="auto"/>
            <w:tcMar>
              <w:top w:w="28" w:type="dxa"/>
              <w:left w:w="28" w:type="dxa"/>
              <w:bottom w:w="28" w:type="dxa"/>
              <w:right w:w="28" w:type="dxa"/>
            </w:tcMar>
          </w:tcPr>
          <w:p w14:paraId="18F8DD9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5A6B76" w14:textId="77777777" w:rsidR="003B5845" w:rsidRPr="000437C1" w:rsidRDefault="003B5845" w:rsidP="00617B3E">
            <w:pPr>
              <w:pStyle w:val="SmallStandard"/>
            </w:pPr>
            <w:r>
              <w:t>false</w:t>
            </w:r>
          </w:p>
        </w:tc>
      </w:tr>
    </w:tbl>
    <w:p w14:paraId="656FBE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CD6FB4" w14:textId="77777777" w:rsidTr="00617B3E">
        <w:tc>
          <w:tcPr>
            <w:tcW w:w="2013" w:type="dxa"/>
            <w:shd w:val="clear" w:color="auto" w:fill="auto"/>
            <w:tcMar>
              <w:top w:w="28" w:type="dxa"/>
              <w:left w:w="28" w:type="dxa"/>
              <w:bottom w:w="28" w:type="dxa"/>
              <w:right w:w="28" w:type="dxa"/>
            </w:tcMar>
          </w:tcPr>
          <w:p w14:paraId="0AF894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D5554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D8C04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8E5E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D3B146" w14:textId="77777777" w:rsidTr="00617B3E">
        <w:tc>
          <w:tcPr>
            <w:tcW w:w="2013" w:type="dxa"/>
            <w:shd w:val="clear" w:color="auto" w:fill="auto"/>
            <w:tcMar>
              <w:top w:w="28" w:type="dxa"/>
              <w:left w:w="28" w:type="dxa"/>
              <w:bottom w:w="28" w:type="dxa"/>
              <w:right w:w="28" w:type="dxa"/>
            </w:tcMar>
          </w:tcPr>
          <w:p w14:paraId="5B434699" w14:textId="77777777" w:rsidR="003B5845" w:rsidRPr="00620BBE" w:rsidRDefault="003B5845" w:rsidP="00617B3E">
            <w:pPr>
              <w:pStyle w:val="SmallStandard"/>
            </w:pPr>
            <w:r w:rsidRPr="00620BBE">
              <w:t>dimensionValueRange</w:t>
            </w:r>
          </w:p>
        </w:tc>
        <w:tc>
          <w:tcPr>
            <w:tcW w:w="1559" w:type="dxa"/>
            <w:shd w:val="clear" w:color="auto" w:fill="auto"/>
            <w:tcMar>
              <w:top w:w="28" w:type="dxa"/>
              <w:left w:w="28" w:type="dxa"/>
              <w:bottom w:w="28" w:type="dxa"/>
              <w:right w:w="28" w:type="dxa"/>
            </w:tcMar>
          </w:tcPr>
          <w:p w14:paraId="3EF83F3D"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49ED0F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C36A58" w14:textId="77777777" w:rsidR="003B5845" w:rsidRPr="004A00BD" w:rsidRDefault="003B5845" w:rsidP="00617B3E">
            <w:pPr>
              <w:jc w:val="left"/>
              <w:rPr>
                <w:sz w:val="22"/>
                <w:lang w:val="en-GB"/>
              </w:rPr>
            </w:pPr>
            <w:r w:rsidRPr="004A00BD">
              <w:rPr>
                <w:sz w:val="16"/>
                <w:szCs w:val="16"/>
                <w:lang w:val="en-GB"/>
              </w:rPr>
              <w:t>dimensionValueRange defines the magnitude of measurements for which the tolerance applies (e.g. length from 500mm - 1500mm).</w:t>
            </w:r>
          </w:p>
        </w:tc>
      </w:tr>
      <w:tr w:rsidR="003B5845" w:rsidRPr="004A00BD" w14:paraId="19EDEC3C" w14:textId="77777777" w:rsidTr="00617B3E">
        <w:tc>
          <w:tcPr>
            <w:tcW w:w="2013" w:type="dxa"/>
            <w:shd w:val="clear" w:color="auto" w:fill="auto"/>
            <w:tcMar>
              <w:top w:w="28" w:type="dxa"/>
              <w:left w:w="28" w:type="dxa"/>
              <w:bottom w:w="28" w:type="dxa"/>
              <w:right w:w="28" w:type="dxa"/>
            </w:tcMar>
          </w:tcPr>
          <w:p w14:paraId="4E449548" w14:textId="77777777" w:rsidR="003B5845" w:rsidRPr="00620BBE" w:rsidRDefault="003B5845" w:rsidP="00617B3E">
            <w:pPr>
              <w:pStyle w:val="SmallStandard"/>
            </w:pPr>
            <w:r w:rsidRPr="00620BBE">
              <w:t>dimensionType</w:t>
            </w:r>
          </w:p>
        </w:tc>
        <w:tc>
          <w:tcPr>
            <w:tcW w:w="1559" w:type="dxa"/>
            <w:shd w:val="clear" w:color="auto" w:fill="auto"/>
            <w:tcMar>
              <w:top w:w="28" w:type="dxa"/>
              <w:left w:w="28" w:type="dxa"/>
              <w:bottom w:w="28" w:type="dxa"/>
              <w:right w:w="28" w:type="dxa"/>
            </w:tcMar>
          </w:tcPr>
          <w:p w14:paraId="381FD69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78BD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AB066"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dimensionType</w:t>
            </w:r>
            <w:r w:rsidRPr="004A00BD">
              <w:rPr>
                <w:sz w:val="16"/>
                <w:szCs w:val="16"/>
                <w:lang w:val="en-GB"/>
              </w:rPr>
              <w:t xml:space="preserve"> defines to which measurements this </w:t>
            </w:r>
            <w:r w:rsidRPr="004A00BD">
              <w:rPr>
                <w:i/>
                <w:iCs/>
                <w:sz w:val="16"/>
                <w:szCs w:val="16"/>
                <w:lang w:val="en-GB"/>
              </w:rPr>
              <w:t>DefaultDimension</w:t>
            </w:r>
            <w:r w:rsidRPr="004A00BD">
              <w:rPr>
                <w:sz w:val="16"/>
                <w:szCs w:val="16"/>
                <w:lang w:val="en-GB"/>
              </w:rPr>
              <w:t xml:space="preserve"> applies (e.g. segment lengths, wire lengths).</w:t>
            </w:r>
          </w:p>
        </w:tc>
      </w:tr>
    </w:tbl>
    <w:p w14:paraId="578C6F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2AC35C" w14:textId="77777777" w:rsidTr="00617B3E">
        <w:tc>
          <w:tcPr>
            <w:tcW w:w="3856" w:type="dxa"/>
            <w:gridSpan w:val="3"/>
            <w:shd w:val="clear" w:color="auto" w:fill="auto"/>
          </w:tcPr>
          <w:p w14:paraId="41A2041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F83D97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039C4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50E444" w14:textId="77777777" w:rsidTr="00617B3E">
        <w:tc>
          <w:tcPr>
            <w:tcW w:w="1573" w:type="dxa"/>
            <w:shd w:val="clear" w:color="auto" w:fill="auto"/>
          </w:tcPr>
          <w:p w14:paraId="5A9580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7A51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387E6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94A3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4536C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739CB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C15C813" w14:textId="77777777" w:rsidTr="00617B3E">
        <w:tc>
          <w:tcPr>
            <w:tcW w:w="1573" w:type="dxa"/>
            <w:shd w:val="clear" w:color="auto" w:fill="auto"/>
          </w:tcPr>
          <w:p w14:paraId="1751C3DF" w14:textId="77777777" w:rsidR="003B5845" w:rsidRPr="00634625" w:rsidRDefault="003B5845" w:rsidP="00617B3E">
            <w:pPr>
              <w:pStyle w:val="SmallStandard"/>
            </w:pPr>
            <w:r>
              <w:t>Tolerance</w:t>
            </w:r>
          </w:p>
        </w:tc>
        <w:tc>
          <w:tcPr>
            <w:tcW w:w="1574" w:type="dxa"/>
            <w:shd w:val="clear" w:color="auto" w:fill="auto"/>
          </w:tcPr>
          <w:p w14:paraId="36D3FA36" w14:textId="77777777" w:rsidR="003B5845" w:rsidRPr="00132C43" w:rsidRDefault="003B5845" w:rsidP="00617B3E">
            <w:pPr>
              <w:pStyle w:val="SmallStandard"/>
            </w:pPr>
            <w:r>
              <w:t>toleranceIndication</w:t>
            </w:r>
          </w:p>
        </w:tc>
        <w:tc>
          <w:tcPr>
            <w:tcW w:w="708" w:type="dxa"/>
            <w:shd w:val="clear" w:color="auto" w:fill="auto"/>
          </w:tcPr>
          <w:p w14:paraId="7D32B16F" w14:textId="77777777" w:rsidR="003B5845" w:rsidRPr="00D331EF" w:rsidRDefault="003B5845" w:rsidP="00617B3E">
            <w:pPr>
              <w:pStyle w:val="SmallStandard"/>
            </w:pPr>
            <w:r w:rsidRPr="00574783">
              <w:t>1</w:t>
            </w:r>
          </w:p>
        </w:tc>
        <w:tc>
          <w:tcPr>
            <w:tcW w:w="709" w:type="dxa"/>
            <w:shd w:val="clear" w:color="auto" w:fill="auto"/>
          </w:tcPr>
          <w:p w14:paraId="1CCDE052" w14:textId="77777777" w:rsidR="003B5845" w:rsidRPr="00D331EF" w:rsidRDefault="003B5845" w:rsidP="00617B3E">
            <w:pPr>
              <w:pStyle w:val="SmallStandard"/>
            </w:pPr>
            <w:r w:rsidRPr="00207506">
              <w:t>0..1</w:t>
            </w:r>
          </w:p>
        </w:tc>
        <w:tc>
          <w:tcPr>
            <w:tcW w:w="567" w:type="dxa"/>
            <w:shd w:val="clear" w:color="auto" w:fill="auto"/>
          </w:tcPr>
          <w:p w14:paraId="212359F8" w14:textId="77777777" w:rsidR="003B5845" w:rsidRDefault="003B5845" w:rsidP="00617B3E">
            <w:pPr>
              <w:pStyle w:val="SmallStandard"/>
            </w:pPr>
            <w:r>
              <w:t>Y</w:t>
            </w:r>
          </w:p>
        </w:tc>
        <w:tc>
          <w:tcPr>
            <w:tcW w:w="3969" w:type="dxa"/>
            <w:shd w:val="clear" w:color="auto" w:fill="auto"/>
          </w:tcPr>
          <w:p w14:paraId="643F5110" w14:textId="77777777" w:rsidR="003B5845" w:rsidRPr="004A00BD" w:rsidRDefault="003B5845" w:rsidP="00617B3E">
            <w:pPr>
              <w:rPr>
                <w:sz w:val="22"/>
              </w:rPr>
            </w:pPr>
          </w:p>
        </w:tc>
      </w:tr>
    </w:tbl>
    <w:p w14:paraId="1AA965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F2D71D" w14:textId="77777777" w:rsidTr="00617B3E">
        <w:tc>
          <w:tcPr>
            <w:tcW w:w="2296" w:type="dxa"/>
            <w:gridSpan w:val="2"/>
            <w:shd w:val="clear" w:color="auto" w:fill="auto"/>
          </w:tcPr>
          <w:p w14:paraId="6F94CA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3BBD1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0D15D3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6DBAE0" w14:textId="77777777" w:rsidTr="00617B3E">
        <w:tc>
          <w:tcPr>
            <w:tcW w:w="1588" w:type="dxa"/>
            <w:shd w:val="clear" w:color="auto" w:fill="auto"/>
          </w:tcPr>
          <w:p w14:paraId="713320D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5180BA5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A7A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AEA6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246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A5D87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EE2F4D0" w14:textId="77777777" w:rsidTr="00617B3E">
        <w:tc>
          <w:tcPr>
            <w:tcW w:w="1588" w:type="dxa"/>
            <w:shd w:val="clear" w:color="auto" w:fill="auto"/>
          </w:tcPr>
          <w:p w14:paraId="5DA6E9F5" w14:textId="77777777" w:rsidR="003B5845" w:rsidRPr="00634625" w:rsidRDefault="003B5845" w:rsidP="00617B3E">
            <w:pPr>
              <w:pStyle w:val="SmallStandard"/>
            </w:pPr>
            <w:r>
              <w:t>DefaultDimensionSpecification</w:t>
            </w:r>
          </w:p>
        </w:tc>
        <w:tc>
          <w:tcPr>
            <w:tcW w:w="708" w:type="dxa"/>
            <w:shd w:val="clear" w:color="auto" w:fill="auto"/>
          </w:tcPr>
          <w:p w14:paraId="676A39E3" w14:textId="77777777" w:rsidR="003B5845" w:rsidRPr="004A00BD" w:rsidRDefault="003B5845" w:rsidP="00617B3E">
            <w:pPr>
              <w:rPr>
                <w:sz w:val="22"/>
              </w:rPr>
            </w:pPr>
          </w:p>
        </w:tc>
        <w:tc>
          <w:tcPr>
            <w:tcW w:w="1560" w:type="dxa"/>
            <w:shd w:val="clear" w:color="auto" w:fill="auto"/>
          </w:tcPr>
          <w:p w14:paraId="713BAA28" w14:textId="77777777" w:rsidR="003B5845" w:rsidRPr="004A00BD" w:rsidRDefault="003B5845" w:rsidP="00617B3E">
            <w:pPr>
              <w:rPr>
                <w:sz w:val="22"/>
              </w:rPr>
            </w:pPr>
          </w:p>
        </w:tc>
        <w:tc>
          <w:tcPr>
            <w:tcW w:w="708" w:type="dxa"/>
            <w:shd w:val="clear" w:color="auto" w:fill="auto"/>
          </w:tcPr>
          <w:p w14:paraId="18FBA191" w14:textId="77777777" w:rsidR="003B5845" w:rsidRPr="004A00BD" w:rsidRDefault="003B5845" w:rsidP="00617B3E">
            <w:pPr>
              <w:rPr>
                <w:sz w:val="22"/>
              </w:rPr>
            </w:pPr>
          </w:p>
        </w:tc>
        <w:tc>
          <w:tcPr>
            <w:tcW w:w="567" w:type="dxa"/>
            <w:shd w:val="clear" w:color="auto" w:fill="auto"/>
          </w:tcPr>
          <w:p w14:paraId="0871F3D9" w14:textId="77777777" w:rsidR="003B5845" w:rsidRDefault="003B5845" w:rsidP="00617B3E">
            <w:pPr>
              <w:pStyle w:val="SmallStandard"/>
            </w:pPr>
            <w:r>
              <w:t>Y</w:t>
            </w:r>
          </w:p>
        </w:tc>
        <w:tc>
          <w:tcPr>
            <w:tcW w:w="3969" w:type="dxa"/>
            <w:shd w:val="clear" w:color="auto" w:fill="auto"/>
          </w:tcPr>
          <w:p w14:paraId="16A479D7" w14:textId="77777777" w:rsidR="003B5845" w:rsidRPr="004A00BD" w:rsidRDefault="003B5845" w:rsidP="00617B3E">
            <w:pPr>
              <w:rPr>
                <w:sz w:val="22"/>
              </w:rPr>
            </w:pPr>
          </w:p>
        </w:tc>
      </w:tr>
    </w:tbl>
    <w:p w14:paraId="23D6A2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3" w:name="_3b9bff9285c3dc39f0c147dda9f69f35"/>
      <w:r>
        <w:rPr>
          <w:lang w:val="en-GB"/>
        </w:rPr>
        <w:t>DefaultDimensionSpecification</w:t>
      </w:r>
      <w:bookmarkEnd w:id="1403"/>
    </w:p>
    <w:p w14:paraId="7C339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DefaultDimensionSpecification</w:t>
      </w:r>
      <w:r w:rsidRPr="00A518C2">
        <w:rPr>
          <w:sz w:val="18"/>
          <w:szCs w:val="18"/>
          <w:lang w:val="en-GB"/>
        </w:rPr>
        <w:t xml:space="preserve"> defines tolerances that shall be applied to a part, if no explicit tolerance value has been defined.</w:t>
      </w:r>
    </w:p>
    <w:p w14:paraId="615B9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C4C8448" w14:textId="77777777" w:rsidTr="00617B3E">
        <w:tc>
          <w:tcPr>
            <w:tcW w:w="2013" w:type="dxa"/>
            <w:shd w:val="clear" w:color="auto" w:fill="auto"/>
            <w:tcMar>
              <w:top w:w="28" w:type="dxa"/>
              <w:left w:w="28" w:type="dxa"/>
              <w:bottom w:w="28" w:type="dxa"/>
              <w:right w:w="28" w:type="dxa"/>
            </w:tcMar>
          </w:tcPr>
          <w:p w14:paraId="12ACC1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99B6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E03A39B" w14:textId="77777777" w:rsidTr="00617B3E">
        <w:tc>
          <w:tcPr>
            <w:tcW w:w="2013" w:type="dxa"/>
            <w:shd w:val="clear" w:color="auto" w:fill="auto"/>
            <w:tcMar>
              <w:top w:w="28" w:type="dxa"/>
              <w:left w:w="28" w:type="dxa"/>
              <w:bottom w:w="28" w:type="dxa"/>
              <w:right w:w="28" w:type="dxa"/>
            </w:tcMar>
          </w:tcPr>
          <w:p w14:paraId="5E7B96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40C648" w14:textId="77777777" w:rsidR="003B5845" w:rsidRPr="004A00BD" w:rsidRDefault="003B5845" w:rsidP="00617B3E">
            <w:pPr>
              <w:rPr>
                <w:sz w:val="22"/>
              </w:rPr>
            </w:pPr>
          </w:p>
        </w:tc>
      </w:tr>
      <w:tr w:rsidR="003B5845" w:rsidRPr="008359F5" w14:paraId="2688ED3C" w14:textId="77777777" w:rsidTr="00617B3E">
        <w:tc>
          <w:tcPr>
            <w:tcW w:w="2013" w:type="dxa"/>
            <w:shd w:val="clear" w:color="auto" w:fill="auto"/>
            <w:tcMar>
              <w:top w:w="28" w:type="dxa"/>
              <w:left w:w="28" w:type="dxa"/>
              <w:bottom w:w="28" w:type="dxa"/>
              <w:right w:w="28" w:type="dxa"/>
            </w:tcMar>
          </w:tcPr>
          <w:p w14:paraId="2CA836E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4FA565" w14:textId="77777777" w:rsidR="003B5845" w:rsidRPr="000437C1" w:rsidRDefault="003B5845" w:rsidP="00617B3E">
            <w:pPr>
              <w:pStyle w:val="SmallStandard"/>
            </w:pPr>
            <w:r>
              <w:t>false</w:t>
            </w:r>
          </w:p>
        </w:tc>
      </w:tr>
    </w:tbl>
    <w:p w14:paraId="6E01CC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D1A2D" w14:textId="77777777" w:rsidTr="00617B3E">
        <w:tc>
          <w:tcPr>
            <w:tcW w:w="3856" w:type="dxa"/>
            <w:gridSpan w:val="3"/>
            <w:shd w:val="clear" w:color="auto" w:fill="auto"/>
          </w:tcPr>
          <w:p w14:paraId="5612CD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52DE8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2F75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7846C7" w14:textId="77777777" w:rsidTr="00617B3E">
        <w:tc>
          <w:tcPr>
            <w:tcW w:w="1573" w:type="dxa"/>
            <w:shd w:val="clear" w:color="auto" w:fill="auto"/>
          </w:tcPr>
          <w:p w14:paraId="0ED20A1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DAC5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CD92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09E5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4718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460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464F0D" w14:textId="77777777" w:rsidTr="00617B3E">
        <w:tc>
          <w:tcPr>
            <w:tcW w:w="1573" w:type="dxa"/>
            <w:shd w:val="clear" w:color="auto" w:fill="auto"/>
          </w:tcPr>
          <w:p w14:paraId="5F40266B" w14:textId="77777777" w:rsidR="003B5845" w:rsidRPr="00634625" w:rsidRDefault="003B5845" w:rsidP="00617B3E">
            <w:pPr>
              <w:pStyle w:val="SmallStandard"/>
            </w:pPr>
            <w:r>
              <w:t>DefaultDimension</w:t>
            </w:r>
          </w:p>
        </w:tc>
        <w:tc>
          <w:tcPr>
            <w:tcW w:w="1574" w:type="dxa"/>
            <w:shd w:val="clear" w:color="auto" w:fill="auto"/>
          </w:tcPr>
          <w:p w14:paraId="3B0EC6D1" w14:textId="77777777" w:rsidR="003B5845" w:rsidRPr="004A00BD" w:rsidRDefault="003B5845" w:rsidP="00617B3E">
            <w:pPr>
              <w:rPr>
                <w:sz w:val="22"/>
              </w:rPr>
            </w:pPr>
          </w:p>
        </w:tc>
        <w:tc>
          <w:tcPr>
            <w:tcW w:w="708" w:type="dxa"/>
            <w:shd w:val="clear" w:color="auto" w:fill="auto"/>
          </w:tcPr>
          <w:p w14:paraId="40EE01A3" w14:textId="77777777" w:rsidR="003B5845" w:rsidRPr="004A00BD" w:rsidRDefault="003B5845" w:rsidP="00617B3E">
            <w:pPr>
              <w:rPr>
                <w:sz w:val="22"/>
              </w:rPr>
            </w:pPr>
          </w:p>
        </w:tc>
        <w:tc>
          <w:tcPr>
            <w:tcW w:w="709" w:type="dxa"/>
            <w:shd w:val="clear" w:color="auto" w:fill="auto"/>
          </w:tcPr>
          <w:p w14:paraId="05C1AF86" w14:textId="77777777" w:rsidR="003B5845" w:rsidRPr="004A00BD" w:rsidRDefault="003B5845" w:rsidP="00617B3E">
            <w:pPr>
              <w:rPr>
                <w:sz w:val="22"/>
              </w:rPr>
            </w:pPr>
          </w:p>
        </w:tc>
        <w:tc>
          <w:tcPr>
            <w:tcW w:w="567" w:type="dxa"/>
            <w:shd w:val="clear" w:color="auto" w:fill="auto"/>
          </w:tcPr>
          <w:p w14:paraId="72774AF8" w14:textId="77777777" w:rsidR="003B5845" w:rsidRDefault="003B5845" w:rsidP="00617B3E">
            <w:pPr>
              <w:pStyle w:val="SmallStandard"/>
            </w:pPr>
            <w:r>
              <w:t>Y</w:t>
            </w:r>
          </w:p>
        </w:tc>
        <w:tc>
          <w:tcPr>
            <w:tcW w:w="3969" w:type="dxa"/>
            <w:shd w:val="clear" w:color="auto" w:fill="auto"/>
          </w:tcPr>
          <w:p w14:paraId="6583FB23" w14:textId="77777777" w:rsidR="003B5845" w:rsidRPr="004A00BD" w:rsidRDefault="003B5845" w:rsidP="00617B3E">
            <w:pPr>
              <w:rPr>
                <w:sz w:val="22"/>
              </w:rPr>
            </w:pPr>
          </w:p>
        </w:tc>
      </w:tr>
    </w:tbl>
    <w:p w14:paraId="0B53575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4" w:name="_af7b64782c7a519ae41b83d51493a927"/>
      <w:r>
        <w:rPr>
          <w:lang w:val="en-GB"/>
        </w:rPr>
        <w:t>Dimension</w:t>
      </w:r>
      <w:bookmarkEnd w:id="1404"/>
    </w:p>
    <w:p w14:paraId="1749EE6F" w14:textId="77777777" w:rsidR="003B5845" w:rsidRPr="00A518C2" w:rsidRDefault="003B5845" w:rsidP="003B5845">
      <w:pPr>
        <w:rPr>
          <w:lang w:val="en-GB"/>
        </w:rPr>
      </w:pPr>
      <w:r w:rsidRPr="00A518C2">
        <w:rPr>
          <w:sz w:val="18"/>
          <w:szCs w:val="18"/>
          <w:lang w:val="en-GB"/>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0A4CE5A7" w14:textId="77777777" w:rsidR="003B5845" w:rsidRPr="00A518C2" w:rsidRDefault="003B5845" w:rsidP="003B5845">
      <w:pPr>
        <w:rPr>
          <w:lang w:val="en-GB"/>
        </w:rPr>
      </w:pPr>
      <w:r w:rsidRPr="00A518C2">
        <w:rPr>
          <w:sz w:val="18"/>
          <w:szCs w:val="18"/>
          <w:lang w:val="en-GB"/>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4312F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E86A5D" w14:textId="77777777" w:rsidTr="00617B3E">
        <w:tc>
          <w:tcPr>
            <w:tcW w:w="2013" w:type="dxa"/>
            <w:shd w:val="clear" w:color="auto" w:fill="auto"/>
            <w:tcMar>
              <w:top w:w="28" w:type="dxa"/>
              <w:left w:w="28" w:type="dxa"/>
              <w:bottom w:w="28" w:type="dxa"/>
              <w:right w:w="28" w:type="dxa"/>
            </w:tcMar>
          </w:tcPr>
          <w:p w14:paraId="4A6E9E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B4749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412A3" w14:textId="77777777" w:rsidTr="00617B3E">
        <w:tc>
          <w:tcPr>
            <w:tcW w:w="2013" w:type="dxa"/>
            <w:shd w:val="clear" w:color="auto" w:fill="auto"/>
            <w:tcMar>
              <w:top w:w="28" w:type="dxa"/>
              <w:left w:w="28" w:type="dxa"/>
              <w:bottom w:w="28" w:type="dxa"/>
              <w:right w:w="28" w:type="dxa"/>
            </w:tcMar>
          </w:tcPr>
          <w:p w14:paraId="704558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6174A1" w14:textId="77777777" w:rsidR="003B5845" w:rsidRPr="004A00BD" w:rsidRDefault="003B5845" w:rsidP="00617B3E">
            <w:pPr>
              <w:rPr>
                <w:sz w:val="22"/>
              </w:rPr>
            </w:pPr>
          </w:p>
        </w:tc>
      </w:tr>
      <w:tr w:rsidR="003B5845" w:rsidRPr="008359F5" w14:paraId="666E939B" w14:textId="77777777" w:rsidTr="00617B3E">
        <w:tc>
          <w:tcPr>
            <w:tcW w:w="2013" w:type="dxa"/>
            <w:shd w:val="clear" w:color="auto" w:fill="auto"/>
            <w:tcMar>
              <w:top w:w="28" w:type="dxa"/>
              <w:left w:w="28" w:type="dxa"/>
              <w:bottom w:w="28" w:type="dxa"/>
              <w:right w:w="28" w:type="dxa"/>
            </w:tcMar>
          </w:tcPr>
          <w:p w14:paraId="250BE2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F7D9E2" w14:textId="77777777" w:rsidR="003B5845" w:rsidRPr="000437C1" w:rsidRDefault="003B5845" w:rsidP="00617B3E">
            <w:pPr>
              <w:pStyle w:val="SmallStandard"/>
            </w:pPr>
            <w:r>
              <w:t>false</w:t>
            </w:r>
          </w:p>
        </w:tc>
      </w:tr>
    </w:tbl>
    <w:p w14:paraId="3B219FB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8E6988" w14:textId="77777777" w:rsidTr="00617B3E">
        <w:tc>
          <w:tcPr>
            <w:tcW w:w="2013" w:type="dxa"/>
            <w:shd w:val="clear" w:color="auto" w:fill="auto"/>
            <w:tcMar>
              <w:top w:w="28" w:type="dxa"/>
              <w:left w:w="28" w:type="dxa"/>
              <w:bottom w:w="28" w:type="dxa"/>
              <w:right w:w="28" w:type="dxa"/>
            </w:tcMar>
          </w:tcPr>
          <w:p w14:paraId="13F8F3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9D26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D53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90AEC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58A6B" w14:textId="77777777" w:rsidTr="00617B3E">
        <w:tc>
          <w:tcPr>
            <w:tcW w:w="2013" w:type="dxa"/>
            <w:shd w:val="clear" w:color="auto" w:fill="auto"/>
            <w:tcMar>
              <w:top w:w="28" w:type="dxa"/>
              <w:left w:w="28" w:type="dxa"/>
              <w:bottom w:w="28" w:type="dxa"/>
              <w:right w:w="28" w:type="dxa"/>
            </w:tcMar>
          </w:tcPr>
          <w:p w14:paraId="08733A5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91A3F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94D54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B5CE3B" w14:textId="77777777" w:rsidR="003B5845" w:rsidRPr="004A00BD" w:rsidRDefault="003B5845" w:rsidP="00617B3E">
            <w:pPr>
              <w:jc w:val="left"/>
              <w:rPr>
                <w:sz w:val="22"/>
                <w:lang w:val="en-GB"/>
              </w:rPr>
            </w:pPr>
            <w:r w:rsidRPr="004A00BD">
              <w:rPr>
                <w:sz w:val="16"/>
                <w:szCs w:val="16"/>
                <w:lang w:val="en-GB"/>
              </w:rPr>
              <w:t>Specifies a unique identification of the Dimension. The identification is guaranteed to be unique within the containing PlacementSpecification.</w:t>
            </w:r>
          </w:p>
        </w:tc>
      </w:tr>
      <w:tr w:rsidR="003B5845" w:rsidRPr="004A00BD" w14:paraId="481C92F4" w14:textId="77777777" w:rsidTr="00617B3E">
        <w:tc>
          <w:tcPr>
            <w:tcW w:w="2013" w:type="dxa"/>
            <w:shd w:val="clear" w:color="auto" w:fill="auto"/>
            <w:tcMar>
              <w:top w:w="28" w:type="dxa"/>
              <w:left w:w="28" w:type="dxa"/>
              <w:bottom w:w="28" w:type="dxa"/>
              <w:right w:w="28" w:type="dxa"/>
            </w:tcMar>
          </w:tcPr>
          <w:p w14:paraId="3A8C14AC"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2B01D03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F9EB8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183E59" w14:textId="77777777" w:rsidR="003B5845" w:rsidRPr="004A00BD" w:rsidRDefault="003B5845" w:rsidP="00617B3E">
            <w:pPr>
              <w:jc w:val="left"/>
              <w:rPr>
                <w:sz w:val="22"/>
                <w:lang w:val="en-GB"/>
              </w:rPr>
            </w:pPr>
            <w:r w:rsidRPr="004A00BD">
              <w:rPr>
                <w:sz w:val="16"/>
                <w:szCs w:val="16"/>
                <w:lang w:val="en-GB"/>
              </w:rPr>
              <w:t>Defines the value of the dimension. This value can be null, if it shall be calculated and only a tolerance shall be defined.</w:t>
            </w:r>
          </w:p>
        </w:tc>
      </w:tr>
      <w:tr w:rsidR="003B5845" w:rsidRPr="004A00BD" w14:paraId="47E7D574" w14:textId="77777777" w:rsidTr="00617B3E">
        <w:tc>
          <w:tcPr>
            <w:tcW w:w="2013" w:type="dxa"/>
            <w:shd w:val="clear" w:color="auto" w:fill="auto"/>
            <w:tcMar>
              <w:top w:w="28" w:type="dxa"/>
              <w:left w:w="28" w:type="dxa"/>
              <w:bottom w:w="28" w:type="dxa"/>
              <w:right w:w="28" w:type="dxa"/>
            </w:tcMar>
          </w:tcPr>
          <w:p w14:paraId="0B3E8471" w14:textId="77777777" w:rsidR="003B5845" w:rsidRPr="00620BBE" w:rsidRDefault="003B5845" w:rsidP="00617B3E">
            <w:pPr>
              <w:pStyle w:val="SmallStandard"/>
            </w:pPr>
            <w:r w:rsidRPr="00620BBE">
              <w:t>valueCalculated</w:t>
            </w:r>
          </w:p>
        </w:tc>
        <w:tc>
          <w:tcPr>
            <w:tcW w:w="1559" w:type="dxa"/>
            <w:shd w:val="clear" w:color="auto" w:fill="auto"/>
            <w:tcMar>
              <w:top w:w="28" w:type="dxa"/>
              <w:left w:w="28" w:type="dxa"/>
              <w:bottom w:w="28" w:type="dxa"/>
              <w:right w:w="28" w:type="dxa"/>
            </w:tcMar>
          </w:tcPr>
          <w:p w14:paraId="786BA8C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537EB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455557" w14:textId="77777777" w:rsidR="003B5845" w:rsidRPr="004A00BD" w:rsidRDefault="003B5845" w:rsidP="00617B3E">
            <w:pPr>
              <w:jc w:val="left"/>
              <w:rPr>
                <w:sz w:val="22"/>
                <w:lang w:val="en-GB"/>
              </w:rPr>
            </w:pPr>
            <w:r w:rsidRPr="004A00BD">
              <w:rPr>
                <w:sz w:val="16"/>
                <w:szCs w:val="16"/>
                <w:lang w:val="en-GB"/>
              </w:rPr>
              <w:t xml:space="preserve">Defines if the value of the </w:t>
            </w:r>
            <w:r w:rsidRPr="004A00BD">
              <w:rPr>
                <w:i/>
                <w:iCs/>
                <w:sz w:val="16"/>
                <w:szCs w:val="16"/>
                <w:lang w:val="en-GB"/>
              </w:rPr>
              <w:t>Dimension</w:t>
            </w:r>
            <w:r w:rsidRPr="004A00BD">
              <w:rPr>
                <w:sz w:val="16"/>
                <w:szCs w:val="16"/>
                <w:lang w:val="en-GB"/>
              </w:rPr>
              <w:t xml:space="preserve"> was calculated (e.g. the sum of segment lengths in the topology) or if it was defined manually.</w:t>
            </w:r>
          </w:p>
        </w:tc>
      </w:tr>
    </w:tbl>
    <w:p w14:paraId="23F49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5CBE40" w14:textId="77777777" w:rsidTr="00617B3E">
        <w:tc>
          <w:tcPr>
            <w:tcW w:w="3856" w:type="dxa"/>
            <w:gridSpan w:val="3"/>
            <w:shd w:val="clear" w:color="auto" w:fill="auto"/>
          </w:tcPr>
          <w:p w14:paraId="7A53D9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CE3F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7486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9D236A" w14:textId="77777777" w:rsidTr="00617B3E">
        <w:tc>
          <w:tcPr>
            <w:tcW w:w="1573" w:type="dxa"/>
            <w:shd w:val="clear" w:color="auto" w:fill="auto"/>
          </w:tcPr>
          <w:p w14:paraId="79FB84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10E6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C2D5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926A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0BAE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26B93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775217A" w14:textId="77777777" w:rsidTr="00617B3E">
        <w:tc>
          <w:tcPr>
            <w:tcW w:w="1573" w:type="dxa"/>
            <w:shd w:val="clear" w:color="auto" w:fill="auto"/>
          </w:tcPr>
          <w:p w14:paraId="5B647392" w14:textId="77777777" w:rsidR="003B5845" w:rsidRPr="00634625" w:rsidRDefault="003B5845" w:rsidP="00617B3E">
            <w:pPr>
              <w:pStyle w:val="SmallStandard"/>
            </w:pPr>
            <w:r>
              <w:lastRenderedPageBreak/>
              <w:t>DimensionAnchor</w:t>
            </w:r>
          </w:p>
        </w:tc>
        <w:tc>
          <w:tcPr>
            <w:tcW w:w="1574" w:type="dxa"/>
            <w:shd w:val="clear" w:color="auto" w:fill="auto"/>
          </w:tcPr>
          <w:p w14:paraId="37B28E9E" w14:textId="77777777" w:rsidR="003B5845" w:rsidRPr="00132C43" w:rsidRDefault="003B5845" w:rsidP="00617B3E">
            <w:pPr>
              <w:pStyle w:val="SmallStandard"/>
            </w:pPr>
            <w:r>
              <w:t>dimensionAnchor</w:t>
            </w:r>
          </w:p>
        </w:tc>
        <w:tc>
          <w:tcPr>
            <w:tcW w:w="708" w:type="dxa"/>
            <w:shd w:val="clear" w:color="auto" w:fill="auto"/>
          </w:tcPr>
          <w:p w14:paraId="5816106C" w14:textId="77777777" w:rsidR="003B5845" w:rsidRPr="00D331EF" w:rsidRDefault="003B5845" w:rsidP="00617B3E">
            <w:pPr>
              <w:pStyle w:val="SmallStandard"/>
            </w:pPr>
            <w:r w:rsidRPr="00574783">
              <w:t>1</w:t>
            </w:r>
          </w:p>
        </w:tc>
        <w:tc>
          <w:tcPr>
            <w:tcW w:w="709" w:type="dxa"/>
            <w:shd w:val="clear" w:color="auto" w:fill="auto"/>
          </w:tcPr>
          <w:p w14:paraId="6180F4F2" w14:textId="77777777" w:rsidR="003B5845" w:rsidRPr="00D331EF" w:rsidRDefault="003B5845" w:rsidP="00617B3E">
            <w:pPr>
              <w:pStyle w:val="SmallStandard"/>
            </w:pPr>
            <w:r w:rsidRPr="00207506">
              <w:t>0..*</w:t>
            </w:r>
          </w:p>
        </w:tc>
        <w:tc>
          <w:tcPr>
            <w:tcW w:w="567" w:type="dxa"/>
            <w:shd w:val="clear" w:color="auto" w:fill="auto"/>
          </w:tcPr>
          <w:p w14:paraId="2B41CF77" w14:textId="77777777" w:rsidR="003B5845" w:rsidRPr="00D331EF" w:rsidRDefault="003B5845" w:rsidP="00617B3E">
            <w:pPr>
              <w:pStyle w:val="SmallStandard"/>
            </w:pPr>
            <w:r>
              <w:t>N</w:t>
            </w:r>
          </w:p>
        </w:tc>
        <w:tc>
          <w:tcPr>
            <w:tcW w:w="3969" w:type="dxa"/>
            <w:shd w:val="clear" w:color="auto" w:fill="auto"/>
          </w:tcPr>
          <w:p w14:paraId="16C0E31F"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00D5DC68" w14:textId="77777777" w:rsidR="003B5845" w:rsidRPr="004A00BD" w:rsidRDefault="003B5845" w:rsidP="00617B3E">
            <w:pPr>
              <w:jc w:val="left"/>
              <w:rPr>
                <w:sz w:val="22"/>
              </w:rPr>
            </w:pPr>
            <w:r w:rsidRPr="004A00BD">
              <w:rPr>
                <w:sz w:val="16"/>
                <w:szCs w:val="16"/>
              </w:rPr>
              <w:t>See KBLFRM-329 and KBLFRM-391.</w:t>
            </w:r>
          </w:p>
        </w:tc>
      </w:tr>
      <w:tr w:rsidR="003B5845" w:rsidRPr="00CC6307" w14:paraId="79741FF1" w14:textId="77777777" w:rsidTr="00617B3E">
        <w:tc>
          <w:tcPr>
            <w:tcW w:w="1573" w:type="dxa"/>
            <w:shd w:val="clear" w:color="auto" w:fill="auto"/>
          </w:tcPr>
          <w:p w14:paraId="539218CA" w14:textId="77777777" w:rsidR="003B5845" w:rsidRPr="00634625" w:rsidRDefault="003B5845" w:rsidP="00617B3E">
            <w:pPr>
              <w:pStyle w:val="SmallStandard"/>
            </w:pPr>
            <w:r>
              <w:t>Location</w:t>
            </w:r>
          </w:p>
        </w:tc>
        <w:tc>
          <w:tcPr>
            <w:tcW w:w="1574" w:type="dxa"/>
            <w:shd w:val="clear" w:color="auto" w:fill="auto"/>
          </w:tcPr>
          <w:p w14:paraId="26CDF010" w14:textId="77777777" w:rsidR="003B5845" w:rsidRPr="00132C43" w:rsidRDefault="003B5845" w:rsidP="00617B3E">
            <w:pPr>
              <w:pStyle w:val="SmallStandard"/>
            </w:pPr>
            <w:r>
              <w:t>definedLocations</w:t>
            </w:r>
          </w:p>
        </w:tc>
        <w:tc>
          <w:tcPr>
            <w:tcW w:w="708" w:type="dxa"/>
            <w:shd w:val="clear" w:color="auto" w:fill="auto"/>
          </w:tcPr>
          <w:p w14:paraId="457F5C8B" w14:textId="77777777" w:rsidR="003B5845" w:rsidRPr="00D331EF" w:rsidRDefault="003B5845" w:rsidP="00617B3E">
            <w:pPr>
              <w:pStyle w:val="SmallStandard"/>
            </w:pPr>
            <w:r w:rsidRPr="00574783">
              <w:t>0..2</w:t>
            </w:r>
          </w:p>
        </w:tc>
        <w:tc>
          <w:tcPr>
            <w:tcW w:w="709" w:type="dxa"/>
            <w:shd w:val="clear" w:color="auto" w:fill="auto"/>
          </w:tcPr>
          <w:p w14:paraId="420E2C51" w14:textId="77777777" w:rsidR="003B5845" w:rsidRPr="00D331EF" w:rsidRDefault="003B5845" w:rsidP="00617B3E">
            <w:pPr>
              <w:pStyle w:val="SmallStandard"/>
            </w:pPr>
            <w:r w:rsidRPr="00207506">
              <w:t>1</w:t>
            </w:r>
          </w:p>
        </w:tc>
        <w:tc>
          <w:tcPr>
            <w:tcW w:w="567" w:type="dxa"/>
            <w:shd w:val="clear" w:color="auto" w:fill="auto"/>
          </w:tcPr>
          <w:p w14:paraId="34C707E0" w14:textId="77777777" w:rsidR="003B5845" w:rsidRDefault="003B5845" w:rsidP="00617B3E">
            <w:pPr>
              <w:pStyle w:val="SmallStandard"/>
            </w:pPr>
            <w:r>
              <w:t>Y</w:t>
            </w:r>
          </w:p>
        </w:tc>
        <w:tc>
          <w:tcPr>
            <w:tcW w:w="3969" w:type="dxa"/>
            <w:shd w:val="clear" w:color="auto" w:fill="auto"/>
          </w:tcPr>
          <w:p w14:paraId="5285FE28" w14:textId="77777777" w:rsidR="003B5845" w:rsidRPr="004A00BD" w:rsidRDefault="003B5845" w:rsidP="00617B3E">
            <w:pPr>
              <w:rPr>
                <w:sz w:val="22"/>
              </w:rPr>
            </w:pPr>
          </w:p>
        </w:tc>
      </w:tr>
      <w:tr w:rsidR="003B5845" w:rsidRPr="00CC6307" w14:paraId="2373BA5B" w14:textId="77777777" w:rsidTr="00617B3E">
        <w:tc>
          <w:tcPr>
            <w:tcW w:w="1573" w:type="dxa"/>
            <w:shd w:val="clear" w:color="auto" w:fill="auto"/>
          </w:tcPr>
          <w:p w14:paraId="76FA5177" w14:textId="77777777" w:rsidR="003B5845" w:rsidRPr="00634625" w:rsidRDefault="003B5845" w:rsidP="00617B3E">
            <w:pPr>
              <w:pStyle w:val="SmallStandard"/>
            </w:pPr>
            <w:r>
              <w:t>DimensionAnchor</w:t>
            </w:r>
          </w:p>
        </w:tc>
        <w:tc>
          <w:tcPr>
            <w:tcW w:w="1574" w:type="dxa"/>
            <w:shd w:val="clear" w:color="auto" w:fill="auto"/>
          </w:tcPr>
          <w:p w14:paraId="7C14383D" w14:textId="77777777" w:rsidR="003B5845" w:rsidRPr="00132C43" w:rsidRDefault="003B5845" w:rsidP="00617B3E">
            <w:pPr>
              <w:pStyle w:val="SmallStandard"/>
            </w:pPr>
            <w:r>
              <w:t>referenceAnchor</w:t>
            </w:r>
          </w:p>
        </w:tc>
        <w:tc>
          <w:tcPr>
            <w:tcW w:w="708" w:type="dxa"/>
            <w:shd w:val="clear" w:color="auto" w:fill="auto"/>
          </w:tcPr>
          <w:p w14:paraId="2EBE7FA9" w14:textId="77777777" w:rsidR="003B5845" w:rsidRPr="00D331EF" w:rsidRDefault="003B5845" w:rsidP="00617B3E">
            <w:pPr>
              <w:pStyle w:val="SmallStandard"/>
            </w:pPr>
            <w:r w:rsidRPr="00574783">
              <w:t>1</w:t>
            </w:r>
          </w:p>
        </w:tc>
        <w:tc>
          <w:tcPr>
            <w:tcW w:w="709" w:type="dxa"/>
            <w:shd w:val="clear" w:color="auto" w:fill="auto"/>
          </w:tcPr>
          <w:p w14:paraId="5D3447D7" w14:textId="77777777" w:rsidR="003B5845" w:rsidRPr="00D331EF" w:rsidRDefault="003B5845" w:rsidP="00617B3E">
            <w:pPr>
              <w:pStyle w:val="SmallStandard"/>
            </w:pPr>
            <w:r w:rsidRPr="00207506">
              <w:t>0..*</w:t>
            </w:r>
          </w:p>
        </w:tc>
        <w:tc>
          <w:tcPr>
            <w:tcW w:w="567" w:type="dxa"/>
            <w:shd w:val="clear" w:color="auto" w:fill="auto"/>
          </w:tcPr>
          <w:p w14:paraId="39B4EDF4" w14:textId="77777777" w:rsidR="003B5845" w:rsidRPr="00D331EF" w:rsidRDefault="003B5845" w:rsidP="00617B3E">
            <w:pPr>
              <w:pStyle w:val="SmallStandard"/>
            </w:pPr>
            <w:r>
              <w:t>N</w:t>
            </w:r>
          </w:p>
        </w:tc>
        <w:tc>
          <w:tcPr>
            <w:tcW w:w="3969" w:type="dxa"/>
            <w:shd w:val="clear" w:color="auto" w:fill="auto"/>
          </w:tcPr>
          <w:p w14:paraId="6D19843A"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06F29611" w14:textId="77777777" w:rsidR="003B5845" w:rsidRPr="004A00BD" w:rsidRDefault="003B5845" w:rsidP="00617B3E">
            <w:pPr>
              <w:jc w:val="left"/>
              <w:rPr>
                <w:sz w:val="22"/>
              </w:rPr>
            </w:pPr>
            <w:r w:rsidRPr="004A00BD">
              <w:rPr>
                <w:sz w:val="16"/>
                <w:szCs w:val="16"/>
              </w:rPr>
              <w:t>See KBLFRM-329 and KBLFRM-391.</w:t>
            </w:r>
          </w:p>
        </w:tc>
      </w:tr>
      <w:tr w:rsidR="003B5845" w:rsidRPr="004A00BD" w14:paraId="25C38C7E" w14:textId="77777777" w:rsidTr="00617B3E">
        <w:tc>
          <w:tcPr>
            <w:tcW w:w="1573" w:type="dxa"/>
            <w:shd w:val="clear" w:color="auto" w:fill="auto"/>
          </w:tcPr>
          <w:p w14:paraId="29C10708" w14:textId="77777777" w:rsidR="003B5845" w:rsidRPr="00634625" w:rsidRDefault="003B5845" w:rsidP="00617B3E">
            <w:pPr>
              <w:pStyle w:val="SmallStandard"/>
            </w:pPr>
            <w:r>
              <w:t>Path</w:t>
            </w:r>
          </w:p>
        </w:tc>
        <w:tc>
          <w:tcPr>
            <w:tcW w:w="1574" w:type="dxa"/>
            <w:shd w:val="clear" w:color="auto" w:fill="auto"/>
          </w:tcPr>
          <w:p w14:paraId="6D378CCE" w14:textId="77777777" w:rsidR="003B5845" w:rsidRPr="00132C43" w:rsidRDefault="003B5845" w:rsidP="00617B3E">
            <w:pPr>
              <w:pStyle w:val="SmallStandard"/>
            </w:pPr>
            <w:r>
              <w:t>path</w:t>
            </w:r>
          </w:p>
        </w:tc>
        <w:tc>
          <w:tcPr>
            <w:tcW w:w="708" w:type="dxa"/>
            <w:shd w:val="clear" w:color="auto" w:fill="auto"/>
          </w:tcPr>
          <w:p w14:paraId="07219EF2" w14:textId="77777777" w:rsidR="003B5845" w:rsidRPr="00D331EF" w:rsidRDefault="003B5845" w:rsidP="00617B3E">
            <w:pPr>
              <w:pStyle w:val="SmallStandard"/>
            </w:pPr>
            <w:r w:rsidRPr="00574783">
              <w:t>0..1</w:t>
            </w:r>
          </w:p>
        </w:tc>
        <w:tc>
          <w:tcPr>
            <w:tcW w:w="709" w:type="dxa"/>
            <w:shd w:val="clear" w:color="auto" w:fill="auto"/>
          </w:tcPr>
          <w:p w14:paraId="2FDB50CE" w14:textId="77777777" w:rsidR="003B5845" w:rsidRPr="00D331EF" w:rsidRDefault="003B5845" w:rsidP="00617B3E">
            <w:pPr>
              <w:pStyle w:val="SmallStandard"/>
            </w:pPr>
            <w:r w:rsidRPr="00207506">
              <w:t>0..1</w:t>
            </w:r>
          </w:p>
        </w:tc>
        <w:tc>
          <w:tcPr>
            <w:tcW w:w="567" w:type="dxa"/>
            <w:shd w:val="clear" w:color="auto" w:fill="auto"/>
          </w:tcPr>
          <w:p w14:paraId="0BB7ACBB" w14:textId="77777777" w:rsidR="003B5845" w:rsidRDefault="003B5845" w:rsidP="00617B3E">
            <w:pPr>
              <w:pStyle w:val="SmallStandard"/>
            </w:pPr>
            <w:r>
              <w:t>Y</w:t>
            </w:r>
          </w:p>
        </w:tc>
        <w:tc>
          <w:tcPr>
            <w:tcW w:w="3969" w:type="dxa"/>
            <w:shd w:val="clear" w:color="auto" w:fill="auto"/>
          </w:tcPr>
          <w:p w14:paraId="206A36C3" w14:textId="77777777" w:rsidR="003B5845" w:rsidRDefault="003B5845" w:rsidP="00617B3E">
            <w:pPr>
              <w:pStyle w:val="SmallStandard"/>
            </w:pPr>
            <w:r w:rsidRPr="00491287">
              <w:t xml:space="preserve">Specifies a path in the topology along which the dimension is defined. </w:t>
            </w:r>
          </w:p>
        </w:tc>
      </w:tr>
      <w:tr w:rsidR="003B5845" w:rsidRPr="00CC6307" w14:paraId="6CF2FBB0" w14:textId="77777777" w:rsidTr="00617B3E">
        <w:tc>
          <w:tcPr>
            <w:tcW w:w="1573" w:type="dxa"/>
            <w:shd w:val="clear" w:color="auto" w:fill="auto"/>
          </w:tcPr>
          <w:p w14:paraId="59F17359" w14:textId="77777777" w:rsidR="003B5845" w:rsidRPr="00634625" w:rsidRDefault="003B5845" w:rsidP="00617B3E">
            <w:pPr>
              <w:pStyle w:val="SmallStandard"/>
            </w:pPr>
            <w:r>
              <w:t>Unit</w:t>
            </w:r>
          </w:p>
        </w:tc>
        <w:tc>
          <w:tcPr>
            <w:tcW w:w="1574" w:type="dxa"/>
            <w:shd w:val="clear" w:color="auto" w:fill="auto"/>
          </w:tcPr>
          <w:p w14:paraId="1EE2F24E" w14:textId="77777777" w:rsidR="003B5845" w:rsidRPr="00132C43" w:rsidRDefault="003B5845" w:rsidP="00617B3E">
            <w:pPr>
              <w:pStyle w:val="SmallStandard"/>
            </w:pPr>
            <w:r>
              <w:t>unitComponent</w:t>
            </w:r>
          </w:p>
        </w:tc>
        <w:tc>
          <w:tcPr>
            <w:tcW w:w="708" w:type="dxa"/>
            <w:shd w:val="clear" w:color="auto" w:fill="auto"/>
          </w:tcPr>
          <w:p w14:paraId="03764D11" w14:textId="77777777" w:rsidR="003B5845" w:rsidRPr="00D331EF" w:rsidRDefault="003B5845" w:rsidP="00617B3E">
            <w:pPr>
              <w:pStyle w:val="SmallStandard"/>
            </w:pPr>
            <w:r w:rsidRPr="00574783">
              <w:t>1</w:t>
            </w:r>
          </w:p>
        </w:tc>
        <w:tc>
          <w:tcPr>
            <w:tcW w:w="709" w:type="dxa"/>
            <w:shd w:val="clear" w:color="auto" w:fill="auto"/>
          </w:tcPr>
          <w:p w14:paraId="6C773786" w14:textId="77777777" w:rsidR="003B5845" w:rsidRPr="00D331EF" w:rsidRDefault="003B5845" w:rsidP="00617B3E">
            <w:pPr>
              <w:pStyle w:val="SmallStandard"/>
            </w:pPr>
            <w:r w:rsidRPr="00207506">
              <w:t>0..*</w:t>
            </w:r>
          </w:p>
        </w:tc>
        <w:tc>
          <w:tcPr>
            <w:tcW w:w="567" w:type="dxa"/>
            <w:shd w:val="clear" w:color="auto" w:fill="auto"/>
          </w:tcPr>
          <w:p w14:paraId="349A1248" w14:textId="77777777" w:rsidR="003B5845" w:rsidRPr="00D331EF" w:rsidRDefault="003B5845" w:rsidP="00617B3E">
            <w:pPr>
              <w:pStyle w:val="SmallStandard"/>
            </w:pPr>
            <w:r>
              <w:t>N</w:t>
            </w:r>
          </w:p>
        </w:tc>
        <w:tc>
          <w:tcPr>
            <w:tcW w:w="3969" w:type="dxa"/>
            <w:shd w:val="clear" w:color="auto" w:fill="auto"/>
          </w:tcPr>
          <w:p w14:paraId="15BC1EB6" w14:textId="77777777" w:rsidR="003B5845" w:rsidRPr="004A00BD" w:rsidRDefault="003B5845" w:rsidP="00617B3E">
            <w:pPr>
              <w:rPr>
                <w:sz w:val="22"/>
              </w:rPr>
            </w:pPr>
          </w:p>
        </w:tc>
      </w:tr>
      <w:tr w:rsidR="003B5845" w:rsidRPr="00CC6307" w14:paraId="5BACDA3F" w14:textId="77777777" w:rsidTr="00617B3E">
        <w:tc>
          <w:tcPr>
            <w:tcW w:w="1573" w:type="dxa"/>
            <w:shd w:val="clear" w:color="auto" w:fill="auto"/>
          </w:tcPr>
          <w:p w14:paraId="40AE8B65" w14:textId="77777777" w:rsidR="003B5845" w:rsidRPr="00634625" w:rsidRDefault="003B5845" w:rsidP="00617B3E">
            <w:pPr>
              <w:pStyle w:val="SmallStandard"/>
            </w:pPr>
            <w:r>
              <w:t>Tolerance</w:t>
            </w:r>
          </w:p>
        </w:tc>
        <w:tc>
          <w:tcPr>
            <w:tcW w:w="1574" w:type="dxa"/>
            <w:shd w:val="clear" w:color="auto" w:fill="auto"/>
          </w:tcPr>
          <w:p w14:paraId="0326704C" w14:textId="77777777" w:rsidR="003B5845" w:rsidRPr="00132C43" w:rsidRDefault="003B5845" w:rsidP="00617B3E">
            <w:pPr>
              <w:pStyle w:val="SmallStandard"/>
            </w:pPr>
            <w:r>
              <w:t>tolerance</w:t>
            </w:r>
          </w:p>
        </w:tc>
        <w:tc>
          <w:tcPr>
            <w:tcW w:w="708" w:type="dxa"/>
            <w:shd w:val="clear" w:color="auto" w:fill="auto"/>
          </w:tcPr>
          <w:p w14:paraId="74AEB579" w14:textId="77777777" w:rsidR="003B5845" w:rsidRPr="00D331EF" w:rsidRDefault="003B5845" w:rsidP="00617B3E">
            <w:pPr>
              <w:pStyle w:val="SmallStandard"/>
            </w:pPr>
            <w:r w:rsidRPr="00574783">
              <w:t>0..1</w:t>
            </w:r>
          </w:p>
        </w:tc>
        <w:tc>
          <w:tcPr>
            <w:tcW w:w="709" w:type="dxa"/>
            <w:shd w:val="clear" w:color="auto" w:fill="auto"/>
          </w:tcPr>
          <w:p w14:paraId="6D74E70E" w14:textId="77777777" w:rsidR="003B5845" w:rsidRPr="00D331EF" w:rsidRDefault="003B5845" w:rsidP="00617B3E">
            <w:pPr>
              <w:pStyle w:val="SmallStandard"/>
            </w:pPr>
            <w:r w:rsidRPr="00207506">
              <w:t>0..1</w:t>
            </w:r>
          </w:p>
        </w:tc>
        <w:tc>
          <w:tcPr>
            <w:tcW w:w="567" w:type="dxa"/>
            <w:shd w:val="clear" w:color="auto" w:fill="auto"/>
          </w:tcPr>
          <w:p w14:paraId="38D0FDD8" w14:textId="77777777" w:rsidR="003B5845" w:rsidRDefault="003B5845" w:rsidP="00617B3E">
            <w:pPr>
              <w:pStyle w:val="SmallStandard"/>
            </w:pPr>
            <w:r>
              <w:t>Y</w:t>
            </w:r>
          </w:p>
        </w:tc>
        <w:tc>
          <w:tcPr>
            <w:tcW w:w="3969" w:type="dxa"/>
            <w:shd w:val="clear" w:color="auto" w:fill="auto"/>
          </w:tcPr>
          <w:p w14:paraId="44A727C0" w14:textId="77777777" w:rsidR="003B5845" w:rsidRPr="004A00BD" w:rsidRDefault="003B5845" w:rsidP="00617B3E">
            <w:pPr>
              <w:rPr>
                <w:sz w:val="22"/>
              </w:rPr>
            </w:pPr>
          </w:p>
        </w:tc>
      </w:tr>
    </w:tbl>
    <w:p w14:paraId="113D99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391D3F" w14:textId="77777777" w:rsidTr="00617B3E">
        <w:tc>
          <w:tcPr>
            <w:tcW w:w="2296" w:type="dxa"/>
            <w:gridSpan w:val="2"/>
            <w:shd w:val="clear" w:color="auto" w:fill="auto"/>
          </w:tcPr>
          <w:p w14:paraId="03368B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95A2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98491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DB353D" w14:textId="77777777" w:rsidTr="00617B3E">
        <w:tc>
          <w:tcPr>
            <w:tcW w:w="1588" w:type="dxa"/>
            <w:shd w:val="clear" w:color="auto" w:fill="auto"/>
          </w:tcPr>
          <w:p w14:paraId="1823D99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E8E2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805F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D81E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059E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9DB2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FEF1D27" w14:textId="77777777" w:rsidTr="00617B3E">
        <w:tc>
          <w:tcPr>
            <w:tcW w:w="1588" w:type="dxa"/>
            <w:shd w:val="clear" w:color="auto" w:fill="auto"/>
          </w:tcPr>
          <w:p w14:paraId="6F964212" w14:textId="77777777" w:rsidR="003B5845" w:rsidRPr="00634625" w:rsidRDefault="003B5845" w:rsidP="00617B3E">
            <w:pPr>
              <w:pStyle w:val="SmallStandard"/>
            </w:pPr>
            <w:r>
              <w:t>PlacementSpecification</w:t>
            </w:r>
          </w:p>
        </w:tc>
        <w:tc>
          <w:tcPr>
            <w:tcW w:w="708" w:type="dxa"/>
            <w:shd w:val="clear" w:color="auto" w:fill="auto"/>
          </w:tcPr>
          <w:p w14:paraId="72718F5E" w14:textId="77777777" w:rsidR="003B5845" w:rsidRPr="00D331EF" w:rsidRDefault="003B5845" w:rsidP="00617B3E">
            <w:pPr>
              <w:pStyle w:val="SmallStandard"/>
            </w:pPr>
            <w:r w:rsidRPr="00D01517">
              <w:t>1</w:t>
            </w:r>
          </w:p>
        </w:tc>
        <w:tc>
          <w:tcPr>
            <w:tcW w:w="1560" w:type="dxa"/>
            <w:shd w:val="clear" w:color="auto" w:fill="auto"/>
          </w:tcPr>
          <w:p w14:paraId="0995F978" w14:textId="77777777" w:rsidR="003B5845" w:rsidRPr="00132C43" w:rsidRDefault="003B5845" w:rsidP="00617B3E">
            <w:pPr>
              <w:pStyle w:val="SmallStandard"/>
            </w:pPr>
            <w:r>
              <w:t>dimension</w:t>
            </w:r>
          </w:p>
        </w:tc>
        <w:tc>
          <w:tcPr>
            <w:tcW w:w="708" w:type="dxa"/>
            <w:shd w:val="clear" w:color="auto" w:fill="auto"/>
          </w:tcPr>
          <w:p w14:paraId="59902EDC" w14:textId="77777777" w:rsidR="003B5845" w:rsidRPr="00D331EF" w:rsidRDefault="003B5845" w:rsidP="00617B3E">
            <w:pPr>
              <w:pStyle w:val="SmallStandard"/>
            </w:pPr>
            <w:r w:rsidRPr="00D01517">
              <w:t>0..*</w:t>
            </w:r>
          </w:p>
        </w:tc>
        <w:tc>
          <w:tcPr>
            <w:tcW w:w="567" w:type="dxa"/>
            <w:shd w:val="clear" w:color="auto" w:fill="auto"/>
          </w:tcPr>
          <w:p w14:paraId="0B628597" w14:textId="77777777" w:rsidR="003B5845" w:rsidRDefault="003B5845" w:rsidP="00617B3E">
            <w:pPr>
              <w:pStyle w:val="SmallStandard"/>
            </w:pPr>
            <w:r>
              <w:t>Y</w:t>
            </w:r>
          </w:p>
        </w:tc>
        <w:tc>
          <w:tcPr>
            <w:tcW w:w="3969" w:type="dxa"/>
            <w:shd w:val="clear" w:color="auto" w:fill="auto"/>
          </w:tcPr>
          <w:p w14:paraId="5DABB943" w14:textId="77777777" w:rsidR="003B5845" w:rsidRDefault="003B5845" w:rsidP="00617B3E">
            <w:pPr>
              <w:pStyle w:val="SmallStandard"/>
            </w:pPr>
            <w:r w:rsidRPr="00491287">
              <w:t>Specifies the Dimensions defined by the PlacementSpecification.</w:t>
            </w:r>
          </w:p>
        </w:tc>
      </w:tr>
    </w:tbl>
    <w:p w14:paraId="333E24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5" w:name="_f3d9a5fba47063504833673249443f6c"/>
      <w:r>
        <w:rPr>
          <w:lang w:val="en-GB"/>
        </w:rPr>
        <w:t>DimensionAnchor</w:t>
      </w:r>
      <w:bookmarkEnd w:id="1405"/>
    </w:p>
    <w:p w14:paraId="720C343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DimensionAnchor</w:t>
      </w:r>
      <w:r w:rsidRPr="00A518C2">
        <w:rPr>
          <w:sz w:val="18"/>
          <w:szCs w:val="18"/>
          <w:lang w:val="en-GB"/>
        </w:rPr>
        <w:t xml:space="preserve"> represents an abstract anchor onto which a </w:t>
      </w:r>
      <w:r w:rsidRPr="00A518C2">
        <w:rPr>
          <w:i/>
          <w:iCs/>
          <w:sz w:val="18"/>
          <w:szCs w:val="18"/>
          <w:lang w:val="en-GB"/>
        </w:rPr>
        <w:t>Dimension</w:t>
      </w:r>
      <w:r w:rsidRPr="00A518C2">
        <w:rPr>
          <w:sz w:val="18"/>
          <w:szCs w:val="18"/>
          <w:lang w:val="en-GB"/>
        </w:rPr>
        <w:t xml:space="preserve"> can be specified.</w:t>
      </w:r>
    </w:p>
    <w:p w14:paraId="593B443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1A0FD1" w14:textId="77777777" w:rsidTr="00617B3E">
        <w:tc>
          <w:tcPr>
            <w:tcW w:w="2013" w:type="dxa"/>
            <w:shd w:val="clear" w:color="auto" w:fill="auto"/>
            <w:tcMar>
              <w:top w:w="28" w:type="dxa"/>
              <w:left w:w="28" w:type="dxa"/>
              <w:bottom w:w="28" w:type="dxa"/>
              <w:right w:w="28" w:type="dxa"/>
            </w:tcMar>
          </w:tcPr>
          <w:p w14:paraId="51B5F5E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A6C68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732883E" w14:textId="77777777" w:rsidTr="00617B3E">
        <w:tc>
          <w:tcPr>
            <w:tcW w:w="2013" w:type="dxa"/>
            <w:shd w:val="clear" w:color="auto" w:fill="auto"/>
            <w:tcMar>
              <w:top w:w="28" w:type="dxa"/>
              <w:left w:w="28" w:type="dxa"/>
              <w:bottom w:w="28" w:type="dxa"/>
              <w:right w:w="28" w:type="dxa"/>
            </w:tcMar>
          </w:tcPr>
          <w:p w14:paraId="43DD8D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2D503" w14:textId="77777777" w:rsidR="003B5845" w:rsidRPr="004A00BD" w:rsidRDefault="003B5845" w:rsidP="00617B3E">
            <w:pPr>
              <w:rPr>
                <w:sz w:val="22"/>
              </w:rPr>
            </w:pPr>
          </w:p>
        </w:tc>
      </w:tr>
      <w:tr w:rsidR="003B5845" w:rsidRPr="008359F5" w14:paraId="3A44FB42" w14:textId="77777777" w:rsidTr="00617B3E">
        <w:tc>
          <w:tcPr>
            <w:tcW w:w="2013" w:type="dxa"/>
            <w:shd w:val="clear" w:color="auto" w:fill="auto"/>
            <w:tcMar>
              <w:top w:w="28" w:type="dxa"/>
              <w:left w:w="28" w:type="dxa"/>
              <w:bottom w:w="28" w:type="dxa"/>
              <w:right w:w="28" w:type="dxa"/>
            </w:tcMar>
          </w:tcPr>
          <w:p w14:paraId="58A176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3FC3BD" w14:textId="77777777" w:rsidR="003B5845" w:rsidRPr="000437C1" w:rsidRDefault="003B5845" w:rsidP="00617B3E">
            <w:pPr>
              <w:pStyle w:val="SmallStandard"/>
            </w:pPr>
            <w:r>
              <w:t>true</w:t>
            </w:r>
          </w:p>
        </w:tc>
      </w:tr>
    </w:tbl>
    <w:p w14:paraId="0367E5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E172CC" w14:textId="77777777" w:rsidTr="00617B3E">
        <w:tc>
          <w:tcPr>
            <w:tcW w:w="2296" w:type="dxa"/>
            <w:gridSpan w:val="2"/>
            <w:shd w:val="clear" w:color="auto" w:fill="auto"/>
          </w:tcPr>
          <w:p w14:paraId="43D84C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F7D6C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F81F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59E5A" w14:textId="77777777" w:rsidTr="00617B3E">
        <w:tc>
          <w:tcPr>
            <w:tcW w:w="1588" w:type="dxa"/>
            <w:shd w:val="clear" w:color="auto" w:fill="auto"/>
          </w:tcPr>
          <w:p w14:paraId="5DFDCEC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F1A95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FB3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F32D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36DB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90C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826407" w14:textId="77777777" w:rsidTr="00617B3E">
        <w:tc>
          <w:tcPr>
            <w:tcW w:w="1588" w:type="dxa"/>
            <w:shd w:val="clear" w:color="auto" w:fill="auto"/>
          </w:tcPr>
          <w:p w14:paraId="2A08C198" w14:textId="77777777" w:rsidR="003B5845" w:rsidRPr="00634625" w:rsidRDefault="003B5845" w:rsidP="00617B3E">
            <w:pPr>
              <w:pStyle w:val="SmallStandard"/>
            </w:pPr>
            <w:r>
              <w:t>Dimension</w:t>
            </w:r>
          </w:p>
        </w:tc>
        <w:tc>
          <w:tcPr>
            <w:tcW w:w="708" w:type="dxa"/>
            <w:shd w:val="clear" w:color="auto" w:fill="auto"/>
          </w:tcPr>
          <w:p w14:paraId="2CF7ACC0" w14:textId="77777777" w:rsidR="003B5845" w:rsidRPr="00D331EF" w:rsidRDefault="003B5845" w:rsidP="00617B3E">
            <w:pPr>
              <w:pStyle w:val="SmallStandard"/>
            </w:pPr>
            <w:r w:rsidRPr="00D01517">
              <w:t>0..*</w:t>
            </w:r>
          </w:p>
        </w:tc>
        <w:tc>
          <w:tcPr>
            <w:tcW w:w="1560" w:type="dxa"/>
            <w:shd w:val="clear" w:color="auto" w:fill="auto"/>
          </w:tcPr>
          <w:p w14:paraId="34AB14FF" w14:textId="77777777" w:rsidR="003B5845" w:rsidRPr="00132C43" w:rsidRDefault="003B5845" w:rsidP="00617B3E">
            <w:pPr>
              <w:pStyle w:val="SmallStandard"/>
            </w:pPr>
            <w:r>
              <w:t>dimensionAnchor</w:t>
            </w:r>
          </w:p>
        </w:tc>
        <w:tc>
          <w:tcPr>
            <w:tcW w:w="708" w:type="dxa"/>
            <w:shd w:val="clear" w:color="auto" w:fill="auto"/>
          </w:tcPr>
          <w:p w14:paraId="22514CE9" w14:textId="77777777" w:rsidR="003B5845" w:rsidRPr="00D331EF" w:rsidRDefault="003B5845" w:rsidP="00617B3E">
            <w:pPr>
              <w:pStyle w:val="SmallStandard"/>
            </w:pPr>
            <w:r w:rsidRPr="00D01517">
              <w:t>1</w:t>
            </w:r>
          </w:p>
        </w:tc>
        <w:tc>
          <w:tcPr>
            <w:tcW w:w="567" w:type="dxa"/>
            <w:shd w:val="clear" w:color="auto" w:fill="auto"/>
          </w:tcPr>
          <w:p w14:paraId="24004B0E" w14:textId="77777777" w:rsidR="003B5845" w:rsidRPr="00D331EF" w:rsidRDefault="003B5845" w:rsidP="00617B3E">
            <w:pPr>
              <w:pStyle w:val="SmallStandard"/>
            </w:pPr>
            <w:r>
              <w:t>N</w:t>
            </w:r>
          </w:p>
        </w:tc>
        <w:tc>
          <w:tcPr>
            <w:tcW w:w="3969" w:type="dxa"/>
            <w:shd w:val="clear" w:color="auto" w:fill="auto"/>
          </w:tcPr>
          <w:p w14:paraId="3A4C2BB5"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17358D82" w14:textId="77777777" w:rsidR="003B5845" w:rsidRPr="004A00BD" w:rsidRDefault="003B5845" w:rsidP="00617B3E">
            <w:pPr>
              <w:jc w:val="left"/>
              <w:rPr>
                <w:sz w:val="22"/>
              </w:rPr>
            </w:pPr>
            <w:r w:rsidRPr="004A00BD">
              <w:rPr>
                <w:sz w:val="16"/>
                <w:szCs w:val="16"/>
              </w:rPr>
              <w:t>See KBLFRM-329 and KBLFRM-391.</w:t>
            </w:r>
          </w:p>
        </w:tc>
      </w:tr>
      <w:tr w:rsidR="003B5845" w:rsidRPr="00CC6307" w14:paraId="71BAF0E3" w14:textId="77777777" w:rsidTr="00617B3E">
        <w:tc>
          <w:tcPr>
            <w:tcW w:w="1588" w:type="dxa"/>
            <w:shd w:val="clear" w:color="auto" w:fill="auto"/>
          </w:tcPr>
          <w:p w14:paraId="31445C67" w14:textId="77777777" w:rsidR="003B5845" w:rsidRPr="00634625" w:rsidRDefault="003B5845" w:rsidP="00617B3E">
            <w:pPr>
              <w:pStyle w:val="SmallStandard"/>
            </w:pPr>
            <w:r>
              <w:t>Dimension</w:t>
            </w:r>
          </w:p>
        </w:tc>
        <w:tc>
          <w:tcPr>
            <w:tcW w:w="708" w:type="dxa"/>
            <w:shd w:val="clear" w:color="auto" w:fill="auto"/>
          </w:tcPr>
          <w:p w14:paraId="269998A3" w14:textId="77777777" w:rsidR="003B5845" w:rsidRPr="00D331EF" w:rsidRDefault="003B5845" w:rsidP="00617B3E">
            <w:pPr>
              <w:pStyle w:val="SmallStandard"/>
            </w:pPr>
            <w:r w:rsidRPr="00D01517">
              <w:t>0..*</w:t>
            </w:r>
          </w:p>
        </w:tc>
        <w:tc>
          <w:tcPr>
            <w:tcW w:w="1560" w:type="dxa"/>
            <w:shd w:val="clear" w:color="auto" w:fill="auto"/>
          </w:tcPr>
          <w:p w14:paraId="6D81680C" w14:textId="77777777" w:rsidR="003B5845" w:rsidRPr="00132C43" w:rsidRDefault="003B5845" w:rsidP="00617B3E">
            <w:pPr>
              <w:pStyle w:val="SmallStandard"/>
            </w:pPr>
            <w:r>
              <w:t>referenceAnchor</w:t>
            </w:r>
          </w:p>
        </w:tc>
        <w:tc>
          <w:tcPr>
            <w:tcW w:w="708" w:type="dxa"/>
            <w:shd w:val="clear" w:color="auto" w:fill="auto"/>
          </w:tcPr>
          <w:p w14:paraId="18819577" w14:textId="77777777" w:rsidR="003B5845" w:rsidRPr="00D331EF" w:rsidRDefault="003B5845" w:rsidP="00617B3E">
            <w:pPr>
              <w:pStyle w:val="SmallStandard"/>
            </w:pPr>
            <w:r w:rsidRPr="00D01517">
              <w:t>1</w:t>
            </w:r>
          </w:p>
        </w:tc>
        <w:tc>
          <w:tcPr>
            <w:tcW w:w="567" w:type="dxa"/>
            <w:shd w:val="clear" w:color="auto" w:fill="auto"/>
          </w:tcPr>
          <w:p w14:paraId="3E4FA882" w14:textId="77777777" w:rsidR="003B5845" w:rsidRPr="00D331EF" w:rsidRDefault="003B5845" w:rsidP="00617B3E">
            <w:pPr>
              <w:pStyle w:val="SmallStandard"/>
            </w:pPr>
            <w:r>
              <w:t>N</w:t>
            </w:r>
          </w:p>
        </w:tc>
        <w:tc>
          <w:tcPr>
            <w:tcW w:w="3969" w:type="dxa"/>
            <w:shd w:val="clear" w:color="auto" w:fill="auto"/>
          </w:tcPr>
          <w:p w14:paraId="11005880"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554FCEBC" w14:textId="77777777" w:rsidR="003B5845" w:rsidRPr="004A00BD" w:rsidRDefault="003B5845" w:rsidP="00617B3E">
            <w:pPr>
              <w:jc w:val="left"/>
              <w:rPr>
                <w:sz w:val="22"/>
              </w:rPr>
            </w:pPr>
            <w:r w:rsidRPr="004A00BD">
              <w:rPr>
                <w:sz w:val="16"/>
                <w:szCs w:val="16"/>
              </w:rPr>
              <w:t>See KBLFRM-329 and KBLFRM-391.</w:t>
            </w:r>
          </w:p>
        </w:tc>
      </w:tr>
    </w:tbl>
    <w:p w14:paraId="2BB838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6" w:name="_4f09f4dcefef0cca1cb6b1d282ceb18a"/>
      <w:r>
        <w:rPr>
          <w:lang w:val="en-GB"/>
        </w:rPr>
        <w:t>MeasurementPointReference</w:t>
      </w:r>
      <w:bookmarkEnd w:id="1406"/>
    </w:p>
    <w:p w14:paraId="555ECF2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MeasurementPointReference</w:t>
      </w:r>
      <w:r w:rsidRPr="00A518C2">
        <w:rPr>
          <w:sz w:val="18"/>
          <w:szCs w:val="18"/>
          <w:lang w:val="en-GB"/>
        </w:rPr>
        <w:t xml:space="preserve"> is the instance of a </w:t>
      </w:r>
      <w:r w:rsidRPr="00A518C2">
        <w:rPr>
          <w:i/>
          <w:iCs/>
          <w:sz w:val="18"/>
          <w:szCs w:val="18"/>
          <w:lang w:val="en-GB"/>
        </w:rPr>
        <w:t>MeasurementPoint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313D88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2B9D2" w14:textId="77777777" w:rsidTr="00617B3E">
        <w:tc>
          <w:tcPr>
            <w:tcW w:w="2013" w:type="dxa"/>
            <w:shd w:val="clear" w:color="auto" w:fill="auto"/>
            <w:tcMar>
              <w:top w:w="28" w:type="dxa"/>
              <w:left w:w="28" w:type="dxa"/>
              <w:bottom w:w="28" w:type="dxa"/>
              <w:right w:w="28" w:type="dxa"/>
            </w:tcMar>
          </w:tcPr>
          <w:p w14:paraId="20A38F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C02AB2"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1BB58661" w14:textId="77777777" w:rsidTr="00617B3E">
        <w:tc>
          <w:tcPr>
            <w:tcW w:w="2013" w:type="dxa"/>
            <w:shd w:val="clear" w:color="auto" w:fill="auto"/>
            <w:tcMar>
              <w:top w:w="28" w:type="dxa"/>
              <w:left w:w="28" w:type="dxa"/>
              <w:bottom w:w="28" w:type="dxa"/>
              <w:right w:w="28" w:type="dxa"/>
            </w:tcMar>
          </w:tcPr>
          <w:p w14:paraId="050F67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112497" w14:textId="77777777" w:rsidR="003B5845" w:rsidRPr="004A00BD" w:rsidRDefault="003B5845" w:rsidP="00617B3E">
            <w:pPr>
              <w:rPr>
                <w:sz w:val="22"/>
              </w:rPr>
            </w:pPr>
          </w:p>
        </w:tc>
      </w:tr>
      <w:tr w:rsidR="003B5845" w:rsidRPr="008359F5" w14:paraId="3ED34E92" w14:textId="77777777" w:rsidTr="00617B3E">
        <w:tc>
          <w:tcPr>
            <w:tcW w:w="2013" w:type="dxa"/>
            <w:shd w:val="clear" w:color="auto" w:fill="auto"/>
            <w:tcMar>
              <w:top w:w="28" w:type="dxa"/>
              <w:left w:w="28" w:type="dxa"/>
              <w:bottom w:w="28" w:type="dxa"/>
              <w:right w:w="28" w:type="dxa"/>
            </w:tcMar>
          </w:tcPr>
          <w:p w14:paraId="1DF102B2"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20116C5" w14:textId="77777777" w:rsidR="003B5845" w:rsidRPr="000437C1" w:rsidRDefault="003B5845" w:rsidP="00617B3E">
            <w:pPr>
              <w:pStyle w:val="SmallStandard"/>
            </w:pPr>
            <w:r>
              <w:t>false</w:t>
            </w:r>
          </w:p>
        </w:tc>
      </w:tr>
    </w:tbl>
    <w:p w14:paraId="4B7A0A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7145C" w14:textId="77777777" w:rsidTr="00617B3E">
        <w:tc>
          <w:tcPr>
            <w:tcW w:w="2013" w:type="dxa"/>
            <w:shd w:val="clear" w:color="auto" w:fill="auto"/>
            <w:tcMar>
              <w:top w:w="28" w:type="dxa"/>
              <w:left w:w="28" w:type="dxa"/>
              <w:bottom w:w="28" w:type="dxa"/>
              <w:right w:w="28" w:type="dxa"/>
            </w:tcMar>
          </w:tcPr>
          <w:p w14:paraId="23E0C52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F946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11D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A0ED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A956628" w14:textId="77777777" w:rsidTr="00617B3E">
        <w:tc>
          <w:tcPr>
            <w:tcW w:w="2013" w:type="dxa"/>
            <w:shd w:val="clear" w:color="auto" w:fill="auto"/>
            <w:tcMar>
              <w:top w:w="28" w:type="dxa"/>
              <w:left w:w="28" w:type="dxa"/>
              <w:bottom w:w="28" w:type="dxa"/>
              <w:right w:w="28" w:type="dxa"/>
            </w:tcMar>
          </w:tcPr>
          <w:p w14:paraId="0AB4DC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7723A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8C9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C90A1A" w14:textId="77777777" w:rsidR="003B5845" w:rsidRPr="004A00BD" w:rsidRDefault="003B5845" w:rsidP="00617B3E">
            <w:pPr>
              <w:jc w:val="left"/>
              <w:rPr>
                <w:sz w:val="22"/>
                <w:lang w:val="en-GB"/>
              </w:rPr>
            </w:pPr>
            <w:r w:rsidRPr="004A00BD">
              <w:rPr>
                <w:sz w:val="16"/>
                <w:szCs w:val="16"/>
                <w:lang w:val="en-GB"/>
              </w:rPr>
              <w:t>Specifies a unique identification of the MeasurementPointReference. The identification is guaranteed to be unique within the containing PlaceableElementRole.</w:t>
            </w:r>
          </w:p>
        </w:tc>
      </w:tr>
    </w:tbl>
    <w:p w14:paraId="407CD6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AD9E82" w14:textId="77777777" w:rsidTr="00617B3E">
        <w:tc>
          <w:tcPr>
            <w:tcW w:w="3856" w:type="dxa"/>
            <w:gridSpan w:val="3"/>
            <w:shd w:val="clear" w:color="auto" w:fill="auto"/>
          </w:tcPr>
          <w:p w14:paraId="1048B7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487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2E3C9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432A17" w14:textId="77777777" w:rsidTr="00617B3E">
        <w:tc>
          <w:tcPr>
            <w:tcW w:w="1573" w:type="dxa"/>
            <w:shd w:val="clear" w:color="auto" w:fill="auto"/>
          </w:tcPr>
          <w:p w14:paraId="2AA6A26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B1976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09E43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8418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216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39A3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456080" w14:textId="77777777" w:rsidTr="00617B3E">
        <w:tc>
          <w:tcPr>
            <w:tcW w:w="1573" w:type="dxa"/>
            <w:shd w:val="clear" w:color="auto" w:fill="auto"/>
          </w:tcPr>
          <w:p w14:paraId="17B2891A" w14:textId="77777777" w:rsidR="003B5845" w:rsidRPr="00634625" w:rsidRDefault="003B5845" w:rsidP="00617B3E">
            <w:pPr>
              <w:pStyle w:val="SmallStandard"/>
            </w:pPr>
            <w:r>
              <w:t>MeasurementPoint</w:t>
            </w:r>
          </w:p>
        </w:tc>
        <w:tc>
          <w:tcPr>
            <w:tcW w:w="1574" w:type="dxa"/>
            <w:shd w:val="clear" w:color="auto" w:fill="auto"/>
          </w:tcPr>
          <w:p w14:paraId="37426EA2" w14:textId="77777777" w:rsidR="003B5845" w:rsidRPr="00132C43" w:rsidRDefault="003B5845" w:rsidP="00617B3E">
            <w:pPr>
              <w:pStyle w:val="SmallStandard"/>
            </w:pPr>
            <w:r>
              <w:t>measurementPoint</w:t>
            </w:r>
          </w:p>
        </w:tc>
        <w:tc>
          <w:tcPr>
            <w:tcW w:w="708" w:type="dxa"/>
            <w:shd w:val="clear" w:color="auto" w:fill="auto"/>
          </w:tcPr>
          <w:p w14:paraId="0A9AFB92" w14:textId="77777777" w:rsidR="003B5845" w:rsidRPr="00D331EF" w:rsidRDefault="003B5845" w:rsidP="00617B3E">
            <w:pPr>
              <w:pStyle w:val="SmallStandard"/>
            </w:pPr>
            <w:r w:rsidRPr="00574783">
              <w:t>1</w:t>
            </w:r>
          </w:p>
        </w:tc>
        <w:tc>
          <w:tcPr>
            <w:tcW w:w="709" w:type="dxa"/>
            <w:shd w:val="clear" w:color="auto" w:fill="auto"/>
          </w:tcPr>
          <w:p w14:paraId="76B1C4C9" w14:textId="77777777" w:rsidR="003B5845" w:rsidRPr="00D331EF" w:rsidRDefault="003B5845" w:rsidP="00617B3E">
            <w:pPr>
              <w:pStyle w:val="SmallStandard"/>
            </w:pPr>
            <w:r w:rsidRPr="00207506">
              <w:t>0..*</w:t>
            </w:r>
          </w:p>
        </w:tc>
        <w:tc>
          <w:tcPr>
            <w:tcW w:w="567" w:type="dxa"/>
            <w:shd w:val="clear" w:color="auto" w:fill="auto"/>
          </w:tcPr>
          <w:p w14:paraId="1CD74E6E" w14:textId="77777777" w:rsidR="003B5845" w:rsidRPr="00D331EF" w:rsidRDefault="003B5845" w:rsidP="00617B3E">
            <w:pPr>
              <w:pStyle w:val="SmallStandard"/>
            </w:pPr>
            <w:r>
              <w:t>N</w:t>
            </w:r>
          </w:p>
        </w:tc>
        <w:tc>
          <w:tcPr>
            <w:tcW w:w="3969" w:type="dxa"/>
            <w:shd w:val="clear" w:color="auto" w:fill="auto"/>
          </w:tcPr>
          <w:p w14:paraId="0AE88BB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7E93C0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EF21D29" w14:textId="77777777" w:rsidTr="00617B3E">
        <w:tc>
          <w:tcPr>
            <w:tcW w:w="2296" w:type="dxa"/>
            <w:gridSpan w:val="2"/>
            <w:shd w:val="clear" w:color="auto" w:fill="auto"/>
          </w:tcPr>
          <w:p w14:paraId="0551A7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9FFA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C4BB1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F4332F" w14:textId="77777777" w:rsidTr="00617B3E">
        <w:tc>
          <w:tcPr>
            <w:tcW w:w="1588" w:type="dxa"/>
            <w:shd w:val="clear" w:color="auto" w:fill="auto"/>
          </w:tcPr>
          <w:p w14:paraId="49556D2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4896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114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048A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3FDAE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BEBA0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604A14" w14:textId="77777777" w:rsidTr="00617B3E">
        <w:tc>
          <w:tcPr>
            <w:tcW w:w="1588" w:type="dxa"/>
            <w:shd w:val="clear" w:color="auto" w:fill="auto"/>
          </w:tcPr>
          <w:p w14:paraId="335C36DD" w14:textId="77777777" w:rsidR="003B5845" w:rsidRPr="00634625" w:rsidRDefault="003B5845" w:rsidP="00617B3E">
            <w:pPr>
              <w:pStyle w:val="SmallStandard"/>
            </w:pPr>
            <w:r>
              <w:t>PlaceableElementRole</w:t>
            </w:r>
          </w:p>
        </w:tc>
        <w:tc>
          <w:tcPr>
            <w:tcW w:w="708" w:type="dxa"/>
            <w:shd w:val="clear" w:color="auto" w:fill="auto"/>
          </w:tcPr>
          <w:p w14:paraId="73B19D3E" w14:textId="77777777" w:rsidR="003B5845" w:rsidRPr="00D331EF" w:rsidRDefault="003B5845" w:rsidP="00617B3E">
            <w:pPr>
              <w:pStyle w:val="SmallStandard"/>
            </w:pPr>
            <w:r w:rsidRPr="00D01517">
              <w:t>1</w:t>
            </w:r>
          </w:p>
        </w:tc>
        <w:tc>
          <w:tcPr>
            <w:tcW w:w="1560" w:type="dxa"/>
            <w:shd w:val="clear" w:color="auto" w:fill="auto"/>
          </w:tcPr>
          <w:p w14:paraId="7FEA3A82" w14:textId="77777777" w:rsidR="003B5845" w:rsidRPr="00132C43" w:rsidRDefault="003B5845" w:rsidP="00617B3E">
            <w:pPr>
              <w:pStyle w:val="SmallStandard"/>
            </w:pPr>
            <w:r>
              <w:t>measurementPointReference</w:t>
            </w:r>
          </w:p>
        </w:tc>
        <w:tc>
          <w:tcPr>
            <w:tcW w:w="708" w:type="dxa"/>
            <w:shd w:val="clear" w:color="auto" w:fill="auto"/>
          </w:tcPr>
          <w:p w14:paraId="57D393DF" w14:textId="77777777" w:rsidR="003B5845" w:rsidRPr="00D331EF" w:rsidRDefault="003B5845" w:rsidP="00617B3E">
            <w:pPr>
              <w:pStyle w:val="SmallStandard"/>
            </w:pPr>
            <w:r w:rsidRPr="00D01517">
              <w:t>0..*</w:t>
            </w:r>
          </w:p>
        </w:tc>
        <w:tc>
          <w:tcPr>
            <w:tcW w:w="567" w:type="dxa"/>
            <w:shd w:val="clear" w:color="auto" w:fill="auto"/>
          </w:tcPr>
          <w:p w14:paraId="6ADCBB95" w14:textId="77777777" w:rsidR="003B5845" w:rsidRDefault="003B5845" w:rsidP="00617B3E">
            <w:pPr>
              <w:pStyle w:val="SmallStandard"/>
            </w:pPr>
            <w:r>
              <w:t>Y</w:t>
            </w:r>
          </w:p>
        </w:tc>
        <w:tc>
          <w:tcPr>
            <w:tcW w:w="3969" w:type="dxa"/>
            <w:shd w:val="clear" w:color="auto" w:fill="auto"/>
          </w:tcPr>
          <w:p w14:paraId="311540B6" w14:textId="77777777" w:rsidR="003B5845" w:rsidRPr="004A00BD" w:rsidRDefault="003B5845" w:rsidP="00617B3E">
            <w:pPr>
              <w:rPr>
                <w:sz w:val="22"/>
              </w:rPr>
            </w:pPr>
          </w:p>
        </w:tc>
      </w:tr>
    </w:tbl>
    <w:p w14:paraId="6406B1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7" w:name="_89248513a98701039f72a7b961b40779"/>
      <w:r>
        <w:rPr>
          <w:lang w:val="en-GB"/>
        </w:rPr>
        <w:t>OnPointPlacement</w:t>
      </w:r>
      <w:bookmarkEnd w:id="1407"/>
    </w:p>
    <w:p w14:paraId="6FD1FD29" w14:textId="77777777" w:rsidR="003B5845" w:rsidRPr="00A518C2" w:rsidRDefault="003B5845" w:rsidP="003B5845">
      <w:pPr>
        <w:rPr>
          <w:lang w:val="en-GB"/>
        </w:rPr>
      </w:pPr>
      <w:r w:rsidRPr="00A518C2">
        <w:rPr>
          <w:sz w:val="18"/>
          <w:szCs w:val="18"/>
          <w:lang w:val="en-GB"/>
        </w:rPr>
        <w:t>An OnPointPlacement is a placement of an OccurrenceOrUsage that places it onto discrete points, in most cases one point. In some cases, it is necessary to place a component (with more than one reference point) onto multiple points (e.g. a cable channel).</w:t>
      </w:r>
    </w:p>
    <w:p w14:paraId="65EA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4D14A11" w14:textId="77777777" w:rsidTr="00617B3E">
        <w:tc>
          <w:tcPr>
            <w:tcW w:w="2013" w:type="dxa"/>
            <w:shd w:val="clear" w:color="auto" w:fill="auto"/>
            <w:tcMar>
              <w:top w:w="28" w:type="dxa"/>
              <w:left w:w="28" w:type="dxa"/>
              <w:bottom w:w="28" w:type="dxa"/>
              <w:right w:w="28" w:type="dxa"/>
            </w:tcMar>
          </w:tcPr>
          <w:p w14:paraId="5E4890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EE6624"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0EB86C7D" w14:textId="77777777" w:rsidTr="00617B3E">
        <w:tc>
          <w:tcPr>
            <w:tcW w:w="2013" w:type="dxa"/>
            <w:shd w:val="clear" w:color="auto" w:fill="auto"/>
            <w:tcMar>
              <w:top w:w="28" w:type="dxa"/>
              <w:left w:w="28" w:type="dxa"/>
              <w:bottom w:w="28" w:type="dxa"/>
              <w:right w:w="28" w:type="dxa"/>
            </w:tcMar>
          </w:tcPr>
          <w:p w14:paraId="1C1369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D4B88B" w14:textId="77777777" w:rsidR="003B5845" w:rsidRPr="004A00BD" w:rsidRDefault="003B5845" w:rsidP="00617B3E">
            <w:pPr>
              <w:rPr>
                <w:sz w:val="22"/>
              </w:rPr>
            </w:pPr>
          </w:p>
        </w:tc>
      </w:tr>
      <w:tr w:rsidR="003B5845" w:rsidRPr="008359F5" w14:paraId="17C4F554" w14:textId="77777777" w:rsidTr="00617B3E">
        <w:tc>
          <w:tcPr>
            <w:tcW w:w="2013" w:type="dxa"/>
            <w:shd w:val="clear" w:color="auto" w:fill="auto"/>
            <w:tcMar>
              <w:top w:w="28" w:type="dxa"/>
              <w:left w:w="28" w:type="dxa"/>
              <w:bottom w:w="28" w:type="dxa"/>
              <w:right w:w="28" w:type="dxa"/>
            </w:tcMar>
          </w:tcPr>
          <w:p w14:paraId="5426AF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B28D01E" w14:textId="77777777" w:rsidR="003B5845" w:rsidRPr="000437C1" w:rsidRDefault="003B5845" w:rsidP="00617B3E">
            <w:pPr>
              <w:pStyle w:val="SmallStandard"/>
            </w:pPr>
            <w:r>
              <w:t>false</w:t>
            </w:r>
          </w:p>
        </w:tc>
      </w:tr>
    </w:tbl>
    <w:p w14:paraId="7A0456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1CB90" w14:textId="77777777" w:rsidTr="00617B3E">
        <w:tc>
          <w:tcPr>
            <w:tcW w:w="3856" w:type="dxa"/>
            <w:gridSpan w:val="3"/>
            <w:shd w:val="clear" w:color="auto" w:fill="auto"/>
          </w:tcPr>
          <w:p w14:paraId="137E2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FB7B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B9C1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77E417" w14:textId="77777777" w:rsidTr="00617B3E">
        <w:tc>
          <w:tcPr>
            <w:tcW w:w="1573" w:type="dxa"/>
            <w:shd w:val="clear" w:color="auto" w:fill="auto"/>
          </w:tcPr>
          <w:p w14:paraId="15FB0F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965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613C7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597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043C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2B0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E87E15A" w14:textId="77777777" w:rsidTr="00617B3E">
        <w:tc>
          <w:tcPr>
            <w:tcW w:w="1573" w:type="dxa"/>
            <w:shd w:val="clear" w:color="auto" w:fill="auto"/>
          </w:tcPr>
          <w:p w14:paraId="1E76479C" w14:textId="77777777" w:rsidR="003B5845" w:rsidRPr="00634625" w:rsidRDefault="003B5845" w:rsidP="00617B3E">
            <w:pPr>
              <w:pStyle w:val="SmallStandard"/>
            </w:pPr>
            <w:r>
              <w:t>Location</w:t>
            </w:r>
          </w:p>
        </w:tc>
        <w:tc>
          <w:tcPr>
            <w:tcW w:w="1574" w:type="dxa"/>
            <w:shd w:val="clear" w:color="auto" w:fill="auto"/>
          </w:tcPr>
          <w:p w14:paraId="3AA5EBE3" w14:textId="77777777" w:rsidR="003B5845" w:rsidRPr="00132C43" w:rsidRDefault="003B5845" w:rsidP="00617B3E">
            <w:pPr>
              <w:pStyle w:val="SmallStandard"/>
            </w:pPr>
            <w:r>
              <w:t>location</w:t>
            </w:r>
          </w:p>
        </w:tc>
        <w:tc>
          <w:tcPr>
            <w:tcW w:w="708" w:type="dxa"/>
            <w:shd w:val="clear" w:color="auto" w:fill="auto"/>
          </w:tcPr>
          <w:p w14:paraId="0A57307F" w14:textId="77777777" w:rsidR="003B5845" w:rsidRPr="00D331EF" w:rsidRDefault="003B5845" w:rsidP="00617B3E">
            <w:pPr>
              <w:pStyle w:val="SmallStandard"/>
            </w:pPr>
            <w:r w:rsidRPr="00574783">
              <w:t>1..*</w:t>
            </w:r>
          </w:p>
        </w:tc>
        <w:tc>
          <w:tcPr>
            <w:tcW w:w="709" w:type="dxa"/>
            <w:shd w:val="clear" w:color="auto" w:fill="auto"/>
          </w:tcPr>
          <w:p w14:paraId="4DEC211F" w14:textId="77777777" w:rsidR="003B5845" w:rsidRPr="00D331EF" w:rsidRDefault="003B5845" w:rsidP="00617B3E">
            <w:pPr>
              <w:pStyle w:val="SmallStandard"/>
            </w:pPr>
            <w:r w:rsidRPr="00207506">
              <w:t>0..1</w:t>
            </w:r>
          </w:p>
        </w:tc>
        <w:tc>
          <w:tcPr>
            <w:tcW w:w="567" w:type="dxa"/>
            <w:shd w:val="clear" w:color="auto" w:fill="auto"/>
          </w:tcPr>
          <w:p w14:paraId="76BF89CF" w14:textId="77777777" w:rsidR="003B5845" w:rsidRDefault="003B5845" w:rsidP="00617B3E">
            <w:pPr>
              <w:pStyle w:val="SmallStandard"/>
            </w:pPr>
            <w:r>
              <w:t>Y</w:t>
            </w:r>
          </w:p>
        </w:tc>
        <w:tc>
          <w:tcPr>
            <w:tcW w:w="3969" w:type="dxa"/>
            <w:shd w:val="clear" w:color="auto" w:fill="auto"/>
          </w:tcPr>
          <w:p w14:paraId="2D16CB74" w14:textId="77777777" w:rsidR="003B5845" w:rsidRDefault="003B5845" w:rsidP="00617B3E">
            <w:pPr>
              <w:pStyle w:val="SmallStandard"/>
            </w:pPr>
            <w:r w:rsidRPr="00491287">
              <w:t xml:space="preserve">References the Locations where Placement places the reference points of the placed element. </w:t>
            </w:r>
          </w:p>
        </w:tc>
      </w:tr>
    </w:tbl>
    <w:p w14:paraId="1DDD2D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8" w:name="_235b4504d1a4b29b8032252c5eb09bc4"/>
      <w:r>
        <w:rPr>
          <w:lang w:val="en-GB"/>
        </w:rPr>
        <w:t>OnWayPlacement</w:t>
      </w:r>
      <w:bookmarkEnd w:id="1408"/>
    </w:p>
    <w:p w14:paraId="49177457" w14:textId="77777777" w:rsidR="003B5845" w:rsidRPr="00A518C2" w:rsidRDefault="003B5845" w:rsidP="003B5845">
      <w:pPr>
        <w:rPr>
          <w:lang w:val="en-GB"/>
        </w:rPr>
      </w:pPr>
      <w:r w:rsidRPr="00A518C2">
        <w:rPr>
          <w:sz w:val="18"/>
          <w:szCs w:val="18"/>
          <w:lang w:val="en-GB"/>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23D71529" w14:textId="77777777" w:rsidR="003B5845" w:rsidRPr="00A518C2" w:rsidRDefault="003B5845" w:rsidP="003B5845">
      <w:pPr>
        <w:rPr>
          <w:lang w:val="en-GB"/>
        </w:rPr>
      </w:pPr>
      <w:r w:rsidRPr="00A518C2">
        <w:rPr>
          <w:sz w:val="18"/>
          <w:szCs w:val="18"/>
          <w:lang w:val="en-GB"/>
        </w:rPr>
        <w:t xml:space="preserve">The names start- and endLocation are used to distinguish between the two ends. It does </w:t>
      </w:r>
      <w:r w:rsidRPr="00A518C2">
        <w:rPr>
          <w:b/>
          <w:bCs/>
          <w:sz w:val="18"/>
          <w:szCs w:val="18"/>
          <w:u w:val="single"/>
          <w:lang w:val="en-GB"/>
        </w:rPr>
        <w:t>not</w:t>
      </w:r>
      <w:r w:rsidRPr="00A518C2">
        <w:rPr>
          <w:sz w:val="18"/>
          <w:szCs w:val="18"/>
          <w:lang w:val="en-GB"/>
        </w:rPr>
        <w:t xml:space="preserve"> indicate a direction as property of the product (e.g. for tapes).</w:t>
      </w:r>
    </w:p>
    <w:p w14:paraId="0D537A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1A354B" w14:textId="77777777" w:rsidTr="00617B3E">
        <w:tc>
          <w:tcPr>
            <w:tcW w:w="2013" w:type="dxa"/>
            <w:shd w:val="clear" w:color="auto" w:fill="auto"/>
            <w:tcMar>
              <w:top w:w="28" w:type="dxa"/>
              <w:left w:w="28" w:type="dxa"/>
              <w:bottom w:w="28" w:type="dxa"/>
              <w:right w:w="28" w:type="dxa"/>
            </w:tcMar>
          </w:tcPr>
          <w:p w14:paraId="568C415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DB4C5EE"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4917748E" w14:textId="77777777" w:rsidTr="00617B3E">
        <w:tc>
          <w:tcPr>
            <w:tcW w:w="2013" w:type="dxa"/>
            <w:shd w:val="clear" w:color="auto" w:fill="auto"/>
            <w:tcMar>
              <w:top w:w="28" w:type="dxa"/>
              <w:left w:w="28" w:type="dxa"/>
              <w:bottom w:w="28" w:type="dxa"/>
              <w:right w:w="28" w:type="dxa"/>
            </w:tcMar>
          </w:tcPr>
          <w:p w14:paraId="377B65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EBEB9" w14:textId="77777777" w:rsidR="003B5845" w:rsidRPr="004A00BD" w:rsidRDefault="003B5845" w:rsidP="00617B3E">
            <w:pPr>
              <w:rPr>
                <w:sz w:val="22"/>
              </w:rPr>
            </w:pPr>
          </w:p>
        </w:tc>
      </w:tr>
      <w:tr w:rsidR="003B5845" w:rsidRPr="008359F5" w14:paraId="21EC0617" w14:textId="77777777" w:rsidTr="00617B3E">
        <w:tc>
          <w:tcPr>
            <w:tcW w:w="2013" w:type="dxa"/>
            <w:shd w:val="clear" w:color="auto" w:fill="auto"/>
            <w:tcMar>
              <w:top w:w="28" w:type="dxa"/>
              <w:left w:w="28" w:type="dxa"/>
              <w:bottom w:w="28" w:type="dxa"/>
              <w:right w:w="28" w:type="dxa"/>
            </w:tcMar>
          </w:tcPr>
          <w:p w14:paraId="23DF520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95A228B" w14:textId="77777777" w:rsidR="003B5845" w:rsidRPr="000437C1" w:rsidRDefault="003B5845" w:rsidP="00617B3E">
            <w:pPr>
              <w:pStyle w:val="SmallStandard"/>
            </w:pPr>
            <w:r>
              <w:t>false</w:t>
            </w:r>
          </w:p>
        </w:tc>
      </w:tr>
    </w:tbl>
    <w:p w14:paraId="76B260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BD6753" w14:textId="77777777" w:rsidTr="00617B3E">
        <w:tc>
          <w:tcPr>
            <w:tcW w:w="3856" w:type="dxa"/>
            <w:gridSpan w:val="3"/>
            <w:shd w:val="clear" w:color="auto" w:fill="auto"/>
          </w:tcPr>
          <w:p w14:paraId="34382D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3D2F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4B59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D7093" w14:textId="77777777" w:rsidTr="00617B3E">
        <w:tc>
          <w:tcPr>
            <w:tcW w:w="1573" w:type="dxa"/>
            <w:shd w:val="clear" w:color="auto" w:fill="auto"/>
          </w:tcPr>
          <w:p w14:paraId="363184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4A9FA2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EDE77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D64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7796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0E2E8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D00D9E" w14:textId="77777777" w:rsidTr="00617B3E">
        <w:tc>
          <w:tcPr>
            <w:tcW w:w="1573" w:type="dxa"/>
            <w:shd w:val="clear" w:color="auto" w:fill="auto"/>
          </w:tcPr>
          <w:p w14:paraId="6F048B3F" w14:textId="77777777" w:rsidR="003B5845" w:rsidRPr="00634625" w:rsidRDefault="003B5845" w:rsidP="00617B3E">
            <w:pPr>
              <w:pStyle w:val="SmallStandard"/>
            </w:pPr>
            <w:r>
              <w:t>Location</w:t>
            </w:r>
          </w:p>
        </w:tc>
        <w:tc>
          <w:tcPr>
            <w:tcW w:w="1574" w:type="dxa"/>
            <w:shd w:val="clear" w:color="auto" w:fill="auto"/>
          </w:tcPr>
          <w:p w14:paraId="1C5ED38B" w14:textId="77777777" w:rsidR="003B5845" w:rsidRPr="00132C43" w:rsidRDefault="003B5845" w:rsidP="00617B3E">
            <w:pPr>
              <w:pStyle w:val="SmallStandard"/>
            </w:pPr>
            <w:r>
              <w:t>endLocation</w:t>
            </w:r>
          </w:p>
        </w:tc>
        <w:tc>
          <w:tcPr>
            <w:tcW w:w="708" w:type="dxa"/>
            <w:shd w:val="clear" w:color="auto" w:fill="auto"/>
          </w:tcPr>
          <w:p w14:paraId="7CE64572" w14:textId="77777777" w:rsidR="003B5845" w:rsidRPr="00D331EF" w:rsidRDefault="003B5845" w:rsidP="00617B3E">
            <w:pPr>
              <w:pStyle w:val="SmallStandard"/>
            </w:pPr>
            <w:r w:rsidRPr="00574783">
              <w:t>1</w:t>
            </w:r>
          </w:p>
        </w:tc>
        <w:tc>
          <w:tcPr>
            <w:tcW w:w="709" w:type="dxa"/>
            <w:shd w:val="clear" w:color="auto" w:fill="auto"/>
          </w:tcPr>
          <w:p w14:paraId="29033155" w14:textId="77777777" w:rsidR="003B5845" w:rsidRPr="00D331EF" w:rsidRDefault="003B5845" w:rsidP="00617B3E">
            <w:pPr>
              <w:pStyle w:val="SmallStandard"/>
            </w:pPr>
            <w:r w:rsidRPr="00207506">
              <w:t>0..1</w:t>
            </w:r>
          </w:p>
        </w:tc>
        <w:tc>
          <w:tcPr>
            <w:tcW w:w="567" w:type="dxa"/>
            <w:shd w:val="clear" w:color="auto" w:fill="auto"/>
          </w:tcPr>
          <w:p w14:paraId="7A885AB9" w14:textId="77777777" w:rsidR="003B5845" w:rsidRDefault="003B5845" w:rsidP="00617B3E">
            <w:pPr>
              <w:pStyle w:val="SmallStandard"/>
            </w:pPr>
            <w:r>
              <w:t>Y</w:t>
            </w:r>
          </w:p>
        </w:tc>
        <w:tc>
          <w:tcPr>
            <w:tcW w:w="3969" w:type="dxa"/>
            <w:shd w:val="clear" w:color="auto" w:fill="auto"/>
          </w:tcPr>
          <w:p w14:paraId="5C0D6B09" w14:textId="77777777" w:rsidR="003B5845" w:rsidRDefault="003B5845" w:rsidP="00617B3E">
            <w:pPr>
              <w:pStyle w:val="SmallStandard"/>
            </w:pPr>
            <w:r w:rsidRPr="00491287">
              <w:t xml:space="preserve">References the Location where OnWayPlacement ends. </w:t>
            </w:r>
          </w:p>
        </w:tc>
      </w:tr>
      <w:tr w:rsidR="003B5845" w:rsidRPr="004A00BD" w14:paraId="4FEBC651" w14:textId="77777777" w:rsidTr="00617B3E">
        <w:tc>
          <w:tcPr>
            <w:tcW w:w="1573" w:type="dxa"/>
            <w:shd w:val="clear" w:color="auto" w:fill="auto"/>
          </w:tcPr>
          <w:p w14:paraId="0DA7159B" w14:textId="77777777" w:rsidR="003B5845" w:rsidRPr="00634625" w:rsidRDefault="003B5845" w:rsidP="00617B3E">
            <w:pPr>
              <w:pStyle w:val="SmallStandard"/>
            </w:pPr>
            <w:r>
              <w:t>Location</w:t>
            </w:r>
          </w:p>
        </w:tc>
        <w:tc>
          <w:tcPr>
            <w:tcW w:w="1574" w:type="dxa"/>
            <w:shd w:val="clear" w:color="auto" w:fill="auto"/>
          </w:tcPr>
          <w:p w14:paraId="5DF49F6B" w14:textId="77777777" w:rsidR="003B5845" w:rsidRPr="00132C43" w:rsidRDefault="003B5845" w:rsidP="00617B3E">
            <w:pPr>
              <w:pStyle w:val="SmallStandard"/>
            </w:pPr>
            <w:r>
              <w:t>startLocation</w:t>
            </w:r>
          </w:p>
        </w:tc>
        <w:tc>
          <w:tcPr>
            <w:tcW w:w="708" w:type="dxa"/>
            <w:shd w:val="clear" w:color="auto" w:fill="auto"/>
          </w:tcPr>
          <w:p w14:paraId="0C94A9FC" w14:textId="77777777" w:rsidR="003B5845" w:rsidRPr="00D331EF" w:rsidRDefault="003B5845" w:rsidP="00617B3E">
            <w:pPr>
              <w:pStyle w:val="SmallStandard"/>
            </w:pPr>
            <w:r w:rsidRPr="00574783">
              <w:t>1</w:t>
            </w:r>
          </w:p>
        </w:tc>
        <w:tc>
          <w:tcPr>
            <w:tcW w:w="709" w:type="dxa"/>
            <w:shd w:val="clear" w:color="auto" w:fill="auto"/>
          </w:tcPr>
          <w:p w14:paraId="3E49E16B" w14:textId="77777777" w:rsidR="003B5845" w:rsidRPr="00D331EF" w:rsidRDefault="003B5845" w:rsidP="00617B3E">
            <w:pPr>
              <w:pStyle w:val="SmallStandard"/>
            </w:pPr>
            <w:r w:rsidRPr="00207506">
              <w:t>0..1</w:t>
            </w:r>
          </w:p>
        </w:tc>
        <w:tc>
          <w:tcPr>
            <w:tcW w:w="567" w:type="dxa"/>
            <w:shd w:val="clear" w:color="auto" w:fill="auto"/>
          </w:tcPr>
          <w:p w14:paraId="33599A8B" w14:textId="77777777" w:rsidR="003B5845" w:rsidRDefault="003B5845" w:rsidP="00617B3E">
            <w:pPr>
              <w:pStyle w:val="SmallStandard"/>
            </w:pPr>
            <w:r>
              <w:t>Y</w:t>
            </w:r>
          </w:p>
        </w:tc>
        <w:tc>
          <w:tcPr>
            <w:tcW w:w="3969" w:type="dxa"/>
            <w:shd w:val="clear" w:color="auto" w:fill="auto"/>
          </w:tcPr>
          <w:p w14:paraId="0F8A83B7" w14:textId="77777777" w:rsidR="003B5845" w:rsidRDefault="003B5845" w:rsidP="00617B3E">
            <w:pPr>
              <w:pStyle w:val="SmallStandard"/>
            </w:pPr>
            <w:r w:rsidRPr="00491287">
              <w:t xml:space="preserve">References the Location where OnWayPlacement starts. </w:t>
            </w:r>
          </w:p>
        </w:tc>
      </w:tr>
      <w:tr w:rsidR="003B5845" w:rsidRPr="004A00BD" w14:paraId="78C943E3" w14:textId="77777777" w:rsidTr="00617B3E">
        <w:tc>
          <w:tcPr>
            <w:tcW w:w="1573" w:type="dxa"/>
            <w:shd w:val="clear" w:color="auto" w:fill="auto"/>
          </w:tcPr>
          <w:p w14:paraId="2323EC2B" w14:textId="77777777" w:rsidR="003B5845" w:rsidRPr="00634625" w:rsidRDefault="003B5845" w:rsidP="00617B3E">
            <w:pPr>
              <w:pStyle w:val="SmallStandard"/>
            </w:pPr>
            <w:r>
              <w:t>Path</w:t>
            </w:r>
          </w:p>
        </w:tc>
        <w:tc>
          <w:tcPr>
            <w:tcW w:w="1574" w:type="dxa"/>
            <w:shd w:val="clear" w:color="auto" w:fill="auto"/>
          </w:tcPr>
          <w:p w14:paraId="3427DFD3" w14:textId="77777777" w:rsidR="003B5845" w:rsidRPr="00132C43" w:rsidRDefault="003B5845" w:rsidP="00617B3E">
            <w:pPr>
              <w:pStyle w:val="SmallStandard"/>
            </w:pPr>
            <w:r>
              <w:t>path</w:t>
            </w:r>
          </w:p>
        </w:tc>
        <w:tc>
          <w:tcPr>
            <w:tcW w:w="708" w:type="dxa"/>
            <w:shd w:val="clear" w:color="auto" w:fill="auto"/>
          </w:tcPr>
          <w:p w14:paraId="78C26FF3" w14:textId="77777777" w:rsidR="003B5845" w:rsidRPr="00D331EF" w:rsidRDefault="003B5845" w:rsidP="00617B3E">
            <w:pPr>
              <w:pStyle w:val="SmallStandard"/>
            </w:pPr>
            <w:r w:rsidRPr="00574783">
              <w:t>0..1</w:t>
            </w:r>
          </w:p>
        </w:tc>
        <w:tc>
          <w:tcPr>
            <w:tcW w:w="709" w:type="dxa"/>
            <w:shd w:val="clear" w:color="auto" w:fill="auto"/>
          </w:tcPr>
          <w:p w14:paraId="564DB65C" w14:textId="77777777" w:rsidR="003B5845" w:rsidRPr="00D331EF" w:rsidRDefault="003B5845" w:rsidP="00617B3E">
            <w:pPr>
              <w:pStyle w:val="SmallStandard"/>
            </w:pPr>
            <w:r w:rsidRPr="00207506">
              <w:t>0..1</w:t>
            </w:r>
          </w:p>
        </w:tc>
        <w:tc>
          <w:tcPr>
            <w:tcW w:w="567" w:type="dxa"/>
            <w:shd w:val="clear" w:color="auto" w:fill="auto"/>
          </w:tcPr>
          <w:p w14:paraId="7E59D5A3" w14:textId="77777777" w:rsidR="003B5845" w:rsidRDefault="003B5845" w:rsidP="00617B3E">
            <w:pPr>
              <w:pStyle w:val="SmallStandard"/>
            </w:pPr>
            <w:r>
              <w:t>Y</w:t>
            </w:r>
          </w:p>
        </w:tc>
        <w:tc>
          <w:tcPr>
            <w:tcW w:w="3969" w:type="dxa"/>
            <w:shd w:val="clear" w:color="auto" w:fill="auto"/>
          </w:tcPr>
          <w:p w14:paraId="5765D5D5" w14:textId="77777777" w:rsidR="003B5845" w:rsidRDefault="003B5845" w:rsidP="00617B3E">
            <w:pPr>
              <w:pStyle w:val="SmallStandard"/>
            </w:pPr>
            <w:r w:rsidRPr="00491287">
              <w:t xml:space="preserve">Specifies the topology path defining the way the OnWayPlacement takes in the topology. </w:t>
            </w:r>
          </w:p>
        </w:tc>
      </w:tr>
    </w:tbl>
    <w:p w14:paraId="5C3E50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9" w:name="_d953c84ed16162a990386aca9998925a"/>
      <w:r>
        <w:rPr>
          <w:lang w:val="en-GB"/>
        </w:rPr>
        <w:t>PlaceableElementRole</w:t>
      </w:r>
      <w:bookmarkEnd w:id="1409"/>
    </w:p>
    <w:p w14:paraId="5DAEB3B2" w14:textId="77777777" w:rsidR="003B5845" w:rsidRPr="00A518C2" w:rsidRDefault="003B5845" w:rsidP="003B5845">
      <w:pPr>
        <w:rPr>
          <w:lang w:val="en-GB"/>
        </w:rPr>
      </w:pPr>
      <w:r w:rsidRPr="00A518C2">
        <w:rPr>
          <w:sz w:val="18"/>
          <w:szCs w:val="18"/>
          <w:lang w:val="en-GB"/>
        </w:rPr>
        <w:t>A PlaceableElementRole defines the instance specific properties and relationships of a PlaceableElement.</w:t>
      </w:r>
    </w:p>
    <w:p w14:paraId="12308AB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F82F9E" w14:textId="77777777" w:rsidTr="00617B3E">
        <w:tc>
          <w:tcPr>
            <w:tcW w:w="2013" w:type="dxa"/>
            <w:shd w:val="clear" w:color="auto" w:fill="auto"/>
            <w:tcMar>
              <w:top w:w="28" w:type="dxa"/>
              <w:left w:w="28" w:type="dxa"/>
              <w:bottom w:w="28" w:type="dxa"/>
              <w:right w:w="28" w:type="dxa"/>
            </w:tcMar>
          </w:tcPr>
          <w:p w14:paraId="6B4704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D963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B8EE420" w14:textId="77777777" w:rsidTr="00617B3E">
        <w:tc>
          <w:tcPr>
            <w:tcW w:w="2013" w:type="dxa"/>
            <w:shd w:val="clear" w:color="auto" w:fill="auto"/>
            <w:tcMar>
              <w:top w:w="28" w:type="dxa"/>
              <w:left w:w="28" w:type="dxa"/>
              <w:bottom w:w="28" w:type="dxa"/>
              <w:right w:w="28" w:type="dxa"/>
            </w:tcMar>
          </w:tcPr>
          <w:p w14:paraId="16479B5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2005E4" w14:textId="77777777" w:rsidR="003B5845" w:rsidRPr="004A00BD" w:rsidRDefault="003B5845" w:rsidP="00617B3E">
            <w:pPr>
              <w:rPr>
                <w:sz w:val="22"/>
              </w:rPr>
            </w:pPr>
          </w:p>
        </w:tc>
      </w:tr>
      <w:tr w:rsidR="003B5845" w:rsidRPr="008359F5" w14:paraId="236156F2" w14:textId="77777777" w:rsidTr="00617B3E">
        <w:tc>
          <w:tcPr>
            <w:tcW w:w="2013" w:type="dxa"/>
            <w:shd w:val="clear" w:color="auto" w:fill="auto"/>
            <w:tcMar>
              <w:top w:w="28" w:type="dxa"/>
              <w:left w:w="28" w:type="dxa"/>
              <w:bottom w:w="28" w:type="dxa"/>
              <w:right w:w="28" w:type="dxa"/>
            </w:tcMar>
          </w:tcPr>
          <w:p w14:paraId="63D299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64641C" w14:textId="77777777" w:rsidR="003B5845" w:rsidRPr="000437C1" w:rsidRDefault="003B5845" w:rsidP="00617B3E">
            <w:pPr>
              <w:pStyle w:val="SmallStandard"/>
            </w:pPr>
            <w:r>
              <w:t>false</w:t>
            </w:r>
          </w:p>
        </w:tc>
      </w:tr>
    </w:tbl>
    <w:p w14:paraId="685154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DB86C1A" w14:textId="77777777" w:rsidTr="00617B3E">
        <w:tc>
          <w:tcPr>
            <w:tcW w:w="3856" w:type="dxa"/>
            <w:gridSpan w:val="3"/>
            <w:shd w:val="clear" w:color="auto" w:fill="auto"/>
          </w:tcPr>
          <w:p w14:paraId="1320197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17D8B2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F1A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B0B83B" w14:textId="77777777" w:rsidTr="00617B3E">
        <w:tc>
          <w:tcPr>
            <w:tcW w:w="1573" w:type="dxa"/>
            <w:shd w:val="clear" w:color="auto" w:fill="auto"/>
          </w:tcPr>
          <w:p w14:paraId="571805D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FA53E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6D10C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2958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3973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0A0D6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A85ACC" w14:textId="77777777" w:rsidTr="00617B3E">
        <w:tc>
          <w:tcPr>
            <w:tcW w:w="1573" w:type="dxa"/>
            <w:shd w:val="clear" w:color="auto" w:fill="auto"/>
          </w:tcPr>
          <w:p w14:paraId="12986F6D" w14:textId="77777777" w:rsidR="003B5845" w:rsidRPr="00634625" w:rsidRDefault="003B5845" w:rsidP="00617B3E">
            <w:pPr>
              <w:pStyle w:val="SmallStandard"/>
            </w:pPr>
            <w:r>
              <w:t>PlacementPointReference</w:t>
            </w:r>
          </w:p>
        </w:tc>
        <w:tc>
          <w:tcPr>
            <w:tcW w:w="1574" w:type="dxa"/>
            <w:shd w:val="clear" w:color="auto" w:fill="auto"/>
          </w:tcPr>
          <w:p w14:paraId="7CF760B7" w14:textId="77777777" w:rsidR="003B5845" w:rsidRPr="00132C43" w:rsidRDefault="003B5845" w:rsidP="00617B3E">
            <w:pPr>
              <w:pStyle w:val="SmallStandard"/>
            </w:pPr>
            <w:r>
              <w:t>placementPointReference</w:t>
            </w:r>
          </w:p>
        </w:tc>
        <w:tc>
          <w:tcPr>
            <w:tcW w:w="708" w:type="dxa"/>
            <w:shd w:val="clear" w:color="auto" w:fill="auto"/>
          </w:tcPr>
          <w:p w14:paraId="39464E8F" w14:textId="77777777" w:rsidR="003B5845" w:rsidRPr="00D331EF" w:rsidRDefault="003B5845" w:rsidP="00617B3E">
            <w:pPr>
              <w:pStyle w:val="SmallStandard"/>
            </w:pPr>
            <w:r w:rsidRPr="00574783">
              <w:t>0..*</w:t>
            </w:r>
          </w:p>
        </w:tc>
        <w:tc>
          <w:tcPr>
            <w:tcW w:w="709" w:type="dxa"/>
            <w:shd w:val="clear" w:color="auto" w:fill="auto"/>
          </w:tcPr>
          <w:p w14:paraId="59408403" w14:textId="77777777" w:rsidR="003B5845" w:rsidRPr="00D331EF" w:rsidRDefault="003B5845" w:rsidP="00617B3E">
            <w:pPr>
              <w:pStyle w:val="SmallStandard"/>
            </w:pPr>
            <w:r w:rsidRPr="00207506">
              <w:t>1</w:t>
            </w:r>
          </w:p>
        </w:tc>
        <w:tc>
          <w:tcPr>
            <w:tcW w:w="567" w:type="dxa"/>
            <w:shd w:val="clear" w:color="auto" w:fill="auto"/>
          </w:tcPr>
          <w:p w14:paraId="1B154C8C" w14:textId="77777777" w:rsidR="003B5845" w:rsidRDefault="003B5845" w:rsidP="00617B3E">
            <w:pPr>
              <w:pStyle w:val="SmallStandard"/>
            </w:pPr>
            <w:r>
              <w:t>Y</w:t>
            </w:r>
          </w:p>
        </w:tc>
        <w:tc>
          <w:tcPr>
            <w:tcW w:w="3969" w:type="dxa"/>
            <w:shd w:val="clear" w:color="auto" w:fill="auto"/>
          </w:tcPr>
          <w:p w14:paraId="1B264817" w14:textId="77777777" w:rsidR="003B5845" w:rsidRPr="004A00BD" w:rsidRDefault="003B5845" w:rsidP="00617B3E">
            <w:pPr>
              <w:rPr>
                <w:sz w:val="22"/>
              </w:rPr>
            </w:pPr>
          </w:p>
        </w:tc>
      </w:tr>
      <w:tr w:rsidR="003B5845" w:rsidRPr="004A00BD" w14:paraId="36DE0672" w14:textId="77777777" w:rsidTr="00617B3E">
        <w:tc>
          <w:tcPr>
            <w:tcW w:w="1573" w:type="dxa"/>
            <w:shd w:val="clear" w:color="auto" w:fill="auto"/>
          </w:tcPr>
          <w:p w14:paraId="23AFFFAE" w14:textId="77777777" w:rsidR="003B5845" w:rsidRPr="00634625" w:rsidRDefault="003B5845" w:rsidP="00617B3E">
            <w:pPr>
              <w:pStyle w:val="SmallStandard"/>
            </w:pPr>
            <w:r>
              <w:t>PlaceableElementSpecification</w:t>
            </w:r>
          </w:p>
        </w:tc>
        <w:tc>
          <w:tcPr>
            <w:tcW w:w="1574" w:type="dxa"/>
            <w:shd w:val="clear" w:color="auto" w:fill="auto"/>
          </w:tcPr>
          <w:p w14:paraId="31F07933" w14:textId="77777777" w:rsidR="003B5845" w:rsidRPr="00132C43" w:rsidRDefault="003B5845" w:rsidP="00617B3E">
            <w:pPr>
              <w:pStyle w:val="SmallStandard"/>
            </w:pPr>
            <w:r>
              <w:t>placeableElementSpecification</w:t>
            </w:r>
          </w:p>
        </w:tc>
        <w:tc>
          <w:tcPr>
            <w:tcW w:w="708" w:type="dxa"/>
            <w:shd w:val="clear" w:color="auto" w:fill="auto"/>
          </w:tcPr>
          <w:p w14:paraId="71665BD6" w14:textId="77777777" w:rsidR="003B5845" w:rsidRPr="00D331EF" w:rsidRDefault="003B5845" w:rsidP="00617B3E">
            <w:pPr>
              <w:pStyle w:val="SmallStandard"/>
            </w:pPr>
            <w:r w:rsidRPr="00574783">
              <w:t>1</w:t>
            </w:r>
          </w:p>
        </w:tc>
        <w:tc>
          <w:tcPr>
            <w:tcW w:w="709" w:type="dxa"/>
            <w:shd w:val="clear" w:color="auto" w:fill="auto"/>
          </w:tcPr>
          <w:p w14:paraId="7EDE176D" w14:textId="77777777" w:rsidR="003B5845" w:rsidRPr="00D331EF" w:rsidRDefault="003B5845" w:rsidP="00617B3E">
            <w:pPr>
              <w:pStyle w:val="SmallStandard"/>
            </w:pPr>
            <w:r w:rsidRPr="00207506">
              <w:t>0..*</w:t>
            </w:r>
          </w:p>
        </w:tc>
        <w:tc>
          <w:tcPr>
            <w:tcW w:w="567" w:type="dxa"/>
            <w:shd w:val="clear" w:color="auto" w:fill="auto"/>
          </w:tcPr>
          <w:p w14:paraId="2935A603" w14:textId="77777777" w:rsidR="003B5845" w:rsidRPr="00D331EF" w:rsidRDefault="003B5845" w:rsidP="00617B3E">
            <w:pPr>
              <w:pStyle w:val="SmallStandard"/>
            </w:pPr>
            <w:r>
              <w:t>N</w:t>
            </w:r>
          </w:p>
        </w:tc>
        <w:tc>
          <w:tcPr>
            <w:tcW w:w="3969" w:type="dxa"/>
            <w:shd w:val="clear" w:color="auto" w:fill="auto"/>
          </w:tcPr>
          <w:p w14:paraId="0A2E8C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r w:rsidR="003B5845" w:rsidRPr="00CC6307" w14:paraId="4F2515E5" w14:textId="77777777" w:rsidTr="00617B3E">
        <w:tc>
          <w:tcPr>
            <w:tcW w:w="1573" w:type="dxa"/>
            <w:shd w:val="clear" w:color="auto" w:fill="auto"/>
          </w:tcPr>
          <w:p w14:paraId="7EAA244B" w14:textId="77777777" w:rsidR="003B5845" w:rsidRPr="00634625" w:rsidRDefault="003B5845" w:rsidP="00617B3E">
            <w:pPr>
              <w:pStyle w:val="SmallStandard"/>
            </w:pPr>
            <w:r>
              <w:t>MeasurementPointReference</w:t>
            </w:r>
          </w:p>
        </w:tc>
        <w:tc>
          <w:tcPr>
            <w:tcW w:w="1574" w:type="dxa"/>
            <w:shd w:val="clear" w:color="auto" w:fill="auto"/>
          </w:tcPr>
          <w:p w14:paraId="603F4C20" w14:textId="77777777" w:rsidR="003B5845" w:rsidRPr="00132C43" w:rsidRDefault="003B5845" w:rsidP="00617B3E">
            <w:pPr>
              <w:pStyle w:val="SmallStandard"/>
            </w:pPr>
            <w:r>
              <w:t>measurementPointReference</w:t>
            </w:r>
          </w:p>
        </w:tc>
        <w:tc>
          <w:tcPr>
            <w:tcW w:w="708" w:type="dxa"/>
            <w:shd w:val="clear" w:color="auto" w:fill="auto"/>
          </w:tcPr>
          <w:p w14:paraId="775863A1" w14:textId="77777777" w:rsidR="003B5845" w:rsidRPr="00D331EF" w:rsidRDefault="003B5845" w:rsidP="00617B3E">
            <w:pPr>
              <w:pStyle w:val="SmallStandard"/>
            </w:pPr>
            <w:r w:rsidRPr="00574783">
              <w:t>0..*</w:t>
            </w:r>
          </w:p>
        </w:tc>
        <w:tc>
          <w:tcPr>
            <w:tcW w:w="709" w:type="dxa"/>
            <w:shd w:val="clear" w:color="auto" w:fill="auto"/>
          </w:tcPr>
          <w:p w14:paraId="14F308EF" w14:textId="77777777" w:rsidR="003B5845" w:rsidRPr="00D331EF" w:rsidRDefault="003B5845" w:rsidP="00617B3E">
            <w:pPr>
              <w:pStyle w:val="SmallStandard"/>
            </w:pPr>
            <w:r w:rsidRPr="00207506">
              <w:t>1</w:t>
            </w:r>
          </w:p>
        </w:tc>
        <w:tc>
          <w:tcPr>
            <w:tcW w:w="567" w:type="dxa"/>
            <w:shd w:val="clear" w:color="auto" w:fill="auto"/>
          </w:tcPr>
          <w:p w14:paraId="4AAA6C99" w14:textId="77777777" w:rsidR="003B5845" w:rsidRDefault="003B5845" w:rsidP="00617B3E">
            <w:pPr>
              <w:pStyle w:val="SmallStandard"/>
            </w:pPr>
            <w:r>
              <w:t>Y</w:t>
            </w:r>
          </w:p>
        </w:tc>
        <w:tc>
          <w:tcPr>
            <w:tcW w:w="3969" w:type="dxa"/>
            <w:shd w:val="clear" w:color="auto" w:fill="auto"/>
          </w:tcPr>
          <w:p w14:paraId="07151722" w14:textId="77777777" w:rsidR="003B5845" w:rsidRPr="004A00BD" w:rsidRDefault="003B5845" w:rsidP="00617B3E">
            <w:pPr>
              <w:rPr>
                <w:sz w:val="22"/>
              </w:rPr>
            </w:pPr>
          </w:p>
        </w:tc>
      </w:tr>
    </w:tbl>
    <w:p w14:paraId="5CC5C1E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915867E" w14:textId="77777777" w:rsidTr="00617B3E">
        <w:tc>
          <w:tcPr>
            <w:tcW w:w="2296" w:type="dxa"/>
            <w:gridSpan w:val="2"/>
            <w:shd w:val="clear" w:color="auto" w:fill="auto"/>
          </w:tcPr>
          <w:p w14:paraId="29AD12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99CFE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CA2C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5233C2" w14:textId="77777777" w:rsidTr="00617B3E">
        <w:tc>
          <w:tcPr>
            <w:tcW w:w="1588" w:type="dxa"/>
            <w:shd w:val="clear" w:color="auto" w:fill="auto"/>
          </w:tcPr>
          <w:p w14:paraId="09D54F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76A69E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86EEB8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4ECE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4DFA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6A55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5F68D6" w14:textId="77777777" w:rsidTr="00617B3E">
        <w:tc>
          <w:tcPr>
            <w:tcW w:w="1588" w:type="dxa"/>
            <w:shd w:val="clear" w:color="auto" w:fill="auto"/>
          </w:tcPr>
          <w:p w14:paraId="30984696" w14:textId="77777777" w:rsidR="003B5845" w:rsidRPr="00634625" w:rsidRDefault="003B5845" w:rsidP="00617B3E">
            <w:pPr>
              <w:pStyle w:val="SmallStandard"/>
            </w:pPr>
            <w:r>
              <w:t>Placement</w:t>
            </w:r>
          </w:p>
        </w:tc>
        <w:tc>
          <w:tcPr>
            <w:tcW w:w="708" w:type="dxa"/>
            <w:shd w:val="clear" w:color="auto" w:fill="auto"/>
          </w:tcPr>
          <w:p w14:paraId="5CD8A94E" w14:textId="77777777" w:rsidR="003B5845" w:rsidRPr="00D331EF" w:rsidRDefault="003B5845" w:rsidP="00617B3E">
            <w:pPr>
              <w:pStyle w:val="SmallStandard"/>
            </w:pPr>
            <w:r w:rsidRPr="00D01517">
              <w:t>0..*</w:t>
            </w:r>
          </w:p>
        </w:tc>
        <w:tc>
          <w:tcPr>
            <w:tcW w:w="1560" w:type="dxa"/>
            <w:shd w:val="clear" w:color="auto" w:fill="auto"/>
          </w:tcPr>
          <w:p w14:paraId="7EE3F3BE" w14:textId="77777777" w:rsidR="003B5845" w:rsidRPr="00132C43" w:rsidRDefault="003B5845" w:rsidP="00617B3E">
            <w:pPr>
              <w:pStyle w:val="SmallStandard"/>
            </w:pPr>
            <w:r>
              <w:t>placedElement</w:t>
            </w:r>
          </w:p>
        </w:tc>
        <w:tc>
          <w:tcPr>
            <w:tcW w:w="708" w:type="dxa"/>
            <w:shd w:val="clear" w:color="auto" w:fill="auto"/>
          </w:tcPr>
          <w:p w14:paraId="0A0ABB22" w14:textId="77777777" w:rsidR="003B5845" w:rsidRPr="00D331EF" w:rsidRDefault="003B5845" w:rsidP="00617B3E">
            <w:pPr>
              <w:pStyle w:val="SmallStandard"/>
            </w:pPr>
            <w:r w:rsidRPr="00D01517">
              <w:t>1..*</w:t>
            </w:r>
          </w:p>
        </w:tc>
        <w:tc>
          <w:tcPr>
            <w:tcW w:w="567" w:type="dxa"/>
            <w:shd w:val="clear" w:color="auto" w:fill="auto"/>
          </w:tcPr>
          <w:p w14:paraId="58B9CB9C" w14:textId="77777777" w:rsidR="003B5845" w:rsidRPr="00D331EF" w:rsidRDefault="003B5845" w:rsidP="00617B3E">
            <w:pPr>
              <w:pStyle w:val="SmallStandard"/>
            </w:pPr>
            <w:r>
              <w:t>N</w:t>
            </w:r>
          </w:p>
        </w:tc>
        <w:tc>
          <w:tcPr>
            <w:tcW w:w="3969" w:type="dxa"/>
            <w:shd w:val="clear" w:color="auto" w:fill="auto"/>
          </w:tcPr>
          <w:p w14:paraId="6AC50BB7" w14:textId="77777777" w:rsidR="003B5845" w:rsidRDefault="003B5845" w:rsidP="00617B3E">
            <w:pPr>
              <w:pStyle w:val="SmallStandard"/>
            </w:pPr>
            <w:r w:rsidRPr="00491287">
              <w:t xml:space="preserve">References the PlaceableElementRoles placed by the Placement. </w:t>
            </w:r>
          </w:p>
        </w:tc>
      </w:tr>
    </w:tbl>
    <w:p w14:paraId="7B45AF3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0" w:name="_1b5a4e90de35bde54b964afd086ac31d"/>
      <w:r>
        <w:rPr>
          <w:lang w:val="en-GB"/>
        </w:rPr>
        <w:t>Placement</w:t>
      </w:r>
      <w:bookmarkEnd w:id="1410"/>
    </w:p>
    <w:p w14:paraId="3B60744D" w14:textId="77777777" w:rsidR="003B5845" w:rsidRPr="00A518C2" w:rsidRDefault="003B5845" w:rsidP="003B5845">
      <w:pPr>
        <w:rPr>
          <w:lang w:val="en-GB"/>
        </w:rPr>
      </w:pPr>
      <w:r w:rsidRPr="00A518C2">
        <w:rPr>
          <w:sz w:val="18"/>
          <w:szCs w:val="18"/>
          <w:lang w:val="en-GB"/>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7E5A90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E53931" w14:textId="77777777" w:rsidTr="00617B3E">
        <w:tc>
          <w:tcPr>
            <w:tcW w:w="2013" w:type="dxa"/>
            <w:shd w:val="clear" w:color="auto" w:fill="auto"/>
            <w:tcMar>
              <w:top w:w="28" w:type="dxa"/>
              <w:left w:w="28" w:type="dxa"/>
              <w:bottom w:w="28" w:type="dxa"/>
              <w:right w:w="28" w:type="dxa"/>
            </w:tcMar>
          </w:tcPr>
          <w:p w14:paraId="735AF9B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2C1318"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9B55BCC" w14:textId="77777777" w:rsidTr="00617B3E">
        <w:tc>
          <w:tcPr>
            <w:tcW w:w="2013" w:type="dxa"/>
            <w:shd w:val="clear" w:color="auto" w:fill="auto"/>
            <w:tcMar>
              <w:top w:w="28" w:type="dxa"/>
              <w:left w:w="28" w:type="dxa"/>
              <w:bottom w:w="28" w:type="dxa"/>
              <w:right w:w="28" w:type="dxa"/>
            </w:tcMar>
          </w:tcPr>
          <w:p w14:paraId="59CFCC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4C063" w14:textId="77777777" w:rsidR="003B5845" w:rsidRPr="004A00BD" w:rsidRDefault="003B5845" w:rsidP="00617B3E">
            <w:pPr>
              <w:rPr>
                <w:sz w:val="22"/>
              </w:rPr>
            </w:pPr>
          </w:p>
        </w:tc>
      </w:tr>
      <w:tr w:rsidR="003B5845" w:rsidRPr="008359F5" w14:paraId="6443B47C" w14:textId="77777777" w:rsidTr="00617B3E">
        <w:tc>
          <w:tcPr>
            <w:tcW w:w="2013" w:type="dxa"/>
            <w:shd w:val="clear" w:color="auto" w:fill="auto"/>
            <w:tcMar>
              <w:top w:w="28" w:type="dxa"/>
              <w:left w:w="28" w:type="dxa"/>
              <w:bottom w:w="28" w:type="dxa"/>
              <w:right w:w="28" w:type="dxa"/>
            </w:tcMar>
          </w:tcPr>
          <w:p w14:paraId="4D8F860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15FAD0" w14:textId="77777777" w:rsidR="003B5845" w:rsidRPr="000437C1" w:rsidRDefault="003B5845" w:rsidP="00617B3E">
            <w:pPr>
              <w:pStyle w:val="SmallStandard"/>
            </w:pPr>
            <w:r>
              <w:t>true</w:t>
            </w:r>
          </w:p>
        </w:tc>
      </w:tr>
    </w:tbl>
    <w:p w14:paraId="146FD8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33F955" w14:textId="77777777" w:rsidTr="00617B3E">
        <w:tc>
          <w:tcPr>
            <w:tcW w:w="2013" w:type="dxa"/>
            <w:shd w:val="clear" w:color="auto" w:fill="auto"/>
            <w:tcMar>
              <w:top w:w="28" w:type="dxa"/>
              <w:left w:w="28" w:type="dxa"/>
              <w:bottom w:w="28" w:type="dxa"/>
              <w:right w:w="28" w:type="dxa"/>
            </w:tcMar>
          </w:tcPr>
          <w:p w14:paraId="21CBF6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C3EA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F990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3638F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1AA465" w14:textId="77777777" w:rsidTr="00617B3E">
        <w:tc>
          <w:tcPr>
            <w:tcW w:w="2013" w:type="dxa"/>
            <w:shd w:val="clear" w:color="auto" w:fill="auto"/>
            <w:tcMar>
              <w:top w:w="28" w:type="dxa"/>
              <w:left w:w="28" w:type="dxa"/>
              <w:bottom w:w="28" w:type="dxa"/>
              <w:right w:w="28" w:type="dxa"/>
            </w:tcMar>
          </w:tcPr>
          <w:p w14:paraId="12F0DBB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D28D6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B6746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9D6439"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065350C9" w14:textId="77777777" w:rsidTr="00617B3E">
        <w:tc>
          <w:tcPr>
            <w:tcW w:w="2013" w:type="dxa"/>
            <w:shd w:val="clear" w:color="auto" w:fill="auto"/>
            <w:tcMar>
              <w:top w:w="28" w:type="dxa"/>
              <w:left w:w="28" w:type="dxa"/>
              <w:bottom w:w="28" w:type="dxa"/>
              <w:right w:w="28" w:type="dxa"/>
            </w:tcMar>
          </w:tcPr>
          <w:p w14:paraId="5221675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6858A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13EF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E2FEBD" w14:textId="77777777" w:rsidR="003B5845" w:rsidRPr="004A00BD" w:rsidRDefault="003B5845" w:rsidP="00617B3E">
            <w:pPr>
              <w:jc w:val="left"/>
              <w:rPr>
                <w:sz w:val="22"/>
                <w:lang w:val="en-GB"/>
              </w:rPr>
            </w:pPr>
            <w:r w:rsidRPr="004A00BD">
              <w:rPr>
                <w:sz w:val="16"/>
                <w:szCs w:val="16"/>
                <w:lang w:val="en-GB"/>
              </w:rPr>
              <w:t>Room to specify additional type information of the placement.</w:t>
            </w:r>
          </w:p>
        </w:tc>
      </w:tr>
    </w:tbl>
    <w:p w14:paraId="454EE4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F7195A" w14:textId="77777777" w:rsidTr="00617B3E">
        <w:tc>
          <w:tcPr>
            <w:tcW w:w="3856" w:type="dxa"/>
            <w:gridSpan w:val="3"/>
            <w:shd w:val="clear" w:color="auto" w:fill="auto"/>
          </w:tcPr>
          <w:p w14:paraId="7E9BD0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A9D7CD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CBB5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805970" w14:textId="77777777" w:rsidTr="00617B3E">
        <w:tc>
          <w:tcPr>
            <w:tcW w:w="1573" w:type="dxa"/>
            <w:shd w:val="clear" w:color="auto" w:fill="auto"/>
          </w:tcPr>
          <w:p w14:paraId="15944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28BA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9784A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C855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76AC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CE32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335A53" w14:textId="77777777" w:rsidTr="00617B3E">
        <w:tc>
          <w:tcPr>
            <w:tcW w:w="1573" w:type="dxa"/>
            <w:shd w:val="clear" w:color="auto" w:fill="auto"/>
          </w:tcPr>
          <w:p w14:paraId="72F3EB89" w14:textId="77777777" w:rsidR="003B5845" w:rsidRPr="00634625" w:rsidRDefault="003B5845" w:rsidP="00617B3E">
            <w:pPr>
              <w:pStyle w:val="SmallStandard"/>
            </w:pPr>
            <w:r>
              <w:t>PlaceableElementRole</w:t>
            </w:r>
          </w:p>
        </w:tc>
        <w:tc>
          <w:tcPr>
            <w:tcW w:w="1574" w:type="dxa"/>
            <w:shd w:val="clear" w:color="auto" w:fill="auto"/>
          </w:tcPr>
          <w:p w14:paraId="129FDC69" w14:textId="77777777" w:rsidR="003B5845" w:rsidRPr="00132C43" w:rsidRDefault="003B5845" w:rsidP="00617B3E">
            <w:pPr>
              <w:pStyle w:val="SmallStandard"/>
            </w:pPr>
            <w:r>
              <w:t>placedElement</w:t>
            </w:r>
          </w:p>
        </w:tc>
        <w:tc>
          <w:tcPr>
            <w:tcW w:w="708" w:type="dxa"/>
            <w:shd w:val="clear" w:color="auto" w:fill="auto"/>
          </w:tcPr>
          <w:p w14:paraId="19D76284" w14:textId="77777777" w:rsidR="003B5845" w:rsidRPr="00D331EF" w:rsidRDefault="003B5845" w:rsidP="00617B3E">
            <w:pPr>
              <w:pStyle w:val="SmallStandard"/>
            </w:pPr>
            <w:r w:rsidRPr="00574783">
              <w:t>1..*</w:t>
            </w:r>
          </w:p>
        </w:tc>
        <w:tc>
          <w:tcPr>
            <w:tcW w:w="709" w:type="dxa"/>
            <w:shd w:val="clear" w:color="auto" w:fill="auto"/>
          </w:tcPr>
          <w:p w14:paraId="76EB2888" w14:textId="77777777" w:rsidR="003B5845" w:rsidRPr="00D331EF" w:rsidRDefault="003B5845" w:rsidP="00617B3E">
            <w:pPr>
              <w:pStyle w:val="SmallStandard"/>
            </w:pPr>
            <w:r w:rsidRPr="00207506">
              <w:t>0..*</w:t>
            </w:r>
          </w:p>
        </w:tc>
        <w:tc>
          <w:tcPr>
            <w:tcW w:w="567" w:type="dxa"/>
            <w:shd w:val="clear" w:color="auto" w:fill="auto"/>
          </w:tcPr>
          <w:p w14:paraId="367EEDA8" w14:textId="77777777" w:rsidR="003B5845" w:rsidRPr="00D331EF" w:rsidRDefault="003B5845" w:rsidP="00617B3E">
            <w:pPr>
              <w:pStyle w:val="SmallStandard"/>
            </w:pPr>
            <w:r>
              <w:t>N</w:t>
            </w:r>
          </w:p>
        </w:tc>
        <w:tc>
          <w:tcPr>
            <w:tcW w:w="3969" w:type="dxa"/>
            <w:shd w:val="clear" w:color="auto" w:fill="auto"/>
          </w:tcPr>
          <w:p w14:paraId="3E70106F" w14:textId="77777777" w:rsidR="003B5845" w:rsidRDefault="003B5845" w:rsidP="00617B3E">
            <w:pPr>
              <w:pStyle w:val="SmallStandard"/>
            </w:pPr>
            <w:r w:rsidRPr="00491287">
              <w:t xml:space="preserve">References the PlaceableElementRoles placed by the Placement. </w:t>
            </w:r>
          </w:p>
        </w:tc>
      </w:tr>
    </w:tbl>
    <w:p w14:paraId="091D00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200569" w14:textId="77777777" w:rsidTr="00617B3E">
        <w:tc>
          <w:tcPr>
            <w:tcW w:w="2296" w:type="dxa"/>
            <w:gridSpan w:val="2"/>
            <w:shd w:val="clear" w:color="auto" w:fill="auto"/>
          </w:tcPr>
          <w:p w14:paraId="38A889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A69E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71FCD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5F80F9" w14:textId="77777777" w:rsidTr="00617B3E">
        <w:tc>
          <w:tcPr>
            <w:tcW w:w="1588" w:type="dxa"/>
            <w:shd w:val="clear" w:color="auto" w:fill="auto"/>
          </w:tcPr>
          <w:p w14:paraId="597C4CE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9F503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D582C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0717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2F02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D68F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B4F84E0" w14:textId="77777777" w:rsidTr="00617B3E">
        <w:tc>
          <w:tcPr>
            <w:tcW w:w="1588" w:type="dxa"/>
            <w:shd w:val="clear" w:color="auto" w:fill="auto"/>
          </w:tcPr>
          <w:p w14:paraId="53E3BCBA" w14:textId="77777777" w:rsidR="003B5845" w:rsidRPr="00634625" w:rsidRDefault="003B5845" w:rsidP="00617B3E">
            <w:pPr>
              <w:pStyle w:val="SmallStandard"/>
            </w:pPr>
            <w:r>
              <w:t>Placement</w:t>
            </w:r>
          </w:p>
        </w:tc>
        <w:tc>
          <w:tcPr>
            <w:tcW w:w="708" w:type="dxa"/>
            <w:shd w:val="clear" w:color="auto" w:fill="auto"/>
          </w:tcPr>
          <w:p w14:paraId="62CC178A" w14:textId="77777777" w:rsidR="003B5845" w:rsidRPr="00D331EF" w:rsidRDefault="003B5845" w:rsidP="00617B3E">
            <w:pPr>
              <w:pStyle w:val="SmallStandard"/>
            </w:pPr>
            <w:r w:rsidRPr="00D01517">
              <w:t>0..*</w:t>
            </w:r>
          </w:p>
        </w:tc>
        <w:tc>
          <w:tcPr>
            <w:tcW w:w="1560" w:type="dxa"/>
            <w:shd w:val="clear" w:color="auto" w:fill="auto"/>
          </w:tcPr>
          <w:p w14:paraId="4AAFFF85" w14:textId="77777777" w:rsidR="003B5845" w:rsidRPr="00132C43" w:rsidRDefault="003B5845" w:rsidP="00617B3E">
            <w:pPr>
              <w:pStyle w:val="SmallStandard"/>
            </w:pPr>
            <w:r>
              <w:t>isOnTopOf</w:t>
            </w:r>
          </w:p>
        </w:tc>
        <w:tc>
          <w:tcPr>
            <w:tcW w:w="708" w:type="dxa"/>
            <w:shd w:val="clear" w:color="auto" w:fill="auto"/>
          </w:tcPr>
          <w:p w14:paraId="5CEA6ADB" w14:textId="77777777" w:rsidR="003B5845" w:rsidRPr="00D331EF" w:rsidRDefault="003B5845" w:rsidP="00617B3E">
            <w:pPr>
              <w:pStyle w:val="SmallStandard"/>
            </w:pPr>
            <w:r w:rsidRPr="00D01517">
              <w:t>0..*</w:t>
            </w:r>
          </w:p>
        </w:tc>
        <w:tc>
          <w:tcPr>
            <w:tcW w:w="567" w:type="dxa"/>
            <w:shd w:val="clear" w:color="auto" w:fill="auto"/>
          </w:tcPr>
          <w:p w14:paraId="28122FB9" w14:textId="77777777" w:rsidR="003B5845" w:rsidRPr="00D331EF" w:rsidRDefault="003B5845" w:rsidP="00617B3E">
            <w:pPr>
              <w:pStyle w:val="SmallStandard"/>
            </w:pPr>
            <w:r>
              <w:t>N</w:t>
            </w:r>
          </w:p>
        </w:tc>
        <w:tc>
          <w:tcPr>
            <w:tcW w:w="3969" w:type="dxa"/>
            <w:shd w:val="clear" w:color="auto" w:fill="auto"/>
          </w:tcPr>
          <w:p w14:paraId="5CBD8FB7" w14:textId="77777777" w:rsidR="003B5845" w:rsidRDefault="003B5845" w:rsidP="00617B3E">
            <w:pPr>
              <w:pStyle w:val="SmallStandard"/>
            </w:pPr>
            <w:r w:rsidRPr="00491287">
              <w:t xml:space="preserve">Specifies constraints on ordering of Placements. All referenced Placements must be below (nearer to the center of the Segment) this Placement. </w:t>
            </w:r>
          </w:p>
          <w:p w14:paraId="6F3F5291" w14:textId="77777777" w:rsidR="003B5845" w:rsidRDefault="003B5845" w:rsidP="00617B3E">
            <w:pPr>
              <w:pStyle w:val="SmallStandard"/>
            </w:pPr>
            <w:r w:rsidRPr="00491287">
              <w:t>(see KBLFRM-171)</w:t>
            </w:r>
          </w:p>
        </w:tc>
      </w:tr>
      <w:tr w:rsidR="003B5845" w:rsidRPr="004A00BD" w14:paraId="6E7285EC" w14:textId="77777777" w:rsidTr="00617B3E">
        <w:tc>
          <w:tcPr>
            <w:tcW w:w="1588" w:type="dxa"/>
            <w:shd w:val="clear" w:color="auto" w:fill="auto"/>
          </w:tcPr>
          <w:p w14:paraId="64A97D7C" w14:textId="77777777" w:rsidR="003B5845" w:rsidRPr="00634625" w:rsidRDefault="003B5845" w:rsidP="00617B3E">
            <w:pPr>
              <w:pStyle w:val="SmallStandard"/>
            </w:pPr>
            <w:r>
              <w:t>PlacementSpecification</w:t>
            </w:r>
          </w:p>
        </w:tc>
        <w:tc>
          <w:tcPr>
            <w:tcW w:w="708" w:type="dxa"/>
            <w:shd w:val="clear" w:color="auto" w:fill="auto"/>
          </w:tcPr>
          <w:p w14:paraId="553FDE7B" w14:textId="77777777" w:rsidR="003B5845" w:rsidRPr="00D331EF" w:rsidRDefault="003B5845" w:rsidP="00617B3E">
            <w:pPr>
              <w:pStyle w:val="SmallStandard"/>
            </w:pPr>
            <w:r w:rsidRPr="00D01517">
              <w:t>1</w:t>
            </w:r>
          </w:p>
        </w:tc>
        <w:tc>
          <w:tcPr>
            <w:tcW w:w="1560" w:type="dxa"/>
            <w:shd w:val="clear" w:color="auto" w:fill="auto"/>
          </w:tcPr>
          <w:p w14:paraId="0E46E5C2" w14:textId="77777777" w:rsidR="003B5845" w:rsidRPr="00132C43" w:rsidRDefault="003B5845" w:rsidP="00617B3E">
            <w:pPr>
              <w:pStyle w:val="SmallStandard"/>
            </w:pPr>
            <w:r>
              <w:t>placement</w:t>
            </w:r>
          </w:p>
        </w:tc>
        <w:tc>
          <w:tcPr>
            <w:tcW w:w="708" w:type="dxa"/>
            <w:shd w:val="clear" w:color="auto" w:fill="auto"/>
          </w:tcPr>
          <w:p w14:paraId="50E90B7B" w14:textId="77777777" w:rsidR="003B5845" w:rsidRPr="00D331EF" w:rsidRDefault="003B5845" w:rsidP="00617B3E">
            <w:pPr>
              <w:pStyle w:val="SmallStandard"/>
            </w:pPr>
            <w:r w:rsidRPr="00D01517">
              <w:t>0..*</w:t>
            </w:r>
          </w:p>
        </w:tc>
        <w:tc>
          <w:tcPr>
            <w:tcW w:w="567" w:type="dxa"/>
            <w:shd w:val="clear" w:color="auto" w:fill="auto"/>
          </w:tcPr>
          <w:p w14:paraId="176A5CE1" w14:textId="77777777" w:rsidR="003B5845" w:rsidRDefault="003B5845" w:rsidP="00617B3E">
            <w:pPr>
              <w:pStyle w:val="SmallStandard"/>
            </w:pPr>
            <w:r>
              <w:t>Y</w:t>
            </w:r>
          </w:p>
        </w:tc>
        <w:tc>
          <w:tcPr>
            <w:tcW w:w="3969" w:type="dxa"/>
            <w:shd w:val="clear" w:color="auto" w:fill="auto"/>
          </w:tcPr>
          <w:p w14:paraId="6679EC7E" w14:textId="77777777" w:rsidR="003B5845" w:rsidRDefault="003B5845" w:rsidP="00617B3E">
            <w:pPr>
              <w:pStyle w:val="SmallStandard"/>
            </w:pPr>
            <w:r w:rsidRPr="00491287">
              <w:t>Specifies the Placements defined by the PlacementSpecification.</w:t>
            </w:r>
          </w:p>
        </w:tc>
      </w:tr>
    </w:tbl>
    <w:p w14:paraId="3A889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1" w:name="_ca50642fd344630d5df75b0597b057bb"/>
      <w:r>
        <w:rPr>
          <w:lang w:val="en-GB"/>
        </w:rPr>
        <w:t>PlacementPointReference</w:t>
      </w:r>
      <w:bookmarkEnd w:id="1411"/>
    </w:p>
    <w:p w14:paraId="25AF6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PlacementPointReference</w:t>
      </w:r>
      <w:r w:rsidRPr="00A518C2">
        <w:rPr>
          <w:sz w:val="18"/>
          <w:szCs w:val="18"/>
          <w:lang w:val="en-GB"/>
        </w:rPr>
        <w:t xml:space="preserve"> is the instance of a </w:t>
      </w:r>
      <w:r w:rsidRPr="00A518C2">
        <w:rPr>
          <w:i/>
          <w:iCs/>
          <w:sz w:val="18"/>
          <w:szCs w:val="18"/>
          <w:lang w:val="en-GB"/>
        </w:rPr>
        <w:t>PlacementPoint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5435F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DD7B73" w14:textId="77777777" w:rsidTr="00617B3E">
        <w:tc>
          <w:tcPr>
            <w:tcW w:w="2013" w:type="dxa"/>
            <w:shd w:val="clear" w:color="auto" w:fill="auto"/>
            <w:tcMar>
              <w:top w:w="28" w:type="dxa"/>
              <w:left w:w="28" w:type="dxa"/>
              <w:bottom w:w="28" w:type="dxa"/>
              <w:right w:w="28" w:type="dxa"/>
            </w:tcMar>
          </w:tcPr>
          <w:p w14:paraId="344F3A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7A38A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943023" w14:textId="77777777" w:rsidTr="00617B3E">
        <w:tc>
          <w:tcPr>
            <w:tcW w:w="2013" w:type="dxa"/>
            <w:shd w:val="clear" w:color="auto" w:fill="auto"/>
            <w:tcMar>
              <w:top w:w="28" w:type="dxa"/>
              <w:left w:w="28" w:type="dxa"/>
              <w:bottom w:w="28" w:type="dxa"/>
              <w:right w:w="28" w:type="dxa"/>
            </w:tcMar>
          </w:tcPr>
          <w:p w14:paraId="78D5B78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EDA9B4" w14:textId="77777777" w:rsidR="003B5845" w:rsidRPr="004A00BD" w:rsidRDefault="003B5845" w:rsidP="00617B3E">
            <w:pPr>
              <w:rPr>
                <w:sz w:val="22"/>
              </w:rPr>
            </w:pPr>
          </w:p>
        </w:tc>
      </w:tr>
      <w:tr w:rsidR="003B5845" w:rsidRPr="008359F5" w14:paraId="7E755697" w14:textId="77777777" w:rsidTr="00617B3E">
        <w:tc>
          <w:tcPr>
            <w:tcW w:w="2013" w:type="dxa"/>
            <w:shd w:val="clear" w:color="auto" w:fill="auto"/>
            <w:tcMar>
              <w:top w:w="28" w:type="dxa"/>
              <w:left w:w="28" w:type="dxa"/>
              <w:bottom w:w="28" w:type="dxa"/>
              <w:right w:w="28" w:type="dxa"/>
            </w:tcMar>
          </w:tcPr>
          <w:p w14:paraId="69078F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089628" w14:textId="77777777" w:rsidR="003B5845" w:rsidRPr="000437C1" w:rsidRDefault="003B5845" w:rsidP="00617B3E">
            <w:pPr>
              <w:pStyle w:val="SmallStandard"/>
            </w:pPr>
            <w:r>
              <w:t>false</w:t>
            </w:r>
          </w:p>
        </w:tc>
      </w:tr>
    </w:tbl>
    <w:p w14:paraId="7687EBC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FC0FA1" w14:textId="77777777" w:rsidTr="00617B3E">
        <w:tc>
          <w:tcPr>
            <w:tcW w:w="2013" w:type="dxa"/>
            <w:shd w:val="clear" w:color="auto" w:fill="auto"/>
            <w:tcMar>
              <w:top w:w="28" w:type="dxa"/>
              <w:left w:w="28" w:type="dxa"/>
              <w:bottom w:w="28" w:type="dxa"/>
              <w:right w:w="28" w:type="dxa"/>
            </w:tcMar>
          </w:tcPr>
          <w:p w14:paraId="576DBE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26F4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96BDB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C231C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9B9154A" w14:textId="77777777" w:rsidTr="00617B3E">
        <w:tc>
          <w:tcPr>
            <w:tcW w:w="2013" w:type="dxa"/>
            <w:shd w:val="clear" w:color="auto" w:fill="auto"/>
            <w:tcMar>
              <w:top w:w="28" w:type="dxa"/>
              <w:left w:w="28" w:type="dxa"/>
              <w:bottom w:w="28" w:type="dxa"/>
              <w:right w:w="28" w:type="dxa"/>
            </w:tcMar>
          </w:tcPr>
          <w:p w14:paraId="05F0951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9955C8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20B0B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CF59E9" w14:textId="77777777" w:rsidR="003B5845" w:rsidRPr="004A00BD" w:rsidRDefault="003B5845" w:rsidP="00617B3E">
            <w:pPr>
              <w:jc w:val="left"/>
              <w:rPr>
                <w:sz w:val="22"/>
                <w:lang w:val="en-GB"/>
              </w:rPr>
            </w:pPr>
            <w:r w:rsidRPr="004A00BD">
              <w:rPr>
                <w:sz w:val="16"/>
                <w:szCs w:val="16"/>
                <w:lang w:val="en-GB"/>
              </w:rPr>
              <w:t>Specifies a unique identification of the PlacementPointReference. The identification is guaranteed to be unique within the containing PlaceableElementRole.</w:t>
            </w:r>
          </w:p>
        </w:tc>
      </w:tr>
    </w:tbl>
    <w:p w14:paraId="3C7282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58FA0A" w14:textId="77777777" w:rsidTr="00617B3E">
        <w:tc>
          <w:tcPr>
            <w:tcW w:w="3856" w:type="dxa"/>
            <w:gridSpan w:val="3"/>
            <w:shd w:val="clear" w:color="auto" w:fill="auto"/>
          </w:tcPr>
          <w:p w14:paraId="1016F1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360F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3E44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E31A76" w14:textId="77777777" w:rsidTr="00617B3E">
        <w:tc>
          <w:tcPr>
            <w:tcW w:w="1573" w:type="dxa"/>
            <w:shd w:val="clear" w:color="auto" w:fill="auto"/>
          </w:tcPr>
          <w:p w14:paraId="447D3C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38EB4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BE26B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E0AB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23FA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482C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47B8FF1" w14:textId="77777777" w:rsidTr="00617B3E">
        <w:tc>
          <w:tcPr>
            <w:tcW w:w="1573" w:type="dxa"/>
            <w:shd w:val="clear" w:color="auto" w:fill="auto"/>
          </w:tcPr>
          <w:p w14:paraId="147ADB8B" w14:textId="77777777" w:rsidR="003B5845" w:rsidRPr="00634625" w:rsidRDefault="003B5845" w:rsidP="00617B3E">
            <w:pPr>
              <w:pStyle w:val="SmallStandard"/>
            </w:pPr>
            <w:r>
              <w:t>PlacementPoint</w:t>
            </w:r>
          </w:p>
        </w:tc>
        <w:tc>
          <w:tcPr>
            <w:tcW w:w="1574" w:type="dxa"/>
            <w:shd w:val="clear" w:color="auto" w:fill="auto"/>
          </w:tcPr>
          <w:p w14:paraId="4845103A" w14:textId="77777777" w:rsidR="003B5845" w:rsidRPr="00132C43" w:rsidRDefault="003B5845" w:rsidP="00617B3E">
            <w:pPr>
              <w:pStyle w:val="SmallStandard"/>
            </w:pPr>
            <w:r>
              <w:t>placementPoint</w:t>
            </w:r>
          </w:p>
        </w:tc>
        <w:tc>
          <w:tcPr>
            <w:tcW w:w="708" w:type="dxa"/>
            <w:shd w:val="clear" w:color="auto" w:fill="auto"/>
          </w:tcPr>
          <w:p w14:paraId="1C8C6BC5" w14:textId="77777777" w:rsidR="003B5845" w:rsidRPr="00D331EF" w:rsidRDefault="003B5845" w:rsidP="00617B3E">
            <w:pPr>
              <w:pStyle w:val="SmallStandard"/>
            </w:pPr>
            <w:r w:rsidRPr="00574783">
              <w:t>1</w:t>
            </w:r>
          </w:p>
        </w:tc>
        <w:tc>
          <w:tcPr>
            <w:tcW w:w="709" w:type="dxa"/>
            <w:shd w:val="clear" w:color="auto" w:fill="auto"/>
          </w:tcPr>
          <w:p w14:paraId="520F3138" w14:textId="77777777" w:rsidR="003B5845" w:rsidRPr="00D331EF" w:rsidRDefault="003B5845" w:rsidP="00617B3E">
            <w:pPr>
              <w:pStyle w:val="SmallStandard"/>
            </w:pPr>
            <w:r w:rsidRPr="00207506">
              <w:t>0..*</w:t>
            </w:r>
          </w:p>
        </w:tc>
        <w:tc>
          <w:tcPr>
            <w:tcW w:w="567" w:type="dxa"/>
            <w:shd w:val="clear" w:color="auto" w:fill="auto"/>
          </w:tcPr>
          <w:p w14:paraId="2BE00437" w14:textId="77777777" w:rsidR="003B5845" w:rsidRPr="00D331EF" w:rsidRDefault="003B5845" w:rsidP="00617B3E">
            <w:pPr>
              <w:pStyle w:val="SmallStandard"/>
            </w:pPr>
            <w:r>
              <w:t>N</w:t>
            </w:r>
          </w:p>
        </w:tc>
        <w:tc>
          <w:tcPr>
            <w:tcW w:w="3969" w:type="dxa"/>
            <w:shd w:val="clear" w:color="auto" w:fill="auto"/>
          </w:tcPr>
          <w:p w14:paraId="4C0E87C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bl>
    <w:p w14:paraId="734E08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D1F9B32" w14:textId="77777777" w:rsidTr="00617B3E">
        <w:tc>
          <w:tcPr>
            <w:tcW w:w="2296" w:type="dxa"/>
            <w:gridSpan w:val="2"/>
            <w:shd w:val="clear" w:color="auto" w:fill="auto"/>
          </w:tcPr>
          <w:p w14:paraId="13AF1BC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C885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1413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FE6D56" w14:textId="77777777" w:rsidTr="00617B3E">
        <w:tc>
          <w:tcPr>
            <w:tcW w:w="1588" w:type="dxa"/>
            <w:shd w:val="clear" w:color="auto" w:fill="auto"/>
          </w:tcPr>
          <w:p w14:paraId="50919A3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CD519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32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7B41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A4F1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EC46F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C54BF3" w14:textId="77777777" w:rsidTr="00617B3E">
        <w:tc>
          <w:tcPr>
            <w:tcW w:w="1588" w:type="dxa"/>
            <w:shd w:val="clear" w:color="auto" w:fill="auto"/>
          </w:tcPr>
          <w:p w14:paraId="7BB55C5F" w14:textId="77777777" w:rsidR="003B5845" w:rsidRPr="00634625" w:rsidRDefault="003B5845" w:rsidP="00617B3E">
            <w:pPr>
              <w:pStyle w:val="SmallStandard"/>
            </w:pPr>
            <w:r>
              <w:lastRenderedPageBreak/>
              <w:t>Location</w:t>
            </w:r>
          </w:p>
        </w:tc>
        <w:tc>
          <w:tcPr>
            <w:tcW w:w="708" w:type="dxa"/>
            <w:shd w:val="clear" w:color="auto" w:fill="auto"/>
          </w:tcPr>
          <w:p w14:paraId="77A5AA6F" w14:textId="77777777" w:rsidR="003B5845" w:rsidRPr="00D331EF" w:rsidRDefault="003B5845" w:rsidP="00617B3E">
            <w:pPr>
              <w:pStyle w:val="SmallStandard"/>
            </w:pPr>
            <w:r w:rsidRPr="00D01517">
              <w:t>0..*</w:t>
            </w:r>
          </w:p>
        </w:tc>
        <w:tc>
          <w:tcPr>
            <w:tcW w:w="1560" w:type="dxa"/>
            <w:shd w:val="clear" w:color="auto" w:fill="auto"/>
          </w:tcPr>
          <w:p w14:paraId="29886354" w14:textId="77777777" w:rsidR="003B5845" w:rsidRPr="00132C43" w:rsidRDefault="003B5845" w:rsidP="00617B3E">
            <w:pPr>
              <w:pStyle w:val="SmallStandard"/>
            </w:pPr>
            <w:r>
              <w:t>placedPlacementPoints</w:t>
            </w:r>
          </w:p>
        </w:tc>
        <w:tc>
          <w:tcPr>
            <w:tcW w:w="708" w:type="dxa"/>
            <w:shd w:val="clear" w:color="auto" w:fill="auto"/>
          </w:tcPr>
          <w:p w14:paraId="705762DB" w14:textId="77777777" w:rsidR="003B5845" w:rsidRPr="00D331EF" w:rsidRDefault="003B5845" w:rsidP="00617B3E">
            <w:pPr>
              <w:pStyle w:val="SmallStandard"/>
            </w:pPr>
            <w:r w:rsidRPr="00D01517">
              <w:t>0..*</w:t>
            </w:r>
          </w:p>
        </w:tc>
        <w:tc>
          <w:tcPr>
            <w:tcW w:w="567" w:type="dxa"/>
            <w:shd w:val="clear" w:color="auto" w:fill="auto"/>
          </w:tcPr>
          <w:p w14:paraId="6378677D" w14:textId="77777777" w:rsidR="003B5845" w:rsidRPr="00D331EF" w:rsidRDefault="003B5845" w:rsidP="00617B3E">
            <w:pPr>
              <w:pStyle w:val="SmallStandard"/>
            </w:pPr>
            <w:r>
              <w:t>N</w:t>
            </w:r>
          </w:p>
        </w:tc>
        <w:tc>
          <w:tcPr>
            <w:tcW w:w="3969" w:type="dxa"/>
            <w:shd w:val="clear" w:color="auto" w:fill="auto"/>
          </w:tcPr>
          <w:p w14:paraId="1D271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r w:rsidR="003B5845" w:rsidRPr="00CC6307" w14:paraId="25A469F1" w14:textId="77777777" w:rsidTr="00617B3E">
        <w:tc>
          <w:tcPr>
            <w:tcW w:w="1588" w:type="dxa"/>
            <w:shd w:val="clear" w:color="auto" w:fill="auto"/>
          </w:tcPr>
          <w:p w14:paraId="71FFA6A1" w14:textId="77777777" w:rsidR="003B5845" w:rsidRPr="00634625" w:rsidRDefault="003B5845" w:rsidP="00617B3E">
            <w:pPr>
              <w:pStyle w:val="SmallStandard"/>
            </w:pPr>
            <w:r>
              <w:t>PlaceableElementRole</w:t>
            </w:r>
          </w:p>
        </w:tc>
        <w:tc>
          <w:tcPr>
            <w:tcW w:w="708" w:type="dxa"/>
            <w:shd w:val="clear" w:color="auto" w:fill="auto"/>
          </w:tcPr>
          <w:p w14:paraId="77A86A57" w14:textId="77777777" w:rsidR="003B5845" w:rsidRPr="00D331EF" w:rsidRDefault="003B5845" w:rsidP="00617B3E">
            <w:pPr>
              <w:pStyle w:val="SmallStandard"/>
            </w:pPr>
            <w:r w:rsidRPr="00D01517">
              <w:t>1</w:t>
            </w:r>
          </w:p>
        </w:tc>
        <w:tc>
          <w:tcPr>
            <w:tcW w:w="1560" w:type="dxa"/>
            <w:shd w:val="clear" w:color="auto" w:fill="auto"/>
          </w:tcPr>
          <w:p w14:paraId="1304958D" w14:textId="77777777" w:rsidR="003B5845" w:rsidRPr="00132C43" w:rsidRDefault="003B5845" w:rsidP="00617B3E">
            <w:pPr>
              <w:pStyle w:val="SmallStandard"/>
            </w:pPr>
            <w:r>
              <w:t>placementPointReference</w:t>
            </w:r>
          </w:p>
        </w:tc>
        <w:tc>
          <w:tcPr>
            <w:tcW w:w="708" w:type="dxa"/>
            <w:shd w:val="clear" w:color="auto" w:fill="auto"/>
          </w:tcPr>
          <w:p w14:paraId="31EA0523" w14:textId="77777777" w:rsidR="003B5845" w:rsidRPr="00D331EF" w:rsidRDefault="003B5845" w:rsidP="00617B3E">
            <w:pPr>
              <w:pStyle w:val="SmallStandard"/>
            </w:pPr>
            <w:r w:rsidRPr="00D01517">
              <w:t>0..*</w:t>
            </w:r>
          </w:p>
        </w:tc>
        <w:tc>
          <w:tcPr>
            <w:tcW w:w="567" w:type="dxa"/>
            <w:shd w:val="clear" w:color="auto" w:fill="auto"/>
          </w:tcPr>
          <w:p w14:paraId="79D3CB0E" w14:textId="77777777" w:rsidR="003B5845" w:rsidRDefault="003B5845" w:rsidP="00617B3E">
            <w:pPr>
              <w:pStyle w:val="SmallStandard"/>
            </w:pPr>
            <w:r>
              <w:t>Y</w:t>
            </w:r>
          </w:p>
        </w:tc>
        <w:tc>
          <w:tcPr>
            <w:tcW w:w="3969" w:type="dxa"/>
            <w:shd w:val="clear" w:color="auto" w:fill="auto"/>
          </w:tcPr>
          <w:p w14:paraId="4D21D2E5" w14:textId="77777777" w:rsidR="003B5845" w:rsidRPr="004A00BD" w:rsidRDefault="003B5845" w:rsidP="00617B3E">
            <w:pPr>
              <w:rPr>
                <w:sz w:val="22"/>
              </w:rPr>
            </w:pPr>
          </w:p>
        </w:tc>
      </w:tr>
    </w:tbl>
    <w:p w14:paraId="2F8118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2" w:name="_7a1b402de18c53124e860daa4806dbec"/>
      <w:r>
        <w:rPr>
          <w:lang w:val="en-GB"/>
        </w:rPr>
        <w:t>PlacementSpecification</w:t>
      </w:r>
      <w:bookmarkEnd w:id="1412"/>
    </w:p>
    <w:p w14:paraId="069E2057" w14:textId="77777777" w:rsidR="003B5845" w:rsidRPr="00A518C2" w:rsidRDefault="003B5845" w:rsidP="003B5845">
      <w:pPr>
        <w:rPr>
          <w:lang w:val="en-GB"/>
        </w:rPr>
      </w:pPr>
      <w:r w:rsidRPr="00A518C2">
        <w:rPr>
          <w:sz w:val="18"/>
          <w:szCs w:val="18"/>
          <w:lang w:val="en-GB"/>
        </w:rPr>
        <w:t xml:space="preserve">Specification for the description of placements. </w:t>
      </w:r>
      <w:r w:rsidRPr="00A518C2">
        <w:rPr>
          <w:i/>
          <w:iCs/>
          <w:sz w:val="18"/>
          <w:szCs w:val="18"/>
          <w:lang w:val="en-GB"/>
        </w:rPr>
        <w:t>Placements</w:t>
      </w:r>
      <w:r w:rsidRPr="00A518C2">
        <w:rPr>
          <w:sz w:val="18"/>
          <w:szCs w:val="18"/>
          <w:lang w:val="en-GB"/>
        </w:rPr>
        <w:t xml:space="preserve"> are used to connect </w:t>
      </w:r>
      <w:r w:rsidRPr="00A518C2">
        <w:rPr>
          <w:i/>
          <w:iCs/>
          <w:sz w:val="18"/>
          <w:szCs w:val="18"/>
          <w:lang w:val="en-GB"/>
        </w:rPr>
        <w:t>OccurrenceOrUsages</w:t>
      </w:r>
      <w:r w:rsidRPr="00A518C2">
        <w:rPr>
          <w:sz w:val="18"/>
          <w:szCs w:val="18"/>
          <w:lang w:val="en-GB"/>
        </w:rPr>
        <w:t xml:space="preserve"> with a topology.</w:t>
      </w:r>
    </w:p>
    <w:p w14:paraId="7B4B66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4BF09" w14:textId="77777777" w:rsidTr="00617B3E">
        <w:tc>
          <w:tcPr>
            <w:tcW w:w="2013" w:type="dxa"/>
            <w:shd w:val="clear" w:color="auto" w:fill="auto"/>
            <w:tcMar>
              <w:top w:w="28" w:type="dxa"/>
              <w:left w:w="28" w:type="dxa"/>
              <w:bottom w:w="28" w:type="dxa"/>
              <w:right w:w="28" w:type="dxa"/>
            </w:tcMar>
          </w:tcPr>
          <w:p w14:paraId="16B18F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DF7F5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5D1BA77" w14:textId="77777777" w:rsidTr="00617B3E">
        <w:tc>
          <w:tcPr>
            <w:tcW w:w="2013" w:type="dxa"/>
            <w:shd w:val="clear" w:color="auto" w:fill="auto"/>
            <w:tcMar>
              <w:top w:w="28" w:type="dxa"/>
              <w:left w:w="28" w:type="dxa"/>
              <w:bottom w:w="28" w:type="dxa"/>
              <w:right w:w="28" w:type="dxa"/>
            </w:tcMar>
          </w:tcPr>
          <w:p w14:paraId="05C1B0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9694A7" w14:textId="77777777" w:rsidR="003B5845" w:rsidRPr="004A00BD" w:rsidRDefault="003B5845" w:rsidP="00617B3E">
            <w:pPr>
              <w:rPr>
                <w:sz w:val="22"/>
              </w:rPr>
            </w:pPr>
          </w:p>
        </w:tc>
      </w:tr>
      <w:tr w:rsidR="003B5845" w:rsidRPr="008359F5" w14:paraId="0148CD8E" w14:textId="77777777" w:rsidTr="00617B3E">
        <w:tc>
          <w:tcPr>
            <w:tcW w:w="2013" w:type="dxa"/>
            <w:shd w:val="clear" w:color="auto" w:fill="auto"/>
            <w:tcMar>
              <w:top w:w="28" w:type="dxa"/>
              <w:left w:w="28" w:type="dxa"/>
              <w:bottom w:w="28" w:type="dxa"/>
              <w:right w:w="28" w:type="dxa"/>
            </w:tcMar>
          </w:tcPr>
          <w:p w14:paraId="29EB1B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77E2E9" w14:textId="77777777" w:rsidR="003B5845" w:rsidRPr="000437C1" w:rsidRDefault="003B5845" w:rsidP="00617B3E">
            <w:pPr>
              <w:pStyle w:val="SmallStandard"/>
            </w:pPr>
            <w:r>
              <w:t>false</w:t>
            </w:r>
          </w:p>
        </w:tc>
      </w:tr>
    </w:tbl>
    <w:p w14:paraId="610269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4B3638" w14:textId="77777777" w:rsidTr="00617B3E">
        <w:tc>
          <w:tcPr>
            <w:tcW w:w="3856" w:type="dxa"/>
            <w:gridSpan w:val="3"/>
            <w:shd w:val="clear" w:color="auto" w:fill="auto"/>
          </w:tcPr>
          <w:p w14:paraId="34A74CF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B1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8F80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D77393" w14:textId="77777777" w:rsidTr="00617B3E">
        <w:tc>
          <w:tcPr>
            <w:tcW w:w="1573" w:type="dxa"/>
            <w:shd w:val="clear" w:color="auto" w:fill="auto"/>
          </w:tcPr>
          <w:p w14:paraId="376BCE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DDCC06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CE6EC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7CEB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0058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C17C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E782F" w14:textId="77777777" w:rsidTr="00617B3E">
        <w:tc>
          <w:tcPr>
            <w:tcW w:w="1573" w:type="dxa"/>
            <w:shd w:val="clear" w:color="auto" w:fill="auto"/>
          </w:tcPr>
          <w:p w14:paraId="287999A2" w14:textId="77777777" w:rsidR="003B5845" w:rsidRPr="00634625" w:rsidRDefault="003B5845" w:rsidP="00617B3E">
            <w:pPr>
              <w:pStyle w:val="SmallStandard"/>
            </w:pPr>
            <w:r>
              <w:t>Placement</w:t>
            </w:r>
          </w:p>
        </w:tc>
        <w:tc>
          <w:tcPr>
            <w:tcW w:w="1574" w:type="dxa"/>
            <w:shd w:val="clear" w:color="auto" w:fill="auto"/>
          </w:tcPr>
          <w:p w14:paraId="5C079D6A" w14:textId="77777777" w:rsidR="003B5845" w:rsidRPr="00132C43" w:rsidRDefault="003B5845" w:rsidP="00617B3E">
            <w:pPr>
              <w:pStyle w:val="SmallStandard"/>
            </w:pPr>
            <w:r>
              <w:t>placement</w:t>
            </w:r>
          </w:p>
        </w:tc>
        <w:tc>
          <w:tcPr>
            <w:tcW w:w="708" w:type="dxa"/>
            <w:shd w:val="clear" w:color="auto" w:fill="auto"/>
          </w:tcPr>
          <w:p w14:paraId="2B2EC2E0" w14:textId="77777777" w:rsidR="003B5845" w:rsidRPr="00D331EF" w:rsidRDefault="003B5845" w:rsidP="00617B3E">
            <w:pPr>
              <w:pStyle w:val="SmallStandard"/>
            </w:pPr>
            <w:r w:rsidRPr="00574783">
              <w:t>0..*</w:t>
            </w:r>
          </w:p>
        </w:tc>
        <w:tc>
          <w:tcPr>
            <w:tcW w:w="709" w:type="dxa"/>
            <w:shd w:val="clear" w:color="auto" w:fill="auto"/>
          </w:tcPr>
          <w:p w14:paraId="3BF6DD46" w14:textId="77777777" w:rsidR="003B5845" w:rsidRPr="00D331EF" w:rsidRDefault="003B5845" w:rsidP="00617B3E">
            <w:pPr>
              <w:pStyle w:val="SmallStandard"/>
            </w:pPr>
            <w:r w:rsidRPr="00207506">
              <w:t>1</w:t>
            </w:r>
          </w:p>
        </w:tc>
        <w:tc>
          <w:tcPr>
            <w:tcW w:w="567" w:type="dxa"/>
            <w:shd w:val="clear" w:color="auto" w:fill="auto"/>
          </w:tcPr>
          <w:p w14:paraId="08938E5D" w14:textId="77777777" w:rsidR="003B5845" w:rsidRDefault="003B5845" w:rsidP="00617B3E">
            <w:pPr>
              <w:pStyle w:val="SmallStandard"/>
            </w:pPr>
            <w:r>
              <w:t>Y</w:t>
            </w:r>
          </w:p>
        </w:tc>
        <w:tc>
          <w:tcPr>
            <w:tcW w:w="3969" w:type="dxa"/>
            <w:shd w:val="clear" w:color="auto" w:fill="auto"/>
          </w:tcPr>
          <w:p w14:paraId="1FC947A6" w14:textId="77777777" w:rsidR="003B5845" w:rsidRDefault="003B5845" w:rsidP="00617B3E">
            <w:pPr>
              <w:pStyle w:val="SmallStandard"/>
            </w:pPr>
            <w:r w:rsidRPr="00491287">
              <w:t>Specifies the Placements defined by the PlacementSpecification.</w:t>
            </w:r>
          </w:p>
        </w:tc>
      </w:tr>
      <w:tr w:rsidR="003B5845" w:rsidRPr="004A00BD" w14:paraId="022BF8F3" w14:textId="77777777" w:rsidTr="00617B3E">
        <w:tc>
          <w:tcPr>
            <w:tcW w:w="1573" w:type="dxa"/>
            <w:shd w:val="clear" w:color="auto" w:fill="auto"/>
          </w:tcPr>
          <w:p w14:paraId="16E5647D" w14:textId="77777777" w:rsidR="003B5845" w:rsidRPr="00634625" w:rsidRDefault="003B5845" w:rsidP="00617B3E">
            <w:pPr>
              <w:pStyle w:val="SmallStandard"/>
            </w:pPr>
            <w:r>
              <w:t>Dimension</w:t>
            </w:r>
          </w:p>
        </w:tc>
        <w:tc>
          <w:tcPr>
            <w:tcW w:w="1574" w:type="dxa"/>
            <w:shd w:val="clear" w:color="auto" w:fill="auto"/>
          </w:tcPr>
          <w:p w14:paraId="794CD8D6" w14:textId="77777777" w:rsidR="003B5845" w:rsidRPr="00132C43" w:rsidRDefault="003B5845" w:rsidP="00617B3E">
            <w:pPr>
              <w:pStyle w:val="SmallStandard"/>
            </w:pPr>
            <w:r>
              <w:t>dimension</w:t>
            </w:r>
          </w:p>
        </w:tc>
        <w:tc>
          <w:tcPr>
            <w:tcW w:w="708" w:type="dxa"/>
            <w:shd w:val="clear" w:color="auto" w:fill="auto"/>
          </w:tcPr>
          <w:p w14:paraId="14278A3F" w14:textId="77777777" w:rsidR="003B5845" w:rsidRPr="00D331EF" w:rsidRDefault="003B5845" w:rsidP="00617B3E">
            <w:pPr>
              <w:pStyle w:val="SmallStandard"/>
            </w:pPr>
            <w:r w:rsidRPr="00574783">
              <w:t>0..*</w:t>
            </w:r>
          </w:p>
        </w:tc>
        <w:tc>
          <w:tcPr>
            <w:tcW w:w="709" w:type="dxa"/>
            <w:shd w:val="clear" w:color="auto" w:fill="auto"/>
          </w:tcPr>
          <w:p w14:paraId="4BEF5A25" w14:textId="77777777" w:rsidR="003B5845" w:rsidRPr="00D331EF" w:rsidRDefault="003B5845" w:rsidP="00617B3E">
            <w:pPr>
              <w:pStyle w:val="SmallStandard"/>
            </w:pPr>
            <w:r w:rsidRPr="00207506">
              <w:t>1</w:t>
            </w:r>
          </w:p>
        </w:tc>
        <w:tc>
          <w:tcPr>
            <w:tcW w:w="567" w:type="dxa"/>
            <w:shd w:val="clear" w:color="auto" w:fill="auto"/>
          </w:tcPr>
          <w:p w14:paraId="38620D51" w14:textId="77777777" w:rsidR="003B5845" w:rsidRDefault="003B5845" w:rsidP="00617B3E">
            <w:pPr>
              <w:pStyle w:val="SmallStandard"/>
            </w:pPr>
            <w:r>
              <w:t>Y</w:t>
            </w:r>
          </w:p>
        </w:tc>
        <w:tc>
          <w:tcPr>
            <w:tcW w:w="3969" w:type="dxa"/>
            <w:shd w:val="clear" w:color="auto" w:fill="auto"/>
          </w:tcPr>
          <w:p w14:paraId="24A5A808" w14:textId="77777777" w:rsidR="003B5845" w:rsidRDefault="003B5845" w:rsidP="00617B3E">
            <w:pPr>
              <w:pStyle w:val="SmallStandard"/>
            </w:pPr>
            <w:r w:rsidRPr="00491287">
              <w:t>Specifies the Dimensions defined by the PlacementSpecification.</w:t>
            </w:r>
          </w:p>
        </w:tc>
      </w:tr>
    </w:tbl>
    <w:p w14:paraId="6BFA450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13" w:name="_Toc27668642"/>
      <w:bookmarkStart w:id="1414" w:name="_Toc27730710"/>
      <w:r>
        <w:rPr>
          <w:lang w:val="en-GB"/>
        </w:rPr>
        <w:t xml:space="preserve">Module </w:t>
      </w:r>
      <w:bookmarkStart w:id="1415" w:name="_51ed50a1ed729a6f321f97e13f22f2b6"/>
      <w:r>
        <w:rPr>
          <w:lang w:val="en-GB"/>
        </w:rPr>
        <w:t>requirements_conformance</w:t>
      </w:r>
      <w:bookmarkEnd w:id="1413"/>
      <w:bookmarkEnd w:id="1414"/>
      <w:bookmarkEnd w:id="1415"/>
    </w:p>
    <w:p w14:paraId="7B37646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6" w:name="_af51ac830a8865394d6fcbcc0c250df8"/>
      <w:r>
        <w:rPr>
          <w:lang w:val="en-GB"/>
        </w:rPr>
        <w:t>RequirementsConformanceSpecification</w:t>
      </w:r>
      <w:bookmarkEnd w:id="1416"/>
    </w:p>
    <w:p w14:paraId="1713B72F"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RequirementsConformanceSpecification </w:t>
      </w:r>
      <w:r w:rsidRPr="00A518C2">
        <w:rPr>
          <w:sz w:val="18"/>
          <w:szCs w:val="18"/>
          <w:lang w:val="en-GB"/>
        </w:rPr>
        <w:t xml:space="preserve">can be used to express the conformance of a </w:t>
      </w:r>
      <w:r w:rsidRPr="00A518C2">
        <w:rPr>
          <w:i/>
          <w:iCs/>
          <w:sz w:val="18"/>
          <w:szCs w:val="18"/>
          <w:lang w:val="en-GB"/>
        </w:rPr>
        <w:t xml:space="preserve">PartVersion </w:t>
      </w:r>
      <w:r w:rsidRPr="00A518C2">
        <w:rPr>
          <w:sz w:val="18"/>
          <w:szCs w:val="18"/>
          <w:lang w:val="en-GB"/>
        </w:rPr>
        <w:t xml:space="preserve">(or a group of </w:t>
      </w:r>
      <w:r w:rsidRPr="00A518C2">
        <w:rPr>
          <w:i/>
          <w:iCs/>
          <w:sz w:val="18"/>
          <w:szCs w:val="18"/>
          <w:lang w:val="en-GB"/>
        </w:rPr>
        <w:t>PartVersions</w:t>
      </w:r>
      <w:r w:rsidRPr="00A518C2">
        <w:rPr>
          <w:sz w:val="18"/>
          <w:szCs w:val="18"/>
          <w:lang w:val="en-GB"/>
        </w:rPr>
        <w:t xml:space="preserve">). The </w:t>
      </w:r>
      <w:r w:rsidRPr="00A518C2">
        <w:rPr>
          <w:i/>
          <w:iCs/>
          <w:sz w:val="18"/>
          <w:szCs w:val="18"/>
          <w:lang w:val="en-GB"/>
        </w:rPr>
        <w:t>PartVersions</w:t>
      </w:r>
      <w:r w:rsidRPr="00A518C2">
        <w:rPr>
          <w:sz w:val="18"/>
          <w:szCs w:val="18"/>
          <w:lang w:val="en-GB"/>
        </w:rPr>
        <w:t xml:space="preserve"> to which this </w:t>
      </w:r>
      <w:r w:rsidRPr="00A518C2">
        <w:rPr>
          <w:i/>
          <w:iCs/>
          <w:sz w:val="18"/>
          <w:szCs w:val="18"/>
          <w:lang w:val="en-GB"/>
        </w:rPr>
        <w:t>RequirementsConformanceSpecification</w:t>
      </w:r>
      <w:r w:rsidRPr="00A518C2">
        <w:rPr>
          <w:sz w:val="18"/>
          <w:szCs w:val="18"/>
          <w:lang w:val="en-GB"/>
        </w:rPr>
        <w:t xml:space="preserve"> applies are expressed through the </w:t>
      </w:r>
      <w:r w:rsidRPr="00A518C2">
        <w:rPr>
          <w:i/>
          <w:iCs/>
          <w:sz w:val="18"/>
          <w:szCs w:val="18"/>
          <w:lang w:val="en-GB"/>
        </w:rPr>
        <w:t xml:space="preserve">describedPart </w:t>
      </w:r>
      <w:r w:rsidRPr="00A518C2">
        <w:rPr>
          <w:sz w:val="18"/>
          <w:szCs w:val="18"/>
          <w:lang w:val="en-GB"/>
        </w:rPr>
        <w:t>reference.</w:t>
      </w:r>
    </w:p>
    <w:p w14:paraId="6A6751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8CA575" w14:textId="77777777" w:rsidTr="00617B3E">
        <w:tc>
          <w:tcPr>
            <w:tcW w:w="2013" w:type="dxa"/>
            <w:shd w:val="clear" w:color="auto" w:fill="auto"/>
            <w:tcMar>
              <w:top w:w="28" w:type="dxa"/>
              <w:left w:w="28" w:type="dxa"/>
              <w:bottom w:w="28" w:type="dxa"/>
              <w:right w:w="28" w:type="dxa"/>
            </w:tcMar>
          </w:tcPr>
          <w:p w14:paraId="18C0BD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53BADF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57E95E" w14:textId="77777777" w:rsidTr="00617B3E">
        <w:tc>
          <w:tcPr>
            <w:tcW w:w="2013" w:type="dxa"/>
            <w:shd w:val="clear" w:color="auto" w:fill="auto"/>
            <w:tcMar>
              <w:top w:w="28" w:type="dxa"/>
              <w:left w:w="28" w:type="dxa"/>
              <w:bottom w:w="28" w:type="dxa"/>
              <w:right w:w="28" w:type="dxa"/>
            </w:tcMar>
          </w:tcPr>
          <w:p w14:paraId="27B4481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EFC0A" w14:textId="77777777" w:rsidR="003B5845" w:rsidRPr="004A00BD" w:rsidRDefault="003B5845" w:rsidP="00617B3E">
            <w:pPr>
              <w:rPr>
                <w:sz w:val="22"/>
              </w:rPr>
            </w:pPr>
          </w:p>
        </w:tc>
      </w:tr>
      <w:tr w:rsidR="003B5845" w:rsidRPr="008359F5" w14:paraId="1E6C4940" w14:textId="77777777" w:rsidTr="00617B3E">
        <w:tc>
          <w:tcPr>
            <w:tcW w:w="2013" w:type="dxa"/>
            <w:shd w:val="clear" w:color="auto" w:fill="auto"/>
            <w:tcMar>
              <w:top w:w="28" w:type="dxa"/>
              <w:left w:w="28" w:type="dxa"/>
              <w:bottom w:w="28" w:type="dxa"/>
              <w:right w:w="28" w:type="dxa"/>
            </w:tcMar>
          </w:tcPr>
          <w:p w14:paraId="60A09D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D69058" w14:textId="77777777" w:rsidR="003B5845" w:rsidRPr="000437C1" w:rsidRDefault="003B5845" w:rsidP="00617B3E">
            <w:pPr>
              <w:pStyle w:val="SmallStandard"/>
            </w:pPr>
            <w:r>
              <w:t>false</w:t>
            </w:r>
          </w:p>
        </w:tc>
      </w:tr>
    </w:tbl>
    <w:p w14:paraId="3B42E8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095B78" w14:textId="77777777" w:rsidTr="00617B3E">
        <w:tc>
          <w:tcPr>
            <w:tcW w:w="3856" w:type="dxa"/>
            <w:gridSpan w:val="3"/>
            <w:shd w:val="clear" w:color="auto" w:fill="auto"/>
          </w:tcPr>
          <w:p w14:paraId="10DC799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3077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1FD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A2B3C8" w14:textId="77777777" w:rsidTr="00617B3E">
        <w:tc>
          <w:tcPr>
            <w:tcW w:w="1573" w:type="dxa"/>
            <w:shd w:val="clear" w:color="auto" w:fill="auto"/>
          </w:tcPr>
          <w:p w14:paraId="0906DB1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0E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5326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0040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B44D3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0248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3D618F8" w14:textId="77777777" w:rsidTr="00617B3E">
        <w:tc>
          <w:tcPr>
            <w:tcW w:w="1573" w:type="dxa"/>
            <w:shd w:val="clear" w:color="auto" w:fill="auto"/>
          </w:tcPr>
          <w:p w14:paraId="0FD7BC20" w14:textId="77777777" w:rsidR="003B5845" w:rsidRPr="00634625" w:rsidRDefault="003B5845" w:rsidP="00617B3E">
            <w:pPr>
              <w:pStyle w:val="SmallStandard"/>
            </w:pPr>
            <w:r>
              <w:t>RequirementsConformanceStatement</w:t>
            </w:r>
          </w:p>
        </w:tc>
        <w:tc>
          <w:tcPr>
            <w:tcW w:w="1574" w:type="dxa"/>
            <w:shd w:val="clear" w:color="auto" w:fill="auto"/>
          </w:tcPr>
          <w:p w14:paraId="6258E181" w14:textId="77777777" w:rsidR="003B5845" w:rsidRPr="00132C43" w:rsidRDefault="003B5845" w:rsidP="00617B3E">
            <w:pPr>
              <w:pStyle w:val="SmallStandard"/>
            </w:pPr>
            <w:r>
              <w:t>conformanceStatement</w:t>
            </w:r>
          </w:p>
        </w:tc>
        <w:tc>
          <w:tcPr>
            <w:tcW w:w="708" w:type="dxa"/>
            <w:shd w:val="clear" w:color="auto" w:fill="auto"/>
          </w:tcPr>
          <w:p w14:paraId="06CFEF74" w14:textId="77777777" w:rsidR="003B5845" w:rsidRPr="00D331EF" w:rsidRDefault="003B5845" w:rsidP="00617B3E">
            <w:pPr>
              <w:pStyle w:val="SmallStandard"/>
            </w:pPr>
            <w:r w:rsidRPr="00574783">
              <w:t>0..*</w:t>
            </w:r>
          </w:p>
        </w:tc>
        <w:tc>
          <w:tcPr>
            <w:tcW w:w="709" w:type="dxa"/>
            <w:shd w:val="clear" w:color="auto" w:fill="auto"/>
          </w:tcPr>
          <w:p w14:paraId="7221E398" w14:textId="77777777" w:rsidR="003B5845" w:rsidRPr="00D331EF" w:rsidRDefault="003B5845" w:rsidP="00617B3E">
            <w:pPr>
              <w:pStyle w:val="SmallStandard"/>
            </w:pPr>
            <w:r w:rsidRPr="00207506">
              <w:t>1</w:t>
            </w:r>
          </w:p>
        </w:tc>
        <w:tc>
          <w:tcPr>
            <w:tcW w:w="567" w:type="dxa"/>
            <w:shd w:val="clear" w:color="auto" w:fill="auto"/>
          </w:tcPr>
          <w:p w14:paraId="19252FBD" w14:textId="77777777" w:rsidR="003B5845" w:rsidRDefault="003B5845" w:rsidP="00617B3E">
            <w:pPr>
              <w:pStyle w:val="SmallStandard"/>
            </w:pPr>
            <w:r>
              <w:t>Y</w:t>
            </w:r>
          </w:p>
        </w:tc>
        <w:tc>
          <w:tcPr>
            <w:tcW w:w="3969" w:type="dxa"/>
            <w:shd w:val="clear" w:color="auto" w:fill="auto"/>
          </w:tcPr>
          <w:p w14:paraId="42A52054" w14:textId="77777777" w:rsidR="003B5845" w:rsidRPr="004A00BD" w:rsidRDefault="003B5845" w:rsidP="00617B3E">
            <w:pPr>
              <w:rPr>
                <w:sz w:val="22"/>
              </w:rPr>
            </w:pPr>
          </w:p>
        </w:tc>
      </w:tr>
    </w:tbl>
    <w:p w14:paraId="5788D5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7" w:name="_a19d42290e34ffe8ef2bc4b0a95f6396"/>
      <w:r>
        <w:rPr>
          <w:lang w:val="en-GB"/>
        </w:rPr>
        <w:t>RequirementsConformanceStatement</w:t>
      </w:r>
      <w:bookmarkEnd w:id="1417"/>
    </w:p>
    <w:p w14:paraId="378124C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RequirementsConformanceStatement</w:t>
      </w:r>
      <w:r w:rsidRPr="00A518C2">
        <w:rPr>
          <w:sz w:val="18"/>
          <w:szCs w:val="18"/>
          <w:lang w:val="en-GB"/>
        </w:rPr>
        <w:t xml:space="preserve"> states that the </w:t>
      </w:r>
      <w:r w:rsidRPr="00A518C2">
        <w:rPr>
          <w:i/>
          <w:iCs/>
          <w:sz w:val="18"/>
          <w:szCs w:val="18"/>
          <w:lang w:val="en-GB"/>
        </w:rPr>
        <w:t>PartVersions</w:t>
      </w:r>
      <w:r w:rsidRPr="00A518C2">
        <w:rPr>
          <w:sz w:val="18"/>
          <w:szCs w:val="18"/>
          <w:lang w:val="en-GB"/>
        </w:rPr>
        <w:t xml:space="preserve"> referenced by the parent </w:t>
      </w:r>
      <w:r w:rsidRPr="00A518C2">
        <w:rPr>
          <w:i/>
          <w:iCs/>
          <w:sz w:val="18"/>
          <w:szCs w:val="18"/>
          <w:lang w:val="en-GB"/>
        </w:rPr>
        <w:t>RequirementsConformanceSpecification</w:t>
      </w:r>
      <w:r w:rsidRPr="00A518C2">
        <w:rPr>
          <w:sz w:val="18"/>
          <w:szCs w:val="18"/>
          <w:lang w:val="en-GB"/>
        </w:rPr>
        <w:t xml:space="preserve"> satisfy or do not satisfy the requirements defined in the associated </w:t>
      </w:r>
      <w:r w:rsidRPr="00A518C2">
        <w:rPr>
          <w:i/>
          <w:iCs/>
          <w:sz w:val="18"/>
          <w:szCs w:val="18"/>
          <w:lang w:val="en-GB"/>
        </w:rPr>
        <w:t>DocumentVersion</w:t>
      </w:r>
      <w:r w:rsidRPr="00A518C2">
        <w:rPr>
          <w:sz w:val="18"/>
          <w:szCs w:val="18"/>
          <w:lang w:val="en-GB"/>
        </w:rPr>
        <w:t xml:space="preserve"> (via the </w:t>
      </w:r>
      <w:r w:rsidRPr="00A518C2">
        <w:rPr>
          <w:i/>
          <w:iCs/>
          <w:sz w:val="18"/>
          <w:szCs w:val="18"/>
          <w:lang w:val="en-GB"/>
        </w:rPr>
        <w:t>requirementsSpecification</w:t>
      </w:r>
      <w:r w:rsidRPr="00A518C2">
        <w:rPr>
          <w:sz w:val="18"/>
          <w:szCs w:val="18"/>
          <w:lang w:val="en-GB"/>
        </w:rPr>
        <w:t xml:space="preserve"> association)</w:t>
      </w:r>
      <w:r w:rsidRPr="00A518C2">
        <w:rPr>
          <w:i/>
          <w:iCs/>
          <w:sz w:val="18"/>
          <w:szCs w:val="18"/>
          <w:lang w:val="en-GB"/>
        </w:rPr>
        <w:t>.</w:t>
      </w:r>
    </w:p>
    <w:p w14:paraId="706BAC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A3A2B7" w14:textId="77777777" w:rsidTr="00617B3E">
        <w:tc>
          <w:tcPr>
            <w:tcW w:w="2013" w:type="dxa"/>
            <w:shd w:val="clear" w:color="auto" w:fill="auto"/>
            <w:tcMar>
              <w:top w:w="28" w:type="dxa"/>
              <w:left w:w="28" w:type="dxa"/>
              <w:bottom w:w="28" w:type="dxa"/>
              <w:right w:w="28" w:type="dxa"/>
            </w:tcMar>
          </w:tcPr>
          <w:p w14:paraId="6DCD056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55FBA4" w14:textId="77777777" w:rsidR="003B5845" w:rsidRPr="004A00BD" w:rsidRDefault="003B5845" w:rsidP="00617B3E">
            <w:pPr>
              <w:rPr>
                <w:sz w:val="22"/>
              </w:rPr>
            </w:pPr>
          </w:p>
        </w:tc>
      </w:tr>
      <w:tr w:rsidR="003B5845" w:rsidRPr="008359F5" w14:paraId="0D149C9E" w14:textId="77777777" w:rsidTr="00617B3E">
        <w:tc>
          <w:tcPr>
            <w:tcW w:w="2013" w:type="dxa"/>
            <w:shd w:val="clear" w:color="auto" w:fill="auto"/>
            <w:tcMar>
              <w:top w:w="28" w:type="dxa"/>
              <w:left w:w="28" w:type="dxa"/>
              <w:bottom w:w="28" w:type="dxa"/>
              <w:right w:w="28" w:type="dxa"/>
            </w:tcMar>
          </w:tcPr>
          <w:p w14:paraId="1EA5FB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B7FA92" w14:textId="77777777" w:rsidR="003B5845" w:rsidRPr="004A00BD" w:rsidRDefault="003B5845" w:rsidP="00617B3E">
            <w:pPr>
              <w:rPr>
                <w:sz w:val="22"/>
              </w:rPr>
            </w:pPr>
          </w:p>
        </w:tc>
      </w:tr>
      <w:tr w:rsidR="003B5845" w:rsidRPr="008359F5" w14:paraId="03B08EA8" w14:textId="77777777" w:rsidTr="00617B3E">
        <w:tc>
          <w:tcPr>
            <w:tcW w:w="2013" w:type="dxa"/>
            <w:shd w:val="clear" w:color="auto" w:fill="auto"/>
            <w:tcMar>
              <w:top w:w="28" w:type="dxa"/>
              <w:left w:w="28" w:type="dxa"/>
              <w:bottom w:w="28" w:type="dxa"/>
              <w:right w:w="28" w:type="dxa"/>
            </w:tcMar>
          </w:tcPr>
          <w:p w14:paraId="6AC90A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9B2393" w14:textId="77777777" w:rsidR="003B5845" w:rsidRPr="000437C1" w:rsidRDefault="003B5845" w:rsidP="00617B3E">
            <w:pPr>
              <w:pStyle w:val="SmallStandard"/>
            </w:pPr>
            <w:r>
              <w:t>false</w:t>
            </w:r>
          </w:p>
        </w:tc>
      </w:tr>
    </w:tbl>
    <w:p w14:paraId="275D64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9A3287" w14:textId="77777777" w:rsidTr="00617B3E">
        <w:tc>
          <w:tcPr>
            <w:tcW w:w="2013" w:type="dxa"/>
            <w:shd w:val="clear" w:color="auto" w:fill="auto"/>
            <w:tcMar>
              <w:top w:w="28" w:type="dxa"/>
              <w:left w:w="28" w:type="dxa"/>
              <w:bottom w:w="28" w:type="dxa"/>
              <w:right w:w="28" w:type="dxa"/>
            </w:tcMar>
          </w:tcPr>
          <w:p w14:paraId="44EEE98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828A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715DC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A8FA6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0A2447" w14:textId="77777777" w:rsidTr="00617B3E">
        <w:tc>
          <w:tcPr>
            <w:tcW w:w="2013" w:type="dxa"/>
            <w:shd w:val="clear" w:color="auto" w:fill="auto"/>
            <w:tcMar>
              <w:top w:w="28" w:type="dxa"/>
              <w:left w:w="28" w:type="dxa"/>
              <w:bottom w:w="28" w:type="dxa"/>
              <w:right w:w="28" w:type="dxa"/>
            </w:tcMar>
          </w:tcPr>
          <w:p w14:paraId="2B915669" w14:textId="77777777" w:rsidR="003B5845" w:rsidRPr="00620BBE" w:rsidRDefault="003B5845" w:rsidP="00617B3E">
            <w:pPr>
              <w:pStyle w:val="SmallStandard"/>
            </w:pPr>
            <w:r w:rsidRPr="00620BBE">
              <w:t>satisfies</w:t>
            </w:r>
          </w:p>
        </w:tc>
        <w:tc>
          <w:tcPr>
            <w:tcW w:w="1559" w:type="dxa"/>
            <w:shd w:val="clear" w:color="auto" w:fill="auto"/>
            <w:tcMar>
              <w:top w:w="28" w:type="dxa"/>
              <w:left w:w="28" w:type="dxa"/>
              <w:bottom w:w="28" w:type="dxa"/>
              <w:right w:w="28" w:type="dxa"/>
            </w:tcMar>
          </w:tcPr>
          <w:p w14:paraId="01ACCD3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D4A87DB"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0F4ACF94"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describedParts</w:t>
            </w:r>
            <w:r w:rsidRPr="004A00BD">
              <w:rPr>
                <w:sz w:val="16"/>
                <w:szCs w:val="16"/>
                <w:lang w:val="en-GB"/>
              </w:rPr>
              <w:t xml:space="preserve"> satisfy (satisfy = true) or explicitly fail (satisfy = false) to conform with the </w:t>
            </w:r>
            <w:r w:rsidRPr="004A00BD">
              <w:rPr>
                <w:i/>
                <w:iCs/>
                <w:sz w:val="16"/>
                <w:szCs w:val="16"/>
                <w:lang w:val="en-GB"/>
              </w:rPr>
              <w:t>requirementsSpecification</w:t>
            </w:r>
            <w:r w:rsidRPr="004A00BD">
              <w:rPr>
                <w:sz w:val="16"/>
                <w:szCs w:val="16"/>
                <w:lang w:val="en-GB"/>
              </w:rPr>
              <w:t>.</w:t>
            </w:r>
          </w:p>
        </w:tc>
      </w:tr>
      <w:tr w:rsidR="003B5845" w:rsidRPr="004A00BD" w14:paraId="472E2862" w14:textId="77777777" w:rsidTr="00617B3E">
        <w:tc>
          <w:tcPr>
            <w:tcW w:w="2013" w:type="dxa"/>
            <w:shd w:val="clear" w:color="auto" w:fill="auto"/>
            <w:tcMar>
              <w:top w:w="28" w:type="dxa"/>
              <w:left w:w="28" w:type="dxa"/>
              <w:bottom w:w="28" w:type="dxa"/>
              <w:right w:w="28" w:type="dxa"/>
            </w:tcMar>
          </w:tcPr>
          <w:p w14:paraId="541E848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1CEBC28"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3151C3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BE7D048" w14:textId="77777777" w:rsidR="003B5845" w:rsidRPr="004A00BD" w:rsidRDefault="003B5845" w:rsidP="00617B3E">
            <w:pPr>
              <w:jc w:val="left"/>
              <w:rPr>
                <w:sz w:val="22"/>
                <w:lang w:val="en-GB"/>
              </w:rPr>
            </w:pPr>
            <w:r w:rsidRPr="004A00BD">
              <w:rPr>
                <w:sz w:val="16"/>
                <w:szCs w:val="16"/>
                <w:lang w:val="en-GB"/>
              </w:rPr>
              <w:t xml:space="preserve">A free text description / additional information / comment for the </w:t>
            </w:r>
            <w:r w:rsidRPr="004A00BD">
              <w:rPr>
                <w:i/>
                <w:iCs/>
                <w:sz w:val="16"/>
                <w:szCs w:val="16"/>
                <w:lang w:val="en-GB"/>
              </w:rPr>
              <w:t>RequirementsConformanceStatement.</w:t>
            </w:r>
          </w:p>
        </w:tc>
      </w:tr>
    </w:tbl>
    <w:p w14:paraId="50D003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B8D994" w14:textId="77777777" w:rsidTr="00617B3E">
        <w:tc>
          <w:tcPr>
            <w:tcW w:w="3856" w:type="dxa"/>
            <w:gridSpan w:val="3"/>
            <w:shd w:val="clear" w:color="auto" w:fill="auto"/>
          </w:tcPr>
          <w:p w14:paraId="571D86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ABE82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7F5F4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6979DA" w14:textId="77777777" w:rsidTr="00617B3E">
        <w:tc>
          <w:tcPr>
            <w:tcW w:w="1573" w:type="dxa"/>
            <w:shd w:val="clear" w:color="auto" w:fill="auto"/>
          </w:tcPr>
          <w:p w14:paraId="5B7FF4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6C86F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663CD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73A26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DB67E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82D06C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409203" w14:textId="77777777" w:rsidTr="00617B3E">
        <w:tc>
          <w:tcPr>
            <w:tcW w:w="1573" w:type="dxa"/>
            <w:shd w:val="clear" w:color="auto" w:fill="auto"/>
          </w:tcPr>
          <w:p w14:paraId="43746235" w14:textId="77777777" w:rsidR="003B5845" w:rsidRPr="00634625" w:rsidRDefault="003B5845" w:rsidP="00617B3E">
            <w:pPr>
              <w:pStyle w:val="SmallStandard"/>
            </w:pPr>
            <w:r>
              <w:t>DocumentVersion</w:t>
            </w:r>
          </w:p>
        </w:tc>
        <w:tc>
          <w:tcPr>
            <w:tcW w:w="1574" w:type="dxa"/>
            <w:shd w:val="clear" w:color="auto" w:fill="auto"/>
          </w:tcPr>
          <w:p w14:paraId="62E86611" w14:textId="77777777" w:rsidR="003B5845" w:rsidRPr="004A00BD" w:rsidRDefault="003B5845" w:rsidP="00617B3E">
            <w:pPr>
              <w:rPr>
                <w:sz w:val="22"/>
              </w:rPr>
            </w:pPr>
          </w:p>
        </w:tc>
        <w:tc>
          <w:tcPr>
            <w:tcW w:w="708" w:type="dxa"/>
            <w:shd w:val="clear" w:color="auto" w:fill="auto"/>
          </w:tcPr>
          <w:p w14:paraId="08A079B7" w14:textId="77777777" w:rsidR="003B5845" w:rsidRPr="00D331EF" w:rsidRDefault="003B5845" w:rsidP="00617B3E">
            <w:pPr>
              <w:pStyle w:val="SmallStandard"/>
            </w:pPr>
            <w:r w:rsidRPr="00574783">
              <w:t>1</w:t>
            </w:r>
          </w:p>
        </w:tc>
        <w:tc>
          <w:tcPr>
            <w:tcW w:w="709" w:type="dxa"/>
            <w:shd w:val="clear" w:color="auto" w:fill="auto"/>
          </w:tcPr>
          <w:p w14:paraId="0F6A054D" w14:textId="77777777" w:rsidR="003B5845" w:rsidRPr="004A00BD" w:rsidRDefault="003B5845" w:rsidP="00617B3E">
            <w:pPr>
              <w:rPr>
                <w:sz w:val="22"/>
              </w:rPr>
            </w:pPr>
          </w:p>
        </w:tc>
        <w:tc>
          <w:tcPr>
            <w:tcW w:w="567" w:type="dxa"/>
            <w:shd w:val="clear" w:color="auto" w:fill="auto"/>
          </w:tcPr>
          <w:p w14:paraId="715A07B4" w14:textId="77777777" w:rsidR="003B5845" w:rsidRPr="00D331EF" w:rsidRDefault="003B5845" w:rsidP="00617B3E">
            <w:pPr>
              <w:pStyle w:val="SmallStandard"/>
            </w:pPr>
            <w:r>
              <w:t>N</w:t>
            </w:r>
          </w:p>
        </w:tc>
        <w:tc>
          <w:tcPr>
            <w:tcW w:w="3969" w:type="dxa"/>
            <w:shd w:val="clear" w:color="auto" w:fill="auto"/>
          </w:tcPr>
          <w:p w14:paraId="25E66F1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0C2E29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1C60EC3" w14:textId="77777777" w:rsidTr="00617B3E">
        <w:tc>
          <w:tcPr>
            <w:tcW w:w="2296" w:type="dxa"/>
            <w:gridSpan w:val="2"/>
            <w:shd w:val="clear" w:color="auto" w:fill="auto"/>
          </w:tcPr>
          <w:p w14:paraId="61FEA8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18E43E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CF539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74986F" w14:textId="77777777" w:rsidTr="00617B3E">
        <w:tc>
          <w:tcPr>
            <w:tcW w:w="1588" w:type="dxa"/>
            <w:shd w:val="clear" w:color="auto" w:fill="auto"/>
          </w:tcPr>
          <w:p w14:paraId="163124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4E944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9A5F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571B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8C492B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3D806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DCA211" w14:textId="77777777" w:rsidTr="00617B3E">
        <w:tc>
          <w:tcPr>
            <w:tcW w:w="1588" w:type="dxa"/>
            <w:shd w:val="clear" w:color="auto" w:fill="auto"/>
          </w:tcPr>
          <w:p w14:paraId="5608B510" w14:textId="77777777" w:rsidR="003B5845" w:rsidRPr="00634625" w:rsidRDefault="003B5845" w:rsidP="00617B3E">
            <w:pPr>
              <w:pStyle w:val="SmallStandard"/>
            </w:pPr>
            <w:r>
              <w:t>RequirementsConformanceSpecification</w:t>
            </w:r>
          </w:p>
        </w:tc>
        <w:tc>
          <w:tcPr>
            <w:tcW w:w="708" w:type="dxa"/>
            <w:shd w:val="clear" w:color="auto" w:fill="auto"/>
          </w:tcPr>
          <w:p w14:paraId="2716FF61" w14:textId="77777777" w:rsidR="003B5845" w:rsidRPr="00D331EF" w:rsidRDefault="003B5845" w:rsidP="00617B3E">
            <w:pPr>
              <w:pStyle w:val="SmallStandard"/>
            </w:pPr>
            <w:r w:rsidRPr="00D01517">
              <w:t>1</w:t>
            </w:r>
          </w:p>
        </w:tc>
        <w:tc>
          <w:tcPr>
            <w:tcW w:w="1560" w:type="dxa"/>
            <w:shd w:val="clear" w:color="auto" w:fill="auto"/>
          </w:tcPr>
          <w:p w14:paraId="384FFA8A" w14:textId="77777777" w:rsidR="003B5845" w:rsidRPr="00132C43" w:rsidRDefault="003B5845" w:rsidP="00617B3E">
            <w:pPr>
              <w:pStyle w:val="SmallStandard"/>
            </w:pPr>
            <w:r>
              <w:t>conformanceStatement</w:t>
            </w:r>
          </w:p>
        </w:tc>
        <w:tc>
          <w:tcPr>
            <w:tcW w:w="708" w:type="dxa"/>
            <w:shd w:val="clear" w:color="auto" w:fill="auto"/>
          </w:tcPr>
          <w:p w14:paraId="6F4B52DA" w14:textId="77777777" w:rsidR="003B5845" w:rsidRPr="00D331EF" w:rsidRDefault="003B5845" w:rsidP="00617B3E">
            <w:pPr>
              <w:pStyle w:val="SmallStandard"/>
            </w:pPr>
            <w:r w:rsidRPr="00D01517">
              <w:t>0..*</w:t>
            </w:r>
          </w:p>
        </w:tc>
        <w:tc>
          <w:tcPr>
            <w:tcW w:w="567" w:type="dxa"/>
            <w:shd w:val="clear" w:color="auto" w:fill="auto"/>
          </w:tcPr>
          <w:p w14:paraId="37B6636A" w14:textId="77777777" w:rsidR="003B5845" w:rsidRDefault="003B5845" w:rsidP="00617B3E">
            <w:pPr>
              <w:pStyle w:val="SmallStandard"/>
            </w:pPr>
            <w:r>
              <w:t>Y</w:t>
            </w:r>
          </w:p>
        </w:tc>
        <w:tc>
          <w:tcPr>
            <w:tcW w:w="3969" w:type="dxa"/>
            <w:shd w:val="clear" w:color="auto" w:fill="auto"/>
          </w:tcPr>
          <w:p w14:paraId="6B10BAD6" w14:textId="77777777" w:rsidR="003B5845" w:rsidRPr="004A00BD" w:rsidRDefault="003B5845" w:rsidP="00617B3E">
            <w:pPr>
              <w:rPr>
                <w:sz w:val="22"/>
              </w:rPr>
            </w:pPr>
          </w:p>
        </w:tc>
      </w:tr>
    </w:tbl>
    <w:p w14:paraId="5A426FF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18" w:name="_Toc27668643"/>
      <w:bookmarkStart w:id="1419" w:name="_Toc27730711"/>
      <w:r>
        <w:rPr>
          <w:lang w:val="en-GB"/>
        </w:rPr>
        <w:t xml:space="preserve">Module </w:t>
      </w:r>
      <w:bookmarkStart w:id="1420" w:name="_079defcf5f2b3afffd0e232c36e0182f"/>
      <w:r>
        <w:rPr>
          <w:lang w:val="en-GB"/>
        </w:rPr>
        <w:t>routing</w:t>
      </w:r>
      <w:bookmarkEnd w:id="1418"/>
      <w:bookmarkEnd w:id="1419"/>
      <w:bookmarkEnd w:id="1420"/>
    </w:p>
    <w:p w14:paraId="41CE58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1" w:name="_fd80990a902d71a64284abdcbef390e6"/>
      <w:r>
        <w:rPr>
          <w:lang w:val="en-GB"/>
        </w:rPr>
        <w:t>Routing</w:t>
      </w:r>
      <w:bookmarkEnd w:id="1421"/>
    </w:p>
    <w:p w14:paraId="24235DE9" w14:textId="77777777" w:rsidR="003B5845" w:rsidRPr="00A518C2" w:rsidRDefault="003B5845" w:rsidP="003B5845">
      <w:pPr>
        <w:rPr>
          <w:lang w:val="en-GB"/>
        </w:rPr>
      </w:pPr>
      <w:r w:rsidRPr="00A518C2">
        <w:rPr>
          <w:sz w:val="18"/>
          <w:szCs w:val="18"/>
          <w:lang w:val="en-GB"/>
        </w:rPr>
        <w:t>A Routing is the assignment of a RoutableElement (Connection or WireElementReference) to a path in the topology.</w:t>
      </w:r>
    </w:p>
    <w:p w14:paraId="7BD687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A92E78" w14:textId="77777777" w:rsidTr="00617B3E">
        <w:tc>
          <w:tcPr>
            <w:tcW w:w="2013" w:type="dxa"/>
            <w:shd w:val="clear" w:color="auto" w:fill="auto"/>
            <w:tcMar>
              <w:top w:w="28" w:type="dxa"/>
              <w:left w:w="28" w:type="dxa"/>
              <w:bottom w:w="28" w:type="dxa"/>
              <w:right w:w="28" w:type="dxa"/>
            </w:tcMar>
          </w:tcPr>
          <w:p w14:paraId="7012EA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B4443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ECE5CF7" w14:textId="77777777" w:rsidTr="00617B3E">
        <w:tc>
          <w:tcPr>
            <w:tcW w:w="2013" w:type="dxa"/>
            <w:shd w:val="clear" w:color="auto" w:fill="auto"/>
            <w:tcMar>
              <w:top w:w="28" w:type="dxa"/>
              <w:left w:w="28" w:type="dxa"/>
              <w:bottom w:w="28" w:type="dxa"/>
              <w:right w:w="28" w:type="dxa"/>
            </w:tcMar>
          </w:tcPr>
          <w:p w14:paraId="7B68988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0FC5C" w14:textId="77777777" w:rsidR="003B5845" w:rsidRPr="004A00BD" w:rsidRDefault="003B5845" w:rsidP="00617B3E">
            <w:pPr>
              <w:rPr>
                <w:sz w:val="22"/>
              </w:rPr>
            </w:pPr>
          </w:p>
        </w:tc>
      </w:tr>
      <w:tr w:rsidR="003B5845" w:rsidRPr="008359F5" w14:paraId="4779E55C" w14:textId="77777777" w:rsidTr="00617B3E">
        <w:tc>
          <w:tcPr>
            <w:tcW w:w="2013" w:type="dxa"/>
            <w:shd w:val="clear" w:color="auto" w:fill="auto"/>
            <w:tcMar>
              <w:top w:w="28" w:type="dxa"/>
              <w:left w:w="28" w:type="dxa"/>
              <w:bottom w:w="28" w:type="dxa"/>
              <w:right w:w="28" w:type="dxa"/>
            </w:tcMar>
          </w:tcPr>
          <w:p w14:paraId="4DD1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46450BA" w14:textId="77777777" w:rsidR="003B5845" w:rsidRPr="000437C1" w:rsidRDefault="003B5845" w:rsidP="00617B3E">
            <w:pPr>
              <w:pStyle w:val="SmallStandard"/>
            </w:pPr>
            <w:r>
              <w:t>false</w:t>
            </w:r>
          </w:p>
        </w:tc>
      </w:tr>
    </w:tbl>
    <w:p w14:paraId="2A60C29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25FD1D" w14:textId="77777777" w:rsidTr="00617B3E">
        <w:tc>
          <w:tcPr>
            <w:tcW w:w="2013" w:type="dxa"/>
            <w:shd w:val="clear" w:color="auto" w:fill="auto"/>
            <w:tcMar>
              <w:top w:w="28" w:type="dxa"/>
              <w:left w:w="28" w:type="dxa"/>
              <w:bottom w:w="28" w:type="dxa"/>
              <w:right w:w="28" w:type="dxa"/>
            </w:tcMar>
          </w:tcPr>
          <w:p w14:paraId="5D157E8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A40E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C4C9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6203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47E5DD" w14:textId="77777777" w:rsidTr="00617B3E">
        <w:tc>
          <w:tcPr>
            <w:tcW w:w="2013" w:type="dxa"/>
            <w:shd w:val="clear" w:color="auto" w:fill="auto"/>
            <w:tcMar>
              <w:top w:w="28" w:type="dxa"/>
              <w:left w:w="28" w:type="dxa"/>
              <w:bottom w:w="28" w:type="dxa"/>
              <w:right w:w="28" w:type="dxa"/>
            </w:tcMar>
          </w:tcPr>
          <w:p w14:paraId="2F6C0E5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F6EDA0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AFF2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EE4133" w14:textId="77777777" w:rsidR="003B5845" w:rsidRPr="004A00BD" w:rsidRDefault="003B5845" w:rsidP="00617B3E">
            <w:pPr>
              <w:jc w:val="left"/>
              <w:rPr>
                <w:sz w:val="22"/>
                <w:lang w:val="en-GB"/>
              </w:rPr>
            </w:pPr>
            <w:r w:rsidRPr="004A00BD">
              <w:rPr>
                <w:sz w:val="16"/>
                <w:szCs w:val="16"/>
                <w:lang w:val="en-GB"/>
              </w:rPr>
              <w:t>Specifies a unique identification of the Routing. The identification is guaranteed to be unique within the RoutingSpecification.</w:t>
            </w:r>
          </w:p>
        </w:tc>
      </w:tr>
      <w:tr w:rsidR="003B5845" w:rsidRPr="004A00BD" w14:paraId="2A2A21B9" w14:textId="77777777" w:rsidTr="00617B3E">
        <w:tc>
          <w:tcPr>
            <w:tcW w:w="2013" w:type="dxa"/>
            <w:shd w:val="clear" w:color="auto" w:fill="auto"/>
            <w:tcMar>
              <w:top w:w="28" w:type="dxa"/>
              <w:left w:w="28" w:type="dxa"/>
              <w:bottom w:w="28" w:type="dxa"/>
              <w:right w:w="28" w:type="dxa"/>
            </w:tcMar>
          </w:tcPr>
          <w:p w14:paraId="6E4A5328" w14:textId="77777777" w:rsidR="003B5845" w:rsidRPr="00620BBE" w:rsidRDefault="003B5845" w:rsidP="00617B3E">
            <w:pPr>
              <w:pStyle w:val="SmallStandard"/>
            </w:pPr>
            <w:r w:rsidRPr="00620BBE">
              <w:t>specialRoutedComment</w:t>
            </w:r>
          </w:p>
        </w:tc>
        <w:tc>
          <w:tcPr>
            <w:tcW w:w="1559" w:type="dxa"/>
            <w:shd w:val="clear" w:color="auto" w:fill="auto"/>
            <w:tcMar>
              <w:top w:w="28" w:type="dxa"/>
              <w:left w:w="28" w:type="dxa"/>
              <w:bottom w:w="28" w:type="dxa"/>
              <w:right w:w="28" w:type="dxa"/>
            </w:tcMar>
          </w:tcPr>
          <w:p w14:paraId="346519BF"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259983B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FAADA" w14:textId="77777777" w:rsidR="003B5845" w:rsidRPr="004A00BD" w:rsidRDefault="003B5845" w:rsidP="00617B3E">
            <w:pPr>
              <w:jc w:val="left"/>
              <w:rPr>
                <w:sz w:val="22"/>
                <w:lang w:val="en-GB"/>
              </w:rPr>
            </w:pPr>
            <w:r w:rsidRPr="004A00BD">
              <w:rPr>
                <w:sz w:val="16"/>
                <w:szCs w:val="16"/>
                <w:lang w:val="en-GB"/>
              </w:rPr>
              <w:t>Allows the specification of an explanation why this routing has been routed in a special way.</w:t>
            </w:r>
          </w:p>
        </w:tc>
      </w:tr>
      <w:tr w:rsidR="003B5845" w:rsidRPr="004A00BD" w14:paraId="2CDA2CEE" w14:textId="77777777" w:rsidTr="00617B3E">
        <w:tc>
          <w:tcPr>
            <w:tcW w:w="2013" w:type="dxa"/>
            <w:shd w:val="clear" w:color="auto" w:fill="auto"/>
            <w:tcMar>
              <w:top w:w="28" w:type="dxa"/>
              <w:left w:w="28" w:type="dxa"/>
              <w:bottom w:w="28" w:type="dxa"/>
              <w:right w:w="28" w:type="dxa"/>
            </w:tcMar>
          </w:tcPr>
          <w:p w14:paraId="2D5C7659" w14:textId="77777777" w:rsidR="003B5845" w:rsidRPr="00620BBE" w:rsidRDefault="003B5845" w:rsidP="00617B3E">
            <w:pPr>
              <w:pStyle w:val="SmallStandard"/>
            </w:pPr>
            <w:r w:rsidRPr="00620BBE">
              <w:t>specialRouted</w:t>
            </w:r>
          </w:p>
        </w:tc>
        <w:tc>
          <w:tcPr>
            <w:tcW w:w="1559" w:type="dxa"/>
            <w:shd w:val="clear" w:color="auto" w:fill="auto"/>
            <w:tcMar>
              <w:top w:w="28" w:type="dxa"/>
              <w:left w:w="28" w:type="dxa"/>
              <w:bottom w:w="28" w:type="dxa"/>
              <w:right w:w="28" w:type="dxa"/>
            </w:tcMar>
          </w:tcPr>
          <w:p w14:paraId="4F34FA6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E76A1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29F649" w14:textId="77777777" w:rsidR="003B5845" w:rsidRPr="004A00BD" w:rsidRDefault="003B5845" w:rsidP="00617B3E">
            <w:pPr>
              <w:jc w:val="left"/>
              <w:rPr>
                <w:sz w:val="22"/>
                <w:lang w:val="en-GB"/>
              </w:rPr>
            </w:pPr>
            <w:r w:rsidRPr="004A00BD">
              <w:rPr>
                <w:sz w:val="16"/>
                <w:szCs w:val="16"/>
                <w:lang w:val="en-GB"/>
              </w:rPr>
              <w:t>Specifies that routing has been created in a special way. This means it has not been calculated in the standard way, because for some reason the result of the standard calculation has been inconvenient.</w:t>
            </w:r>
          </w:p>
        </w:tc>
      </w:tr>
    </w:tbl>
    <w:p w14:paraId="48FA7B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DCD379" w14:textId="77777777" w:rsidTr="00617B3E">
        <w:tc>
          <w:tcPr>
            <w:tcW w:w="3856" w:type="dxa"/>
            <w:gridSpan w:val="3"/>
            <w:shd w:val="clear" w:color="auto" w:fill="auto"/>
          </w:tcPr>
          <w:p w14:paraId="4C5564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2FB01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7F97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4EEF1B" w14:textId="77777777" w:rsidTr="00617B3E">
        <w:tc>
          <w:tcPr>
            <w:tcW w:w="1573" w:type="dxa"/>
            <w:shd w:val="clear" w:color="auto" w:fill="auto"/>
          </w:tcPr>
          <w:p w14:paraId="69A999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788D9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DB84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7290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BA86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E759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6F07D" w14:textId="77777777" w:rsidTr="00617B3E">
        <w:tc>
          <w:tcPr>
            <w:tcW w:w="1573" w:type="dxa"/>
            <w:shd w:val="clear" w:color="auto" w:fill="auto"/>
          </w:tcPr>
          <w:p w14:paraId="3137B3EE" w14:textId="77777777" w:rsidR="003B5845" w:rsidRPr="00634625" w:rsidRDefault="003B5845" w:rsidP="00617B3E">
            <w:pPr>
              <w:pStyle w:val="SmallStandard"/>
            </w:pPr>
            <w:r>
              <w:t>RoutableElement</w:t>
            </w:r>
          </w:p>
        </w:tc>
        <w:tc>
          <w:tcPr>
            <w:tcW w:w="1574" w:type="dxa"/>
            <w:shd w:val="clear" w:color="auto" w:fill="auto"/>
          </w:tcPr>
          <w:p w14:paraId="40FE7220" w14:textId="77777777" w:rsidR="003B5845" w:rsidRPr="00132C43" w:rsidRDefault="003B5845" w:rsidP="00617B3E">
            <w:pPr>
              <w:pStyle w:val="SmallStandard"/>
            </w:pPr>
            <w:r>
              <w:t>routedElement</w:t>
            </w:r>
          </w:p>
        </w:tc>
        <w:tc>
          <w:tcPr>
            <w:tcW w:w="708" w:type="dxa"/>
            <w:shd w:val="clear" w:color="auto" w:fill="auto"/>
          </w:tcPr>
          <w:p w14:paraId="7C6D0618" w14:textId="77777777" w:rsidR="003B5845" w:rsidRPr="00D331EF" w:rsidRDefault="003B5845" w:rsidP="00617B3E">
            <w:pPr>
              <w:pStyle w:val="SmallStandard"/>
            </w:pPr>
            <w:r w:rsidRPr="00574783">
              <w:t>1</w:t>
            </w:r>
          </w:p>
        </w:tc>
        <w:tc>
          <w:tcPr>
            <w:tcW w:w="709" w:type="dxa"/>
            <w:shd w:val="clear" w:color="auto" w:fill="auto"/>
          </w:tcPr>
          <w:p w14:paraId="7D8FCA11" w14:textId="77777777" w:rsidR="003B5845" w:rsidRPr="00D331EF" w:rsidRDefault="003B5845" w:rsidP="00617B3E">
            <w:pPr>
              <w:pStyle w:val="SmallStandard"/>
            </w:pPr>
            <w:r w:rsidRPr="00207506">
              <w:t>0..*</w:t>
            </w:r>
          </w:p>
        </w:tc>
        <w:tc>
          <w:tcPr>
            <w:tcW w:w="567" w:type="dxa"/>
            <w:shd w:val="clear" w:color="auto" w:fill="auto"/>
          </w:tcPr>
          <w:p w14:paraId="1047D80D" w14:textId="77777777" w:rsidR="003B5845" w:rsidRPr="00D331EF" w:rsidRDefault="003B5845" w:rsidP="00617B3E">
            <w:pPr>
              <w:pStyle w:val="SmallStandard"/>
            </w:pPr>
            <w:r>
              <w:t>N</w:t>
            </w:r>
          </w:p>
        </w:tc>
        <w:tc>
          <w:tcPr>
            <w:tcW w:w="3969" w:type="dxa"/>
            <w:shd w:val="clear" w:color="auto" w:fill="auto"/>
          </w:tcPr>
          <w:p w14:paraId="2F383787" w14:textId="77777777" w:rsidR="003B5845" w:rsidRDefault="003B5845" w:rsidP="00617B3E">
            <w:pPr>
              <w:pStyle w:val="SmallStandard"/>
            </w:pPr>
            <w:r w:rsidRPr="00491287">
              <w:t xml:space="preserve">Specifies the Element that is routed. </w:t>
            </w:r>
          </w:p>
        </w:tc>
      </w:tr>
      <w:tr w:rsidR="003B5845" w:rsidRPr="004A00BD" w14:paraId="5E74E0E7" w14:textId="77777777" w:rsidTr="00617B3E">
        <w:tc>
          <w:tcPr>
            <w:tcW w:w="1573" w:type="dxa"/>
            <w:shd w:val="clear" w:color="auto" w:fill="auto"/>
          </w:tcPr>
          <w:p w14:paraId="7734B8F5" w14:textId="77777777" w:rsidR="003B5845" w:rsidRPr="00634625" w:rsidRDefault="003B5845" w:rsidP="00617B3E">
            <w:pPr>
              <w:pStyle w:val="SmallStandard"/>
            </w:pPr>
            <w:r>
              <w:t>TopologySegment</w:t>
            </w:r>
          </w:p>
        </w:tc>
        <w:tc>
          <w:tcPr>
            <w:tcW w:w="1574" w:type="dxa"/>
            <w:shd w:val="clear" w:color="auto" w:fill="auto"/>
          </w:tcPr>
          <w:p w14:paraId="3CA88F22" w14:textId="77777777" w:rsidR="003B5845" w:rsidRPr="00132C43" w:rsidRDefault="003B5845" w:rsidP="00617B3E">
            <w:pPr>
              <w:pStyle w:val="SmallStandard"/>
            </w:pPr>
            <w:r>
              <w:t>mandatorySegment</w:t>
            </w:r>
          </w:p>
        </w:tc>
        <w:tc>
          <w:tcPr>
            <w:tcW w:w="708" w:type="dxa"/>
            <w:shd w:val="clear" w:color="auto" w:fill="auto"/>
          </w:tcPr>
          <w:p w14:paraId="2987D635" w14:textId="77777777" w:rsidR="003B5845" w:rsidRPr="00D331EF" w:rsidRDefault="003B5845" w:rsidP="00617B3E">
            <w:pPr>
              <w:pStyle w:val="SmallStandard"/>
            </w:pPr>
            <w:r w:rsidRPr="00574783">
              <w:t>0..*</w:t>
            </w:r>
          </w:p>
        </w:tc>
        <w:tc>
          <w:tcPr>
            <w:tcW w:w="709" w:type="dxa"/>
            <w:shd w:val="clear" w:color="auto" w:fill="auto"/>
          </w:tcPr>
          <w:p w14:paraId="5B317456" w14:textId="77777777" w:rsidR="003B5845" w:rsidRPr="00D331EF" w:rsidRDefault="003B5845" w:rsidP="00617B3E">
            <w:pPr>
              <w:pStyle w:val="SmallStandard"/>
            </w:pPr>
            <w:r w:rsidRPr="00207506">
              <w:t>0..*</w:t>
            </w:r>
          </w:p>
        </w:tc>
        <w:tc>
          <w:tcPr>
            <w:tcW w:w="567" w:type="dxa"/>
            <w:shd w:val="clear" w:color="auto" w:fill="auto"/>
          </w:tcPr>
          <w:p w14:paraId="1348F338" w14:textId="77777777" w:rsidR="003B5845" w:rsidRPr="00D331EF" w:rsidRDefault="003B5845" w:rsidP="00617B3E">
            <w:pPr>
              <w:pStyle w:val="SmallStandard"/>
            </w:pPr>
            <w:r>
              <w:t>N</w:t>
            </w:r>
          </w:p>
        </w:tc>
        <w:tc>
          <w:tcPr>
            <w:tcW w:w="3969" w:type="dxa"/>
            <w:shd w:val="clear" w:color="auto" w:fill="auto"/>
          </w:tcPr>
          <w:p w14:paraId="70A75500"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4A00BD" w14:paraId="67DBBF22" w14:textId="77777777" w:rsidTr="00617B3E">
        <w:tc>
          <w:tcPr>
            <w:tcW w:w="1573" w:type="dxa"/>
            <w:shd w:val="clear" w:color="auto" w:fill="auto"/>
          </w:tcPr>
          <w:p w14:paraId="44E4DA28" w14:textId="77777777" w:rsidR="003B5845" w:rsidRPr="00634625" w:rsidRDefault="003B5845" w:rsidP="00617B3E">
            <w:pPr>
              <w:pStyle w:val="SmallStandard"/>
            </w:pPr>
            <w:r>
              <w:t>Path</w:t>
            </w:r>
          </w:p>
        </w:tc>
        <w:tc>
          <w:tcPr>
            <w:tcW w:w="1574" w:type="dxa"/>
            <w:shd w:val="clear" w:color="auto" w:fill="auto"/>
          </w:tcPr>
          <w:p w14:paraId="1A91FB03" w14:textId="77777777" w:rsidR="003B5845" w:rsidRPr="00132C43" w:rsidRDefault="003B5845" w:rsidP="00617B3E">
            <w:pPr>
              <w:pStyle w:val="SmallStandard"/>
            </w:pPr>
            <w:r>
              <w:t>path</w:t>
            </w:r>
          </w:p>
        </w:tc>
        <w:tc>
          <w:tcPr>
            <w:tcW w:w="708" w:type="dxa"/>
            <w:shd w:val="clear" w:color="auto" w:fill="auto"/>
          </w:tcPr>
          <w:p w14:paraId="6D576AB1" w14:textId="77777777" w:rsidR="003B5845" w:rsidRPr="00D331EF" w:rsidRDefault="003B5845" w:rsidP="00617B3E">
            <w:pPr>
              <w:pStyle w:val="SmallStandard"/>
            </w:pPr>
            <w:r w:rsidRPr="00574783">
              <w:t>1</w:t>
            </w:r>
          </w:p>
        </w:tc>
        <w:tc>
          <w:tcPr>
            <w:tcW w:w="709" w:type="dxa"/>
            <w:shd w:val="clear" w:color="auto" w:fill="auto"/>
          </w:tcPr>
          <w:p w14:paraId="4DA508E1" w14:textId="77777777" w:rsidR="003B5845" w:rsidRPr="00D331EF" w:rsidRDefault="003B5845" w:rsidP="00617B3E">
            <w:pPr>
              <w:pStyle w:val="SmallStandard"/>
            </w:pPr>
            <w:r w:rsidRPr="00207506">
              <w:t>0..1</w:t>
            </w:r>
          </w:p>
        </w:tc>
        <w:tc>
          <w:tcPr>
            <w:tcW w:w="567" w:type="dxa"/>
            <w:shd w:val="clear" w:color="auto" w:fill="auto"/>
          </w:tcPr>
          <w:p w14:paraId="4F526DE3" w14:textId="77777777" w:rsidR="003B5845" w:rsidRDefault="003B5845" w:rsidP="00617B3E">
            <w:pPr>
              <w:pStyle w:val="SmallStandard"/>
            </w:pPr>
            <w:r>
              <w:t>Y</w:t>
            </w:r>
          </w:p>
        </w:tc>
        <w:tc>
          <w:tcPr>
            <w:tcW w:w="3969" w:type="dxa"/>
            <w:shd w:val="clear" w:color="auto" w:fill="auto"/>
          </w:tcPr>
          <w:p w14:paraId="284E889D" w14:textId="77777777" w:rsidR="003B5845" w:rsidRDefault="003B5845" w:rsidP="00617B3E">
            <w:pPr>
              <w:pStyle w:val="SmallStandard"/>
            </w:pPr>
            <w:r w:rsidRPr="00491287">
              <w:t xml:space="preserve">Specifies a Path on the topology that is used for the routing. </w:t>
            </w:r>
          </w:p>
        </w:tc>
      </w:tr>
    </w:tbl>
    <w:p w14:paraId="74405B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DF1DC94" w14:textId="77777777" w:rsidTr="00617B3E">
        <w:tc>
          <w:tcPr>
            <w:tcW w:w="2296" w:type="dxa"/>
            <w:gridSpan w:val="2"/>
            <w:shd w:val="clear" w:color="auto" w:fill="auto"/>
          </w:tcPr>
          <w:p w14:paraId="6410DEF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466D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EAEF7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3A7E7E1" w14:textId="77777777" w:rsidTr="00617B3E">
        <w:tc>
          <w:tcPr>
            <w:tcW w:w="1588" w:type="dxa"/>
            <w:shd w:val="clear" w:color="auto" w:fill="auto"/>
          </w:tcPr>
          <w:p w14:paraId="42A821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CA31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790A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99D6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D6EF0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9DC5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792F43" w14:textId="77777777" w:rsidTr="00617B3E">
        <w:tc>
          <w:tcPr>
            <w:tcW w:w="1588" w:type="dxa"/>
            <w:shd w:val="clear" w:color="auto" w:fill="auto"/>
          </w:tcPr>
          <w:p w14:paraId="3B777DC7" w14:textId="77777777" w:rsidR="003B5845" w:rsidRPr="00634625" w:rsidRDefault="003B5845" w:rsidP="00617B3E">
            <w:pPr>
              <w:pStyle w:val="SmallStandard"/>
            </w:pPr>
            <w:r>
              <w:t>RoutingSpecification</w:t>
            </w:r>
          </w:p>
        </w:tc>
        <w:tc>
          <w:tcPr>
            <w:tcW w:w="708" w:type="dxa"/>
            <w:shd w:val="clear" w:color="auto" w:fill="auto"/>
          </w:tcPr>
          <w:p w14:paraId="7221095E" w14:textId="77777777" w:rsidR="003B5845" w:rsidRPr="00D331EF" w:rsidRDefault="003B5845" w:rsidP="00617B3E">
            <w:pPr>
              <w:pStyle w:val="SmallStandard"/>
            </w:pPr>
            <w:r w:rsidRPr="00D01517">
              <w:t>1</w:t>
            </w:r>
          </w:p>
        </w:tc>
        <w:tc>
          <w:tcPr>
            <w:tcW w:w="1560" w:type="dxa"/>
            <w:shd w:val="clear" w:color="auto" w:fill="auto"/>
          </w:tcPr>
          <w:p w14:paraId="78713F53" w14:textId="77777777" w:rsidR="003B5845" w:rsidRPr="00132C43" w:rsidRDefault="003B5845" w:rsidP="00617B3E">
            <w:pPr>
              <w:pStyle w:val="SmallStandard"/>
            </w:pPr>
            <w:r>
              <w:t>routing</w:t>
            </w:r>
          </w:p>
        </w:tc>
        <w:tc>
          <w:tcPr>
            <w:tcW w:w="708" w:type="dxa"/>
            <w:shd w:val="clear" w:color="auto" w:fill="auto"/>
          </w:tcPr>
          <w:p w14:paraId="2B974DD0" w14:textId="77777777" w:rsidR="003B5845" w:rsidRPr="00D331EF" w:rsidRDefault="003B5845" w:rsidP="00617B3E">
            <w:pPr>
              <w:pStyle w:val="SmallStandard"/>
            </w:pPr>
            <w:r w:rsidRPr="00D01517">
              <w:t>0..*</w:t>
            </w:r>
          </w:p>
        </w:tc>
        <w:tc>
          <w:tcPr>
            <w:tcW w:w="567" w:type="dxa"/>
            <w:shd w:val="clear" w:color="auto" w:fill="auto"/>
          </w:tcPr>
          <w:p w14:paraId="6690E560" w14:textId="77777777" w:rsidR="003B5845" w:rsidRDefault="003B5845" w:rsidP="00617B3E">
            <w:pPr>
              <w:pStyle w:val="SmallStandard"/>
            </w:pPr>
            <w:r>
              <w:t>Y</w:t>
            </w:r>
          </w:p>
        </w:tc>
        <w:tc>
          <w:tcPr>
            <w:tcW w:w="3969" w:type="dxa"/>
            <w:shd w:val="clear" w:color="auto" w:fill="auto"/>
          </w:tcPr>
          <w:p w14:paraId="5FBC7248" w14:textId="77777777" w:rsidR="003B5845" w:rsidRDefault="003B5845" w:rsidP="00617B3E">
            <w:pPr>
              <w:pStyle w:val="SmallStandard"/>
            </w:pPr>
            <w:r w:rsidRPr="00491287">
              <w:t>Specifies the Routings described by the RoutingSpecification.</w:t>
            </w:r>
          </w:p>
        </w:tc>
      </w:tr>
    </w:tbl>
    <w:p w14:paraId="531707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2" w:name="_8d2b5926958a270379738d8805e3b862"/>
      <w:r>
        <w:rPr>
          <w:lang w:val="en-GB"/>
        </w:rPr>
        <w:t>RoutingSpecification</w:t>
      </w:r>
      <w:bookmarkEnd w:id="1422"/>
    </w:p>
    <w:p w14:paraId="3596748B" w14:textId="77777777" w:rsidR="003B5845" w:rsidRPr="00A518C2" w:rsidRDefault="003B5845" w:rsidP="003B5845">
      <w:pPr>
        <w:rPr>
          <w:lang w:val="en-GB"/>
        </w:rPr>
      </w:pPr>
      <w:r w:rsidRPr="00A518C2">
        <w:rPr>
          <w:sz w:val="18"/>
          <w:szCs w:val="18"/>
          <w:lang w:val="en-GB"/>
        </w:rPr>
        <w:t>Specification for the description of Routings.</w:t>
      </w:r>
    </w:p>
    <w:p w14:paraId="6801D39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77CDABA" w14:textId="77777777" w:rsidTr="00617B3E">
        <w:tc>
          <w:tcPr>
            <w:tcW w:w="2013" w:type="dxa"/>
            <w:shd w:val="clear" w:color="auto" w:fill="auto"/>
            <w:tcMar>
              <w:top w:w="28" w:type="dxa"/>
              <w:left w:w="28" w:type="dxa"/>
              <w:bottom w:w="28" w:type="dxa"/>
              <w:right w:w="28" w:type="dxa"/>
            </w:tcMar>
          </w:tcPr>
          <w:p w14:paraId="291FDC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63388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F53545" w14:textId="77777777" w:rsidTr="00617B3E">
        <w:tc>
          <w:tcPr>
            <w:tcW w:w="2013" w:type="dxa"/>
            <w:shd w:val="clear" w:color="auto" w:fill="auto"/>
            <w:tcMar>
              <w:top w:w="28" w:type="dxa"/>
              <w:left w:w="28" w:type="dxa"/>
              <w:bottom w:w="28" w:type="dxa"/>
              <w:right w:w="28" w:type="dxa"/>
            </w:tcMar>
          </w:tcPr>
          <w:p w14:paraId="3BDFEE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14809" w14:textId="77777777" w:rsidR="003B5845" w:rsidRPr="004A00BD" w:rsidRDefault="003B5845" w:rsidP="00617B3E">
            <w:pPr>
              <w:rPr>
                <w:sz w:val="22"/>
              </w:rPr>
            </w:pPr>
          </w:p>
        </w:tc>
      </w:tr>
      <w:tr w:rsidR="003B5845" w:rsidRPr="008359F5" w14:paraId="5DAFACC0" w14:textId="77777777" w:rsidTr="00617B3E">
        <w:tc>
          <w:tcPr>
            <w:tcW w:w="2013" w:type="dxa"/>
            <w:shd w:val="clear" w:color="auto" w:fill="auto"/>
            <w:tcMar>
              <w:top w:w="28" w:type="dxa"/>
              <w:left w:w="28" w:type="dxa"/>
              <w:bottom w:w="28" w:type="dxa"/>
              <w:right w:w="28" w:type="dxa"/>
            </w:tcMar>
          </w:tcPr>
          <w:p w14:paraId="5F0974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B9DF14" w14:textId="77777777" w:rsidR="003B5845" w:rsidRPr="000437C1" w:rsidRDefault="003B5845" w:rsidP="00617B3E">
            <w:pPr>
              <w:pStyle w:val="SmallStandard"/>
            </w:pPr>
            <w:r>
              <w:t>false</w:t>
            </w:r>
          </w:p>
        </w:tc>
      </w:tr>
    </w:tbl>
    <w:p w14:paraId="37831B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B36121" w14:textId="77777777" w:rsidTr="00617B3E">
        <w:tc>
          <w:tcPr>
            <w:tcW w:w="3856" w:type="dxa"/>
            <w:gridSpan w:val="3"/>
            <w:shd w:val="clear" w:color="auto" w:fill="auto"/>
          </w:tcPr>
          <w:p w14:paraId="3BB7E2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6C9FF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422C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FD10191" w14:textId="77777777" w:rsidTr="00617B3E">
        <w:tc>
          <w:tcPr>
            <w:tcW w:w="1573" w:type="dxa"/>
            <w:shd w:val="clear" w:color="auto" w:fill="auto"/>
          </w:tcPr>
          <w:p w14:paraId="37A2154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16A9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69890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BBB73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42C7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E20B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E5BCB6" w14:textId="77777777" w:rsidTr="00617B3E">
        <w:tc>
          <w:tcPr>
            <w:tcW w:w="1573" w:type="dxa"/>
            <w:shd w:val="clear" w:color="auto" w:fill="auto"/>
          </w:tcPr>
          <w:p w14:paraId="7036140E" w14:textId="77777777" w:rsidR="003B5845" w:rsidRPr="00634625" w:rsidRDefault="003B5845" w:rsidP="00617B3E">
            <w:pPr>
              <w:pStyle w:val="SmallStandard"/>
            </w:pPr>
            <w:r>
              <w:t>Routing</w:t>
            </w:r>
          </w:p>
        </w:tc>
        <w:tc>
          <w:tcPr>
            <w:tcW w:w="1574" w:type="dxa"/>
            <w:shd w:val="clear" w:color="auto" w:fill="auto"/>
          </w:tcPr>
          <w:p w14:paraId="65AC4B01" w14:textId="77777777" w:rsidR="003B5845" w:rsidRPr="00132C43" w:rsidRDefault="003B5845" w:rsidP="00617B3E">
            <w:pPr>
              <w:pStyle w:val="SmallStandard"/>
            </w:pPr>
            <w:r>
              <w:t>routing</w:t>
            </w:r>
          </w:p>
        </w:tc>
        <w:tc>
          <w:tcPr>
            <w:tcW w:w="708" w:type="dxa"/>
            <w:shd w:val="clear" w:color="auto" w:fill="auto"/>
          </w:tcPr>
          <w:p w14:paraId="1DC65130" w14:textId="77777777" w:rsidR="003B5845" w:rsidRPr="00D331EF" w:rsidRDefault="003B5845" w:rsidP="00617B3E">
            <w:pPr>
              <w:pStyle w:val="SmallStandard"/>
            </w:pPr>
            <w:r w:rsidRPr="00574783">
              <w:t>0..*</w:t>
            </w:r>
          </w:p>
        </w:tc>
        <w:tc>
          <w:tcPr>
            <w:tcW w:w="709" w:type="dxa"/>
            <w:shd w:val="clear" w:color="auto" w:fill="auto"/>
          </w:tcPr>
          <w:p w14:paraId="5C256086" w14:textId="77777777" w:rsidR="003B5845" w:rsidRPr="00D331EF" w:rsidRDefault="003B5845" w:rsidP="00617B3E">
            <w:pPr>
              <w:pStyle w:val="SmallStandard"/>
            </w:pPr>
            <w:r w:rsidRPr="00207506">
              <w:t>1</w:t>
            </w:r>
          </w:p>
        </w:tc>
        <w:tc>
          <w:tcPr>
            <w:tcW w:w="567" w:type="dxa"/>
            <w:shd w:val="clear" w:color="auto" w:fill="auto"/>
          </w:tcPr>
          <w:p w14:paraId="20F4D677" w14:textId="77777777" w:rsidR="003B5845" w:rsidRDefault="003B5845" w:rsidP="00617B3E">
            <w:pPr>
              <w:pStyle w:val="SmallStandard"/>
            </w:pPr>
            <w:r>
              <w:t>Y</w:t>
            </w:r>
          </w:p>
        </w:tc>
        <w:tc>
          <w:tcPr>
            <w:tcW w:w="3969" w:type="dxa"/>
            <w:shd w:val="clear" w:color="auto" w:fill="auto"/>
          </w:tcPr>
          <w:p w14:paraId="6BD44847" w14:textId="77777777" w:rsidR="003B5845" w:rsidRDefault="003B5845" w:rsidP="00617B3E">
            <w:pPr>
              <w:pStyle w:val="SmallStandard"/>
            </w:pPr>
            <w:r w:rsidRPr="00491287">
              <w:t>Specifies the Routings described by the RoutingSpecification.</w:t>
            </w:r>
          </w:p>
        </w:tc>
      </w:tr>
    </w:tbl>
    <w:p w14:paraId="0D8561C5"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23" w:name="_Toc27668644"/>
      <w:bookmarkStart w:id="1424" w:name="_Toc27730712"/>
      <w:r>
        <w:rPr>
          <w:lang w:val="en-GB"/>
        </w:rPr>
        <w:t xml:space="preserve">Module </w:t>
      </w:r>
      <w:bookmarkStart w:id="1425" w:name="_4d82e949354324f2308843f51aec65eb"/>
      <w:r>
        <w:rPr>
          <w:lang w:val="en-GB"/>
        </w:rPr>
        <w:t>schematic</w:t>
      </w:r>
      <w:bookmarkEnd w:id="1423"/>
      <w:bookmarkEnd w:id="1424"/>
      <w:bookmarkEnd w:id="1425"/>
    </w:p>
    <w:p w14:paraId="510479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6" w:name="_a88b519e17438acf2391cf4d9cd6006a"/>
      <w:r>
        <w:rPr>
          <w:lang w:val="en-GB"/>
        </w:rPr>
        <w:t>ComponentConnector</w:t>
      </w:r>
      <w:bookmarkEnd w:id="1426"/>
    </w:p>
    <w:p w14:paraId="33ACF01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ComponentConnector</w:t>
      </w:r>
      <w:r w:rsidRPr="00A518C2">
        <w:rPr>
          <w:sz w:val="18"/>
          <w:szCs w:val="18"/>
          <w:lang w:val="en-GB"/>
        </w:rPr>
        <w:t xml:space="preserve"> is a grouping of </w:t>
      </w:r>
      <w:r w:rsidRPr="00A518C2">
        <w:rPr>
          <w:i/>
          <w:iCs/>
          <w:sz w:val="18"/>
          <w:szCs w:val="18"/>
          <w:lang w:val="en-GB"/>
        </w:rPr>
        <w:t>ComponentPorts</w:t>
      </w:r>
      <w:r w:rsidRPr="00A518C2">
        <w:rPr>
          <w:sz w:val="18"/>
          <w:szCs w:val="18"/>
          <w:lang w:val="en-GB"/>
        </w:rPr>
        <w:t xml:space="preserve"> and represents a logical abstraction of a connector of an </w:t>
      </w:r>
      <w:r w:rsidRPr="00A518C2">
        <w:rPr>
          <w:i/>
          <w:iCs/>
          <w:sz w:val="18"/>
          <w:szCs w:val="18"/>
          <w:lang w:val="en-GB"/>
        </w:rPr>
        <w:t>EEComponent</w:t>
      </w:r>
      <w:r w:rsidRPr="00A518C2">
        <w:rPr>
          <w:sz w:val="18"/>
          <w:szCs w:val="18"/>
          <w:lang w:val="en-GB"/>
        </w:rPr>
        <w:t xml:space="preserve">. When the </w:t>
      </w:r>
      <w:r w:rsidRPr="00A518C2">
        <w:rPr>
          <w:i/>
          <w:iCs/>
          <w:sz w:val="18"/>
          <w:szCs w:val="18"/>
          <w:lang w:val="en-GB"/>
        </w:rPr>
        <w:t>ComponentNode</w:t>
      </w:r>
      <w:r w:rsidRPr="00A518C2">
        <w:rPr>
          <w:sz w:val="18"/>
          <w:szCs w:val="18"/>
          <w:lang w:val="en-GB"/>
        </w:rPr>
        <w:t xml:space="preserve"> is realized by an </w:t>
      </w:r>
      <w:r w:rsidRPr="00A518C2">
        <w:rPr>
          <w:i/>
          <w:iCs/>
          <w:sz w:val="18"/>
          <w:szCs w:val="18"/>
          <w:lang w:val="en-GB"/>
        </w:rPr>
        <w:t>EEComponentRole</w:t>
      </w:r>
      <w:r w:rsidRPr="00A518C2">
        <w:rPr>
          <w:sz w:val="18"/>
          <w:szCs w:val="18"/>
          <w:lang w:val="en-GB"/>
        </w:rPr>
        <w:t xml:space="preserve"> the </w:t>
      </w:r>
      <w:r w:rsidRPr="00A518C2">
        <w:rPr>
          <w:i/>
          <w:iCs/>
          <w:sz w:val="18"/>
          <w:szCs w:val="18"/>
          <w:lang w:val="en-GB"/>
        </w:rPr>
        <w:t>ComponentConnector</w:t>
      </w:r>
      <w:r w:rsidRPr="00A518C2">
        <w:rPr>
          <w:sz w:val="18"/>
          <w:szCs w:val="18"/>
          <w:lang w:val="en-GB"/>
        </w:rPr>
        <w:t xml:space="preserve"> will result in a </w:t>
      </w:r>
      <w:r w:rsidRPr="00A518C2">
        <w:rPr>
          <w:i/>
          <w:iCs/>
          <w:sz w:val="18"/>
          <w:szCs w:val="18"/>
          <w:lang w:val="en-GB"/>
        </w:rPr>
        <w:t>HousingComponent.</w:t>
      </w:r>
    </w:p>
    <w:p w14:paraId="0C8423D0" w14:textId="77777777" w:rsidR="003B5845" w:rsidRPr="00A518C2" w:rsidRDefault="003B5845" w:rsidP="003B5845">
      <w:pPr>
        <w:rPr>
          <w:lang w:val="en-GB"/>
        </w:rPr>
      </w:pPr>
      <w:r w:rsidRPr="00A518C2">
        <w:rPr>
          <w:sz w:val="18"/>
          <w:szCs w:val="18"/>
          <w:lang w:val="en-GB"/>
        </w:rPr>
        <w:t xml:space="preserve">It is permitted that a </w:t>
      </w:r>
      <w:r w:rsidRPr="00A518C2">
        <w:rPr>
          <w:i/>
          <w:iCs/>
          <w:sz w:val="18"/>
          <w:szCs w:val="18"/>
          <w:lang w:val="en-GB"/>
        </w:rPr>
        <w:t>ComponentConnector</w:t>
      </w:r>
      <w:r w:rsidRPr="00A518C2">
        <w:rPr>
          <w:sz w:val="18"/>
          <w:szCs w:val="18"/>
          <w:lang w:val="en-GB"/>
        </w:rPr>
        <w:t xml:space="preserve"> is a 150% definition of connector.</w:t>
      </w:r>
    </w:p>
    <w:p w14:paraId="445E9A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5EC608" w14:textId="77777777" w:rsidTr="00617B3E">
        <w:tc>
          <w:tcPr>
            <w:tcW w:w="2013" w:type="dxa"/>
            <w:shd w:val="clear" w:color="auto" w:fill="auto"/>
            <w:tcMar>
              <w:top w:w="28" w:type="dxa"/>
              <w:left w:w="28" w:type="dxa"/>
              <w:bottom w:w="28" w:type="dxa"/>
              <w:right w:w="28" w:type="dxa"/>
            </w:tcMar>
          </w:tcPr>
          <w:p w14:paraId="7C5B4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D48E2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A5328B0" w14:textId="77777777" w:rsidTr="00617B3E">
        <w:tc>
          <w:tcPr>
            <w:tcW w:w="2013" w:type="dxa"/>
            <w:shd w:val="clear" w:color="auto" w:fill="auto"/>
            <w:tcMar>
              <w:top w:w="28" w:type="dxa"/>
              <w:left w:w="28" w:type="dxa"/>
              <w:bottom w:w="28" w:type="dxa"/>
              <w:right w:w="28" w:type="dxa"/>
            </w:tcMar>
          </w:tcPr>
          <w:p w14:paraId="43E02C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264C8B" w14:textId="77777777" w:rsidR="003B5845" w:rsidRPr="004A00BD" w:rsidRDefault="003B5845" w:rsidP="00617B3E">
            <w:pPr>
              <w:rPr>
                <w:sz w:val="22"/>
              </w:rPr>
            </w:pPr>
          </w:p>
        </w:tc>
      </w:tr>
      <w:tr w:rsidR="003B5845" w:rsidRPr="008359F5" w14:paraId="4FED141C" w14:textId="77777777" w:rsidTr="00617B3E">
        <w:tc>
          <w:tcPr>
            <w:tcW w:w="2013" w:type="dxa"/>
            <w:shd w:val="clear" w:color="auto" w:fill="auto"/>
            <w:tcMar>
              <w:top w:w="28" w:type="dxa"/>
              <w:left w:w="28" w:type="dxa"/>
              <w:bottom w:w="28" w:type="dxa"/>
              <w:right w:w="28" w:type="dxa"/>
            </w:tcMar>
          </w:tcPr>
          <w:p w14:paraId="634CF0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9C5AF91" w14:textId="77777777" w:rsidR="003B5845" w:rsidRPr="000437C1" w:rsidRDefault="003B5845" w:rsidP="00617B3E">
            <w:pPr>
              <w:pStyle w:val="SmallStandard"/>
            </w:pPr>
            <w:r>
              <w:t>false</w:t>
            </w:r>
          </w:p>
        </w:tc>
      </w:tr>
    </w:tbl>
    <w:p w14:paraId="552946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ACBC21" w14:textId="77777777" w:rsidTr="00617B3E">
        <w:tc>
          <w:tcPr>
            <w:tcW w:w="2013" w:type="dxa"/>
            <w:shd w:val="clear" w:color="auto" w:fill="auto"/>
            <w:tcMar>
              <w:top w:w="28" w:type="dxa"/>
              <w:left w:w="28" w:type="dxa"/>
              <w:bottom w:w="28" w:type="dxa"/>
              <w:right w:w="28" w:type="dxa"/>
            </w:tcMar>
          </w:tcPr>
          <w:p w14:paraId="2B73E5D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44FC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9DC8E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0C97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D61067" w14:textId="77777777" w:rsidTr="00617B3E">
        <w:tc>
          <w:tcPr>
            <w:tcW w:w="2013" w:type="dxa"/>
            <w:shd w:val="clear" w:color="auto" w:fill="auto"/>
            <w:tcMar>
              <w:top w:w="28" w:type="dxa"/>
              <w:left w:w="28" w:type="dxa"/>
              <w:bottom w:w="28" w:type="dxa"/>
              <w:right w:w="28" w:type="dxa"/>
            </w:tcMar>
          </w:tcPr>
          <w:p w14:paraId="0CBA3427"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E6F80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6AD20F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D7BF62" w14:textId="77777777" w:rsidR="003B5845" w:rsidRDefault="003B5845" w:rsidP="00617B3E">
            <w:pPr>
              <w:pStyle w:val="SmallStandard"/>
            </w:pPr>
            <w:r w:rsidRPr="00491287">
              <w:t>Specifies a unique identification of the ComponentConnector. The identification is guaranteed to be unique within the ComponentNode.</w:t>
            </w:r>
          </w:p>
        </w:tc>
      </w:tr>
      <w:tr w:rsidR="003B5845" w:rsidRPr="006675E2" w14:paraId="0983705C" w14:textId="77777777" w:rsidTr="00617B3E">
        <w:tc>
          <w:tcPr>
            <w:tcW w:w="2013" w:type="dxa"/>
            <w:shd w:val="clear" w:color="auto" w:fill="auto"/>
            <w:tcMar>
              <w:top w:w="28" w:type="dxa"/>
              <w:left w:w="28" w:type="dxa"/>
              <w:bottom w:w="28" w:type="dxa"/>
              <w:right w:w="28" w:type="dxa"/>
            </w:tcMar>
          </w:tcPr>
          <w:p w14:paraId="3C403EB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7B30A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A95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FE25929" w14:textId="77777777" w:rsidR="003B5845" w:rsidRPr="004A00BD" w:rsidRDefault="003B5845" w:rsidP="00617B3E">
            <w:pPr>
              <w:rPr>
                <w:sz w:val="22"/>
              </w:rPr>
            </w:pPr>
          </w:p>
        </w:tc>
      </w:tr>
    </w:tbl>
    <w:p w14:paraId="127A33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D4200E" w14:textId="77777777" w:rsidTr="00617B3E">
        <w:tc>
          <w:tcPr>
            <w:tcW w:w="3856" w:type="dxa"/>
            <w:gridSpan w:val="3"/>
            <w:shd w:val="clear" w:color="auto" w:fill="auto"/>
          </w:tcPr>
          <w:p w14:paraId="751919B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EFC6B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BDAE4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108F9C" w14:textId="77777777" w:rsidTr="00617B3E">
        <w:tc>
          <w:tcPr>
            <w:tcW w:w="1573" w:type="dxa"/>
            <w:shd w:val="clear" w:color="auto" w:fill="auto"/>
          </w:tcPr>
          <w:p w14:paraId="23DE846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89B8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85A3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D17A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6467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E75E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3DD7EF" w14:textId="77777777" w:rsidTr="00617B3E">
        <w:tc>
          <w:tcPr>
            <w:tcW w:w="1573" w:type="dxa"/>
            <w:shd w:val="clear" w:color="auto" w:fill="auto"/>
          </w:tcPr>
          <w:p w14:paraId="236240EB" w14:textId="77777777" w:rsidR="003B5845" w:rsidRPr="00634625" w:rsidRDefault="003B5845" w:rsidP="00617B3E">
            <w:pPr>
              <w:pStyle w:val="SmallStandard"/>
            </w:pPr>
            <w:r>
              <w:t>ComponentPort</w:t>
            </w:r>
          </w:p>
        </w:tc>
        <w:tc>
          <w:tcPr>
            <w:tcW w:w="1574" w:type="dxa"/>
            <w:shd w:val="clear" w:color="auto" w:fill="auto"/>
          </w:tcPr>
          <w:p w14:paraId="0B614AEB" w14:textId="77777777" w:rsidR="003B5845" w:rsidRPr="00132C43" w:rsidRDefault="003B5845" w:rsidP="00617B3E">
            <w:pPr>
              <w:pStyle w:val="SmallStandard"/>
            </w:pPr>
            <w:r>
              <w:t>componentPort</w:t>
            </w:r>
          </w:p>
        </w:tc>
        <w:tc>
          <w:tcPr>
            <w:tcW w:w="708" w:type="dxa"/>
            <w:shd w:val="clear" w:color="auto" w:fill="auto"/>
          </w:tcPr>
          <w:p w14:paraId="2E83E127" w14:textId="77777777" w:rsidR="003B5845" w:rsidRPr="00D331EF" w:rsidRDefault="003B5845" w:rsidP="00617B3E">
            <w:pPr>
              <w:pStyle w:val="SmallStandard"/>
            </w:pPr>
            <w:r w:rsidRPr="00574783">
              <w:t>0..*</w:t>
            </w:r>
          </w:p>
        </w:tc>
        <w:tc>
          <w:tcPr>
            <w:tcW w:w="709" w:type="dxa"/>
            <w:shd w:val="clear" w:color="auto" w:fill="auto"/>
          </w:tcPr>
          <w:p w14:paraId="14616F76" w14:textId="77777777" w:rsidR="003B5845" w:rsidRPr="00D331EF" w:rsidRDefault="003B5845" w:rsidP="00617B3E">
            <w:pPr>
              <w:pStyle w:val="SmallStandard"/>
            </w:pPr>
            <w:r w:rsidRPr="00207506">
              <w:t>1</w:t>
            </w:r>
          </w:p>
        </w:tc>
        <w:tc>
          <w:tcPr>
            <w:tcW w:w="567" w:type="dxa"/>
            <w:shd w:val="clear" w:color="auto" w:fill="auto"/>
          </w:tcPr>
          <w:p w14:paraId="78FDB09F" w14:textId="77777777" w:rsidR="003B5845" w:rsidRDefault="003B5845" w:rsidP="00617B3E">
            <w:pPr>
              <w:pStyle w:val="SmallStandard"/>
            </w:pPr>
            <w:r>
              <w:t>Y</w:t>
            </w:r>
          </w:p>
        </w:tc>
        <w:tc>
          <w:tcPr>
            <w:tcW w:w="3969" w:type="dxa"/>
            <w:shd w:val="clear" w:color="auto" w:fill="auto"/>
          </w:tcPr>
          <w:p w14:paraId="376DAACA" w14:textId="77777777" w:rsidR="003B5845" w:rsidRDefault="003B5845" w:rsidP="00617B3E">
            <w:pPr>
              <w:pStyle w:val="SmallStandard"/>
            </w:pPr>
            <w:r w:rsidRPr="00491287">
              <w:t>Specifies the ComponentPorts of the ComponentConnector.</w:t>
            </w:r>
          </w:p>
        </w:tc>
      </w:tr>
    </w:tbl>
    <w:p w14:paraId="3091A9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540EA74" w14:textId="77777777" w:rsidTr="00617B3E">
        <w:tc>
          <w:tcPr>
            <w:tcW w:w="2296" w:type="dxa"/>
            <w:gridSpan w:val="2"/>
            <w:shd w:val="clear" w:color="auto" w:fill="auto"/>
          </w:tcPr>
          <w:p w14:paraId="5F1D2D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D5B50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2EC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DBCEF9" w14:textId="77777777" w:rsidTr="00617B3E">
        <w:tc>
          <w:tcPr>
            <w:tcW w:w="1588" w:type="dxa"/>
            <w:shd w:val="clear" w:color="auto" w:fill="auto"/>
          </w:tcPr>
          <w:p w14:paraId="466F23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0B2E58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1B82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6BF1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CE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468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3406A0" w14:textId="77777777" w:rsidTr="00617B3E">
        <w:tc>
          <w:tcPr>
            <w:tcW w:w="1588" w:type="dxa"/>
            <w:shd w:val="clear" w:color="auto" w:fill="auto"/>
          </w:tcPr>
          <w:p w14:paraId="01A019ED" w14:textId="77777777" w:rsidR="003B5845" w:rsidRPr="00634625" w:rsidRDefault="003B5845" w:rsidP="00617B3E">
            <w:pPr>
              <w:pStyle w:val="SmallStandard"/>
            </w:pPr>
            <w:r>
              <w:t>ComponentNode</w:t>
            </w:r>
          </w:p>
        </w:tc>
        <w:tc>
          <w:tcPr>
            <w:tcW w:w="708" w:type="dxa"/>
            <w:shd w:val="clear" w:color="auto" w:fill="auto"/>
          </w:tcPr>
          <w:p w14:paraId="760F4920" w14:textId="77777777" w:rsidR="003B5845" w:rsidRPr="00D331EF" w:rsidRDefault="003B5845" w:rsidP="00617B3E">
            <w:pPr>
              <w:pStyle w:val="SmallStandard"/>
            </w:pPr>
            <w:r w:rsidRPr="00D01517">
              <w:t>1</w:t>
            </w:r>
          </w:p>
        </w:tc>
        <w:tc>
          <w:tcPr>
            <w:tcW w:w="1560" w:type="dxa"/>
            <w:shd w:val="clear" w:color="auto" w:fill="auto"/>
          </w:tcPr>
          <w:p w14:paraId="43753B06" w14:textId="77777777" w:rsidR="003B5845" w:rsidRPr="00132C43" w:rsidRDefault="003B5845" w:rsidP="00617B3E">
            <w:pPr>
              <w:pStyle w:val="SmallStandard"/>
            </w:pPr>
            <w:r>
              <w:t>componentConnector</w:t>
            </w:r>
          </w:p>
        </w:tc>
        <w:tc>
          <w:tcPr>
            <w:tcW w:w="708" w:type="dxa"/>
            <w:shd w:val="clear" w:color="auto" w:fill="auto"/>
          </w:tcPr>
          <w:p w14:paraId="036637DD" w14:textId="77777777" w:rsidR="003B5845" w:rsidRPr="00D331EF" w:rsidRDefault="003B5845" w:rsidP="00617B3E">
            <w:pPr>
              <w:pStyle w:val="SmallStandard"/>
            </w:pPr>
            <w:r w:rsidRPr="00D01517">
              <w:t>0..*</w:t>
            </w:r>
          </w:p>
        </w:tc>
        <w:tc>
          <w:tcPr>
            <w:tcW w:w="567" w:type="dxa"/>
            <w:shd w:val="clear" w:color="auto" w:fill="auto"/>
          </w:tcPr>
          <w:p w14:paraId="0379D53B" w14:textId="77777777" w:rsidR="003B5845" w:rsidRDefault="003B5845" w:rsidP="00617B3E">
            <w:pPr>
              <w:pStyle w:val="SmallStandard"/>
            </w:pPr>
            <w:r>
              <w:t>Y</w:t>
            </w:r>
          </w:p>
        </w:tc>
        <w:tc>
          <w:tcPr>
            <w:tcW w:w="3969" w:type="dxa"/>
            <w:shd w:val="clear" w:color="auto" w:fill="auto"/>
          </w:tcPr>
          <w:p w14:paraId="73F5F7E5" w14:textId="77777777" w:rsidR="003B5845" w:rsidRDefault="003B5845" w:rsidP="00617B3E">
            <w:pPr>
              <w:pStyle w:val="SmallStandard"/>
            </w:pPr>
            <w:r w:rsidRPr="00491287">
              <w:t>Specifies the ComponentConnectors of a ComponentNode.</w:t>
            </w:r>
          </w:p>
        </w:tc>
      </w:tr>
      <w:tr w:rsidR="003B5845" w:rsidRPr="004A00BD" w14:paraId="533C88A8" w14:textId="77777777" w:rsidTr="00617B3E">
        <w:tc>
          <w:tcPr>
            <w:tcW w:w="1588" w:type="dxa"/>
            <w:shd w:val="clear" w:color="auto" w:fill="auto"/>
          </w:tcPr>
          <w:p w14:paraId="6CEEFA78" w14:textId="77777777" w:rsidR="003B5845" w:rsidRPr="00634625" w:rsidRDefault="003B5845" w:rsidP="00617B3E">
            <w:pPr>
              <w:pStyle w:val="SmallStandard"/>
            </w:pPr>
            <w:r>
              <w:t>HousingComponentReference</w:t>
            </w:r>
          </w:p>
        </w:tc>
        <w:tc>
          <w:tcPr>
            <w:tcW w:w="708" w:type="dxa"/>
            <w:shd w:val="clear" w:color="auto" w:fill="auto"/>
          </w:tcPr>
          <w:p w14:paraId="270BBF56" w14:textId="77777777" w:rsidR="003B5845" w:rsidRPr="00D331EF" w:rsidRDefault="003B5845" w:rsidP="00617B3E">
            <w:pPr>
              <w:pStyle w:val="SmallStandard"/>
            </w:pPr>
            <w:r w:rsidRPr="00D01517">
              <w:t>0..*</w:t>
            </w:r>
          </w:p>
        </w:tc>
        <w:tc>
          <w:tcPr>
            <w:tcW w:w="1560" w:type="dxa"/>
            <w:shd w:val="clear" w:color="auto" w:fill="auto"/>
          </w:tcPr>
          <w:p w14:paraId="08B815E5" w14:textId="77777777" w:rsidR="003B5845" w:rsidRPr="00132C43" w:rsidRDefault="003B5845" w:rsidP="00617B3E">
            <w:pPr>
              <w:pStyle w:val="SmallStandard"/>
            </w:pPr>
            <w:r>
              <w:t>componentConnector</w:t>
            </w:r>
          </w:p>
        </w:tc>
        <w:tc>
          <w:tcPr>
            <w:tcW w:w="708" w:type="dxa"/>
            <w:shd w:val="clear" w:color="auto" w:fill="auto"/>
          </w:tcPr>
          <w:p w14:paraId="192CA8E4" w14:textId="77777777" w:rsidR="003B5845" w:rsidRPr="00D331EF" w:rsidRDefault="003B5845" w:rsidP="00617B3E">
            <w:pPr>
              <w:pStyle w:val="SmallStandard"/>
            </w:pPr>
            <w:r w:rsidRPr="00D01517">
              <w:t>0..1</w:t>
            </w:r>
          </w:p>
        </w:tc>
        <w:tc>
          <w:tcPr>
            <w:tcW w:w="567" w:type="dxa"/>
            <w:shd w:val="clear" w:color="auto" w:fill="auto"/>
          </w:tcPr>
          <w:p w14:paraId="6157FD3B" w14:textId="77777777" w:rsidR="003B5845" w:rsidRPr="00D331EF" w:rsidRDefault="003B5845" w:rsidP="00617B3E">
            <w:pPr>
              <w:pStyle w:val="SmallStandard"/>
            </w:pPr>
            <w:r>
              <w:t>N</w:t>
            </w:r>
          </w:p>
        </w:tc>
        <w:tc>
          <w:tcPr>
            <w:tcW w:w="3969" w:type="dxa"/>
            <w:shd w:val="clear" w:color="auto" w:fill="auto"/>
          </w:tcPr>
          <w:p w14:paraId="079AA870" w14:textId="77777777" w:rsidR="003B5845" w:rsidRDefault="003B5845" w:rsidP="00617B3E">
            <w:pPr>
              <w:pStyle w:val="SmallStandard"/>
            </w:pPr>
            <w:r w:rsidRPr="00491287">
              <w:t>References the ComponentConnector that is realized by the referenced HousingComponentReference.</w:t>
            </w:r>
          </w:p>
        </w:tc>
      </w:tr>
    </w:tbl>
    <w:p w14:paraId="5453892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7" w:name="_2f039ac5811e4e19bc3f926ab33c1960"/>
      <w:r>
        <w:rPr>
          <w:lang w:val="en-GB"/>
        </w:rPr>
        <w:t>ComponentNode</w:t>
      </w:r>
      <w:bookmarkEnd w:id="1427"/>
    </w:p>
    <w:p w14:paraId="23C2254B" w14:textId="77777777" w:rsidR="003B5845" w:rsidRPr="00A518C2" w:rsidRDefault="003B5845" w:rsidP="003B5845">
      <w:pPr>
        <w:rPr>
          <w:lang w:val="en-GB"/>
        </w:rPr>
      </w:pPr>
      <w:r w:rsidRPr="00A518C2">
        <w:rPr>
          <w:sz w:val="18"/>
          <w:szCs w:val="18"/>
          <w:lang w:val="en-GB"/>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6A1D6C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CD199D" w14:textId="77777777" w:rsidTr="00617B3E">
        <w:tc>
          <w:tcPr>
            <w:tcW w:w="2013" w:type="dxa"/>
            <w:shd w:val="clear" w:color="auto" w:fill="auto"/>
            <w:tcMar>
              <w:top w:w="28" w:type="dxa"/>
              <w:left w:w="28" w:type="dxa"/>
              <w:bottom w:w="28" w:type="dxa"/>
              <w:right w:w="28" w:type="dxa"/>
            </w:tcMar>
          </w:tcPr>
          <w:p w14:paraId="05DB95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4D64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F5B9B5" w14:textId="77777777" w:rsidTr="00617B3E">
        <w:tc>
          <w:tcPr>
            <w:tcW w:w="2013" w:type="dxa"/>
            <w:shd w:val="clear" w:color="auto" w:fill="auto"/>
            <w:tcMar>
              <w:top w:w="28" w:type="dxa"/>
              <w:left w:w="28" w:type="dxa"/>
              <w:bottom w:w="28" w:type="dxa"/>
              <w:right w:w="28" w:type="dxa"/>
            </w:tcMar>
          </w:tcPr>
          <w:p w14:paraId="415C82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FD2EB6" w14:textId="77777777" w:rsidR="003B5845" w:rsidRPr="004A00BD" w:rsidRDefault="003B5845" w:rsidP="00617B3E">
            <w:pPr>
              <w:rPr>
                <w:sz w:val="22"/>
              </w:rPr>
            </w:pPr>
          </w:p>
        </w:tc>
      </w:tr>
      <w:tr w:rsidR="003B5845" w:rsidRPr="008359F5" w14:paraId="6EAEB4F1" w14:textId="77777777" w:rsidTr="00617B3E">
        <w:tc>
          <w:tcPr>
            <w:tcW w:w="2013" w:type="dxa"/>
            <w:shd w:val="clear" w:color="auto" w:fill="auto"/>
            <w:tcMar>
              <w:top w:w="28" w:type="dxa"/>
              <w:left w:w="28" w:type="dxa"/>
              <w:bottom w:w="28" w:type="dxa"/>
              <w:right w:w="28" w:type="dxa"/>
            </w:tcMar>
          </w:tcPr>
          <w:p w14:paraId="20E23A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87A76" w14:textId="77777777" w:rsidR="003B5845" w:rsidRPr="000437C1" w:rsidRDefault="003B5845" w:rsidP="00617B3E">
            <w:pPr>
              <w:pStyle w:val="SmallStandard"/>
            </w:pPr>
            <w:r>
              <w:t>false</w:t>
            </w:r>
          </w:p>
        </w:tc>
      </w:tr>
    </w:tbl>
    <w:p w14:paraId="3F6064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6A899" w14:textId="77777777" w:rsidTr="00617B3E">
        <w:tc>
          <w:tcPr>
            <w:tcW w:w="2013" w:type="dxa"/>
            <w:shd w:val="clear" w:color="auto" w:fill="auto"/>
            <w:tcMar>
              <w:top w:w="28" w:type="dxa"/>
              <w:left w:w="28" w:type="dxa"/>
              <w:bottom w:w="28" w:type="dxa"/>
              <w:right w:w="28" w:type="dxa"/>
            </w:tcMar>
          </w:tcPr>
          <w:p w14:paraId="70006D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6BC2A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1881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72A01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03E7A8" w14:textId="77777777" w:rsidTr="00617B3E">
        <w:tc>
          <w:tcPr>
            <w:tcW w:w="2013" w:type="dxa"/>
            <w:shd w:val="clear" w:color="auto" w:fill="auto"/>
            <w:tcMar>
              <w:top w:w="28" w:type="dxa"/>
              <w:left w:w="28" w:type="dxa"/>
              <w:bottom w:w="28" w:type="dxa"/>
              <w:right w:w="28" w:type="dxa"/>
            </w:tcMar>
          </w:tcPr>
          <w:p w14:paraId="0BCEAE3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2FECD3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12F29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F21B08" w14:textId="77777777" w:rsidR="003B5845" w:rsidRPr="004A00BD" w:rsidRDefault="003B5845" w:rsidP="00617B3E">
            <w:pPr>
              <w:jc w:val="left"/>
              <w:rPr>
                <w:sz w:val="22"/>
                <w:lang w:val="en-GB"/>
              </w:rPr>
            </w:pPr>
            <w:r w:rsidRPr="004A00BD">
              <w:rPr>
                <w:sz w:val="16"/>
                <w:szCs w:val="16"/>
                <w:lang w:val="en-GB"/>
              </w:rPr>
              <w:t>Specifies a unique identification of the ComponentNode. The identification is guaranteed to be unique within the ConnectionSpecification.</w:t>
            </w:r>
          </w:p>
        </w:tc>
      </w:tr>
      <w:tr w:rsidR="003B5845" w:rsidRPr="004A00BD" w14:paraId="29E5E5B1" w14:textId="77777777" w:rsidTr="00617B3E">
        <w:tc>
          <w:tcPr>
            <w:tcW w:w="2013" w:type="dxa"/>
            <w:shd w:val="clear" w:color="auto" w:fill="auto"/>
            <w:tcMar>
              <w:top w:w="28" w:type="dxa"/>
              <w:left w:w="28" w:type="dxa"/>
              <w:bottom w:w="28" w:type="dxa"/>
              <w:right w:w="28" w:type="dxa"/>
            </w:tcMar>
          </w:tcPr>
          <w:p w14:paraId="04DB0BA6"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625A9D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94D625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8C2F2B5" w14:textId="77777777" w:rsidR="003B5845" w:rsidRPr="004A00BD" w:rsidRDefault="003B5845" w:rsidP="00617B3E">
            <w:pPr>
              <w:jc w:val="left"/>
              <w:rPr>
                <w:sz w:val="22"/>
                <w:lang w:val="en-GB"/>
              </w:rPr>
            </w:pPr>
            <w:r w:rsidRPr="004A00BD">
              <w:rPr>
                <w:sz w:val="16"/>
                <w:szCs w:val="16"/>
                <w:lang w:val="en-GB"/>
              </w:rPr>
              <w:t>Room for a short name of the ComponentNode.</w:t>
            </w:r>
          </w:p>
        </w:tc>
      </w:tr>
      <w:tr w:rsidR="003B5845" w:rsidRPr="004A00BD" w14:paraId="1D1903FF" w14:textId="77777777" w:rsidTr="00617B3E">
        <w:tc>
          <w:tcPr>
            <w:tcW w:w="2013" w:type="dxa"/>
            <w:shd w:val="clear" w:color="auto" w:fill="auto"/>
            <w:tcMar>
              <w:top w:w="28" w:type="dxa"/>
              <w:left w:w="28" w:type="dxa"/>
              <w:bottom w:w="28" w:type="dxa"/>
              <w:right w:w="28" w:type="dxa"/>
            </w:tcMar>
          </w:tcPr>
          <w:p w14:paraId="73A98C44" w14:textId="77777777" w:rsidR="003B5845" w:rsidRPr="00620BBE" w:rsidRDefault="003B5845" w:rsidP="00617B3E">
            <w:pPr>
              <w:pStyle w:val="SmallStandard"/>
            </w:pPr>
            <w:r w:rsidRPr="00620BBE">
              <w:t>componentNodeType</w:t>
            </w:r>
          </w:p>
        </w:tc>
        <w:tc>
          <w:tcPr>
            <w:tcW w:w="1559" w:type="dxa"/>
            <w:shd w:val="clear" w:color="auto" w:fill="auto"/>
            <w:tcMar>
              <w:top w:w="28" w:type="dxa"/>
              <w:left w:w="28" w:type="dxa"/>
              <w:bottom w:w="28" w:type="dxa"/>
              <w:right w:w="28" w:type="dxa"/>
            </w:tcMar>
          </w:tcPr>
          <w:p w14:paraId="4A770C28" w14:textId="77777777" w:rsidR="003B5845" w:rsidRPr="008359F5" w:rsidRDefault="003B5845" w:rsidP="00617B3E">
            <w:pPr>
              <w:pStyle w:val="SmallStandard"/>
            </w:pPr>
            <w:r w:rsidRPr="00D21799">
              <w:t>ComponentNodeType</w:t>
            </w:r>
          </w:p>
        </w:tc>
        <w:tc>
          <w:tcPr>
            <w:tcW w:w="709" w:type="dxa"/>
            <w:shd w:val="clear" w:color="auto" w:fill="auto"/>
            <w:tcMar>
              <w:top w:w="28" w:type="dxa"/>
              <w:left w:w="28" w:type="dxa"/>
              <w:bottom w:w="28" w:type="dxa"/>
              <w:right w:w="28" w:type="dxa"/>
            </w:tcMar>
          </w:tcPr>
          <w:p w14:paraId="541A33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2FB3FF" w14:textId="77777777" w:rsidR="003B5845" w:rsidRPr="004A00BD" w:rsidRDefault="003B5845" w:rsidP="00617B3E">
            <w:pPr>
              <w:jc w:val="left"/>
              <w:rPr>
                <w:sz w:val="22"/>
                <w:lang w:val="en-GB"/>
              </w:rPr>
            </w:pPr>
            <w:r w:rsidRPr="004A00BD">
              <w:rPr>
                <w:sz w:val="16"/>
                <w:szCs w:val="16"/>
                <w:lang w:val="en-GB"/>
              </w:rPr>
              <w:t>Specifies the type of the ComponentNode.</w:t>
            </w:r>
          </w:p>
        </w:tc>
      </w:tr>
      <w:tr w:rsidR="003B5845" w:rsidRPr="004A00BD" w14:paraId="21E45547" w14:textId="77777777" w:rsidTr="00617B3E">
        <w:tc>
          <w:tcPr>
            <w:tcW w:w="2013" w:type="dxa"/>
            <w:shd w:val="clear" w:color="auto" w:fill="auto"/>
            <w:tcMar>
              <w:top w:w="28" w:type="dxa"/>
              <w:left w:w="28" w:type="dxa"/>
              <w:bottom w:w="28" w:type="dxa"/>
              <w:right w:w="28" w:type="dxa"/>
            </w:tcMar>
          </w:tcPr>
          <w:p w14:paraId="63BB169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B5F821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A0E8C4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B27D35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ComponentNode.</w:t>
            </w:r>
          </w:p>
        </w:tc>
      </w:tr>
      <w:tr w:rsidR="003B5845" w:rsidRPr="004A00BD" w14:paraId="73805447" w14:textId="77777777" w:rsidTr="00617B3E">
        <w:tc>
          <w:tcPr>
            <w:tcW w:w="2013" w:type="dxa"/>
            <w:shd w:val="clear" w:color="auto" w:fill="auto"/>
            <w:tcMar>
              <w:top w:w="28" w:type="dxa"/>
              <w:left w:w="28" w:type="dxa"/>
              <w:bottom w:w="28" w:type="dxa"/>
              <w:right w:w="28" w:type="dxa"/>
            </w:tcMar>
          </w:tcPr>
          <w:p w14:paraId="4FA84B00"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06522069" w14:textId="77777777" w:rsidR="003B5845" w:rsidRPr="008359F5" w:rsidRDefault="003B5845" w:rsidP="00617B3E">
            <w:pPr>
              <w:pStyle w:val="SmallStandard"/>
            </w:pPr>
            <w:r w:rsidRPr="00D21799">
              <w:t>ComponentNodeSubType</w:t>
            </w:r>
          </w:p>
        </w:tc>
        <w:tc>
          <w:tcPr>
            <w:tcW w:w="709" w:type="dxa"/>
            <w:shd w:val="clear" w:color="auto" w:fill="auto"/>
            <w:tcMar>
              <w:top w:w="28" w:type="dxa"/>
              <w:left w:w="28" w:type="dxa"/>
              <w:bottom w:w="28" w:type="dxa"/>
              <w:right w:w="28" w:type="dxa"/>
            </w:tcMar>
          </w:tcPr>
          <w:p w14:paraId="17B214B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D18FA4" w14:textId="77777777" w:rsidR="003B5845" w:rsidRPr="004A00BD" w:rsidRDefault="003B5845" w:rsidP="00617B3E">
            <w:pPr>
              <w:jc w:val="left"/>
              <w:rPr>
                <w:sz w:val="22"/>
                <w:lang w:val="en-GB"/>
              </w:rPr>
            </w:pPr>
            <w:r w:rsidRPr="004A00BD">
              <w:rPr>
                <w:sz w:val="16"/>
                <w:szCs w:val="16"/>
                <w:lang w:val="en-GB"/>
              </w:rPr>
              <w:t xml:space="preserve">Specifies the sub type of a ComponentNode. The sub type allows a differentiation within a specific type. E.g. an actuator can be differentiated into lamps, speakers, motors. </w:t>
            </w:r>
          </w:p>
        </w:tc>
      </w:tr>
    </w:tbl>
    <w:p w14:paraId="1D2E0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077538" w14:textId="77777777" w:rsidTr="00617B3E">
        <w:tc>
          <w:tcPr>
            <w:tcW w:w="3856" w:type="dxa"/>
            <w:gridSpan w:val="3"/>
            <w:shd w:val="clear" w:color="auto" w:fill="auto"/>
          </w:tcPr>
          <w:p w14:paraId="0B153D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8F4D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05C94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94A642" w14:textId="77777777" w:rsidTr="00617B3E">
        <w:tc>
          <w:tcPr>
            <w:tcW w:w="1573" w:type="dxa"/>
            <w:shd w:val="clear" w:color="auto" w:fill="auto"/>
          </w:tcPr>
          <w:p w14:paraId="3A28C9A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9CDADB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8E245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14F5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2665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FDC5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4024F0" w14:textId="77777777" w:rsidTr="00617B3E">
        <w:tc>
          <w:tcPr>
            <w:tcW w:w="1573" w:type="dxa"/>
            <w:shd w:val="clear" w:color="auto" w:fill="auto"/>
          </w:tcPr>
          <w:p w14:paraId="5BBAFEDA" w14:textId="77777777" w:rsidR="003B5845" w:rsidRPr="00634625" w:rsidRDefault="003B5845" w:rsidP="00617B3E">
            <w:pPr>
              <w:pStyle w:val="SmallStandard"/>
            </w:pPr>
            <w:r>
              <w:t>ComponentConnector</w:t>
            </w:r>
          </w:p>
        </w:tc>
        <w:tc>
          <w:tcPr>
            <w:tcW w:w="1574" w:type="dxa"/>
            <w:shd w:val="clear" w:color="auto" w:fill="auto"/>
          </w:tcPr>
          <w:p w14:paraId="2FCFD8F9" w14:textId="77777777" w:rsidR="003B5845" w:rsidRPr="00132C43" w:rsidRDefault="003B5845" w:rsidP="00617B3E">
            <w:pPr>
              <w:pStyle w:val="SmallStandard"/>
            </w:pPr>
            <w:r>
              <w:t>componentConnector</w:t>
            </w:r>
          </w:p>
        </w:tc>
        <w:tc>
          <w:tcPr>
            <w:tcW w:w="708" w:type="dxa"/>
            <w:shd w:val="clear" w:color="auto" w:fill="auto"/>
          </w:tcPr>
          <w:p w14:paraId="53C391E3" w14:textId="77777777" w:rsidR="003B5845" w:rsidRPr="00D331EF" w:rsidRDefault="003B5845" w:rsidP="00617B3E">
            <w:pPr>
              <w:pStyle w:val="SmallStandard"/>
            </w:pPr>
            <w:r w:rsidRPr="00574783">
              <w:t>0..*</w:t>
            </w:r>
          </w:p>
        </w:tc>
        <w:tc>
          <w:tcPr>
            <w:tcW w:w="709" w:type="dxa"/>
            <w:shd w:val="clear" w:color="auto" w:fill="auto"/>
          </w:tcPr>
          <w:p w14:paraId="10C08B9B" w14:textId="77777777" w:rsidR="003B5845" w:rsidRPr="00D331EF" w:rsidRDefault="003B5845" w:rsidP="00617B3E">
            <w:pPr>
              <w:pStyle w:val="SmallStandard"/>
            </w:pPr>
            <w:r w:rsidRPr="00207506">
              <w:t>1</w:t>
            </w:r>
          </w:p>
        </w:tc>
        <w:tc>
          <w:tcPr>
            <w:tcW w:w="567" w:type="dxa"/>
            <w:shd w:val="clear" w:color="auto" w:fill="auto"/>
          </w:tcPr>
          <w:p w14:paraId="45B8807E" w14:textId="77777777" w:rsidR="003B5845" w:rsidRDefault="003B5845" w:rsidP="00617B3E">
            <w:pPr>
              <w:pStyle w:val="SmallStandard"/>
            </w:pPr>
            <w:r>
              <w:t>Y</w:t>
            </w:r>
          </w:p>
        </w:tc>
        <w:tc>
          <w:tcPr>
            <w:tcW w:w="3969" w:type="dxa"/>
            <w:shd w:val="clear" w:color="auto" w:fill="auto"/>
          </w:tcPr>
          <w:p w14:paraId="52262AAE" w14:textId="77777777" w:rsidR="003B5845" w:rsidRDefault="003B5845" w:rsidP="00617B3E">
            <w:pPr>
              <w:pStyle w:val="SmallStandard"/>
            </w:pPr>
            <w:r w:rsidRPr="00491287">
              <w:t>Specifies the ComponentConnectors of a ComponentNode.</w:t>
            </w:r>
          </w:p>
        </w:tc>
      </w:tr>
      <w:tr w:rsidR="003B5845" w:rsidRPr="004A00BD" w14:paraId="14F7BBBA" w14:textId="77777777" w:rsidTr="00617B3E">
        <w:tc>
          <w:tcPr>
            <w:tcW w:w="1573" w:type="dxa"/>
            <w:shd w:val="clear" w:color="auto" w:fill="auto"/>
          </w:tcPr>
          <w:p w14:paraId="40D5C8DB" w14:textId="77777777" w:rsidR="003B5845" w:rsidRPr="00634625" w:rsidRDefault="003B5845" w:rsidP="00617B3E">
            <w:pPr>
              <w:pStyle w:val="SmallStandard"/>
            </w:pPr>
            <w:r>
              <w:t>NetworkNode</w:t>
            </w:r>
          </w:p>
        </w:tc>
        <w:tc>
          <w:tcPr>
            <w:tcW w:w="1574" w:type="dxa"/>
            <w:shd w:val="clear" w:color="auto" w:fill="auto"/>
          </w:tcPr>
          <w:p w14:paraId="64873FD7" w14:textId="77777777" w:rsidR="003B5845" w:rsidRPr="00132C43" w:rsidRDefault="003B5845" w:rsidP="00617B3E">
            <w:pPr>
              <w:pStyle w:val="SmallStandard"/>
            </w:pPr>
            <w:r>
              <w:t>networkNode</w:t>
            </w:r>
          </w:p>
        </w:tc>
        <w:tc>
          <w:tcPr>
            <w:tcW w:w="708" w:type="dxa"/>
            <w:shd w:val="clear" w:color="auto" w:fill="auto"/>
          </w:tcPr>
          <w:p w14:paraId="33A9037B" w14:textId="77777777" w:rsidR="003B5845" w:rsidRPr="00D331EF" w:rsidRDefault="003B5845" w:rsidP="00617B3E">
            <w:pPr>
              <w:pStyle w:val="SmallStandard"/>
            </w:pPr>
            <w:r w:rsidRPr="00574783">
              <w:t>0..1</w:t>
            </w:r>
          </w:p>
        </w:tc>
        <w:tc>
          <w:tcPr>
            <w:tcW w:w="709" w:type="dxa"/>
            <w:shd w:val="clear" w:color="auto" w:fill="auto"/>
          </w:tcPr>
          <w:p w14:paraId="75F7607E" w14:textId="77777777" w:rsidR="003B5845" w:rsidRPr="00D331EF" w:rsidRDefault="003B5845" w:rsidP="00617B3E">
            <w:pPr>
              <w:pStyle w:val="SmallStandard"/>
            </w:pPr>
            <w:r w:rsidRPr="00207506">
              <w:t>0..*</w:t>
            </w:r>
          </w:p>
        </w:tc>
        <w:tc>
          <w:tcPr>
            <w:tcW w:w="567" w:type="dxa"/>
            <w:shd w:val="clear" w:color="auto" w:fill="auto"/>
          </w:tcPr>
          <w:p w14:paraId="2E3DC7AC" w14:textId="77777777" w:rsidR="003B5845" w:rsidRPr="00D331EF" w:rsidRDefault="003B5845" w:rsidP="00617B3E">
            <w:pPr>
              <w:pStyle w:val="SmallStandard"/>
            </w:pPr>
            <w:r>
              <w:t>N</w:t>
            </w:r>
          </w:p>
        </w:tc>
        <w:tc>
          <w:tcPr>
            <w:tcW w:w="3969" w:type="dxa"/>
            <w:shd w:val="clear" w:color="auto" w:fill="auto"/>
          </w:tcPr>
          <w:p w14:paraId="1321DBBE" w14:textId="77777777" w:rsidR="003B5845" w:rsidRDefault="003B5845" w:rsidP="00617B3E">
            <w:pPr>
              <w:pStyle w:val="SmallStandard"/>
            </w:pPr>
            <w:r w:rsidRPr="00491287">
              <w:t>References the NetworkNode that is realized by the ComponentNode.</w:t>
            </w:r>
          </w:p>
        </w:tc>
      </w:tr>
      <w:tr w:rsidR="003B5845" w:rsidRPr="004A00BD" w14:paraId="264E15AD" w14:textId="77777777" w:rsidTr="00617B3E">
        <w:tc>
          <w:tcPr>
            <w:tcW w:w="1573" w:type="dxa"/>
            <w:shd w:val="clear" w:color="auto" w:fill="auto"/>
          </w:tcPr>
          <w:p w14:paraId="7EE98EC8" w14:textId="77777777" w:rsidR="003B5845" w:rsidRPr="00634625" w:rsidRDefault="003B5845" w:rsidP="00617B3E">
            <w:pPr>
              <w:pStyle w:val="SmallStandard"/>
            </w:pPr>
            <w:r>
              <w:t>UsageNode</w:t>
            </w:r>
          </w:p>
        </w:tc>
        <w:tc>
          <w:tcPr>
            <w:tcW w:w="1574" w:type="dxa"/>
            <w:shd w:val="clear" w:color="auto" w:fill="auto"/>
          </w:tcPr>
          <w:p w14:paraId="6117820B" w14:textId="77777777" w:rsidR="003B5845" w:rsidRPr="00132C43" w:rsidRDefault="003B5845" w:rsidP="00617B3E">
            <w:pPr>
              <w:pStyle w:val="SmallStandard"/>
            </w:pPr>
            <w:r>
              <w:t>realizedUsageNode</w:t>
            </w:r>
          </w:p>
        </w:tc>
        <w:tc>
          <w:tcPr>
            <w:tcW w:w="708" w:type="dxa"/>
            <w:shd w:val="clear" w:color="auto" w:fill="auto"/>
          </w:tcPr>
          <w:p w14:paraId="5DE4D5B5" w14:textId="77777777" w:rsidR="003B5845" w:rsidRPr="00D331EF" w:rsidRDefault="003B5845" w:rsidP="00617B3E">
            <w:pPr>
              <w:pStyle w:val="SmallStandard"/>
            </w:pPr>
            <w:r w:rsidRPr="00574783">
              <w:t>0..1</w:t>
            </w:r>
          </w:p>
        </w:tc>
        <w:tc>
          <w:tcPr>
            <w:tcW w:w="709" w:type="dxa"/>
            <w:shd w:val="clear" w:color="auto" w:fill="auto"/>
          </w:tcPr>
          <w:p w14:paraId="2EE7684E" w14:textId="77777777" w:rsidR="003B5845" w:rsidRPr="00D331EF" w:rsidRDefault="003B5845" w:rsidP="00617B3E">
            <w:pPr>
              <w:pStyle w:val="SmallStandard"/>
            </w:pPr>
            <w:r w:rsidRPr="00207506">
              <w:t>0..*</w:t>
            </w:r>
          </w:p>
        </w:tc>
        <w:tc>
          <w:tcPr>
            <w:tcW w:w="567" w:type="dxa"/>
            <w:shd w:val="clear" w:color="auto" w:fill="auto"/>
          </w:tcPr>
          <w:p w14:paraId="7E995338" w14:textId="77777777" w:rsidR="003B5845" w:rsidRPr="00D331EF" w:rsidRDefault="003B5845" w:rsidP="00617B3E">
            <w:pPr>
              <w:pStyle w:val="SmallStandard"/>
            </w:pPr>
            <w:r>
              <w:t>N</w:t>
            </w:r>
          </w:p>
        </w:tc>
        <w:tc>
          <w:tcPr>
            <w:tcW w:w="3969" w:type="dxa"/>
            <w:shd w:val="clear" w:color="auto" w:fill="auto"/>
          </w:tcPr>
          <w:p w14:paraId="5B1A9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ComponentNode</w:t>
            </w:r>
            <w:r w:rsidRPr="004A00BD">
              <w:rPr>
                <w:sz w:val="16"/>
                <w:szCs w:val="16"/>
                <w:lang w:val="en-GB"/>
              </w:rPr>
              <w:t>.</w:t>
            </w:r>
          </w:p>
        </w:tc>
      </w:tr>
    </w:tbl>
    <w:p w14:paraId="1CA261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3B4305" w14:textId="77777777" w:rsidTr="00617B3E">
        <w:tc>
          <w:tcPr>
            <w:tcW w:w="2296" w:type="dxa"/>
            <w:gridSpan w:val="2"/>
            <w:shd w:val="clear" w:color="auto" w:fill="auto"/>
          </w:tcPr>
          <w:p w14:paraId="1C7C47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D3BD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1420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A64C9F" w14:textId="77777777" w:rsidTr="00617B3E">
        <w:tc>
          <w:tcPr>
            <w:tcW w:w="1588" w:type="dxa"/>
            <w:shd w:val="clear" w:color="auto" w:fill="auto"/>
          </w:tcPr>
          <w:p w14:paraId="4386FBE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7A5B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74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4897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DCE1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30BB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0ECEFE" w14:textId="77777777" w:rsidTr="00617B3E">
        <w:tc>
          <w:tcPr>
            <w:tcW w:w="1588" w:type="dxa"/>
            <w:shd w:val="clear" w:color="auto" w:fill="auto"/>
          </w:tcPr>
          <w:p w14:paraId="3DD62603" w14:textId="77777777" w:rsidR="003B5845" w:rsidRPr="00634625" w:rsidRDefault="003B5845" w:rsidP="00617B3E">
            <w:pPr>
              <w:pStyle w:val="SmallStandard"/>
            </w:pPr>
            <w:r>
              <w:t>ConnectionSpecification</w:t>
            </w:r>
          </w:p>
        </w:tc>
        <w:tc>
          <w:tcPr>
            <w:tcW w:w="708" w:type="dxa"/>
            <w:shd w:val="clear" w:color="auto" w:fill="auto"/>
          </w:tcPr>
          <w:p w14:paraId="5B7D080C" w14:textId="77777777" w:rsidR="003B5845" w:rsidRPr="00D331EF" w:rsidRDefault="003B5845" w:rsidP="00617B3E">
            <w:pPr>
              <w:pStyle w:val="SmallStandard"/>
            </w:pPr>
            <w:r w:rsidRPr="00D01517">
              <w:t>0..1</w:t>
            </w:r>
          </w:p>
        </w:tc>
        <w:tc>
          <w:tcPr>
            <w:tcW w:w="1560" w:type="dxa"/>
            <w:shd w:val="clear" w:color="auto" w:fill="auto"/>
          </w:tcPr>
          <w:p w14:paraId="66AA8EB9" w14:textId="77777777" w:rsidR="003B5845" w:rsidRPr="00132C43" w:rsidRDefault="003B5845" w:rsidP="00617B3E">
            <w:pPr>
              <w:pStyle w:val="SmallStandard"/>
            </w:pPr>
            <w:r>
              <w:t>componentNode</w:t>
            </w:r>
          </w:p>
        </w:tc>
        <w:tc>
          <w:tcPr>
            <w:tcW w:w="708" w:type="dxa"/>
            <w:shd w:val="clear" w:color="auto" w:fill="auto"/>
          </w:tcPr>
          <w:p w14:paraId="38322B4B" w14:textId="77777777" w:rsidR="003B5845" w:rsidRPr="00D331EF" w:rsidRDefault="003B5845" w:rsidP="00617B3E">
            <w:pPr>
              <w:pStyle w:val="SmallStandard"/>
            </w:pPr>
            <w:r w:rsidRPr="00D01517">
              <w:t>0..*</w:t>
            </w:r>
          </w:p>
        </w:tc>
        <w:tc>
          <w:tcPr>
            <w:tcW w:w="567" w:type="dxa"/>
            <w:shd w:val="clear" w:color="auto" w:fill="auto"/>
          </w:tcPr>
          <w:p w14:paraId="77B3BF26" w14:textId="77777777" w:rsidR="003B5845" w:rsidRDefault="003B5845" w:rsidP="00617B3E">
            <w:pPr>
              <w:pStyle w:val="SmallStandard"/>
            </w:pPr>
            <w:r>
              <w:t>Y</w:t>
            </w:r>
          </w:p>
        </w:tc>
        <w:tc>
          <w:tcPr>
            <w:tcW w:w="3969" w:type="dxa"/>
            <w:shd w:val="clear" w:color="auto" w:fill="auto"/>
          </w:tcPr>
          <w:p w14:paraId="45B90C04" w14:textId="77777777" w:rsidR="003B5845" w:rsidRDefault="003B5845" w:rsidP="00617B3E">
            <w:pPr>
              <w:pStyle w:val="SmallStandard"/>
            </w:pPr>
            <w:r w:rsidRPr="00491287">
              <w:t>Specifies the ComponentNodes defined by the ConnectionSpecification.</w:t>
            </w:r>
          </w:p>
        </w:tc>
      </w:tr>
      <w:tr w:rsidR="003B5845" w:rsidRPr="004A00BD" w14:paraId="5C609FF0" w14:textId="77777777" w:rsidTr="00617B3E">
        <w:tc>
          <w:tcPr>
            <w:tcW w:w="1588" w:type="dxa"/>
            <w:shd w:val="clear" w:color="auto" w:fill="auto"/>
          </w:tcPr>
          <w:p w14:paraId="3E27C270" w14:textId="77777777" w:rsidR="003B5845" w:rsidRPr="00634625" w:rsidRDefault="003B5845" w:rsidP="00617B3E">
            <w:pPr>
              <w:pStyle w:val="SmallStandard"/>
            </w:pPr>
            <w:r>
              <w:t>ComponentNode</w:t>
            </w:r>
          </w:p>
        </w:tc>
        <w:tc>
          <w:tcPr>
            <w:tcW w:w="708" w:type="dxa"/>
            <w:shd w:val="clear" w:color="auto" w:fill="auto"/>
          </w:tcPr>
          <w:p w14:paraId="165B0633" w14:textId="77777777" w:rsidR="003B5845" w:rsidRPr="00D331EF" w:rsidRDefault="003B5845" w:rsidP="00617B3E">
            <w:pPr>
              <w:pStyle w:val="SmallStandard"/>
            </w:pPr>
            <w:r w:rsidRPr="00D01517">
              <w:t>0..1</w:t>
            </w:r>
          </w:p>
        </w:tc>
        <w:tc>
          <w:tcPr>
            <w:tcW w:w="1560" w:type="dxa"/>
            <w:shd w:val="clear" w:color="auto" w:fill="auto"/>
          </w:tcPr>
          <w:p w14:paraId="3D099F41" w14:textId="77777777" w:rsidR="003B5845" w:rsidRPr="00132C43" w:rsidRDefault="003B5845" w:rsidP="00617B3E">
            <w:pPr>
              <w:pStyle w:val="SmallStandard"/>
            </w:pPr>
            <w:r>
              <w:t>childNode</w:t>
            </w:r>
          </w:p>
        </w:tc>
        <w:tc>
          <w:tcPr>
            <w:tcW w:w="708" w:type="dxa"/>
            <w:shd w:val="clear" w:color="auto" w:fill="auto"/>
          </w:tcPr>
          <w:p w14:paraId="352F5A74" w14:textId="77777777" w:rsidR="003B5845" w:rsidRPr="00D331EF" w:rsidRDefault="003B5845" w:rsidP="00617B3E">
            <w:pPr>
              <w:pStyle w:val="SmallStandard"/>
            </w:pPr>
            <w:r w:rsidRPr="00D01517">
              <w:t>0..*</w:t>
            </w:r>
          </w:p>
        </w:tc>
        <w:tc>
          <w:tcPr>
            <w:tcW w:w="567" w:type="dxa"/>
            <w:shd w:val="clear" w:color="auto" w:fill="auto"/>
          </w:tcPr>
          <w:p w14:paraId="74ADE5CF" w14:textId="77777777" w:rsidR="003B5845" w:rsidRDefault="003B5845" w:rsidP="00617B3E">
            <w:pPr>
              <w:pStyle w:val="SmallStandard"/>
            </w:pPr>
            <w:r>
              <w:t>Y</w:t>
            </w:r>
          </w:p>
        </w:tc>
        <w:tc>
          <w:tcPr>
            <w:tcW w:w="3969" w:type="dxa"/>
            <w:shd w:val="clear" w:color="auto" w:fill="auto"/>
          </w:tcPr>
          <w:p w14:paraId="4E5635F4" w14:textId="77777777" w:rsidR="003B5845" w:rsidRDefault="003B5845" w:rsidP="00617B3E">
            <w:pPr>
              <w:pStyle w:val="SmallStandard"/>
            </w:pPr>
            <w:r w:rsidRPr="00491287">
              <w:t>Specifies the ComponentNodes that are a child of this ComponentNode.</w:t>
            </w:r>
          </w:p>
        </w:tc>
      </w:tr>
      <w:tr w:rsidR="003B5845" w:rsidRPr="00CC6307" w14:paraId="65496E32" w14:textId="77777777" w:rsidTr="00617B3E">
        <w:tc>
          <w:tcPr>
            <w:tcW w:w="1588" w:type="dxa"/>
            <w:shd w:val="clear" w:color="auto" w:fill="auto"/>
          </w:tcPr>
          <w:p w14:paraId="01E4B347" w14:textId="77777777" w:rsidR="003B5845" w:rsidRPr="00634625" w:rsidRDefault="003B5845" w:rsidP="00617B3E">
            <w:pPr>
              <w:pStyle w:val="SmallStandard"/>
            </w:pPr>
            <w:r>
              <w:t>EEComponentRole</w:t>
            </w:r>
          </w:p>
        </w:tc>
        <w:tc>
          <w:tcPr>
            <w:tcW w:w="708" w:type="dxa"/>
            <w:shd w:val="clear" w:color="auto" w:fill="auto"/>
          </w:tcPr>
          <w:p w14:paraId="3DBE4C49" w14:textId="77777777" w:rsidR="003B5845" w:rsidRPr="00D331EF" w:rsidRDefault="003B5845" w:rsidP="00617B3E">
            <w:pPr>
              <w:pStyle w:val="SmallStandard"/>
            </w:pPr>
            <w:r w:rsidRPr="00D01517">
              <w:t>0..*</w:t>
            </w:r>
          </w:p>
        </w:tc>
        <w:tc>
          <w:tcPr>
            <w:tcW w:w="1560" w:type="dxa"/>
            <w:shd w:val="clear" w:color="auto" w:fill="auto"/>
          </w:tcPr>
          <w:p w14:paraId="48816DC7" w14:textId="77777777" w:rsidR="003B5845" w:rsidRPr="00132C43" w:rsidRDefault="003B5845" w:rsidP="00617B3E">
            <w:pPr>
              <w:pStyle w:val="SmallStandard"/>
            </w:pPr>
            <w:r>
              <w:t>componentNode</w:t>
            </w:r>
          </w:p>
        </w:tc>
        <w:tc>
          <w:tcPr>
            <w:tcW w:w="708" w:type="dxa"/>
            <w:shd w:val="clear" w:color="auto" w:fill="auto"/>
          </w:tcPr>
          <w:p w14:paraId="285D534C" w14:textId="77777777" w:rsidR="003B5845" w:rsidRPr="00D331EF" w:rsidRDefault="003B5845" w:rsidP="00617B3E">
            <w:pPr>
              <w:pStyle w:val="SmallStandard"/>
            </w:pPr>
            <w:r w:rsidRPr="00D01517">
              <w:t>0..1</w:t>
            </w:r>
          </w:p>
        </w:tc>
        <w:tc>
          <w:tcPr>
            <w:tcW w:w="567" w:type="dxa"/>
            <w:shd w:val="clear" w:color="auto" w:fill="auto"/>
          </w:tcPr>
          <w:p w14:paraId="1F514295" w14:textId="77777777" w:rsidR="003B5845" w:rsidRPr="00D331EF" w:rsidRDefault="003B5845" w:rsidP="00617B3E">
            <w:pPr>
              <w:pStyle w:val="SmallStandard"/>
            </w:pPr>
            <w:r>
              <w:t>N</w:t>
            </w:r>
          </w:p>
        </w:tc>
        <w:tc>
          <w:tcPr>
            <w:tcW w:w="3969" w:type="dxa"/>
            <w:shd w:val="clear" w:color="auto" w:fill="auto"/>
          </w:tcPr>
          <w:p w14:paraId="0B741BE8" w14:textId="77777777" w:rsidR="003B5845" w:rsidRDefault="003B5845" w:rsidP="00617B3E">
            <w:pPr>
              <w:pStyle w:val="SmallStandard"/>
            </w:pPr>
            <w:r w:rsidRPr="00491287">
              <w:t>References the ComponentNode that is realized by the referenced EEComponent (OccurrenceOrUsage with EEComponentRole).</w:t>
            </w:r>
          </w:p>
          <w:p w14:paraId="005F5B97" w14:textId="77777777" w:rsidR="003B5845" w:rsidRDefault="003B5845" w:rsidP="00617B3E">
            <w:pPr>
              <w:pStyle w:val="SmallStandard"/>
            </w:pPr>
            <w:r w:rsidRPr="00491287">
              <w:t>KBLFRM-341</w:t>
            </w:r>
          </w:p>
        </w:tc>
      </w:tr>
      <w:tr w:rsidR="003B5845" w:rsidRPr="00CC6307" w14:paraId="66AFAE43" w14:textId="77777777" w:rsidTr="00617B3E">
        <w:tc>
          <w:tcPr>
            <w:tcW w:w="1588" w:type="dxa"/>
            <w:shd w:val="clear" w:color="auto" w:fill="auto"/>
          </w:tcPr>
          <w:p w14:paraId="4D1552CD" w14:textId="77777777" w:rsidR="003B5845" w:rsidRPr="00634625" w:rsidRDefault="003B5845" w:rsidP="00617B3E">
            <w:pPr>
              <w:pStyle w:val="SmallStandard"/>
            </w:pPr>
            <w:r>
              <w:t>ConnectorHousingRole</w:t>
            </w:r>
          </w:p>
        </w:tc>
        <w:tc>
          <w:tcPr>
            <w:tcW w:w="708" w:type="dxa"/>
            <w:shd w:val="clear" w:color="auto" w:fill="auto"/>
          </w:tcPr>
          <w:p w14:paraId="46165425" w14:textId="77777777" w:rsidR="003B5845" w:rsidRPr="00D331EF" w:rsidRDefault="003B5845" w:rsidP="00617B3E">
            <w:pPr>
              <w:pStyle w:val="SmallStandard"/>
            </w:pPr>
            <w:r w:rsidRPr="00D01517">
              <w:t>0..*</w:t>
            </w:r>
          </w:p>
        </w:tc>
        <w:tc>
          <w:tcPr>
            <w:tcW w:w="1560" w:type="dxa"/>
            <w:shd w:val="clear" w:color="auto" w:fill="auto"/>
          </w:tcPr>
          <w:p w14:paraId="61A6E8D4" w14:textId="77777777" w:rsidR="003B5845" w:rsidRPr="00132C43" w:rsidRDefault="003B5845" w:rsidP="00617B3E">
            <w:pPr>
              <w:pStyle w:val="SmallStandard"/>
            </w:pPr>
            <w:r>
              <w:t>componentNode</w:t>
            </w:r>
          </w:p>
        </w:tc>
        <w:tc>
          <w:tcPr>
            <w:tcW w:w="708" w:type="dxa"/>
            <w:shd w:val="clear" w:color="auto" w:fill="auto"/>
          </w:tcPr>
          <w:p w14:paraId="5B3F019A" w14:textId="77777777" w:rsidR="003B5845" w:rsidRPr="00D331EF" w:rsidRDefault="003B5845" w:rsidP="00617B3E">
            <w:pPr>
              <w:pStyle w:val="SmallStandard"/>
            </w:pPr>
            <w:r w:rsidRPr="00D01517">
              <w:t>0..1</w:t>
            </w:r>
          </w:p>
        </w:tc>
        <w:tc>
          <w:tcPr>
            <w:tcW w:w="567" w:type="dxa"/>
            <w:shd w:val="clear" w:color="auto" w:fill="auto"/>
          </w:tcPr>
          <w:p w14:paraId="1B2D6310" w14:textId="77777777" w:rsidR="003B5845" w:rsidRPr="00D331EF" w:rsidRDefault="003B5845" w:rsidP="00617B3E">
            <w:pPr>
              <w:pStyle w:val="SmallStandard"/>
            </w:pPr>
            <w:r>
              <w:t>N</w:t>
            </w:r>
          </w:p>
        </w:tc>
        <w:tc>
          <w:tcPr>
            <w:tcW w:w="3969" w:type="dxa"/>
            <w:shd w:val="clear" w:color="auto" w:fill="auto"/>
          </w:tcPr>
          <w:p w14:paraId="373E28CA"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BD3B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8" w:name="_d12bde9162e10393e6eeae8b3850154b"/>
      <w:r>
        <w:rPr>
          <w:lang w:val="en-GB"/>
        </w:rPr>
        <w:t>ComponentPort</w:t>
      </w:r>
      <w:bookmarkEnd w:id="1428"/>
    </w:p>
    <w:p w14:paraId="0295CF5B" w14:textId="77777777" w:rsidR="003B5845" w:rsidRPr="00A518C2" w:rsidRDefault="003B5845" w:rsidP="003B5845">
      <w:pPr>
        <w:rPr>
          <w:lang w:val="en-GB"/>
        </w:rPr>
      </w:pPr>
      <w:r w:rsidRPr="00A518C2">
        <w:rPr>
          <w:sz w:val="18"/>
          <w:szCs w:val="18"/>
          <w:lang w:val="en-GB"/>
        </w:rPr>
        <w:t>Defines a port of ComponentNode. A ComponentPort is usually the realization of a NetworkPort. Electrological connections are defined between two or more ComponentPorts.</w:t>
      </w:r>
    </w:p>
    <w:p w14:paraId="48407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FD303D4" w14:textId="77777777" w:rsidTr="00617B3E">
        <w:tc>
          <w:tcPr>
            <w:tcW w:w="2013" w:type="dxa"/>
            <w:shd w:val="clear" w:color="auto" w:fill="auto"/>
            <w:tcMar>
              <w:top w:w="28" w:type="dxa"/>
              <w:left w:w="28" w:type="dxa"/>
              <w:bottom w:w="28" w:type="dxa"/>
              <w:right w:w="28" w:type="dxa"/>
            </w:tcMar>
          </w:tcPr>
          <w:p w14:paraId="6CB5B7C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58B2E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11AE61" w14:textId="77777777" w:rsidTr="00617B3E">
        <w:tc>
          <w:tcPr>
            <w:tcW w:w="2013" w:type="dxa"/>
            <w:shd w:val="clear" w:color="auto" w:fill="auto"/>
            <w:tcMar>
              <w:top w:w="28" w:type="dxa"/>
              <w:left w:w="28" w:type="dxa"/>
              <w:bottom w:w="28" w:type="dxa"/>
              <w:right w:w="28" w:type="dxa"/>
            </w:tcMar>
          </w:tcPr>
          <w:p w14:paraId="0D46CE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72D992" w14:textId="77777777" w:rsidR="003B5845" w:rsidRPr="004A00BD" w:rsidRDefault="003B5845" w:rsidP="00617B3E">
            <w:pPr>
              <w:rPr>
                <w:sz w:val="22"/>
              </w:rPr>
            </w:pPr>
          </w:p>
        </w:tc>
      </w:tr>
      <w:tr w:rsidR="003B5845" w:rsidRPr="008359F5" w14:paraId="514034CD" w14:textId="77777777" w:rsidTr="00617B3E">
        <w:tc>
          <w:tcPr>
            <w:tcW w:w="2013" w:type="dxa"/>
            <w:shd w:val="clear" w:color="auto" w:fill="auto"/>
            <w:tcMar>
              <w:top w:w="28" w:type="dxa"/>
              <w:left w:w="28" w:type="dxa"/>
              <w:bottom w:w="28" w:type="dxa"/>
              <w:right w:w="28" w:type="dxa"/>
            </w:tcMar>
          </w:tcPr>
          <w:p w14:paraId="1E5B67E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AEBAC7" w14:textId="77777777" w:rsidR="003B5845" w:rsidRPr="000437C1" w:rsidRDefault="003B5845" w:rsidP="00617B3E">
            <w:pPr>
              <w:pStyle w:val="SmallStandard"/>
            </w:pPr>
            <w:r>
              <w:t>false</w:t>
            </w:r>
          </w:p>
        </w:tc>
      </w:tr>
    </w:tbl>
    <w:p w14:paraId="27369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D448B" w14:textId="77777777" w:rsidTr="00617B3E">
        <w:tc>
          <w:tcPr>
            <w:tcW w:w="2013" w:type="dxa"/>
            <w:shd w:val="clear" w:color="auto" w:fill="auto"/>
            <w:tcMar>
              <w:top w:w="28" w:type="dxa"/>
              <w:left w:w="28" w:type="dxa"/>
              <w:bottom w:w="28" w:type="dxa"/>
              <w:right w:w="28" w:type="dxa"/>
            </w:tcMar>
          </w:tcPr>
          <w:p w14:paraId="7343F0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60911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AAC42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33A06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C938D7" w14:textId="77777777" w:rsidTr="00617B3E">
        <w:tc>
          <w:tcPr>
            <w:tcW w:w="2013" w:type="dxa"/>
            <w:shd w:val="clear" w:color="auto" w:fill="auto"/>
            <w:tcMar>
              <w:top w:w="28" w:type="dxa"/>
              <w:left w:w="28" w:type="dxa"/>
              <w:bottom w:w="28" w:type="dxa"/>
              <w:right w:w="28" w:type="dxa"/>
            </w:tcMar>
          </w:tcPr>
          <w:p w14:paraId="785B5A0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993D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D056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9770A5" w14:textId="77777777" w:rsidR="003B5845" w:rsidRPr="004A00BD" w:rsidRDefault="003B5845" w:rsidP="00617B3E">
            <w:pPr>
              <w:jc w:val="left"/>
              <w:rPr>
                <w:sz w:val="22"/>
                <w:lang w:val="en-GB"/>
              </w:rPr>
            </w:pPr>
            <w:r w:rsidRPr="004A00BD">
              <w:rPr>
                <w:sz w:val="16"/>
                <w:szCs w:val="16"/>
                <w:lang w:val="en-GB"/>
              </w:rPr>
              <w:t>Specifies a unique identification of the ComponentPort. The identification is guaranteed to be unique within the ComponentConnector.</w:t>
            </w:r>
          </w:p>
        </w:tc>
      </w:tr>
      <w:tr w:rsidR="003B5845" w:rsidRPr="004A00BD" w14:paraId="141A2C91" w14:textId="77777777" w:rsidTr="00617B3E">
        <w:tc>
          <w:tcPr>
            <w:tcW w:w="2013" w:type="dxa"/>
            <w:shd w:val="clear" w:color="auto" w:fill="auto"/>
            <w:tcMar>
              <w:top w:w="28" w:type="dxa"/>
              <w:left w:w="28" w:type="dxa"/>
              <w:bottom w:w="28" w:type="dxa"/>
              <w:right w:w="28" w:type="dxa"/>
            </w:tcMar>
          </w:tcPr>
          <w:p w14:paraId="31967436"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3F508DE"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1A6210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2F4942" w14:textId="77777777" w:rsidR="003B5845" w:rsidRPr="004A00BD" w:rsidRDefault="003B5845" w:rsidP="00617B3E">
            <w:pPr>
              <w:jc w:val="left"/>
              <w:rPr>
                <w:sz w:val="22"/>
                <w:lang w:val="en-GB"/>
              </w:rPr>
            </w:pPr>
            <w:r w:rsidRPr="004A00BD">
              <w:rPr>
                <w:sz w:val="16"/>
                <w:szCs w:val="16"/>
                <w:lang w:val="en-GB"/>
              </w:rPr>
              <w:t>Specifies the direction of the signal on this ComponentPort.</w:t>
            </w:r>
          </w:p>
        </w:tc>
      </w:tr>
      <w:tr w:rsidR="003B5845" w:rsidRPr="004A00BD" w14:paraId="3F27B8BF" w14:textId="77777777" w:rsidTr="00617B3E">
        <w:tc>
          <w:tcPr>
            <w:tcW w:w="2013" w:type="dxa"/>
            <w:shd w:val="clear" w:color="auto" w:fill="auto"/>
            <w:tcMar>
              <w:top w:w="28" w:type="dxa"/>
              <w:left w:w="28" w:type="dxa"/>
              <w:bottom w:w="28" w:type="dxa"/>
              <w:right w:w="28" w:type="dxa"/>
            </w:tcMar>
          </w:tcPr>
          <w:p w14:paraId="4B2C640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10576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99DC57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AD15B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ComponentPort.</w:t>
            </w:r>
          </w:p>
        </w:tc>
      </w:tr>
    </w:tbl>
    <w:p w14:paraId="71E73C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78CF92" w14:textId="77777777" w:rsidTr="00617B3E">
        <w:tc>
          <w:tcPr>
            <w:tcW w:w="3856" w:type="dxa"/>
            <w:gridSpan w:val="3"/>
            <w:shd w:val="clear" w:color="auto" w:fill="auto"/>
          </w:tcPr>
          <w:p w14:paraId="4F1BD2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6D76E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7788A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B61512" w14:textId="77777777" w:rsidTr="00617B3E">
        <w:tc>
          <w:tcPr>
            <w:tcW w:w="1573" w:type="dxa"/>
            <w:shd w:val="clear" w:color="auto" w:fill="auto"/>
          </w:tcPr>
          <w:p w14:paraId="43BFEE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3820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5166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B6B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E52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758D2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E222BF" w14:textId="77777777" w:rsidTr="00617B3E">
        <w:tc>
          <w:tcPr>
            <w:tcW w:w="1573" w:type="dxa"/>
            <w:shd w:val="clear" w:color="auto" w:fill="auto"/>
          </w:tcPr>
          <w:p w14:paraId="21533AF1" w14:textId="77777777" w:rsidR="003B5845" w:rsidRPr="00634625" w:rsidRDefault="003B5845" w:rsidP="00617B3E">
            <w:pPr>
              <w:pStyle w:val="SmallStandard"/>
            </w:pPr>
            <w:r>
              <w:t>Signal</w:t>
            </w:r>
          </w:p>
        </w:tc>
        <w:tc>
          <w:tcPr>
            <w:tcW w:w="1574" w:type="dxa"/>
            <w:shd w:val="clear" w:color="auto" w:fill="auto"/>
          </w:tcPr>
          <w:p w14:paraId="1108FC81" w14:textId="77777777" w:rsidR="003B5845" w:rsidRPr="00132C43" w:rsidRDefault="003B5845" w:rsidP="00617B3E">
            <w:pPr>
              <w:pStyle w:val="SmallStandard"/>
            </w:pPr>
            <w:r>
              <w:t>signal</w:t>
            </w:r>
          </w:p>
        </w:tc>
        <w:tc>
          <w:tcPr>
            <w:tcW w:w="708" w:type="dxa"/>
            <w:shd w:val="clear" w:color="auto" w:fill="auto"/>
          </w:tcPr>
          <w:p w14:paraId="20CBA93F" w14:textId="77777777" w:rsidR="003B5845" w:rsidRPr="00D331EF" w:rsidRDefault="003B5845" w:rsidP="00617B3E">
            <w:pPr>
              <w:pStyle w:val="SmallStandard"/>
            </w:pPr>
            <w:r w:rsidRPr="00574783">
              <w:t>0..1</w:t>
            </w:r>
          </w:p>
        </w:tc>
        <w:tc>
          <w:tcPr>
            <w:tcW w:w="709" w:type="dxa"/>
            <w:shd w:val="clear" w:color="auto" w:fill="auto"/>
          </w:tcPr>
          <w:p w14:paraId="40289B32" w14:textId="77777777" w:rsidR="003B5845" w:rsidRPr="00D331EF" w:rsidRDefault="003B5845" w:rsidP="00617B3E">
            <w:pPr>
              <w:pStyle w:val="SmallStandard"/>
            </w:pPr>
            <w:r w:rsidRPr="00207506">
              <w:t>0..*</w:t>
            </w:r>
          </w:p>
        </w:tc>
        <w:tc>
          <w:tcPr>
            <w:tcW w:w="567" w:type="dxa"/>
            <w:shd w:val="clear" w:color="auto" w:fill="auto"/>
          </w:tcPr>
          <w:p w14:paraId="70D6A7AD" w14:textId="77777777" w:rsidR="003B5845" w:rsidRPr="00D331EF" w:rsidRDefault="003B5845" w:rsidP="00617B3E">
            <w:pPr>
              <w:pStyle w:val="SmallStandard"/>
            </w:pPr>
            <w:r>
              <w:t>N</w:t>
            </w:r>
          </w:p>
        </w:tc>
        <w:tc>
          <w:tcPr>
            <w:tcW w:w="3969" w:type="dxa"/>
            <w:shd w:val="clear" w:color="auto" w:fill="auto"/>
          </w:tcPr>
          <w:p w14:paraId="75EB81D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69C015AB" w14:textId="77777777" w:rsidTr="00617B3E">
        <w:tc>
          <w:tcPr>
            <w:tcW w:w="1573" w:type="dxa"/>
            <w:shd w:val="clear" w:color="auto" w:fill="auto"/>
          </w:tcPr>
          <w:p w14:paraId="0C5BF865" w14:textId="77777777" w:rsidR="003B5845" w:rsidRPr="00634625" w:rsidRDefault="003B5845" w:rsidP="00617B3E">
            <w:pPr>
              <w:pStyle w:val="SmallStandard"/>
            </w:pPr>
            <w:r>
              <w:lastRenderedPageBreak/>
              <w:t>NetworkPort</w:t>
            </w:r>
          </w:p>
        </w:tc>
        <w:tc>
          <w:tcPr>
            <w:tcW w:w="1574" w:type="dxa"/>
            <w:shd w:val="clear" w:color="auto" w:fill="auto"/>
          </w:tcPr>
          <w:p w14:paraId="3F54E999" w14:textId="77777777" w:rsidR="003B5845" w:rsidRPr="00132C43" w:rsidRDefault="003B5845" w:rsidP="00617B3E">
            <w:pPr>
              <w:pStyle w:val="SmallStandard"/>
            </w:pPr>
            <w:r>
              <w:t>networkPort</w:t>
            </w:r>
          </w:p>
        </w:tc>
        <w:tc>
          <w:tcPr>
            <w:tcW w:w="708" w:type="dxa"/>
            <w:shd w:val="clear" w:color="auto" w:fill="auto"/>
          </w:tcPr>
          <w:p w14:paraId="3792612F" w14:textId="77777777" w:rsidR="003B5845" w:rsidRPr="00D331EF" w:rsidRDefault="003B5845" w:rsidP="00617B3E">
            <w:pPr>
              <w:pStyle w:val="SmallStandard"/>
            </w:pPr>
            <w:r w:rsidRPr="00574783">
              <w:t>0..1</w:t>
            </w:r>
          </w:p>
        </w:tc>
        <w:tc>
          <w:tcPr>
            <w:tcW w:w="709" w:type="dxa"/>
            <w:shd w:val="clear" w:color="auto" w:fill="auto"/>
          </w:tcPr>
          <w:p w14:paraId="05A7104F" w14:textId="77777777" w:rsidR="003B5845" w:rsidRPr="00D331EF" w:rsidRDefault="003B5845" w:rsidP="00617B3E">
            <w:pPr>
              <w:pStyle w:val="SmallStandard"/>
            </w:pPr>
            <w:r w:rsidRPr="00207506">
              <w:t>0..*</w:t>
            </w:r>
          </w:p>
        </w:tc>
        <w:tc>
          <w:tcPr>
            <w:tcW w:w="567" w:type="dxa"/>
            <w:shd w:val="clear" w:color="auto" w:fill="auto"/>
          </w:tcPr>
          <w:p w14:paraId="75295E11" w14:textId="77777777" w:rsidR="003B5845" w:rsidRPr="00D331EF" w:rsidRDefault="003B5845" w:rsidP="00617B3E">
            <w:pPr>
              <w:pStyle w:val="SmallStandard"/>
            </w:pPr>
            <w:r>
              <w:t>N</w:t>
            </w:r>
          </w:p>
        </w:tc>
        <w:tc>
          <w:tcPr>
            <w:tcW w:w="3969" w:type="dxa"/>
            <w:shd w:val="clear" w:color="auto" w:fill="auto"/>
          </w:tcPr>
          <w:p w14:paraId="4F0ABB4B" w14:textId="77777777" w:rsidR="003B5845" w:rsidRDefault="003B5845" w:rsidP="00617B3E">
            <w:pPr>
              <w:pStyle w:val="SmallStandard"/>
            </w:pPr>
            <w:r w:rsidRPr="00491287">
              <w:t>References the NetworkPort that is realized by the ComponentPort.</w:t>
            </w:r>
          </w:p>
        </w:tc>
      </w:tr>
    </w:tbl>
    <w:p w14:paraId="090C30C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A41BE9" w14:textId="77777777" w:rsidTr="00617B3E">
        <w:tc>
          <w:tcPr>
            <w:tcW w:w="2296" w:type="dxa"/>
            <w:gridSpan w:val="2"/>
            <w:shd w:val="clear" w:color="auto" w:fill="auto"/>
          </w:tcPr>
          <w:p w14:paraId="33B79B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D1B43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FB1D6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D4A8A" w14:textId="77777777" w:rsidTr="00617B3E">
        <w:tc>
          <w:tcPr>
            <w:tcW w:w="1588" w:type="dxa"/>
            <w:shd w:val="clear" w:color="auto" w:fill="auto"/>
          </w:tcPr>
          <w:p w14:paraId="36CFA0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53B6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9EB1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1F20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36AB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6C8E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77E5" w14:textId="77777777" w:rsidTr="00617B3E">
        <w:tc>
          <w:tcPr>
            <w:tcW w:w="1588" w:type="dxa"/>
            <w:shd w:val="clear" w:color="auto" w:fill="auto"/>
          </w:tcPr>
          <w:p w14:paraId="1C416D0C" w14:textId="77777777" w:rsidR="003B5845" w:rsidRPr="00634625" w:rsidRDefault="003B5845" w:rsidP="00617B3E">
            <w:pPr>
              <w:pStyle w:val="SmallStandard"/>
            </w:pPr>
            <w:r>
              <w:t>ComponentConnector</w:t>
            </w:r>
          </w:p>
        </w:tc>
        <w:tc>
          <w:tcPr>
            <w:tcW w:w="708" w:type="dxa"/>
            <w:shd w:val="clear" w:color="auto" w:fill="auto"/>
          </w:tcPr>
          <w:p w14:paraId="150121D4" w14:textId="77777777" w:rsidR="003B5845" w:rsidRPr="00D331EF" w:rsidRDefault="003B5845" w:rsidP="00617B3E">
            <w:pPr>
              <w:pStyle w:val="SmallStandard"/>
            </w:pPr>
            <w:r w:rsidRPr="00D01517">
              <w:t>1</w:t>
            </w:r>
          </w:p>
        </w:tc>
        <w:tc>
          <w:tcPr>
            <w:tcW w:w="1560" w:type="dxa"/>
            <w:shd w:val="clear" w:color="auto" w:fill="auto"/>
          </w:tcPr>
          <w:p w14:paraId="677B8BE5" w14:textId="77777777" w:rsidR="003B5845" w:rsidRPr="00132C43" w:rsidRDefault="003B5845" w:rsidP="00617B3E">
            <w:pPr>
              <w:pStyle w:val="SmallStandard"/>
            </w:pPr>
            <w:r>
              <w:t>componentPort</w:t>
            </w:r>
          </w:p>
        </w:tc>
        <w:tc>
          <w:tcPr>
            <w:tcW w:w="708" w:type="dxa"/>
            <w:shd w:val="clear" w:color="auto" w:fill="auto"/>
          </w:tcPr>
          <w:p w14:paraId="09B2ADC8" w14:textId="77777777" w:rsidR="003B5845" w:rsidRPr="00D331EF" w:rsidRDefault="003B5845" w:rsidP="00617B3E">
            <w:pPr>
              <w:pStyle w:val="SmallStandard"/>
            </w:pPr>
            <w:r w:rsidRPr="00D01517">
              <w:t>0..*</w:t>
            </w:r>
          </w:p>
        </w:tc>
        <w:tc>
          <w:tcPr>
            <w:tcW w:w="567" w:type="dxa"/>
            <w:shd w:val="clear" w:color="auto" w:fill="auto"/>
          </w:tcPr>
          <w:p w14:paraId="26C1801D" w14:textId="77777777" w:rsidR="003B5845" w:rsidRDefault="003B5845" w:rsidP="00617B3E">
            <w:pPr>
              <w:pStyle w:val="SmallStandard"/>
            </w:pPr>
            <w:r>
              <w:t>Y</w:t>
            </w:r>
          </w:p>
        </w:tc>
        <w:tc>
          <w:tcPr>
            <w:tcW w:w="3969" w:type="dxa"/>
            <w:shd w:val="clear" w:color="auto" w:fill="auto"/>
          </w:tcPr>
          <w:p w14:paraId="685CA3B0" w14:textId="77777777" w:rsidR="003B5845" w:rsidRDefault="003B5845" w:rsidP="00617B3E">
            <w:pPr>
              <w:pStyle w:val="SmallStandard"/>
            </w:pPr>
            <w:r w:rsidRPr="00491287">
              <w:t>Specifies the ComponentPorts of the ComponentConnector.</w:t>
            </w:r>
          </w:p>
        </w:tc>
      </w:tr>
      <w:tr w:rsidR="003B5845" w:rsidRPr="004A00BD" w14:paraId="4318026D" w14:textId="77777777" w:rsidTr="00617B3E">
        <w:tc>
          <w:tcPr>
            <w:tcW w:w="1588" w:type="dxa"/>
            <w:shd w:val="clear" w:color="auto" w:fill="auto"/>
          </w:tcPr>
          <w:p w14:paraId="3E0467AE" w14:textId="77777777" w:rsidR="003B5845" w:rsidRPr="00634625" w:rsidRDefault="003B5845" w:rsidP="00617B3E">
            <w:pPr>
              <w:pStyle w:val="SmallStandard"/>
            </w:pPr>
            <w:r>
              <w:t>CavityReference</w:t>
            </w:r>
          </w:p>
        </w:tc>
        <w:tc>
          <w:tcPr>
            <w:tcW w:w="708" w:type="dxa"/>
            <w:shd w:val="clear" w:color="auto" w:fill="auto"/>
          </w:tcPr>
          <w:p w14:paraId="4A0A4FBC" w14:textId="77777777" w:rsidR="003B5845" w:rsidRPr="00D331EF" w:rsidRDefault="003B5845" w:rsidP="00617B3E">
            <w:pPr>
              <w:pStyle w:val="SmallStandard"/>
            </w:pPr>
            <w:r w:rsidRPr="00D01517">
              <w:t>0..*</w:t>
            </w:r>
          </w:p>
        </w:tc>
        <w:tc>
          <w:tcPr>
            <w:tcW w:w="1560" w:type="dxa"/>
            <w:shd w:val="clear" w:color="auto" w:fill="auto"/>
          </w:tcPr>
          <w:p w14:paraId="08A1AAC1" w14:textId="77777777" w:rsidR="003B5845" w:rsidRPr="00132C43" w:rsidRDefault="003B5845" w:rsidP="00617B3E">
            <w:pPr>
              <w:pStyle w:val="SmallStandard"/>
            </w:pPr>
            <w:r>
              <w:t>componentPort</w:t>
            </w:r>
          </w:p>
        </w:tc>
        <w:tc>
          <w:tcPr>
            <w:tcW w:w="708" w:type="dxa"/>
            <w:shd w:val="clear" w:color="auto" w:fill="auto"/>
          </w:tcPr>
          <w:p w14:paraId="3D205E38" w14:textId="77777777" w:rsidR="003B5845" w:rsidRPr="00D331EF" w:rsidRDefault="003B5845" w:rsidP="00617B3E">
            <w:pPr>
              <w:pStyle w:val="SmallStandard"/>
            </w:pPr>
            <w:r w:rsidRPr="00D01517">
              <w:t>0..1</w:t>
            </w:r>
          </w:p>
        </w:tc>
        <w:tc>
          <w:tcPr>
            <w:tcW w:w="567" w:type="dxa"/>
            <w:shd w:val="clear" w:color="auto" w:fill="auto"/>
          </w:tcPr>
          <w:p w14:paraId="1DCB5559" w14:textId="77777777" w:rsidR="003B5845" w:rsidRPr="00D331EF" w:rsidRDefault="003B5845" w:rsidP="00617B3E">
            <w:pPr>
              <w:pStyle w:val="SmallStandard"/>
            </w:pPr>
            <w:r>
              <w:t>N</w:t>
            </w:r>
          </w:p>
        </w:tc>
        <w:tc>
          <w:tcPr>
            <w:tcW w:w="3969" w:type="dxa"/>
            <w:shd w:val="clear" w:color="auto" w:fill="auto"/>
          </w:tcPr>
          <w:p w14:paraId="1C960A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CC6307" w14:paraId="685927E5" w14:textId="77777777" w:rsidTr="00617B3E">
        <w:tc>
          <w:tcPr>
            <w:tcW w:w="1588" w:type="dxa"/>
            <w:shd w:val="clear" w:color="auto" w:fill="auto"/>
          </w:tcPr>
          <w:p w14:paraId="0B21E060" w14:textId="77777777" w:rsidR="003B5845" w:rsidRPr="00634625" w:rsidRDefault="003B5845" w:rsidP="00617B3E">
            <w:pPr>
              <w:pStyle w:val="SmallStandard"/>
            </w:pPr>
            <w:r>
              <w:t>TerminalRole</w:t>
            </w:r>
          </w:p>
        </w:tc>
        <w:tc>
          <w:tcPr>
            <w:tcW w:w="708" w:type="dxa"/>
            <w:shd w:val="clear" w:color="auto" w:fill="auto"/>
          </w:tcPr>
          <w:p w14:paraId="2DA96F02" w14:textId="77777777" w:rsidR="003B5845" w:rsidRPr="00D331EF" w:rsidRDefault="003B5845" w:rsidP="00617B3E">
            <w:pPr>
              <w:pStyle w:val="SmallStandard"/>
            </w:pPr>
            <w:r w:rsidRPr="00D01517">
              <w:t>0..*</w:t>
            </w:r>
          </w:p>
        </w:tc>
        <w:tc>
          <w:tcPr>
            <w:tcW w:w="1560" w:type="dxa"/>
            <w:shd w:val="clear" w:color="auto" w:fill="auto"/>
          </w:tcPr>
          <w:p w14:paraId="5814790A" w14:textId="77777777" w:rsidR="003B5845" w:rsidRPr="00132C43" w:rsidRDefault="003B5845" w:rsidP="00617B3E">
            <w:pPr>
              <w:pStyle w:val="SmallStandard"/>
            </w:pPr>
            <w:r>
              <w:t>componentPort</w:t>
            </w:r>
          </w:p>
        </w:tc>
        <w:tc>
          <w:tcPr>
            <w:tcW w:w="708" w:type="dxa"/>
            <w:shd w:val="clear" w:color="auto" w:fill="auto"/>
          </w:tcPr>
          <w:p w14:paraId="24746241" w14:textId="77777777" w:rsidR="003B5845" w:rsidRPr="00D331EF" w:rsidRDefault="003B5845" w:rsidP="00617B3E">
            <w:pPr>
              <w:pStyle w:val="SmallStandard"/>
            </w:pPr>
            <w:r w:rsidRPr="00D01517">
              <w:t>0..1</w:t>
            </w:r>
          </w:p>
        </w:tc>
        <w:tc>
          <w:tcPr>
            <w:tcW w:w="567" w:type="dxa"/>
            <w:shd w:val="clear" w:color="auto" w:fill="auto"/>
          </w:tcPr>
          <w:p w14:paraId="1FEA277D" w14:textId="77777777" w:rsidR="003B5845" w:rsidRPr="00D331EF" w:rsidRDefault="003B5845" w:rsidP="00617B3E">
            <w:pPr>
              <w:pStyle w:val="SmallStandard"/>
            </w:pPr>
            <w:r>
              <w:t>N</w:t>
            </w:r>
          </w:p>
        </w:tc>
        <w:tc>
          <w:tcPr>
            <w:tcW w:w="3969" w:type="dxa"/>
            <w:shd w:val="clear" w:color="auto" w:fill="auto"/>
          </w:tcPr>
          <w:p w14:paraId="74F9B203" w14:textId="77777777" w:rsidR="003B5845" w:rsidRDefault="003B5845" w:rsidP="00617B3E">
            <w:pPr>
              <w:pStyle w:val="SmallStandard"/>
            </w:pPr>
            <w:r w:rsidRPr="00491287">
              <w:t>References the ComponentPort that is realized by the referenced Terminal (OccurrenceOrUsage with TerminalRole).</w:t>
            </w:r>
          </w:p>
          <w:p w14:paraId="2A2F017F" w14:textId="77777777" w:rsidR="003B5845" w:rsidRDefault="003B5845" w:rsidP="00617B3E">
            <w:pPr>
              <w:pStyle w:val="SmallStandard"/>
            </w:pPr>
            <w:r w:rsidRPr="00491287">
              <w:t>KBLFRM-341</w:t>
            </w:r>
          </w:p>
        </w:tc>
      </w:tr>
      <w:tr w:rsidR="003B5845" w:rsidRPr="004A00BD" w14:paraId="2BD57199" w14:textId="77777777" w:rsidTr="00617B3E">
        <w:tc>
          <w:tcPr>
            <w:tcW w:w="1588" w:type="dxa"/>
            <w:shd w:val="clear" w:color="auto" w:fill="auto"/>
          </w:tcPr>
          <w:p w14:paraId="3F5C7653" w14:textId="77777777" w:rsidR="003B5845" w:rsidRPr="00634625" w:rsidRDefault="003B5845" w:rsidP="00617B3E">
            <w:pPr>
              <w:pStyle w:val="SmallStandard"/>
            </w:pPr>
            <w:r>
              <w:t>ConnectionEnd</w:t>
            </w:r>
          </w:p>
        </w:tc>
        <w:tc>
          <w:tcPr>
            <w:tcW w:w="708" w:type="dxa"/>
            <w:shd w:val="clear" w:color="auto" w:fill="auto"/>
          </w:tcPr>
          <w:p w14:paraId="59342AD6" w14:textId="77777777" w:rsidR="003B5845" w:rsidRPr="00D331EF" w:rsidRDefault="003B5845" w:rsidP="00617B3E">
            <w:pPr>
              <w:pStyle w:val="SmallStandard"/>
            </w:pPr>
            <w:r w:rsidRPr="00D01517">
              <w:t>0..*</w:t>
            </w:r>
          </w:p>
        </w:tc>
        <w:tc>
          <w:tcPr>
            <w:tcW w:w="1560" w:type="dxa"/>
            <w:shd w:val="clear" w:color="auto" w:fill="auto"/>
          </w:tcPr>
          <w:p w14:paraId="415C4808" w14:textId="77777777" w:rsidR="003B5845" w:rsidRPr="00132C43" w:rsidRDefault="003B5845" w:rsidP="00617B3E">
            <w:pPr>
              <w:pStyle w:val="SmallStandard"/>
            </w:pPr>
            <w:r>
              <w:t>connectedComponentPort</w:t>
            </w:r>
          </w:p>
        </w:tc>
        <w:tc>
          <w:tcPr>
            <w:tcW w:w="708" w:type="dxa"/>
            <w:shd w:val="clear" w:color="auto" w:fill="auto"/>
          </w:tcPr>
          <w:p w14:paraId="0C443127" w14:textId="77777777" w:rsidR="003B5845" w:rsidRPr="00D331EF" w:rsidRDefault="003B5845" w:rsidP="00617B3E">
            <w:pPr>
              <w:pStyle w:val="SmallStandard"/>
            </w:pPr>
            <w:r w:rsidRPr="00D01517">
              <w:t>1</w:t>
            </w:r>
          </w:p>
        </w:tc>
        <w:tc>
          <w:tcPr>
            <w:tcW w:w="567" w:type="dxa"/>
            <w:shd w:val="clear" w:color="auto" w:fill="auto"/>
          </w:tcPr>
          <w:p w14:paraId="2F1E5B44" w14:textId="77777777" w:rsidR="003B5845" w:rsidRPr="00D331EF" w:rsidRDefault="003B5845" w:rsidP="00617B3E">
            <w:pPr>
              <w:pStyle w:val="SmallStandard"/>
            </w:pPr>
            <w:r>
              <w:t>N</w:t>
            </w:r>
          </w:p>
        </w:tc>
        <w:tc>
          <w:tcPr>
            <w:tcW w:w="3969" w:type="dxa"/>
            <w:shd w:val="clear" w:color="auto" w:fill="auto"/>
          </w:tcPr>
          <w:p w14:paraId="3AA01F16" w14:textId="77777777" w:rsidR="003B5845" w:rsidRDefault="003B5845" w:rsidP="00617B3E">
            <w:pPr>
              <w:pStyle w:val="SmallStandard"/>
            </w:pPr>
            <w:r w:rsidRPr="00491287">
              <w:t xml:space="preserve">References the ComponentPort that is connected by the ConnectionEnd. </w:t>
            </w:r>
          </w:p>
        </w:tc>
      </w:tr>
    </w:tbl>
    <w:p w14:paraId="3673D5E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9" w:name="_e3aea789687e5c507ff2ca9753a74554"/>
      <w:r>
        <w:rPr>
          <w:lang w:val="en-GB"/>
        </w:rPr>
        <w:t>Connection</w:t>
      </w:r>
      <w:bookmarkEnd w:id="1429"/>
    </w:p>
    <w:p w14:paraId="14E28253" w14:textId="77777777" w:rsidR="003B5845" w:rsidRPr="00A518C2" w:rsidRDefault="003B5845" w:rsidP="003B5845">
      <w:pPr>
        <w:rPr>
          <w:lang w:val="en-GB"/>
        </w:rPr>
      </w:pPr>
      <w:r w:rsidRPr="00A518C2">
        <w:rPr>
          <w:sz w:val="18"/>
          <w:szCs w:val="18"/>
          <w:lang w:val="en-GB"/>
        </w:rPr>
        <w:t>A Connection is an electrological connection between two or more ComponentPorts.</w:t>
      </w:r>
    </w:p>
    <w:p w14:paraId="50AE57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FC271E" w14:textId="77777777" w:rsidTr="00617B3E">
        <w:tc>
          <w:tcPr>
            <w:tcW w:w="2013" w:type="dxa"/>
            <w:shd w:val="clear" w:color="auto" w:fill="auto"/>
            <w:tcMar>
              <w:top w:w="28" w:type="dxa"/>
              <w:left w:w="28" w:type="dxa"/>
              <w:bottom w:w="28" w:type="dxa"/>
              <w:right w:w="28" w:type="dxa"/>
            </w:tcMar>
          </w:tcPr>
          <w:p w14:paraId="4B5F05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6D0241"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3CEC704E" w14:textId="77777777" w:rsidTr="00617B3E">
        <w:tc>
          <w:tcPr>
            <w:tcW w:w="2013" w:type="dxa"/>
            <w:shd w:val="clear" w:color="auto" w:fill="auto"/>
            <w:tcMar>
              <w:top w:w="28" w:type="dxa"/>
              <w:left w:w="28" w:type="dxa"/>
              <w:bottom w:w="28" w:type="dxa"/>
              <w:right w:w="28" w:type="dxa"/>
            </w:tcMar>
          </w:tcPr>
          <w:p w14:paraId="237589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3770BA" w14:textId="77777777" w:rsidR="003B5845" w:rsidRPr="004A00BD" w:rsidRDefault="003B5845" w:rsidP="00617B3E">
            <w:pPr>
              <w:rPr>
                <w:sz w:val="22"/>
              </w:rPr>
            </w:pPr>
          </w:p>
        </w:tc>
      </w:tr>
      <w:tr w:rsidR="003B5845" w:rsidRPr="008359F5" w14:paraId="24638F33" w14:textId="77777777" w:rsidTr="00617B3E">
        <w:tc>
          <w:tcPr>
            <w:tcW w:w="2013" w:type="dxa"/>
            <w:shd w:val="clear" w:color="auto" w:fill="auto"/>
            <w:tcMar>
              <w:top w:w="28" w:type="dxa"/>
              <w:left w:w="28" w:type="dxa"/>
              <w:bottom w:w="28" w:type="dxa"/>
              <w:right w:w="28" w:type="dxa"/>
            </w:tcMar>
          </w:tcPr>
          <w:p w14:paraId="559D2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EDC321" w14:textId="77777777" w:rsidR="003B5845" w:rsidRPr="000437C1" w:rsidRDefault="003B5845" w:rsidP="00617B3E">
            <w:pPr>
              <w:pStyle w:val="SmallStandard"/>
            </w:pPr>
            <w:r>
              <w:t>false</w:t>
            </w:r>
          </w:p>
        </w:tc>
      </w:tr>
    </w:tbl>
    <w:p w14:paraId="1A79529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C1867B" w14:textId="77777777" w:rsidTr="00617B3E">
        <w:tc>
          <w:tcPr>
            <w:tcW w:w="2013" w:type="dxa"/>
            <w:shd w:val="clear" w:color="auto" w:fill="auto"/>
            <w:tcMar>
              <w:top w:w="28" w:type="dxa"/>
              <w:left w:w="28" w:type="dxa"/>
              <w:bottom w:w="28" w:type="dxa"/>
              <w:right w:w="28" w:type="dxa"/>
            </w:tcMar>
          </w:tcPr>
          <w:p w14:paraId="3B6189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F6F49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131F1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9CE9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6F1EDF" w14:textId="77777777" w:rsidTr="00617B3E">
        <w:tc>
          <w:tcPr>
            <w:tcW w:w="2013" w:type="dxa"/>
            <w:shd w:val="clear" w:color="auto" w:fill="auto"/>
            <w:tcMar>
              <w:top w:w="28" w:type="dxa"/>
              <w:left w:w="28" w:type="dxa"/>
              <w:bottom w:w="28" w:type="dxa"/>
              <w:right w:w="28" w:type="dxa"/>
            </w:tcMar>
          </w:tcPr>
          <w:p w14:paraId="2150FAF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B7DCB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9B71A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863382D" w14:textId="77777777" w:rsidR="003B5845" w:rsidRPr="004A00BD" w:rsidRDefault="003B5845" w:rsidP="00617B3E">
            <w:pPr>
              <w:jc w:val="left"/>
              <w:rPr>
                <w:sz w:val="22"/>
                <w:lang w:val="en-GB"/>
              </w:rPr>
            </w:pPr>
            <w:r w:rsidRPr="004A00BD">
              <w:rPr>
                <w:sz w:val="16"/>
                <w:szCs w:val="16"/>
                <w:lang w:val="en-GB"/>
              </w:rPr>
              <w:t>Specifies a unique identification of the Connection. The identification is guaranteed to be unique within the ConnectionSpecification.</w:t>
            </w:r>
          </w:p>
        </w:tc>
      </w:tr>
      <w:tr w:rsidR="003B5845" w:rsidRPr="004A00BD" w14:paraId="04C1C6A0" w14:textId="77777777" w:rsidTr="00617B3E">
        <w:tc>
          <w:tcPr>
            <w:tcW w:w="2013" w:type="dxa"/>
            <w:shd w:val="clear" w:color="auto" w:fill="auto"/>
            <w:tcMar>
              <w:top w:w="28" w:type="dxa"/>
              <w:left w:w="28" w:type="dxa"/>
              <w:bottom w:w="28" w:type="dxa"/>
              <w:right w:w="28" w:type="dxa"/>
            </w:tcMar>
          </w:tcPr>
          <w:p w14:paraId="6F0002B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E74042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D16EC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9434FE" w14:textId="77777777" w:rsidR="003B5845" w:rsidRPr="004A00BD" w:rsidRDefault="003B5845" w:rsidP="00617B3E">
            <w:pPr>
              <w:jc w:val="left"/>
              <w:rPr>
                <w:sz w:val="22"/>
                <w:lang w:val="en-GB"/>
              </w:rPr>
            </w:pPr>
            <w:r w:rsidRPr="004A00BD">
              <w:rPr>
                <w:sz w:val="16"/>
                <w:szCs w:val="16"/>
                <w:lang w:val="en-GB"/>
              </w:rPr>
              <w:t>Specifies additional, human readable information about the Connection.</w:t>
            </w:r>
          </w:p>
        </w:tc>
      </w:tr>
      <w:tr w:rsidR="003B5845" w:rsidRPr="004A00BD" w14:paraId="44E8EF35" w14:textId="77777777" w:rsidTr="00617B3E">
        <w:tc>
          <w:tcPr>
            <w:tcW w:w="2013" w:type="dxa"/>
            <w:shd w:val="clear" w:color="auto" w:fill="auto"/>
            <w:tcMar>
              <w:top w:w="28" w:type="dxa"/>
              <w:left w:w="28" w:type="dxa"/>
              <w:bottom w:w="28" w:type="dxa"/>
              <w:right w:w="28" w:type="dxa"/>
            </w:tcMar>
          </w:tcPr>
          <w:p w14:paraId="18ED8D24"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6C4C6D93"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B1495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C71E79" w14:textId="77777777" w:rsidR="003B5845" w:rsidRPr="004A00BD" w:rsidRDefault="003B5845" w:rsidP="00617B3E">
            <w:pPr>
              <w:jc w:val="left"/>
              <w:rPr>
                <w:sz w:val="22"/>
                <w:lang w:val="en-GB"/>
              </w:rPr>
            </w:pPr>
            <w:r w:rsidRPr="004A00BD">
              <w:rPr>
                <w:sz w:val="16"/>
                <w:szCs w:val="16"/>
                <w:lang w:val="en-GB"/>
              </w:rPr>
              <w:t>Specifies installation instruction for the connection.</w:t>
            </w:r>
          </w:p>
        </w:tc>
      </w:tr>
    </w:tbl>
    <w:p w14:paraId="372DA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3425CE" w14:textId="77777777" w:rsidTr="00617B3E">
        <w:tc>
          <w:tcPr>
            <w:tcW w:w="3856" w:type="dxa"/>
            <w:gridSpan w:val="3"/>
            <w:shd w:val="clear" w:color="auto" w:fill="auto"/>
          </w:tcPr>
          <w:p w14:paraId="6DD73C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2DECA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DCF1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22D530" w14:textId="77777777" w:rsidTr="00617B3E">
        <w:tc>
          <w:tcPr>
            <w:tcW w:w="1573" w:type="dxa"/>
            <w:shd w:val="clear" w:color="auto" w:fill="auto"/>
          </w:tcPr>
          <w:p w14:paraId="0B9B00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46DAA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387E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66E4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573AF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7ED7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268C41" w14:textId="77777777" w:rsidTr="00617B3E">
        <w:tc>
          <w:tcPr>
            <w:tcW w:w="1573" w:type="dxa"/>
            <w:shd w:val="clear" w:color="auto" w:fill="auto"/>
          </w:tcPr>
          <w:p w14:paraId="775977E3" w14:textId="77777777" w:rsidR="003B5845" w:rsidRPr="00634625" w:rsidRDefault="003B5845" w:rsidP="00617B3E">
            <w:pPr>
              <w:pStyle w:val="SmallStandard"/>
            </w:pPr>
            <w:r>
              <w:t>Net</w:t>
            </w:r>
          </w:p>
        </w:tc>
        <w:tc>
          <w:tcPr>
            <w:tcW w:w="1574" w:type="dxa"/>
            <w:shd w:val="clear" w:color="auto" w:fill="auto"/>
          </w:tcPr>
          <w:p w14:paraId="3E593D92" w14:textId="77777777" w:rsidR="003B5845" w:rsidRPr="00132C43" w:rsidRDefault="003B5845" w:rsidP="00617B3E">
            <w:pPr>
              <w:pStyle w:val="SmallStandard"/>
            </w:pPr>
            <w:r>
              <w:t>net</w:t>
            </w:r>
          </w:p>
        </w:tc>
        <w:tc>
          <w:tcPr>
            <w:tcW w:w="708" w:type="dxa"/>
            <w:shd w:val="clear" w:color="auto" w:fill="auto"/>
          </w:tcPr>
          <w:p w14:paraId="009BD87E" w14:textId="77777777" w:rsidR="003B5845" w:rsidRPr="00D331EF" w:rsidRDefault="003B5845" w:rsidP="00617B3E">
            <w:pPr>
              <w:pStyle w:val="SmallStandard"/>
            </w:pPr>
            <w:r w:rsidRPr="00574783">
              <w:t>0..1</w:t>
            </w:r>
          </w:p>
        </w:tc>
        <w:tc>
          <w:tcPr>
            <w:tcW w:w="709" w:type="dxa"/>
            <w:shd w:val="clear" w:color="auto" w:fill="auto"/>
          </w:tcPr>
          <w:p w14:paraId="75CD1411" w14:textId="77777777" w:rsidR="003B5845" w:rsidRPr="00D331EF" w:rsidRDefault="003B5845" w:rsidP="00617B3E">
            <w:pPr>
              <w:pStyle w:val="SmallStandard"/>
            </w:pPr>
            <w:r w:rsidRPr="00207506">
              <w:t>0..*</w:t>
            </w:r>
          </w:p>
        </w:tc>
        <w:tc>
          <w:tcPr>
            <w:tcW w:w="567" w:type="dxa"/>
            <w:shd w:val="clear" w:color="auto" w:fill="auto"/>
          </w:tcPr>
          <w:p w14:paraId="5787B627" w14:textId="77777777" w:rsidR="003B5845" w:rsidRPr="00D331EF" w:rsidRDefault="003B5845" w:rsidP="00617B3E">
            <w:pPr>
              <w:pStyle w:val="SmallStandard"/>
            </w:pPr>
            <w:r>
              <w:t>N</w:t>
            </w:r>
          </w:p>
        </w:tc>
        <w:tc>
          <w:tcPr>
            <w:tcW w:w="3969" w:type="dxa"/>
            <w:shd w:val="clear" w:color="auto" w:fill="auto"/>
          </w:tcPr>
          <w:p w14:paraId="0C63E3CB" w14:textId="77777777" w:rsidR="003B5845" w:rsidRDefault="003B5845" w:rsidP="00617B3E">
            <w:pPr>
              <w:pStyle w:val="SmallStandard"/>
            </w:pPr>
            <w:r w:rsidRPr="00491287">
              <w:t>References the Net that is realized by the Connection.</w:t>
            </w:r>
          </w:p>
        </w:tc>
      </w:tr>
      <w:tr w:rsidR="003B5845" w:rsidRPr="004A00BD" w14:paraId="557DED1B" w14:textId="77777777" w:rsidTr="00617B3E">
        <w:tc>
          <w:tcPr>
            <w:tcW w:w="1573" w:type="dxa"/>
            <w:shd w:val="clear" w:color="auto" w:fill="auto"/>
          </w:tcPr>
          <w:p w14:paraId="34DF8B95" w14:textId="77777777" w:rsidR="003B5845" w:rsidRPr="00634625" w:rsidRDefault="003B5845" w:rsidP="00617B3E">
            <w:pPr>
              <w:pStyle w:val="SmallStandard"/>
            </w:pPr>
            <w:r>
              <w:t>ConnectionEnd</w:t>
            </w:r>
          </w:p>
        </w:tc>
        <w:tc>
          <w:tcPr>
            <w:tcW w:w="1574" w:type="dxa"/>
            <w:shd w:val="clear" w:color="auto" w:fill="auto"/>
          </w:tcPr>
          <w:p w14:paraId="7EFA913E" w14:textId="77777777" w:rsidR="003B5845" w:rsidRPr="00132C43" w:rsidRDefault="003B5845" w:rsidP="00617B3E">
            <w:pPr>
              <w:pStyle w:val="SmallStandard"/>
            </w:pPr>
            <w:r>
              <w:t>connectionEnd</w:t>
            </w:r>
          </w:p>
        </w:tc>
        <w:tc>
          <w:tcPr>
            <w:tcW w:w="708" w:type="dxa"/>
            <w:shd w:val="clear" w:color="auto" w:fill="auto"/>
          </w:tcPr>
          <w:p w14:paraId="6DA2E79D" w14:textId="77777777" w:rsidR="003B5845" w:rsidRPr="00D331EF" w:rsidRDefault="003B5845" w:rsidP="00617B3E">
            <w:pPr>
              <w:pStyle w:val="SmallStandard"/>
            </w:pPr>
            <w:r w:rsidRPr="00574783">
              <w:t>2..*</w:t>
            </w:r>
          </w:p>
        </w:tc>
        <w:tc>
          <w:tcPr>
            <w:tcW w:w="709" w:type="dxa"/>
            <w:shd w:val="clear" w:color="auto" w:fill="auto"/>
          </w:tcPr>
          <w:p w14:paraId="1D9C680D" w14:textId="77777777" w:rsidR="003B5845" w:rsidRPr="00D331EF" w:rsidRDefault="003B5845" w:rsidP="00617B3E">
            <w:pPr>
              <w:pStyle w:val="SmallStandard"/>
            </w:pPr>
            <w:r w:rsidRPr="00207506">
              <w:t>1</w:t>
            </w:r>
          </w:p>
        </w:tc>
        <w:tc>
          <w:tcPr>
            <w:tcW w:w="567" w:type="dxa"/>
            <w:shd w:val="clear" w:color="auto" w:fill="auto"/>
          </w:tcPr>
          <w:p w14:paraId="14507180" w14:textId="77777777" w:rsidR="003B5845" w:rsidRDefault="003B5845" w:rsidP="00617B3E">
            <w:pPr>
              <w:pStyle w:val="SmallStandard"/>
            </w:pPr>
            <w:r>
              <w:t>Y</w:t>
            </w:r>
          </w:p>
        </w:tc>
        <w:tc>
          <w:tcPr>
            <w:tcW w:w="3969" w:type="dxa"/>
            <w:shd w:val="clear" w:color="auto" w:fill="auto"/>
          </w:tcPr>
          <w:p w14:paraId="6D1EE682" w14:textId="77777777" w:rsidR="003B5845" w:rsidRDefault="003B5845" w:rsidP="00617B3E">
            <w:pPr>
              <w:pStyle w:val="SmallStandard"/>
            </w:pPr>
            <w:r w:rsidRPr="00491287">
              <w:t xml:space="preserve">Specifies the ConnectionEnds of the Connection. </w:t>
            </w:r>
          </w:p>
        </w:tc>
      </w:tr>
      <w:tr w:rsidR="003B5845" w:rsidRPr="004A00BD" w14:paraId="19AC246F" w14:textId="77777777" w:rsidTr="00617B3E">
        <w:tc>
          <w:tcPr>
            <w:tcW w:w="1573" w:type="dxa"/>
            <w:shd w:val="clear" w:color="auto" w:fill="auto"/>
          </w:tcPr>
          <w:p w14:paraId="5AFE0397" w14:textId="77777777" w:rsidR="003B5845" w:rsidRPr="00634625" w:rsidRDefault="003B5845" w:rsidP="00617B3E">
            <w:pPr>
              <w:pStyle w:val="SmallStandard"/>
            </w:pPr>
            <w:r>
              <w:t>Signal</w:t>
            </w:r>
          </w:p>
        </w:tc>
        <w:tc>
          <w:tcPr>
            <w:tcW w:w="1574" w:type="dxa"/>
            <w:shd w:val="clear" w:color="auto" w:fill="auto"/>
          </w:tcPr>
          <w:p w14:paraId="5DDCAF71" w14:textId="77777777" w:rsidR="003B5845" w:rsidRPr="00132C43" w:rsidRDefault="003B5845" w:rsidP="00617B3E">
            <w:pPr>
              <w:pStyle w:val="SmallStandard"/>
            </w:pPr>
            <w:r>
              <w:t>signal</w:t>
            </w:r>
          </w:p>
        </w:tc>
        <w:tc>
          <w:tcPr>
            <w:tcW w:w="708" w:type="dxa"/>
            <w:shd w:val="clear" w:color="auto" w:fill="auto"/>
          </w:tcPr>
          <w:p w14:paraId="764357FE" w14:textId="77777777" w:rsidR="003B5845" w:rsidRPr="00D331EF" w:rsidRDefault="003B5845" w:rsidP="00617B3E">
            <w:pPr>
              <w:pStyle w:val="SmallStandard"/>
            </w:pPr>
            <w:r w:rsidRPr="00574783">
              <w:t>0..1</w:t>
            </w:r>
          </w:p>
        </w:tc>
        <w:tc>
          <w:tcPr>
            <w:tcW w:w="709" w:type="dxa"/>
            <w:shd w:val="clear" w:color="auto" w:fill="auto"/>
          </w:tcPr>
          <w:p w14:paraId="1093923A" w14:textId="77777777" w:rsidR="003B5845" w:rsidRPr="00D331EF" w:rsidRDefault="003B5845" w:rsidP="00617B3E">
            <w:pPr>
              <w:pStyle w:val="SmallStandard"/>
            </w:pPr>
            <w:r w:rsidRPr="00207506">
              <w:t>0..*</w:t>
            </w:r>
          </w:p>
        </w:tc>
        <w:tc>
          <w:tcPr>
            <w:tcW w:w="567" w:type="dxa"/>
            <w:shd w:val="clear" w:color="auto" w:fill="auto"/>
          </w:tcPr>
          <w:p w14:paraId="085D84BB" w14:textId="77777777" w:rsidR="003B5845" w:rsidRPr="00D331EF" w:rsidRDefault="003B5845" w:rsidP="00617B3E">
            <w:pPr>
              <w:pStyle w:val="SmallStandard"/>
            </w:pPr>
            <w:r>
              <w:t>N</w:t>
            </w:r>
          </w:p>
        </w:tc>
        <w:tc>
          <w:tcPr>
            <w:tcW w:w="3969" w:type="dxa"/>
            <w:shd w:val="clear" w:color="auto" w:fill="auto"/>
          </w:tcPr>
          <w:p w14:paraId="06B99C41" w14:textId="77777777" w:rsidR="003B5845" w:rsidRDefault="003B5845" w:rsidP="00617B3E">
            <w:pPr>
              <w:pStyle w:val="SmallStandard"/>
            </w:pPr>
            <w:r w:rsidRPr="00491287">
              <w:t>References the signal that is transmitted by the connection.</w:t>
            </w:r>
          </w:p>
        </w:tc>
      </w:tr>
    </w:tbl>
    <w:p w14:paraId="7BFE80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20ADE4" w14:textId="77777777" w:rsidTr="00617B3E">
        <w:tc>
          <w:tcPr>
            <w:tcW w:w="2296" w:type="dxa"/>
            <w:gridSpan w:val="2"/>
            <w:shd w:val="clear" w:color="auto" w:fill="auto"/>
          </w:tcPr>
          <w:p w14:paraId="6D8EE8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6F78F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81A1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C413C1" w14:textId="77777777" w:rsidTr="00617B3E">
        <w:tc>
          <w:tcPr>
            <w:tcW w:w="1588" w:type="dxa"/>
            <w:shd w:val="clear" w:color="auto" w:fill="auto"/>
          </w:tcPr>
          <w:p w14:paraId="05BBD8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7603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6A8A5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4A7A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C8D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EE80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8482DB8" w14:textId="77777777" w:rsidTr="00617B3E">
        <w:tc>
          <w:tcPr>
            <w:tcW w:w="1588" w:type="dxa"/>
            <w:shd w:val="clear" w:color="auto" w:fill="auto"/>
          </w:tcPr>
          <w:p w14:paraId="2A368C83" w14:textId="77777777" w:rsidR="003B5845" w:rsidRPr="00634625" w:rsidRDefault="003B5845" w:rsidP="00617B3E">
            <w:pPr>
              <w:pStyle w:val="SmallStandard"/>
            </w:pPr>
            <w:r>
              <w:t>WireElementReference</w:t>
            </w:r>
          </w:p>
        </w:tc>
        <w:tc>
          <w:tcPr>
            <w:tcW w:w="708" w:type="dxa"/>
            <w:shd w:val="clear" w:color="auto" w:fill="auto"/>
          </w:tcPr>
          <w:p w14:paraId="09B93650" w14:textId="77777777" w:rsidR="003B5845" w:rsidRPr="00D331EF" w:rsidRDefault="003B5845" w:rsidP="00617B3E">
            <w:pPr>
              <w:pStyle w:val="SmallStandard"/>
            </w:pPr>
            <w:r w:rsidRPr="00D01517">
              <w:t>0..*</w:t>
            </w:r>
          </w:p>
        </w:tc>
        <w:tc>
          <w:tcPr>
            <w:tcW w:w="1560" w:type="dxa"/>
            <w:shd w:val="clear" w:color="auto" w:fill="auto"/>
          </w:tcPr>
          <w:p w14:paraId="216561CC" w14:textId="77777777" w:rsidR="003B5845" w:rsidRPr="00132C43" w:rsidRDefault="003B5845" w:rsidP="00617B3E">
            <w:pPr>
              <w:pStyle w:val="SmallStandard"/>
            </w:pPr>
            <w:r>
              <w:t>connection</w:t>
            </w:r>
          </w:p>
        </w:tc>
        <w:tc>
          <w:tcPr>
            <w:tcW w:w="708" w:type="dxa"/>
            <w:shd w:val="clear" w:color="auto" w:fill="auto"/>
          </w:tcPr>
          <w:p w14:paraId="49659491" w14:textId="77777777" w:rsidR="003B5845" w:rsidRPr="00D331EF" w:rsidRDefault="003B5845" w:rsidP="00617B3E">
            <w:pPr>
              <w:pStyle w:val="SmallStandard"/>
            </w:pPr>
            <w:r w:rsidRPr="00D01517">
              <w:t>0..1</w:t>
            </w:r>
          </w:p>
        </w:tc>
        <w:tc>
          <w:tcPr>
            <w:tcW w:w="567" w:type="dxa"/>
            <w:shd w:val="clear" w:color="auto" w:fill="auto"/>
          </w:tcPr>
          <w:p w14:paraId="59016720" w14:textId="77777777" w:rsidR="003B5845" w:rsidRPr="00D331EF" w:rsidRDefault="003B5845" w:rsidP="00617B3E">
            <w:pPr>
              <w:pStyle w:val="SmallStandard"/>
            </w:pPr>
            <w:r>
              <w:t>N</w:t>
            </w:r>
          </w:p>
        </w:tc>
        <w:tc>
          <w:tcPr>
            <w:tcW w:w="3969" w:type="dxa"/>
            <w:shd w:val="clear" w:color="auto" w:fill="auto"/>
          </w:tcPr>
          <w:p w14:paraId="25DE1869" w14:textId="77777777" w:rsidR="003B5845" w:rsidRDefault="003B5845" w:rsidP="00617B3E">
            <w:pPr>
              <w:pStyle w:val="SmallStandard"/>
            </w:pPr>
            <w:r w:rsidRPr="00491287">
              <w:t>References the Connection that is realized by the referenced WireElement (WireElementReference).</w:t>
            </w:r>
          </w:p>
          <w:p w14:paraId="545B2931" w14:textId="77777777" w:rsidR="003B5845" w:rsidRDefault="003B5845" w:rsidP="00617B3E">
            <w:pPr>
              <w:pStyle w:val="SmallStandard"/>
            </w:pPr>
            <w:r w:rsidRPr="00491287">
              <w:lastRenderedPageBreak/>
              <w:t>KBLFRM-341</w:t>
            </w:r>
          </w:p>
        </w:tc>
      </w:tr>
      <w:tr w:rsidR="003B5845" w:rsidRPr="004A00BD" w14:paraId="6BB2B12C" w14:textId="77777777" w:rsidTr="00617B3E">
        <w:tc>
          <w:tcPr>
            <w:tcW w:w="1588" w:type="dxa"/>
            <w:shd w:val="clear" w:color="auto" w:fill="auto"/>
          </w:tcPr>
          <w:p w14:paraId="140EBB6C" w14:textId="77777777" w:rsidR="003B5845" w:rsidRPr="00634625" w:rsidRDefault="003B5845" w:rsidP="00617B3E">
            <w:pPr>
              <w:pStyle w:val="SmallStandard"/>
            </w:pPr>
            <w:r>
              <w:lastRenderedPageBreak/>
              <w:t>MatingPoint</w:t>
            </w:r>
          </w:p>
        </w:tc>
        <w:tc>
          <w:tcPr>
            <w:tcW w:w="708" w:type="dxa"/>
            <w:shd w:val="clear" w:color="auto" w:fill="auto"/>
          </w:tcPr>
          <w:p w14:paraId="1438CDF7" w14:textId="77777777" w:rsidR="003B5845" w:rsidRPr="00D331EF" w:rsidRDefault="003B5845" w:rsidP="00617B3E">
            <w:pPr>
              <w:pStyle w:val="SmallStandard"/>
            </w:pPr>
            <w:r w:rsidRPr="00D01517">
              <w:t>0..*</w:t>
            </w:r>
          </w:p>
        </w:tc>
        <w:tc>
          <w:tcPr>
            <w:tcW w:w="1560" w:type="dxa"/>
            <w:shd w:val="clear" w:color="auto" w:fill="auto"/>
          </w:tcPr>
          <w:p w14:paraId="62424B41" w14:textId="77777777" w:rsidR="003B5845" w:rsidRPr="00132C43" w:rsidRDefault="003B5845" w:rsidP="00617B3E">
            <w:pPr>
              <w:pStyle w:val="SmallStandard"/>
            </w:pPr>
            <w:r>
              <w:t>connection</w:t>
            </w:r>
          </w:p>
        </w:tc>
        <w:tc>
          <w:tcPr>
            <w:tcW w:w="708" w:type="dxa"/>
            <w:shd w:val="clear" w:color="auto" w:fill="auto"/>
          </w:tcPr>
          <w:p w14:paraId="244DE43E" w14:textId="77777777" w:rsidR="003B5845" w:rsidRPr="00D331EF" w:rsidRDefault="003B5845" w:rsidP="00617B3E">
            <w:pPr>
              <w:pStyle w:val="SmallStandard"/>
            </w:pPr>
            <w:r w:rsidRPr="00D01517">
              <w:t>0..1</w:t>
            </w:r>
          </w:p>
        </w:tc>
        <w:tc>
          <w:tcPr>
            <w:tcW w:w="567" w:type="dxa"/>
            <w:shd w:val="clear" w:color="auto" w:fill="auto"/>
          </w:tcPr>
          <w:p w14:paraId="5B39DA04" w14:textId="77777777" w:rsidR="003B5845" w:rsidRPr="00D331EF" w:rsidRDefault="003B5845" w:rsidP="00617B3E">
            <w:pPr>
              <w:pStyle w:val="SmallStandard"/>
            </w:pPr>
            <w:r>
              <w:t>N</w:t>
            </w:r>
          </w:p>
        </w:tc>
        <w:tc>
          <w:tcPr>
            <w:tcW w:w="3969" w:type="dxa"/>
            <w:shd w:val="clear" w:color="auto" w:fill="auto"/>
          </w:tcPr>
          <w:p w14:paraId="556DADD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594E9873" w14:textId="77777777" w:rsidTr="00617B3E">
        <w:tc>
          <w:tcPr>
            <w:tcW w:w="1588" w:type="dxa"/>
            <w:shd w:val="clear" w:color="auto" w:fill="auto"/>
          </w:tcPr>
          <w:p w14:paraId="4143DB4C" w14:textId="77777777" w:rsidR="003B5845" w:rsidRPr="00634625" w:rsidRDefault="003B5845" w:rsidP="00617B3E">
            <w:pPr>
              <w:pStyle w:val="SmallStandard"/>
            </w:pPr>
            <w:r>
              <w:t>ConnectionGroup</w:t>
            </w:r>
          </w:p>
        </w:tc>
        <w:tc>
          <w:tcPr>
            <w:tcW w:w="708" w:type="dxa"/>
            <w:shd w:val="clear" w:color="auto" w:fill="auto"/>
          </w:tcPr>
          <w:p w14:paraId="6340C541" w14:textId="77777777" w:rsidR="003B5845" w:rsidRPr="00D331EF" w:rsidRDefault="003B5845" w:rsidP="00617B3E">
            <w:pPr>
              <w:pStyle w:val="SmallStandard"/>
            </w:pPr>
            <w:r w:rsidRPr="00D01517">
              <w:t>0..*</w:t>
            </w:r>
          </w:p>
        </w:tc>
        <w:tc>
          <w:tcPr>
            <w:tcW w:w="1560" w:type="dxa"/>
            <w:shd w:val="clear" w:color="auto" w:fill="auto"/>
          </w:tcPr>
          <w:p w14:paraId="46DC35DD" w14:textId="77777777" w:rsidR="003B5845" w:rsidRPr="00132C43" w:rsidRDefault="003B5845" w:rsidP="00617B3E">
            <w:pPr>
              <w:pStyle w:val="SmallStandard"/>
            </w:pPr>
            <w:r>
              <w:t>connection</w:t>
            </w:r>
          </w:p>
        </w:tc>
        <w:tc>
          <w:tcPr>
            <w:tcW w:w="708" w:type="dxa"/>
            <w:shd w:val="clear" w:color="auto" w:fill="auto"/>
          </w:tcPr>
          <w:p w14:paraId="090B44AB" w14:textId="77777777" w:rsidR="003B5845" w:rsidRPr="00D331EF" w:rsidRDefault="003B5845" w:rsidP="00617B3E">
            <w:pPr>
              <w:pStyle w:val="SmallStandard"/>
            </w:pPr>
            <w:r w:rsidRPr="00D01517">
              <w:t>2..*</w:t>
            </w:r>
          </w:p>
        </w:tc>
        <w:tc>
          <w:tcPr>
            <w:tcW w:w="567" w:type="dxa"/>
            <w:shd w:val="clear" w:color="auto" w:fill="auto"/>
          </w:tcPr>
          <w:p w14:paraId="1055FE62" w14:textId="77777777" w:rsidR="003B5845" w:rsidRPr="00D331EF" w:rsidRDefault="003B5845" w:rsidP="00617B3E">
            <w:pPr>
              <w:pStyle w:val="SmallStandard"/>
            </w:pPr>
            <w:r>
              <w:t>N</w:t>
            </w:r>
          </w:p>
        </w:tc>
        <w:tc>
          <w:tcPr>
            <w:tcW w:w="3969" w:type="dxa"/>
            <w:shd w:val="clear" w:color="auto" w:fill="auto"/>
          </w:tcPr>
          <w:p w14:paraId="4E0CBA29" w14:textId="77777777" w:rsidR="003B5845" w:rsidRDefault="003B5845" w:rsidP="00617B3E">
            <w:pPr>
              <w:pStyle w:val="SmallStandard"/>
            </w:pPr>
            <w:r w:rsidRPr="00491287">
              <w:t xml:space="preserve">References the Connections that are grouped by the ConnectionGroup. </w:t>
            </w:r>
          </w:p>
        </w:tc>
      </w:tr>
      <w:tr w:rsidR="003B5845" w:rsidRPr="004A00BD" w14:paraId="1CA6F430" w14:textId="77777777" w:rsidTr="00617B3E">
        <w:tc>
          <w:tcPr>
            <w:tcW w:w="1588" w:type="dxa"/>
            <w:shd w:val="clear" w:color="auto" w:fill="auto"/>
          </w:tcPr>
          <w:p w14:paraId="373B60A6" w14:textId="77777777" w:rsidR="003B5845" w:rsidRPr="00634625" w:rsidRDefault="003B5845" w:rsidP="00617B3E">
            <w:pPr>
              <w:pStyle w:val="SmallStandard"/>
            </w:pPr>
            <w:r>
              <w:t>ConnectionSpecification</w:t>
            </w:r>
          </w:p>
        </w:tc>
        <w:tc>
          <w:tcPr>
            <w:tcW w:w="708" w:type="dxa"/>
            <w:shd w:val="clear" w:color="auto" w:fill="auto"/>
          </w:tcPr>
          <w:p w14:paraId="7BF79738" w14:textId="77777777" w:rsidR="003B5845" w:rsidRPr="00D331EF" w:rsidRDefault="003B5845" w:rsidP="00617B3E">
            <w:pPr>
              <w:pStyle w:val="SmallStandard"/>
            </w:pPr>
            <w:r w:rsidRPr="00D01517">
              <w:t>1</w:t>
            </w:r>
          </w:p>
        </w:tc>
        <w:tc>
          <w:tcPr>
            <w:tcW w:w="1560" w:type="dxa"/>
            <w:shd w:val="clear" w:color="auto" w:fill="auto"/>
          </w:tcPr>
          <w:p w14:paraId="64713428" w14:textId="77777777" w:rsidR="003B5845" w:rsidRPr="00132C43" w:rsidRDefault="003B5845" w:rsidP="00617B3E">
            <w:pPr>
              <w:pStyle w:val="SmallStandard"/>
            </w:pPr>
            <w:r>
              <w:t>connection</w:t>
            </w:r>
          </w:p>
        </w:tc>
        <w:tc>
          <w:tcPr>
            <w:tcW w:w="708" w:type="dxa"/>
            <w:shd w:val="clear" w:color="auto" w:fill="auto"/>
          </w:tcPr>
          <w:p w14:paraId="65EAC343" w14:textId="77777777" w:rsidR="003B5845" w:rsidRPr="00D331EF" w:rsidRDefault="003B5845" w:rsidP="00617B3E">
            <w:pPr>
              <w:pStyle w:val="SmallStandard"/>
            </w:pPr>
            <w:r w:rsidRPr="00D01517">
              <w:t>0..*</w:t>
            </w:r>
          </w:p>
        </w:tc>
        <w:tc>
          <w:tcPr>
            <w:tcW w:w="567" w:type="dxa"/>
            <w:shd w:val="clear" w:color="auto" w:fill="auto"/>
          </w:tcPr>
          <w:p w14:paraId="7A51CE48" w14:textId="77777777" w:rsidR="003B5845" w:rsidRDefault="003B5845" w:rsidP="00617B3E">
            <w:pPr>
              <w:pStyle w:val="SmallStandard"/>
            </w:pPr>
            <w:r>
              <w:t>Y</w:t>
            </w:r>
          </w:p>
        </w:tc>
        <w:tc>
          <w:tcPr>
            <w:tcW w:w="3969" w:type="dxa"/>
            <w:shd w:val="clear" w:color="auto" w:fill="auto"/>
          </w:tcPr>
          <w:p w14:paraId="2F63A468" w14:textId="77777777" w:rsidR="003B5845" w:rsidRDefault="003B5845" w:rsidP="00617B3E">
            <w:pPr>
              <w:pStyle w:val="SmallStandard"/>
            </w:pPr>
            <w:r w:rsidRPr="00491287">
              <w:t>Specifies the Connection defined by the ConnectionSpecification.</w:t>
            </w:r>
          </w:p>
        </w:tc>
      </w:tr>
      <w:tr w:rsidR="003B5845" w:rsidRPr="004A00BD" w14:paraId="1DA4644B" w14:textId="77777777" w:rsidTr="00617B3E">
        <w:tc>
          <w:tcPr>
            <w:tcW w:w="1588" w:type="dxa"/>
            <w:shd w:val="clear" w:color="auto" w:fill="auto"/>
          </w:tcPr>
          <w:p w14:paraId="4BF29713" w14:textId="77777777" w:rsidR="003B5845" w:rsidRPr="00634625" w:rsidRDefault="003B5845" w:rsidP="00617B3E">
            <w:pPr>
              <w:pStyle w:val="SmallStandard"/>
            </w:pPr>
            <w:r>
              <w:t>BridgeTerminalRole</w:t>
            </w:r>
          </w:p>
        </w:tc>
        <w:tc>
          <w:tcPr>
            <w:tcW w:w="708" w:type="dxa"/>
            <w:shd w:val="clear" w:color="auto" w:fill="auto"/>
          </w:tcPr>
          <w:p w14:paraId="349A923D" w14:textId="77777777" w:rsidR="003B5845" w:rsidRPr="00D331EF" w:rsidRDefault="003B5845" w:rsidP="00617B3E">
            <w:pPr>
              <w:pStyle w:val="SmallStandard"/>
            </w:pPr>
            <w:r w:rsidRPr="00D01517">
              <w:t>0..*</w:t>
            </w:r>
          </w:p>
        </w:tc>
        <w:tc>
          <w:tcPr>
            <w:tcW w:w="1560" w:type="dxa"/>
            <w:shd w:val="clear" w:color="auto" w:fill="auto"/>
          </w:tcPr>
          <w:p w14:paraId="28E8FBF0" w14:textId="77777777" w:rsidR="003B5845" w:rsidRPr="00132C43" w:rsidRDefault="003B5845" w:rsidP="00617B3E">
            <w:pPr>
              <w:pStyle w:val="SmallStandard"/>
            </w:pPr>
            <w:r>
              <w:t>connection</w:t>
            </w:r>
          </w:p>
        </w:tc>
        <w:tc>
          <w:tcPr>
            <w:tcW w:w="708" w:type="dxa"/>
            <w:shd w:val="clear" w:color="auto" w:fill="auto"/>
          </w:tcPr>
          <w:p w14:paraId="0D15EE7F" w14:textId="77777777" w:rsidR="003B5845" w:rsidRPr="00D331EF" w:rsidRDefault="003B5845" w:rsidP="00617B3E">
            <w:pPr>
              <w:pStyle w:val="SmallStandard"/>
            </w:pPr>
            <w:r w:rsidRPr="00D01517">
              <w:t>0..1</w:t>
            </w:r>
          </w:p>
        </w:tc>
        <w:tc>
          <w:tcPr>
            <w:tcW w:w="567" w:type="dxa"/>
            <w:shd w:val="clear" w:color="auto" w:fill="auto"/>
          </w:tcPr>
          <w:p w14:paraId="1D6B3C7B" w14:textId="77777777" w:rsidR="003B5845" w:rsidRPr="00D331EF" w:rsidRDefault="003B5845" w:rsidP="00617B3E">
            <w:pPr>
              <w:pStyle w:val="SmallStandard"/>
            </w:pPr>
            <w:r>
              <w:t>N</w:t>
            </w:r>
          </w:p>
        </w:tc>
        <w:tc>
          <w:tcPr>
            <w:tcW w:w="3969" w:type="dxa"/>
            <w:shd w:val="clear" w:color="auto" w:fill="auto"/>
          </w:tcPr>
          <w:p w14:paraId="35FBF2F5"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r w:rsidR="003B5845" w:rsidRPr="004A00BD" w14:paraId="12001533" w14:textId="77777777" w:rsidTr="00617B3E">
        <w:tc>
          <w:tcPr>
            <w:tcW w:w="1588" w:type="dxa"/>
            <w:shd w:val="clear" w:color="auto" w:fill="auto"/>
          </w:tcPr>
          <w:p w14:paraId="46A84911" w14:textId="77777777" w:rsidR="003B5845" w:rsidRPr="00634625" w:rsidRDefault="003B5845" w:rsidP="00617B3E">
            <w:pPr>
              <w:pStyle w:val="SmallStandard"/>
            </w:pPr>
            <w:r>
              <w:t>MatingDetail</w:t>
            </w:r>
          </w:p>
        </w:tc>
        <w:tc>
          <w:tcPr>
            <w:tcW w:w="708" w:type="dxa"/>
            <w:shd w:val="clear" w:color="auto" w:fill="auto"/>
          </w:tcPr>
          <w:p w14:paraId="4107F761" w14:textId="77777777" w:rsidR="003B5845" w:rsidRPr="00D331EF" w:rsidRDefault="003B5845" w:rsidP="00617B3E">
            <w:pPr>
              <w:pStyle w:val="SmallStandard"/>
            </w:pPr>
            <w:r w:rsidRPr="00D01517">
              <w:t>0..*</w:t>
            </w:r>
          </w:p>
        </w:tc>
        <w:tc>
          <w:tcPr>
            <w:tcW w:w="1560" w:type="dxa"/>
            <w:shd w:val="clear" w:color="auto" w:fill="auto"/>
          </w:tcPr>
          <w:p w14:paraId="69AA14C9" w14:textId="77777777" w:rsidR="003B5845" w:rsidRPr="00132C43" w:rsidRDefault="003B5845" w:rsidP="00617B3E">
            <w:pPr>
              <w:pStyle w:val="SmallStandard"/>
            </w:pPr>
            <w:r>
              <w:t>connection</w:t>
            </w:r>
          </w:p>
        </w:tc>
        <w:tc>
          <w:tcPr>
            <w:tcW w:w="708" w:type="dxa"/>
            <w:shd w:val="clear" w:color="auto" w:fill="auto"/>
          </w:tcPr>
          <w:p w14:paraId="3CEC46F9" w14:textId="77777777" w:rsidR="003B5845" w:rsidRPr="00D331EF" w:rsidRDefault="003B5845" w:rsidP="00617B3E">
            <w:pPr>
              <w:pStyle w:val="SmallStandard"/>
            </w:pPr>
            <w:r w:rsidRPr="00D01517">
              <w:t>0..1</w:t>
            </w:r>
          </w:p>
        </w:tc>
        <w:tc>
          <w:tcPr>
            <w:tcW w:w="567" w:type="dxa"/>
            <w:shd w:val="clear" w:color="auto" w:fill="auto"/>
          </w:tcPr>
          <w:p w14:paraId="4F6BA422" w14:textId="77777777" w:rsidR="003B5845" w:rsidRPr="00D331EF" w:rsidRDefault="003B5845" w:rsidP="00617B3E">
            <w:pPr>
              <w:pStyle w:val="SmallStandard"/>
            </w:pPr>
            <w:r>
              <w:t>N</w:t>
            </w:r>
          </w:p>
        </w:tc>
        <w:tc>
          <w:tcPr>
            <w:tcW w:w="3969" w:type="dxa"/>
            <w:shd w:val="clear" w:color="auto" w:fill="auto"/>
          </w:tcPr>
          <w:p w14:paraId="6F8498D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4CE89745"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283A04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0" w:name="_2b41f006b15f0cfc1f813a83a4258548"/>
      <w:r>
        <w:rPr>
          <w:lang w:val="en-GB"/>
        </w:rPr>
        <w:t>ConnectionEnd</w:t>
      </w:r>
      <w:bookmarkEnd w:id="1430"/>
    </w:p>
    <w:p w14:paraId="54DB7879" w14:textId="77777777" w:rsidR="003B5845" w:rsidRPr="00A518C2" w:rsidRDefault="003B5845" w:rsidP="003B5845">
      <w:pPr>
        <w:rPr>
          <w:lang w:val="en-GB"/>
        </w:rPr>
      </w:pPr>
      <w:r w:rsidRPr="00A518C2">
        <w:rPr>
          <w:sz w:val="18"/>
          <w:szCs w:val="18"/>
          <w:lang w:val="en-GB"/>
        </w:rPr>
        <w:t>A connection end is the end of a Connection at a ComponentPort.</w:t>
      </w:r>
    </w:p>
    <w:p w14:paraId="02A990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5DC0F" w14:textId="77777777" w:rsidTr="00617B3E">
        <w:tc>
          <w:tcPr>
            <w:tcW w:w="2013" w:type="dxa"/>
            <w:shd w:val="clear" w:color="auto" w:fill="auto"/>
            <w:tcMar>
              <w:top w:w="28" w:type="dxa"/>
              <w:left w:w="28" w:type="dxa"/>
              <w:bottom w:w="28" w:type="dxa"/>
              <w:right w:w="28" w:type="dxa"/>
            </w:tcMar>
          </w:tcPr>
          <w:p w14:paraId="3E10B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5DC33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291E28" w14:textId="77777777" w:rsidTr="00617B3E">
        <w:tc>
          <w:tcPr>
            <w:tcW w:w="2013" w:type="dxa"/>
            <w:shd w:val="clear" w:color="auto" w:fill="auto"/>
            <w:tcMar>
              <w:top w:w="28" w:type="dxa"/>
              <w:left w:w="28" w:type="dxa"/>
              <w:bottom w:w="28" w:type="dxa"/>
              <w:right w:w="28" w:type="dxa"/>
            </w:tcMar>
          </w:tcPr>
          <w:p w14:paraId="52A7FA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364CB3" w14:textId="77777777" w:rsidR="003B5845" w:rsidRPr="004A00BD" w:rsidRDefault="003B5845" w:rsidP="00617B3E">
            <w:pPr>
              <w:rPr>
                <w:sz w:val="22"/>
              </w:rPr>
            </w:pPr>
          </w:p>
        </w:tc>
      </w:tr>
      <w:tr w:rsidR="003B5845" w:rsidRPr="008359F5" w14:paraId="4DF8845C" w14:textId="77777777" w:rsidTr="00617B3E">
        <w:tc>
          <w:tcPr>
            <w:tcW w:w="2013" w:type="dxa"/>
            <w:shd w:val="clear" w:color="auto" w:fill="auto"/>
            <w:tcMar>
              <w:top w:w="28" w:type="dxa"/>
              <w:left w:w="28" w:type="dxa"/>
              <w:bottom w:w="28" w:type="dxa"/>
              <w:right w:w="28" w:type="dxa"/>
            </w:tcMar>
          </w:tcPr>
          <w:p w14:paraId="2376C8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E4E381" w14:textId="77777777" w:rsidR="003B5845" w:rsidRPr="000437C1" w:rsidRDefault="003B5845" w:rsidP="00617B3E">
            <w:pPr>
              <w:pStyle w:val="SmallStandard"/>
            </w:pPr>
            <w:r>
              <w:t>false</w:t>
            </w:r>
          </w:p>
        </w:tc>
      </w:tr>
    </w:tbl>
    <w:p w14:paraId="51FA959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2F7217" w14:textId="77777777" w:rsidTr="00617B3E">
        <w:tc>
          <w:tcPr>
            <w:tcW w:w="2013" w:type="dxa"/>
            <w:shd w:val="clear" w:color="auto" w:fill="auto"/>
            <w:tcMar>
              <w:top w:w="28" w:type="dxa"/>
              <w:left w:w="28" w:type="dxa"/>
              <w:bottom w:w="28" w:type="dxa"/>
              <w:right w:w="28" w:type="dxa"/>
            </w:tcMar>
          </w:tcPr>
          <w:p w14:paraId="154A79D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1ADE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E8A37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33F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05E482F" w14:textId="77777777" w:rsidTr="00617B3E">
        <w:tc>
          <w:tcPr>
            <w:tcW w:w="2013" w:type="dxa"/>
            <w:shd w:val="clear" w:color="auto" w:fill="auto"/>
            <w:tcMar>
              <w:top w:w="28" w:type="dxa"/>
              <w:left w:w="28" w:type="dxa"/>
              <w:bottom w:w="28" w:type="dxa"/>
              <w:right w:w="28" w:type="dxa"/>
            </w:tcMar>
          </w:tcPr>
          <w:p w14:paraId="2E38BA6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153669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93AE0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8765EE" w14:textId="77777777" w:rsidR="003B5845" w:rsidRPr="004A00BD" w:rsidRDefault="003B5845" w:rsidP="00617B3E">
            <w:pPr>
              <w:jc w:val="left"/>
              <w:rPr>
                <w:sz w:val="22"/>
                <w:lang w:val="en-GB"/>
              </w:rPr>
            </w:pPr>
            <w:r w:rsidRPr="004A00BD">
              <w:rPr>
                <w:sz w:val="16"/>
                <w:szCs w:val="16"/>
                <w:lang w:val="en-GB"/>
              </w:rPr>
              <w:t>Specifies a unique identification of the ConnectionEnd. The identification is guaranteed to be unique within the ConnectionSpecification.</w:t>
            </w:r>
          </w:p>
        </w:tc>
      </w:tr>
      <w:tr w:rsidR="003B5845" w:rsidRPr="004A00BD" w14:paraId="5FB7B5B6" w14:textId="77777777" w:rsidTr="00617B3E">
        <w:tc>
          <w:tcPr>
            <w:tcW w:w="2013" w:type="dxa"/>
            <w:shd w:val="clear" w:color="auto" w:fill="auto"/>
            <w:tcMar>
              <w:top w:w="28" w:type="dxa"/>
              <w:left w:w="28" w:type="dxa"/>
              <w:bottom w:w="28" w:type="dxa"/>
              <w:right w:w="28" w:type="dxa"/>
            </w:tcMar>
          </w:tcPr>
          <w:p w14:paraId="2C03FC0E" w14:textId="77777777" w:rsidR="003B5845" w:rsidRPr="00620BBE" w:rsidRDefault="003B5845" w:rsidP="00617B3E">
            <w:pPr>
              <w:pStyle w:val="SmallStandard"/>
            </w:pPr>
            <w:r w:rsidRPr="00620BBE">
              <w:t>isExternalEnd</w:t>
            </w:r>
          </w:p>
        </w:tc>
        <w:tc>
          <w:tcPr>
            <w:tcW w:w="1559" w:type="dxa"/>
            <w:shd w:val="clear" w:color="auto" w:fill="auto"/>
            <w:tcMar>
              <w:top w:w="28" w:type="dxa"/>
              <w:left w:w="28" w:type="dxa"/>
              <w:bottom w:w="28" w:type="dxa"/>
              <w:right w:w="28" w:type="dxa"/>
            </w:tcMar>
          </w:tcPr>
          <w:p w14:paraId="2FE97BC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B3E613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23CE8D" w14:textId="77777777" w:rsidR="003B5845" w:rsidRPr="004A00BD" w:rsidRDefault="003B5845" w:rsidP="00617B3E">
            <w:pPr>
              <w:jc w:val="left"/>
              <w:rPr>
                <w:sz w:val="22"/>
                <w:lang w:val="en-GB"/>
              </w:rPr>
            </w:pPr>
            <w:r w:rsidRPr="004A00BD">
              <w:rPr>
                <w:sz w:val="16"/>
                <w:szCs w:val="16"/>
                <w:lang w:val="en-GB"/>
              </w:rPr>
              <w:t>Specifies if the ConnectionEnd is connected to the internal or the external side of the ComponentPort.</w:t>
            </w:r>
          </w:p>
        </w:tc>
      </w:tr>
      <w:tr w:rsidR="003B5845" w:rsidRPr="004A00BD" w14:paraId="6722DBF7" w14:textId="77777777" w:rsidTr="00617B3E">
        <w:tc>
          <w:tcPr>
            <w:tcW w:w="2013" w:type="dxa"/>
            <w:shd w:val="clear" w:color="auto" w:fill="auto"/>
            <w:tcMar>
              <w:top w:w="28" w:type="dxa"/>
              <w:left w:w="28" w:type="dxa"/>
              <w:bottom w:w="28" w:type="dxa"/>
              <w:right w:w="28" w:type="dxa"/>
            </w:tcMar>
          </w:tcPr>
          <w:p w14:paraId="25C2F3B1"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430B885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7A76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5B13" w14:textId="77777777" w:rsidR="003B5845" w:rsidRPr="004A00BD" w:rsidRDefault="003B5845" w:rsidP="00617B3E">
            <w:pPr>
              <w:jc w:val="left"/>
              <w:rPr>
                <w:sz w:val="22"/>
                <w:lang w:val="en-GB"/>
              </w:rPr>
            </w:pPr>
            <w:r w:rsidRPr="004A00BD">
              <w:rPr>
                <w:sz w:val="16"/>
                <w:szCs w:val="16"/>
                <w:lang w:val="en-GB"/>
              </w:rPr>
              <w:t>Specifies if the ConnectionEnd is male or female. This may be e.g. important in case of an inliner.</w:t>
            </w:r>
          </w:p>
        </w:tc>
      </w:tr>
      <w:tr w:rsidR="003B5845" w:rsidRPr="004A00BD" w14:paraId="4E6538E7" w14:textId="77777777" w:rsidTr="00617B3E">
        <w:tc>
          <w:tcPr>
            <w:tcW w:w="2013" w:type="dxa"/>
            <w:shd w:val="clear" w:color="auto" w:fill="auto"/>
            <w:tcMar>
              <w:top w:w="28" w:type="dxa"/>
              <w:left w:w="28" w:type="dxa"/>
              <w:bottom w:w="28" w:type="dxa"/>
              <w:right w:w="28" w:type="dxa"/>
            </w:tcMar>
          </w:tcPr>
          <w:p w14:paraId="3F5D7A82"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003196A9"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096D852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99AB02B" w14:textId="77777777" w:rsidR="003B5845" w:rsidRPr="004A00BD" w:rsidRDefault="003B5845" w:rsidP="00617B3E">
            <w:pPr>
              <w:jc w:val="left"/>
              <w:rPr>
                <w:sz w:val="22"/>
                <w:lang w:val="en-GB"/>
              </w:rPr>
            </w:pPr>
            <w:r w:rsidRPr="004A00BD">
              <w:rPr>
                <w:sz w:val="16"/>
                <w:szCs w:val="16"/>
                <w:lang w:val="en-GB"/>
              </w:rPr>
              <w:t xml:space="preserve">Specifies installation instruction for the </w:t>
            </w:r>
            <w:r w:rsidRPr="004A00BD">
              <w:rPr>
                <w:i/>
                <w:iCs/>
                <w:sz w:val="16"/>
                <w:szCs w:val="16"/>
                <w:lang w:val="en-GB"/>
              </w:rPr>
              <w:t>ConnectionEnd</w:t>
            </w:r>
            <w:r w:rsidRPr="004A00BD">
              <w:rPr>
                <w:sz w:val="16"/>
                <w:szCs w:val="16"/>
                <w:lang w:val="en-GB"/>
              </w:rPr>
              <w:t>.</w:t>
            </w:r>
          </w:p>
        </w:tc>
      </w:tr>
    </w:tbl>
    <w:p w14:paraId="1C44D7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FD4AD4D" w14:textId="77777777" w:rsidTr="00617B3E">
        <w:tc>
          <w:tcPr>
            <w:tcW w:w="3856" w:type="dxa"/>
            <w:gridSpan w:val="3"/>
            <w:shd w:val="clear" w:color="auto" w:fill="auto"/>
          </w:tcPr>
          <w:p w14:paraId="181C690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F6FC4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3900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6FFF9" w14:textId="77777777" w:rsidTr="00617B3E">
        <w:tc>
          <w:tcPr>
            <w:tcW w:w="1573" w:type="dxa"/>
            <w:shd w:val="clear" w:color="auto" w:fill="auto"/>
          </w:tcPr>
          <w:p w14:paraId="5D09406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F8C3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F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9CF56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7F06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01E8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CBB545" w14:textId="77777777" w:rsidTr="00617B3E">
        <w:tc>
          <w:tcPr>
            <w:tcW w:w="1573" w:type="dxa"/>
            <w:shd w:val="clear" w:color="auto" w:fill="auto"/>
          </w:tcPr>
          <w:p w14:paraId="2066C6C8" w14:textId="77777777" w:rsidR="003B5845" w:rsidRPr="00634625" w:rsidRDefault="003B5845" w:rsidP="00617B3E">
            <w:pPr>
              <w:pStyle w:val="SmallStandard"/>
            </w:pPr>
            <w:r>
              <w:t>ComponentPort</w:t>
            </w:r>
          </w:p>
        </w:tc>
        <w:tc>
          <w:tcPr>
            <w:tcW w:w="1574" w:type="dxa"/>
            <w:shd w:val="clear" w:color="auto" w:fill="auto"/>
          </w:tcPr>
          <w:p w14:paraId="21E4A7EC" w14:textId="77777777" w:rsidR="003B5845" w:rsidRPr="00132C43" w:rsidRDefault="003B5845" w:rsidP="00617B3E">
            <w:pPr>
              <w:pStyle w:val="SmallStandard"/>
            </w:pPr>
            <w:r>
              <w:t>connectedComponentPort</w:t>
            </w:r>
          </w:p>
        </w:tc>
        <w:tc>
          <w:tcPr>
            <w:tcW w:w="708" w:type="dxa"/>
            <w:shd w:val="clear" w:color="auto" w:fill="auto"/>
          </w:tcPr>
          <w:p w14:paraId="5C0AC43A" w14:textId="77777777" w:rsidR="003B5845" w:rsidRPr="00D331EF" w:rsidRDefault="003B5845" w:rsidP="00617B3E">
            <w:pPr>
              <w:pStyle w:val="SmallStandard"/>
            </w:pPr>
            <w:r w:rsidRPr="00574783">
              <w:t>1</w:t>
            </w:r>
          </w:p>
        </w:tc>
        <w:tc>
          <w:tcPr>
            <w:tcW w:w="709" w:type="dxa"/>
            <w:shd w:val="clear" w:color="auto" w:fill="auto"/>
          </w:tcPr>
          <w:p w14:paraId="2416C774" w14:textId="77777777" w:rsidR="003B5845" w:rsidRPr="00D331EF" w:rsidRDefault="003B5845" w:rsidP="00617B3E">
            <w:pPr>
              <w:pStyle w:val="SmallStandard"/>
            </w:pPr>
            <w:r w:rsidRPr="00207506">
              <w:t>0..*</w:t>
            </w:r>
          </w:p>
        </w:tc>
        <w:tc>
          <w:tcPr>
            <w:tcW w:w="567" w:type="dxa"/>
            <w:shd w:val="clear" w:color="auto" w:fill="auto"/>
          </w:tcPr>
          <w:p w14:paraId="18EE7393" w14:textId="77777777" w:rsidR="003B5845" w:rsidRPr="00D331EF" w:rsidRDefault="003B5845" w:rsidP="00617B3E">
            <w:pPr>
              <w:pStyle w:val="SmallStandard"/>
            </w:pPr>
            <w:r>
              <w:t>N</w:t>
            </w:r>
          </w:p>
        </w:tc>
        <w:tc>
          <w:tcPr>
            <w:tcW w:w="3969" w:type="dxa"/>
            <w:shd w:val="clear" w:color="auto" w:fill="auto"/>
          </w:tcPr>
          <w:p w14:paraId="0ED49E5B" w14:textId="77777777" w:rsidR="003B5845" w:rsidRDefault="003B5845" w:rsidP="00617B3E">
            <w:pPr>
              <w:pStyle w:val="SmallStandard"/>
            </w:pPr>
            <w:r w:rsidRPr="00491287">
              <w:t xml:space="preserve">References the ComponentPort that is connected by the ConnectionEnd. </w:t>
            </w:r>
          </w:p>
        </w:tc>
      </w:tr>
    </w:tbl>
    <w:p w14:paraId="5AF5D1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CCC1EA" w14:textId="77777777" w:rsidTr="00617B3E">
        <w:tc>
          <w:tcPr>
            <w:tcW w:w="2296" w:type="dxa"/>
            <w:gridSpan w:val="2"/>
            <w:shd w:val="clear" w:color="auto" w:fill="auto"/>
          </w:tcPr>
          <w:p w14:paraId="23859A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7738E9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732BE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8B0CD" w14:textId="77777777" w:rsidTr="00617B3E">
        <w:tc>
          <w:tcPr>
            <w:tcW w:w="1588" w:type="dxa"/>
            <w:shd w:val="clear" w:color="auto" w:fill="auto"/>
          </w:tcPr>
          <w:p w14:paraId="0A37F2A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6466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ADDC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E54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0CF0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709E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EFCF7" w14:textId="77777777" w:rsidTr="00617B3E">
        <w:tc>
          <w:tcPr>
            <w:tcW w:w="1588" w:type="dxa"/>
            <w:shd w:val="clear" w:color="auto" w:fill="auto"/>
          </w:tcPr>
          <w:p w14:paraId="2E237FD7" w14:textId="77777777" w:rsidR="003B5845" w:rsidRPr="00634625" w:rsidRDefault="003B5845" w:rsidP="00617B3E">
            <w:pPr>
              <w:pStyle w:val="SmallStandard"/>
            </w:pPr>
            <w:r>
              <w:lastRenderedPageBreak/>
              <w:t>WireEnd</w:t>
            </w:r>
          </w:p>
        </w:tc>
        <w:tc>
          <w:tcPr>
            <w:tcW w:w="708" w:type="dxa"/>
            <w:shd w:val="clear" w:color="auto" w:fill="auto"/>
          </w:tcPr>
          <w:p w14:paraId="22EC2D01" w14:textId="77777777" w:rsidR="003B5845" w:rsidRPr="00D331EF" w:rsidRDefault="003B5845" w:rsidP="00617B3E">
            <w:pPr>
              <w:pStyle w:val="SmallStandard"/>
            </w:pPr>
            <w:r w:rsidRPr="00D01517">
              <w:t>0..*</w:t>
            </w:r>
          </w:p>
        </w:tc>
        <w:tc>
          <w:tcPr>
            <w:tcW w:w="1560" w:type="dxa"/>
            <w:shd w:val="clear" w:color="auto" w:fill="auto"/>
          </w:tcPr>
          <w:p w14:paraId="5987474B" w14:textId="77777777" w:rsidR="003B5845" w:rsidRPr="00132C43" w:rsidRDefault="003B5845" w:rsidP="00617B3E">
            <w:pPr>
              <w:pStyle w:val="SmallStandard"/>
            </w:pPr>
            <w:r>
              <w:t>connectionEnd</w:t>
            </w:r>
          </w:p>
        </w:tc>
        <w:tc>
          <w:tcPr>
            <w:tcW w:w="708" w:type="dxa"/>
            <w:shd w:val="clear" w:color="auto" w:fill="auto"/>
          </w:tcPr>
          <w:p w14:paraId="35C6F079" w14:textId="77777777" w:rsidR="003B5845" w:rsidRPr="00D331EF" w:rsidRDefault="003B5845" w:rsidP="00617B3E">
            <w:pPr>
              <w:pStyle w:val="SmallStandard"/>
            </w:pPr>
            <w:r w:rsidRPr="00D01517">
              <w:t>0..1</w:t>
            </w:r>
          </w:p>
        </w:tc>
        <w:tc>
          <w:tcPr>
            <w:tcW w:w="567" w:type="dxa"/>
            <w:shd w:val="clear" w:color="auto" w:fill="auto"/>
          </w:tcPr>
          <w:p w14:paraId="2C041ED6" w14:textId="77777777" w:rsidR="003B5845" w:rsidRPr="00D331EF" w:rsidRDefault="003B5845" w:rsidP="00617B3E">
            <w:pPr>
              <w:pStyle w:val="SmallStandard"/>
            </w:pPr>
            <w:r>
              <w:t>N</w:t>
            </w:r>
          </w:p>
        </w:tc>
        <w:tc>
          <w:tcPr>
            <w:tcW w:w="3969" w:type="dxa"/>
            <w:shd w:val="clear" w:color="auto" w:fill="auto"/>
          </w:tcPr>
          <w:p w14:paraId="351FB928" w14:textId="77777777" w:rsidR="003B5845" w:rsidRPr="004A00BD" w:rsidRDefault="003B5845" w:rsidP="00617B3E">
            <w:pPr>
              <w:rPr>
                <w:sz w:val="22"/>
              </w:rPr>
            </w:pPr>
          </w:p>
        </w:tc>
      </w:tr>
      <w:tr w:rsidR="003B5845" w:rsidRPr="004A00BD" w14:paraId="116688EA" w14:textId="77777777" w:rsidTr="00617B3E">
        <w:tc>
          <w:tcPr>
            <w:tcW w:w="1588" w:type="dxa"/>
            <w:shd w:val="clear" w:color="auto" w:fill="auto"/>
          </w:tcPr>
          <w:p w14:paraId="630B4381" w14:textId="77777777" w:rsidR="003B5845" w:rsidRPr="00634625" w:rsidRDefault="003B5845" w:rsidP="00617B3E">
            <w:pPr>
              <w:pStyle w:val="SmallStandard"/>
            </w:pPr>
            <w:r>
              <w:t>Connection</w:t>
            </w:r>
          </w:p>
        </w:tc>
        <w:tc>
          <w:tcPr>
            <w:tcW w:w="708" w:type="dxa"/>
            <w:shd w:val="clear" w:color="auto" w:fill="auto"/>
          </w:tcPr>
          <w:p w14:paraId="42299969" w14:textId="77777777" w:rsidR="003B5845" w:rsidRPr="00D331EF" w:rsidRDefault="003B5845" w:rsidP="00617B3E">
            <w:pPr>
              <w:pStyle w:val="SmallStandard"/>
            </w:pPr>
            <w:r w:rsidRPr="00D01517">
              <w:t>1</w:t>
            </w:r>
          </w:p>
        </w:tc>
        <w:tc>
          <w:tcPr>
            <w:tcW w:w="1560" w:type="dxa"/>
            <w:shd w:val="clear" w:color="auto" w:fill="auto"/>
          </w:tcPr>
          <w:p w14:paraId="50EF1A0D" w14:textId="77777777" w:rsidR="003B5845" w:rsidRPr="00132C43" w:rsidRDefault="003B5845" w:rsidP="00617B3E">
            <w:pPr>
              <w:pStyle w:val="SmallStandard"/>
            </w:pPr>
            <w:r>
              <w:t>connectionEnd</w:t>
            </w:r>
          </w:p>
        </w:tc>
        <w:tc>
          <w:tcPr>
            <w:tcW w:w="708" w:type="dxa"/>
            <w:shd w:val="clear" w:color="auto" w:fill="auto"/>
          </w:tcPr>
          <w:p w14:paraId="7FC73471" w14:textId="77777777" w:rsidR="003B5845" w:rsidRPr="00D331EF" w:rsidRDefault="003B5845" w:rsidP="00617B3E">
            <w:pPr>
              <w:pStyle w:val="SmallStandard"/>
            </w:pPr>
            <w:r w:rsidRPr="00D01517">
              <w:t>2..*</w:t>
            </w:r>
          </w:p>
        </w:tc>
        <w:tc>
          <w:tcPr>
            <w:tcW w:w="567" w:type="dxa"/>
            <w:shd w:val="clear" w:color="auto" w:fill="auto"/>
          </w:tcPr>
          <w:p w14:paraId="1833DD72" w14:textId="77777777" w:rsidR="003B5845" w:rsidRDefault="003B5845" w:rsidP="00617B3E">
            <w:pPr>
              <w:pStyle w:val="SmallStandard"/>
            </w:pPr>
            <w:r>
              <w:t>Y</w:t>
            </w:r>
          </w:p>
        </w:tc>
        <w:tc>
          <w:tcPr>
            <w:tcW w:w="3969" w:type="dxa"/>
            <w:shd w:val="clear" w:color="auto" w:fill="auto"/>
          </w:tcPr>
          <w:p w14:paraId="18C324C6" w14:textId="77777777" w:rsidR="003B5845" w:rsidRDefault="003B5845" w:rsidP="00617B3E">
            <w:pPr>
              <w:pStyle w:val="SmallStandard"/>
            </w:pPr>
            <w:r w:rsidRPr="00491287">
              <w:t xml:space="preserve">Specifies the ConnectionEnds of the Connection. </w:t>
            </w:r>
          </w:p>
        </w:tc>
      </w:tr>
    </w:tbl>
    <w:p w14:paraId="259F2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1" w:name="_13caf7779818ed0e24618ffad54a9013"/>
      <w:r>
        <w:rPr>
          <w:lang w:val="en-GB"/>
        </w:rPr>
        <w:t>ConnectionGroup</w:t>
      </w:r>
      <w:bookmarkEnd w:id="1431"/>
    </w:p>
    <w:p w14:paraId="6601A826" w14:textId="77777777" w:rsidR="003B5845" w:rsidRDefault="003B5845" w:rsidP="003B5845">
      <w:r w:rsidRPr="00A518C2">
        <w:rPr>
          <w:sz w:val="18"/>
          <w:szCs w:val="18"/>
          <w:lang w:val="en-GB"/>
        </w:rPr>
        <w:t xml:space="preserve">A ConnectionGroup references two or more Connections expressing that the physical realization of the referenced Connection shall be somehow grouped e.g. twisted. </w:t>
      </w:r>
      <w:r>
        <w:rPr>
          <w:sz w:val="18"/>
          <w:szCs w:val="18"/>
        </w:rPr>
        <w:t>For complex structures a ConnectionGroup can specify subgroups.</w:t>
      </w:r>
    </w:p>
    <w:p w14:paraId="689CA6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E439BB" w14:textId="77777777" w:rsidTr="00617B3E">
        <w:tc>
          <w:tcPr>
            <w:tcW w:w="2013" w:type="dxa"/>
            <w:shd w:val="clear" w:color="auto" w:fill="auto"/>
            <w:tcMar>
              <w:top w:w="28" w:type="dxa"/>
              <w:left w:w="28" w:type="dxa"/>
              <w:bottom w:w="28" w:type="dxa"/>
              <w:right w:w="28" w:type="dxa"/>
            </w:tcMar>
          </w:tcPr>
          <w:p w14:paraId="5CB8D18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4A2E6F"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08F8AC5" w14:textId="77777777" w:rsidTr="00617B3E">
        <w:tc>
          <w:tcPr>
            <w:tcW w:w="2013" w:type="dxa"/>
            <w:shd w:val="clear" w:color="auto" w:fill="auto"/>
            <w:tcMar>
              <w:top w:w="28" w:type="dxa"/>
              <w:left w:w="28" w:type="dxa"/>
              <w:bottom w:w="28" w:type="dxa"/>
              <w:right w:w="28" w:type="dxa"/>
            </w:tcMar>
          </w:tcPr>
          <w:p w14:paraId="678799D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26B8E2" w14:textId="77777777" w:rsidR="003B5845" w:rsidRPr="004A00BD" w:rsidRDefault="003B5845" w:rsidP="00617B3E">
            <w:pPr>
              <w:rPr>
                <w:sz w:val="22"/>
              </w:rPr>
            </w:pPr>
          </w:p>
        </w:tc>
      </w:tr>
      <w:tr w:rsidR="003B5845" w:rsidRPr="008359F5" w14:paraId="6D80B550" w14:textId="77777777" w:rsidTr="00617B3E">
        <w:tc>
          <w:tcPr>
            <w:tcW w:w="2013" w:type="dxa"/>
            <w:shd w:val="clear" w:color="auto" w:fill="auto"/>
            <w:tcMar>
              <w:top w:w="28" w:type="dxa"/>
              <w:left w:w="28" w:type="dxa"/>
              <w:bottom w:w="28" w:type="dxa"/>
              <w:right w:w="28" w:type="dxa"/>
            </w:tcMar>
          </w:tcPr>
          <w:p w14:paraId="7DCB8B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5F3A5" w14:textId="77777777" w:rsidR="003B5845" w:rsidRPr="000437C1" w:rsidRDefault="003B5845" w:rsidP="00617B3E">
            <w:pPr>
              <w:pStyle w:val="SmallStandard"/>
            </w:pPr>
            <w:r>
              <w:t>false</w:t>
            </w:r>
          </w:p>
        </w:tc>
      </w:tr>
    </w:tbl>
    <w:p w14:paraId="7DB8BC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19977D" w14:textId="77777777" w:rsidTr="00617B3E">
        <w:tc>
          <w:tcPr>
            <w:tcW w:w="2013" w:type="dxa"/>
            <w:shd w:val="clear" w:color="auto" w:fill="auto"/>
            <w:tcMar>
              <w:top w:w="28" w:type="dxa"/>
              <w:left w:w="28" w:type="dxa"/>
              <w:bottom w:w="28" w:type="dxa"/>
              <w:right w:w="28" w:type="dxa"/>
            </w:tcMar>
          </w:tcPr>
          <w:p w14:paraId="33372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66EDBF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F873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65BD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81EEAC" w14:textId="77777777" w:rsidTr="00617B3E">
        <w:tc>
          <w:tcPr>
            <w:tcW w:w="2013" w:type="dxa"/>
            <w:shd w:val="clear" w:color="auto" w:fill="auto"/>
            <w:tcMar>
              <w:top w:w="28" w:type="dxa"/>
              <w:left w:w="28" w:type="dxa"/>
              <w:bottom w:w="28" w:type="dxa"/>
              <w:right w:w="28" w:type="dxa"/>
            </w:tcMar>
          </w:tcPr>
          <w:p w14:paraId="01D577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5540C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70A4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689751" w14:textId="77777777" w:rsidR="003B5845" w:rsidRPr="004A00BD" w:rsidRDefault="003B5845" w:rsidP="00617B3E">
            <w:pPr>
              <w:jc w:val="left"/>
              <w:rPr>
                <w:sz w:val="22"/>
                <w:lang w:val="en-GB"/>
              </w:rPr>
            </w:pPr>
            <w:r w:rsidRPr="004A00BD">
              <w:rPr>
                <w:sz w:val="16"/>
                <w:szCs w:val="16"/>
                <w:lang w:val="en-GB"/>
              </w:rPr>
              <w:t>Specifies a unique identification of the ConnectionGroup. The identification is guaranteed to be unique within the ConnectionSpecification.</w:t>
            </w:r>
          </w:p>
        </w:tc>
      </w:tr>
      <w:tr w:rsidR="003B5845" w:rsidRPr="004A00BD" w14:paraId="1D0B40FC" w14:textId="77777777" w:rsidTr="00617B3E">
        <w:tc>
          <w:tcPr>
            <w:tcW w:w="2013" w:type="dxa"/>
            <w:shd w:val="clear" w:color="auto" w:fill="auto"/>
            <w:tcMar>
              <w:top w:w="28" w:type="dxa"/>
              <w:left w:w="28" w:type="dxa"/>
              <w:bottom w:w="28" w:type="dxa"/>
              <w:right w:w="28" w:type="dxa"/>
            </w:tcMar>
          </w:tcPr>
          <w:p w14:paraId="3EADF3B5" w14:textId="77777777" w:rsidR="003B5845" w:rsidRPr="00620BBE" w:rsidRDefault="003B5845" w:rsidP="00617B3E">
            <w:pPr>
              <w:pStyle w:val="SmallStandard"/>
            </w:pPr>
            <w:r w:rsidRPr="00620BBE">
              <w:t>connectionGroupType</w:t>
            </w:r>
          </w:p>
        </w:tc>
        <w:tc>
          <w:tcPr>
            <w:tcW w:w="1559" w:type="dxa"/>
            <w:shd w:val="clear" w:color="auto" w:fill="auto"/>
            <w:tcMar>
              <w:top w:w="28" w:type="dxa"/>
              <w:left w:w="28" w:type="dxa"/>
              <w:bottom w:w="28" w:type="dxa"/>
              <w:right w:w="28" w:type="dxa"/>
            </w:tcMar>
          </w:tcPr>
          <w:p w14:paraId="326B3B93" w14:textId="77777777" w:rsidR="003B5845" w:rsidRPr="008359F5" w:rsidRDefault="003B5845" w:rsidP="00617B3E">
            <w:pPr>
              <w:pStyle w:val="SmallStandard"/>
            </w:pPr>
            <w:r w:rsidRPr="00D21799">
              <w:t>ConnectionGroupType</w:t>
            </w:r>
          </w:p>
        </w:tc>
        <w:tc>
          <w:tcPr>
            <w:tcW w:w="709" w:type="dxa"/>
            <w:shd w:val="clear" w:color="auto" w:fill="auto"/>
            <w:tcMar>
              <w:top w:w="28" w:type="dxa"/>
              <w:left w:w="28" w:type="dxa"/>
              <w:bottom w:w="28" w:type="dxa"/>
              <w:right w:w="28" w:type="dxa"/>
            </w:tcMar>
          </w:tcPr>
          <w:p w14:paraId="56D941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B4C58B" w14:textId="77777777" w:rsidR="003B5845" w:rsidRPr="004A00BD" w:rsidRDefault="003B5845" w:rsidP="00617B3E">
            <w:pPr>
              <w:jc w:val="left"/>
              <w:rPr>
                <w:sz w:val="22"/>
                <w:lang w:val="en-GB"/>
              </w:rPr>
            </w:pPr>
            <w:r w:rsidRPr="004A00BD">
              <w:rPr>
                <w:sz w:val="16"/>
                <w:szCs w:val="16"/>
                <w:lang w:val="en-GB"/>
              </w:rPr>
              <w:t xml:space="preserve">Specifies the type of the connectionGroup, valid literals are defined in the open enumeration </w:t>
            </w:r>
            <w:r w:rsidRPr="004A00BD">
              <w:rPr>
                <w:i/>
                <w:iCs/>
                <w:sz w:val="16"/>
                <w:szCs w:val="16"/>
                <w:lang w:val="en-GB"/>
              </w:rPr>
              <w:t>ConnectionGroupType</w:t>
            </w:r>
            <w:r w:rsidRPr="004A00BD">
              <w:rPr>
                <w:sz w:val="16"/>
                <w:szCs w:val="16"/>
                <w:lang w:val="en-GB"/>
              </w:rPr>
              <w:t>.</w:t>
            </w:r>
          </w:p>
        </w:tc>
      </w:tr>
      <w:tr w:rsidR="003B5845" w:rsidRPr="004A00BD" w14:paraId="1E867F91" w14:textId="77777777" w:rsidTr="00617B3E">
        <w:tc>
          <w:tcPr>
            <w:tcW w:w="2013" w:type="dxa"/>
            <w:shd w:val="clear" w:color="auto" w:fill="auto"/>
            <w:tcMar>
              <w:top w:w="28" w:type="dxa"/>
              <w:left w:w="28" w:type="dxa"/>
              <w:bottom w:w="28" w:type="dxa"/>
              <w:right w:w="28" w:type="dxa"/>
            </w:tcMar>
          </w:tcPr>
          <w:p w14:paraId="53C8D511"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5AA2DEFE"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35518CB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12008" w14:textId="77777777" w:rsidR="003B5845" w:rsidRPr="004A00BD" w:rsidRDefault="003B5845" w:rsidP="00617B3E">
            <w:pPr>
              <w:jc w:val="left"/>
              <w:rPr>
                <w:sz w:val="22"/>
                <w:lang w:val="en-GB"/>
              </w:rPr>
            </w:pPr>
            <w:r w:rsidRPr="004A00BD">
              <w:rPr>
                <w:sz w:val="16"/>
                <w:szCs w:val="16"/>
                <w:lang w:val="en-GB"/>
              </w:rPr>
              <w:t>Specifies additional InstallationInstructions for the ConnectionGroup.</w:t>
            </w:r>
          </w:p>
        </w:tc>
      </w:tr>
      <w:tr w:rsidR="003B5845" w:rsidRPr="004A00BD" w14:paraId="66D88D3E" w14:textId="77777777" w:rsidTr="00617B3E">
        <w:tc>
          <w:tcPr>
            <w:tcW w:w="2013" w:type="dxa"/>
            <w:shd w:val="clear" w:color="auto" w:fill="auto"/>
            <w:tcMar>
              <w:top w:w="28" w:type="dxa"/>
              <w:left w:w="28" w:type="dxa"/>
              <w:bottom w:w="28" w:type="dxa"/>
              <w:right w:w="28" w:type="dxa"/>
            </w:tcMar>
          </w:tcPr>
          <w:p w14:paraId="28D89B0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8C0C5C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6FE9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E4CE420" w14:textId="77777777" w:rsidR="003B5845" w:rsidRPr="004A00BD" w:rsidRDefault="003B5845" w:rsidP="00617B3E">
            <w:pPr>
              <w:jc w:val="left"/>
              <w:rPr>
                <w:sz w:val="22"/>
                <w:lang w:val="en-GB"/>
              </w:rPr>
            </w:pPr>
            <w:r w:rsidRPr="004A00BD">
              <w:rPr>
                <w:sz w:val="16"/>
                <w:szCs w:val="16"/>
                <w:lang w:val="en-GB"/>
              </w:rPr>
              <w:t>Room for additional, human readable information about the ConnectionGroup.</w:t>
            </w:r>
          </w:p>
        </w:tc>
      </w:tr>
    </w:tbl>
    <w:p w14:paraId="1CAF79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EFA2D9" w14:textId="77777777" w:rsidTr="00617B3E">
        <w:tc>
          <w:tcPr>
            <w:tcW w:w="3856" w:type="dxa"/>
            <w:gridSpan w:val="3"/>
            <w:shd w:val="clear" w:color="auto" w:fill="auto"/>
          </w:tcPr>
          <w:p w14:paraId="12E1D9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5AB25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78C3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B63A2" w14:textId="77777777" w:rsidTr="00617B3E">
        <w:tc>
          <w:tcPr>
            <w:tcW w:w="1573" w:type="dxa"/>
            <w:shd w:val="clear" w:color="auto" w:fill="auto"/>
          </w:tcPr>
          <w:p w14:paraId="3E47008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CF10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E74E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C7876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1A4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24299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2980" w14:textId="77777777" w:rsidTr="00617B3E">
        <w:tc>
          <w:tcPr>
            <w:tcW w:w="1573" w:type="dxa"/>
            <w:shd w:val="clear" w:color="auto" w:fill="auto"/>
          </w:tcPr>
          <w:p w14:paraId="080A3464" w14:textId="77777777" w:rsidR="003B5845" w:rsidRPr="00634625" w:rsidRDefault="003B5845" w:rsidP="00617B3E">
            <w:pPr>
              <w:pStyle w:val="SmallStandard"/>
            </w:pPr>
            <w:r>
              <w:t>Connection</w:t>
            </w:r>
          </w:p>
        </w:tc>
        <w:tc>
          <w:tcPr>
            <w:tcW w:w="1574" w:type="dxa"/>
            <w:shd w:val="clear" w:color="auto" w:fill="auto"/>
          </w:tcPr>
          <w:p w14:paraId="0A88A198" w14:textId="77777777" w:rsidR="003B5845" w:rsidRPr="00132C43" w:rsidRDefault="003B5845" w:rsidP="00617B3E">
            <w:pPr>
              <w:pStyle w:val="SmallStandard"/>
            </w:pPr>
            <w:r>
              <w:t>connection</w:t>
            </w:r>
          </w:p>
        </w:tc>
        <w:tc>
          <w:tcPr>
            <w:tcW w:w="708" w:type="dxa"/>
            <w:shd w:val="clear" w:color="auto" w:fill="auto"/>
          </w:tcPr>
          <w:p w14:paraId="36ABFFB6" w14:textId="77777777" w:rsidR="003B5845" w:rsidRPr="00D331EF" w:rsidRDefault="003B5845" w:rsidP="00617B3E">
            <w:pPr>
              <w:pStyle w:val="SmallStandard"/>
            </w:pPr>
            <w:r w:rsidRPr="00574783">
              <w:t>2..*</w:t>
            </w:r>
          </w:p>
        </w:tc>
        <w:tc>
          <w:tcPr>
            <w:tcW w:w="709" w:type="dxa"/>
            <w:shd w:val="clear" w:color="auto" w:fill="auto"/>
          </w:tcPr>
          <w:p w14:paraId="7F7DCB7F" w14:textId="77777777" w:rsidR="003B5845" w:rsidRPr="00D331EF" w:rsidRDefault="003B5845" w:rsidP="00617B3E">
            <w:pPr>
              <w:pStyle w:val="SmallStandard"/>
            </w:pPr>
            <w:r w:rsidRPr="00207506">
              <w:t>0..*</w:t>
            </w:r>
          </w:p>
        </w:tc>
        <w:tc>
          <w:tcPr>
            <w:tcW w:w="567" w:type="dxa"/>
            <w:shd w:val="clear" w:color="auto" w:fill="auto"/>
          </w:tcPr>
          <w:p w14:paraId="17F4B3EF" w14:textId="77777777" w:rsidR="003B5845" w:rsidRPr="00D331EF" w:rsidRDefault="003B5845" w:rsidP="00617B3E">
            <w:pPr>
              <w:pStyle w:val="SmallStandard"/>
            </w:pPr>
            <w:r>
              <w:t>N</w:t>
            </w:r>
          </w:p>
        </w:tc>
        <w:tc>
          <w:tcPr>
            <w:tcW w:w="3969" w:type="dxa"/>
            <w:shd w:val="clear" w:color="auto" w:fill="auto"/>
          </w:tcPr>
          <w:p w14:paraId="21A7A7C6" w14:textId="77777777" w:rsidR="003B5845" w:rsidRDefault="003B5845" w:rsidP="00617B3E">
            <w:pPr>
              <w:pStyle w:val="SmallStandard"/>
            </w:pPr>
            <w:r w:rsidRPr="00491287">
              <w:t xml:space="preserve">References the Connections that are grouped by the ConnectionGroup. </w:t>
            </w:r>
          </w:p>
        </w:tc>
      </w:tr>
    </w:tbl>
    <w:p w14:paraId="1430F3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42C6D76" w14:textId="77777777" w:rsidTr="00617B3E">
        <w:tc>
          <w:tcPr>
            <w:tcW w:w="2296" w:type="dxa"/>
            <w:gridSpan w:val="2"/>
            <w:shd w:val="clear" w:color="auto" w:fill="auto"/>
          </w:tcPr>
          <w:p w14:paraId="350529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08B3C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2E5C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88611A" w14:textId="77777777" w:rsidTr="00617B3E">
        <w:tc>
          <w:tcPr>
            <w:tcW w:w="1588" w:type="dxa"/>
            <w:shd w:val="clear" w:color="auto" w:fill="auto"/>
          </w:tcPr>
          <w:p w14:paraId="37700C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9C73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F595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85A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C191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E8FE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649294" w14:textId="77777777" w:rsidTr="00617B3E">
        <w:tc>
          <w:tcPr>
            <w:tcW w:w="1588" w:type="dxa"/>
            <w:shd w:val="clear" w:color="auto" w:fill="auto"/>
          </w:tcPr>
          <w:p w14:paraId="6101F337" w14:textId="77777777" w:rsidR="003B5845" w:rsidRPr="00634625" w:rsidRDefault="003B5845" w:rsidP="00617B3E">
            <w:pPr>
              <w:pStyle w:val="SmallStandard"/>
            </w:pPr>
            <w:r>
              <w:t>ConnectionGroup</w:t>
            </w:r>
          </w:p>
        </w:tc>
        <w:tc>
          <w:tcPr>
            <w:tcW w:w="708" w:type="dxa"/>
            <w:shd w:val="clear" w:color="auto" w:fill="auto"/>
          </w:tcPr>
          <w:p w14:paraId="22DC7DD8" w14:textId="77777777" w:rsidR="003B5845" w:rsidRPr="00D331EF" w:rsidRDefault="003B5845" w:rsidP="00617B3E">
            <w:pPr>
              <w:pStyle w:val="SmallStandard"/>
            </w:pPr>
            <w:r w:rsidRPr="00D01517">
              <w:t>0..1</w:t>
            </w:r>
          </w:p>
        </w:tc>
        <w:tc>
          <w:tcPr>
            <w:tcW w:w="1560" w:type="dxa"/>
            <w:shd w:val="clear" w:color="auto" w:fill="auto"/>
          </w:tcPr>
          <w:p w14:paraId="7FD47A6B" w14:textId="77777777" w:rsidR="003B5845" w:rsidRPr="00132C43" w:rsidRDefault="003B5845" w:rsidP="00617B3E">
            <w:pPr>
              <w:pStyle w:val="SmallStandard"/>
            </w:pPr>
            <w:r>
              <w:t>subGroup</w:t>
            </w:r>
          </w:p>
        </w:tc>
        <w:tc>
          <w:tcPr>
            <w:tcW w:w="708" w:type="dxa"/>
            <w:shd w:val="clear" w:color="auto" w:fill="auto"/>
          </w:tcPr>
          <w:p w14:paraId="1569487E" w14:textId="77777777" w:rsidR="003B5845" w:rsidRPr="00D331EF" w:rsidRDefault="003B5845" w:rsidP="00617B3E">
            <w:pPr>
              <w:pStyle w:val="SmallStandard"/>
            </w:pPr>
            <w:r w:rsidRPr="00D01517">
              <w:t>0..*</w:t>
            </w:r>
          </w:p>
        </w:tc>
        <w:tc>
          <w:tcPr>
            <w:tcW w:w="567" w:type="dxa"/>
            <w:shd w:val="clear" w:color="auto" w:fill="auto"/>
          </w:tcPr>
          <w:p w14:paraId="030ED9BA" w14:textId="77777777" w:rsidR="003B5845" w:rsidRDefault="003B5845" w:rsidP="00617B3E">
            <w:pPr>
              <w:pStyle w:val="SmallStandard"/>
            </w:pPr>
            <w:r>
              <w:t>Y</w:t>
            </w:r>
          </w:p>
        </w:tc>
        <w:tc>
          <w:tcPr>
            <w:tcW w:w="3969" w:type="dxa"/>
            <w:shd w:val="clear" w:color="auto" w:fill="auto"/>
          </w:tcPr>
          <w:p w14:paraId="6BC360C7" w14:textId="77777777" w:rsidR="003B5845" w:rsidRDefault="003B5845" w:rsidP="00617B3E">
            <w:pPr>
              <w:pStyle w:val="SmallStandard"/>
            </w:pPr>
            <w:r w:rsidRPr="00491287">
              <w:t>Specifies the ConnectionGroups that are a subgroup of this ConnectionGroup.</w:t>
            </w:r>
          </w:p>
        </w:tc>
      </w:tr>
      <w:tr w:rsidR="003B5845" w:rsidRPr="004A00BD" w14:paraId="129790E0" w14:textId="77777777" w:rsidTr="00617B3E">
        <w:tc>
          <w:tcPr>
            <w:tcW w:w="1588" w:type="dxa"/>
            <w:shd w:val="clear" w:color="auto" w:fill="auto"/>
          </w:tcPr>
          <w:p w14:paraId="4A5811E7" w14:textId="77777777" w:rsidR="003B5845" w:rsidRPr="00634625" w:rsidRDefault="003B5845" w:rsidP="00617B3E">
            <w:pPr>
              <w:pStyle w:val="SmallStandard"/>
            </w:pPr>
            <w:r>
              <w:t>ConnectionSpecification</w:t>
            </w:r>
          </w:p>
        </w:tc>
        <w:tc>
          <w:tcPr>
            <w:tcW w:w="708" w:type="dxa"/>
            <w:shd w:val="clear" w:color="auto" w:fill="auto"/>
          </w:tcPr>
          <w:p w14:paraId="2FB3B877" w14:textId="77777777" w:rsidR="003B5845" w:rsidRPr="00D331EF" w:rsidRDefault="003B5845" w:rsidP="00617B3E">
            <w:pPr>
              <w:pStyle w:val="SmallStandard"/>
            </w:pPr>
            <w:r w:rsidRPr="00D01517">
              <w:t>0..1</w:t>
            </w:r>
          </w:p>
        </w:tc>
        <w:tc>
          <w:tcPr>
            <w:tcW w:w="1560" w:type="dxa"/>
            <w:shd w:val="clear" w:color="auto" w:fill="auto"/>
          </w:tcPr>
          <w:p w14:paraId="1CB87623" w14:textId="77777777" w:rsidR="003B5845" w:rsidRPr="00132C43" w:rsidRDefault="003B5845" w:rsidP="00617B3E">
            <w:pPr>
              <w:pStyle w:val="SmallStandard"/>
            </w:pPr>
            <w:r>
              <w:t>connectionGroup</w:t>
            </w:r>
          </w:p>
        </w:tc>
        <w:tc>
          <w:tcPr>
            <w:tcW w:w="708" w:type="dxa"/>
            <w:shd w:val="clear" w:color="auto" w:fill="auto"/>
          </w:tcPr>
          <w:p w14:paraId="6B98EC70" w14:textId="77777777" w:rsidR="003B5845" w:rsidRPr="00D331EF" w:rsidRDefault="003B5845" w:rsidP="00617B3E">
            <w:pPr>
              <w:pStyle w:val="SmallStandard"/>
            </w:pPr>
            <w:r w:rsidRPr="00D01517">
              <w:t>0..*</w:t>
            </w:r>
          </w:p>
        </w:tc>
        <w:tc>
          <w:tcPr>
            <w:tcW w:w="567" w:type="dxa"/>
            <w:shd w:val="clear" w:color="auto" w:fill="auto"/>
          </w:tcPr>
          <w:p w14:paraId="64B368B7" w14:textId="77777777" w:rsidR="003B5845" w:rsidRDefault="003B5845" w:rsidP="00617B3E">
            <w:pPr>
              <w:pStyle w:val="SmallStandard"/>
            </w:pPr>
            <w:r>
              <w:t>Y</w:t>
            </w:r>
          </w:p>
        </w:tc>
        <w:tc>
          <w:tcPr>
            <w:tcW w:w="3969" w:type="dxa"/>
            <w:shd w:val="clear" w:color="auto" w:fill="auto"/>
          </w:tcPr>
          <w:p w14:paraId="51C52133" w14:textId="77777777" w:rsidR="003B5845" w:rsidRDefault="003B5845" w:rsidP="00617B3E">
            <w:pPr>
              <w:pStyle w:val="SmallStandard"/>
            </w:pPr>
            <w:r w:rsidRPr="00491287">
              <w:t>Specifies the ConnectionGroup defined by the ConnectionSpecification.</w:t>
            </w:r>
          </w:p>
        </w:tc>
      </w:tr>
      <w:tr w:rsidR="003B5845" w:rsidRPr="00CC6307" w14:paraId="03022B0D" w14:textId="77777777" w:rsidTr="00617B3E">
        <w:tc>
          <w:tcPr>
            <w:tcW w:w="1588" w:type="dxa"/>
            <w:shd w:val="clear" w:color="auto" w:fill="auto"/>
          </w:tcPr>
          <w:p w14:paraId="5B9D91B4" w14:textId="77777777" w:rsidR="003B5845" w:rsidRPr="00634625" w:rsidRDefault="003B5845" w:rsidP="00617B3E">
            <w:pPr>
              <w:pStyle w:val="SmallStandard"/>
            </w:pPr>
            <w:r>
              <w:t>WireElementReference</w:t>
            </w:r>
          </w:p>
        </w:tc>
        <w:tc>
          <w:tcPr>
            <w:tcW w:w="708" w:type="dxa"/>
            <w:shd w:val="clear" w:color="auto" w:fill="auto"/>
          </w:tcPr>
          <w:p w14:paraId="46EB864C" w14:textId="77777777" w:rsidR="003B5845" w:rsidRPr="004A00BD" w:rsidRDefault="003B5845" w:rsidP="00617B3E">
            <w:pPr>
              <w:rPr>
                <w:sz w:val="22"/>
              </w:rPr>
            </w:pPr>
          </w:p>
        </w:tc>
        <w:tc>
          <w:tcPr>
            <w:tcW w:w="1560" w:type="dxa"/>
            <w:shd w:val="clear" w:color="auto" w:fill="auto"/>
          </w:tcPr>
          <w:p w14:paraId="548BFEA1" w14:textId="77777777" w:rsidR="003B5845" w:rsidRPr="00132C43" w:rsidRDefault="003B5845" w:rsidP="00617B3E">
            <w:pPr>
              <w:pStyle w:val="SmallStandard"/>
            </w:pPr>
            <w:r>
              <w:t>connectionGroup</w:t>
            </w:r>
          </w:p>
        </w:tc>
        <w:tc>
          <w:tcPr>
            <w:tcW w:w="708" w:type="dxa"/>
            <w:shd w:val="clear" w:color="auto" w:fill="auto"/>
          </w:tcPr>
          <w:p w14:paraId="19B44B58" w14:textId="77777777" w:rsidR="003B5845" w:rsidRPr="00D331EF" w:rsidRDefault="003B5845" w:rsidP="00617B3E">
            <w:pPr>
              <w:pStyle w:val="SmallStandard"/>
            </w:pPr>
            <w:r w:rsidRPr="00D01517">
              <w:t>0..1</w:t>
            </w:r>
          </w:p>
        </w:tc>
        <w:tc>
          <w:tcPr>
            <w:tcW w:w="567" w:type="dxa"/>
            <w:shd w:val="clear" w:color="auto" w:fill="auto"/>
          </w:tcPr>
          <w:p w14:paraId="34BB352D" w14:textId="77777777" w:rsidR="003B5845" w:rsidRPr="00D331EF" w:rsidRDefault="003B5845" w:rsidP="00617B3E">
            <w:pPr>
              <w:pStyle w:val="SmallStandard"/>
            </w:pPr>
            <w:r>
              <w:t>N</w:t>
            </w:r>
          </w:p>
        </w:tc>
        <w:tc>
          <w:tcPr>
            <w:tcW w:w="3969" w:type="dxa"/>
            <w:shd w:val="clear" w:color="auto" w:fill="auto"/>
          </w:tcPr>
          <w:p w14:paraId="0CF3E0C2"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r w:rsidR="003B5845" w:rsidRPr="004A00BD" w14:paraId="2373CAA5" w14:textId="77777777" w:rsidTr="00617B3E">
        <w:tc>
          <w:tcPr>
            <w:tcW w:w="1588" w:type="dxa"/>
            <w:shd w:val="clear" w:color="auto" w:fill="auto"/>
          </w:tcPr>
          <w:p w14:paraId="053A4A86" w14:textId="77777777" w:rsidR="003B5845" w:rsidRPr="00634625" w:rsidRDefault="003B5845" w:rsidP="00617B3E">
            <w:pPr>
              <w:pStyle w:val="SmallStandard"/>
            </w:pPr>
            <w:r>
              <w:t>WireGrouping</w:t>
            </w:r>
          </w:p>
        </w:tc>
        <w:tc>
          <w:tcPr>
            <w:tcW w:w="708" w:type="dxa"/>
            <w:shd w:val="clear" w:color="auto" w:fill="auto"/>
          </w:tcPr>
          <w:p w14:paraId="28499E05" w14:textId="77777777" w:rsidR="003B5845" w:rsidRPr="004A00BD" w:rsidRDefault="003B5845" w:rsidP="00617B3E">
            <w:pPr>
              <w:rPr>
                <w:sz w:val="22"/>
              </w:rPr>
            </w:pPr>
          </w:p>
        </w:tc>
        <w:tc>
          <w:tcPr>
            <w:tcW w:w="1560" w:type="dxa"/>
            <w:shd w:val="clear" w:color="auto" w:fill="auto"/>
          </w:tcPr>
          <w:p w14:paraId="2B3FFE26" w14:textId="77777777" w:rsidR="003B5845" w:rsidRPr="00132C43" w:rsidRDefault="003B5845" w:rsidP="00617B3E">
            <w:pPr>
              <w:pStyle w:val="SmallStandard"/>
            </w:pPr>
            <w:r>
              <w:t>connectionGroup</w:t>
            </w:r>
          </w:p>
        </w:tc>
        <w:tc>
          <w:tcPr>
            <w:tcW w:w="708" w:type="dxa"/>
            <w:shd w:val="clear" w:color="auto" w:fill="auto"/>
          </w:tcPr>
          <w:p w14:paraId="5105C850" w14:textId="77777777" w:rsidR="003B5845" w:rsidRPr="00D331EF" w:rsidRDefault="003B5845" w:rsidP="00617B3E">
            <w:pPr>
              <w:pStyle w:val="SmallStandard"/>
            </w:pPr>
            <w:r w:rsidRPr="00D01517">
              <w:t>0..1</w:t>
            </w:r>
          </w:p>
        </w:tc>
        <w:tc>
          <w:tcPr>
            <w:tcW w:w="567" w:type="dxa"/>
            <w:shd w:val="clear" w:color="auto" w:fill="auto"/>
          </w:tcPr>
          <w:p w14:paraId="65E298B6" w14:textId="77777777" w:rsidR="003B5845" w:rsidRPr="00D331EF" w:rsidRDefault="003B5845" w:rsidP="00617B3E">
            <w:pPr>
              <w:pStyle w:val="SmallStandard"/>
            </w:pPr>
            <w:r>
              <w:t>N</w:t>
            </w:r>
          </w:p>
        </w:tc>
        <w:tc>
          <w:tcPr>
            <w:tcW w:w="3969" w:type="dxa"/>
            <w:shd w:val="clear" w:color="auto" w:fill="auto"/>
          </w:tcPr>
          <w:p w14:paraId="4109790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2C31E70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2" w:name="_9220cfc9d39747e353c5b1e385c1a112"/>
      <w:r>
        <w:rPr>
          <w:lang w:val="en-GB"/>
        </w:rPr>
        <w:t>ConnectionSpecification</w:t>
      </w:r>
      <w:bookmarkEnd w:id="1432"/>
    </w:p>
    <w:p w14:paraId="117884CF" w14:textId="77777777" w:rsidR="003B5845" w:rsidRPr="00A518C2" w:rsidRDefault="003B5845" w:rsidP="003B5845">
      <w:pPr>
        <w:rPr>
          <w:lang w:val="en-GB"/>
        </w:rPr>
      </w:pPr>
      <w:r w:rsidRPr="00A518C2">
        <w:rPr>
          <w:sz w:val="18"/>
          <w:szCs w:val="18"/>
          <w:lang w:val="en-GB"/>
        </w:rPr>
        <w:t>A ConnectionSpecification is used to define electrological connectivity.</w:t>
      </w:r>
    </w:p>
    <w:p w14:paraId="578BB2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59E298" w14:textId="77777777" w:rsidTr="00617B3E">
        <w:tc>
          <w:tcPr>
            <w:tcW w:w="2013" w:type="dxa"/>
            <w:shd w:val="clear" w:color="auto" w:fill="auto"/>
            <w:tcMar>
              <w:top w:w="28" w:type="dxa"/>
              <w:left w:w="28" w:type="dxa"/>
              <w:bottom w:w="28" w:type="dxa"/>
              <w:right w:w="28" w:type="dxa"/>
            </w:tcMar>
          </w:tcPr>
          <w:p w14:paraId="25499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3BB34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BE2411C" w14:textId="77777777" w:rsidTr="00617B3E">
        <w:tc>
          <w:tcPr>
            <w:tcW w:w="2013" w:type="dxa"/>
            <w:shd w:val="clear" w:color="auto" w:fill="auto"/>
            <w:tcMar>
              <w:top w:w="28" w:type="dxa"/>
              <w:left w:w="28" w:type="dxa"/>
              <w:bottom w:w="28" w:type="dxa"/>
              <w:right w:w="28" w:type="dxa"/>
            </w:tcMar>
          </w:tcPr>
          <w:p w14:paraId="6E56AA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D1FCF7" w14:textId="77777777" w:rsidR="003B5845" w:rsidRPr="004A00BD" w:rsidRDefault="003B5845" w:rsidP="00617B3E">
            <w:pPr>
              <w:rPr>
                <w:sz w:val="22"/>
              </w:rPr>
            </w:pPr>
          </w:p>
        </w:tc>
      </w:tr>
      <w:tr w:rsidR="003B5845" w:rsidRPr="008359F5" w14:paraId="1A702DF6" w14:textId="77777777" w:rsidTr="00617B3E">
        <w:tc>
          <w:tcPr>
            <w:tcW w:w="2013" w:type="dxa"/>
            <w:shd w:val="clear" w:color="auto" w:fill="auto"/>
            <w:tcMar>
              <w:top w:w="28" w:type="dxa"/>
              <w:left w:w="28" w:type="dxa"/>
              <w:bottom w:w="28" w:type="dxa"/>
              <w:right w:w="28" w:type="dxa"/>
            </w:tcMar>
          </w:tcPr>
          <w:p w14:paraId="41E89D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F0DD8D" w14:textId="77777777" w:rsidR="003B5845" w:rsidRPr="000437C1" w:rsidRDefault="003B5845" w:rsidP="00617B3E">
            <w:pPr>
              <w:pStyle w:val="SmallStandard"/>
            </w:pPr>
            <w:r>
              <w:t>false</w:t>
            </w:r>
          </w:p>
        </w:tc>
      </w:tr>
    </w:tbl>
    <w:p w14:paraId="5C9FF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527E4A" w14:textId="77777777" w:rsidTr="00617B3E">
        <w:tc>
          <w:tcPr>
            <w:tcW w:w="3856" w:type="dxa"/>
            <w:gridSpan w:val="3"/>
            <w:shd w:val="clear" w:color="auto" w:fill="auto"/>
          </w:tcPr>
          <w:p w14:paraId="7F05C7B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BCAA4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062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E51683" w14:textId="77777777" w:rsidTr="00617B3E">
        <w:tc>
          <w:tcPr>
            <w:tcW w:w="1573" w:type="dxa"/>
            <w:shd w:val="clear" w:color="auto" w:fill="auto"/>
          </w:tcPr>
          <w:p w14:paraId="2DC3AA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62BE9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371B7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26B32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394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5E11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E55E24" w14:textId="77777777" w:rsidTr="00617B3E">
        <w:tc>
          <w:tcPr>
            <w:tcW w:w="1573" w:type="dxa"/>
            <w:shd w:val="clear" w:color="auto" w:fill="auto"/>
          </w:tcPr>
          <w:p w14:paraId="3B9D863E" w14:textId="77777777" w:rsidR="003B5845" w:rsidRPr="00634625" w:rsidRDefault="003B5845" w:rsidP="00617B3E">
            <w:pPr>
              <w:pStyle w:val="SmallStandard"/>
            </w:pPr>
            <w:r>
              <w:t>ComponentNode</w:t>
            </w:r>
          </w:p>
        </w:tc>
        <w:tc>
          <w:tcPr>
            <w:tcW w:w="1574" w:type="dxa"/>
            <w:shd w:val="clear" w:color="auto" w:fill="auto"/>
          </w:tcPr>
          <w:p w14:paraId="2533CC85" w14:textId="77777777" w:rsidR="003B5845" w:rsidRPr="00132C43" w:rsidRDefault="003B5845" w:rsidP="00617B3E">
            <w:pPr>
              <w:pStyle w:val="SmallStandard"/>
            </w:pPr>
            <w:r>
              <w:t>componentNode</w:t>
            </w:r>
          </w:p>
        </w:tc>
        <w:tc>
          <w:tcPr>
            <w:tcW w:w="708" w:type="dxa"/>
            <w:shd w:val="clear" w:color="auto" w:fill="auto"/>
          </w:tcPr>
          <w:p w14:paraId="4F39D58B" w14:textId="77777777" w:rsidR="003B5845" w:rsidRPr="00D331EF" w:rsidRDefault="003B5845" w:rsidP="00617B3E">
            <w:pPr>
              <w:pStyle w:val="SmallStandard"/>
            </w:pPr>
            <w:r w:rsidRPr="00574783">
              <w:t>0..*</w:t>
            </w:r>
          </w:p>
        </w:tc>
        <w:tc>
          <w:tcPr>
            <w:tcW w:w="709" w:type="dxa"/>
            <w:shd w:val="clear" w:color="auto" w:fill="auto"/>
          </w:tcPr>
          <w:p w14:paraId="78C21D6B" w14:textId="77777777" w:rsidR="003B5845" w:rsidRPr="00D331EF" w:rsidRDefault="003B5845" w:rsidP="00617B3E">
            <w:pPr>
              <w:pStyle w:val="SmallStandard"/>
            </w:pPr>
            <w:r w:rsidRPr="00207506">
              <w:t>0..1</w:t>
            </w:r>
          </w:p>
        </w:tc>
        <w:tc>
          <w:tcPr>
            <w:tcW w:w="567" w:type="dxa"/>
            <w:shd w:val="clear" w:color="auto" w:fill="auto"/>
          </w:tcPr>
          <w:p w14:paraId="49EF8F9A" w14:textId="77777777" w:rsidR="003B5845" w:rsidRDefault="003B5845" w:rsidP="00617B3E">
            <w:pPr>
              <w:pStyle w:val="SmallStandard"/>
            </w:pPr>
            <w:r>
              <w:t>Y</w:t>
            </w:r>
          </w:p>
        </w:tc>
        <w:tc>
          <w:tcPr>
            <w:tcW w:w="3969" w:type="dxa"/>
            <w:shd w:val="clear" w:color="auto" w:fill="auto"/>
          </w:tcPr>
          <w:p w14:paraId="0664D8FF" w14:textId="77777777" w:rsidR="003B5845" w:rsidRDefault="003B5845" w:rsidP="00617B3E">
            <w:pPr>
              <w:pStyle w:val="SmallStandard"/>
            </w:pPr>
            <w:r w:rsidRPr="00491287">
              <w:t>Specifies the ComponentNodes defined by the ConnectionSpecification.</w:t>
            </w:r>
          </w:p>
        </w:tc>
      </w:tr>
      <w:tr w:rsidR="003B5845" w:rsidRPr="004A00BD" w14:paraId="28495FDD" w14:textId="77777777" w:rsidTr="00617B3E">
        <w:tc>
          <w:tcPr>
            <w:tcW w:w="1573" w:type="dxa"/>
            <w:shd w:val="clear" w:color="auto" w:fill="auto"/>
          </w:tcPr>
          <w:p w14:paraId="2B596B10" w14:textId="77777777" w:rsidR="003B5845" w:rsidRPr="00634625" w:rsidRDefault="003B5845" w:rsidP="00617B3E">
            <w:pPr>
              <w:pStyle w:val="SmallStandard"/>
            </w:pPr>
            <w:r>
              <w:t>Connection</w:t>
            </w:r>
          </w:p>
        </w:tc>
        <w:tc>
          <w:tcPr>
            <w:tcW w:w="1574" w:type="dxa"/>
            <w:shd w:val="clear" w:color="auto" w:fill="auto"/>
          </w:tcPr>
          <w:p w14:paraId="206D1271" w14:textId="77777777" w:rsidR="003B5845" w:rsidRPr="00132C43" w:rsidRDefault="003B5845" w:rsidP="00617B3E">
            <w:pPr>
              <w:pStyle w:val="SmallStandard"/>
            </w:pPr>
            <w:r>
              <w:t>connection</w:t>
            </w:r>
          </w:p>
        </w:tc>
        <w:tc>
          <w:tcPr>
            <w:tcW w:w="708" w:type="dxa"/>
            <w:shd w:val="clear" w:color="auto" w:fill="auto"/>
          </w:tcPr>
          <w:p w14:paraId="1369336C" w14:textId="77777777" w:rsidR="003B5845" w:rsidRPr="00D331EF" w:rsidRDefault="003B5845" w:rsidP="00617B3E">
            <w:pPr>
              <w:pStyle w:val="SmallStandard"/>
            </w:pPr>
            <w:r w:rsidRPr="00574783">
              <w:t>0..*</w:t>
            </w:r>
          </w:p>
        </w:tc>
        <w:tc>
          <w:tcPr>
            <w:tcW w:w="709" w:type="dxa"/>
            <w:shd w:val="clear" w:color="auto" w:fill="auto"/>
          </w:tcPr>
          <w:p w14:paraId="45E67CD1" w14:textId="77777777" w:rsidR="003B5845" w:rsidRPr="00D331EF" w:rsidRDefault="003B5845" w:rsidP="00617B3E">
            <w:pPr>
              <w:pStyle w:val="SmallStandard"/>
            </w:pPr>
            <w:r w:rsidRPr="00207506">
              <w:t>1</w:t>
            </w:r>
          </w:p>
        </w:tc>
        <w:tc>
          <w:tcPr>
            <w:tcW w:w="567" w:type="dxa"/>
            <w:shd w:val="clear" w:color="auto" w:fill="auto"/>
          </w:tcPr>
          <w:p w14:paraId="364F3BD0" w14:textId="77777777" w:rsidR="003B5845" w:rsidRDefault="003B5845" w:rsidP="00617B3E">
            <w:pPr>
              <w:pStyle w:val="SmallStandard"/>
            </w:pPr>
            <w:r>
              <w:t>Y</w:t>
            </w:r>
          </w:p>
        </w:tc>
        <w:tc>
          <w:tcPr>
            <w:tcW w:w="3969" w:type="dxa"/>
            <w:shd w:val="clear" w:color="auto" w:fill="auto"/>
          </w:tcPr>
          <w:p w14:paraId="18B664E5" w14:textId="77777777" w:rsidR="003B5845" w:rsidRDefault="003B5845" w:rsidP="00617B3E">
            <w:pPr>
              <w:pStyle w:val="SmallStandard"/>
            </w:pPr>
            <w:r w:rsidRPr="00491287">
              <w:t>Specifies the Connection defined by the ConnectionSpecification.</w:t>
            </w:r>
          </w:p>
        </w:tc>
      </w:tr>
      <w:tr w:rsidR="003B5845" w:rsidRPr="004A00BD" w14:paraId="28B7D0CB" w14:textId="77777777" w:rsidTr="00617B3E">
        <w:tc>
          <w:tcPr>
            <w:tcW w:w="1573" w:type="dxa"/>
            <w:shd w:val="clear" w:color="auto" w:fill="auto"/>
          </w:tcPr>
          <w:p w14:paraId="21EF5D61" w14:textId="77777777" w:rsidR="003B5845" w:rsidRPr="00634625" w:rsidRDefault="003B5845" w:rsidP="00617B3E">
            <w:pPr>
              <w:pStyle w:val="SmallStandard"/>
            </w:pPr>
            <w:r>
              <w:t>ConnectionGroup</w:t>
            </w:r>
          </w:p>
        </w:tc>
        <w:tc>
          <w:tcPr>
            <w:tcW w:w="1574" w:type="dxa"/>
            <w:shd w:val="clear" w:color="auto" w:fill="auto"/>
          </w:tcPr>
          <w:p w14:paraId="76DE1FA3" w14:textId="77777777" w:rsidR="003B5845" w:rsidRPr="00132C43" w:rsidRDefault="003B5845" w:rsidP="00617B3E">
            <w:pPr>
              <w:pStyle w:val="SmallStandard"/>
            </w:pPr>
            <w:r>
              <w:t>connectionGroup</w:t>
            </w:r>
          </w:p>
        </w:tc>
        <w:tc>
          <w:tcPr>
            <w:tcW w:w="708" w:type="dxa"/>
            <w:shd w:val="clear" w:color="auto" w:fill="auto"/>
          </w:tcPr>
          <w:p w14:paraId="4270A268" w14:textId="77777777" w:rsidR="003B5845" w:rsidRPr="00D331EF" w:rsidRDefault="003B5845" w:rsidP="00617B3E">
            <w:pPr>
              <w:pStyle w:val="SmallStandard"/>
            </w:pPr>
            <w:r w:rsidRPr="00574783">
              <w:t>0..*</w:t>
            </w:r>
          </w:p>
        </w:tc>
        <w:tc>
          <w:tcPr>
            <w:tcW w:w="709" w:type="dxa"/>
            <w:shd w:val="clear" w:color="auto" w:fill="auto"/>
          </w:tcPr>
          <w:p w14:paraId="761342B9" w14:textId="77777777" w:rsidR="003B5845" w:rsidRPr="00D331EF" w:rsidRDefault="003B5845" w:rsidP="00617B3E">
            <w:pPr>
              <w:pStyle w:val="SmallStandard"/>
            </w:pPr>
            <w:r w:rsidRPr="00207506">
              <w:t>0..1</w:t>
            </w:r>
          </w:p>
        </w:tc>
        <w:tc>
          <w:tcPr>
            <w:tcW w:w="567" w:type="dxa"/>
            <w:shd w:val="clear" w:color="auto" w:fill="auto"/>
          </w:tcPr>
          <w:p w14:paraId="5BF3B655" w14:textId="77777777" w:rsidR="003B5845" w:rsidRDefault="003B5845" w:rsidP="00617B3E">
            <w:pPr>
              <w:pStyle w:val="SmallStandard"/>
            </w:pPr>
            <w:r>
              <w:t>Y</w:t>
            </w:r>
          </w:p>
        </w:tc>
        <w:tc>
          <w:tcPr>
            <w:tcW w:w="3969" w:type="dxa"/>
            <w:shd w:val="clear" w:color="auto" w:fill="auto"/>
          </w:tcPr>
          <w:p w14:paraId="2FA6AFED" w14:textId="77777777" w:rsidR="003B5845" w:rsidRDefault="003B5845" w:rsidP="00617B3E">
            <w:pPr>
              <w:pStyle w:val="SmallStandard"/>
            </w:pPr>
            <w:r w:rsidRPr="00491287">
              <w:t>Specifies the ConnectionGroup defined by the ConnectionSpecification.</w:t>
            </w:r>
          </w:p>
        </w:tc>
      </w:tr>
    </w:tbl>
    <w:p w14:paraId="2ED1D05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3" w:name="_359a423c806aa7e1a4f25363344d671d"/>
      <w:r w:rsidRPr="005254F8">
        <w:rPr>
          <w:lang w:val="en-GB"/>
        </w:rPr>
        <w:t>ComponentNodeSubType</w:t>
      </w:r>
      <w:bookmarkEnd w:id="1433"/>
    </w:p>
    <w:p w14:paraId="42327638"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ComponentNodeSubTypes</w:t>
      </w:r>
      <w:r w:rsidRPr="00A518C2">
        <w:rPr>
          <w:sz w:val="18"/>
          <w:szCs w:val="18"/>
          <w:lang w:val="en-GB"/>
        </w:rPr>
        <w:t xml:space="preserve">. Not all combinations of </w:t>
      </w:r>
      <w:r w:rsidRPr="00A518C2">
        <w:rPr>
          <w:i/>
          <w:iCs/>
          <w:sz w:val="18"/>
          <w:szCs w:val="18"/>
          <w:lang w:val="en-GB"/>
        </w:rPr>
        <w:t>ComponentNodeSubTypes</w:t>
      </w:r>
      <w:r w:rsidRPr="00A518C2">
        <w:rPr>
          <w:sz w:val="18"/>
          <w:szCs w:val="18"/>
          <w:lang w:val="en-GB"/>
        </w:rPr>
        <w:t xml:space="preserve"> and </w:t>
      </w:r>
      <w:r w:rsidRPr="00A518C2">
        <w:rPr>
          <w:i/>
          <w:iCs/>
          <w:sz w:val="18"/>
          <w:szCs w:val="18"/>
          <w:lang w:val="en-GB"/>
        </w:rPr>
        <w:t>ComponentNodeTypes</w:t>
      </w:r>
      <w:r w:rsidRPr="00A518C2">
        <w:rPr>
          <w:sz w:val="18"/>
          <w:szCs w:val="18"/>
          <w:lang w:val="en-GB"/>
        </w:rPr>
        <w:t xml:space="preserve"> are semantically correct (e.g. Lamp, Microphone, Speaker, Motor are all Actuators).</w:t>
      </w:r>
    </w:p>
    <w:p w14:paraId="24EE09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768D6C" w14:textId="77777777" w:rsidTr="00617B3E">
        <w:tc>
          <w:tcPr>
            <w:tcW w:w="2013" w:type="dxa"/>
            <w:shd w:val="clear" w:color="auto" w:fill="auto"/>
            <w:tcMar>
              <w:top w:w="28" w:type="dxa"/>
              <w:left w:w="28" w:type="dxa"/>
              <w:bottom w:w="28" w:type="dxa"/>
              <w:right w:w="28" w:type="dxa"/>
            </w:tcMar>
          </w:tcPr>
          <w:p w14:paraId="5AE7A9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58245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31C39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176F0EF" w14:textId="77777777" w:rsidTr="00617B3E">
        <w:tc>
          <w:tcPr>
            <w:tcW w:w="2013" w:type="dxa"/>
            <w:shd w:val="clear" w:color="auto" w:fill="auto"/>
            <w:tcMar>
              <w:top w:w="28" w:type="dxa"/>
              <w:left w:w="28" w:type="dxa"/>
              <w:bottom w:w="28" w:type="dxa"/>
              <w:right w:w="28" w:type="dxa"/>
            </w:tcMar>
          </w:tcPr>
          <w:p w14:paraId="3CC6B4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F7D1E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73CC5A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49FA2A3" w14:textId="77777777" w:rsidTr="00617B3E">
        <w:tc>
          <w:tcPr>
            <w:tcW w:w="2013" w:type="dxa"/>
            <w:shd w:val="clear" w:color="auto" w:fill="auto"/>
            <w:tcMar>
              <w:top w:w="28" w:type="dxa"/>
              <w:left w:w="28" w:type="dxa"/>
              <w:bottom w:w="28" w:type="dxa"/>
              <w:right w:w="28" w:type="dxa"/>
            </w:tcMar>
          </w:tcPr>
          <w:p w14:paraId="1B05B7D3" w14:textId="77777777" w:rsidR="003B5845" w:rsidRPr="009F5D54" w:rsidRDefault="003B5845" w:rsidP="00617B3E">
            <w:pPr>
              <w:pStyle w:val="SmallStandard"/>
            </w:pPr>
            <w:r w:rsidRPr="009F5D54">
              <w:t>Lamp</w:t>
            </w:r>
          </w:p>
        </w:tc>
        <w:tc>
          <w:tcPr>
            <w:tcW w:w="283" w:type="dxa"/>
            <w:shd w:val="clear" w:color="auto" w:fill="auto"/>
          </w:tcPr>
          <w:p w14:paraId="4569D9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CC6732" w14:textId="77777777" w:rsidR="003B5845" w:rsidRPr="004A00BD" w:rsidRDefault="003B5845" w:rsidP="00617B3E">
            <w:pPr>
              <w:rPr>
                <w:sz w:val="22"/>
              </w:rPr>
            </w:pPr>
          </w:p>
        </w:tc>
      </w:tr>
      <w:tr w:rsidR="003B5845" w:rsidRPr="00CC6307" w14:paraId="176C7A1C" w14:textId="77777777" w:rsidTr="00617B3E">
        <w:tc>
          <w:tcPr>
            <w:tcW w:w="2013" w:type="dxa"/>
            <w:shd w:val="clear" w:color="auto" w:fill="auto"/>
            <w:tcMar>
              <w:top w:w="28" w:type="dxa"/>
              <w:left w:w="28" w:type="dxa"/>
              <w:bottom w:w="28" w:type="dxa"/>
              <w:right w:w="28" w:type="dxa"/>
            </w:tcMar>
          </w:tcPr>
          <w:p w14:paraId="1B2F06E8" w14:textId="77777777" w:rsidR="003B5845" w:rsidRPr="009F5D54" w:rsidRDefault="003B5845" w:rsidP="00617B3E">
            <w:pPr>
              <w:pStyle w:val="SmallStandard"/>
            </w:pPr>
            <w:r w:rsidRPr="009F5D54">
              <w:t>Relay</w:t>
            </w:r>
          </w:p>
        </w:tc>
        <w:tc>
          <w:tcPr>
            <w:tcW w:w="283" w:type="dxa"/>
            <w:shd w:val="clear" w:color="auto" w:fill="auto"/>
          </w:tcPr>
          <w:p w14:paraId="7628B4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B07B07" w14:textId="77777777" w:rsidR="003B5845" w:rsidRPr="004A00BD" w:rsidRDefault="003B5845" w:rsidP="00617B3E">
            <w:pPr>
              <w:rPr>
                <w:sz w:val="22"/>
              </w:rPr>
            </w:pPr>
          </w:p>
        </w:tc>
      </w:tr>
      <w:tr w:rsidR="003B5845" w:rsidRPr="00CC6307" w14:paraId="10A27765" w14:textId="77777777" w:rsidTr="00617B3E">
        <w:tc>
          <w:tcPr>
            <w:tcW w:w="2013" w:type="dxa"/>
            <w:shd w:val="clear" w:color="auto" w:fill="auto"/>
            <w:tcMar>
              <w:top w:w="28" w:type="dxa"/>
              <w:left w:w="28" w:type="dxa"/>
              <w:bottom w:w="28" w:type="dxa"/>
              <w:right w:w="28" w:type="dxa"/>
            </w:tcMar>
          </w:tcPr>
          <w:p w14:paraId="37955159" w14:textId="77777777" w:rsidR="003B5845" w:rsidRPr="009F5D54" w:rsidRDefault="003B5845" w:rsidP="00617B3E">
            <w:pPr>
              <w:pStyle w:val="SmallStandard"/>
            </w:pPr>
            <w:r w:rsidRPr="009F5D54">
              <w:t>Fuse</w:t>
            </w:r>
          </w:p>
        </w:tc>
        <w:tc>
          <w:tcPr>
            <w:tcW w:w="283" w:type="dxa"/>
            <w:shd w:val="clear" w:color="auto" w:fill="auto"/>
          </w:tcPr>
          <w:p w14:paraId="765EA0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44ACB6" w14:textId="77777777" w:rsidR="003B5845" w:rsidRPr="004A00BD" w:rsidRDefault="003B5845" w:rsidP="00617B3E">
            <w:pPr>
              <w:rPr>
                <w:sz w:val="22"/>
              </w:rPr>
            </w:pPr>
          </w:p>
        </w:tc>
      </w:tr>
      <w:tr w:rsidR="003B5845" w:rsidRPr="00CC6307" w14:paraId="705AA8A5" w14:textId="77777777" w:rsidTr="00617B3E">
        <w:tc>
          <w:tcPr>
            <w:tcW w:w="2013" w:type="dxa"/>
            <w:shd w:val="clear" w:color="auto" w:fill="auto"/>
            <w:tcMar>
              <w:top w:w="28" w:type="dxa"/>
              <w:left w:w="28" w:type="dxa"/>
              <w:bottom w:w="28" w:type="dxa"/>
              <w:right w:w="28" w:type="dxa"/>
            </w:tcMar>
          </w:tcPr>
          <w:p w14:paraId="43CB16C9" w14:textId="77777777" w:rsidR="003B5845" w:rsidRPr="009F5D54" w:rsidRDefault="003B5845" w:rsidP="00617B3E">
            <w:pPr>
              <w:pStyle w:val="SmallStandard"/>
            </w:pPr>
            <w:r w:rsidRPr="009F5D54">
              <w:t>Microphone</w:t>
            </w:r>
          </w:p>
        </w:tc>
        <w:tc>
          <w:tcPr>
            <w:tcW w:w="283" w:type="dxa"/>
            <w:shd w:val="clear" w:color="auto" w:fill="auto"/>
          </w:tcPr>
          <w:p w14:paraId="61360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A7CC6F" w14:textId="77777777" w:rsidR="003B5845" w:rsidRPr="004A00BD" w:rsidRDefault="003B5845" w:rsidP="00617B3E">
            <w:pPr>
              <w:rPr>
                <w:sz w:val="22"/>
              </w:rPr>
            </w:pPr>
          </w:p>
        </w:tc>
      </w:tr>
      <w:tr w:rsidR="003B5845" w:rsidRPr="00CC6307" w14:paraId="7B8F3E42" w14:textId="77777777" w:rsidTr="00617B3E">
        <w:tc>
          <w:tcPr>
            <w:tcW w:w="2013" w:type="dxa"/>
            <w:shd w:val="clear" w:color="auto" w:fill="auto"/>
            <w:tcMar>
              <w:top w:w="28" w:type="dxa"/>
              <w:left w:w="28" w:type="dxa"/>
              <w:bottom w:w="28" w:type="dxa"/>
              <w:right w:w="28" w:type="dxa"/>
            </w:tcMar>
          </w:tcPr>
          <w:p w14:paraId="6104B88D" w14:textId="77777777" w:rsidR="003B5845" w:rsidRPr="009F5D54" w:rsidRDefault="003B5845" w:rsidP="00617B3E">
            <w:pPr>
              <w:pStyle w:val="SmallStandard"/>
            </w:pPr>
            <w:r w:rsidRPr="009F5D54">
              <w:t>Speaker</w:t>
            </w:r>
          </w:p>
        </w:tc>
        <w:tc>
          <w:tcPr>
            <w:tcW w:w="283" w:type="dxa"/>
            <w:shd w:val="clear" w:color="auto" w:fill="auto"/>
          </w:tcPr>
          <w:p w14:paraId="0D28E7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4F3ACA" w14:textId="77777777" w:rsidR="003B5845" w:rsidRPr="004A00BD" w:rsidRDefault="003B5845" w:rsidP="00617B3E">
            <w:pPr>
              <w:rPr>
                <w:sz w:val="22"/>
              </w:rPr>
            </w:pPr>
          </w:p>
        </w:tc>
      </w:tr>
      <w:tr w:rsidR="003B5845" w:rsidRPr="00CC6307" w14:paraId="2B8E8989" w14:textId="77777777" w:rsidTr="00617B3E">
        <w:tc>
          <w:tcPr>
            <w:tcW w:w="2013" w:type="dxa"/>
            <w:shd w:val="clear" w:color="auto" w:fill="auto"/>
            <w:tcMar>
              <w:top w:w="28" w:type="dxa"/>
              <w:left w:w="28" w:type="dxa"/>
              <w:bottom w:w="28" w:type="dxa"/>
              <w:right w:w="28" w:type="dxa"/>
            </w:tcMar>
          </w:tcPr>
          <w:p w14:paraId="415452F4" w14:textId="77777777" w:rsidR="003B5845" w:rsidRPr="009F5D54" w:rsidRDefault="003B5845" w:rsidP="00617B3E">
            <w:pPr>
              <w:pStyle w:val="SmallStandard"/>
            </w:pPr>
            <w:r w:rsidRPr="009F5D54">
              <w:t>Motor</w:t>
            </w:r>
          </w:p>
        </w:tc>
        <w:tc>
          <w:tcPr>
            <w:tcW w:w="283" w:type="dxa"/>
            <w:shd w:val="clear" w:color="auto" w:fill="auto"/>
          </w:tcPr>
          <w:p w14:paraId="5AFF2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9086C3" w14:textId="77777777" w:rsidR="003B5845" w:rsidRPr="004A00BD" w:rsidRDefault="003B5845" w:rsidP="00617B3E">
            <w:pPr>
              <w:rPr>
                <w:sz w:val="22"/>
              </w:rPr>
            </w:pPr>
          </w:p>
        </w:tc>
      </w:tr>
    </w:tbl>
    <w:p w14:paraId="163F0412" w14:textId="77777777" w:rsidR="003B5845" w:rsidRDefault="003B5845" w:rsidP="003B5845">
      <w:pPr>
        <w:pStyle w:val="SmallStandard"/>
      </w:pPr>
    </w:p>
    <w:p w14:paraId="0A8BDBF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4" w:name="_46229a832eb82d8c2e886f18df10057f"/>
      <w:r w:rsidRPr="005254F8">
        <w:rPr>
          <w:lang w:val="en-GB"/>
        </w:rPr>
        <w:t>ComponentNodeType</w:t>
      </w:r>
      <w:bookmarkEnd w:id="1434"/>
    </w:p>
    <w:p w14:paraId="328259C3" w14:textId="77777777" w:rsidR="003B5845" w:rsidRPr="00A518C2" w:rsidRDefault="003B5845" w:rsidP="003B5845">
      <w:pPr>
        <w:rPr>
          <w:lang w:val="en-GB"/>
        </w:rPr>
      </w:pPr>
      <w:r w:rsidRPr="00A518C2">
        <w:rPr>
          <w:sz w:val="18"/>
          <w:szCs w:val="18"/>
          <w:lang w:val="en-GB"/>
        </w:rPr>
        <w:t>Defines the common agreed values for the types of a ComponentNode.</w:t>
      </w:r>
    </w:p>
    <w:p w14:paraId="4DBA6F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A8646" w14:textId="77777777" w:rsidTr="00617B3E">
        <w:tc>
          <w:tcPr>
            <w:tcW w:w="2013" w:type="dxa"/>
            <w:shd w:val="clear" w:color="auto" w:fill="auto"/>
            <w:tcMar>
              <w:top w:w="28" w:type="dxa"/>
              <w:left w:w="28" w:type="dxa"/>
              <w:bottom w:w="28" w:type="dxa"/>
              <w:right w:w="28" w:type="dxa"/>
            </w:tcMar>
          </w:tcPr>
          <w:p w14:paraId="0447C2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0EC78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8CE16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9888CA3" w14:textId="77777777" w:rsidTr="00617B3E">
        <w:tc>
          <w:tcPr>
            <w:tcW w:w="2013" w:type="dxa"/>
            <w:shd w:val="clear" w:color="auto" w:fill="auto"/>
            <w:tcMar>
              <w:top w:w="28" w:type="dxa"/>
              <w:left w:w="28" w:type="dxa"/>
              <w:bottom w:w="28" w:type="dxa"/>
              <w:right w:w="28" w:type="dxa"/>
            </w:tcMar>
          </w:tcPr>
          <w:p w14:paraId="2547DBB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0C597A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758ECF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03B8DEA" w14:textId="77777777" w:rsidTr="00617B3E">
        <w:tc>
          <w:tcPr>
            <w:tcW w:w="2013" w:type="dxa"/>
            <w:shd w:val="clear" w:color="auto" w:fill="auto"/>
            <w:tcMar>
              <w:top w:w="28" w:type="dxa"/>
              <w:left w:w="28" w:type="dxa"/>
              <w:bottom w:w="28" w:type="dxa"/>
              <w:right w:w="28" w:type="dxa"/>
            </w:tcMar>
          </w:tcPr>
          <w:p w14:paraId="4688242D" w14:textId="77777777" w:rsidR="003B5845" w:rsidRPr="009F5D54" w:rsidRDefault="003B5845" w:rsidP="00617B3E">
            <w:pPr>
              <w:pStyle w:val="SmallStandard"/>
            </w:pPr>
            <w:r w:rsidRPr="009F5D54">
              <w:t>ECU</w:t>
            </w:r>
          </w:p>
        </w:tc>
        <w:tc>
          <w:tcPr>
            <w:tcW w:w="283" w:type="dxa"/>
            <w:shd w:val="clear" w:color="auto" w:fill="auto"/>
          </w:tcPr>
          <w:p w14:paraId="6FE0BF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2B9D3A" w14:textId="77777777" w:rsidR="003B5845" w:rsidRPr="004A00BD" w:rsidRDefault="003B5845" w:rsidP="00617B3E">
            <w:pPr>
              <w:rPr>
                <w:sz w:val="22"/>
              </w:rPr>
            </w:pPr>
          </w:p>
        </w:tc>
      </w:tr>
      <w:tr w:rsidR="003B5845" w:rsidRPr="00CC6307" w14:paraId="50D78166" w14:textId="77777777" w:rsidTr="00617B3E">
        <w:tc>
          <w:tcPr>
            <w:tcW w:w="2013" w:type="dxa"/>
            <w:shd w:val="clear" w:color="auto" w:fill="auto"/>
            <w:tcMar>
              <w:top w:w="28" w:type="dxa"/>
              <w:left w:w="28" w:type="dxa"/>
              <w:bottom w:w="28" w:type="dxa"/>
              <w:right w:w="28" w:type="dxa"/>
            </w:tcMar>
          </w:tcPr>
          <w:p w14:paraId="17C02DAA" w14:textId="77777777" w:rsidR="003B5845" w:rsidRPr="009F5D54" w:rsidRDefault="003B5845" w:rsidP="00617B3E">
            <w:pPr>
              <w:pStyle w:val="SmallStandard"/>
            </w:pPr>
            <w:r w:rsidRPr="009F5D54">
              <w:t>Sensor</w:t>
            </w:r>
          </w:p>
        </w:tc>
        <w:tc>
          <w:tcPr>
            <w:tcW w:w="283" w:type="dxa"/>
            <w:shd w:val="clear" w:color="auto" w:fill="auto"/>
          </w:tcPr>
          <w:p w14:paraId="42A49C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716EE" w14:textId="77777777" w:rsidR="003B5845" w:rsidRPr="004A00BD" w:rsidRDefault="003B5845" w:rsidP="00617B3E">
            <w:pPr>
              <w:rPr>
                <w:sz w:val="22"/>
              </w:rPr>
            </w:pPr>
          </w:p>
        </w:tc>
      </w:tr>
      <w:tr w:rsidR="003B5845" w:rsidRPr="00CC6307" w14:paraId="2E4B7215" w14:textId="77777777" w:rsidTr="00617B3E">
        <w:tc>
          <w:tcPr>
            <w:tcW w:w="2013" w:type="dxa"/>
            <w:shd w:val="clear" w:color="auto" w:fill="auto"/>
            <w:tcMar>
              <w:top w:w="28" w:type="dxa"/>
              <w:left w:w="28" w:type="dxa"/>
              <w:bottom w:w="28" w:type="dxa"/>
              <w:right w:w="28" w:type="dxa"/>
            </w:tcMar>
          </w:tcPr>
          <w:p w14:paraId="768C1732" w14:textId="77777777" w:rsidR="003B5845" w:rsidRPr="009F5D54" w:rsidRDefault="003B5845" w:rsidP="00617B3E">
            <w:pPr>
              <w:pStyle w:val="SmallStandard"/>
            </w:pPr>
            <w:r w:rsidRPr="009F5D54">
              <w:lastRenderedPageBreak/>
              <w:t>Actuator</w:t>
            </w:r>
          </w:p>
        </w:tc>
        <w:tc>
          <w:tcPr>
            <w:tcW w:w="283" w:type="dxa"/>
            <w:shd w:val="clear" w:color="auto" w:fill="auto"/>
          </w:tcPr>
          <w:p w14:paraId="7762B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122CBF" w14:textId="77777777" w:rsidR="003B5845" w:rsidRPr="004A00BD" w:rsidRDefault="003B5845" w:rsidP="00617B3E">
            <w:pPr>
              <w:rPr>
                <w:sz w:val="22"/>
              </w:rPr>
            </w:pPr>
          </w:p>
        </w:tc>
      </w:tr>
      <w:tr w:rsidR="003B5845" w:rsidRPr="00CC6307" w14:paraId="65F6038D" w14:textId="77777777" w:rsidTr="00617B3E">
        <w:tc>
          <w:tcPr>
            <w:tcW w:w="2013" w:type="dxa"/>
            <w:shd w:val="clear" w:color="auto" w:fill="auto"/>
            <w:tcMar>
              <w:top w:w="28" w:type="dxa"/>
              <w:left w:w="28" w:type="dxa"/>
              <w:bottom w:w="28" w:type="dxa"/>
              <w:right w:w="28" w:type="dxa"/>
            </w:tcMar>
          </w:tcPr>
          <w:p w14:paraId="1F64492D" w14:textId="77777777" w:rsidR="003B5845" w:rsidRPr="009F5D54" w:rsidRDefault="003B5845" w:rsidP="00617B3E">
            <w:pPr>
              <w:pStyle w:val="SmallStandard"/>
            </w:pPr>
            <w:r w:rsidRPr="009F5D54">
              <w:t>CouplingDevice</w:t>
            </w:r>
          </w:p>
        </w:tc>
        <w:tc>
          <w:tcPr>
            <w:tcW w:w="283" w:type="dxa"/>
            <w:shd w:val="clear" w:color="auto" w:fill="auto"/>
          </w:tcPr>
          <w:p w14:paraId="65580A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84AD37" w14:textId="77777777" w:rsidR="003B5845" w:rsidRPr="004A00BD" w:rsidRDefault="003B5845" w:rsidP="00617B3E">
            <w:pPr>
              <w:rPr>
                <w:sz w:val="22"/>
              </w:rPr>
            </w:pPr>
          </w:p>
        </w:tc>
      </w:tr>
      <w:tr w:rsidR="003B5845" w:rsidRPr="00CC6307" w14:paraId="01A10AAD" w14:textId="77777777" w:rsidTr="00617B3E">
        <w:tc>
          <w:tcPr>
            <w:tcW w:w="2013" w:type="dxa"/>
            <w:shd w:val="clear" w:color="auto" w:fill="auto"/>
            <w:tcMar>
              <w:top w:w="28" w:type="dxa"/>
              <w:left w:w="28" w:type="dxa"/>
              <w:bottom w:w="28" w:type="dxa"/>
              <w:right w:w="28" w:type="dxa"/>
            </w:tcMar>
          </w:tcPr>
          <w:p w14:paraId="29F319B5" w14:textId="77777777" w:rsidR="003B5845" w:rsidRPr="009F5D54" w:rsidRDefault="003B5845" w:rsidP="00617B3E">
            <w:pPr>
              <w:pStyle w:val="SmallStandard"/>
            </w:pPr>
            <w:r w:rsidRPr="009F5D54">
              <w:t>EnergyStorage</w:t>
            </w:r>
          </w:p>
        </w:tc>
        <w:tc>
          <w:tcPr>
            <w:tcW w:w="283" w:type="dxa"/>
            <w:shd w:val="clear" w:color="auto" w:fill="auto"/>
          </w:tcPr>
          <w:p w14:paraId="6E2DF4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01BC48" w14:textId="77777777" w:rsidR="003B5845" w:rsidRPr="004A00BD" w:rsidRDefault="003B5845" w:rsidP="00617B3E">
            <w:pPr>
              <w:rPr>
                <w:sz w:val="22"/>
              </w:rPr>
            </w:pPr>
          </w:p>
        </w:tc>
      </w:tr>
      <w:tr w:rsidR="003B5845" w:rsidRPr="00CC6307" w14:paraId="5958E2A2" w14:textId="77777777" w:rsidTr="00617B3E">
        <w:tc>
          <w:tcPr>
            <w:tcW w:w="2013" w:type="dxa"/>
            <w:shd w:val="clear" w:color="auto" w:fill="auto"/>
            <w:tcMar>
              <w:top w:w="28" w:type="dxa"/>
              <w:left w:w="28" w:type="dxa"/>
              <w:bottom w:w="28" w:type="dxa"/>
              <w:right w:w="28" w:type="dxa"/>
            </w:tcMar>
          </w:tcPr>
          <w:p w14:paraId="1A232D59" w14:textId="77777777" w:rsidR="003B5845" w:rsidRPr="009F5D54" w:rsidRDefault="003B5845" w:rsidP="00617B3E">
            <w:pPr>
              <w:pStyle w:val="SmallStandard"/>
            </w:pPr>
            <w:r w:rsidRPr="009F5D54">
              <w:t>Generator</w:t>
            </w:r>
          </w:p>
        </w:tc>
        <w:tc>
          <w:tcPr>
            <w:tcW w:w="283" w:type="dxa"/>
            <w:shd w:val="clear" w:color="auto" w:fill="auto"/>
          </w:tcPr>
          <w:p w14:paraId="528F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42128" w14:textId="77777777" w:rsidR="003B5845" w:rsidRPr="004A00BD" w:rsidRDefault="003B5845" w:rsidP="00617B3E">
            <w:pPr>
              <w:rPr>
                <w:sz w:val="22"/>
              </w:rPr>
            </w:pPr>
          </w:p>
        </w:tc>
      </w:tr>
      <w:tr w:rsidR="003B5845" w:rsidRPr="00CC6307" w14:paraId="2848A292" w14:textId="77777777" w:rsidTr="00617B3E">
        <w:tc>
          <w:tcPr>
            <w:tcW w:w="2013" w:type="dxa"/>
            <w:shd w:val="clear" w:color="auto" w:fill="auto"/>
            <w:tcMar>
              <w:top w:w="28" w:type="dxa"/>
              <w:left w:w="28" w:type="dxa"/>
              <w:bottom w:w="28" w:type="dxa"/>
              <w:right w:w="28" w:type="dxa"/>
            </w:tcMar>
          </w:tcPr>
          <w:p w14:paraId="41FB384B" w14:textId="77777777" w:rsidR="003B5845" w:rsidRPr="009F5D54" w:rsidRDefault="003B5845" w:rsidP="00617B3E">
            <w:pPr>
              <w:pStyle w:val="SmallStandard"/>
            </w:pPr>
            <w:r w:rsidRPr="009F5D54">
              <w:t>PowerDistribution</w:t>
            </w:r>
          </w:p>
        </w:tc>
        <w:tc>
          <w:tcPr>
            <w:tcW w:w="283" w:type="dxa"/>
            <w:shd w:val="clear" w:color="auto" w:fill="auto"/>
          </w:tcPr>
          <w:p w14:paraId="5DAB6E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AC1259" w14:textId="77777777" w:rsidR="003B5845" w:rsidRPr="004A00BD" w:rsidRDefault="003B5845" w:rsidP="00617B3E">
            <w:pPr>
              <w:rPr>
                <w:sz w:val="22"/>
              </w:rPr>
            </w:pPr>
          </w:p>
        </w:tc>
      </w:tr>
      <w:tr w:rsidR="003B5845" w:rsidRPr="00CC6307" w14:paraId="1A32FF64" w14:textId="77777777" w:rsidTr="00617B3E">
        <w:tc>
          <w:tcPr>
            <w:tcW w:w="2013" w:type="dxa"/>
            <w:shd w:val="clear" w:color="auto" w:fill="auto"/>
            <w:tcMar>
              <w:top w:w="28" w:type="dxa"/>
              <w:left w:w="28" w:type="dxa"/>
              <w:bottom w:w="28" w:type="dxa"/>
              <w:right w:w="28" w:type="dxa"/>
            </w:tcMar>
          </w:tcPr>
          <w:p w14:paraId="05918466" w14:textId="77777777" w:rsidR="003B5845" w:rsidRPr="009F5D54" w:rsidRDefault="003B5845" w:rsidP="00617B3E">
            <w:pPr>
              <w:pStyle w:val="SmallStandard"/>
            </w:pPr>
            <w:r w:rsidRPr="009F5D54">
              <w:t>Switch</w:t>
            </w:r>
          </w:p>
        </w:tc>
        <w:tc>
          <w:tcPr>
            <w:tcW w:w="283" w:type="dxa"/>
            <w:shd w:val="clear" w:color="auto" w:fill="auto"/>
          </w:tcPr>
          <w:p w14:paraId="3A90E9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688E96" w14:textId="77777777" w:rsidR="003B5845" w:rsidRPr="004A00BD" w:rsidRDefault="003B5845" w:rsidP="00617B3E">
            <w:pPr>
              <w:rPr>
                <w:sz w:val="22"/>
              </w:rPr>
            </w:pPr>
          </w:p>
        </w:tc>
      </w:tr>
      <w:tr w:rsidR="003B5845" w:rsidRPr="004A00BD" w14:paraId="33DA37C8" w14:textId="77777777" w:rsidTr="00617B3E">
        <w:tc>
          <w:tcPr>
            <w:tcW w:w="2013" w:type="dxa"/>
            <w:shd w:val="clear" w:color="auto" w:fill="auto"/>
            <w:tcMar>
              <w:top w:w="28" w:type="dxa"/>
              <w:left w:w="28" w:type="dxa"/>
              <w:bottom w:w="28" w:type="dxa"/>
              <w:right w:w="28" w:type="dxa"/>
            </w:tcMar>
          </w:tcPr>
          <w:p w14:paraId="317C4C36" w14:textId="77777777" w:rsidR="003B5845" w:rsidRPr="009F5D54" w:rsidRDefault="003B5845" w:rsidP="00617B3E">
            <w:pPr>
              <w:pStyle w:val="SmallStandard"/>
            </w:pPr>
            <w:r w:rsidRPr="009F5D54">
              <w:t>Lamp</w:t>
            </w:r>
          </w:p>
        </w:tc>
        <w:tc>
          <w:tcPr>
            <w:tcW w:w="283" w:type="dxa"/>
            <w:shd w:val="clear" w:color="auto" w:fill="auto"/>
          </w:tcPr>
          <w:p w14:paraId="088485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1403C"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ComponentNodeType "Actuator" instead and ComponentSubType </w:t>
            </w:r>
            <w:r w:rsidRPr="004A00BD">
              <w:rPr>
                <w:i/>
                <w:iCs/>
                <w:sz w:val="16"/>
                <w:szCs w:val="16"/>
                <w:lang w:val="en-GB"/>
              </w:rPr>
              <w:t>Lamp</w:t>
            </w:r>
            <w:r w:rsidRPr="004A00BD">
              <w:rPr>
                <w:sz w:val="16"/>
                <w:szCs w:val="16"/>
                <w:lang w:val="en-GB"/>
              </w:rPr>
              <w:t>.</w:t>
            </w:r>
          </w:p>
        </w:tc>
      </w:tr>
      <w:tr w:rsidR="003B5845" w:rsidRPr="00CC6307" w14:paraId="5E4D1912" w14:textId="77777777" w:rsidTr="00617B3E">
        <w:tc>
          <w:tcPr>
            <w:tcW w:w="2013" w:type="dxa"/>
            <w:shd w:val="clear" w:color="auto" w:fill="auto"/>
            <w:tcMar>
              <w:top w:w="28" w:type="dxa"/>
              <w:left w:w="28" w:type="dxa"/>
              <w:bottom w:w="28" w:type="dxa"/>
              <w:right w:w="28" w:type="dxa"/>
            </w:tcMar>
          </w:tcPr>
          <w:p w14:paraId="559AC268" w14:textId="77777777" w:rsidR="003B5845" w:rsidRPr="009F5D54" w:rsidRDefault="003B5845" w:rsidP="00617B3E">
            <w:pPr>
              <w:pStyle w:val="SmallStandard"/>
            </w:pPr>
            <w:r w:rsidRPr="009F5D54">
              <w:t>Relay</w:t>
            </w:r>
          </w:p>
        </w:tc>
        <w:tc>
          <w:tcPr>
            <w:tcW w:w="283" w:type="dxa"/>
            <w:shd w:val="clear" w:color="auto" w:fill="auto"/>
          </w:tcPr>
          <w:p w14:paraId="2D20E5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270C5" w14:textId="77777777" w:rsidR="003B5845" w:rsidRPr="004A00BD" w:rsidRDefault="003B5845" w:rsidP="00617B3E">
            <w:pPr>
              <w:jc w:val="left"/>
              <w:rPr>
                <w:sz w:val="22"/>
              </w:rPr>
            </w:pPr>
            <w:r w:rsidRPr="004A00BD">
              <w:rPr>
                <w:sz w:val="16"/>
                <w:szCs w:val="16"/>
              </w:rPr>
              <w:t xml:space="preserve"> </w:t>
            </w:r>
          </w:p>
        </w:tc>
      </w:tr>
      <w:tr w:rsidR="003B5845" w:rsidRPr="004A00BD" w14:paraId="567D4134" w14:textId="77777777" w:rsidTr="00617B3E">
        <w:tc>
          <w:tcPr>
            <w:tcW w:w="2013" w:type="dxa"/>
            <w:shd w:val="clear" w:color="auto" w:fill="auto"/>
            <w:tcMar>
              <w:top w:w="28" w:type="dxa"/>
              <w:left w:w="28" w:type="dxa"/>
              <w:bottom w:w="28" w:type="dxa"/>
              <w:right w:w="28" w:type="dxa"/>
            </w:tcMar>
          </w:tcPr>
          <w:p w14:paraId="4EC7A9C5" w14:textId="77777777" w:rsidR="003B5845" w:rsidRPr="009F5D54" w:rsidRDefault="003B5845" w:rsidP="00617B3E">
            <w:pPr>
              <w:pStyle w:val="SmallStandard"/>
            </w:pPr>
            <w:r w:rsidRPr="009F5D54">
              <w:t>Fuse</w:t>
            </w:r>
          </w:p>
        </w:tc>
        <w:tc>
          <w:tcPr>
            <w:tcW w:w="283" w:type="dxa"/>
            <w:shd w:val="clear" w:color="auto" w:fill="auto"/>
          </w:tcPr>
          <w:p w14:paraId="5CC8C9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432CA"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instead ComponentSubType Fuse. </w:t>
            </w:r>
          </w:p>
        </w:tc>
      </w:tr>
      <w:tr w:rsidR="003B5845" w:rsidRPr="004A00BD" w14:paraId="7B7900BF" w14:textId="77777777" w:rsidTr="00617B3E">
        <w:tc>
          <w:tcPr>
            <w:tcW w:w="2013" w:type="dxa"/>
            <w:shd w:val="clear" w:color="auto" w:fill="auto"/>
            <w:tcMar>
              <w:top w:w="28" w:type="dxa"/>
              <w:left w:w="28" w:type="dxa"/>
              <w:bottom w:w="28" w:type="dxa"/>
              <w:right w:w="28" w:type="dxa"/>
            </w:tcMar>
          </w:tcPr>
          <w:p w14:paraId="1E3B4F38" w14:textId="77777777" w:rsidR="003B5845" w:rsidRPr="009F5D54" w:rsidRDefault="003B5845" w:rsidP="00617B3E">
            <w:pPr>
              <w:pStyle w:val="SmallStandard"/>
            </w:pPr>
            <w:r w:rsidRPr="009F5D54">
              <w:t>Ground</w:t>
            </w:r>
          </w:p>
        </w:tc>
        <w:tc>
          <w:tcPr>
            <w:tcW w:w="283" w:type="dxa"/>
            <w:shd w:val="clear" w:color="auto" w:fill="auto"/>
          </w:tcPr>
          <w:p w14:paraId="645ADD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9AC05" w14:textId="77777777" w:rsidR="003B5845" w:rsidRPr="004A00BD" w:rsidRDefault="003B5845" w:rsidP="00617B3E">
            <w:pPr>
              <w:jc w:val="left"/>
              <w:rPr>
                <w:sz w:val="22"/>
                <w:lang w:val="en-GB"/>
              </w:rPr>
            </w:pPr>
            <w:r w:rsidRPr="004A00BD">
              <w:rPr>
                <w:sz w:val="16"/>
                <w:szCs w:val="16"/>
                <w:lang w:val="en-GB"/>
              </w:rPr>
              <w:t>Defines that this ComponentNode is a grounding point.</w:t>
            </w:r>
          </w:p>
        </w:tc>
      </w:tr>
      <w:tr w:rsidR="003B5845" w:rsidRPr="004A00BD" w14:paraId="23E426BE" w14:textId="77777777" w:rsidTr="00617B3E">
        <w:tc>
          <w:tcPr>
            <w:tcW w:w="2013" w:type="dxa"/>
            <w:shd w:val="clear" w:color="auto" w:fill="auto"/>
            <w:tcMar>
              <w:top w:w="28" w:type="dxa"/>
              <w:left w:w="28" w:type="dxa"/>
              <w:bottom w:w="28" w:type="dxa"/>
              <w:right w:w="28" w:type="dxa"/>
            </w:tcMar>
          </w:tcPr>
          <w:p w14:paraId="6C1EA3C8" w14:textId="77777777" w:rsidR="003B5845" w:rsidRPr="009F5D54" w:rsidRDefault="003B5845" w:rsidP="00617B3E">
            <w:pPr>
              <w:pStyle w:val="SmallStandard"/>
            </w:pPr>
            <w:r w:rsidRPr="009F5D54">
              <w:t>OpenEnd</w:t>
            </w:r>
          </w:p>
        </w:tc>
        <w:tc>
          <w:tcPr>
            <w:tcW w:w="283" w:type="dxa"/>
            <w:shd w:val="clear" w:color="auto" w:fill="auto"/>
          </w:tcPr>
          <w:p w14:paraId="6E7E2E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55F41" w14:textId="77777777" w:rsidR="003B5845" w:rsidRPr="004A00BD" w:rsidRDefault="003B5845" w:rsidP="00617B3E">
            <w:pPr>
              <w:jc w:val="left"/>
              <w:rPr>
                <w:sz w:val="22"/>
                <w:lang w:val="en-GB"/>
              </w:rPr>
            </w:pPr>
            <w:r w:rsidRPr="004A00BD">
              <w:rPr>
                <w:sz w:val="16"/>
                <w:szCs w:val="16"/>
                <w:lang w:val="en-GB"/>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3B5845" w:rsidRPr="004A00BD" w14:paraId="5F08F31F" w14:textId="77777777" w:rsidTr="00617B3E">
        <w:tc>
          <w:tcPr>
            <w:tcW w:w="2013" w:type="dxa"/>
            <w:shd w:val="clear" w:color="auto" w:fill="auto"/>
            <w:tcMar>
              <w:top w:w="28" w:type="dxa"/>
              <w:left w:w="28" w:type="dxa"/>
              <w:bottom w:w="28" w:type="dxa"/>
              <w:right w:w="28" w:type="dxa"/>
            </w:tcMar>
          </w:tcPr>
          <w:p w14:paraId="02AF10AF" w14:textId="77777777" w:rsidR="003B5845" w:rsidRPr="009F5D54" w:rsidRDefault="003B5845" w:rsidP="00617B3E">
            <w:pPr>
              <w:pStyle w:val="SmallStandard"/>
            </w:pPr>
            <w:r w:rsidRPr="009F5D54">
              <w:t>OpenLink</w:t>
            </w:r>
          </w:p>
        </w:tc>
        <w:tc>
          <w:tcPr>
            <w:tcW w:w="283" w:type="dxa"/>
            <w:shd w:val="clear" w:color="auto" w:fill="auto"/>
          </w:tcPr>
          <w:p w14:paraId="111FAB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122B04" w14:textId="77777777" w:rsidR="003B5845" w:rsidRPr="004A00BD" w:rsidRDefault="003B5845" w:rsidP="00617B3E">
            <w:pPr>
              <w:jc w:val="left"/>
              <w:rPr>
                <w:sz w:val="22"/>
                <w:lang w:val="en-GB"/>
              </w:rPr>
            </w:pPr>
            <w:r w:rsidRPr="004A00BD">
              <w:rPr>
                <w:sz w:val="16"/>
                <w:szCs w:val="16"/>
                <w:lang w:val="en-GB"/>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7563CEB7" w14:textId="77777777" w:rsidR="003B5845" w:rsidRDefault="003B5845" w:rsidP="003B5845">
      <w:pPr>
        <w:pStyle w:val="SmallStandard"/>
      </w:pPr>
    </w:p>
    <w:p w14:paraId="10FE3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35" w:name="_5c2ef693ecded72ae33373ae93e569d2"/>
      <w:r w:rsidRPr="005254F8">
        <w:rPr>
          <w:lang w:val="en-GB"/>
        </w:rPr>
        <w:t>ConnectionGroupType</w:t>
      </w:r>
      <w:bookmarkEnd w:id="1435"/>
    </w:p>
    <w:p w14:paraId="0373DACB" w14:textId="77777777" w:rsidR="003B5845" w:rsidRPr="00A518C2" w:rsidRDefault="003B5845" w:rsidP="003B5845">
      <w:pPr>
        <w:rPr>
          <w:lang w:val="en-GB"/>
        </w:rPr>
      </w:pPr>
      <w:r w:rsidRPr="00A518C2">
        <w:rPr>
          <w:sz w:val="18"/>
          <w:szCs w:val="18"/>
          <w:lang w:val="en-GB"/>
        </w:rPr>
        <w:t xml:space="preserve">Defines the type of physical realization that is expressed by a </w:t>
      </w:r>
      <w:r w:rsidRPr="00A518C2">
        <w:rPr>
          <w:i/>
          <w:iCs/>
          <w:sz w:val="18"/>
          <w:szCs w:val="18"/>
          <w:lang w:val="en-GB"/>
        </w:rPr>
        <w:t>ConnectionGroup.</w:t>
      </w:r>
    </w:p>
    <w:p w14:paraId="0E9D514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FBA9EB" w14:textId="77777777" w:rsidTr="00617B3E">
        <w:tc>
          <w:tcPr>
            <w:tcW w:w="2013" w:type="dxa"/>
            <w:shd w:val="clear" w:color="auto" w:fill="auto"/>
            <w:tcMar>
              <w:top w:w="28" w:type="dxa"/>
              <w:left w:w="28" w:type="dxa"/>
              <w:bottom w:w="28" w:type="dxa"/>
              <w:right w:w="28" w:type="dxa"/>
            </w:tcMar>
          </w:tcPr>
          <w:p w14:paraId="4444A94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1DD18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CB264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F740F7" w14:textId="77777777" w:rsidTr="00617B3E">
        <w:tc>
          <w:tcPr>
            <w:tcW w:w="2013" w:type="dxa"/>
            <w:shd w:val="clear" w:color="auto" w:fill="auto"/>
            <w:tcMar>
              <w:top w:w="28" w:type="dxa"/>
              <w:left w:w="28" w:type="dxa"/>
              <w:bottom w:w="28" w:type="dxa"/>
              <w:right w:w="28" w:type="dxa"/>
            </w:tcMar>
          </w:tcPr>
          <w:p w14:paraId="62CA45A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4E0070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17AFAE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9B59EC" w14:textId="77777777" w:rsidTr="00617B3E">
        <w:tc>
          <w:tcPr>
            <w:tcW w:w="2013" w:type="dxa"/>
            <w:shd w:val="clear" w:color="auto" w:fill="auto"/>
            <w:tcMar>
              <w:top w:w="28" w:type="dxa"/>
              <w:left w:w="28" w:type="dxa"/>
              <w:bottom w:w="28" w:type="dxa"/>
              <w:right w:w="28" w:type="dxa"/>
            </w:tcMar>
          </w:tcPr>
          <w:p w14:paraId="7983F22F" w14:textId="77777777" w:rsidR="003B5845" w:rsidRPr="009F5D54" w:rsidRDefault="003B5845" w:rsidP="00617B3E">
            <w:pPr>
              <w:pStyle w:val="SmallStandard"/>
            </w:pPr>
            <w:r w:rsidRPr="009F5D54">
              <w:t>Twisted</w:t>
            </w:r>
          </w:p>
        </w:tc>
        <w:tc>
          <w:tcPr>
            <w:tcW w:w="283" w:type="dxa"/>
            <w:shd w:val="clear" w:color="auto" w:fill="auto"/>
          </w:tcPr>
          <w:p w14:paraId="55EEE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110FE3" w14:textId="77777777" w:rsidR="003B5845" w:rsidRPr="004A00BD" w:rsidRDefault="003B5845" w:rsidP="00617B3E">
            <w:pPr>
              <w:rPr>
                <w:sz w:val="22"/>
              </w:rPr>
            </w:pPr>
          </w:p>
        </w:tc>
      </w:tr>
      <w:tr w:rsidR="003B5845" w:rsidRPr="00CC6307" w14:paraId="45D8D0D0" w14:textId="77777777" w:rsidTr="00617B3E">
        <w:tc>
          <w:tcPr>
            <w:tcW w:w="2013" w:type="dxa"/>
            <w:shd w:val="clear" w:color="auto" w:fill="auto"/>
            <w:tcMar>
              <w:top w:w="28" w:type="dxa"/>
              <w:left w:w="28" w:type="dxa"/>
              <w:bottom w:w="28" w:type="dxa"/>
              <w:right w:w="28" w:type="dxa"/>
            </w:tcMar>
          </w:tcPr>
          <w:p w14:paraId="18D58023" w14:textId="77777777" w:rsidR="003B5845" w:rsidRPr="009F5D54" w:rsidRDefault="003B5845" w:rsidP="00617B3E">
            <w:pPr>
              <w:pStyle w:val="SmallStandard"/>
            </w:pPr>
            <w:r w:rsidRPr="009F5D54">
              <w:t>Shielded</w:t>
            </w:r>
          </w:p>
        </w:tc>
        <w:tc>
          <w:tcPr>
            <w:tcW w:w="283" w:type="dxa"/>
            <w:shd w:val="clear" w:color="auto" w:fill="auto"/>
          </w:tcPr>
          <w:p w14:paraId="51A18A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4CC971" w14:textId="77777777" w:rsidR="003B5845" w:rsidRPr="004A00BD" w:rsidRDefault="003B5845" w:rsidP="00617B3E">
            <w:pPr>
              <w:rPr>
                <w:sz w:val="22"/>
              </w:rPr>
            </w:pPr>
          </w:p>
        </w:tc>
      </w:tr>
      <w:tr w:rsidR="003B5845" w:rsidRPr="00CC6307" w14:paraId="722BF13A" w14:textId="77777777" w:rsidTr="00617B3E">
        <w:tc>
          <w:tcPr>
            <w:tcW w:w="2013" w:type="dxa"/>
            <w:shd w:val="clear" w:color="auto" w:fill="auto"/>
            <w:tcMar>
              <w:top w:w="28" w:type="dxa"/>
              <w:left w:w="28" w:type="dxa"/>
              <w:bottom w:w="28" w:type="dxa"/>
              <w:right w:w="28" w:type="dxa"/>
            </w:tcMar>
          </w:tcPr>
          <w:p w14:paraId="29CF9075" w14:textId="77777777" w:rsidR="003B5845" w:rsidRPr="009F5D54" w:rsidRDefault="003B5845" w:rsidP="00617B3E">
            <w:pPr>
              <w:pStyle w:val="SmallStandard"/>
            </w:pPr>
            <w:r w:rsidRPr="009F5D54">
              <w:t>Coaxial</w:t>
            </w:r>
          </w:p>
        </w:tc>
        <w:tc>
          <w:tcPr>
            <w:tcW w:w="283" w:type="dxa"/>
            <w:shd w:val="clear" w:color="auto" w:fill="auto"/>
          </w:tcPr>
          <w:p w14:paraId="1AE5A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CF98F5" w14:textId="77777777" w:rsidR="003B5845" w:rsidRPr="004A00BD" w:rsidRDefault="003B5845" w:rsidP="00617B3E">
            <w:pPr>
              <w:rPr>
                <w:sz w:val="22"/>
              </w:rPr>
            </w:pPr>
          </w:p>
        </w:tc>
      </w:tr>
    </w:tbl>
    <w:p w14:paraId="1AD23296" w14:textId="77777777" w:rsidR="003B5845" w:rsidRDefault="003B5845" w:rsidP="003B5845">
      <w:pPr>
        <w:pStyle w:val="SmallStandard"/>
      </w:pPr>
    </w:p>
    <w:p w14:paraId="0CEB695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36" w:name="_Toc27668645"/>
      <w:bookmarkStart w:id="1437" w:name="_Toc27730713"/>
      <w:r>
        <w:rPr>
          <w:lang w:val="en-GB"/>
        </w:rPr>
        <w:t xml:space="preserve">Module </w:t>
      </w:r>
      <w:bookmarkStart w:id="1438" w:name="_74b478a0d1ebc3f6cd5a9a6222a12a1f"/>
      <w:r>
        <w:rPr>
          <w:lang w:val="en-GB"/>
        </w:rPr>
        <w:t>signal</w:t>
      </w:r>
      <w:bookmarkEnd w:id="1436"/>
      <w:bookmarkEnd w:id="1437"/>
      <w:bookmarkEnd w:id="1438"/>
    </w:p>
    <w:p w14:paraId="3E3578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9" w:name="_ee33e1b69f7a154650ecdeb1f84e4d1f"/>
      <w:r>
        <w:rPr>
          <w:lang w:val="en-GB"/>
        </w:rPr>
        <w:t>Signal</w:t>
      </w:r>
      <w:bookmarkEnd w:id="1439"/>
    </w:p>
    <w:p w14:paraId="2466AD3A" w14:textId="77777777" w:rsidR="003B5845" w:rsidRDefault="003B5845" w:rsidP="003B5845">
      <w:r>
        <w:rPr>
          <w:sz w:val="18"/>
          <w:szCs w:val="18"/>
        </w:rPr>
        <w:t>Specifies a signal.</w:t>
      </w:r>
    </w:p>
    <w:p w14:paraId="1210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EE434D" w14:textId="77777777" w:rsidTr="00617B3E">
        <w:tc>
          <w:tcPr>
            <w:tcW w:w="2013" w:type="dxa"/>
            <w:shd w:val="clear" w:color="auto" w:fill="auto"/>
            <w:tcMar>
              <w:top w:w="28" w:type="dxa"/>
              <w:left w:w="28" w:type="dxa"/>
              <w:bottom w:w="28" w:type="dxa"/>
              <w:right w:w="28" w:type="dxa"/>
            </w:tcMar>
          </w:tcPr>
          <w:p w14:paraId="199F15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1327E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21CD711" w14:textId="77777777" w:rsidTr="00617B3E">
        <w:tc>
          <w:tcPr>
            <w:tcW w:w="2013" w:type="dxa"/>
            <w:shd w:val="clear" w:color="auto" w:fill="auto"/>
            <w:tcMar>
              <w:top w:w="28" w:type="dxa"/>
              <w:left w:w="28" w:type="dxa"/>
              <w:bottom w:w="28" w:type="dxa"/>
              <w:right w:w="28" w:type="dxa"/>
            </w:tcMar>
          </w:tcPr>
          <w:p w14:paraId="4398A2E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E987D" w14:textId="77777777" w:rsidR="003B5845" w:rsidRPr="004A00BD" w:rsidRDefault="003B5845" w:rsidP="00617B3E">
            <w:pPr>
              <w:rPr>
                <w:sz w:val="22"/>
              </w:rPr>
            </w:pPr>
          </w:p>
        </w:tc>
      </w:tr>
      <w:tr w:rsidR="003B5845" w:rsidRPr="008359F5" w14:paraId="2CE4486A" w14:textId="77777777" w:rsidTr="00617B3E">
        <w:tc>
          <w:tcPr>
            <w:tcW w:w="2013" w:type="dxa"/>
            <w:shd w:val="clear" w:color="auto" w:fill="auto"/>
            <w:tcMar>
              <w:top w:w="28" w:type="dxa"/>
              <w:left w:w="28" w:type="dxa"/>
              <w:bottom w:w="28" w:type="dxa"/>
              <w:right w:w="28" w:type="dxa"/>
            </w:tcMar>
          </w:tcPr>
          <w:p w14:paraId="177370F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C223CD" w14:textId="77777777" w:rsidR="003B5845" w:rsidRPr="000437C1" w:rsidRDefault="003B5845" w:rsidP="00617B3E">
            <w:pPr>
              <w:pStyle w:val="SmallStandard"/>
            </w:pPr>
            <w:r>
              <w:t>false</w:t>
            </w:r>
          </w:p>
        </w:tc>
      </w:tr>
    </w:tbl>
    <w:p w14:paraId="4CBAD54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B462F35" w14:textId="77777777" w:rsidTr="00617B3E">
        <w:tc>
          <w:tcPr>
            <w:tcW w:w="2013" w:type="dxa"/>
            <w:shd w:val="clear" w:color="auto" w:fill="auto"/>
            <w:tcMar>
              <w:top w:w="28" w:type="dxa"/>
              <w:left w:w="28" w:type="dxa"/>
              <w:bottom w:w="28" w:type="dxa"/>
              <w:right w:w="28" w:type="dxa"/>
            </w:tcMar>
          </w:tcPr>
          <w:p w14:paraId="369536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4567B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A94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21F713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6D8F600" w14:textId="77777777" w:rsidTr="00617B3E">
        <w:tc>
          <w:tcPr>
            <w:tcW w:w="2013" w:type="dxa"/>
            <w:shd w:val="clear" w:color="auto" w:fill="auto"/>
            <w:tcMar>
              <w:top w:w="28" w:type="dxa"/>
              <w:left w:w="28" w:type="dxa"/>
              <w:bottom w:w="28" w:type="dxa"/>
              <w:right w:w="28" w:type="dxa"/>
            </w:tcMar>
          </w:tcPr>
          <w:p w14:paraId="6E8DC5E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FED9A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400B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70072" w14:textId="77777777" w:rsidR="003B5845" w:rsidRPr="004A00BD" w:rsidRDefault="003B5845" w:rsidP="00617B3E">
            <w:pPr>
              <w:jc w:val="left"/>
              <w:rPr>
                <w:sz w:val="22"/>
                <w:lang w:val="en-GB"/>
              </w:rPr>
            </w:pPr>
            <w:r w:rsidRPr="004A00BD">
              <w:rPr>
                <w:sz w:val="16"/>
                <w:szCs w:val="16"/>
                <w:lang w:val="en-GB"/>
              </w:rPr>
              <w:t>Specifies a unique identification of the Signal. The identification is guaranteed to be unique within the SignalSpecification.</w:t>
            </w:r>
          </w:p>
        </w:tc>
      </w:tr>
      <w:tr w:rsidR="003B5845" w:rsidRPr="004A00BD" w14:paraId="670C7580" w14:textId="77777777" w:rsidTr="00617B3E">
        <w:tc>
          <w:tcPr>
            <w:tcW w:w="2013" w:type="dxa"/>
            <w:shd w:val="clear" w:color="auto" w:fill="auto"/>
            <w:tcMar>
              <w:top w:w="28" w:type="dxa"/>
              <w:left w:w="28" w:type="dxa"/>
              <w:bottom w:w="28" w:type="dxa"/>
              <w:right w:w="28" w:type="dxa"/>
            </w:tcMar>
          </w:tcPr>
          <w:p w14:paraId="1C6216A6" w14:textId="77777777" w:rsidR="003B5845" w:rsidRPr="00620BBE" w:rsidRDefault="003B5845" w:rsidP="00617B3E">
            <w:pPr>
              <w:pStyle w:val="SmallStandard"/>
            </w:pPr>
            <w:r w:rsidRPr="00620BBE">
              <w:t>signalName</w:t>
            </w:r>
          </w:p>
        </w:tc>
        <w:tc>
          <w:tcPr>
            <w:tcW w:w="1559" w:type="dxa"/>
            <w:shd w:val="clear" w:color="auto" w:fill="auto"/>
            <w:tcMar>
              <w:top w:w="28" w:type="dxa"/>
              <w:left w:w="28" w:type="dxa"/>
              <w:bottom w:w="28" w:type="dxa"/>
              <w:right w:w="28" w:type="dxa"/>
            </w:tcMar>
          </w:tcPr>
          <w:p w14:paraId="7A0B9E1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BBE2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E8121" w14:textId="77777777" w:rsidR="003B5845" w:rsidRPr="004A00BD" w:rsidRDefault="003B5845" w:rsidP="00617B3E">
            <w:pPr>
              <w:jc w:val="left"/>
              <w:rPr>
                <w:sz w:val="22"/>
                <w:lang w:val="en-GB"/>
              </w:rPr>
            </w:pPr>
            <w:r w:rsidRPr="004A00BD">
              <w:rPr>
                <w:sz w:val="16"/>
                <w:szCs w:val="16"/>
                <w:lang w:val="en-GB"/>
              </w:rPr>
              <w:t>Name of the Signal, which is not guaranteed to be unique and is normally function oriented.</w:t>
            </w:r>
          </w:p>
        </w:tc>
      </w:tr>
      <w:tr w:rsidR="003B5845" w:rsidRPr="004A00BD" w14:paraId="6A86EA5B" w14:textId="77777777" w:rsidTr="00617B3E">
        <w:tc>
          <w:tcPr>
            <w:tcW w:w="2013" w:type="dxa"/>
            <w:shd w:val="clear" w:color="auto" w:fill="auto"/>
            <w:tcMar>
              <w:top w:w="28" w:type="dxa"/>
              <w:left w:w="28" w:type="dxa"/>
              <w:bottom w:w="28" w:type="dxa"/>
              <w:right w:w="28" w:type="dxa"/>
            </w:tcMar>
          </w:tcPr>
          <w:p w14:paraId="64049746" w14:textId="77777777" w:rsidR="003B5845" w:rsidRPr="00620BBE" w:rsidRDefault="003B5845" w:rsidP="00617B3E">
            <w:pPr>
              <w:pStyle w:val="SmallStandard"/>
            </w:pPr>
            <w:r w:rsidRPr="00620BBE">
              <w:t>clampName</w:t>
            </w:r>
          </w:p>
        </w:tc>
        <w:tc>
          <w:tcPr>
            <w:tcW w:w="1559" w:type="dxa"/>
            <w:shd w:val="clear" w:color="auto" w:fill="auto"/>
            <w:tcMar>
              <w:top w:w="28" w:type="dxa"/>
              <w:left w:w="28" w:type="dxa"/>
              <w:bottom w:w="28" w:type="dxa"/>
              <w:right w:w="28" w:type="dxa"/>
            </w:tcMar>
          </w:tcPr>
          <w:p w14:paraId="1F2C483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DB8C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B72805" w14:textId="77777777" w:rsidR="003B5845" w:rsidRPr="004A00BD" w:rsidRDefault="003B5845" w:rsidP="00617B3E">
            <w:pPr>
              <w:jc w:val="left"/>
              <w:rPr>
                <w:sz w:val="22"/>
                <w:lang w:val="en-GB"/>
              </w:rPr>
            </w:pPr>
            <w:r w:rsidRPr="004A00BD">
              <w:rPr>
                <w:sz w:val="16"/>
                <w:szCs w:val="16"/>
                <w:lang w:val="en-GB"/>
              </w:rPr>
              <w:t>Specifies the name of the clamp e.g. KL15, KL30, KL31.</w:t>
            </w:r>
          </w:p>
        </w:tc>
      </w:tr>
      <w:tr w:rsidR="003B5845" w:rsidRPr="004A00BD" w14:paraId="5123B993" w14:textId="77777777" w:rsidTr="00617B3E">
        <w:tc>
          <w:tcPr>
            <w:tcW w:w="2013" w:type="dxa"/>
            <w:shd w:val="clear" w:color="auto" w:fill="auto"/>
            <w:tcMar>
              <w:top w:w="28" w:type="dxa"/>
              <w:left w:w="28" w:type="dxa"/>
              <w:bottom w:w="28" w:type="dxa"/>
              <w:right w:w="28" w:type="dxa"/>
            </w:tcMar>
          </w:tcPr>
          <w:p w14:paraId="54D9A6A5"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CDAE3A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5C64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778D22C" w14:textId="77777777" w:rsidR="003B5845" w:rsidRPr="004A00BD" w:rsidRDefault="003B5845" w:rsidP="00617B3E">
            <w:pPr>
              <w:jc w:val="left"/>
              <w:rPr>
                <w:sz w:val="22"/>
                <w:lang w:val="en-GB"/>
              </w:rPr>
            </w:pPr>
            <w:r w:rsidRPr="004A00BD">
              <w:rPr>
                <w:sz w:val="16"/>
                <w:szCs w:val="16"/>
                <w:lang w:val="en-GB"/>
              </w:rPr>
              <w:t xml:space="preserve">Specifies additional identifiers for the </w:t>
            </w:r>
            <w:r w:rsidRPr="004A00BD">
              <w:rPr>
                <w:i/>
                <w:iCs/>
                <w:sz w:val="16"/>
                <w:szCs w:val="16"/>
                <w:lang w:val="en-GB"/>
              </w:rPr>
              <w:t>Signal</w:t>
            </w:r>
            <w:r w:rsidRPr="004A00BD">
              <w:rPr>
                <w:sz w:val="16"/>
                <w:szCs w:val="16"/>
                <w:lang w:val="en-GB"/>
              </w:rPr>
              <w:t>.</w:t>
            </w:r>
          </w:p>
        </w:tc>
      </w:tr>
      <w:tr w:rsidR="003B5845" w:rsidRPr="004A00BD" w14:paraId="79CDF426" w14:textId="77777777" w:rsidTr="00617B3E">
        <w:tc>
          <w:tcPr>
            <w:tcW w:w="2013" w:type="dxa"/>
            <w:shd w:val="clear" w:color="auto" w:fill="auto"/>
            <w:tcMar>
              <w:top w:w="28" w:type="dxa"/>
              <w:left w:w="28" w:type="dxa"/>
              <w:bottom w:w="28" w:type="dxa"/>
              <w:right w:w="28" w:type="dxa"/>
            </w:tcMar>
          </w:tcPr>
          <w:p w14:paraId="629323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1BA63D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9458A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4194DE4" w14:textId="77777777" w:rsidR="003B5845" w:rsidRPr="004A00BD" w:rsidRDefault="003B5845" w:rsidP="00617B3E">
            <w:pPr>
              <w:jc w:val="left"/>
              <w:rPr>
                <w:sz w:val="22"/>
                <w:lang w:val="en-GB"/>
              </w:rPr>
            </w:pPr>
            <w:r w:rsidRPr="004A00BD">
              <w:rPr>
                <w:sz w:val="16"/>
                <w:szCs w:val="16"/>
                <w:lang w:val="en-GB"/>
              </w:rPr>
              <w:t>A human readable description of the signal.</w:t>
            </w:r>
          </w:p>
        </w:tc>
      </w:tr>
      <w:tr w:rsidR="003B5845" w:rsidRPr="004A00BD" w14:paraId="436DC929" w14:textId="77777777" w:rsidTr="00617B3E">
        <w:tc>
          <w:tcPr>
            <w:tcW w:w="2013" w:type="dxa"/>
            <w:shd w:val="clear" w:color="auto" w:fill="auto"/>
            <w:tcMar>
              <w:top w:w="28" w:type="dxa"/>
              <w:left w:w="28" w:type="dxa"/>
              <w:bottom w:w="28" w:type="dxa"/>
              <w:right w:w="28" w:type="dxa"/>
            </w:tcMar>
          </w:tcPr>
          <w:p w14:paraId="6D1C4B37"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717E6F18"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1A78DE2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EEA647" w14:textId="77777777" w:rsidR="003B5845" w:rsidRPr="004A00BD" w:rsidRDefault="003B5845" w:rsidP="00617B3E">
            <w:pPr>
              <w:jc w:val="left"/>
              <w:rPr>
                <w:sz w:val="22"/>
                <w:lang w:val="en-GB"/>
              </w:rPr>
            </w:pPr>
            <w:r w:rsidRPr="004A00BD">
              <w:rPr>
                <w:sz w:val="16"/>
                <w:szCs w:val="16"/>
                <w:lang w:val="en-GB"/>
              </w:rPr>
              <w:t>Specifies the information type of the signal.</w:t>
            </w:r>
          </w:p>
        </w:tc>
      </w:tr>
      <w:tr w:rsidR="003B5845" w:rsidRPr="004A00BD" w14:paraId="2079D239" w14:textId="77777777" w:rsidTr="00617B3E">
        <w:tc>
          <w:tcPr>
            <w:tcW w:w="2013" w:type="dxa"/>
            <w:shd w:val="clear" w:color="auto" w:fill="auto"/>
            <w:tcMar>
              <w:top w:w="28" w:type="dxa"/>
              <w:left w:w="28" w:type="dxa"/>
              <w:bottom w:w="28" w:type="dxa"/>
              <w:right w:w="28" w:type="dxa"/>
            </w:tcMar>
          </w:tcPr>
          <w:p w14:paraId="65CAFBCA"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372A62AE"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70186F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69F8C7" w14:textId="77777777" w:rsidR="003B5845" w:rsidRPr="004A00BD" w:rsidRDefault="003B5845" w:rsidP="00617B3E">
            <w:pPr>
              <w:jc w:val="left"/>
              <w:rPr>
                <w:sz w:val="22"/>
                <w:lang w:val="en-GB"/>
              </w:rPr>
            </w:pPr>
            <w:r w:rsidRPr="004A00BD">
              <w:rPr>
                <w:sz w:val="16"/>
                <w:szCs w:val="16"/>
                <w:lang w:val="en-GB"/>
              </w:rPr>
              <w:t>Specifies the type of the transmission medium for the signal.</w:t>
            </w:r>
          </w:p>
        </w:tc>
      </w:tr>
      <w:tr w:rsidR="003B5845" w:rsidRPr="004A00BD" w14:paraId="59824E0B" w14:textId="77777777" w:rsidTr="00617B3E">
        <w:tc>
          <w:tcPr>
            <w:tcW w:w="2013" w:type="dxa"/>
            <w:shd w:val="clear" w:color="auto" w:fill="auto"/>
            <w:tcMar>
              <w:top w:w="28" w:type="dxa"/>
              <w:left w:w="28" w:type="dxa"/>
              <w:bottom w:w="28" w:type="dxa"/>
              <w:right w:w="28" w:type="dxa"/>
            </w:tcMar>
          </w:tcPr>
          <w:p w14:paraId="7C8285C8" w14:textId="77777777" w:rsidR="003B5845" w:rsidRPr="00620BBE" w:rsidRDefault="003B5845" w:rsidP="00617B3E">
            <w:pPr>
              <w:pStyle w:val="SmallStandard"/>
            </w:pPr>
            <w:r w:rsidRPr="00620BBE">
              <w:t>signalForm</w:t>
            </w:r>
          </w:p>
        </w:tc>
        <w:tc>
          <w:tcPr>
            <w:tcW w:w="1559" w:type="dxa"/>
            <w:shd w:val="clear" w:color="auto" w:fill="auto"/>
            <w:tcMar>
              <w:top w:w="28" w:type="dxa"/>
              <w:left w:w="28" w:type="dxa"/>
              <w:bottom w:w="28" w:type="dxa"/>
              <w:right w:w="28" w:type="dxa"/>
            </w:tcMar>
          </w:tcPr>
          <w:p w14:paraId="365348E3" w14:textId="77777777" w:rsidR="003B5845" w:rsidRPr="008359F5" w:rsidRDefault="003B5845" w:rsidP="00617B3E">
            <w:pPr>
              <w:pStyle w:val="SmallStandard"/>
            </w:pPr>
            <w:r w:rsidRPr="00D21799">
              <w:t>SignalForm</w:t>
            </w:r>
          </w:p>
        </w:tc>
        <w:tc>
          <w:tcPr>
            <w:tcW w:w="709" w:type="dxa"/>
            <w:shd w:val="clear" w:color="auto" w:fill="auto"/>
            <w:tcMar>
              <w:top w:w="28" w:type="dxa"/>
              <w:left w:w="28" w:type="dxa"/>
              <w:bottom w:w="28" w:type="dxa"/>
              <w:right w:w="28" w:type="dxa"/>
            </w:tcMar>
          </w:tcPr>
          <w:p w14:paraId="341FF0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5755C5" w14:textId="77777777" w:rsidR="003B5845" w:rsidRPr="004A00BD" w:rsidRDefault="003B5845" w:rsidP="00617B3E">
            <w:pPr>
              <w:jc w:val="left"/>
              <w:rPr>
                <w:sz w:val="22"/>
                <w:lang w:val="en-GB"/>
              </w:rPr>
            </w:pPr>
            <w:r w:rsidRPr="004A00BD">
              <w:rPr>
                <w:sz w:val="16"/>
                <w:szCs w:val="16"/>
                <w:lang w:val="en-GB"/>
              </w:rPr>
              <w:t>Specifies the form of the signal.</w:t>
            </w:r>
          </w:p>
        </w:tc>
      </w:tr>
      <w:tr w:rsidR="003B5845" w:rsidRPr="004A00BD" w14:paraId="77E7F025" w14:textId="77777777" w:rsidTr="00617B3E">
        <w:tc>
          <w:tcPr>
            <w:tcW w:w="2013" w:type="dxa"/>
            <w:shd w:val="clear" w:color="auto" w:fill="auto"/>
            <w:tcMar>
              <w:top w:w="28" w:type="dxa"/>
              <w:left w:w="28" w:type="dxa"/>
              <w:bottom w:w="28" w:type="dxa"/>
              <w:right w:w="28" w:type="dxa"/>
            </w:tcMar>
          </w:tcPr>
          <w:p w14:paraId="76F8CFEA" w14:textId="77777777" w:rsidR="003B5845" w:rsidRPr="00620BBE" w:rsidRDefault="003B5845" w:rsidP="00617B3E">
            <w:pPr>
              <w:pStyle w:val="SmallStandard"/>
            </w:pPr>
            <w:r w:rsidRPr="00620BBE">
              <w:t>signalCurve</w:t>
            </w:r>
          </w:p>
        </w:tc>
        <w:tc>
          <w:tcPr>
            <w:tcW w:w="1559" w:type="dxa"/>
            <w:shd w:val="clear" w:color="auto" w:fill="auto"/>
            <w:tcMar>
              <w:top w:w="28" w:type="dxa"/>
              <w:left w:w="28" w:type="dxa"/>
              <w:bottom w:w="28" w:type="dxa"/>
              <w:right w:w="28" w:type="dxa"/>
            </w:tcMar>
          </w:tcPr>
          <w:p w14:paraId="424D2EA2" w14:textId="77777777" w:rsidR="003B5845" w:rsidRPr="008359F5" w:rsidRDefault="003B5845" w:rsidP="00617B3E">
            <w:pPr>
              <w:pStyle w:val="SmallStandard"/>
            </w:pPr>
            <w:r w:rsidRPr="00D21799">
              <w:t>SignalCurve</w:t>
            </w:r>
          </w:p>
        </w:tc>
        <w:tc>
          <w:tcPr>
            <w:tcW w:w="709" w:type="dxa"/>
            <w:shd w:val="clear" w:color="auto" w:fill="auto"/>
            <w:tcMar>
              <w:top w:w="28" w:type="dxa"/>
              <w:left w:w="28" w:type="dxa"/>
              <w:bottom w:w="28" w:type="dxa"/>
              <w:right w:w="28" w:type="dxa"/>
            </w:tcMar>
          </w:tcPr>
          <w:p w14:paraId="2602C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F0B8A2" w14:textId="77777777" w:rsidR="003B5845" w:rsidRPr="004A00BD" w:rsidRDefault="003B5845" w:rsidP="00617B3E">
            <w:pPr>
              <w:jc w:val="left"/>
              <w:rPr>
                <w:sz w:val="22"/>
                <w:lang w:val="en-GB"/>
              </w:rPr>
            </w:pPr>
            <w:r w:rsidRPr="004A00BD">
              <w:rPr>
                <w:sz w:val="16"/>
                <w:szCs w:val="16"/>
                <w:lang w:val="en-GB"/>
              </w:rPr>
              <w:t>Specifies the curve of the signal.</w:t>
            </w:r>
          </w:p>
        </w:tc>
      </w:tr>
      <w:tr w:rsidR="003B5845" w:rsidRPr="006675E2" w14:paraId="75836188" w14:textId="77777777" w:rsidTr="00617B3E">
        <w:tc>
          <w:tcPr>
            <w:tcW w:w="2013" w:type="dxa"/>
            <w:shd w:val="clear" w:color="auto" w:fill="auto"/>
            <w:tcMar>
              <w:top w:w="28" w:type="dxa"/>
              <w:left w:w="28" w:type="dxa"/>
              <w:bottom w:w="28" w:type="dxa"/>
              <w:right w:w="28" w:type="dxa"/>
            </w:tcMar>
          </w:tcPr>
          <w:p w14:paraId="17F4BEB8"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23455550"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35E6A7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C5A622" w14:textId="77777777" w:rsidR="003B5845" w:rsidRPr="004A00BD" w:rsidRDefault="003B5845" w:rsidP="00617B3E">
            <w:pPr>
              <w:rPr>
                <w:sz w:val="22"/>
              </w:rPr>
            </w:pPr>
          </w:p>
        </w:tc>
      </w:tr>
      <w:tr w:rsidR="003B5845" w:rsidRPr="006675E2" w14:paraId="7A5EFBEF" w14:textId="77777777" w:rsidTr="00617B3E">
        <w:tc>
          <w:tcPr>
            <w:tcW w:w="2013" w:type="dxa"/>
            <w:shd w:val="clear" w:color="auto" w:fill="auto"/>
            <w:tcMar>
              <w:top w:w="28" w:type="dxa"/>
              <w:left w:w="28" w:type="dxa"/>
              <w:bottom w:w="28" w:type="dxa"/>
              <w:right w:w="28" w:type="dxa"/>
            </w:tcMar>
          </w:tcPr>
          <w:p w14:paraId="4C418FEC"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A3B31C5"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1BF10EA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CC36CD" w14:textId="77777777" w:rsidR="003B5845" w:rsidRPr="004A00BD" w:rsidRDefault="003B5845" w:rsidP="00617B3E">
            <w:pPr>
              <w:rPr>
                <w:sz w:val="22"/>
              </w:rPr>
            </w:pPr>
          </w:p>
        </w:tc>
      </w:tr>
      <w:tr w:rsidR="003B5845" w:rsidRPr="006675E2" w14:paraId="096A0FAC" w14:textId="77777777" w:rsidTr="00617B3E">
        <w:tc>
          <w:tcPr>
            <w:tcW w:w="2013" w:type="dxa"/>
            <w:shd w:val="clear" w:color="auto" w:fill="auto"/>
            <w:tcMar>
              <w:top w:w="28" w:type="dxa"/>
              <w:left w:w="28" w:type="dxa"/>
              <w:bottom w:w="28" w:type="dxa"/>
              <w:right w:w="28" w:type="dxa"/>
            </w:tcMar>
          </w:tcPr>
          <w:p w14:paraId="28F3F923" w14:textId="77777777" w:rsidR="003B5845" w:rsidRPr="00620BBE" w:rsidRDefault="003B5845" w:rsidP="00617B3E">
            <w:pPr>
              <w:pStyle w:val="SmallStandard"/>
            </w:pPr>
            <w:r w:rsidRPr="00620BBE">
              <w:t>currentType</w:t>
            </w:r>
          </w:p>
        </w:tc>
        <w:tc>
          <w:tcPr>
            <w:tcW w:w="1559" w:type="dxa"/>
            <w:shd w:val="clear" w:color="auto" w:fill="auto"/>
            <w:tcMar>
              <w:top w:w="28" w:type="dxa"/>
              <w:left w:w="28" w:type="dxa"/>
              <w:bottom w:w="28" w:type="dxa"/>
              <w:right w:w="28" w:type="dxa"/>
            </w:tcMar>
          </w:tcPr>
          <w:p w14:paraId="32A96A30" w14:textId="77777777" w:rsidR="003B5845" w:rsidRPr="008359F5" w:rsidRDefault="003B5845" w:rsidP="00617B3E">
            <w:pPr>
              <w:pStyle w:val="SmallStandard"/>
            </w:pPr>
            <w:r w:rsidRPr="00D21799">
              <w:t>CurrentType</w:t>
            </w:r>
          </w:p>
        </w:tc>
        <w:tc>
          <w:tcPr>
            <w:tcW w:w="709" w:type="dxa"/>
            <w:shd w:val="clear" w:color="auto" w:fill="auto"/>
            <w:tcMar>
              <w:top w:w="28" w:type="dxa"/>
              <w:left w:w="28" w:type="dxa"/>
              <w:bottom w:w="28" w:type="dxa"/>
              <w:right w:w="28" w:type="dxa"/>
            </w:tcMar>
          </w:tcPr>
          <w:p w14:paraId="285B8F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954AF9" w14:textId="77777777" w:rsidR="003B5845" w:rsidRPr="004A00BD" w:rsidRDefault="003B5845" w:rsidP="00617B3E">
            <w:pPr>
              <w:rPr>
                <w:sz w:val="22"/>
              </w:rPr>
            </w:pPr>
          </w:p>
        </w:tc>
      </w:tr>
      <w:tr w:rsidR="003B5845" w:rsidRPr="006675E2" w14:paraId="5732EA27" w14:textId="77777777" w:rsidTr="00617B3E">
        <w:tc>
          <w:tcPr>
            <w:tcW w:w="2013" w:type="dxa"/>
            <w:shd w:val="clear" w:color="auto" w:fill="auto"/>
            <w:tcMar>
              <w:top w:w="28" w:type="dxa"/>
              <w:left w:w="28" w:type="dxa"/>
              <w:bottom w:w="28" w:type="dxa"/>
              <w:right w:w="28" w:type="dxa"/>
            </w:tcMar>
          </w:tcPr>
          <w:p w14:paraId="44E7EB76"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040EDA1" w14:textId="77777777" w:rsidR="003B5845" w:rsidRPr="008359F5" w:rsidRDefault="003B5845" w:rsidP="00617B3E">
            <w:pPr>
              <w:pStyle w:val="SmallStandard"/>
            </w:pPr>
            <w:r w:rsidRPr="00D21799">
              <w:t>NominalVoltage</w:t>
            </w:r>
          </w:p>
        </w:tc>
        <w:tc>
          <w:tcPr>
            <w:tcW w:w="709" w:type="dxa"/>
            <w:shd w:val="clear" w:color="auto" w:fill="auto"/>
            <w:tcMar>
              <w:top w:w="28" w:type="dxa"/>
              <w:left w:w="28" w:type="dxa"/>
              <w:bottom w:w="28" w:type="dxa"/>
              <w:right w:w="28" w:type="dxa"/>
            </w:tcMar>
          </w:tcPr>
          <w:p w14:paraId="25E8F23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A0C859" w14:textId="77777777" w:rsidR="003B5845" w:rsidRPr="004A00BD" w:rsidRDefault="003B5845" w:rsidP="00617B3E">
            <w:pPr>
              <w:rPr>
                <w:sz w:val="22"/>
              </w:rPr>
            </w:pPr>
          </w:p>
        </w:tc>
      </w:tr>
      <w:tr w:rsidR="003B5845" w:rsidRPr="004A00BD" w14:paraId="6E95F6A7" w14:textId="77777777" w:rsidTr="00617B3E">
        <w:tc>
          <w:tcPr>
            <w:tcW w:w="2013" w:type="dxa"/>
            <w:shd w:val="clear" w:color="auto" w:fill="auto"/>
            <w:tcMar>
              <w:top w:w="28" w:type="dxa"/>
              <w:left w:w="28" w:type="dxa"/>
              <w:bottom w:w="28" w:type="dxa"/>
              <w:right w:w="28" w:type="dxa"/>
            </w:tcMar>
          </w:tcPr>
          <w:p w14:paraId="574DC2B1" w14:textId="77777777" w:rsidR="003B5845" w:rsidRPr="00620BBE" w:rsidRDefault="003B5845" w:rsidP="00617B3E">
            <w:pPr>
              <w:pStyle w:val="SmallStandard"/>
            </w:pPr>
            <w:r w:rsidRPr="00620BBE">
              <w:t>dataRate</w:t>
            </w:r>
          </w:p>
        </w:tc>
        <w:tc>
          <w:tcPr>
            <w:tcW w:w="1559" w:type="dxa"/>
            <w:shd w:val="clear" w:color="auto" w:fill="auto"/>
            <w:tcMar>
              <w:top w:w="28" w:type="dxa"/>
              <w:left w:w="28" w:type="dxa"/>
              <w:bottom w:w="28" w:type="dxa"/>
              <w:right w:w="28" w:type="dxa"/>
            </w:tcMar>
          </w:tcPr>
          <w:p w14:paraId="5D32E9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236F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66B762" w14:textId="77777777" w:rsidR="003B5845" w:rsidRPr="004A00BD" w:rsidRDefault="003B5845" w:rsidP="00617B3E">
            <w:pPr>
              <w:jc w:val="left"/>
              <w:rPr>
                <w:sz w:val="22"/>
                <w:lang w:val="en-GB"/>
              </w:rPr>
            </w:pPr>
            <w:r w:rsidRPr="004A00BD">
              <w:rPr>
                <w:sz w:val="16"/>
                <w:szCs w:val="16"/>
                <w:lang w:val="en-GB"/>
              </w:rPr>
              <w:t xml:space="preserve">Defines the data rate of the signal. This applies only to signals with </w:t>
            </w:r>
            <w:r w:rsidRPr="004A00BD">
              <w:rPr>
                <w:i/>
                <w:iCs/>
                <w:sz w:val="16"/>
                <w:szCs w:val="16"/>
                <w:lang w:val="en-GB"/>
              </w:rPr>
              <w:t>signalType = 'information</w:t>
            </w:r>
            <w:r w:rsidRPr="004A00BD">
              <w:rPr>
                <w:sz w:val="16"/>
                <w:szCs w:val="16"/>
                <w:lang w:val="en-GB"/>
              </w:rPr>
              <w:t xml:space="preserve">' and </w:t>
            </w:r>
            <w:r w:rsidRPr="004A00BD">
              <w:rPr>
                <w:i/>
                <w:iCs/>
                <w:sz w:val="16"/>
                <w:szCs w:val="16"/>
                <w:lang w:val="en-GB"/>
              </w:rPr>
              <w:t>signalInformationType = 'digital'</w:t>
            </w:r>
            <w:r w:rsidRPr="004A00BD">
              <w:rPr>
                <w:sz w:val="16"/>
                <w:szCs w:val="16"/>
                <w:lang w:val="en-GB"/>
              </w:rPr>
              <w:t>. For the numerical value, an appropriate IECUnit combination shall be used (e.g. GBit / Second).</w:t>
            </w:r>
          </w:p>
        </w:tc>
      </w:tr>
    </w:tbl>
    <w:p w14:paraId="0A244C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67973E" w14:textId="77777777" w:rsidTr="00617B3E">
        <w:tc>
          <w:tcPr>
            <w:tcW w:w="3856" w:type="dxa"/>
            <w:gridSpan w:val="3"/>
            <w:shd w:val="clear" w:color="auto" w:fill="auto"/>
          </w:tcPr>
          <w:p w14:paraId="2D985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2B43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296D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173A7B" w14:textId="77777777" w:rsidTr="00617B3E">
        <w:tc>
          <w:tcPr>
            <w:tcW w:w="1573" w:type="dxa"/>
            <w:shd w:val="clear" w:color="auto" w:fill="auto"/>
          </w:tcPr>
          <w:p w14:paraId="4D21D9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A5A5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D03D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C0FA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4C3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3FF14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765AF" w14:textId="77777777" w:rsidTr="00617B3E">
        <w:tc>
          <w:tcPr>
            <w:tcW w:w="1573" w:type="dxa"/>
            <w:shd w:val="clear" w:color="auto" w:fill="auto"/>
          </w:tcPr>
          <w:p w14:paraId="782B61CA" w14:textId="77777777" w:rsidR="003B5845" w:rsidRPr="00634625" w:rsidRDefault="003B5845" w:rsidP="00617B3E">
            <w:pPr>
              <w:pStyle w:val="SmallStandard"/>
            </w:pPr>
            <w:r>
              <w:t>InsulationSpecification</w:t>
            </w:r>
          </w:p>
        </w:tc>
        <w:tc>
          <w:tcPr>
            <w:tcW w:w="1574" w:type="dxa"/>
            <w:shd w:val="clear" w:color="auto" w:fill="auto"/>
          </w:tcPr>
          <w:p w14:paraId="33536BCF" w14:textId="77777777" w:rsidR="003B5845" w:rsidRPr="00132C43" w:rsidRDefault="003B5845" w:rsidP="00617B3E">
            <w:pPr>
              <w:pStyle w:val="SmallStandard"/>
            </w:pPr>
            <w:r>
              <w:t>recommendedInsulationSpecification</w:t>
            </w:r>
          </w:p>
        </w:tc>
        <w:tc>
          <w:tcPr>
            <w:tcW w:w="708" w:type="dxa"/>
            <w:shd w:val="clear" w:color="auto" w:fill="auto"/>
          </w:tcPr>
          <w:p w14:paraId="225BAD8E" w14:textId="77777777" w:rsidR="003B5845" w:rsidRPr="00D331EF" w:rsidRDefault="003B5845" w:rsidP="00617B3E">
            <w:pPr>
              <w:pStyle w:val="SmallStandard"/>
            </w:pPr>
            <w:r w:rsidRPr="00574783">
              <w:t>0..1</w:t>
            </w:r>
          </w:p>
        </w:tc>
        <w:tc>
          <w:tcPr>
            <w:tcW w:w="709" w:type="dxa"/>
            <w:shd w:val="clear" w:color="auto" w:fill="auto"/>
          </w:tcPr>
          <w:p w14:paraId="321DF3C2" w14:textId="77777777" w:rsidR="003B5845" w:rsidRPr="004A00BD" w:rsidRDefault="003B5845" w:rsidP="00617B3E">
            <w:pPr>
              <w:rPr>
                <w:sz w:val="22"/>
              </w:rPr>
            </w:pPr>
          </w:p>
        </w:tc>
        <w:tc>
          <w:tcPr>
            <w:tcW w:w="567" w:type="dxa"/>
            <w:shd w:val="clear" w:color="auto" w:fill="auto"/>
          </w:tcPr>
          <w:p w14:paraId="421D24C8" w14:textId="77777777" w:rsidR="003B5845" w:rsidRPr="00D331EF" w:rsidRDefault="003B5845" w:rsidP="00617B3E">
            <w:pPr>
              <w:pStyle w:val="SmallStandard"/>
            </w:pPr>
            <w:r>
              <w:t>N</w:t>
            </w:r>
          </w:p>
        </w:tc>
        <w:tc>
          <w:tcPr>
            <w:tcW w:w="3969" w:type="dxa"/>
            <w:shd w:val="clear" w:color="auto" w:fill="auto"/>
          </w:tcPr>
          <w:p w14:paraId="7318D52F"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58E3975A" w14:textId="77777777" w:rsidTr="00617B3E">
        <w:tc>
          <w:tcPr>
            <w:tcW w:w="1573" w:type="dxa"/>
            <w:shd w:val="clear" w:color="auto" w:fill="auto"/>
          </w:tcPr>
          <w:p w14:paraId="08C4BCED" w14:textId="77777777" w:rsidR="003B5845" w:rsidRPr="00634625" w:rsidRDefault="003B5845" w:rsidP="00617B3E">
            <w:pPr>
              <w:pStyle w:val="SmallStandard"/>
            </w:pPr>
            <w:r>
              <w:t>ConductorSpecification</w:t>
            </w:r>
          </w:p>
        </w:tc>
        <w:tc>
          <w:tcPr>
            <w:tcW w:w="1574" w:type="dxa"/>
            <w:shd w:val="clear" w:color="auto" w:fill="auto"/>
          </w:tcPr>
          <w:p w14:paraId="7E90751C" w14:textId="77777777" w:rsidR="003B5845" w:rsidRPr="00132C43" w:rsidRDefault="003B5845" w:rsidP="00617B3E">
            <w:pPr>
              <w:pStyle w:val="SmallStandard"/>
            </w:pPr>
            <w:r>
              <w:t>recommendedConductorSpecification</w:t>
            </w:r>
          </w:p>
        </w:tc>
        <w:tc>
          <w:tcPr>
            <w:tcW w:w="708" w:type="dxa"/>
            <w:shd w:val="clear" w:color="auto" w:fill="auto"/>
          </w:tcPr>
          <w:p w14:paraId="06E9A90A" w14:textId="77777777" w:rsidR="003B5845" w:rsidRPr="00D331EF" w:rsidRDefault="003B5845" w:rsidP="00617B3E">
            <w:pPr>
              <w:pStyle w:val="SmallStandard"/>
            </w:pPr>
            <w:r w:rsidRPr="00574783">
              <w:t>0..1</w:t>
            </w:r>
          </w:p>
        </w:tc>
        <w:tc>
          <w:tcPr>
            <w:tcW w:w="709" w:type="dxa"/>
            <w:shd w:val="clear" w:color="auto" w:fill="auto"/>
          </w:tcPr>
          <w:p w14:paraId="4D068D78" w14:textId="77777777" w:rsidR="003B5845" w:rsidRPr="004A00BD" w:rsidRDefault="003B5845" w:rsidP="00617B3E">
            <w:pPr>
              <w:rPr>
                <w:sz w:val="22"/>
              </w:rPr>
            </w:pPr>
          </w:p>
        </w:tc>
        <w:tc>
          <w:tcPr>
            <w:tcW w:w="567" w:type="dxa"/>
            <w:shd w:val="clear" w:color="auto" w:fill="auto"/>
          </w:tcPr>
          <w:p w14:paraId="0F6E0E36" w14:textId="77777777" w:rsidR="003B5845" w:rsidRPr="00D331EF" w:rsidRDefault="003B5845" w:rsidP="00617B3E">
            <w:pPr>
              <w:pStyle w:val="SmallStandard"/>
            </w:pPr>
            <w:r>
              <w:t>N</w:t>
            </w:r>
          </w:p>
        </w:tc>
        <w:tc>
          <w:tcPr>
            <w:tcW w:w="3969" w:type="dxa"/>
            <w:shd w:val="clear" w:color="auto" w:fill="auto"/>
          </w:tcPr>
          <w:p w14:paraId="0C23EA63"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CC6307" w14:paraId="4CDEE373" w14:textId="77777777" w:rsidTr="00617B3E">
        <w:tc>
          <w:tcPr>
            <w:tcW w:w="1573" w:type="dxa"/>
            <w:shd w:val="clear" w:color="auto" w:fill="auto"/>
          </w:tcPr>
          <w:p w14:paraId="2E324B29" w14:textId="77777777" w:rsidR="003B5845" w:rsidRPr="00634625" w:rsidRDefault="003B5845" w:rsidP="00617B3E">
            <w:pPr>
              <w:pStyle w:val="SmallStandard"/>
            </w:pPr>
            <w:r>
              <w:t>NetType</w:t>
            </w:r>
          </w:p>
        </w:tc>
        <w:tc>
          <w:tcPr>
            <w:tcW w:w="1574" w:type="dxa"/>
            <w:shd w:val="clear" w:color="auto" w:fill="auto"/>
          </w:tcPr>
          <w:p w14:paraId="5A7A3A36" w14:textId="77777777" w:rsidR="003B5845" w:rsidRPr="00132C43" w:rsidRDefault="003B5845" w:rsidP="00617B3E">
            <w:pPr>
              <w:pStyle w:val="SmallStandard"/>
            </w:pPr>
            <w:r>
              <w:t>netType</w:t>
            </w:r>
          </w:p>
        </w:tc>
        <w:tc>
          <w:tcPr>
            <w:tcW w:w="708" w:type="dxa"/>
            <w:shd w:val="clear" w:color="auto" w:fill="auto"/>
          </w:tcPr>
          <w:p w14:paraId="1E180D0D" w14:textId="77777777" w:rsidR="003B5845" w:rsidRPr="00D331EF" w:rsidRDefault="003B5845" w:rsidP="00617B3E">
            <w:pPr>
              <w:pStyle w:val="SmallStandard"/>
            </w:pPr>
            <w:r w:rsidRPr="00574783">
              <w:t>0..1</w:t>
            </w:r>
          </w:p>
        </w:tc>
        <w:tc>
          <w:tcPr>
            <w:tcW w:w="709" w:type="dxa"/>
            <w:shd w:val="clear" w:color="auto" w:fill="auto"/>
          </w:tcPr>
          <w:p w14:paraId="1BB960A0" w14:textId="77777777" w:rsidR="003B5845" w:rsidRPr="004A00BD" w:rsidRDefault="003B5845" w:rsidP="00617B3E">
            <w:pPr>
              <w:rPr>
                <w:sz w:val="22"/>
              </w:rPr>
            </w:pPr>
          </w:p>
        </w:tc>
        <w:tc>
          <w:tcPr>
            <w:tcW w:w="567" w:type="dxa"/>
            <w:shd w:val="clear" w:color="auto" w:fill="auto"/>
          </w:tcPr>
          <w:p w14:paraId="31BC96BE" w14:textId="77777777" w:rsidR="003B5845" w:rsidRPr="00D331EF" w:rsidRDefault="003B5845" w:rsidP="00617B3E">
            <w:pPr>
              <w:pStyle w:val="SmallStandard"/>
            </w:pPr>
            <w:r>
              <w:t>N</w:t>
            </w:r>
          </w:p>
        </w:tc>
        <w:tc>
          <w:tcPr>
            <w:tcW w:w="3969" w:type="dxa"/>
            <w:shd w:val="clear" w:color="auto" w:fill="auto"/>
          </w:tcPr>
          <w:p w14:paraId="2AEFCED7" w14:textId="77777777" w:rsidR="003B5845" w:rsidRPr="004A00BD" w:rsidRDefault="003B5845" w:rsidP="00617B3E">
            <w:pPr>
              <w:rPr>
                <w:sz w:val="22"/>
              </w:rPr>
            </w:pPr>
          </w:p>
        </w:tc>
      </w:tr>
    </w:tbl>
    <w:p w14:paraId="1DC88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92B9A8" w14:textId="77777777" w:rsidTr="00617B3E">
        <w:tc>
          <w:tcPr>
            <w:tcW w:w="2296" w:type="dxa"/>
            <w:gridSpan w:val="2"/>
            <w:shd w:val="clear" w:color="auto" w:fill="auto"/>
          </w:tcPr>
          <w:p w14:paraId="312382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50072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B2F8F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A6850D" w14:textId="77777777" w:rsidTr="00617B3E">
        <w:tc>
          <w:tcPr>
            <w:tcW w:w="1588" w:type="dxa"/>
            <w:shd w:val="clear" w:color="auto" w:fill="auto"/>
          </w:tcPr>
          <w:p w14:paraId="49E945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5205AE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54AF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F59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E246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020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987163" w14:textId="77777777" w:rsidTr="00617B3E">
        <w:tc>
          <w:tcPr>
            <w:tcW w:w="1588" w:type="dxa"/>
            <w:shd w:val="clear" w:color="auto" w:fill="auto"/>
          </w:tcPr>
          <w:p w14:paraId="164B0177" w14:textId="77777777" w:rsidR="003B5845" w:rsidRPr="00634625" w:rsidRDefault="003B5845" w:rsidP="00617B3E">
            <w:pPr>
              <w:pStyle w:val="SmallStandard"/>
            </w:pPr>
            <w:r>
              <w:t>PinComponentBehavior</w:t>
            </w:r>
          </w:p>
        </w:tc>
        <w:tc>
          <w:tcPr>
            <w:tcW w:w="708" w:type="dxa"/>
            <w:shd w:val="clear" w:color="auto" w:fill="auto"/>
          </w:tcPr>
          <w:p w14:paraId="5683FF7B" w14:textId="77777777" w:rsidR="003B5845" w:rsidRPr="00D331EF" w:rsidRDefault="003B5845" w:rsidP="00617B3E">
            <w:pPr>
              <w:pStyle w:val="SmallStandard"/>
            </w:pPr>
            <w:r w:rsidRPr="00D01517">
              <w:t>0..*</w:t>
            </w:r>
          </w:p>
        </w:tc>
        <w:tc>
          <w:tcPr>
            <w:tcW w:w="1560" w:type="dxa"/>
            <w:shd w:val="clear" w:color="auto" w:fill="auto"/>
          </w:tcPr>
          <w:p w14:paraId="20ECF5F1" w14:textId="77777777" w:rsidR="003B5845" w:rsidRPr="00132C43" w:rsidRDefault="003B5845" w:rsidP="00617B3E">
            <w:pPr>
              <w:pStyle w:val="SmallStandard"/>
            </w:pPr>
            <w:r>
              <w:t>signal</w:t>
            </w:r>
          </w:p>
        </w:tc>
        <w:tc>
          <w:tcPr>
            <w:tcW w:w="708" w:type="dxa"/>
            <w:shd w:val="clear" w:color="auto" w:fill="auto"/>
          </w:tcPr>
          <w:p w14:paraId="3DA3D360" w14:textId="77777777" w:rsidR="003B5845" w:rsidRPr="00D331EF" w:rsidRDefault="003B5845" w:rsidP="00617B3E">
            <w:pPr>
              <w:pStyle w:val="SmallStandard"/>
            </w:pPr>
            <w:r w:rsidRPr="00D01517">
              <w:t>0..1</w:t>
            </w:r>
          </w:p>
        </w:tc>
        <w:tc>
          <w:tcPr>
            <w:tcW w:w="567" w:type="dxa"/>
            <w:shd w:val="clear" w:color="auto" w:fill="auto"/>
          </w:tcPr>
          <w:p w14:paraId="50F0E5E3" w14:textId="77777777" w:rsidR="003B5845" w:rsidRPr="00D331EF" w:rsidRDefault="003B5845" w:rsidP="00617B3E">
            <w:pPr>
              <w:pStyle w:val="SmallStandard"/>
            </w:pPr>
            <w:r>
              <w:t>N</w:t>
            </w:r>
          </w:p>
        </w:tc>
        <w:tc>
          <w:tcPr>
            <w:tcW w:w="3969" w:type="dxa"/>
            <w:shd w:val="clear" w:color="auto" w:fill="auto"/>
          </w:tcPr>
          <w:p w14:paraId="44B0116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CC6307" w14:paraId="1BF556D2" w14:textId="77777777" w:rsidTr="00617B3E">
        <w:tc>
          <w:tcPr>
            <w:tcW w:w="1588" w:type="dxa"/>
            <w:shd w:val="clear" w:color="auto" w:fill="auto"/>
          </w:tcPr>
          <w:p w14:paraId="4042BC0E" w14:textId="77777777" w:rsidR="003B5845" w:rsidRPr="00634625" w:rsidRDefault="003B5845" w:rsidP="00617B3E">
            <w:pPr>
              <w:pStyle w:val="SmallStandard"/>
            </w:pPr>
            <w:r>
              <w:t>SignalSpecification</w:t>
            </w:r>
          </w:p>
        </w:tc>
        <w:tc>
          <w:tcPr>
            <w:tcW w:w="708" w:type="dxa"/>
            <w:shd w:val="clear" w:color="auto" w:fill="auto"/>
          </w:tcPr>
          <w:p w14:paraId="5B353DCD" w14:textId="77777777" w:rsidR="003B5845" w:rsidRPr="00D331EF" w:rsidRDefault="003B5845" w:rsidP="00617B3E">
            <w:pPr>
              <w:pStyle w:val="SmallStandard"/>
            </w:pPr>
            <w:r w:rsidRPr="00D01517">
              <w:t>1</w:t>
            </w:r>
          </w:p>
        </w:tc>
        <w:tc>
          <w:tcPr>
            <w:tcW w:w="1560" w:type="dxa"/>
            <w:shd w:val="clear" w:color="auto" w:fill="auto"/>
          </w:tcPr>
          <w:p w14:paraId="2490BDB6" w14:textId="77777777" w:rsidR="003B5845" w:rsidRPr="00132C43" w:rsidRDefault="003B5845" w:rsidP="00617B3E">
            <w:pPr>
              <w:pStyle w:val="SmallStandard"/>
            </w:pPr>
            <w:r>
              <w:t>signal</w:t>
            </w:r>
          </w:p>
        </w:tc>
        <w:tc>
          <w:tcPr>
            <w:tcW w:w="708" w:type="dxa"/>
            <w:shd w:val="clear" w:color="auto" w:fill="auto"/>
          </w:tcPr>
          <w:p w14:paraId="5FCAB998" w14:textId="77777777" w:rsidR="003B5845" w:rsidRPr="00D331EF" w:rsidRDefault="003B5845" w:rsidP="00617B3E">
            <w:pPr>
              <w:pStyle w:val="SmallStandard"/>
            </w:pPr>
            <w:r w:rsidRPr="00D01517">
              <w:t>0..*</w:t>
            </w:r>
          </w:p>
        </w:tc>
        <w:tc>
          <w:tcPr>
            <w:tcW w:w="567" w:type="dxa"/>
            <w:shd w:val="clear" w:color="auto" w:fill="auto"/>
          </w:tcPr>
          <w:p w14:paraId="7F3EEB2F" w14:textId="77777777" w:rsidR="003B5845" w:rsidRDefault="003B5845" w:rsidP="00617B3E">
            <w:pPr>
              <w:pStyle w:val="SmallStandard"/>
            </w:pPr>
            <w:r>
              <w:t>Y</w:t>
            </w:r>
          </w:p>
        </w:tc>
        <w:tc>
          <w:tcPr>
            <w:tcW w:w="3969" w:type="dxa"/>
            <w:shd w:val="clear" w:color="auto" w:fill="auto"/>
          </w:tcPr>
          <w:p w14:paraId="2BD16AA7" w14:textId="77777777" w:rsidR="003B5845" w:rsidRPr="004A00BD" w:rsidRDefault="003B5845" w:rsidP="00617B3E">
            <w:pPr>
              <w:jc w:val="left"/>
              <w:rPr>
                <w:sz w:val="22"/>
              </w:rPr>
            </w:pPr>
            <w:r w:rsidRPr="004A00BD">
              <w:rPr>
                <w:sz w:val="16"/>
                <w:szCs w:val="16"/>
              </w:rPr>
              <w:t>Specifies the signals.</w:t>
            </w:r>
          </w:p>
        </w:tc>
      </w:tr>
      <w:tr w:rsidR="003B5845" w:rsidRPr="004A00BD" w14:paraId="33EA0011" w14:textId="77777777" w:rsidTr="00617B3E">
        <w:tc>
          <w:tcPr>
            <w:tcW w:w="1588" w:type="dxa"/>
            <w:shd w:val="clear" w:color="auto" w:fill="auto"/>
          </w:tcPr>
          <w:p w14:paraId="2E107B13" w14:textId="77777777" w:rsidR="003B5845" w:rsidRPr="00634625" w:rsidRDefault="003B5845" w:rsidP="00617B3E">
            <w:pPr>
              <w:pStyle w:val="SmallStandard"/>
            </w:pPr>
            <w:r>
              <w:t>ComponentPort</w:t>
            </w:r>
          </w:p>
        </w:tc>
        <w:tc>
          <w:tcPr>
            <w:tcW w:w="708" w:type="dxa"/>
            <w:shd w:val="clear" w:color="auto" w:fill="auto"/>
          </w:tcPr>
          <w:p w14:paraId="494E5800" w14:textId="77777777" w:rsidR="003B5845" w:rsidRPr="00D331EF" w:rsidRDefault="003B5845" w:rsidP="00617B3E">
            <w:pPr>
              <w:pStyle w:val="SmallStandard"/>
            </w:pPr>
            <w:r w:rsidRPr="00D01517">
              <w:t>0..*</w:t>
            </w:r>
          </w:p>
        </w:tc>
        <w:tc>
          <w:tcPr>
            <w:tcW w:w="1560" w:type="dxa"/>
            <w:shd w:val="clear" w:color="auto" w:fill="auto"/>
          </w:tcPr>
          <w:p w14:paraId="5D92D882" w14:textId="77777777" w:rsidR="003B5845" w:rsidRPr="00132C43" w:rsidRDefault="003B5845" w:rsidP="00617B3E">
            <w:pPr>
              <w:pStyle w:val="SmallStandard"/>
            </w:pPr>
            <w:r>
              <w:t>signal</w:t>
            </w:r>
          </w:p>
        </w:tc>
        <w:tc>
          <w:tcPr>
            <w:tcW w:w="708" w:type="dxa"/>
            <w:shd w:val="clear" w:color="auto" w:fill="auto"/>
          </w:tcPr>
          <w:p w14:paraId="6588CB44" w14:textId="77777777" w:rsidR="003B5845" w:rsidRPr="00D331EF" w:rsidRDefault="003B5845" w:rsidP="00617B3E">
            <w:pPr>
              <w:pStyle w:val="SmallStandard"/>
            </w:pPr>
            <w:r w:rsidRPr="00D01517">
              <w:t>0..1</w:t>
            </w:r>
          </w:p>
        </w:tc>
        <w:tc>
          <w:tcPr>
            <w:tcW w:w="567" w:type="dxa"/>
            <w:shd w:val="clear" w:color="auto" w:fill="auto"/>
          </w:tcPr>
          <w:p w14:paraId="4BEAD9F3" w14:textId="77777777" w:rsidR="003B5845" w:rsidRPr="00D331EF" w:rsidRDefault="003B5845" w:rsidP="00617B3E">
            <w:pPr>
              <w:pStyle w:val="SmallStandard"/>
            </w:pPr>
            <w:r>
              <w:t>N</w:t>
            </w:r>
          </w:p>
        </w:tc>
        <w:tc>
          <w:tcPr>
            <w:tcW w:w="3969" w:type="dxa"/>
            <w:shd w:val="clear" w:color="auto" w:fill="auto"/>
          </w:tcPr>
          <w:p w14:paraId="0BB82E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18AE31AA" w14:textId="77777777" w:rsidTr="00617B3E">
        <w:tc>
          <w:tcPr>
            <w:tcW w:w="1588" w:type="dxa"/>
            <w:shd w:val="clear" w:color="auto" w:fill="auto"/>
          </w:tcPr>
          <w:p w14:paraId="33115FB9" w14:textId="77777777" w:rsidR="003B5845" w:rsidRPr="00634625" w:rsidRDefault="003B5845" w:rsidP="00617B3E">
            <w:pPr>
              <w:pStyle w:val="SmallStandard"/>
            </w:pPr>
            <w:r>
              <w:t>Connection</w:t>
            </w:r>
          </w:p>
        </w:tc>
        <w:tc>
          <w:tcPr>
            <w:tcW w:w="708" w:type="dxa"/>
            <w:shd w:val="clear" w:color="auto" w:fill="auto"/>
          </w:tcPr>
          <w:p w14:paraId="3C9203FD" w14:textId="77777777" w:rsidR="003B5845" w:rsidRPr="00D331EF" w:rsidRDefault="003B5845" w:rsidP="00617B3E">
            <w:pPr>
              <w:pStyle w:val="SmallStandard"/>
            </w:pPr>
            <w:r w:rsidRPr="00D01517">
              <w:t>0..*</w:t>
            </w:r>
          </w:p>
        </w:tc>
        <w:tc>
          <w:tcPr>
            <w:tcW w:w="1560" w:type="dxa"/>
            <w:shd w:val="clear" w:color="auto" w:fill="auto"/>
          </w:tcPr>
          <w:p w14:paraId="48AFDB33" w14:textId="77777777" w:rsidR="003B5845" w:rsidRPr="00132C43" w:rsidRDefault="003B5845" w:rsidP="00617B3E">
            <w:pPr>
              <w:pStyle w:val="SmallStandard"/>
            </w:pPr>
            <w:r>
              <w:t>signal</w:t>
            </w:r>
          </w:p>
        </w:tc>
        <w:tc>
          <w:tcPr>
            <w:tcW w:w="708" w:type="dxa"/>
            <w:shd w:val="clear" w:color="auto" w:fill="auto"/>
          </w:tcPr>
          <w:p w14:paraId="1D7908A6" w14:textId="77777777" w:rsidR="003B5845" w:rsidRPr="00D331EF" w:rsidRDefault="003B5845" w:rsidP="00617B3E">
            <w:pPr>
              <w:pStyle w:val="SmallStandard"/>
            </w:pPr>
            <w:r w:rsidRPr="00D01517">
              <w:t>0..1</w:t>
            </w:r>
          </w:p>
        </w:tc>
        <w:tc>
          <w:tcPr>
            <w:tcW w:w="567" w:type="dxa"/>
            <w:shd w:val="clear" w:color="auto" w:fill="auto"/>
          </w:tcPr>
          <w:p w14:paraId="474D88F8" w14:textId="77777777" w:rsidR="003B5845" w:rsidRPr="00D331EF" w:rsidRDefault="003B5845" w:rsidP="00617B3E">
            <w:pPr>
              <w:pStyle w:val="SmallStandard"/>
            </w:pPr>
            <w:r>
              <w:t>N</w:t>
            </w:r>
          </w:p>
        </w:tc>
        <w:tc>
          <w:tcPr>
            <w:tcW w:w="3969" w:type="dxa"/>
            <w:shd w:val="clear" w:color="auto" w:fill="auto"/>
          </w:tcPr>
          <w:p w14:paraId="048C6292" w14:textId="77777777" w:rsidR="003B5845" w:rsidRDefault="003B5845" w:rsidP="00617B3E">
            <w:pPr>
              <w:pStyle w:val="SmallStandard"/>
            </w:pPr>
            <w:r w:rsidRPr="00491287">
              <w:t>References the signal that is transmitted by the connection.</w:t>
            </w:r>
          </w:p>
        </w:tc>
      </w:tr>
      <w:tr w:rsidR="003B5845" w:rsidRPr="004A00BD" w14:paraId="3A54C428" w14:textId="77777777" w:rsidTr="00617B3E">
        <w:tc>
          <w:tcPr>
            <w:tcW w:w="1588" w:type="dxa"/>
            <w:shd w:val="clear" w:color="auto" w:fill="auto"/>
          </w:tcPr>
          <w:p w14:paraId="6DB40A31" w14:textId="77777777" w:rsidR="003B5845" w:rsidRPr="00634625" w:rsidRDefault="003B5845" w:rsidP="00617B3E">
            <w:pPr>
              <w:pStyle w:val="SmallStandard"/>
            </w:pPr>
            <w:r>
              <w:t>WireElementReference</w:t>
            </w:r>
          </w:p>
        </w:tc>
        <w:tc>
          <w:tcPr>
            <w:tcW w:w="708" w:type="dxa"/>
            <w:shd w:val="clear" w:color="auto" w:fill="auto"/>
          </w:tcPr>
          <w:p w14:paraId="2EF7E5EC" w14:textId="77777777" w:rsidR="003B5845" w:rsidRPr="00D331EF" w:rsidRDefault="003B5845" w:rsidP="00617B3E">
            <w:pPr>
              <w:pStyle w:val="SmallStandard"/>
            </w:pPr>
            <w:r w:rsidRPr="00D01517">
              <w:t>0..*</w:t>
            </w:r>
          </w:p>
        </w:tc>
        <w:tc>
          <w:tcPr>
            <w:tcW w:w="1560" w:type="dxa"/>
            <w:shd w:val="clear" w:color="auto" w:fill="auto"/>
          </w:tcPr>
          <w:p w14:paraId="773C6CC4" w14:textId="77777777" w:rsidR="003B5845" w:rsidRPr="00132C43" w:rsidRDefault="003B5845" w:rsidP="00617B3E">
            <w:pPr>
              <w:pStyle w:val="SmallStandard"/>
            </w:pPr>
            <w:r>
              <w:t>signal</w:t>
            </w:r>
          </w:p>
        </w:tc>
        <w:tc>
          <w:tcPr>
            <w:tcW w:w="708" w:type="dxa"/>
            <w:shd w:val="clear" w:color="auto" w:fill="auto"/>
          </w:tcPr>
          <w:p w14:paraId="642599D4" w14:textId="77777777" w:rsidR="003B5845" w:rsidRPr="00D331EF" w:rsidRDefault="003B5845" w:rsidP="00617B3E">
            <w:pPr>
              <w:pStyle w:val="SmallStandard"/>
            </w:pPr>
            <w:r w:rsidRPr="00D01517">
              <w:t>0..1</w:t>
            </w:r>
          </w:p>
        </w:tc>
        <w:tc>
          <w:tcPr>
            <w:tcW w:w="567" w:type="dxa"/>
            <w:shd w:val="clear" w:color="auto" w:fill="auto"/>
          </w:tcPr>
          <w:p w14:paraId="118B5952" w14:textId="77777777" w:rsidR="003B5845" w:rsidRPr="00D331EF" w:rsidRDefault="003B5845" w:rsidP="00617B3E">
            <w:pPr>
              <w:pStyle w:val="SmallStandard"/>
            </w:pPr>
            <w:r>
              <w:t>N</w:t>
            </w:r>
          </w:p>
        </w:tc>
        <w:tc>
          <w:tcPr>
            <w:tcW w:w="3969" w:type="dxa"/>
            <w:shd w:val="clear" w:color="auto" w:fill="auto"/>
          </w:tcPr>
          <w:p w14:paraId="29EE6992" w14:textId="77777777" w:rsidR="003B5845" w:rsidRDefault="003B5845" w:rsidP="00617B3E">
            <w:pPr>
              <w:pStyle w:val="SmallStandard"/>
            </w:pPr>
            <w:r w:rsidRPr="00491287">
              <w:t>References the signal that is transmitted by the WireElementReference.</w:t>
            </w:r>
          </w:p>
        </w:tc>
      </w:tr>
    </w:tbl>
    <w:p w14:paraId="60F5FC4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0" w:name="_c46d16953ae1ecdc4f7b2ebed462fbd8"/>
      <w:r>
        <w:rPr>
          <w:lang w:val="en-GB"/>
        </w:rPr>
        <w:t>SignalSpecification</w:t>
      </w:r>
      <w:bookmarkEnd w:id="1440"/>
    </w:p>
    <w:p w14:paraId="57DB65FD" w14:textId="77777777" w:rsidR="003B5845" w:rsidRPr="00A518C2" w:rsidRDefault="003B5845" w:rsidP="003B5845">
      <w:pPr>
        <w:rPr>
          <w:lang w:val="en-GB"/>
        </w:rPr>
      </w:pPr>
      <w:r w:rsidRPr="00A518C2">
        <w:rPr>
          <w:sz w:val="18"/>
          <w:szCs w:val="18"/>
          <w:lang w:val="en-GB"/>
        </w:rPr>
        <w:t>Specification for the definition of a list of valid signals.</w:t>
      </w:r>
    </w:p>
    <w:p w14:paraId="16E477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EAFC13" w14:textId="77777777" w:rsidTr="00617B3E">
        <w:tc>
          <w:tcPr>
            <w:tcW w:w="2013" w:type="dxa"/>
            <w:shd w:val="clear" w:color="auto" w:fill="auto"/>
            <w:tcMar>
              <w:top w:w="28" w:type="dxa"/>
              <w:left w:w="28" w:type="dxa"/>
              <w:bottom w:w="28" w:type="dxa"/>
              <w:right w:w="28" w:type="dxa"/>
            </w:tcMar>
          </w:tcPr>
          <w:p w14:paraId="55DB55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79C0E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B3AB5A3" w14:textId="77777777" w:rsidTr="00617B3E">
        <w:tc>
          <w:tcPr>
            <w:tcW w:w="2013" w:type="dxa"/>
            <w:shd w:val="clear" w:color="auto" w:fill="auto"/>
            <w:tcMar>
              <w:top w:w="28" w:type="dxa"/>
              <w:left w:w="28" w:type="dxa"/>
              <w:bottom w:w="28" w:type="dxa"/>
              <w:right w:w="28" w:type="dxa"/>
            </w:tcMar>
          </w:tcPr>
          <w:p w14:paraId="50D50C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4647BC" w14:textId="77777777" w:rsidR="003B5845" w:rsidRPr="004A00BD" w:rsidRDefault="003B5845" w:rsidP="00617B3E">
            <w:pPr>
              <w:rPr>
                <w:sz w:val="22"/>
              </w:rPr>
            </w:pPr>
          </w:p>
        </w:tc>
      </w:tr>
      <w:tr w:rsidR="003B5845" w:rsidRPr="008359F5" w14:paraId="5B28AF04" w14:textId="77777777" w:rsidTr="00617B3E">
        <w:tc>
          <w:tcPr>
            <w:tcW w:w="2013" w:type="dxa"/>
            <w:shd w:val="clear" w:color="auto" w:fill="auto"/>
            <w:tcMar>
              <w:top w:w="28" w:type="dxa"/>
              <w:left w:w="28" w:type="dxa"/>
              <w:bottom w:w="28" w:type="dxa"/>
              <w:right w:w="28" w:type="dxa"/>
            </w:tcMar>
          </w:tcPr>
          <w:p w14:paraId="76570C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94CA7C" w14:textId="77777777" w:rsidR="003B5845" w:rsidRPr="000437C1" w:rsidRDefault="003B5845" w:rsidP="00617B3E">
            <w:pPr>
              <w:pStyle w:val="SmallStandard"/>
            </w:pPr>
            <w:r>
              <w:t>false</w:t>
            </w:r>
          </w:p>
        </w:tc>
      </w:tr>
    </w:tbl>
    <w:p w14:paraId="42CF20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47E986" w14:textId="77777777" w:rsidTr="00617B3E">
        <w:tc>
          <w:tcPr>
            <w:tcW w:w="3856" w:type="dxa"/>
            <w:gridSpan w:val="3"/>
            <w:shd w:val="clear" w:color="auto" w:fill="auto"/>
          </w:tcPr>
          <w:p w14:paraId="1F222F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860C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95EA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798879" w14:textId="77777777" w:rsidTr="00617B3E">
        <w:tc>
          <w:tcPr>
            <w:tcW w:w="1573" w:type="dxa"/>
            <w:shd w:val="clear" w:color="auto" w:fill="auto"/>
          </w:tcPr>
          <w:p w14:paraId="55D678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D875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273EC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FEC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2D8D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89D9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5F9658" w14:textId="77777777" w:rsidTr="00617B3E">
        <w:tc>
          <w:tcPr>
            <w:tcW w:w="1573" w:type="dxa"/>
            <w:shd w:val="clear" w:color="auto" w:fill="auto"/>
          </w:tcPr>
          <w:p w14:paraId="52757913" w14:textId="77777777" w:rsidR="003B5845" w:rsidRPr="00634625" w:rsidRDefault="003B5845" w:rsidP="00617B3E">
            <w:pPr>
              <w:pStyle w:val="SmallStandard"/>
            </w:pPr>
            <w:r>
              <w:t>Signal</w:t>
            </w:r>
          </w:p>
        </w:tc>
        <w:tc>
          <w:tcPr>
            <w:tcW w:w="1574" w:type="dxa"/>
            <w:shd w:val="clear" w:color="auto" w:fill="auto"/>
          </w:tcPr>
          <w:p w14:paraId="7FB2B620" w14:textId="77777777" w:rsidR="003B5845" w:rsidRPr="00132C43" w:rsidRDefault="003B5845" w:rsidP="00617B3E">
            <w:pPr>
              <w:pStyle w:val="SmallStandard"/>
            </w:pPr>
            <w:r>
              <w:t>signal</w:t>
            </w:r>
          </w:p>
        </w:tc>
        <w:tc>
          <w:tcPr>
            <w:tcW w:w="708" w:type="dxa"/>
            <w:shd w:val="clear" w:color="auto" w:fill="auto"/>
          </w:tcPr>
          <w:p w14:paraId="0601DCDE" w14:textId="77777777" w:rsidR="003B5845" w:rsidRPr="00D331EF" w:rsidRDefault="003B5845" w:rsidP="00617B3E">
            <w:pPr>
              <w:pStyle w:val="SmallStandard"/>
            </w:pPr>
            <w:r w:rsidRPr="00574783">
              <w:t>0..*</w:t>
            </w:r>
          </w:p>
        </w:tc>
        <w:tc>
          <w:tcPr>
            <w:tcW w:w="709" w:type="dxa"/>
            <w:shd w:val="clear" w:color="auto" w:fill="auto"/>
          </w:tcPr>
          <w:p w14:paraId="1082F237" w14:textId="77777777" w:rsidR="003B5845" w:rsidRPr="00D331EF" w:rsidRDefault="003B5845" w:rsidP="00617B3E">
            <w:pPr>
              <w:pStyle w:val="SmallStandard"/>
            </w:pPr>
            <w:r w:rsidRPr="00207506">
              <w:t>1</w:t>
            </w:r>
          </w:p>
        </w:tc>
        <w:tc>
          <w:tcPr>
            <w:tcW w:w="567" w:type="dxa"/>
            <w:shd w:val="clear" w:color="auto" w:fill="auto"/>
          </w:tcPr>
          <w:p w14:paraId="0A92D8FD" w14:textId="77777777" w:rsidR="003B5845" w:rsidRDefault="003B5845" w:rsidP="00617B3E">
            <w:pPr>
              <w:pStyle w:val="SmallStandard"/>
            </w:pPr>
            <w:r>
              <w:t>Y</w:t>
            </w:r>
          </w:p>
        </w:tc>
        <w:tc>
          <w:tcPr>
            <w:tcW w:w="3969" w:type="dxa"/>
            <w:shd w:val="clear" w:color="auto" w:fill="auto"/>
          </w:tcPr>
          <w:p w14:paraId="3E9B0D72" w14:textId="77777777" w:rsidR="003B5845" w:rsidRPr="004A00BD" w:rsidRDefault="003B5845" w:rsidP="00617B3E">
            <w:pPr>
              <w:jc w:val="left"/>
              <w:rPr>
                <w:sz w:val="22"/>
              </w:rPr>
            </w:pPr>
            <w:r w:rsidRPr="004A00BD">
              <w:rPr>
                <w:sz w:val="16"/>
                <w:szCs w:val="16"/>
              </w:rPr>
              <w:t>Specifies the signals.</w:t>
            </w:r>
          </w:p>
        </w:tc>
      </w:tr>
    </w:tbl>
    <w:p w14:paraId="3717963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1" w:name="_c9a4a0476c5703d3c6fd4d6729a76be7"/>
      <w:r w:rsidRPr="005254F8">
        <w:rPr>
          <w:lang w:val="en-GB"/>
        </w:rPr>
        <w:t>CurrentType</w:t>
      </w:r>
      <w:bookmarkEnd w:id="1441"/>
    </w:p>
    <w:p w14:paraId="1EE9C9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2FFE8A" w14:textId="77777777" w:rsidTr="00617B3E">
        <w:tc>
          <w:tcPr>
            <w:tcW w:w="2013" w:type="dxa"/>
            <w:shd w:val="clear" w:color="auto" w:fill="auto"/>
            <w:tcMar>
              <w:top w:w="28" w:type="dxa"/>
              <w:left w:w="28" w:type="dxa"/>
              <w:bottom w:w="28" w:type="dxa"/>
              <w:right w:w="28" w:type="dxa"/>
            </w:tcMar>
          </w:tcPr>
          <w:p w14:paraId="09D26C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95C19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44E1A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3CE81B" w14:textId="77777777" w:rsidTr="00617B3E">
        <w:tc>
          <w:tcPr>
            <w:tcW w:w="2013" w:type="dxa"/>
            <w:shd w:val="clear" w:color="auto" w:fill="auto"/>
            <w:tcMar>
              <w:top w:w="28" w:type="dxa"/>
              <w:left w:w="28" w:type="dxa"/>
              <w:bottom w:w="28" w:type="dxa"/>
              <w:right w:w="28" w:type="dxa"/>
            </w:tcMar>
          </w:tcPr>
          <w:p w14:paraId="7D92991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C08E39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C112EC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B08A26C" w14:textId="77777777" w:rsidTr="00617B3E">
        <w:tc>
          <w:tcPr>
            <w:tcW w:w="2013" w:type="dxa"/>
            <w:shd w:val="clear" w:color="auto" w:fill="auto"/>
            <w:tcMar>
              <w:top w:w="28" w:type="dxa"/>
              <w:left w:w="28" w:type="dxa"/>
              <w:bottom w:w="28" w:type="dxa"/>
              <w:right w:w="28" w:type="dxa"/>
            </w:tcMar>
          </w:tcPr>
          <w:p w14:paraId="4DA11CDD" w14:textId="77777777" w:rsidR="003B5845" w:rsidRPr="009F5D54" w:rsidRDefault="003B5845" w:rsidP="00617B3E">
            <w:pPr>
              <w:pStyle w:val="SmallStandard"/>
            </w:pPr>
            <w:r w:rsidRPr="009F5D54">
              <w:t>ACOnePhase</w:t>
            </w:r>
          </w:p>
        </w:tc>
        <w:tc>
          <w:tcPr>
            <w:tcW w:w="283" w:type="dxa"/>
            <w:shd w:val="clear" w:color="auto" w:fill="auto"/>
          </w:tcPr>
          <w:p w14:paraId="38DD27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524AB4" w14:textId="77777777" w:rsidR="003B5845" w:rsidRPr="004A00BD" w:rsidRDefault="003B5845" w:rsidP="00617B3E">
            <w:pPr>
              <w:rPr>
                <w:sz w:val="22"/>
              </w:rPr>
            </w:pPr>
          </w:p>
        </w:tc>
      </w:tr>
      <w:tr w:rsidR="003B5845" w:rsidRPr="00CC6307" w14:paraId="3087D753" w14:textId="77777777" w:rsidTr="00617B3E">
        <w:tc>
          <w:tcPr>
            <w:tcW w:w="2013" w:type="dxa"/>
            <w:shd w:val="clear" w:color="auto" w:fill="auto"/>
            <w:tcMar>
              <w:top w:w="28" w:type="dxa"/>
              <w:left w:w="28" w:type="dxa"/>
              <w:bottom w:w="28" w:type="dxa"/>
              <w:right w:w="28" w:type="dxa"/>
            </w:tcMar>
          </w:tcPr>
          <w:p w14:paraId="254BEA91" w14:textId="77777777" w:rsidR="003B5845" w:rsidRPr="009F5D54" w:rsidRDefault="003B5845" w:rsidP="00617B3E">
            <w:pPr>
              <w:pStyle w:val="SmallStandard"/>
            </w:pPr>
            <w:r w:rsidRPr="009F5D54">
              <w:t>ACThreePhase</w:t>
            </w:r>
          </w:p>
        </w:tc>
        <w:tc>
          <w:tcPr>
            <w:tcW w:w="283" w:type="dxa"/>
            <w:shd w:val="clear" w:color="auto" w:fill="auto"/>
          </w:tcPr>
          <w:p w14:paraId="6C7294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BD3ADD" w14:textId="77777777" w:rsidR="003B5845" w:rsidRPr="004A00BD" w:rsidRDefault="003B5845" w:rsidP="00617B3E">
            <w:pPr>
              <w:rPr>
                <w:sz w:val="22"/>
              </w:rPr>
            </w:pPr>
          </w:p>
        </w:tc>
      </w:tr>
      <w:tr w:rsidR="003B5845" w:rsidRPr="00CC6307" w14:paraId="7FEE0B26" w14:textId="77777777" w:rsidTr="00617B3E">
        <w:tc>
          <w:tcPr>
            <w:tcW w:w="2013" w:type="dxa"/>
            <w:shd w:val="clear" w:color="auto" w:fill="auto"/>
            <w:tcMar>
              <w:top w:w="28" w:type="dxa"/>
              <w:left w:w="28" w:type="dxa"/>
              <w:bottom w:w="28" w:type="dxa"/>
              <w:right w:w="28" w:type="dxa"/>
            </w:tcMar>
          </w:tcPr>
          <w:p w14:paraId="665C56FB" w14:textId="77777777" w:rsidR="003B5845" w:rsidRPr="009F5D54" w:rsidRDefault="003B5845" w:rsidP="00617B3E">
            <w:pPr>
              <w:pStyle w:val="SmallStandard"/>
            </w:pPr>
            <w:r w:rsidRPr="009F5D54">
              <w:t>DC</w:t>
            </w:r>
          </w:p>
        </w:tc>
        <w:tc>
          <w:tcPr>
            <w:tcW w:w="283" w:type="dxa"/>
            <w:shd w:val="clear" w:color="auto" w:fill="auto"/>
          </w:tcPr>
          <w:p w14:paraId="7F81C5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747D0C" w14:textId="77777777" w:rsidR="003B5845" w:rsidRPr="004A00BD" w:rsidRDefault="003B5845" w:rsidP="00617B3E">
            <w:pPr>
              <w:rPr>
                <w:sz w:val="22"/>
              </w:rPr>
            </w:pPr>
          </w:p>
        </w:tc>
      </w:tr>
    </w:tbl>
    <w:p w14:paraId="6A2EB02E" w14:textId="77777777" w:rsidR="003B5845" w:rsidRDefault="003B5845" w:rsidP="003B5845">
      <w:pPr>
        <w:pStyle w:val="SmallStandard"/>
      </w:pPr>
    </w:p>
    <w:p w14:paraId="1C29CCD3" w14:textId="1C11AA80"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commentRangeStart w:id="1442"/>
      <w:r>
        <w:rPr>
          <w:lang w:val="en-GB"/>
        </w:rPr>
        <w:t xml:space="preserve">Enumeration </w:t>
      </w:r>
      <w:bookmarkStart w:id="1443" w:name="_c75aa42aebbf8a38b4175d83dfa1f79f"/>
      <w:r w:rsidRPr="005254F8">
        <w:rPr>
          <w:lang w:val="en-GB"/>
        </w:rPr>
        <w:t>NominalVoltage</w:t>
      </w:r>
      <w:bookmarkEnd w:id="1443"/>
      <w:commentRangeEnd w:id="1442"/>
      <w:r w:rsidR="00D94868">
        <w:rPr>
          <w:rStyle w:val="Kommentarzeichen"/>
          <w:rFonts w:eastAsia="Times New Roman"/>
          <w:b w:val="0"/>
          <w:bCs w:val="0"/>
        </w:rPr>
        <w:commentReference w:id="1442"/>
      </w:r>
    </w:p>
    <w:p w14:paraId="0AA374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8A6BE3" w14:textId="77777777" w:rsidTr="00617B3E">
        <w:tc>
          <w:tcPr>
            <w:tcW w:w="2013" w:type="dxa"/>
            <w:shd w:val="clear" w:color="auto" w:fill="auto"/>
            <w:tcMar>
              <w:top w:w="28" w:type="dxa"/>
              <w:left w:w="28" w:type="dxa"/>
              <w:bottom w:w="28" w:type="dxa"/>
              <w:right w:w="28" w:type="dxa"/>
            </w:tcMar>
          </w:tcPr>
          <w:p w14:paraId="3BBECE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015E4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E59AFB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C9F798" w14:textId="77777777" w:rsidTr="00617B3E">
        <w:tc>
          <w:tcPr>
            <w:tcW w:w="2013" w:type="dxa"/>
            <w:shd w:val="clear" w:color="auto" w:fill="auto"/>
            <w:tcMar>
              <w:top w:w="28" w:type="dxa"/>
              <w:left w:w="28" w:type="dxa"/>
              <w:bottom w:w="28" w:type="dxa"/>
              <w:right w:w="28" w:type="dxa"/>
            </w:tcMar>
          </w:tcPr>
          <w:p w14:paraId="11B7E26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75E6E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428296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4A42912" w14:textId="77777777" w:rsidTr="00617B3E">
        <w:tc>
          <w:tcPr>
            <w:tcW w:w="2013" w:type="dxa"/>
            <w:shd w:val="clear" w:color="auto" w:fill="auto"/>
            <w:tcMar>
              <w:top w:w="28" w:type="dxa"/>
              <w:left w:w="28" w:type="dxa"/>
              <w:bottom w:w="28" w:type="dxa"/>
              <w:right w:w="28" w:type="dxa"/>
            </w:tcMar>
          </w:tcPr>
          <w:p w14:paraId="462C3026" w14:textId="77777777" w:rsidR="003B5845" w:rsidRPr="009F5D54" w:rsidRDefault="003B5845" w:rsidP="00617B3E">
            <w:pPr>
              <w:pStyle w:val="SmallStandard"/>
            </w:pPr>
            <w:r w:rsidRPr="009F5D54">
              <w:lastRenderedPageBreak/>
              <w:t>12V</w:t>
            </w:r>
          </w:p>
        </w:tc>
        <w:tc>
          <w:tcPr>
            <w:tcW w:w="283" w:type="dxa"/>
            <w:shd w:val="clear" w:color="auto" w:fill="auto"/>
          </w:tcPr>
          <w:p w14:paraId="284008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A283B9" w14:textId="77777777" w:rsidR="003B5845" w:rsidRPr="004A00BD" w:rsidRDefault="003B5845" w:rsidP="00617B3E">
            <w:pPr>
              <w:rPr>
                <w:sz w:val="22"/>
              </w:rPr>
            </w:pPr>
          </w:p>
        </w:tc>
      </w:tr>
      <w:tr w:rsidR="003B5845" w:rsidRPr="00CC6307" w14:paraId="689A86B2" w14:textId="77777777" w:rsidTr="00617B3E">
        <w:tc>
          <w:tcPr>
            <w:tcW w:w="2013" w:type="dxa"/>
            <w:shd w:val="clear" w:color="auto" w:fill="auto"/>
            <w:tcMar>
              <w:top w:w="28" w:type="dxa"/>
              <w:left w:w="28" w:type="dxa"/>
              <w:bottom w:w="28" w:type="dxa"/>
              <w:right w:w="28" w:type="dxa"/>
            </w:tcMar>
          </w:tcPr>
          <w:p w14:paraId="08C881B7" w14:textId="77777777" w:rsidR="003B5845" w:rsidRPr="009F5D54" w:rsidRDefault="003B5845" w:rsidP="00617B3E">
            <w:pPr>
              <w:pStyle w:val="SmallStandard"/>
            </w:pPr>
            <w:r w:rsidRPr="009F5D54">
              <w:t>24V</w:t>
            </w:r>
          </w:p>
        </w:tc>
        <w:tc>
          <w:tcPr>
            <w:tcW w:w="283" w:type="dxa"/>
            <w:shd w:val="clear" w:color="auto" w:fill="auto"/>
          </w:tcPr>
          <w:p w14:paraId="0F250B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F5B33" w14:textId="77777777" w:rsidR="003B5845" w:rsidRPr="004A00BD" w:rsidRDefault="003B5845" w:rsidP="00617B3E">
            <w:pPr>
              <w:rPr>
                <w:sz w:val="22"/>
              </w:rPr>
            </w:pPr>
          </w:p>
        </w:tc>
      </w:tr>
      <w:tr w:rsidR="003B5845" w:rsidRPr="00CC6307" w14:paraId="1237AA9A" w14:textId="77777777" w:rsidTr="00617B3E">
        <w:tc>
          <w:tcPr>
            <w:tcW w:w="2013" w:type="dxa"/>
            <w:shd w:val="clear" w:color="auto" w:fill="auto"/>
            <w:tcMar>
              <w:top w:w="28" w:type="dxa"/>
              <w:left w:w="28" w:type="dxa"/>
              <w:bottom w:w="28" w:type="dxa"/>
              <w:right w:w="28" w:type="dxa"/>
            </w:tcMar>
          </w:tcPr>
          <w:p w14:paraId="0B2E4C55" w14:textId="77777777" w:rsidR="003B5845" w:rsidRPr="009F5D54" w:rsidRDefault="003B5845" w:rsidP="00617B3E">
            <w:pPr>
              <w:pStyle w:val="SmallStandard"/>
            </w:pPr>
            <w:r w:rsidRPr="009F5D54">
              <w:t>48V</w:t>
            </w:r>
          </w:p>
        </w:tc>
        <w:tc>
          <w:tcPr>
            <w:tcW w:w="283" w:type="dxa"/>
            <w:shd w:val="clear" w:color="auto" w:fill="auto"/>
          </w:tcPr>
          <w:p w14:paraId="0A332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958C63" w14:textId="77777777" w:rsidR="003B5845" w:rsidRPr="004A00BD" w:rsidRDefault="003B5845" w:rsidP="00617B3E">
            <w:pPr>
              <w:rPr>
                <w:sz w:val="22"/>
              </w:rPr>
            </w:pPr>
          </w:p>
        </w:tc>
      </w:tr>
      <w:tr w:rsidR="003B5845" w:rsidRPr="004A00BD" w14:paraId="2DE71889" w14:textId="77777777" w:rsidTr="00617B3E">
        <w:tc>
          <w:tcPr>
            <w:tcW w:w="2013" w:type="dxa"/>
            <w:shd w:val="clear" w:color="auto" w:fill="auto"/>
            <w:tcMar>
              <w:top w:w="28" w:type="dxa"/>
              <w:left w:w="28" w:type="dxa"/>
              <w:bottom w:w="28" w:type="dxa"/>
              <w:right w:w="28" w:type="dxa"/>
            </w:tcMar>
          </w:tcPr>
          <w:p w14:paraId="7C989A5A" w14:textId="77777777" w:rsidR="003B5845" w:rsidRPr="009F5D54" w:rsidRDefault="003B5845" w:rsidP="00617B3E">
            <w:pPr>
              <w:pStyle w:val="SmallStandard"/>
            </w:pPr>
            <w:r w:rsidRPr="009F5D54">
              <w:t>HV</w:t>
            </w:r>
          </w:p>
        </w:tc>
        <w:tc>
          <w:tcPr>
            <w:tcW w:w="283" w:type="dxa"/>
            <w:shd w:val="clear" w:color="auto" w:fill="auto"/>
          </w:tcPr>
          <w:p w14:paraId="056668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A9F6" w14:textId="77777777" w:rsidR="003B5845" w:rsidRPr="004A00BD" w:rsidRDefault="003B5845" w:rsidP="00617B3E">
            <w:pPr>
              <w:jc w:val="left"/>
              <w:rPr>
                <w:sz w:val="22"/>
                <w:lang w:val="en-GB"/>
              </w:rPr>
            </w:pPr>
            <w:r w:rsidRPr="004A00BD">
              <w:rPr>
                <w:sz w:val="16"/>
                <w:szCs w:val="16"/>
                <w:lang w:val="en-GB"/>
              </w:rPr>
              <w:t>HV defines all voltages that are dangerous to health or life. HV is a literal for a superset of HV1-5 where the concrete class is not known or not specified. That means in turn, that if a nominal voltage of HV1 - HV5 is defined, then it is also HV.</w:t>
            </w:r>
          </w:p>
        </w:tc>
      </w:tr>
      <w:tr w:rsidR="003B5845" w:rsidRPr="00CC6307" w14:paraId="6AB26FF6" w14:textId="77777777" w:rsidTr="00617B3E">
        <w:tc>
          <w:tcPr>
            <w:tcW w:w="2013" w:type="dxa"/>
            <w:shd w:val="clear" w:color="auto" w:fill="auto"/>
            <w:tcMar>
              <w:top w:w="28" w:type="dxa"/>
              <w:left w:w="28" w:type="dxa"/>
              <w:bottom w:w="28" w:type="dxa"/>
              <w:right w:w="28" w:type="dxa"/>
            </w:tcMar>
          </w:tcPr>
          <w:p w14:paraId="15A51544" w14:textId="77777777" w:rsidR="003B5845" w:rsidRPr="009F5D54" w:rsidRDefault="003B5845" w:rsidP="00617B3E">
            <w:pPr>
              <w:pStyle w:val="SmallStandard"/>
            </w:pPr>
            <w:r w:rsidRPr="009F5D54">
              <w:t>HV1</w:t>
            </w:r>
          </w:p>
        </w:tc>
        <w:tc>
          <w:tcPr>
            <w:tcW w:w="283" w:type="dxa"/>
            <w:shd w:val="clear" w:color="auto" w:fill="auto"/>
          </w:tcPr>
          <w:p w14:paraId="792D8ED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CDD6B3" w14:textId="77777777" w:rsidR="003B5845" w:rsidRPr="004A00BD" w:rsidRDefault="003B5845" w:rsidP="00617B3E">
            <w:pPr>
              <w:jc w:val="left"/>
              <w:rPr>
                <w:sz w:val="22"/>
              </w:rPr>
            </w:pPr>
            <w:r w:rsidRPr="004A00BD">
              <w:rPr>
                <w:sz w:val="16"/>
                <w:szCs w:val="16"/>
              </w:rPr>
              <w:t>HV Class 1 (200V DC)</w:t>
            </w:r>
          </w:p>
        </w:tc>
      </w:tr>
      <w:tr w:rsidR="003B5845" w:rsidRPr="00CC6307" w14:paraId="62761508" w14:textId="77777777" w:rsidTr="00617B3E">
        <w:tc>
          <w:tcPr>
            <w:tcW w:w="2013" w:type="dxa"/>
            <w:shd w:val="clear" w:color="auto" w:fill="auto"/>
            <w:tcMar>
              <w:top w:w="28" w:type="dxa"/>
              <w:left w:w="28" w:type="dxa"/>
              <w:bottom w:w="28" w:type="dxa"/>
              <w:right w:w="28" w:type="dxa"/>
            </w:tcMar>
          </w:tcPr>
          <w:p w14:paraId="5A7E0F86" w14:textId="77777777" w:rsidR="003B5845" w:rsidRPr="009F5D54" w:rsidRDefault="003B5845" w:rsidP="00617B3E">
            <w:pPr>
              <w:pStyle w:val="SmallStandard"/>
            </w:pPr>
            <w:r w:rsidRPr="009F5D54">
              <w:t>HV2</w:t>
            </w:r>
          </w:p>
        </w:tc>
        <w:tc>
          <w:tcPr>
            <w:tcW w:w="283" w:type="dxa"/>
            <w:shd w:val="clear" w:color="auto" w:fill="auto"/>
          </w:tcPr>
          <w:p w14:paraId="31267B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660FBA" w14:textId="77777777" w:rsidR="003B5845" w:rsidRPr="004A00BD" w:rsidRDefault="003B5845" w:rsidP="00617B3E">
            <w:pPr>
              <w:jc w:val="left"/>
              <w:rPr>
                <w:sz w:val="22"/>
              </w:rPr>
            </w:pPr>
            <w:r w:rsidRPr="004A00BD">
              <w:rPr>
                <w:sz w:val="16"/>
                <w:szCs w:val="16"/>
              </w:rPr>
              <w:t>HV Class 2 (300V DC)</w:t>
            </w:r>
          </w:p>
        </w:tc>
      </w:tr>
      <w:tr w:rsidR="003B5845" w:rsidRPr="00CC6307" w14:paraId="1446544C" w14:textId="77777777" w:rsidTr="00617B3E">
        <w:tc>
          <w:tcPr>
            <w:tcW w:w="2013" w:type="dxa"/>
            <w:shd w:val="clear" w:color="auto" w:fill="auto"/>
            <w:tcMar>
              <w:top w:w="28" w:type="dxa"/>
              <w:left w:w="28" w:type="dxa"/>
              <w:bottom w:w="28" w:type="dxa"/>
              <w:right w:w="28" w:type="dxa"/>
            </w:tcMar>
          </w:tcPr>
          <w:p w14:paraId="6711B22A" w14:textId="77777777" w:rsidR="003B5845" w:rsidRPr="009F5D54" w:rsidRDefault="003B5845" w:rsidP="00617B3E">
            <w:pPr>
              <w:pStyle w:val="SmallStandard"/>
            </w:pPr>
            <w:r w:rsidRPr="009F5D54">
              <w:t>HV3</w:t>
            </w:r>
          </w:p>
        </w:tc>
        <w:tc>
          <w:tcPr>
            <w:tcW w:w="283" w:type="dxa"/>
            <w:shd w:val="clear" w:color="auto" w:fill="auto"/>
          </w:tcPr>
          <w:p w14:paraId="2CECE2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B76264" w14:textId="77777777" w:rsidR="003B5845" w:rsidRPr="004A00BD" w:rsidRDefault="003B5845" w:rsidP="00617B3E">
            <w:pPr>
              <w:jc w:val="left"/>
              <w:rPr>
                <w:sz w:val="22"/>
              </w:rPr>
            </w:pPr>
            <w:r w:rsidRPr="004A00BD">
              <w:rPr>
                <w:sz w:val="16"/>
                <w:szCs w:val="16"/>
              </w:rPr>
              <w:t>HV Class 3 (600V DC)</w:t>
            </w:r>
          </w:p>
        </w:tc>
      </w:tr>
      <w:tr w:rsidR="003B5845" w:rsidRPr="00CC6307" w14:paraId="061E398A" w14:textId="77777777" w:rsidTr="00617B3E">
        <w:tc>
          <w:tcPr>
            <w:tcW w:w="2013" w:type="dxa"/>
            <w:shd w:val="clear" w:color="auto" w:fill="auto"/>
            <w:tcMar>
              <w:top w:w="28" w:type="dxa"/>
              <w:left w:w="28" w:type="dxa"/>
              <w:bottom w:w="28" w:type="dxa"/>
              <w:right w:w="28" w:type="dxa"/>
            </w:tcMar>
          </w:tcPr>
          <w:p w14:paraId="691CA366" w14:textId="77777777" w:rsidR="003B5845" w:rsidRPr="009F5D54" w:rsidRDefault="003B5845" w:rsidP="00617B3E">
            <w:pPr>
              <w:pStyle w:val="SmallStandard"/>
            </w:pPr>
            <w:r w:rsidRPr="009F5D54">
              <w:t>HV4</w:t>
            </w:r>
          </w:p>
        </w:tc>
        <w:tc>
          <w:tcPr>
            <w:tcW w:w="283" w:type="dxa"/>
            <w:shd w:val="clear" w:color="auto" w:fill="auto"/>
          </w:tcPr>
          <w:p w14:paraId="0AB57E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BB7902" w14:textId="77777777" w:rsidR="003B5845" w:rsidRPr="004A00BD" w:rsidRDefault="003B5845" w:rsidP="00617B3E">
            <w:pPr>
              <w:jc w:val="left"/>
              <w:rPr>
                <w:sz w:val="22"/>
              </w:rPr>
            </w:pPr>
            <w:r w:rsidRPr="004A00BD">
              <w:rPr>
                <w:sz w:val="16"/>
                <w:szCs w:val="16"/>
              </w:rPr>
              <w:t>HV Class 4 (900V DC)</w:t>
            </w:r>
          </w:p>
        </w:tc>
      </w:tr>
      <w:tr w:rsidR="003B5845" w:rsidRPr="00CC6307" w14:paraId="6D3CFAE0" w14:textId="77777777" w:rsidTr="00617B3E">
        <w:tc>
          <w:tcPr>
            <w:tcW w:w="2013" w:type="dxa"/>
            <w:shd w:val="clear" w:color="auto" w:fill="auto"/>
            <w:tcMar>
              <w:top w:w="28" w:type="dxa"/>
              <w:left w:w="28" w:type="dxa"/>
              <w:bottom w:w="28" w:type="dxa"/>
              <w:right w:w="28" w:type="dxa"/>
            </w:tcMar>
          </w:tcPr>
          <w:p w14:paraId="509227B1" w14:textId="77777777" w:rsidR="003B5845" w:rsidRPr="009F5D54" w:rsidRDefault="003B5845" w:rsidP="00617B3E">
            <w:pPr>
              <w:pStyle w:val="SmallStandard"/>
            </w:pPr>
            <w:r w:rsidRPr="009F5D54">
              <w:t>HV5</w:t>
            </w:r>
          </w:p>
        </w:tc>
        <w:tc>
          <w:tcPr>
            <w:tcW w:w="283" w:type="dxa"/>
            <w:shd w:val="clear" w:color="auto" w:fill="auto"/>
          </w:tcPr>
          <w:p w14:paraId="120992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53C86F" w14:textId="77777777" w:rsidR="003B5845" w:rsidRPr="004A00BD" w:rsidRDefault="003B5845" w:rsidP="00617B3E">
            <w:pPr>
              <w:jc w:val="left"/>
              <w:rPr>
                <w:sz w:val="22"/>
              </w:rPr>
            </w:pPr>
            <w:r w:rsidRPr="004A00BD">
              <w:rPr>
                <w:sz w:val="16"/>
                <w:szCs w:val="16"/>
              </w:rPr>
              <w:t>HV Class 5 (1200V DC)</w:t>
            </w:r>
          </w:p>
        </w:tc>
      </w:tr>
    </w:tbl>
    <w:p w14:paraId="57715830" w14:textId="77777777" w:rsidR="003B5845" w:rsidRDefault="003B5845" w:rsidP="003B5845">
      <w:pPr>
        <w:pStyle w:val="SmallStandard"/>
      </w:pPr>
    </w:p>
    <w:p w14:paraId="32510A2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4" w:name="_5a463e12225e51a963474f6e25fd81a2"/>
      <w:r w:rsidRPr="005254F8">
        <w:rPr>
          <w:lang w:val="en-GB"/>
        </w:rPr>
        <w:t>SignalCurve</w:t>
      </w:r>
      <w:bookmarkEnd w:id="1444"/>
    </w:p>
    <w:p w14:paraId="6A0000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F6F29C" w14:textId="77777777" w:rsidTr="00617B3E">
        <w:tc>
          <w:tcPr>
            <w:tcW w:w="2013" w:type="dxa"/>
            <w:shd w:val="clear" w:color="auto" w:fill="auto"/>
            <w:tcMar>
              <w:top w:w="28" w:type="dxa"/>
              <w:left w:w="28" w:type="dxa"/>
              <w:bottom w:w="28" w:type="dxa"/>
              <w:right w:w="28" w:type="dxa"/>
            </w:tcMar>
          </w:tcPr>
          <w:p w14:paraId="1D22989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4396A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C62D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E99229" w14:textId="77777777" w:rsidTr="00617B3E">
        <w:tc>
          <w:tcPr>
            <w:tcW w:w="2013" w:type="dxa"/>
            <w:shd w:val="clear" w:color="auto" w:fill="auto"/>
            <w:tcMar>
              <w:top w:w="28" w:type="dxa"/>
              <w:left w:w="28" w:type="dxa"/>
              <w:bottom w:w="28" w:type="dxa"/>
              <w:right w:w="28" w:type="dxa"/>
            </w:tcMar>
          </w:tcPr>
          <w:p w14:paraId="6BBE186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BA802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BD35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A9A523" w14:textId="77777777" w:rsidTr="00617B3E">
        <w:tc>
          <w:tcPr>
            <w:tcW w:w="2013" w:type="dxa"/>
            <w:shd w:val="clear" w:color="auto" w:fill="auto"/>
            <w:tcMar>
              <w:top w:w="28" w:type="dxa"/>
              <w:left w:w="28" w:type="dxa"/>
              <w:bottom w:w="28" w:type="dxa"/>
              <w:right w:w="28" w:type="dxa"/>
            </w:tcMar>
          </w:tcPr>
          <w:p w14:paraId="2F98E478" w14:textId="77777777" w:rsidR="003B5845" w:rsidRPr="009F5D54" w:rsidRDefault="003B5845" w:rsidP="00617B3E">
            <w:pPr>
              <w:pStyle w:val="SmallStandard"/>
            </w:pPr>
            <w:r w:rsidRPr="009F5D54">
              <w:t>continuousSignal</w:t>
            </w:r>
          </w:p>
        </w:tc>
        <w:tc>
          <w:tcPr>
            <w:tcW w:w="283" w:type="dxa"/>
            <w:shd w:val="clear" w:color="auto" w:fill="auto"/>
          </w:tcPr>
          <w:p w14:paraId="178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930167" w14:textId="77777777" w:rsidR="003B5845" w:rsidRPr="004A00BD" w:rsidRDefault="003B5845" w:rsidP="00617B3E">
            <w:pPr>
              <w:rPr>
                <w:sz w:val="22"/>
              </w:rPr>
            </w:pPr>
          </w:p>
        </w:tc>
      </w:tr>
      <w:tr w:rsidR="003B5845" w:rsidRPr="00CC6307" w14:paraId="0B8CFA0D" w14:textId="77777777" w:rsidTr="00617B3E">
        <w:tc>
          <w:tcPr>
            <w:tcW w:w="2013" w:type="dxa"/>
            <w:shd w:val="clear" w:color="auto" w:fill="auto"/>
            <w:tcMar>
              <w:top w:w="28" w:type="dxa"/>
              <w:left w:w="28" w:type="dxa"/>
              <w:bottom w:w="28" w:type="dxa"/>
              <w:right w:w="28" w:type="dxa"/>
            </w:tcMar>
          </w:tcPr>
          <w:p w14:paraId="1C30E597" w14:textId="77777777" w:rsidR="003B5845" w:rsidRPr="009F5D54" w:rsidRDefault="003B5845" w:rsidP="00617B3E">
            <w:pPr>
              <w:pStyle w:val="SmallStandard"/>
            </w:pPr>
            <w:r w:rsidRPr="009F5D54">
              <w:t>discreteSignal</w:t>
            </w:r>
          </w:p>
        </w:tc>
        <w:tc>
          <w:tcPr>
            <w:tcW w:w="283" w:type="dxa"/>
            <w:shd w:val="clear" w:color="auto" w:fill="auto"/>
          </w:tcPr>
          <w:p w14:paraId="1AE49C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4E57D9" w14:textId="77777777" w:rsidR="003B5845" w:rsidRPr="004A00BD" w:rsidRDefault="003B5845" w:rsidP="00617B3E">
            <w:pPr>
              <w:rPr>
                <w:sz w:val="22"/>
              </w:rPr>
            </w:pPr>
          </w:p>
        </w:tc>
      </w:tr>
    </w:tbl>
    <w:p w14:paraId="3A616C83" w14:textId="77777777" w:rsidR="003B5845" w:rsidRDefault="003B5845" w:rsidP="003B5845">
      <w:pPr>
        <w:pStyle w:val="SmallStandard"/>
      </w:pPr>
    </w:p>
    <w:p w14:paraId="468CA26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5" w:name="_0ca0a4f4a29c81441492b237e1af33d7"/>
      <w:r w:rsidRPr="005254F8">
        <w:rPr>
          <w:lang w:val="en-GB"/>
        </w:rPr>
        <w:t>SignalForm</w:t>
      </w:r>
      <w:bookmarkEnd w:id="1445"/>
    </w:p>
    <w:p w14:paraId="1C3E0C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36EAD2" w14:textId="77777777" w:rsidTr="00617B3E">
        <w:tc>
          <w:tcPr>
            <w:tcW w:w="2013" w:type="dxa"/>
            <w:shd w:val="clear" w:color="auto" w:fill="auto"/>
            <w:tcMar>
              <w:top w:w="28" w:type="dxa"/>
              <w:left w:w="28" w:type="dxa"/>
              <w:bottom w:w="28" w:type="dxa"/>
              <w:right w:w="28" w:type="dxa"/>
            </w:tcMar>
          </w:tcPr>
          <w:p w14:paraId="13848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20B7C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6DB1D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3B3C3CC" w14:textId="77777777" w:rsidTr="00617B3E">
        <w:tc>
          <w:tcPr>
            <w:tcW w:w="2013" w:type="dxa"/>
            <w:shd w:val="clear" w:color="auto" w:fill="auto"/>
            <w:tcMar>
              <w:top w:w="28" w:type="dxa"/>
              <w:left w:w="28" w:type="dxa"/>
              <w:bottom w:w="28" w:type="dxa"/>
              <w:right w:w="28" w:type="dxa"/>
            </w:tcMar>
          </w:tcPr>
          <w:p w14:paraId="3EF9669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E15C0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94B3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9B09498" w14:textId="77777777" w:rsidTr="00617B3E">
        <w:tc>
          <w:tcPr>
            <w:tcW w:w="2013" w:type="dxa"/>
            <w:shd w:val="clear" w:color="auto" w:fill="auto"/>
            <w:tcMar>
              <w:top w:w="28" w:type="dxa"/>
              <w:left w:w="28" w:type="dxa"/>
              <w:bottom w:w="28" w:type="dxa"/>
              <w:right w:w="28" w:type="dxa"/>
            </w:tcMar>
          </w:tcPr>
          <w:p w14:paraId="626B49B1" w14:textId="77777777" w:rsidR="003B5845" w:rsidRPr="009F5D54" w:rsidRDefault="003B5845" w:rsidP="00617B3E">
            <w:pPr>
              <w:pStyle w:val="SmallStandard"/>
            </w:pPr>
            <w:r w:rsidRPr="009F5D54">
              <w:t>sinusWave</w:t>
            </w:r>
          </w:p>
        </w:tc>
        <w:tc>
          <w:tcPr>
            <w:tcW w:w="283" w:type="dxa"/>
            <w:shd w:val="clear" w:color="auto" w:fill="auto"/>
          </w:tcPr>
          <w:p w14:paraId="48F6EA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87BED4" w14:textId="77777777" w:rsidR="003B5845" w:rsidRPr="004A00BD" w:rsidRDefault="003B5845" w:rsidP="00617B3E">
            <w:pPr>
              <w:rPr>
                <w:sz w:val="22"/>
              </w:rPr>
            </w:pPr>
          </w:p>
        </w:tc>
      </w:tr>
      <w:tr w:rsidR="003B5845" w:rsidRPr="00CC6307" w14:paraId="4E68736B" w14:textId="77777777" w:rsidTr="00617B3E">
        <w:tc>
          <w:tcPr>
            <w:tcW w:w="2013" w:type="dxa"/>
            <w:shd w:val="clear" w:color="auto" w:fill="auto"/>
            <w:tcMar>
              <w:top w:w="28" w:type="dxa"/>
              <w:left w:w="28" w:type="dxa"/>
              <w:bottom w:w="28" w:type="dxa"/>
              <w:right w:w="28" w:type="dxa"/>
            </w:tcMar>
          </w:tcPr>
          <w:p w14:paraId="1641734C" w14:textId="77777777" w:rsidR="003B5845" w:rsidRPr="009F5D54" w:rsidRDefault="003B5845" w:rsidP="00617B3E">
            <w:pPr>
              <w:pStyle w:val="SmallStandard"/>
            </w:pPr>
            <w:r w:rsidRPr="009F5D54">
              <w:t>squareWave</w:t>
            </w:r>
          </w:p>
        </w:tc>
        <w:tc>
          <w:tcPr>
            <w:tcW w:w="283" w:type="dxa"/>
            <w:shd w:val="clear" w:color="auto" w:fill="auto"/>
          </w:tcPr>
          <w:p w14:paraId="67F0E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3C8FE1" w14:textId="77777777" w:rsidR="003B5845" w:rsidRPr="004A00BD" w:rsidRDefault="003B5845" w:rsidP="00617B3E">
            <w:pPr>
              <w:rPr>
                <w:sz w:val="22"/>
              </w:rPr>
            </w:pPr>
          </w:p>
        </w:tc>
      </w:tr>
    </w:tbl>
    <w:p w14:paraId="1820B10E" w14:textId="77777777" w:rsidR="003B5845" w:rsidRDefault="003B5845" w:rsidP="003B5845">
      <w:pPr>
        <w:pStyle w:val="SmallStandard"/>
      </w:pPr>
    </w:p>
    <w:p w14:paraId="3935301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6" w:name="_41f12fc94186c31bb71c57cc15aabfbc"/>
      <w:r w:rsidRPr="005254F8">
        <w:rPr>
          <w:lang w:val="en-GB"/>
        </w:rPr>
        <w:t>SignalInformationType</w:t>
      </w:r>
      <w:bookmarkEnd w:id="1446"/>
    </w:p>
    <w:p w14:paraId="4883B4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145766" w14:textId="77777777" w:rsidTr="00617B3E">
        <w:tc>
          <w:tcPr>
            <w:tcW w:w="2013" w:type="dxa"/>
            <w:shd w:val="clear" w:color="auto" w:fill="auto"/>
            <w:tcMar>
              <w:top w:w="28" w:type="dxa"/>
              <w:left w:w="28" w:type="dxa"/>
              <w:bottom w:w="28" w:type="dxa"/>
              <w:right w:w="28" w:type="dxa"/>
            </w:tcMar>
          </w:tcPr>
          <w:p w14:paraId="7F9F70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99887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269EA0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3EFDFE" w14:textId="77777777" w:rsidTr="00617B3E">
        <w:tc>
          <w:tcPr>
            <w:tcW w:w="2013" w:type="dxa"/>
            <w:shd w:val="clear" w:color="auto" w:fill="auto"/>
            <w:tcMar>
              <w:top w:w="28" w:type="dxa"/>
              <w:left w:w="28" w:type="dxa"/>
              <w:bottom w:w="28" w:type="dxa"/>
              <w:right w:w="28" w:type="dxa"/>
            </w:tcMar>
          </w:tcPr>
          <w:p w14:paraId="1443DFB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E958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EC60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648A41" w14:textId="77777777" w:rsidTr="00617B3E">
        <w:tc>
          <w:tcPr>
            <w:tcW w:w="2013" w:type="dxa"/>
            <w:shd w:val="clear" w:color="auto" w:fill="auto"/>
            <w:tcMar>
              <w:top w:w="28" w:type="dxa"/>
              <w:left w:w="28" w:type="dxa"/>
              <w:bottom w:w="28" w:type="dxa"/>
              <w:right w:w="28" w:type="dxa"/>
            </w:tcMar>
          </w:tcPr>
          <w:p w14:paraId="6AA2DDE6" w14:textId="77777777" w:rsidR="003B5845" w:rsidRPr="009F5D54" w:rsidRDefault="003B5845" w:rsidP="00617B3E">
            <w:pPr>
              <w:pStyle w:val="SmallStandard"/>
            </w:pPr>
            <w:r w:rsidRPr="009F5D54">
              <w:lastRenderedPageBreak/>
              <w:t>analog</w:t>
            </w:r>
          </w:p>
        </w:tc>
        <w:tc>
          <w:tcPr>
            <w:tcW w:w="283" w:type="dxa"/>
            <w:shd w:val="clear" w:color="auto" w:fill="auto"/>
          </w:tcPr>
          <w:p w14:paraId="0527BE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CA27C5" w14:textId="77777777" w:rsidR="003B5845" w:rsidRPr="004A00BD" w:rsidRDefault="003B5845" w:rsidP="00617B3E">
            <w:pPr>
              <w:rPr>
                <w:sz w:val="22"/>
              </w:rPr>
            </w:pPr>
          </w:p>
        </w:tc>
      </w:tr>
      <w:tr w:rsidR="003B5845" w:rsidRPr="00CC6307" w14:paraId="3FD776DE" w14:textId="77777777" w:rsidTr="00617B3E">
        <w:tc>
          <w:tcPr>
            <w:tcW w:w="2013" w:type="dxa"/>
            <w:shd w:val="clear" w:color="auto" w:fill="auto"/>
            <w:tcMar>
              <w:top w:w="28" w:type="dxa"/>
              <w:left w:w="28" w:type="dxa"/>
              <w:bottom w:w="28" w:type="dxa"/>
              <w:right w:w="28" w:type="dxa"/>
            </w:tcMar>
          </w:tcPr>
          <w:p w14:paraId="1A18C9B7" w14:textId="77777777" w:rsidR="003B5845" w:rsidRPr="009F5D54" w:rsidRDefault="003B5845" w:rsidP="00617B3E">
            <w:pPr>
              <w:pStyle w:val="SmallStandard"/>
            </w:pPr>
            <w:r w:rsidRPr="009F5D54">
              <w:t>digital</w:t>
            </w:r>
          </w:p>
        </w:tc>
        <w:tc>
          <w:tcPr>
            <w:tcW w:w="283" w:type="dxa"/>
            <w:shd w:val="clear" w:color="auto" w:fill="auto"/>
          </w:tcPr>
          <w:p w14:paraId="43FF2CC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648F3A" w14:textId="77777777" w:rsidR="003B5845" w:rsidRPr="004A00BD" w:rsidRDefault="003B5845" w:rsidP="00617B3E">
            <w:pPr>
              <w:rPr>
                <w:sz w:val="22"/>
              </w:rPr>
            </w:pPr>
          </w:p>
        </w:tc>
      </w:tr>
    </w:tbl>
    <w:p w14:paraId="47F7F179" w14:textId="77777777" w:rsidR="003B5845" w:rsidRDefault="003B5845" w:rsidP="003B5845">
      <w:pPr>
        <w:pStyle w:val="SmallStandard"/>
      </w:pPr>
    </w:p>
    <w:p w14:paraId="0DF78C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7" w:name="_3dd8d03346ede07b50fcdcfea7c4f522"/>
      <w:r w:rsidRPr="005254F8">
        <w:rPr>
          <w:lang w:val="en-GB"/>
        </w:rPr>
        <w:t>SignalSubType</w:t>
      </w:r>
      <w:bookmarkEnd w:id="1447"/>
    </w:p>
    <w:p w14:paraId="6CC6461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9CF559" w14:textId="77777777" w:rsidTr="00617B3E">
        <w:tc>
          <w:tcPr>
            <w:tcW w:w="2013" w:type="dxa"/>
            <w:shd w:val="clear" w:color="auto" w:fill="auto"/>
            <w:tcMar>
              <w:top w:w="28" w:type="dxa"/>
              <w:left w:w="28" w:type="dxa"/>
              <w:bottom w:w="28" w:type="dxa"/>
              <w:right w:w="28" w:type="dxa"/>
            </w:tcMar>
          </w:tcPr>
          <w:p w14:paraId="0D7BC4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4109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7D53A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3D8053B" w14:textId="77777777" w:rsidTr="00617B3E">
        <w:tc>
          <w:tcPr>
            <w:tcW w:w="2013" w:type="dxa"/>
            <w:shd w:val="clear" w:color="auto" w:fill="auto"/>
            <w:tcMar>
              <w:top w:w="28" w:type="dxa"/>
              <w:left w:w="28" w:type="dxa"/>
              <w:bottom w:w="28" w:type="dxa"/>
              <w:right w:w="28" w:type="dxa"/>
            </w:tcMar>
          </w:tcPr>
          <w:p w14:paraId="74FE7B2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1C7EA2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D6DAEC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3E2FF01" w14:textId="77777777" w:rsidTr="00617B3E">
        <w:tc>
          <w:tcPr>
            <w:tcW w:w="2013" w:type="dxa"/>
            <w:shd w:val="clear" w:color="auto" w:fill="auto"/>
            <w:tcMar>
              <w:top w:w="28" w:type="dxa"/>
              <w:left w:w="28" w:type="dxa"/>
              <w:bottom w:w="28" w:type="dxa"/>
              <w:right w:w="28" w:type="dxa"/>
            </w:tcMar>
          </w:tcPr>
          <w:p w14:paraId="114D6D98" w14:textId="77777777" w:rsidR="003B5845" w:rsidRPr="009F5D54" w:rsidRDefault="003B5845" w:rsidP="00617B3E">
            <w:pPr>
              <w:pStyle w:val="SmallStandard"/>
            </w:pPr>
            <w:r w:rsidRPr="009F5D54">
              <w:t>CAN</w:t>
            </w:r>
          </w:p>
        </w:tc>
        <w:tc>
          <w:tcPr>
            <w:tcW w:w="283" w:type="dxa"/>
            <w:shd w:val="clear" w:color="auto" w:fill="auto"/>
          </w:tcPr>
          <w:p w14:paraId="62722C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2D5A03" w14:textId="77777777" w:rsidR="003B5845" w:rsidRPr="004A00BD" w:rsidRDefault="003B5845" w:rsidP="00617B3E">
            <w:pPr>
              <w:jc w:val="left"/>
              <w:rPr>
                <w:sz w:val="22"/>
              </w:rPr>
            </w:pPr>
            <w:r w:rsidRPr="004A00BD">
              <w:rPr>
                <w:sz w:val="16"/>
                <w:szCs w:val="16"/>
              </w:rPr>
              <w:t xml:space="preserve"> Controller Area Network</w:t>
            </w:r>
          </w:p>
        </w:tc>
      </w:tr>
      <w:tr w:rsidR="003B5845" w:rsidRPr="00CC6307" w14:paraId="1C990860" w14:textId="77777777" w:rsidTr="00617B3E">
        <w:tc>
          <w:tcPr>
            <w:tcW w:w="2013" w:type="dxa"/>
            <w:shd w:val="clear" w:color="auto" w:fill="auto"/>
            <w:tcMar>
              <w:top w:w="28" w:type="dxa"/>
              <w:left w:w="28" w:type="dxa"/>
              <w:bottom w:w="28" w:type="dxa"/>
              <w:right w:w="28" w:type="dxa"/>
            </w:tcMar>
          </w:tcPr>
          <w:p w14:paraId="465DA201" w14:textId="77777777" w:rsidR="003B5845" w:rsidRPr="009F5D54" w:rsidRDefault="003B5845" w:rsidP="00617B3E">
            <w:pPr>
              <w:pStyle w:val="SmallStandard"/>
            </w:pPr>
            <w:r w:rsidRPr="009F5D54">
              <w:t>LIN</w:t>
            </w:r>
          </w:p>
        </w:tc>
        <w:tc>
          <w:tcPr>
            <w:tcW w:w="283" w:type="dxa"/>
            <w:shd w:val="clear" w:color="auto" w:fill="auto"/>
          </w:tcPr>
          <w:p w14:paraId="111CD5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3C7674" w14:textId="77777777" w:rsidR="003B5845" w:rsidRDefault="003B5845" w:rsidP="00617B3E">
            <w:pPr>
              <w:pStyle w:val="SmallStandard"/>
            </w:pPr>
            <w:r w:rsidRPr="00491287">
              <w:t>Local Interconnect Network</w:t>
            </w:r>
          </w:p>
        </w:tc>
      </w:tr>
      <w:tr w:rsidR="003B5845" w:rsidRPr="00CC6307" w14:paraId="4200CDE7" w14:textId="77777777" w:rsidTr="00617B3E">
        <w:tc>
          <w:tcPr>
            <w:tcW w:w="2013" w:type="dxa"/>
            <w:shd w:val="clear" w:color="auto" w:fill="auto"/>
            <w:tcMar>
              <w:top w:w="28" w:type="dxa"/>
              <w:left w:w="28" w:type="dxa"/>
              <w:bottom w:w="28" w:type="dxa"/>
              <w:right w:w="28" w:type="dxa"/>
            </w:tcMar>
          </w:tcPr>
          <w:p w14:paraId="35E3023F" w14:textId="77777777" w:rsidR="003B5845" w:rsidRPr="009F5D54" w:rsidRDefault="003B5845" w:rsidP="00617B3E">
            <w:pPr>
              <w:pStyle w:val="SmallStandard"/>
            </w:pPr>
            <w:r w:rsidRPr="009F5D54">
              <w:t>FlexRay</w:t>
            </w:r>
          </w:p>
        </w:tc>
        <w:tc>
          <w:tcPr>
            <w:tcW w:w="283" w:type="dxa"/>
            <w:shd w:val="clear" w:color="auto" w:fill="auto"/>
          </w:tcPr>
          <w:p w14:paraId="60DA0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4A35DB" w14:textId="77777777" w:rsidR="003B5845" w:rsidRPr="004A00BD" w:rsidRDefault="003B5845" w:rsidP="00617B3E">
            <w:pPr>
              <w:rPr>
                <w:sz w:val="22"/>
              </w:rPr>
            </w:pPr>
          </w:p>
        </w:tc>
      </w:tr>
      <w:tr w:rsidR="003B5845" w:rsidRPr="00CC6307" w14:paraId="283BF0CB" w14:textId="77777777" w:rsidTr="00617B3E">
        <w:tc>
          <w:tcPr>
            <w:tcW w:w="2013" w:type="dxa"/>
            <w:shd w:val="clear" w:color="auto" w:fill="auto"/>
            <w:tcMar>
              <w:top w:w="28" w:type="dxa"/>
              <w:left w:w="28" w:type="dxa"/>
              <w:bottom w:w="28" w:type="dxa"/>
              <w:right w:w="28" w:type="dxa"/>
            </w:tcMar>
          </w:tcPr>
          <w:p w14:paraId="33E7EB5D" w14:textId="77777777" w:rsidR="003B5845" w:rsidRPr="009F5D54" w:rsidRDefault="003B5845" w:rsidP="00617B3E">
            <w:pPr>
              <w:pStyle w:val="SmallStandard"/>
            </w:pPr>
            <w:r w:rsidRPr="009F5D54">
              <w:t>MOST</w:t>
            </w:r>
          </w:p>
        </w:tc>
        <w:tc>
          <w:tcPr>
            <w:tcW w:w="283" w:type="dxa"/>
            <w:shd w:val="clear" w:color="auto" w:fill="auto"/>
          </w:tcPr>
          <w:p w14:paraId="633D1D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A00711" w14:textId="77777777" w:rsidR="003B5845" w:rsidRPr="004A00BD" w:rsidRDefault="003B5845" w:rsidP="00617B3E">
            <w:pPr>
              <w:rPr>
                <w:sz w:val="22"/>
              </w:rPr>
            </w:pPr>
          </w:p>
        </w:tc>
      </w:tr>
      <w:tr w:rsidR="003B5845" w:rsidRPr="00CC6307" w14:paraId="05DA28DC" w14:textId="77777777" w:rsidTr="00617B3E">
        <w:tc>
          <w:tcPr>
            <w:tcW w:w="2013" w:type="dxa"/>
            <w:shd w:val="clear" w:color="auto" w:fill="auto"/>
            <w:tcMar>
              <w:top w:w="28" w:type="dxa"/>
              <w:left w:w="28" w:type="dxa"/>
              <w:bottom w:w="28" w:type="dxa"/>
              <w:right w:w="28" w:type="dxa"/>
            </w:tcMar>
          </w:tcPr>
          <w:p w14:paraId="1E915884" w14:textId="77777777" w:rsidR="003B5845" w:rsidRPr="009F5D54" w:rsidRDefault="003B5845" w:rsidP="00617B3E">
            <w:pPr>
              <w:pStyle w:val="SmallStandard"/>
            </w:pPr>
            <w:r w:rsidRPr="009F5D54">
              <w:t>Ethernet</w:t>
            </w:r>
          </w:p>
        </w:tc>
        <w:tc>
          <w:tcPr>
            <w:tcW w:w="283" w:type="dxa"/>
            <w:shd w:val="clear" w:color="auto" w:fill="auto"/>
          </w:tcPr>
          <w:p w14:paraId="48FD7F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B2012" w14:textId="77777777" w:rsidR="003B5845" w:rsidRPr="004A00BD" w:rsidRDefault="003B5845" w:rsidP="00617B3E">
            <w:pPr>
              <w:rPr>
                <w:sz w:val="22"/>
              </w:rPr>
            </w:pPr>
          </w:p>
        </w:tc>
      </w:tr>
      <w:tr w:rsidR="003B5845" w:rsidRPr="00CC6307" w14:paraId="4C66068C" w14:textId="77777777" w:rsidTr="00617B3E">
        <w:tc>
          <w:tcPr>
            <w:tcW w:w="2013" w:type="dxa"/>
            <w:shd w:val="clear" w:color="auto" w:fill="auto"/>
            <w:tcMar>
              <w:top w:w="28" w:type="dxa"/>
              <w:left w:w="28" w:type="dxa"/>
              <w:bottom w:w="28" w:type="dxa"/>
              <w:right w:w="28" w:type="dxa"/>
            </w:tcMar>
          </w:tcPr>
          <w:p w14:paraId="1D5E3CFE" w14:textId="77777777" w:rsidR="003B5845" w:rsidRPr="009F5D54" w:rsidRDefault="003B5845" w:rsidP="00617B3E">
            <w:pPr>
              <w:pStyle w:val="SmallStandard"/>
            </w:pPr>
            <w:r w:rsidRPr="009F5D54">
              <w:t>BroadR-Reach</w:t>
            </w:r>
          </w:p>
        </w:tc>
        <w:tc>
          <w:tcPr>
            <w:tcW w:w="283" w:type="dxa"/>
            <w:shd w:val="clear" w:color="auto" w:fill="auto"/>
          </w:tcPr>
          <w:p w14:paraId="435691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0C27F6" w14:textId="77777777" w:rsidR="003B5845" w:rsidRPr="004A00BD" w:rsidRDefault="003B5845" w:rsidP="00617B3E">
            <w:pPr>
              <w:rPr>
                <w:sz w:val="22"/>
              </w:rPr>
            </w:pPr>
          </w:p>
        </w:tc>
      </w:tr>
      <w:tr w:rsidR="003B5845" w:rsidRPr="00CC6307" w14:paraId="655D6064" w14:textId="77777777" w:rsidTr="00617B3E">
        <w:tc>
          <w:tcPr>
            <w:tcW w:w="2013" w:type="dxa"/>
            <w:shd w:val="clear" w:color="auto" w:fill="auto"/>
            <w:tcMar>
              <w:top w:w="28" w:type="dxa"/>
              <w:left w:w="28" w:type="dxa"/>
              <w:bottom w:w="28" w:type="dxa"/>
              <w:right w:w="28" w:type="dxa"/>
            </w:tcMar>
          </w:tcPr>
          <w:p w14:paraId="0115FE35" w14:textId="77777777" w:rsidR="003B5845" w:rsidRPr="009F5D54" w:rsidRDefault="003B5845" w:rsidP="00617B3E">
            <w:pPr>
              <w:pStyle w:val="SmallStandard"/>
            </w:pPr>
            <w:r w:rsidRPr="009F5D54">
              <w:t>RTPGE</w:t>
            </w:r>
          </w:p>
        </w:tc>
        <w:tc>
          <w:tcPr>
            <w:tcW w:w="283" w:type="dxa"/>
            <w:shd w:val="clear" w:color="auto" w:fill="auto"/>
          </w:tcPr>
          <w:p w14:paraId="43C5E6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700FB" w14:textId="77777777" w:rsidR="003B5845" w:rsidRPr="004A00BD" w:rsidRDefault="003B5845" w:rsidP="00617B3E">
            <w:pPr>
              <w:rPr>
                <w:sz w:val="22"/>
              </w:rPr>
            </w:pPr>
          </w:p>
        </w:tc>
      </w:tr>
      <w:tr w:rsidR="003B5845" w:rsidRPr="00CC6307" w14:paraId="1E87D329" w14:textId="77777777" w:rsidTr="00617B3E">
        <w:tc>
          <w:tcPr>
            <w:tcW w:w="2013" w:type="dxa"/>
            <w:shd w:val="clear" w:color="auto" w:fill="auto"/>
            <w:tcMar>
              <w:top w:w="28" w:type="dxa"/>
              <w:left w:w="28" w:type="dxa"/>
              <w:bottom w:w="28" w:type="dxa"/>
              <w:right w:w="28" w:type="dxa"/>
            </w:tcMar>
          </w:tcPr>
          <w:p w14:paraId="4A47D9E8" w14:textId="77777777" w:rsidR="003B5845" w:rsidRPr="009F5D54" w:rsidRDefault="003B5845" w:rsidP="00617B3E">
            <w:pPr>
              <w:pStyle w:val="SmallStandard"/>
            </w:pPr>
            <w:r w:rsidRPr="009F5D54">
              <w:t>APIX</w:t>
            </w:r>
          </w:p>
        </w:tc>
        <w:tc>
          <w:tcPr>
            <w:tcW w:w="283" w:type="dxa"/>
            <w:shd w:val="clear" w:color="auto" w:fill="auto"/>
          </w:tcPr>
          <w:p w14:paraId="417F83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8A17B" w14:textId="77777777" w:rsidR="003B5845" w:rsidRPr="004A00BD" w:rsidRDefault="003B5845" w:rsidP="00617B3E">
            <w:pPr>
              <w:jc w:val="left"/>
              <w:rPr>
                <w:sz w:val="22"/>
              </w:rPr>
            </w:pPr>
            <w:r w:rsidRPr="004A00BD">
              <w:rPr>
                <w:sz w:val="16"/>
                <w:szCs w:val="16"/>
              </w:rPr>
              <w:t>Automotive Pixel Link</w:t>
            </w:r>
          </w:p>
        </w:tc>
      </w:tr>
      <w:tr w:rsidR="003B5845" w:rsidRPr="00CC6307" w14:paraId="67BE9867" w14:textId="77777777" w:rsidTr="00617B3E">
        <w:tc>
          <w:tcPr>
            <w:tcW w:w="2013" w:type="dxa"/>
            <w:shd w:val="clear" w:color="auto" w:fill="auto"/>
            <w:tcMar>
              <w:top w:w="28" w:type="dxa"/>
              <w:left w:w="28" w:type="dxa"/>
              <w:bottom w:w="28" w:type="dxa"/>
              <w:right w:w="28" w:type="dxa"/>
            </w:tcMar>
          </w:tcPr>
          <w:p w14:paraId="5BBC9FD0" w14:textId="77777777" w:rsidR="003B5845" w:rsidRPr="009F5D54" w:rsidRDefault="003B5845" w:rsidP="00617B3E">
            <w:pPr>
              <w:pStyle w:val="SmallStandard"/>
            </w:pPr>
            <w:r w:rsidRPr="009F5D54">
              <w:t>APIX2</w:t>
            </w:r>
          </w:p>
        </w:tc>
        <w:tc>
          <w:tcPr>
            <w:tcW w:w="283" w:type="dxa"/>
            <w:shd w:val="clear" w:color="auto" w:fill="auto"/>
          </w:tcPr>
          <w:p w14:paraId="6E4BD9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D7CC1E" w14:textId="77777777" w:rsidR="003B5845" w:rsidRPr="004A00BD" w:rsidRDefault="003B5845" w:rsidP="00617B3E">
            <w:pPr>
              <w:rPr>
                <w:sz w:val="22"/>
              </w:rPr>
            </w:pPr>
          </w:p>
        </w:tc>
      </w:tr>
      <w:tr w:rsidR="003B5845" w:rsidRPr="00CC6307" w14:paraId="78466BD7" w14:textId="77777777" w:rsidTr="00617B3E">
        <w:tc>
          <w:tcPr>
            <w:tcW w:w="2013" w:type="dxa"/>
            <w:shd w:val="clear" w:color="auto" w:fill="auto"/>
            <w:tcMar>
              <w:top w:w="28" w:type="dxa"/>
              <w:left w:w="28" w:type="dxa"/>
              <w:bottom w:w="28" w:type="dxa"/>
              <w:right w:w="28" w:type="dxa"/>
            </w:tcMar>
          </w:tcPr>
          <w:p w14:paraId="15E98ADA" w14:textId="77777777" w:rsidR="003B5845" w:rsidRPr="009F5D54" w:rsidRDefault="003B5845" w:rsidP="00617B3E">
            <w:pPr>
              <w:pStyle w:val="SmallStandard"/>
            </w:pPr>
            <w:r w:rsidRPr="009F5D54">
              <w:t>APIX3</w:t>
            </w:r>
          </w:p>
        </w:tc>
        <w:tc>
          <w:tcPr>
            <w:tcW w:w="283" w:type="dxa"/>
            <w:shd w:val="clear" w:color="auto" w:fill="auto"/>
          </w:tcPr>
          <w:p w14:paraId="3B8082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BB5B3" w14:textId="77777777" w:rsidR="003B5845" w:rsidRPr="004A00BD" w:rsidRDefault="003B5845" w:rsidP="00617B3E">
            <w:pPr>
              <w:rPr>
                <w:sz w:val="22"/>
              </w:rPr>
            </w:pPr>
          </w:p>
        </w:tc>
      </w:tr>
      <w:tr w:rsidR="003B5845" w:rsidRPr="00CC6307" w14:paraId="5E180604" w14:textId="77777777" w:rsidTr="00617B3E">
        <w:tc>
          <w:tcPr>
            <w:tcW w:w="2013" w:type="dxa"/>
            <w:shd w:val="clear" w:color="auto" w:fill="auto"/>
            <w:tcMar>
              <w:top w:w="28" w:type="dxa"/>
              <w:left w:w="28" w:type="dxa"/>
              <w:bottom w:w="28" w:type="dxa"/>
              <w:right w:w="28" w:type="dxa"/>
            </w:tcMar>
          </w:tcPr>
          <w:p w14:paraId="40A412D0" w14:textId="77777777" w:rsidR="003B5845" w:rsidRPr="009F5D54" w:rsidRDefault="003B5845" w:rsidP="00617B3E">
            <w:pPr>
              <w:pStyle w:val="SmallStandard"/>
            </w:pPr>
            <w:r w:rsidRPr="009F5D54">
              <w:t>FBAS</w:t>
            </w:r>
          </w:p>
        </w:tc>
        <w:tc>
          <w:tcPr>
            <w:tcW w:w="283" w:type="dxa"/>
            <w:shd w:val="clear" w:color="auto" w:fill="auto"/>
          </w:tcPr>
          <w:p w14:paraId="71728B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33B55" w14:textId="77777777" w:rsidR="003B5845" w:rsidRPr="004A00BD" w:rsidRDefault="003B5845" w:rsidP="00617B3E">
            <w:pPr>
              <w:rPr>
                <w:sz w:val="22"/>
              </w:rPr>
            </w:pPr>
          </w:p>
        </w:tc>
      </w:tr>
      <w:tr w:rsidR="003B5845" w:rsidRPr="004A00BD" w14:paraId="09C15F65" w14:textId="77777777" w:rsidTr="00617B3E">
        <w:tc>
          <w:tcPr>
            <w:tcW w:w="2013" w:type="dxa"/>
            <w:shd w:val="clear" w:color="auto" w:fill="auto"/>
            <w:tcMar>
              <w:top w:w="28" w:type="dxa"/>
              <w:left w:w="28" w:type="dxa"/>
              <w:bottom w:w="28" w:type="dxa"/>
              <w:right w:w="28" w:type="dxa"/>
            </w:tcMar>
          </w:tcPr>
          <w:p w14:paraId="5AABB4FF" w14:textId="77777777" w:rsidR="003B5845" w:rsidRPr="009F5D54" w:rsidRDefault="003B5845" w:rsidP="00617B3E">
            <w:pPr>
              <w:pStyle w:val="SmallStandard"/>
            </w:pPr>
            <w:r w:rsidRPr="009F5D54">
              <w:t>USB</w:t>
            </w:r>
          </w:p>
        </w:tc>
        <w:tc>
          <w:tcPr>
            <w:tcW w:w="283" w:type="dxa"/>
            <w:shd w:val="clear" w:color="auto" w:fill="auto"/>
          </w:tcPr>
          <w:p w14:paraId="084B89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F65901" w14:textId="77777777" w:rsidR="003B5845" w:rsidRPr="004A00BD" w:rsidRDefault="003B5845" w:rsidP="00617B3E">
            <w:pPr>
              <w:jc w:val="left"/>
              <w:rPr>
                <w:sz w:val="22"/>
                <w:lang w:val="en-GB"/>
              </w:rPr>
            </w:pPr>
            <w:r w:rsidRPr="004A00BD">
              <w:rPr>
                <w:sz w:val="16"/>
                <w:szCs w:val="16"/>
                <w:lang w:val="en-GB"/>
              </w:rPr>
              <w:t>Universal Serial Bus Version 1.X: The "USB" literal represents all USB 1.X Versions for USB 2.0 or USB 3.X the corresponding literals shall be used.</w:t>
            </w:r>
          </w:p>
        </w:tc>
      </w:tr>
      <w:tr w:rsidR="003B5845" w:rsidRPr="00CC6307" w14:paraId="06653457" w14:textId="77777777" w:rsidTr="00617B3E">
        <w:tc>
          <w:tcPr>
            <w:tcW w:w="2013" w:type="dxa"/>
            <w:shd w:val="clear" w:color="auto" w:fill="auto"/>
            <w:tcMar>
              <w:top w:w="28" w:type="dxa"/>
              <w:left w:w="28" w:type="dxa"/>
              <w:bottom w:w="28" w:type="dxa"/>
              <w:right w:w="28" w:type="dxa"/>
            </w:tcMar>
          </w:tcPr>
          <w:p w14:paraId="5A756BF9" w14:textId="77777777" w:rsidR="003B5845" w:rsidRPr="009F5D54" w:rsidRDefault="003B5845" w:rsidP="00617B3E">
            <w:pPr>
              <w:pStyle w:val="SmallStandard"/>
            </w:pPr>
            <w:r w:rsidRPr="009F5D54">
              <w:t>USB2</w:t>
            </w:r>
          </w:p>
        </w:tc>
        <w:tc>
          <w:tcPr>
            <w:tcW w:w="283" w:type="dxa"/>
            <w:shd w:val="clear" w:color="auto" w:fill="auto"/>
          </w:tcPr>
          <w:p w14:paraId="65BC17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EB2130" w14:textId="77777777" w:rsidR="003B5845" w:rsidRPr="004A00BD" w:rsidRDefault="003B5845" w:rsidP="00617B3E">
            <w:pPr>
              <w:jc w:val="left"/>
              <w:rPr>
                <w:sz w:val="22"/>
              </w:rPr>
            </w:pPr>
            <w:r w:rsidRPr="004A00BD">
              <w:rPr>
                <w:sz w:val="16"/>
                <w:szCs w:val="16"/>
              </w:rPr>
              <w:t>Universal Serial Bus Version 2.0</w:t>
            </w:r>
          </w:p>
        </w:tc>
      </w:tr>
      <w:tr w:rsidR="003B5845" w:rsidRPr="004A00BD" w14:paraId="10455E94" w14:textId="77777777" w:rsidTr="00617B3E">
        <w:tc>
          <w:tcPr>
            <w:tcW w:w="2013" w:type="dxa"/>
            <w:shd w:val="clear" w:color="auto" w:fill="auto"/>
            <w:tcMar>
              <w:top w:w="28" w:type="dxa"/>
              <w:left w:w="28" w:type="dxa"/>
              <w:bottom w:w="28" w:type="dxa"/>
              <w:right w:w="28" w:type="dxa"/>
            </w:tcMar>
          </w:tcPr>
          <w:p w14:paraId="7395917E" w14:textId="77777777" w:rsidR="003B5845" w:rsidRPr="009F5D54" w:rsidRDefault="003B5845" w:rsidP="00617B3E">
            <w:pPr>
              <w:pStyle w:val="SmallStandard"/>
            </w:pPr>
            <w:r w:rsidRPr="009F5D54">
              <w:t>USB3.X</w:t>
            </w:r>
          </w:p>
        </w:tc>
        <w:tc>
          <w:tcPr>
            <w:tcW w:w="283" w:type="dxa"/>
            <w:shd w:val="clear" w:color="auto" w:fill="auto"/>
          </w:tcPr>
          <w:p w14:paraId="4BFB8F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B17E42" w14:textId="77777777" w:rsidR="003B5845" w:rsidRPr="004A00BD" w:rsidRDefault="003B5845" w:rsidP="00617B3E">
            <w:pPr>
              <w:jc w:val="left"/>
              <w:rPr>
                <w:sz w:val="22"/>
                <w:lang w:val="en-GB"/>
              </w:rPr>
            </w:pPr>
            <w:r w:rsidRPr="004A00BD">
              <w:rPr>
                <w:sz w:val="16"/>
                <w:szCs w:val="16"/>
                <w:lang w:val="en-GB"/>
              </w:rPr>
              <w:t>Universal Serial Bus Version 3.X</w:t>
            </w:r>
          </w:p>
        </w:tc>
      </w:tr>
      <w:tr w:rsidR="003B5845" w:rsidRPr="00CC6307" w14:paraId="7D7BE4EF" w14:textId="77777777" w:rsidTr="00617B3E">
        <w:tc>
          <w:tcPr>
            <w:tcW w:w="2013" w:type="dxa"/>
            <w:shd w:val="clear" w:color="auto" w:fill="auto"/>
            <w:tcMar>
              <w:top w:w="28" w:type="dxa"/>
              <w:left w:w="28" w:type="dxa"/>
              <w:bottom w:w="28" w:type="dxa"/>
              <w:right w:w="28" w:type="dxa"/>
            </w:tcMar>
          </w:tcPr>
          <w:p w14:paraId="504A1ADF" w14:textId="77777777" w:rsidR="003B5845" w:rsidRPr="009F5D54" w:rsidRDefault="003B5845" w:rsidP="00617B3E">
            <w:pPr>
              <w:pStyle w:val="SmallStandard"/>
            </w:pPr>
            <w:r w:rsidRPr="009F5D54">
              <w:t>LVDS</w:t>
            </w:r>
          </w:p>
        </w:tc>
        <w:tc>
          <w:tcPr>
            <w:tcW w:w="283" w:type="dxa"/>
            <w:shd w:val="clear" w:color="auto" w:fill="auto"/>
          </w:tcPr>
          <w:p w14:paraId="45F5C5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9F61E9" w14:textId="77777777" w:rsidR="003B5845" w:rsidRPr="004A00BD" w:rsidRDefault="003B5845" w:rsidP="00617B3E">
            <w:pPr>
              <w:jc w:val="left"/>
              <w:rPr>
                <w:sz w:val="22"/>
              </w:rPr>
            </w:pPr>
            <w:r w:rsidRPr="004A00BD">
              <w:rPr>
                <w:sz w:val="16"/>
                <w:szCs w:val="16"/>
              </w:rPr>
              <w:t>low-voltage differential signalling</w:t>
            </w:r>
          </w:p>
        </w:tc>
      </w:tr>
      <w:tr w:rsidR="003B5845" w:rsidRPr="00CC6307" w14:paraId="6BEBFE65" w14:textId="77777777" w:rsidTr="00617B3E">
        <w:tc>
          <w:tcPr>
            <w:tcW w:w="2013" w:type="dxa"/>
            <w:shd w:val="clear" w:color="auto" w:fill="auto"/>
            <w:tcMar>
              <w:top w:w="28" w:type="dxa"/>
              <w:left w:w="28" w:type="dxa"/>
              <w:bottom w:w="28" w:type="dxa"/>
              <w:right w:w="28" w:type="dxa"/>
            </w:tcMar>
          </w:tcPr>
          <w:p w14:paraId="150A94FF" w14:textId="77777777" w:rsidR="003B5845" w:rsidRPr="009F5D54" w:rsidRDefault="003B5845" w:rsidP="00617B3E">
            <w:pPr>
              <w:pStyle w:val="SmallStandard"/>
            </w:pPr>
            <w:r w:rsidRPr="009F5D54">
              <w:t>RGB</w:t>
            </w:r>
          </w:p>
        </w:tc>
        <w:tc>
          <w:tcPr>
            <w:tcW w:w="283" w:type="dxa"/>
            <w:shd w:val="clear" w:color="auto" w:fill="auto"/>
          </w:tcPr>
          <w:p w14:paraId="5202B68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051B9" w14:textId="77777777" w:rsidR="003B5845" w:rsidRPr="004A00BD" w:rsidRDefault="003B5845" w:rsidP="00617B3E">
            <w:pPr>
              <w:rPr>
                <w:sz w:val="22"/>
              </w:rPr>
            </w:pPr>
          </w:p>
        </w:tc>
      </w:tr>
      <w:tr w:rsidR="003B5845" w:rsidRPr="00CC6307" w14:paraId="45B2AA60" w14:textId="77777777" w:rsidTr="00617B3E">
        <w:tc>
          <w:tcPr>
            <w:tcW w:w="2013" w:type="dxa"/>
            <w:shd w:val="clear" w:color="auto" w:fill="auto"/>
            <w:tcMar>
              <w:top w:w="28" w:type="dxa"/>
              <w:left w:w="28" w:type="dxa"/>
              <w:bottom w:w="28" w:type="dxa"/>
              <w:right w:w="28" w:type="dxa"/>
            </w:tcMar>
          </w:tcPr>
          <w:p w14:paraId="578B60E0" w14:textId="77777777" w:rsidR="003B5845" w:rsidRPr="009F5D54" w:rsidRDefault="003B5845" w:rsidP="00617B3E">
            <w:pPr>
              <w:pStyle w:val="SmallStandard"/>
            </w:pPr>
            <w:r w:rsidRPr="009F5D54">
              <w:t>BTLE</w:t>
            </w:r>
          </w:p>
        </w:tc>
        <w:tc>
          <w:tcPr>
            <w:tcW w:w="283" w:type="dxa"/>
            <w:shd w:val="clear" w:color="auto" w:fill="auto"/>
          </w:tcPr>
          <w:p w14:paraId="191058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7B760" w14:textId="77777777" w:rsidR="003B5845" w:rsidRPr="004A00BD" w:rsidRDefault="003B5845" w:rsidP="00617B3E">
            <w:pPr>
              <w:jc w:val="left"/>
              <w:rPr>
                <w:sz w:val="22"/>
              </w:rPr>
            </w:pPr>
            <w:r w:rsidRPr="004A00BD">
              <w:rPr>
                <w:sz w:val="16"/>
                <w:szCs w:val="16"/>
              </w:rPr>
              <w:t>Bluetooth Low Energy</w:t>
            </w:r>
          </w:p>
        </w:tc>
      </w:tr>
      <w:tr w:rsidR="003B5845" w:rsidRPr="00CC6307" w14:paraId="4DB40C5D" w14:textId="77777777" w:rsidTr="00617B3E">
        <w:tc>
          <w:tcPr>
            <w:tcW w:w="2013" w:type="dxa"/>
            <w:shd w:val="clear" w:color="auto" w:fill="auto"/>
            <w:tcMar>
              <w:top w:w="28" w:type="dxa"/>
              <w:left w:w="28" w:type="dxa"/>
              <w:bottom w:w="28" w:type="dxa"/>
              <w:right w:w="28" w:type="dxa"/>
            </w:tcMar>
          </w:tcPr>
          <w:p w14:paraId="723F102B" w14:textId="77777777" w:rsidR="003B5845" w:rsidRPr="009F5D54" w:rsidRDefault="003B5845" w:rsidP="00617B3E">
            <w:pPr>
              <w:pStyle w:val="SmallStandard"/>
            </w:pPr>
            <w:r w:rsidRPr="009F5D54">
              <w:t>NFC</w:t>
            </w:r>
          </w:p>
        </w:tc>
        <w:tc>
          <w:tcPr>
            <w:tcW w:w="283" w:type="dxa"/>
            <w:shd w:val="clear" w:color="auto" w:fill="auto"/>
          </w:tcPr>
          <w:p w14:paraId="785C46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F70629" w14:textId="77777777" w:rsidR="003B5845" w:rsidRPr="004A00BD" w:rsidRDefault="003B5845" w:rsidP="00617B3E">
            <w:pPr>
              <w:jc w:val="left"/>
              <w:rPr>
                <w:sz w:val="22"/>
              </w:rPr>
            </w:pPr>
            <w:r w:rsidRPr="004A00BD">
              <w:rPr>
                <w:sz w:val="16"/>
                <w:szCs w:val="16"/>
              </w:rPr>
              <w:t>Near Field Communication</w:t>
            </w:r>
          </w:p>
        </w:tc>
      </w:tr>
      <w:tr w:rsidR="003B5845" w:rsidRPr="004A00BD" w14:paraId="748108C6" w14:textId="77777777" w:rsidTr="00617B3E">
        <w:tc>
          <w:tcPr>
            <w:tcW w:w="2013" w:type="dxa"/>
            <w:shd w:val="clear" w:color="auto" w:fill="auto"/>
            <w:tcMar>
              <w:top w:w="28" w:type="dxa"/>
              <w:left w:w="28" w:type="dxa"/>
              <w:bottom w:w="28" w:type="dxa"/>
              <w:right w:w="28" w:type="dxa"/>
            </w:tcMar>
          </w:tcPr>
          <w:p w14:paraId="0F4B31D7" w14:textId="77777777" w:rsidR="003B5845" w:rsidRPr="009F5D54" w:rsidRDefault="003B5845" w:rsidP="00617B3E">
            <w:pPr>
              <w:pStyle w:val="SmallStandard"/>
            </w:pPr>
            <w:r w:rsidRPr="009F5D54">
              <w:t>IEEE802.11</w:t>
            </w:r>
          </w:p>
        </w:tc>
        <w:tc>
          <w:tcPr>
            <w:tcW w:w="283" w:type="dxa"/>
            <w:shd w:val="clear" w:color="auto" w:fill="auto"/>
          </w:tcPr>
          <w:p w14:paraId="52C3C7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1A3AD" w14:textId="77777777" w:rsidR="003B5845" w:rsidRDefault="003B5845" w:rsidP="00617B3E">
            <w:pPr>
              <w:pStyle w:val="SmallStandard"/>
            </w:pPr>
            <w:r w:rsidRPr="00491287">
              <w:t>also: Wi-Fi, Wireless LAN</w:t>
            </w:r>
          </w:p>
        </w:tc>
      </w:tr>
      <w:tr w:rsidR="003B5845" w:rsidRPr="00CC6307" w14:paraId="633E91C7" w14:textId="77777777" w:rsidTr="00617B3E">
        <w:tc>
          <w:tcPr>
            <w:tcW w:w="2013" w:type="dxa"/>
            <w:shd w:val="clear" w:color="auto" w:fill="auto"/>
            <w:tcMar>
              <w:top w:w="28" w:type="dxa"/>
              <w:left w:w="28" w:type="dxa"/>
              <w:bottom w:w="28" w:type="dxa"/>
              <w:right w:w="28" w:type="dxa"/>
            </w:tcMar>
          </w:tcPr>
          <w:p w14:paraId="153A8779" w14:textId="77777777" w:rsidR="003B5845" w:rsidRPr="009F5D54" w:rsidRDefault="003B5845" w:rsidP="00617B3E">
            <w:pPr>
              <w:pStyle w:val="SmallStandard"/>
            </w:pPr>
            <w:r w:rsidRPr="009F5D54">
              <w:t>SignalGround</w:t>
            </w:r>
          </w:p>
        </w:tc>
        <w:tc>
          <w:tcPr>
            <w:tcW w:w="283" w:type="dxa"/>
            <w:shd w:val="clear" w:color="auto" w:fill="auto"/>
          </w:tcPr>
          <w:p w14:paraId="016BE4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7CDCA" w14:textId="77777777" w:rsidR="003B5845" w:rsidRPr="004A00BD" w:rsidRDefault="003B5845" w:rsidP="00617B3E">
            <w:pPr>
              <w:rPr>
                <w:sz w:val="22"/>
              </w:rPr>
            </w:pPr>
          </w:p>
        </w:tc>
      </w:tr>
      <w:tr w:rsidR="003B5845" w:rsidRPr="00CC6307" w14:paraId="1A69CC6C" w14:textId="77777777" w:rsidTr="00617B3E">
        <w:tc>
          <w:tcPr>
            <w:tcW w:w="2013" w:type="dxa"/>
            <w:shd w:val="clear" w:color="auto" w:fill="auto"/>
            <w:tcMar>
              <w:top w:w="28" w:type="dxa"/>
              <w:left w:w="28" w:type="dxa"/>
              <w:bottom w:w="28" w:type="dxa"/>
              <w:right w:w="28" w:type="dxa"/>
            </w:tcMar>
          </w:tcPr>
          <w:p w14:paraId="726B6B00" w14:textId="77777777" w:rsidR="003B5845" w:rsidRPr="009F5D54" w:rsidRDefault="003B5845" w:rsidP="00617B3E">
            <w:pPr>
              <w:pStyle w:val="SmallStandard"/>
            </w:pPr>
            <w:r w:rsidRPr="009F5D54">
              <w:t>PowerGround</w:t>
            </w:r>
          </w:p>
        </w:tc>
        <w:tc>
          <w:tcPr>
            <w:tcW w:w="283" w:type="dxa"/>
            <w:shd w:val="clear" w:color="auto" w:fill="auto"/>
          </w:tcPr>
          <w:p w14:paraId="1DF4D0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1D9B5" w14:textId="77777777" w:rsidR="003B5845" w:rsidRPr="004A00BD" w:rsidRDefault="003B5845" w:rsidP="00617B3E">
            <w:pPr>
              <w:rPr>
                <w:sz w:val="22"/>
              </w:rPr>
            </w:pPr>
          </w:p>
        </w:tc>
      </w:tr>
    </w:tbl>
    <w:p w14:paraId="67D412A4" w14:textId="77777777" w:rsidR="003B5845" w:rsidRDefault="003B5845" w:rsidP="003B5845">
      <w:pPr>
        <w:pStyle w:val="SmallStandard"/>
      </w:pPr>
    </w:p>
    <w:p w14:paraId="4DDBFB6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448" w:name="_c6bd2b4e07bf1c4ad9c8251fe9d787ee"/>
      <w:r w:rsidRPr="005254F8">
        <w:rPr>
          <w:lang w:val="en-GB"/>
        </w:rPr>
        <w:t>SignalTransmissionMediumType</w:t>
      </w:r>
      <w:bookmarkEnd w:id="1448"/>
    </w:p>
    <w:p w14:paraId="0B47EE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A1F09C" w14:textId="77777777" w:rsidTr="00617B3E">
        <w:tc>
          <w:tcPr>
            <w:tcW w:w="2013" w:type="dxa"/>
            <w:shd w:val="clear" w:color="auto" w:fill="auto"/>
            <w:tcMar>
              <w:top w:w="28" w:type="dxa"/>
              <w:left w:w="28" w:type="dxa"/>
              <w:bottom w:w="28" w:type="dxa"/>
              <w:right w:w="28" w:type="dxa"/>
            </w:tcMar>
          </w:tcPr>
          <w:p w14:paraId="619CBB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24370"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98711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C8011F" w14:textId="77777777" w:rsidTr="00617B3E">
        <w:tc>
          <w:tcPr>
            <w:tcW w:w="2013" w:type="dxa"/>
            <w:shd w:val="clear" w:color="auto" w:fill="auto"/>
            <w:tcMar>
              <w:top w:w="28" w:type="dxa"/>
              <w:left w:w="28" w:type="dxa"/>
              <w:bottom w:w="28" w:type="dxa"/>
              <w:right w:w="28" w:type="dxa"/>
            </w:tcMar>
          </w:tcPr>
          <w:p w14:paraId="4937E9E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144B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923A0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D3296A7" w14:textId="77777777" w:rsidTr="00617B3E">
        <w:tc>
          <w:tcPr>
            <w:tcW w:w="2013" w:type="dxa"/>
            <w:shd w:val="clear" w:color="auto" w:fill="auto"/>
            <w:tcMar>
              <w:top w:w="28" w:type="dxa"/>
              <w:left w:w="28" w:type="dxa"/>
              <w:bottom w:w="28" w:type="dxa"/>
              <w:right w:w="28" w:type="dxa"/>
            </w:tcMar>
          </w:tcPr>
          <w:p w14:paraId="19DFCF8D" w14:textId="77777777" w:rsidR="003B5845" w:rsidRPr="009F5D54" w:rsidRDefault="003B5845" w:rsidP="00617B3E">
            <w:pPr>
              <w:pStyle w:val="SmallStandard"/>
            </w:pPr>
            <w:r w:rsidRPr="009F5D54">
              <w:t>electrical</w:t>
            </w:r>
          </w:p>
        </w:tc>
        <w:tc>
          <w:tcPr>
            <w:tcW w:w="283" w:type="dxa"/>
            <w:shd w:val="clear" w:color="auto" w:fill="auto"/>
          </w:tcPr>
          <w:p w14:paraId="3A2A11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FA3E3D" w14:textId="77777777" w:rsidR="003B5845" w:rsidRPr="004A00BD" w:rsidRDefault="003B5845" w:rsidP="00617B3E">
            <w:pPr>
              <w:rPr>
                <w:sz w:val="22"/>
              </w:rPr>
            </w:pPr>
          </w:p>
        </w:tc>
      </w:tr>
      <w:tr w:rsidR="003B5845" w:rsidRPr="00CC6307" w14:paraId="7A65F777" w14:textId="77777777" w:rsidTr="00617B3E">
        <w:tc>
          <w:tcPr>
            <w:tcW w:w="2013" w:type="dxa"/>
            <w:shd w:val="clear" w:color="auto" w:fill="auto"/>
            <w:tcMar>
              <w:top w:w="28" w:type="dxa"/>
              <w:left w:w="28" w:type="dxa"/>
              <w:bottom w:w="28" w:type="dxa"/>
              <w:right w:w="28" w:type="dxa"/>
            </w:tcMar>
          </w:tcPr>
          <w:p w14:paraId="48CA8578" w14:textId="77777777" w:rsidR="003B5845" w:rsidRPr="009F5D54" w:rsidRDefault="003B5845" w:rsidP="00617B3E">
            <w:pPr>
              <w:pStyle w:val="SmallStandard"/>
            </w:pPr>
            <w:r w:rsidRPr="009F5D54">
              <w:t>optical</w:t>
            </w:r>
          </w:p>
        </w:tc>
        <w:tc>
          <w:tcPr>
            <w:tcW w:w="283" w:type="dxa"/>
            <w:shd w:val="clear" w:color="auto" w:fill="auto"/>
          </w:tcPr>
          <w:p w14:paraId="1C6F2F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86B1F5" w14:textId="77777777" w:rsidR="003B5845" w:rsidRPr="004A00BD" w:rsidRDefault="003B5845" w:rsidP="00617B3E">
            <w:pPr>
              <w:rPr>
                <w:sz w:val="22"/>
              </w:rPr>
            </w:pPr>
          </w:p>
        </w:tc>
      </w:tr>
      <w:tr w:rsidR="003B5845" w:rsidRPr="00CC6307" w14:paraId="3D32C655" w14:textId="77777777" w:rsidTr="00617B3E">
        <w:tc>
          <w:tcPr>
            <w:tcW w:w="2013" w:type="dxa"/>
            <w:shd w:val="clear" w:color="auto" w:fill="auto"/>
            <w:tcMar>
              <w:top w:w="28" w:type="dxa"/>
              <w:left w:w="28" w:type="dxa"/>
              <w:bottom w:w="28" w:type="dxa"/>
              <w:right w:w="28" w:type="dxa"/>
            </w:tcMar>
          </w:tcPr>
          <w:p w14:paraId="34D38CFD" w14:textId="77777777" w:rsidR="003B5845" w:rsidRPr="009F5D54" w:rsidRDefault="003B5845" w:rsidP="00617B3E">
            <w:pPr>
              <w:pStyle w:val="SmallStandard"/>
            </w:pPr>
            <w:r w:rsidRPr="009F5D54">
              <w:t>hydraulic</w:t>
            </w:r>
          </w:p>
        </w:tc>
        <w:tc>
          <w:tcPr>
            <w:tcW w:w="283" w:type="dxa"/>
            <w:shd w:val="clear" w:color="auto" w:fill="auto"/>
          </w:tcPr>
          <w:p w14:paraId="32D48A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BFBFEE" w14:textId="77777777" w:rsidR="003B5845" w:rsidRPr="004A00BD" w:rsidRDefault="003B5845" w:rsidP="00617B3E">
            <w:pPr>
              <w:rPr>
                <w:sz w:val="22"/>
              </w:rPr>
            </w:pPr>
          </w:p>
        </w:tc>
      </w:tr>
      <w:tr w:rsidR="003B5845" w:rsidRPr="00CC6307" w14:paraId="75A0F534" w14:textId="77777777" w:rsidTr="00617B3E">
        <w:tc>
          <w:tcPr>
            <w:tcW w:w="2013" w:type="dxa"/>
            <w:shd w:val="clear" w:color="auto" w:fill="auto"/>
            <w:tcMar>
              <w:top w:w="28" w:type="dxa"/>
              <w:left w:w="28" w:type="dxa"/>
              <w:bottom w:w="28" w:type="dxa"/>
              <w:right w:w="28" w:type="dxa"/>
            </w:tcMar>
          </w:tcPr>
          <w:p w14:paraId="5FEF7F8C" w14:textId="77777777" w:rsidR="003B5845" w:rsidRPr="009F5D54" w:rsidRDefault="003B5845" w:rsidP="00617B3E">
            <w:pPr>
              <w:pStyle w:val="SmallStandard"/>
            </w:pPr>
            <w:r w:rsidRPr="009F5D54">
              <w:t>pneumatic</w:t>
            </w:r>
          </w:p>
        </w:tc>
        <w:tc>
          <w:tcPr>
            <w:tcW w:w="283" w:type="dxa"/>
            <w:shd w:val="clear" w:color="auto" w:fill="auto"/>
          </w:tcPr>
          <w:p w14:paraId="01FD01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D0EE3" w14:textId="77777777" w:rsidR="003B5845" w:rsidRPr="004A00BD" w:rsidRDefault="003B5845" w:rsidP="00617B3E">
            <w:pPr>
              <w:rPr>
                <w:sz w:val="22"/>
              </w:rPr>
            </w:pPr>
          </w:p>
        </w:tc>
      </w:tr>
      <w:tr w:rsidR="003B5845" w:rsidRPr="00CC6307" w14:paraId="1E1BD4F3" w14:textId="77777777" w:rsidTr="00617B3E">
        <w:tc>
          <w:tcPr>
            <w:tcW w:w="2013" w:type="dxa"/>
            <w:shd w:val="clear" w:color="auto" w:fill="auto"/>
            <w:tcMar>
              <w:top w:w="28" w:type="dxa"/>
              <w:left w:w="28" w:type="dxa"/>
              <w:bottom w:w="28" w:type="dxa"/>
              <w:right w:w="28" w:type="dxa"/>
            </w:tcMar>
          </w:tcPr>
          <w:p w14:paraId="3AEBBB76" w14:textId="77777777" w:rsidR="003B5845" w:rsidRPr="009F5D54" w:rsidRDefault="003B5845" w:rsidP="00617B3E">
            <w:pPr>
              <w:pStyle w:val="SmallStandard"/>
            </w:pPr>
            <w:r w:rsidRPr="009F5D54">
              <w:t>acoustic</w:t>
            </w:r>
          </w:p>
        </w:tc>
        <w:tc>
          <w:tcPr>
            <w:tcW w:w="283" w:type="dxa"/>
            <w:shd w:val="clear" w:color="auto" w:fill="auto"/>
          </w:tcPr>
          <w:p w14:paraId="008363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808FDC" w14:textId="77777777" w:rsidR="003B5845" w:rsidRPr="004A00BD" w:rsidRDefault="003B5845" w:rsidP="00617B3E">
            <w:pPr>
              <w:rPr>
                <w:sz w:val="22"/>
              </w:rPr>
            </w:pPr>
          </w:p>
        </w:tc>
      </w:tr>
      <w:tr w:rsidR="003B5845" w:rsidRPr="00CC6307" w14:paraId="335C0DA0" w14:textId="77777777" w:rsidTr="00617B3E">
        <w:tc>
          <w:tcPr>
            <w:tcW w:w="2013" w:type="dxa"/>
            <w:shd w:val="clear" w:color="auto" w:fill="auto"/>
            <w:tcMar>
              <w:top w:w="28" w:type="dxa"/>
              <w:left w:w="28" w:type="dxa"/>
              <w:bottom w:w="28" w:type="dxa"/>
              <w:right w:w="28" w:type="dxa"/>
            </w:tcMar>
          </w:tcPr>
          <w:p w14:paraId="2CC52E0B" w14:textId="77777777" w:rsidR="003B5845" w:rsidRPr="009F5D54" w:rsidRDefault="003B5845" w:rsidP="00617B3E">
            <w:pPr>
              <w:pStyle w:val="SmallStandard"/>
            </w:pPr>
            <w:r w:rsidRPr="009F5D54">
              <w:t>inductive</w:t>
            </w:r>
          </w:p>
        </w:tc>
        <w:tc>
          <w:tcPr>
            <w:tcW w:w="283" w:type="dxa"/>
            <w:shd w:val="clear" w:color="auto" w:fill="auto"/>
          </w:tcPr>
          <w:p w14:paraId="2384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A2607B" w14:textId="77777777" w:rsidR="003B5845" w:rsidRPr="004A00BD" w:rsidRDefault="003B5845" w:rsidP="00617B3E">
            <w:pPr>
              <w:rPr>
                <w:sz w:val="22"/>
              </w:rPr>
            </w:pPr>
          </w:p>
        </w:tc>
      </w:tr>
      <w:tr w:rsidR="003B5845" w:rsidRPr="004A00BD" w14:paraId="3B17085E" w14:textId="77777777" w:rsidTr="00617B3E">
        <w:tc>
          <w:tcPr>
            <w:tcW w:w="2013" w:type="dxa"/>
            <w:shd w:val="clear" w:color="auto" w:fill="auto"/>
            <w:tcMar>
              <w:top w:w="28" w:type="dxa"/>
              <w:left w:w="28" w:type="dxa"/>
              <w:bottom w:w="28" w:type="dxa"/>
              <w:right w:w="28" w:type="dxa"/>
            </w:tcMar>
          </w:tcPr>
          <w:p w14:paraId="6D837CC7" w14:textId="77777777" w:rsidR="003B5845" w:rsidRPr="009F5D54" w:rsidRDefault="003B5845" w:rsidP="00617B3E">
            <w:pPr>
              <w:pStyle w:val="SmallStandard"/>
            </w:pPr>
            <w:r w:rsidRPr="009F5D54">
              <w:t>radioTransmission</w:t>
            </w:r>
          </w:p>
        </w:tc>
        <w:tc>
          <w:tcPr>
            <w:tcW w:w="283" w:type="dxa"/>
            <w:shd w:val="clear" w:color="auto" w:fill="auto"/>
          </w:tcPr>
          <w:p w14:paraId="6856CD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03D92" w14:textId="77777777" w:rsidR="003B5845" w:rsidRPr="004A00BD" w:rsidRDefault="003B5845" w:rsidP="00617B3E">
            <w:pPr>
              <w:jc w:val="left"/>
              <w:rPr>
                <w:sz w:val="22"/>
                <w:lang w:val="en-GB"/>
              </w:rPr>
            </w:pPr>
            <w:r w:rsidRPr="004A00BD">
              <w:rPr>
                <w:sz w:val="16"/>
                <w:szCs w:val="16"/>
                <w:lang w:val="en-GB"/>
              </w:rPr>
              <w:t>Signal transmission via electromagnetic waves (e.g. Wi-Fi, 4G, 5G)</w:t>
            </w:r>
          </w:p>
        </w:tc>
      </w:tr>
    </w:tbl>
    <w:p w14:paraId="7DA8E16D" w14:textId="77777777" w:rsidR="003B5845" w:rsidRDefault="003B5845" w:rsidP="003B5845">
      <w:pPr>
        <w:pStyle w:val="SmallStandard"/>
      </w:pPr>
    </w:p>
    <w:p w14:paraId="52DD06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9" w:name="_71588d611ba40af84f5e24f272783f1f"/>
      <w:r w:rsidRPr="005254F8">
        <w:rPr>
          <w:lang w:val="en-GB"/>
        </w:rPr>
        <w:t>SignalType</w:t>
      </w:r>
      <w:bookmarkEnd w:id="1449"/>
    </w:p>
    <w:p w14:paraId="044709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4A470" w14:textId="77777777" w:rsidTr="00617B3E">
        <w:tc>
          <w:tcPr>
            <w:tcW w:w="2013" w:type="dxa"/>
            <w:shd w:val="clear" w:color="auto" w:fill="auto"/>
            <w:tcMar>
              <w:top w:w="28" w:type="dxa"/>
              <w:left w:w="28" w:type="dxa"/>
              <w:bottom w:w="28" w:type="dxa"/>
              <w:right w:w="28" w:type="dxa"/>
            </w:tcMar>
          </w:tcPr>
          <w:p w14:paraId="344D95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5D6FB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775436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066D762" w14:textId="77777777" w:rsidTr="00617B3E">
        <w:tc>
          <w:tcPr>
            <w:tcW w:w="2013" w:type="dxa"/>
            <w:shd w:val="clear" w:color="auto" w:fill="auto"/>
            <w:tcMar>
              <w:top w:w="28" w:type="dxa"/>
              <w:left w:w="28" w:type="dxa"/>
              <w:bottom w:w="28" w:type="dxa"/>
              <w:right w:w="28" w:type="dxa"/>
            </w:tcMar>
          </w:tcPr>
          <w:p w14:paraId="38A8147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3262D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9BA71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1D5C8E" w14:textId="77777777" w:rsidTr="00617B3E">
        <w:tc>
          <w:tcPr>
            <w:tcW w:w="2013" w:type="dxa"/>
            <w:shd w:val="clear" w:color="auto" w:fill="auto"/>
            <w:tcMar>
              <w:top w:w="28" w:type="dxa"/>
              <w:left w:w="28" w:type="dxa"/>
              <w:bottom w:w="28" w:type="dxa"/>
              <w:right w:w="28" w:type="dxa"/>
            </w:tcMar>
          </w:tcPr>
          <w:p w14:paraId="546187E4" w14:textId="77777777" w:rsidR="003B5845" w:rsidRPr="009F5D54" w:rsidRDefault="003B5845" w:rsidP="00617B3E">
            <w:pPr>
              <w:pStyle w:val="SmallStandard"/>
            </w:pPr>
            <w:r w:rsidRPr="009F5D54">
              <w:t>information</w:t>
            </w:r>
          </w:p>
        </w:tc>
        <w:tc>
          <w:tcPr>
            <w:tcW w:w="283" w:type="dxa"/>
            <w:shd w:val="clear" w:color="auto" w:fill="auto"/>
          </w:tcPr>
          <w:p w14:paraId="3CA725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3697E40" w14:textId="77777777" w:rsidR="003B5845" w:rsidRPr="004A00BD" w:rsidRDefault="003B5845" w:rsidP="00617B3E">
            <w:pPr>
              <w:rPr>
                <w:sz w:val="22"/>
              </w:rPr>
            </w:pPr>
          </w:p>
        </w:tc>
      </w:tr>
      <w:tr w:rsidR="003B5845" w:rsidRPr="00CC6307" w14:paraId="06297E2E" w14:textId="77777777" w:rsidTr="00617B3E">
        <w:tc>
          <w:tcPr>
            <w:tcW w:w="2013" w:type="dxa"/>
            <w:shd w:val="clear" w:color="auto" w:fill="auto"/>
            <w:tcMar>
              <w:top w:w="28" w:type="dxa"/>
              <w:left w:w="28" w:type="dxa"/>
              <w:bottom w:w="28" w:type="dxa"/>
              <w:right w:w="28" w:type="dxa"/>
            </w:tcMar>
          </w:tcPr>
          <w:p w14:paraId="4E747E70" w14:textId="77777777" w:rsidR="003B5845" w:rsidRPr="009F5D54" w:rsidRDefault="003B5845" w:rsidP="00617B3E">
            <w:pPr>
              <w:pStyle w:val="SmallStandard"/>
            </w:pPr>
            <w:r w:rsidRPr="009F5D54">
              <w:t>energy</w:t>
            </w:r>
          </w:p>
        </w:tc>
        <w:tc>
          <w:tcPr>
            <w:tcW w:w="283" w:type="dxa"/>
            <w:shd w:val="clear" w:color="auto" w:fill="auto"/>
          </w:tcPr>
          <w:p w14:paraId="66237A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15652" w14:textId="77777777" w:rsidR="003B5845" w:rsidRPr="004A00BD" w:rsidRDefault="003B5845" w:rsidP="00617B3E">
            <w:pPr>
              <w:rPr>
                <w:sz w:val="22"/>
              </w:rPr>
            </w:pPr>
          </w:p>
        </w:tc>
      </w:tr>
      <w:tr w:rsidR="003B5845" w:rsidRPr="00CC6307" w14:paraId="48655D31" w14:textId="77777777" w:rsidTr="00617B3E">
        <w:tc>
          <w:tcPr>
            <w:tcW w:w="2013" w:type="dxa"/>
            <w:shd w:val="clear" w:color="auto" w:fill="auto"/>
            <w:tcMar>
              <w:top w:w="28" w:type="dxa"/>
              <w:left w:w="28" w:type="dxa"/>
              <w:bottom w:w="28" w:type="dxa"/>
              <w:right w:w="28" w:type="dxa"/>
            </w:tcMar>
          </w:tcPr>
          <w:p w14:paraId="00DA5DE4" w14:textId="77777777" w:rsidR="003B5845" w:rsidRPr="009F5D54" w:rsidRDefault="003B5845" w:rsidP="00617B3E">
            <w:pPr>
              <w:pStyle w:val="SmallStandard"/>
            </w:pPr>
            <w:r w:rsidRPr="009F5D54">
              <w:t>ground</w:t>
            </w:r>
          </w:p>
        </w:tc>
        <w:tc>
          <w:tcPr>
            <w:tcW w:w="283" w:type="dxa"/>
            <w:shd w:val="clear" w:color="auto" w:fill="auto"/>
          </w:tcPr>
          <w:p w14:paraId="5450A9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884900" w14:textId="77777777" w:rsidR="003B5845" w:rsidRPr="004A00BD" w:rsidRDefault="003B5845" w:rsidP="00617B3E">
            <w:pPr>
              <w:rPr>
                <w:sz w:val="22"/>
              </w:rPr>
            </w:pPr>
          </w:p>
        </w:tc>
      </w:tr>
    </w:tbl>
    <w:p w14:paraId="73B4F29F" w14:textId="77777777" w:rsidR="003B5845" w:rsidRDefault="003B5845" w:rsidP="003B5845">
      <w:pPr>
        <w:pStyle w:val="SmallStandard"/>
      </w:pPr>
    </w:p>
    <w:p w14:paraId="7FCCA5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50" w:name="_Toc27668646"/>
      <w:bookmarkStart w:id="1451" w:name="_Toc27730714"/>
      <w:r>
        <w:rPr>
          <w:lang w:val="en-GB"/>
        </w:rPr>
        <w:t xml:space="preserve">Module </w:t>
      </w:r>
      <w:bookmarkStart w:id="1452" w:name="_3e707cb0b7dbc1f120e381a4377dddcd"/>
      <w:r>
        <w:rPr>
          <w:lang w:val="en-GB"/>
        </w:rPr>
        <w:t>terminal_pairing</w:t>
      </w:r>
      <w:bookmarkEnd w:id="1450"/>
      <w:bookmarkEnd w:id="1451"/>
      <w:bookmarkEnd w:id="1452"/>
    </w:p>
    <w:p w14:paraId="68E629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3" w:name="_9f2c204dcf3a279e19f6cff707815f4d"/>
      <w:r>
        <w:rPr>
          <w:lang w:val="en-GB"/>
        </w:rPr>
        <w:t>TerminalPairing</w:t>
      </w:r>
      <w:bookmarkEnd w:id="1453"/>
    </w:p>
    <w:p w14:paraId="60CF9B0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TerminalPairing</w:t>
      </w:r>
      <w:r w:rsidRPr="00A518C2">
        <w:rPr>
          <w:sz w:val="18"/>
          <w:szCs w:val="18"/>
          <w:lang w:val="en-GB"/>
        </w:rPr>
        <w:t xml:space="preserve"> is a standard reference setup of exactly two terminals and a defined length of a core contacted to both terminals. The </w:t>
      </w:r>
      <w:r w:rsidRPr="00A518C2">
        <w:rPr>
          <w:i/>
          <w:iCs/>
          <w:sz w:val="18"/>
          <w:szCs w:val="18"/>
          <w:lang w:val="en-GB"/>
        </w:rPr>
        <w:t xml:space="preserve">TerminalPairing </w:t>
      </w:r>
      <w:r w:rsidRPr="00A518C2">
        <w:rPr>
          <w:sz w:val="18"/>
          <w:szCs w:val="18"/>
          <w:lang w:val="en-GB"/>
        </w:rPr>
        <w:t>defines physical properties that apply to this combination.</w:t>
      </w:r>
    </w:p>
    <w:p w14:paraId="177C2FDF" w14:textId="77777777" w:rsidR="003B5845" w:rsidRPr="00A518C2" w:rsidRDefault="003B5845" w:rsidP="003B5845">
      <w:pPr>
        <w:rPr>
          <w:lang w:val="en-GB"/>
        </w:rPr>
      </w:pPr>
      <w:r w:rsidRPr="00A518C2">
        <w:rPr>
          <w:sz w:val="18"/>
          <w:szCs w:val="18"/>
          <w:lang w:val="en-GB"/>
        </w:rPr>
        <w:t xml:space="preserve"> </w:t>
      </w:r>
    </w:p>
    <w:p w14:paraId="124531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01BC41" w14:textId="77777777" w:rsidTr="00617B3E">
        <w:tc>
          <w:tcPr>
            <w:tcW w:w="2013" w:type="dxa"/>
            <w:shd w:val="clear" w:color="auto" w:fill="auto"/>
            <w:tcMar>
              <w:top w:w="28" w:type="dxa"/>
              <w:left w:w="28" w:type="dxa"/>
              <w:bottom w:w="28" w:type="dxa"/>
              <w:right w:w="28" w:type="dxa"/>
            </w:tcMar>
          </w:tcPr>
          <w:p w14:paraId="039999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9B2C5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13ACE40" w14:textId="77777777" w:rsidTr="00617B3E">
        <w:tc>
          <w:tcPr>
            <w:tcW w:w="2013" w:type="dxa"/>
            <w:shd w:val="clear" w:color="auto" w:fill="auto"/>
            <w:tcMar>
              <w:top w:w="28" w:type="dxa"/>
              <w:left w:w="28" w:type="dxa"/>
              <w:bottom w:w="28" w:type="dxa"/>
              <w:right w:w="28" w:type="dxa"/>
            </w:tcMar>
          </w:tcPr>
          <w:p w14:paraId="2FA00C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1E233E" w14:textId="77777777" w:rsidR="003B5845" w:rsidRPr="004A00BD" w:rsidRDefault="003B5845" w:rsidP="00617B3E">
            <w:pPr>
              <w:rPr>
                <w:sz w:val="22"/>
              </w:rPr>
            </w:pPr>
          </w:p>
        </w:tc>
      </w:tr>
      <w:tr w:rsidR="003B5845" w:rsidRPr="008359F5" w14:paraId="203058EF" w14:textId="77777777" w:rsidTr="00617B3E">
        <w:tc>
          <w:tcPr>
            <w:tcW w:w="2013" w:type="dxa"/>
            <w:shd w:val="clear" w:color="auto" w:fill="auto"/>
            <w:tcMar>
              <w:top w:w="28" w:type="dxa"/>
              <w:left w:w="28" w:type="dxa"/>
              <w:bottom w:w="28" w:type="dxa"/>
              <w:right w:w="28" w:type="dxa"/>
            </w:tcMar>
          </w:tcPr>
          <w:p w14:paraId="2807471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3F0F07" w14:textId="77777777" w:rsidR="003B5845" w:rsidRPr="000437C1" w:rsidRDefault="003B5845" w:rsidP="00617B3E">
            <w:pPr>
              <w:pStyle w:val="SmallStandard"/>
            </w:pPr>
            <w:r>
              <w:t>false</w:t>
            </w:r>
          </w:p>
        </w:tc>
      </w:tr>
    </w:tbl>
    <w:p w14:paraId="79D0970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EAF1D5" w14:textId="77777777" w:rsidTr="00617B3E">
        <w:tc>
          <w:tcPr>
            <w:tcW w:w="2013" w:type="dxa"/>
            <w:shd w:val="clear" w:color="auto" w:fill="auto"/>
            <w:tcMar>
              <w:top w:w="28" w:type="dxa"/>
              <w:left w:w="28" w:type="dxa"/>
              <w:bottom w:w="28" w:type="dxa"/>
              <w:right w:w="28" w:type="dxa"/>
            </w:tcMar>
          </w:tcPr>
          <w:p w14:paraId="523F997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EFA9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41895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3F855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FCE2DE" w14:textId="77777777" w:rsidTr="00617B3E">
        <w:tc>
          <w:tcPr>
            <w:tcW w:w="2013" w:type="dxa"/>
            <w:shd w:val="clear" w:color="auto" w:fill="auto"/>
            <w:tcMar>
              <w:top w:w="28" w:type="dxa"/>
              <w:left w:w="28" w:type="dxa"/>
              <w:bottom w:w="28" w:type="dxa"/>
              <w:right w:w="28" w:type="dxa"/>
            </w:tcMar>
          </w:tcPr>
          <w:p w14:paraId="6D4C5E0E" w14:textId="77777777" w:rsidR="003B5845" w:rsidRPr="00620BBE" w:rsidRDefault="003B5845" w:rsidP="00617B3E">
            <w:pPr>
              <w:pStyle w:val="SmallStandard"/>
            </w:pPr>
            <w:r w:rsidRPr="00620BBE">
              <w:t>contactResistance</w:t>
            </w:r>
          </w:p>
        </w:tc>
        <w:tc>
          <w:tcPr>
            <w:tcW w:w="1559" w:type="dxa"/>
            <w:shd w:val="clear" w:color="auto" w:fill="auto"/>
            <w:tcMar>
              <w:top w:w="28" w:type="dxa"/>
              <w:left w:w="28" w:type="dxa"/>
              <w:bottom w:w="28" w:type="dxa"/>
              <w:right w:w="28" w:type="dxa"/>
            </w:tcMar>
          </w:tcPr>
          <w:p w14:paraId="25C12B9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1CD9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2816BC" w14:textId="77777777" w:rsidR="003B5845" w:rsidRDefault="003B5845" w:rsidP="00617B3E">
            <w:pPr>
              <w:pStyle w:val="SmallStandard"/>
            </w:pPr>
            <w:r w:rsidRPr="00491287">
              <w:t>Specifies the resistance of the terminal pairing.</w:t>
            </w:r>
          </w:p>
        </w:tc>
      </w:tr>
      <w:tr w:rsidR="003B5845" w:rsidRPr="004A00BD" w14:paraId="3A1072F3" w14:textId="77777777" w:rsidTr="00617B3E">
        <w:tc>
          <w:tcPr>
            <w:tcW w:w="2013" w:type="dxa"/>
            <w:shd w:val="clear" w:color="auto" w:fill="auto"/>
            <w:tcMar>
              <w:top w:w="28" w:type="dxa"/>
              <w:left w:w="28" w:type="dxa"/>
              <w:bottom w:w="28" w:type="dxa"/>
              <w:right w:w="28" w:type="dxa"/>
            </w:tcMar>
          </w:tcPr>
          <w:p w14:paraId="62983DCE" w14:textId="77777777" w:rsidR="003B5845" w:rsidRPr="00620BBE" w:rsidRDefault="003B5845" w:rsidP="00617B3E">
            <w:pPr>
              <w:pStyle w:val="SmallStandard"/>
            </w:pPr>
            <w:r w:rsidRPr="00620BBE">
              <w:t>matingForce</w:t>
            </w:r>
          </w:p>
        </w:tc>
        <w:tc>
          <w:tcPr>
            <w:tcW w:w="1559" w:type="dxa"/>
            <w:shd w:val="clear" w:color="auto" w:fill="auto"/>
            <w:tcMar>
              <w:top w:w="28" w:type="dxa"/>
              <w:left w:w="28" w:type="dxa"/>
              <w:bottom w:w="28" w:type="dxa"/>
              <w:right w:w="28" w:type="dxa"/>
            </w:tcMar>
          </w:tcPr>
          <w:p w14:paraId="0587FBE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CD78E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793C71" w14:textId="77777777" w:rsidR="003B5845" w:rsidRPr="004A00BD" w:rsidRDefault="003B5845" w:rsidP="00617B3E">
            <w:pPr>
              <w:jc w:val="left"/>
              <w:rPr>
                <w:sz w:val="22"/>
                <w:lang w:val="en-GB"/>
              </w:rPr>
            </w:pPr>
            <w:r w:rsidRPr="004A00BD">
              <w:rPr>
                <w:sz w:val="16"/>
                <w:szCs w:val="16"/>
                <w:lang w:val="en-GB"/>
              </w:rPr>
              <w:t>Specifies the joining force of the two terminals.</w:t>
            </w:r>
          </w:p>
        </w:tc>
      </w:tr>
      <w:tr w:rsidR="003B5845" w:rsidRPr="004A00BD" w14:paraId="4610D79D" w14:textId="77777777" w:rsidTr="00617B3E">
        <w:tc>
          <w:tcPr>
            <w:tcW w:w="2013" w:type="dxa"/>
            <w:shd w:val="clear" w:color="auto" w:fill="auto"/>
            <w:tcMar>
              <w:top w:w="28" w:type="dxa"/>
              <w:left w:w="28" w:type="dxa"/>
              <w:bottom w:w="28" w:type="dxa"/>
              <w:right w:w="28" w:type="dxa"/>
            </w:tcMar>
          </w:tcPr>
          <w:p w14:paraId="24169B16" w14:textId="77777777" w:rsidR="003B5845" w:rsidRPr="00620BBE" w:rsidRDefault="003B5845" w:rsidP="00617B3E">
            <w:pPr>
              <w:pStyle w:val="SmallStandard"/>
            </w:pPr>
            <w:r w:rsidRPr="00620BBE">
              <w:t>unmatingForce</w:t>
            </w:r>
          </w:p>
        </w:tc>
        <w:tc>
          <w:tcPr>
            <w:tcW w:w="1559" w:type="dxa"/>
            <w:shd w:val="clear" w:color="auto" w:fill="auto"/>
            <w:tcMar>
              <w:top w:w="28" w:type="dxa"/>
              <w:left w:w="28" w:type="dxa"/>
              <w:bottom w:w="28" w:type="dxa"/>
              <w:right w:w="28" w:type="dxa"/>
            </w:tcMar>
          </w:tcPr>
          <w:p w14:paraId="1248676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458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A87EAE" w14:textId="77777777" w:rsidR="003B5845" w:rsidRPr="004A00BD" w:rsidRDefault="003B5845" w:rsidP="00617B3E">
            <w:pPr>
              <w:jc w:val="left"/>
              <w:rPr>
                <w:sz w:val="22"/>
                <w:lang w:val="en-GB"/>
              </w:rPr>
            </w:pPr>
            <w:r w:rsidRPr="004A00BD">
              <w:rPr>
                <w:sz w:val="16"/>
                <w:szCs w:val="16"/>
                <w:lang w:val="en-GB"/>
              </w:rPr>
              <w:t>Specifies the force required to unmate the two terminals.</w:t>
            </w:r>
          </w:p>
        </w:tc>
      </w:tr>
    </w:tbl>
    <w:p w14:paraId="0F2C8C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14CE63" w14:textId="77777777" w:rsidTr="00617B3E">
        <w:tc>
          <w:tcPr>
            <w:tcW w:w="3856" w:type="dxa"/>
            <w:gridSpan w:val="3"/>
            <w:shd w:val="clear" w:color="auto" w:fill="auto"/>
          </w:tcPr>
          <w:p w14:paraId="3B0E95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92C5C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BB43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0B46A7" w14:textId="77777777" w:rsidTr="00617B3E">
        <w:tc>
          <w:tcPr>
            <w:tcW w:w="1573" w:type="dxa"/>
            <w:shd w:val="clear" w:color="auto" w:fill="auto"/>
          </w:tcPr>
          <w:p w14:paraId="163E5F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182F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3970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9B7E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488B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1094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3B0389" w14:textId="77777777" w:rsidTr="00617B3E">
        <w:tc>
          <w:tcPr>
            <w:tcW w:w="1573" w:type="dxa"/>
            <w:shd w:val="clear" w:color="auto" w:fill="auto"/>
          </w:tcPr>
          <w:p w14:paraId="73A24F67" w14:textId="77777777" w:rsidR="003B5845" w:rsidRPr="00634625" w:rsidRDefault="003B5845" w:rsidP="00617B3E">
            <w:pPr>
              <w:pStyle w:val="SmallStandard"/>
            </w:pPr>
            <w:r>
              <w:t>ConductorSpecification</w:t>
            </w:r>
          </w:p>
        </w:tc>
        <w:tc>
          <w:tcPr>
            <w:tcW w:w="1574" w:type="dxa"/>
            <w:shd w:val="clear" w:color="auto" w:fill="auto"/>
          </w:tcPr>
          <w:p w14:paraId="34CD2159" w14:textId="77777777" w:rsidR="003B5845" w:rsidRPr="00132C43" w:rsidRDefault="003B5845" w:rsidP="00617B3E">
            <w:pPr>
              <w:pStyle w:val="SmallStandard"/>
            </w:pPr>
            <w:r>
              <w:t>referencedCoreSpecification</w:t>
            </w:r>
          </w:p>
        </w:tc>
        <w:tc>
          <w:tcPr>
            <w:tcW w:w="708" w:type="dxa"/>
            <w:shd w:val="clear" w:color="auto" w:fill="auto"/>
          </w:tcPr>
          <w:p w14:paraId="3C8521C8" w14:textId="77777777" w:rsidR="003B5845" w:rsidRPr="00D331EF" w:rsidRDefault="003B5845" w:rsidP="00617B3E">
            <w:pPr>
              <w:pStyle w:val="SmallStandard"/>
            </w:pPr>
            <w:r w:rsidRPr="00574783">
              <w:t>1</w:t>
            </w:r>
          </w:p>
        </w:tc>
        <w:tc>
          <w:tcPr>
            <w:tcW w:w="709" w:type="dxa"/>
            <w:shd w:val="clear" w:color="auto" w:fill="auto"/>
          </w:tcPr>
          <w:p w14:paraId="5A6DD650" w14:textId="77777777" w:rsidR="003B5845" w:rsidRPr="00D331EF" w:rsidRDefault="003B5845" w:rsidP="00617B3E">
            <w:pPr>
              <w:pStyle w:val="SmallStandard"/>
            </w:pPr>
            <w:r w:rsidRPr="00207506">
              <w:t>0..*</w:t>
            </w:r>
          </w:p>
        </w:tc>
        <w:tc>
          <w:tcPr>
            <w:tcW w:w="567" w:type="dxa"/>
            <w:shd w:val="clear" w:color="auto" w:fill="auto"/>
          </w:tcPr>
          <w:p w14:paraId="42C3A10A" w14:textId="77777777" w:rsidR="003B5845" w:rsidRPr="00D331EF" w:rsidRDefault="003B5845" w:rsidP="00617B3E">
            <w:pPr>
              <w:pStyle w:val="SmallStandard"/>
            </w:pPr>
            <w:r>
              <w:t>N</w:t>
            </w:r>
          </w:p>
        </w:tc>
        <w:tc>
          <w:tcPr>
            <w:tcW w:w="3969" w:type="dxa"/>
            <w:shd w:val="clear" w:color="auto" w:fill="auto"/>
          </w:tcPr>
          <w:p w14:paraId="6605DEA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0994E040" w14:textId="77777777" w:rsidTr="00617B3E">
        <w:tc>
          <w:tcPr>
            <w:tcW w:w="1573" w:type="dxa"/>
            <w:shd w:val="clear" w:color="auto" w:fill="auto"/>
          </w:tcPr>
          <w:p w14:paraId="15035CF7" w14:textId="77777777" w:rsidR="003B5845" w:rsidRPr="00634625" w:rsidRDefault="003B5845" w:rsidP="00617B3E">
            <w:pPr>
              <w:pStyle w:val="SmallStandard"/>
            </w:pPr>
            <w:r>
              <w:t>PartVersion</w:t>
            </w:r>
          </w:p>
        </w:tc>
        <w:tc>
          <w:tcPr>
            <w:tcW w:w="1574" w:type="dxa"/>
            <w:shd w:val="clear" w:color="auto" w:fill="auto"/>
          </w:tcPr>
          <w:p w14:paraId="3D121A11" w14:textId="77777777" w:rsidR="003B5845" w:rsidRPr="00132C43" w:rsidRDefault="003B5845" w:rsidP="00617B3E">
            <w:pPr>
              <w:pStyle w:val="SmallStandard"/>
            </w:pPr>
            <w:r>
              <w:t>secondTerminal</w:t>
            </w:r>
          </w:p>
        </w:tc>
        <w:tc>
          <w:tcPr>
            <w:tcW w:w="708" w:type="dxa"/>
            <w:shd w:val="clear" w:color="auto" w:fill="auto"/>
          </w:tcPr>
          <w:p w14:paraId="7A7EC9B3" w14:textId="77777777" w:rsidR="003B5845" w:rsidRPr="00D331EF" w:rsidRDefault="003B5845" w:rsidP="00617B3E">
            <w:pPr>
              <w:pStyle w:val="SmallStandard"/>
            </w:pPr>
            <w:r w:rsidRPr="00574783">
              <w:t>1</w:t>
            </w:r>
          </w:p>
        </w:tc>
        <w:tc>
          <w:tcPr>
            <w:tcW w:w="709" w:type="dxa"/>
            <w:shd w:val="clear" w:color="auto" w:fill="auto"/>
          </w:tcPr>
          <w:p w14:paraId="6D0CDBD3" w14:textId="77777777" w:rsidR="003B5845" w:rsidRPr="00D331EF" w:rsidRDefault="003B5845" w:rsidP="00617B3E">
            <w:pPr>
              <w:pStyle w:val="SmallStandard"/>
            </w:pPr>
            <w:r w:rsidRPr="00207506">
              <w:t>0..*</w:t>
            </w:r>
          </w:p>
        </w:tc>
        <w:tc>
          <w:tcPr>
            <w:tcW w:w="567" w:type="dxa"/>
            <w:shd w:val="clear" w:color="auto" w:fill="auto"/>
          </w:tcPr>
          <w:p w14:paraId="215A1AFA" w14:textId="77777777" w:rsidR="003B5845" w:rsidRPr="00D331EF" w:rsidRDefault="003B5845" w:rsidP="00617B3E">
            <w:pPr>
              <w:pStyle w:val="SmallStandard"/>
            </w:pPr>
            <w:r>
              <w:t>N</w:t>
            </w:r>
          </w:p>
        </w:tc>
        <w:tc>
          <w:tcPr>
            <w:tcW w:w="3969" w:type="dxa"/>
            <w:shd w:val="clear" w:color="auto" w:fill="auto"/>
          </w:tcPr>
          <w:p w14:paraId="18C99CE6"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4A963263" w14:textId="77777777" w:rsidTr="00617B3E">
        <w:tc>
          <w:tcPr>
            <w:tcW w:w="1573" w:type="dxa"/>
            <w:shd w:val="clear" w:color="auto" w:fill="auto"/>
          </w:tcPr>
          <w:p w14:paraId="2F6BAFAC" w14:textId="77777777" w:rsidR="003B5845" w:rsidRPr="00634625" w:rsidRDefault="003B5845" w:rsidP="00617B3E">
            <w:pPr>
              <w:pStyle w:val="SmallStandard"/>
            </w:pPr>
            <w:r>
              <w:t>PartVersion</w:t>
            </w:r>
          </w:p>
        </w:tc>
        <w:tc>
          <w:tcPr>
            <w:tcW w:w="1574" w:type="dxa"/>
            <w:shd w:val="clear" w:color="auto" w:fill="auto"/>
          </w:tcPr>
          <w:p w14:paraId="513F2AB5" w14:textId="77777777" w:rsidR="003B5845" w:rsidRPr="00132C43" w:rsidRDefault="003B5845" w:rsidP="00617B3E">
            <w:pPr>
              <w:pStyle w:val="SmallStandard"/>
            </w:pPr>
            <w:r>
              <w:t>firstTerminal</w:t>
            </w:r>
          </w:p>
        </w:tc>
        <w:tc>
          <w:tcPr>
            <w:tcW w:w="708" w:type="dxa"/>
            <w:shd w:val="clear" w:color="auto" w:fill="auto"/>
          </w:tcPr>
          <w:p w14:paraId="7F5637B1" w14:textId="77777777" w:rsidR="003B5845" w:rsidRPr="00D331EF" w:rsidRDefault="003B5845" w:rsidP="00617B3E">
            <w:pPr>
              <w:pStyle w:val="SmallStandard"/>
            </w:pPr>
            <w:r w:rsidRPr="00574783">
              <w:t>1</w:t>
            </w:r>
          </w:p>
        </w:tc>
        <w:tc>
          <w:tcPr>
            <w:tcW w:w="709" w:type="dxa"/>
            <w:shd w:val="clear" w:color="auto" w:fill="auto"/>
          </w:tcPr>
          <w:p w14:paraId="29A38E9E" w14:textId="77777777" w:rsidR="003B5845" w:rsidRPr="00D331EF" w:rsidRDefault="003B5845" w:rsidP="00617B3E">
            <w:pPr>
              <w:pStyle w:val="SmallStandard"/>
            </w:pPr>
            <w:r w:rsidRPr="00207506">
              <w:t>0..*</w:t>
            </w:r>
          </w:p>
        </w:tc>
        <w:tc>
          <w:tcPr>
            <w:tcW w:w="567" w:type="dxa"/>
            <w:shd w:val="clear" w:color="auto" w:fill="auto"/>
          </w:tcPr>
          <w:p w14:paraId="02A30D0F" w14:textId="77777777" w:rsidR="003B5845" w:rsidRPr="00D331EF" w:rsidRDefault="003B5845" w:rsidP="00617B3E">
            <w:pPr>
              <w:pStyle w:val="SmallStandard"/>
            </w:pPr>
            <w:r>
              <w:t>N</w:t>
            </w:r>
          </w:p>
        </w:tc>
        <w:tc>
          <w:tcPr>
            <w:tcW w:w="3969" w:type="dxa"/>
            <w:shd w:val="clear" w:color="auto" w:fill="auto"/>
          </w:tcPr>
          <w:p w14:paraId="44389AC4"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bl>
    <w:p w14:paraId="7F17E0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0C9915" w14:textId="77777777" w:rsidTr="00617B3E">
        <w:tc>
          <w:tcPr>
            <w:tcW w:w="2296" w:type="dxa"/>
            <w:gridSpan w:val="2"/>
            <w:shd w:val="clear" w:color="auto" w:fill="auto"/>
          </w:tcPr>
          <w:p w14:paraId="521F79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755B4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3B3FD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1D6FF1" w14:textId="77777777" w:rsidTr="00617B3E">
        <w:tc>
          <w:tcPr>
            <w:tcW w:w="1588" w:type="dxa"/>
            <w:shd w:val="clear" w:color="auto" w:fill="auto"/>
          </w:tcPr>
          <w:p w14:paraId="0F59982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2E6AE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8FB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6E3C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01C5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022A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7A7B55" w14:textId="77777777" w:rsidTr="00617B3E">
        <w:tc>
          <w:tcPr>
            <w:tcW w:w="1588" w:type="dxa"/>
            <w:shd w:val="clear" w:color="auto" w:fill="auto"/>
          </w:tcPr>
          <w:p w14:paraId="205C424D" w14:textId="77777777" w:rsidR="003B5845" w:rsidRPr="00634625" w:rsidRDefault="003B5845" w:rsidP="00617B3E">
            <w:pPr>
              <w:pStyle w:val="SmallStandard"/>
            </w:pPr>
            <w:r>
              <w:t>TerminalPairingSpecification</w:t>
            </w:r>
          </w:p>
        </w:tc>
        <w:tc>
          <w:tcPr>
            <w:tcW w:w="708" w:type="dxa"/>
            <w:shd w:val="clear" w:color="auto" w:fill="auto"/>
          </w:tcPr>
          <w:p w14:paraId="0E683DF8" w14:textId="77777777" w:rsidR="003B5845" w:rsidRPr="00D331EF" w:rsidRDefault="003B5845" w:rsidP="00617B3E">
            <w:pPr>
              <w:pStyle w:val="SmallStandard"/>
            </w:pPr>
            <w:r w:rsidRPr="00D01517">
              <w:t>1</w:t>
            </w:r>
          </w:p>
        </w:tc>
        <w:tc>
          <w:tcPr>
            <w:tcW w:w="1560" w:type="dxa"/>
            <w:shd w:val="clear" w:color="auto" w:fill="auto"/>
          </w:tcPr>
          <w:p w14:paraId="501E1D32" w14:textId="77777777" w:rsidR="003B5845" w:rsidRPr="00132C43" w:rsidRDefault="003B5845" w:rsidP="00617B3E">
            <w:pPr>
              <w:pStyle w:val="SmallStandard"/>
            </w:pPr>
            <w:r>
              <w:t>terminalPairing</w:t>
            </w:r>
          </w:p>
        </w:tc>
        <w:tc>
          <w:tcPr>
            <w:tcW w:w="708" w:type="dxa"/>
            <w:shd w:val="clear" w:color="auto" w:fill="auto"/>
          </w:tcPr>
          <w:p w14:paraId="2E52F9A8" w14:textId="77777777" w:rsidR="003B5845" w:rsidRPr="00D331EF" w:rsidRDefault="003B5845" w:rsidP="00617B3E">
            <w:pPr>
              <w:pStyle w:val="SmallStandard"/>
            </w:pPr>
            <w:r w:rsidRPr="00D01517">
              <w:t>0..*</w:t>
            </w:r>
          </w:p>
        </w:tc>
        <w:tc>
          <w:tcPr>
            <w:tcW w:w="567" w:type="dxa"/>
            <w:shd w:val="clear" w:color="auto" w:fill="auto"/>
          </w:tcPr>
          <w:p w14:paraId="40406A7D" w14:textId="77777777" w:rsidR="003B5845" w:rsidRDefault="003B5845" w:rsidP="00617B3E">
            <w:pPr>
              <w:pStyle w:val="SmallStandard"/>
            </w:pPr>
            <w:r>
              <w:t>Y</w:t>
            </w:r>
          </w:p>
        </w:tc>
        <w:tc>
          <w:tcPr>
            <w:tcW w:w="3969" w:type="dxa"/>
            <w:shd w:val="clear" w:color="auto" w:fill="auto"/>
          </w:tcPr>
          <w:p w14:paraId="024209B1"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07DA2F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4" w:name="_a8bdbbe7d1789ca6e2139adb3e07ea4c"/>
      <w:r>
        <w:rPr>
          <w:lang w:val="en-GB"/>
        </w:rPr>
        <w:t>TerminalPairingSpecification</w:t>
      </w:r>
      <w:bookmarkEnd w:id="1454"/>
    </w:p>
    <w:p w14:paraId="586D1227" w14:textId="77777777" w:rsidR="003B5845" w:rsidRPr="00A518C2" w:rsidRDefault="003B5845" w:rsidP="003B5845">
      <w:pPr>
        <w:rPr>
          <w:lang w:val="en-GB"/>
        </w:rPr>
      </w:pPr>
      <w:r w:rsidRPr="00A518C2">
        <w:rPr>
          <w:sz w:val="18"/>
          <w:szCs w:val="18"/>
          <w:lang w:val="en-GB"/>
        </w:rPr>
        <w:t>Specification for the definition of TerminalPairings.</w:t>
      </w:r>
    </w:p>
    <w:p w14:paraId="6B5E3C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55D8DB" w14:textId="77777777" w:rsidTr="00617B3E">
        <w:tc>
          <w:tcPr>
            <w:tcW w:w="2013" w:type="dxa"/>
            <w:shd w:val="clear" w:color="auto" w:fill="auto"/>
            <w:tcMar>
              <w:top w:w="28" w:type="dxa"/>
              <w:left w:w="28" w:type="dxa"/>
              <w:bottom w:w="28" w:type="dxa"/>
              <w:right w:w="28" w:type="dxa"/>
            </w:tcMar>
          </w:tcPr>
          <w:p w14:paraId="194229A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439FC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04F055E" w14:textId="77777777" w:rsidTr="00617B3E">
        <w:tc>
          <w:tcPr>
            <w:tcW w:w="2013" w:type="dxa"/>
            <w:shd w:val="clear" w:color="auto" w:fill="auto"/>
            <w:tcMar>
              <w:top w:w="28" w:type="dxa"/>
              <w:left w:w="28" w:type="dxa"/>
              <w:bottom w:w="28" w:type="dxa"/>
              <w:right w:w="28" w:type="dxa"/>
            </w:tcMar>
          </w:tcPr>
          <w:p w14:paraId="0B6D26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C8C4B" w14:textId="77777777" w:rsidR="003B5845" w:rsidRPr="004A00BD" w:rsidRDefault="003B5845" w:rsidP="00617B3E">
            <w:pPr>
              <w:rPr>
                <w:sz w:val="22"/>
              </w:rPr>
            </w:pPr>
          </w:p>
        </w:tc>
      </w:tr>
      <w:tr w:rsidR="003B5845" w:rsidRPr="008359F5" w14:paraId="5BC60665" w14:textId="77777777" w:rsidTr="00617B3E">
        <w:tc>
          <w:tcPr>
            <w:tcW w:w="2013" w:type="dxa"/>
            <w:shd w:val="clear" w:color="auto" w:fill="auto"/>
            <w:tcMar>
              <w:top w:w="28" w:type="dxa"/>
              <w:left w:w="28" w:type="dxa"/>
              <w:bottom w:w="28" w:type="dxa"/>
              <w:right w:w="28" w:type="dxa"/>
            </w:tcMar>
          </w:tcPr>
          <w:p w14:paraId="528DC5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3D27457" w14:textId="77777777" w:rsidR="003B5845" w:rsidRPr="000437C1" w:rsidRDefault="003B5845" w:rsidP="00617B3E">
            <w:pPr>
              <w:pStyle w:val="SmallStandard"/>
            </w:pPr>
            <w:r>
              <w:t>false</w:t>
            </w:r>
          </w:p>
        </w:tc>
      </w:tr>
    </w:tbl>
    <w:p w14:paraId="56F033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0CE8DA" w14:textId="77777777" w:rsidTr="00617B3E">
        <w:tc>
          <w:tcPr>
            <w:tcW w:w="3856" w:type="dxa"/>
            <w:gridSpan w:val="3"/>
            <w:shd w:val="clear" w:color="auto" w:fill="auto"/>
          </w:tcPr>
          <w:p w14:paraId="5803C4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3A60D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4737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F4B3EA" w14:textId="77777777" w:rsidTr="00617B3E">
        <w:tc>
          <w:tcPr>
            <w:tcW w:w="1573" w:type="dxa"/>
            <w:shd w:val="clear" w:color="auto" w:fill="auto"/>
          </w:tcPr>
          <w:p w14:paraId="034DE0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9F82D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6B1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9C8F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128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746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39478D" w14:textId="77777777" w:rsidTr="00617B3E">
        <w:tc>
          <w:tcPr>
            <w:tcW w:w="1573" w:type="dxa"/>
            <w:shd w:val="clear" w:color="auto" w:fill="auto"/>
          </w:tcPr>
          <w:p w14:paraId="19A6F8BE" w14:textId="77777777" w:rsidR="003B5845" w:rsidRPr="00634625" w:rsidRDefault="003B5845" w:rsidP="00617B3E">
            <w:pPr>
              <w:pStyle w:val="SmallStandard"/>
            </w:pPr>
            <w:r>
              <w:t>TerminalPairing</w:t>
            </w:r>
          </w:p>
        </w:tc>
        <w:tc>
          <w:tcPr>
            <w:tcW w:w="1574" w:type="dxa"/>
            <w:shd w:val="clear" w:color="auto" w:fill="auto"/>
          </w:tcPr>
          <w:p w14:paraId="35A157AF" w14:textId="77777777" w:rsidR="003B5845" w:rsidRPr="00132C43" w:rsidRDefault="003B5845" w:rsidP="00617B3E">
            <w:pPr>
              <w:pStyle w:val="SmallStandard"/>
            </w:pPr>
            <w:r>
              <w:t>terminalPairing</w:t>
            </w:r>
          </w:p>
        </w:tc>
        <w:tc>
          <w:tcPr>
            <w:tcW w:w="708" w:type="dxa"/>
            <w:shd w:val="clear" w:color="auto" w:fill="auto"/>
          </w:tcPr>
          <w:p w14:paraId="09AD9311" w14:textId="77777777" w:rsidR="003B5845" w:rsidRPr="00D331EF" w:rsidRDefault="003B5845" w:rsidP="00617B3E">
            <w:pPr>
              <w:pStyle w:val="SmallStandard"/>
            </w:pPr>
            <w:r w:rsidRPr="00574783">
              <w:t>0..*</w:t>
            </w:r>
          </w:p>
        </w:tc>
        <w:tc>
          <w:tcPr>
            <w:tcW w:w="709" w:type="dxa"/>
            <w:shd w:val="clear" w:color="auto" w:fill="auto"/>
          </w:tcPr>
          <w:p w14:paraId="62EFB962" w14:textId="77777777" w:rsidR="003B5845" w:rsidRPr="00D331EF" w:rsidRDefault="003B5845" w:rsidP="00617B3E">
            <w:pPr>
              <w:pStyle w:val="SmallStandard"/>
            </w:pPr>
            <w:r w:rsidRPr="00207506">
              <w:t>1</w:t>
            </w:r>
          </w:p>
        </w:tc>
        <w:tc>
          <w:tcPr>
            <w:tcW w:w="567" w:type="dxa"/>
            <w:shd w:val="clear" w:color="auto" w:fill="auto"/>
          </w:tcPr>
          <w:p w14:paraId="21A7C603" w14:textId="77777777" w:rsidR="003B5845" w:rsidRDefault="003B5845" w:rsidP="00617B3E">
            <w:pPr>
              <w:pStyle w:val="SmallStandard"/>
            </w:pPr>
            <w:r>
              <w:t>Y</w:t>
            </w:r>
          </w:p>
        </w:tc>
        <w:tc>
          <w:tcPr>
            <w:tcW w:w="3969" w:type="dxa"/>
            <w:shd w:val="clear" w:color="auto" w:fill="auto"/>
          </w:tcPr>
          <w:p w14:paraId="3C6419A9"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1B7AE04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55" w:name="_Toc27668647"/>
      <w:bookmarkStart w:id="1456" w:name="_Toc27730715"/>
      <w:r>
        <w:rPr>
          <w:lang w:val="en-GB"/>
        </w:rPr>
        <w:t xml:space="preserve">Module </w:t>
      </w:r>
      <w:bookmarkStart w:id="1457" w:name="_98415685fa9e2e9fb58de60a4b72199e"/>
      <w:r>
        <w:rPr>
          <w:lang w:val="en-GB"/>
        </w:rPr>
        <w:t>topology</w:t>
      </w:r>
      <w:bookmarkEnd w:id="1455"/>
      <w:bookmarkEnd w:id="1456"/>
      <w:bookmarkEnd w:id="1457"/>
    </w:p>
    <w:p w14:paraId="53FB38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8" w:name="_e15fdf5df3fd55a809c4dc711a4d48a8"/>
      <w:r>
        <w:rPr>
          <w:lang w:val="en-GB"/>
        </w:rPr>
        <w:t>CartesianVector</w:t>
      </w:r>
      <w:bookmarkEnd w:id="1458"/>
    </w:p>
    <w:p w14:paraId="67A8A52B" w14:textId="77777777" w:rsidR="003B5845" w:rsidRPr="00A518C2" w:rsidRDefault="003B5845" w:rsidP="003B5845">
      <w:pPr>
        <w:rPr>
          <w:lang w:val="en-GB"/>
        </w:rPr>
      </w:pPr>
      <w:r w:rsidRPr="00A518C2">
        <w:rPr>
          <w:sz w:val="18"/>
          <w:szCs w:val="18"/>
          <w:lang w:val="en-GB"/>
        </w:rPr>
        <w:t>Abstract super class for vectors, either 2D or 3D.</w:t>
      </w:r>
    </w:p>
    <w:p w14:paraId="4BD540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C15DF" w14:textId="77777777" w:rsidTr="00617B3E">
        <w:tc>
          <w:tcPr>
            <w:tcW w:w="2013" w:type="dxa"/>
            <w:shd w:val="clear" w:color="auto" w:fill="auto"/>
            <w:tcMar>
              <w:top w:w="28" w:type="dxa"/>
              <w:left w:w="28" w:type="dxa"/>
              <w:bottom w:w="28" w:type="dxa"/>
              <w:right w:w="28" w:type="dxa"/>
            </w:tcMar>
          </w:tcPr>
          <w:p w14:paraId="4F26E4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288B13" w14:textId="77777777" w:rsidR="003B5845" w:rsidRPr="004A00BD" w:rsidRDefault="003B5845" w:rsidP="00617B3E">
            <w:pPr>
              <w:rPr>
                <w:sz w:val="22"/>
              </w:rPr>
            </w:pPr>
          </w:p>
        </w:tc>
      </w:tr>
      <w:tr w:rsidR="003B5845" w:rsidRPr="008359F5" w14:paraId="23DC18E2" w14:textId="77777777" w:rsidTr="00617B3E">
        <w:tc>
          <w:tcPr>
            <w:tcW w:w="2013" w:type="dxa"/>
            <w:shd w:val="clear" w:color="auto" w:fill="auto"/>
            <w:tcMar>
              <w:top w:w="28" w:type="dxa"/>
              <w:left w:w="28" w:type="dxa"/>
              <w:bottom w:w="28" w:type="dxa"/>
              <w:right w:w="28" w:type="dxa"/>
            </w:tcMar>
          </w:tcPr>
          <w:p w14:paraId="358FC7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F101BA" w14:textId="77777777" w:rsidR="003B5845" w:rsidRPr="004A00BD" w:rsidRDefault="003B5845" w:rsidP="00617B3E">
            <w:pPr>
              <w:rPr>
                <w:sz w:val="22"/>
              </w:rPr>
            </w:pPr>
          </w:p>
        </w:tc>
      </w:tr>
      <w:tr w:rsidR="003B5845" w:rsidRPr="008359F5" w14:paraId="4C5D0A57" w14:textId="77777777" w:rsidTr="00617B3E">
        <w:tc>
          <w:tcPr>
            <w:tcW w:w="2013" w:type="dxa"/>
            <w:shd w:val="clear" w:color="auto" w:fill="auto"/>
            <w:tcMar>
              <w:top w:w="28" w:type="dxa"/>
              <w:left w:w="28" w:type="dxa"/>
              <w:bottom w:w="28" w:type="dxa"/>
              <w:right w:w="28" w:type="dxa"/>
            </w:tcMar>
          </w:tcPr>
          <w:p w14:paraId="4DB3678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69850B4" w14:textId="77777777" w:rsidR="003B5845" w:rsidRPr="000437C1" w:rsidRDefault="003B5845" w:rsidP="00617B3E">
            <w:pPr>
              <w:pStyle w:val="SmallStandard"/>
            </w:pPr>
            <w:r>
              <w:t>true</w:t>
            </w:r>
          </w:p>
        </w:tc>
      </w:tr>
    </w:tbl>
    <w:p w14:paraId="28629C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9" w:name="_8389e0c2a9331ad76798f7b30a7c7cac"/>
      <w:r>
        <w:rPr>
          <w:lang w:val="en-GB"/>
        </w:rPr>
        <w:t>GeometryNode</w:t>
      </w:r>
      <w:bookmarkEnd w:id="1459"/>
    </w:p>
    <w:p w14:paraId="6A214FFE" w14:textId="77777777" w:rsidR="003B5845" w:rsidRPr="00A518C2" w:rsidRDefault="003B5845" w:rsidP="003B5845">
      <w:pPr>
        <w:rPr>
          <w:lang w:val="en-GB"/>
        </w:rPr>
      </w:pPr>
      <w:r w:rsidRPr="00A518C2">
        <w:rPr>
          <w:sz w:val="18"/>
          <w:szCs w:val="18"/>
          <w:lang w:val="en-GB"/>
        </w:rPr>
        <w:t xml:space="preserve">A GeometryNode is the geometric representation of a TopologyNode. A TopologyNode may be represented by more than one GeometryNodes,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TopologyNode</w:t>
      </w:r>
      <w:r w:rsidRPr="00A518C2">
        <w:rPr>
          <w:sz w:val="18"/>
          <w:szCs w:val="18"/>
          <w:lang w:val="en-GB"/>
        </w:rPr>
        <w:t xml:space="preserve"> shall only be represent once (or not).</w:t>
      </w:r>
    </w:p>
    <w:p w14:paraId="1B06B77D" w14:textId="77777777" w:rsidR="003B5845" w:rsidRPr="00A518C2" w:rsidRDefault="003B5845" w:rsidP="003B5845">
      <w:pPr>
        <w:rPr>
          <w:lang w:val="en-GB"/>
        </w:rPr>
      </w:pPr>
      <w:r w:rsidRPr="00A518C2">
        <w:rPr>
          <w:sz w:val="18"/>
          <w:szCs w:val="18"/>
          <w:lang w:val="en-GB"/>
        </w:rPr>
        <w:t>A GeometryNode is either a GeometryNode2D or a GeometryNode3D.</w:t>
      </w:r>
    </w:p>
    <w:p w14:paraId="6BBA05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3C4021" w14:textId="77777777" w:rsidTr="00617B3E">
        <w:tc>
          <w:tcPr>
            <w:tcW w:w="2013" w:type="dxa"/>
            <w:shd w:val="clear" w:color="auto" w:fill="auto"/>
            <w:tcMar>
              <w:top w:w="28" w:type="dxa"/>
              <w:left w:w="28" w:type="dxa"/>
              <w:bottom w:w="28" w:type="dxa"/>
              <w:right w:w="28" w:type="dxa"/>
            </w:tcMar>
          </w:tcPr>
          <w:p w14:paraId="5A78EB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E23C9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BA5A017" w14:textId="77777777" w:rsidTr="00617B3E">
        <w:tc>
          <w:tcPr>
            <w:tcW w:w="2013" w:type="dxa"/>
            <w:shd w:val="clear" w:color="auto" w:fill="auto"/>
            <w:tcMar>
              <w:top w:w="28" w:type="dxa"/>
              <w:left w:w="28" w:type="dxa"/>
              <w:bottom w:w="28" w:type="dxa"/>
              <w:right w:w="28" w:type="dxa"/>
            </w:tcMar>
          </w:tcPr>
          <w:p w14:paraId="5F751D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0576A7" w14:textId="77777777" w:rsidR="003B5845" w:rsidRPr="004A00BD" w:rsidRDefault="003B5845" w:rsidP="00617B3E">
            <w:pPr>
              <w:rPr>
                <w:sz w:val="22"/>
              </w:rPr>
            </w:pPr>
          </w:p>
        </w:tc>
      </w:tr>
      <w:tr w:rsidR="003B5845" w:rsidRPr="008359F5" w14:paraId="6F5E51E3" w14:textId="77777777" w:rsidTr="00617B3E">
        <w:tc>
          <w:tcPr>
            <w:tcW w:w="2013" w:type="dxa"/>
            <w:shd w:val="clear" w:color="auto" w:fill="auto"/>
            <w:tcMar>
              <w:top w:w="28" w:type="dxa"/>
              <w:left w:w="28" w:type="dxa"/>
              <w:bottom w:w="28" w:type="dxa"/>
              <w:right w:w="28" w:type="dxa"/>
            </w:tcMar>
          </w:tcPr>
          <w:p w14:paraId="6BFB47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F2B56" w14:textId="77777777" w:rsidR="003B5845" w:rsidRPr="000437C1" w:rsidRDefault="003B5845" w:rsidP="00617B3E">
            <w:pPr>
              <w:pStyle w:val="SmallStandard"/>
            </w:pPr>
            <w:r>
              <w:t>true</w:t>
            </w:r>
          </w:p>
        </w:tc>
      </w:tr>
    </w:tbl>
    <w:p w14:paraId="107874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08C83CF" w14:textId="77777777" w:rsidTr="00617B3E">
        <w:tc>
          <w:tcPr>
            <w:tcW w:w="2013" w:type="dxa"/>
            <w:shd w:val="clear" w:color="auto" w:fill="auto"/>
            <w:tcMar>
              <w:top w:w="28" w:type="dxa"/>
              <w:left w:w="28" w:type="dxa"/>
              <w:bottom w:w="28" w:type="dxa"/>
              <w:right w:w="28" w:type="dxa"/>
            </w:tcMar>
          </w:tcPr>
          <w:p w14:paraId="782919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BF94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A4589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EE775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FEE2109" w14:textId="77777777" w:rsidTr="00617B3E">
        <w:tc>
          <w:tcPr>
            <w:tcW w:w="2013" w:type="dxa"/>
            <w:shd w:val="clear" w:color="auto" w:fill="auto"/>
            <w:tcMar>
              <w:top w:w="28" w:type="dxa"/>
              <w:left w:w="28" w:type="dxa"/>
              <w:bottom w:w="28" w:type="dxa"/>
              <w:right w:w="28" w:type="dxa"/>
            </w:tcMar>
          </w:tcPr>
          <w:p w14:paraId="39A97EC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672802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AC01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D30185" w14:textId="77777777" w:rsidR="003B5845" w:rsidRPr="004A00BD" w:rsidRDefault="003B5845" w:rsidP="00617B3E">
            <w:pPr>
              <w:jc w:val="left"/>
              <w:rPr>
                <w:sz w:val="22"/>
                <w:lang w:val="en-GB"/>
              </w:rPr>
            </w:pPr>
            <w:r w:rsidRPr="004A00BD">
              <w:rPr>
                <w:sz w:val="16"/>
                <w:szCs w:val="16"/>
                <w:lang w:val="en-GB"/>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3B5845" w:rsidRPr="004A00BD" w14:paraId="2B555B2F" w14:textId="77777777" w:rsidTr="00617B3E">
        <w:tc>
          <w:tcPr>
            <w:tcW w:w="2013" w:type="dxa"/>
            <w:shd w:val="clear" w:color="auto" w:fill="auto"/>
            <w:tcMar>
              <w:top w:w="28" w:type="dxa"/>
              <w:left w:w="28" w:type="dxa"/>
              <w:bottom w:w="28" w:type="dxa"/>
              <w:right w:w="28" w:type="dxa"/>
            </w:tcMar>
          </w:tcPr>
          <w:p w14:paraId="0D76285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8F5814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D6DFA3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F257710" w14:textId="77777777" w:rsidR="003B5845" w:rsidRPr="004A00BD" w:rsidRDefault="003B5845" w:rsidP="00617B3E">
            <w:pPr>
              <w:jc w:val="left"/>
              <w:rPr>
                <w:sz w:val="22"/>
                <w:lang w:val="en-GB"/>
              </w:rPr>
            </w:pPr>
            <w:r w:rsidRPr="004A00BD">
              <w:rPr>
                <w:sz w:val="16"/>
                <w:szCs w:val="16"/>
                <w:lang w:val="en-GB"/>
              </w:rPr>
              <w:t>Specifies additional identifiers for the GeometryNode.</w:t>
            </w:r>
          </w:p>
        </w:tc>
      </w:tr>
    </w:tbl>
    <w:p w14:paraId="0497E0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4D60FB" w14:textId="77777777" w:rsidTr="00617B3E">
        <w:tc>
          <w:tcPr>
            <w:tcW w:w="3856" w:type="dxa"/>
            <w:gridSpan w:val="3"/>
            <w:shd w:val="clear" w:color="auto" w:fill="auto"/>
          </w:tcPr>
          <w:p w14:paraId="51926AE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1C83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F54B0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A19CA1" w14:textId="77777777" w:rsidTr="00617B3E">
        <w:tc>
          <w:tcPr>
            <w:tcW w:w="1573" w:type="dxa"/>
            <w:shd w:val="clear" w:color="auto" w:fill="auto"/>
          </w:tcPr>
          <w:p w14:paraId="398E518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B7C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3C1C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20BFE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6F5AA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5D96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ADBBE" w14:textId="77777777" w:rsidTr="00617B3E">
        <w:tc>
          <w:tcPr>
            <w:tcW w:w="1573" w:type="dxa"/>
            <w:shd w:val="clear" w:color="auto" w:fill="auto"/>
          </w:tcPr>
          <w:p w14:paraId="1102BB63" w14:textId="77777777" w:rsidR="003B5845" w:rsidRPr="00634625" w:rsidRDefault="003B5845" w:rsidP="00617B3E">
            <w:pPr>
              <w:pStyle w:val="SmallStandard"/>
            </w:pPr>
            <w:r>
              <w:t>TopologyNode</w:t>
            </w:r>
          </w:p>
        </w:tc>
        <w:tc>
          <w:tcPr>
            <w:tcW w:w="1574" w:type="dxa"/>
            <w:shd w:val="clear" w:color="auto" w:fill="auto"/>
          </w:tcPr>
          <w:p w14:paraId="30DB71D9" w14:textId="77777777" w:rsidR="003B5845" w:rsidRPr="00132C43" w:rsidRDefault="003B5845" w:rsidP="00617B3E">
            <w:pPr>
              <w:pStyle w:val="SmallStandard"/>
            </w:pPr>
            <w:r>
              <w:t>referenceNode</w:t>
            </w:r>
          </w:p>
        </w:tc>
        <w:tc>
          <w:tcPr>
            <w:tcW w:w="708" w:type="dxa"/>
            <w:shd w:val="clear" w:color="auto" w:fill="auto"/>
          </w:tcPr>
          <w:p w14:paraId="6DAB641A" w14:textId="77777777" w:rsidR="003B5845" w:rsidRPr="00D331EF" w:rsidRDefault="003B5845" w:rsidP="00617B3E">
            <w:pPr>
              <w:pStyle w:val="SmallStandard"/>
            </w:pPr>
            <w:r w:rsidRPr="00574783">
              <w:t>0..1</w:t>
            </w:r>
          </w:p>
        </w:tc>
        <w:tc>
          <w:tcPr>
            <w:tcW w:w="709" w:type="dxa"/>
            <w:shd w:val="clear" w:color="auto" w:fill="auto"/>
          </w:tcPr>
          <w:p w14:paraId="632C2437" w14:textId="77777777" w:rsidR="003B5845" w:rsidRPr="00D331EF" w:rsidRDefault="003B5845" w:rsidP="00617B3E">
            <w:pPr>
              <w:pStyle w:val="SmallStandard"/>
            </w:pPr>
            <w:r w:rsidRPr="00207506">
              <w:t>0..*</w:t>
            </w:r>
          </w:p>
        </w:tc>
        <w:tc>
          <w:tcPr>
            <w:tcW w:w="567" w:type="dxa"/>
            <w:shd w:val="clear" w:color="auto" w:fill="auto"/>
          </w:tcPr>
          <w:p w14:paraId="2F764C0A" w14:textId="77777777" w:rsidR="003B5845" w:rsidRPr="00D331EF" w:rsidRDefault="003B5845" w:rsidP="00617B3E">
            <w:pPr>
              <w:pStyle w:val="SmallStandard"/>
            </w:pPr>
            <w:r>
              <w:t>N</w:t>
            </w:r>
          </w:p>
        </w:tc>
        <w:tc>
          <w:tcPr>
            <w:tcW w:w="3969" w:type="dxa"/>
            <w:shd w:val="clear" w:color="auto" w:fill="auto"/>
          </w:tcPr>
          <w:p w14:paraId="684FF159" w14:textId="77777777" w:rsidR="003B5845" w:rsidRDefault="003B5845" w:rsidP="00617B3E">
            <w:pPr>
              <w:pStyle w:val="SmallStandard"/>
            </w:pPr>
            <w:r w:rsidRPr="00491287">
              <w:t>References the TopologyNode that is represented by the GeometryNode.</w:t>
            </w:r>
          </w:p>
        </w:tc>
      </w:tr>
    </w:tbl>
    <w:p w14:paraId="15FCDD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0" w:name="_8785047d63d051816a4bb1448c8ef83f"/>
      <w:r>
        <w:rPr>
          <w:lang w:val="en-GB"/>
        </w:rPr>
        <w:t>GeometrySegment</w:t>
      </w:r>
      <w:bookmarkEnd w:id="1460"/>
    </w:p>
    <w:p w14:paraId="20D953D0" w14:textId="77777777" w:rsidR="003B5845" w:rsidRPr="00A518C2" w:rsidRDefault="003B5845" w:rsidP="003B5845">
      <w:pPr>
        <w:rPr>
          <w:lang w:val="en-GB"/>
        </w:rPr>
      </w:pPr>
      <w:r w:rsidRPr="00A518C2">
        <w:rPr>
          <w:sz w:val="18"/>
          <w:szCs w:val="18"/>
          <w:lang w:val="en-GB"/>
        </w:rPr>
        <w:t xml:space="preserve">A GeometrySegment is the geometric representation of a TopologySegment. A TopologySegment may be represented by more than one GeometrySegments,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TopologySegment</w:t>
      </w:r>
      <w:r w:rsidRPr="00A518C2">
        <w:rPr>
          <w:sz w:val="18"/>
          <w:szCs w:val="18"/>
          <w:lang w:val="en-GB"/>
        </w:rPr>
        <w:t xml:space="preserve"> shall only be represent once (or not).</w:t>
      </w:r>
    </w:p>
    <w:p w14:paraId="4C712030" w14:textId="77777777" w:rsidR="003B5845" w:rsidRPr="00A518C2" w:rsidRDefault="003B5845" w:rsidP="003B5845">
      <w:pPr>
        <w:rPr>
          <w:lang w:val="en-GB"/>
        </w:rPr>
      </w:pPr>
      <w:r w:rsidRPr="00A518C2">
        <w:rPr>
          <w:sz w:val="18"/>
          <w:szCs w:val="18"/>
          <w:lang w:val="en-GB"/>
        </w:rPr>
        <w:t xml:space="preserve">Furthermore, the definition of the </w:t>
      </w:r>
      <w:r w:rsidRPr="00A518C2">
        <w:rPr>
          <w:i/>
          <w:iCs/>
          <w:sz w:val="18"/>
          <w:szCs w:val="18"/>
          <w:lang w:val="en-GB"/>
        </w:rPr>
        <w:t>GeometrySegment</w:t>
      </w:r>
      <w:r w:rsidRPr="00A518C2">
        <w:rPr>
          <w:sz w:val="18"/>
          <w:szCs w:val="18"/>
          <w:lang w:val="en-GB"/>
        </w:rPr>
        <w:t xml:space="preserve"> shall be consistent to the definition in the </w:t>
      </w:r>
      <w:r w:rsidRPr="00A518C2">
        <w:rPr>
          <w:i/>
          <w:iCs/>
          <w:sz w:val="18"/>
          <w:szCs w:val="18"/>
          <w:lang w:val="en-GB"/>
        </w:rPr>
        <w:t xml:space="preserve">TopologySpecification. </w:t>
      </w:r>
      <w:r w:rsidRPr="00A518C2">
        <w:rPr>
          <w:sz w:val="18"/>
          <w:szCs w:val="18"/>
          <w:lang w:val="en-GB"/>
        </w:rPr>
        <w:t xml:space="preserve">That means, that a </w:t>
      </w:r>
      <w:r w:rsidRPr="00A518C2">
        <w:rPr>
          <w:i/>
          <w:iCs/>
          <w:sz w:val="18"/>
          <w:szCs w:val="18"/>
          <w:lang w:val="en-GB"/>
        </w:rPr>
        <w:t>GeometrySegment</w:t>
      </w:r>
      <w:r w:rsidRPr="00A518C2">
        <w:rPr>
          <w:sz w:val="18"/>
          <w:szCs w:val="18"/>
          <w:lang w:val="en-GB"/>
        </w:rPr>
        <w:t xml:space="preserve"> shall have those </w:t>
      </w:r>
      <w:r w:rsidRPr="00A518C2">
        <w:rPr>
          <w:i/>
          <w:iCs/>
          <w:sz w:val="18"/>
          <w:szCs w:val="18"/>
          <w:lang w:val="en-GB"/>
        </w:rPr>
        <w:t xml:space="preserve">GeometryNodes </w:t>
      </w:r>
      <w:r w:rsidRPr="00A518C2">
        <w:rPr>
          <w:sz w:val="18"/>
          <w:szCs w:val="18"/>
          <w:lang w:val="en-GB"/>
        </w:rPr>
        <w:t xml:space="preserve">as start- &amp; endNode that represent the </w:t>
      </w:r>
      <w:r w:rsidRPr="00A518C2">
        <w:rPr>
          <w:i/>
          <w:iCs/>
          <w:sz w:val="18"/>
          <w:szCs w:val="18"/>
          <w:lang w:val="en-GB"/>
        </w:rPr>
        <w:t>TopologyNodes</w:t>
      </w:r>
      <w:r w:rsidRPr="00A518C2">
        <w:rPr>
          <w:sz w:val="18"/>
          <w:szCs w:val="18"/>
          <w:lang w:val="en-GB"/>
        </w:rPr>
        <w:t xml:space="preserve"> referenced from the corresponding </w:t>
      </w:r>
      <w:r w:rsidRPr="00A518C2">
        <w:rPr>
          <w:i/>
          <w:iCs/>
          <w:sz w:val="18"/>
          <w:szCs w:val="18"/>
          <w:lang w:val="en-GB"/>
        </w:rPr>
        <w:t>TopologySegment</w:t>
      </w:r>
      <w:r w:rsidRPr="00A518C2">
        <w:rPr>
          <w:sz w:val="18"/>
          <w:szCs w:val="18"/>
          <w:lang w:val="en-GB"/>
        </w:rPr>
        <w:t>.</w:t>
      </w:r>
    </w:p>
    <w:p w14:paraId="2AECB22C" w14:textId="77777777" w:rsidR="003B5845" w:rsidRPr="00A518C2" w:rsidRDefault="003B5845" w:rsidP="003B5845">
      <w:pPr>
        <w:rPr>
          <w:lang w:val="en-GB"/>
        </w:rPr>
      </w:pPr>
      <w:r w:rsidRPr="00A518C2">
        <w:rPr>
          <w:sz w:val="18"/>
          <w:szCs w:val="18"/>
          <w:lang w:val="en-GB"/>
        </w:rPr>
        <w:t>A GeometrySegment is either a GeometrySegment2D or a GeometrySegment3D.</w:t>
      </w:r>
    </w:p>
    <w:p w14:paraId="557C08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A31A9B" w14:textId="77777777" w:rsidTr="00617B3E">
        <w:tc>
          <w:tcPr>
            <w:tcW w:w="2013" w:type="dxa"/>
            <w:shd w:val="clear" w:color="auto" w:fill="auto"/>
            <w:tcMar>
              <w:top w:w="28" w:type="dxa"/>
              <w:left w:w="28" w:type="dxa"/>
              <w:bottom w:w="28" w:type="dxa"/>
              <w:right w:w="28" w:type="dxa"/>
            </w:tcMar>
          </w:tcPr>
          <w:p w14:paraId="12618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8DDEA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45D07E5" w14:textId="77777777" w:rsidTr="00617B3E">
        <w:tc>
          <w:tcPr>
            <w:tcW w:w="2013" w:type="dxa"/>
            <w:shd w:val="clear" w:color="auto" w:fill="auto"/>
            <w:tcMar>
              <w:top w:w="28" w:type="dxa"/>
              <w:left w:w="28" w:type="dxa"/>
              <w:bottom w:w="28" w:type="dxa"/>
              <w:right w:w="28" w:type="dxa"/>
            </w:tcMar>
          </w:tcPr>
          <w:p w14:paraId="5E40B5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718089" w14:textId="77777777" w:rsidR="003B5845" w:rsidRPr="004A00BD" w:rsidRDefault="003B5845" w:rsidP="00617B3E">
            <w:pPr>
              <w:rPr>
                <w:sz w:val="22"/>
              </w:rPr>
            </w:pPr>
          </w:p>
        </w:tc>
      </w:tr>
      <w:tr w:rsidR="003B5845" w:rsidRPr="008359F5" w14:paraId="11B46F0C" w14:textId="77777777" w:rsidTr="00617B3E">
        <w:tc>
          <w:tcPr>
            <w:tcW w:w="2013" w:type="dxa"/>
            <w:shd w:val="clear" w:color="auto" w:fill="auto"/>
            <w:tcMar>
              <w:top w:w="28" w:type="dxa"/>
              <w:left w:w="28" w:type="dxa"/>
              <w:bottom w:w="28" w:type="dxa"/>
              <w:right w:w="28" w:type="dxa"/>
            </w:tcMar>
          </w:tcPr>
          <w:p w14:paraId="6004CD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48FA3B" w14:textId="77777777" w:rsidR="003B5845" w:rsidRPr="000437C1" w:rsidRDefault="003B5845" w:rsidP="00617B3E">
            <w:pPr>
              <w:pStyle w:val="SmallStandard"/>
            </w:pPr>
            <w:r>
              <w:t>true</w:t>
            </w:r>
          </w:p>
        </w:tc>
      </w:tr>
    </w:tbl>
    <w:p w14:paraId="5214C9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0A88AD" w14:textId="77777777" w:rsidTr="00617B3E">
        <w:tc>
          <w:tcPr>
            <w:tcW w:w="2013" w:type="dxa"/>
            <w:shd w:val="clear" w:color="auto" w:fill="auto"/>
            <w:tcMar>
              <w:top w:w="28" w:type="dxa"/>
              <w:left w:w="28" w:type="dxa"/>
              <w:bottom w:w="28" w:type="dxa"/>
              <w:right w:w="28" w:type="dxa"/>
            </w:tcMar>
          </w:tcPr>
          <w:p w14:paraId="02709E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77E53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A17F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A6B1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C94CBE" w14:textId="77777777" w:rsidTr="00617B3E">
        <w:tc>
          <w:tcPr>
            <w:tcW w:w="2013" w:type="dxa"/>
            <w:shd w:val="clear" w:color="auto" w:fill="auto"/>
            <w:tcMar>
              <w:top w:w="28" w:type="dxa"/>
              <w:left w:w="28" w:type="dxa"/>
              <w:bottom w:w="28" w:type="dxa"/>
              <w:right w:w="28" w:type="dxa"/>
            </w:tcMar>
          </w:tcPr>
          <w:p w14:paraId="6F2A277E"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3F39F40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536FB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F1514F" w14:textId="77777777" w:rsidR="003B5845" w:rsidRPr="004A00BD" w:rsidRDefault="003B5845" w:rsidP="00617B3E">
            <w:pPr>
              <w:jc w:val="left"/>
              <w:rPr>
                <w:sz w:val="22"/>
                <w:lang w:val="en-GB"/>
              </w:rPr>
            </w:pPr>
            <w:r w:rsidRPr="004A00BD">
              <w:rPr>
                <w:sz w:val="16"/>
                <w:szCs w:val="16"/>
                <w:lang w:val="en-GB"/>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3B5845" w:rsidRPr="004A00BD" w14:paraId="61532430" w14:textId="77777777" w:rsidTr="00617B3E">
        <w:tc>
          <w:tcPr>
            <w:tcW w:w="2013" w:type="dxa"/>
            <w:shd w:val="clear" w:color="auto" w:fill="auto"/>
            <w:tcMar>
              <w:top w:w="28" w:type="dxa"/>
              <w:left w:w="28" w:type="dxa"/>
              <w:bottom w:w="28" w:type="dxa"/>
              <w:right w:w="28" w:type="dxa"/>
            </w:tcMar>
          </w:tcPr>
          <w:p w14:paraId="0D91F76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CD173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E0068E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64508" w14:textId="77777777" w:rsidR="003B5845" w:rsidRPr="004A00BD" w:rsidRDefault="003B5845" w:rsidP="00617B3E">
            <w:pPr>
              <w:jc w:val="left"/>
              <w:rPr>
                <w:sz w:val="22"/>
                <w:lang w:val="en-GB"/>
              </w:rPr>
            </w:pPr>
            <w:r w:rsidRPr="004A00BD">
              <w:rPr>
                <w:sz w:val="16"/>
                <w:szCs w:val="16"/>
                <w:lang w:val="en-GB"/>
              </w:rPr>
              <w:t>Specifies additional identifiers for the GeometrySegment.</w:t>
            </w:r>
          </w:p>
        </w:tc>
      </w:tr>
    </w:tbl>
    <w:p w14:paraId="4DA02E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533CC9" w14:textId="77777777" w:rsidTr="00617B3E">
        <w:tc>
          <w:tcPr>
            <w:tcW w:w="3856" w:type="dxa"/>
            <w:gridSpan w:val="3"/>
            <w:shd w:val="clear" w:color="auto" w:fill="auto"/>
          </w:tcPr>
          <w:p w14:paraId="15357D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19F9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8FCA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3ED0EB" w14:textId="77777777" w:rsidTr="00617B3E">
        <w:tc>
          <w:tcPr>
            <w:tcW w:w="1573" w:type="dxa"/>
            <w:shd w:val="clear" w:color="auto" w:fill="auto"/>
          </w:tcPr>
          <w:p w14:paraId="364FAD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3A6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05D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A8F3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9EB1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142E3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E48518" w14:textId="77777777" w:rsidTr="00617B3E">
        <w:tc>
          <w:tcPr>
            <w:tcW w:w="1573" w:type="dxa"/>
            <w:shd w:val="clear" w:color="auto" w:fill="auto"/>
          </w:tcPr>
          <w:p w14:paraId="6EE1C3C0" w14:textId="77777777" w:rsidR="003B5845" w:rsidRPr="00634625" w:rsidRDefault="003B5845" w:rsidP="00617B3E">
            <w:pPr>
              <w:pStyle w:val="SmallStandard"/>
            </w:pPr>
            <w:r>
              <w:t>TopologySegment</w:t>
            </w:r>
          </w:p>
        </w:tc>
        <w:tc>
          <w:tcPr>
            <w:tcW w:w="1574" w:type="dxa"/>
            <w:shd w:val="clear" w:color="auto" w:fill="auto"/>
          </w:tcPr>
          <w:p w14:paraId="661F8AAB" w14:textId="77777777" w:rsidR="003B5845" w:rsidRPr="00132C43" w:rsidRDefault="003B5845" w:rsidP="00617B3E">
            <w:pPr>
              <w:pStyle w:val="SmallStandard"/>
            </w:pPr>
            <w:r>
              <w:t>referenceSegment</w:t>
            </w:r>
          </w:p>
        </w:tc>
        <w:tc>
          <w:tcPr>
            <w:tcW w:w="708" w:type="dxa"/>
            <w:shd w:val="clear" w:color="auto" w:fill="auto"/>
          </w:tcPr>
          <w:p w14:paraId="6317ADF1" w14:textId="77777777" w:rsidR="003B5845" w:rsidRPr="00D331EF" w:rsidRDefault="003B5845" w:rsidP="00617B3E">
            <w:pPr>
              <w:pStyle w:val="SmallStandard"/>
            </w:pPr>
            <w:r w:rsidRPr="00574783">
              <w:t>0..1</w:t>
            </w:r>
          </w:p>
        </w:tc>
        <w:tc>
          <w:tcPr>
            <w:tcW w:w="709" w:type="dxa"/>
            <w:shd w:val="clear" w:color="auto" w:fill="auto"/>
          </w:tcPr>
          <w:p w14:paraId="1E78DF01" w14:textId="77777777" w:rsidR="003B5845" w:rsidRPr="00D331EF" w:rsidRDefault="003B5845" w:rsidP="00617B3E">
            <w:pPr>
              <w:pStyle w:val="SmallStandard"/>
            </w:pPr>
            <w:r w:rsidRPr="00207506">
              <w:t>0..*</w:t>
            </w:r>
          </w:p>
        </w:tc>
        <w:tc>
          <w:tcPr>
            <w:tcW w:w="567" w:type="dxa"/>
            <w:shd w:val="clear" w:color="auto" w:fill="auto"/>
          </w:tcPr>
          <w:p w14:paraId="1E0FE4C9" w14:textId="77777777" w:rsidR="003B5845" w:rsidRPr="00D331EF" w:rsidRDefault="003B5845" w:rsidP="00617B3E">
            <w:pPr>
              <w:pStyle w:val="SmallStandard"/>
            </w:pPr>
            <w:r>
              <w:t>N</w:t>
            </w:r>
          </w:p>
        </w:tc>
        <w:tc>
          <w:tcPr>
            <w:tcW w:w="3969" w:type="dxa"/>
            <w:shd w:val="clear" w:color="auto" w:fill="auto"/>
          </w:tcPr>
          <w:p w14:paraId="62C8A811" w14:textId="77777777" w:rsidR="003B5845" w:rsidRDefault="003B5845" w:rsidP="00617B3E">
            <w:pPr>
              <w:pStyle w:val="SmallStandard"/>
            </w:pPr>
            <w:r w:rsidRPr="00491287">
              <w:t xml:space="preserve">References the TopologySegment that is represented by the GeometrySegment. </w:t>
            </w:r>
          </w:p>
        </w:tc>
      </w:tr>
    </w:tbl>
    <w:p w14:paraId="47D2B9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1" w:name="_f7626f2d1f407265d1332e4bd89308df"/>
      <w:r>
        <w:rPr>
          <w:lang w:val="en-GB"/>
        </w:rPr>
        <w:t>Location</w:t>
      </w:r>
      <w:bookmarkEnd w:id="1461"/>
    </w:p>
    <w:p w14:paraId="7A1B4856" w14:textId="77777777" w:rsidR="003B5845" w:rsidRPr="00A518C2" w:rsidRDefault="003B5845" w:rsidP="003B5845">
      <w:pPr>
        <w:rPr>
          <w:lang w:val="en-GB"/>
        </w:rPr>
      </w:pPr>
      <w:r w:rsidRPr="00A518C2">
        <w:rPr>
          <w:sz w:val="18"/>
          <w:szCs w:val="18"/>
          <w:lang w:val="en-GB"/>
        </w:rPr>
        <w:t>A Location specifies a distinct position on a topology. Locations can be used for the placement of components or for the definition of Dimensions.</w:t>
      </w:r>
    </w:p>
    <w:p w14:paraId="03B3002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903636" w14:textId="77777777" w:rsidTr="00617B3E">
        <w:tc>
          <w:tcPr>
            <w:tcW w:w="2013" w:type="dxa"/>
            <w:shd w:val="clear" w:color="auto" w:fill="auto"/>
            <w:tcMar>
              <w:top w:w="28" w:type="dxa"/>
              <w:left w:w="28" w:type="dxa"/>
              <w:bottom w:w="28" w:type="dxa"/>
              <w:right w:w="28" w:type="dxa"/>
            </w:tcMar>
          </w:tcPr>
          <w:p w14:paraId="0518D9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5613DE5"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32986F0E" w14:textId="77777777" w:rsidTr="00617B3E">
        <w:tc>
          <w:tcPr>
            <w:tcW w:w="2013" w:type="dxa"/>
            <w:shd w:val="clear" w:color="auto" w:fill="auto"/>
            <w:tcMar>
              <w:top w:w="28" w:type="dxa"/>
              <w:left w:w="28" w:type="dxa"/>
              <w:bottom w:w="28" w:type="dxa"/>
              <w:right w:w="28" w:type="dxa"/>
            </w:tcMar>
          </w:tcPr>
          <w:p w14:paraId="1D7C7C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AFCEAC" w14:textId="77777777" w:rsidR="003B5845" w:rsidRPr="004A00BD" w:rsidRDefault="003B5845" w:rsidP="00617B3E">
            <w:pPr>
              <w:rPr>
                <w:sz w:val="22"/>
              </w:rPr>
            </w:pPr>
          </w:p>
        </w:tc>
      </w:tr>
      <w:tr w:rsidR="003B5845" w:rsidRPr="008359F5" w14:paraId="1A16FF8E" w14:textId="77777777" w:rsidTr="00617B3E">
        <w:tc>
          <w:tcPr>
            <w:tcW w:w="2013" w:type="dxa"/>
            <w:shd w:val="clear" w:color="auto" w:fill="auto"/>
            <w:tcMar>
              <w:top w:w="28" w:type="dxa"/>
              <w:left w:w="28" w:type="dxa"/>
              <w:bottom w:w="28" w:type="dxa"/>
              <w:right w:w="28" w:type="dxa"/>
            </w:tcMar>
          </w:tcPr>
          <w:p w14:paraId="1CE94C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239BA6" w14:textId="77777777" w:rsidR="003B5845" w:rsidRPr="000437C1" w:rsidRDefault="003B5845" w:rsidP="00617B3E">
            <w:pPr>
              <w:pStyle w:val="SmallStandard"/>
            </w:pPr>
            <w:r>
              <w:t>true</w:t>
            </w:r>
          </w:p>
        </w:tc>
      </w:tr>
    </w:tbl>
    <w:p w14:paraId="7F56B2A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4A6394B" w14:textId="77777777" w:rsidTr="00617B3E">
        <w:tc>
          <w:tcPr>
            <w:tcW w:w="2013" w:type="dxa"/>
            <w:shd w:val="clear" w:color="auto" w:fill="auto"/>
            <w:tcMar>
              <w:top w:w="28" w:type="dxa"/>
              <w:left w:w="28" w:type="dxa"/>
              <w:bottom w:w="28" w:type="dxa"/>
              <w:right w:w="28" w:type="dxa"/>
            </w:tcMar>
          </w:tcPr>
          <w:p w14:paraId="3C1119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71C377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87D9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6B18E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38D1E3" w14:textId="77777777" w:rsidTr="00617B3E">
        <w:tc>
          <w:tcPr>
            <w:tcW w:w="2013" w:type="dxa"/>
            <w:shd w:val="clear" w:color="auto" w:fill="auto"/>
            <w:tcMar>
              <w:top w:w="28" w:type="dxa"/>
              <w:left w:w="28" w:type="dxa"/>
              <w:bottom w:w="28" w:type="dxa"/>
              <w:right w:w="28" w:type="dxa"/>
            </w:tcMar>
          </w:tcPr>
          <w:p w14:paraId="17F0B9A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90F197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35147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1F5627"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175C7524" w14:textId="77777777" w:rsidTr="00617B3E">
        <w:tc>
          <w:tcPr>
            <w:tcW w:w="2013" w:type="dxa"/>
            <w:shd w:val="clear" w:color="auto" w:fill="auto"/>
            <w:tcMar>
              <w:top w:w="28" w:type="dxa"/>
              <w:left w:w="28" w:type="dxa"/>
              <w:bottom w:w="28" w:type="dxa"/>
              <w:right w:w="28" w:type="dxa"/>
            </w:tcMar>
          </w:tcPr>
          <w:p w14:paraId="17D8C264" w14:textId="77777777" w:rsidR="003B5845" w:rsidRPr="00620BBE" w:rsidRDefault="003B5845" w:rsidP="00617B3E">
            <w:pPr>
              <w:pStyle w:val="SmallStandard"/>
            </w:pPr>
            <w:r w:rsidRPr="00620BBE">
              <w:t>matchingId</w:t>
            </w:r>
          </w:p>
        </w:tc>
        <w:tc>
          <w:tcPr>
            <w:tcW w:w="1559" w:type="dxa"/>
            <w:shd w:val="clear" w:color="auto" w:fill="auto"/>
            <w:tcMar>
              <w:top w:w="28" w:type="dxa"/>
              <w:left w:w="28" w:type="dxa"/>
              <w:bottom w:w="28" w:type="dxa"/>
              <w:right w:w="28" w:type="dxa"/>
            </w:tcMar>
          </w:tcPr>
          <w:p w14:paraId="71A63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1C371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DE4728" w14:textId="77777777" w:rsidR="003B5845" w:rsidRPr="004A00BD" w:rsidRDefault="003B5845" w:rsidP="00617B3E">
            <w:pPr>
              <w:jc w:val="left"/>
              <w:rPr>
                <w:sz w:val="22"/>
                <w:lang w:val="en-GB"/>
              </w:rPr>
            </w:pPr>
            <w:r w:rsidRPr="004A00BD">
              <w:rPr>
                <w:sz w:val="16"/>
                <w:szCs w:val="16"/>
                <w:lang w:val="en-GB"/>
              </w:rPr>
              <w:t>Specifies an identification for matching the location with a reference point of component (e.g. a cable channel).</w:t>
            </w:r>
          </w:p>
        </w:tc>
      </w:tr>
    </w:tbl>
    <w:p w14:paraId="5106B4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133B6AE" w14:textId="77777777" w:rsidTr="00617B3E">
        <w:tc>
          <w:tcPr>
            <w:tcW w:w="3856" w:type="dxa"/>
            <w:gridSpan w:val="3"/>
            <w:shd w:val="clear" w:color="auto" w:fill="auto"/>
          </w:tcPr>
          <w:p w14:paraId="0959BEE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2FE57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69D5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5FAD46" w14:textId="77777777" w:rsidTr="00617B3E">
        <w:tc>
          <w:tcPr>
            <w:tcW w:w="1573" w:type="dxa"/>
            <w:shd w:val="clear" w:color="auto" w:fill="auto"/>
          </w:tcPr>
          <w:p w14:paraId="27F40D3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AC36A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B94A3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60AD2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E0234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B5969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0B6AAF" w14:textId="77777777" w:rsidTr="00617B3E">
        <w:tc>
          <w:tcPr>
            <w:tcW w:w="1573" w:type="dxa"/>
            <w:shd w:val="clear" w:color="auto" w:fill="auto"/>
          </w:tcPr>
          <w:p w14:paraId="26871EAA" w14:textId="77777777" w:rsidR="003B5845" w:rsidRPr="00634625" w:rsidRDefault="003B5845" w:rsidP="00617B3E">
            <w:pPr>
              <w:pStyle w:val="SmallStandard"/>
            </w:pPr>
            <w:r>
              <w:t>PlacementPointReference</w:t>
            </w:r>
          </w:p>
        </w:tc>
        <w:tc>
          <w:tcPr>
            <w:tcW w:w="1574" w:type="dxa"/>
            <w:shd w:val="clear" w:color="auto" w:fill="auto"/>
          </w:tcPr>
          <w:p w14:paraId="28B01722" w14:textId="77777777" w:rsidR="003B5845" w:rsidRPr="00132C43" w:rsidRDefault="003B5845" w:rsidP="00617B3E">
            <w:pPr>
              <w:pStyle w:val="SmallStandard"/>
            </w:pPr>
            <w:r>
              <w:t>placedPlacementPoints</w:t>
            </w:r>
          </w:p>
        </w:tc>
        <w:tc>
          <w:tcPr>
            <w:tcW w:w="708" w:type="dxa"/>
            <w:shd w:val="clear" w:color="auto" w:fill="auto"/>
          </w:tcPr>
          <w:p w14:paraId="06742FBF" w14:textId="77777777" w:rsidR="003B5845" w:rsidRPr="00D331EF" w:rsidRDefault="003B5845" w:rsidP="00617B3E">
            <w:pPr>
              <w:pStyle w:val="SmallStandard"/>
            </w:pPr>
            <w:r w:rsidRPr="00574783">
              <w:t>0..*</w:t>
            </w:r>
          </w:p>
        </w:tc>
        <w:tc>
          <w:tcPr>
            <w:tcW w:w="709" w:type="dxa"/>
            <w:shd w:val="clear" w:color="auto" w:fill="auto"/>
          </w:tcPr>
          <w:p w14:paraId="3258754D" w14:textId="77777777" w:rsidR="003B5845" w:rsidRPr="00D331EF" w:rsidRDefault="003B5845" w:rsidP="00617B3E">
            <w:pPr>
              <w:pStyle w:val="SmallStandard"/>
            </w:pPr>
            <w:r w:rsidRPr="00207506">
              <w:t>0..*</w:t>
            </w:r>
          </w:p>
        </w:tc>
        <w:tc>
          <w:tcPr>
            <w:tcW w:w="567" w:type="dxa"/>
            <w:shd w:val="clear" w:color="auto" w:fill="auto"/>
          </w:tcPr>
          <w:p w14:paraId="0698C652" w14:textId="77777777" w:rsidR="003B5845" w:rsidRPr="00D331EF" w:rsidRDefault="003B5845" w:rsidP="00617B3E">
            <w:pPr>
              <w:pStyle w:val="SmallStandard"/>
            </w:pPr>
            <w:r>
              <w:t>N</w:t>
            </w:r>
          </w:p>
        </w:tc>
        <w:tc>
          <w:tcPr>
            <w:tcW w:w="3969" w:type="dxa"/>
            <w:shd w:val="clear" w:color="auto" w:fill="auto"/>
          </w:tcPr>
          <w:p w14:paraId="2DFCE5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bl>
    <w:p w14:paraId="0308B1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DAF22" w14:textId="77777777" w:rsidTr="00617B3E">
        <w:tc>
          <w:tcPr>
            <w:tcW w:w="2296" w:type="dxa"/>
            <w:gridSpan w:val="2"/>
            <w:shd w:val="clear" w:color="auto" w:fill="auto"/>
          </w:tcPr>
          <w:p w14:paraId="7F8065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BC2A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BCF8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5AF4FB" w14:textId="77777777" w:rsidTr="00617B3E">
        <w:tc>
          <w:tcPr>
            <w:tcW w:w="1588" w:type="dxa"/>
            <w:shd w:val="clear" w:color="auto" w:fill="auto"/>
          </w:tcPr>
          <w:p w14:paraId="5454AFE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FECF0D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DFF2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D761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79B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0B0F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C1FD3" w14:textId="77777777" w:rsidTr="00617B3E">
        <w:tc>
          <w:tcPr>
            <w:tcW w:w="1588" w:type="dxa"/>
            <w:shd w:val="clear" w:color="auto" w:fill="auto"/>
          </w:tcPr>
          <w:p w14:paraId="6774FFBF" w14:textId="77777777" w:rsidR="003B5845" w:rsidRPr="00634625" w:rsidRDefault="003B5845" w:rsidP="00617B3E">
            <w:pPr>
              <w:pStyle w:val="SmallStandard"/>
            </w:pPr>
            <w:r>
              <w:t>OnWayPlacement</w:t>
            </w:r>
          </w:p>
        </w:tc>
        <w:tc>
          <w:tcPr>
            <w:tcW w:w="708" w:type="dxa"/>
            <w:shd w:val="clear" w:color="auto" w:fill="auto"/>
          </w:tcPr>
          <w:p w14:paraId="0E8435EE" w14:textId="77777777" w:rsidR="003B5845" w:rsidRPr="00D331EF" w:rsidRDefault="003B5845" w:rsidP="00617B3E">
            <w:pPr>
              <w:pStyle w:val="SmallStandard"/>
            </w:pPr>
            <w:r w:rsidRPr="00D01517">
              <w:t>0..1</w:t>
            </w:r>
          </w:p>
        </w:tc>
        <w:tc>
          <w:tcPr>
            <w:tcW w:w="1560" w:type="dxa"/>
            <w:shd w:val="clear" w:color="auto" w:fill="auto"/>
          </w:tcPr>
          <w:p w14:paraId="0115A263" w14:textId="77777777" w:rsidR="003B5845" w:rsidRPr="00132C43" w:rsidRDefault="003B5845" w:rsidP="00617B3E">
            <w:pPr>
              <w:pStyle w:val="SmallStandard"/>
            </w:pPr>
            <w:r>
              <w:t>endLocation</w:t>
            </w:r>
          </w:p>
        </w:tc>
        <w:tc>
          <w:tcPr>
            <w:tcW w:w="708" w:type="dxa"/>
            <w:shd w:val="clear" w:color="auto" w:fill="auto"/>
          </w:tcPr>
          <w:p w14:paraId="360368E9" w14:textId="77777777" w:rsidR="003B5845" w:rsidRPr="00D331EF" w:rsidRDefault="003B5845" w:rsidP="00617B3E">
            <w:pPr>
              <w:pStyle w:val="SmallStandard"/>
            </w:pPr>
            <w:r w:rsidRPr="00D01517">
              <w:t>1</w:t>
            </w:r>
          </w:p>
        </w:tc>
        <w:tc>
          <w:tcPr>
            <w:tcW w:w="567" w:type="dxa"/>
            <w:shd w:val="clear" w:color="auto" w:fill="auto"/>
          </w:tcPr>
          <w:p w14:paraId="3BDC8E49" w14:textId="77777777" w:rsidR="003B5845" w:rsidRDefault="003B5845" w:rsidP="00617B3E">
            <w:pPr>
              <w:pStyle w:val="SmallStandard"/>
            </w:pPr>
            <w:r>
              <w:t>Y</w:t>
            </w:r>
          </w:p>
        </w:tc>
        <w:tc>
          <w:tcPr>
            <w:tcW w:w="3969" w:type="dxa"/>
            <w:shd w:val="clear" w:color="auto" w:fill="auto"/>
          </w:tcPr>
          <w:p w14:paraId="174B4B15" w14:textId="77777777" w:rsidR="003B5845" w:rsidRDefault="003B5845" w:rsidP="00617B3E">
            <w:pPr>
              <w:pStyle w:val="SmallStandard"/>
            </w:pPr>
            <w:r w:rsidRPr="00491287">
              <w:t xml:space="preserve">References the Location where OnWayPlacement ends. </w:t>
            </w:r>
          </w:p>
        </w:tc>
      </w:tr>
      <w:tr w:rsidR="003B5845" w:rsidRPr="00CC6307" w14:paraId="2739E37C" w14:textId="77777777" w:rsidTr="00617B3E">
        <w:tc>
          <w:tcPr>
            <w:tcW w:w="1588" w:type="dxa"/>
            <w:shd w:val="clear" w:color="auto" w:fill="auto"/>
          </w:tcPr>
          <w:p w14:paraId="20ADA829" w14:textId="77777777" w:rsidR="003B5845" w:rsidRPr="00634625" w:rsidRDefault="003B5845" w:rsidP="00617B3E">
            <w:pPr>
              <w:pStyle w:val="SmallStandard"/>
            </w:pPr>
            <w:r>
              <w:t>ZoneCoverage</w:t>
            </w:r>
          </w:p>
        </w:tc>
        <w:tc>
          <w:tcPr>
            <w:tcW w:w="708" w:type="dxa"/>
            <w:shd w:val="clear" w:color="auto" w:fill="auto"/>
          </w:tcPr>
          <w:p w14:paraId="411903D0" w14:textId="77777777" w:rsidR="003B5845" w:rsidRPr="00D331EF" w:rsidRDefault="003B5845" w:rsidP="00617B3E">
            <w:pPr>
              <w:pStyle w:val="SmallStandard"/>
            </w:pPr>
            <w:r w:rsidRPr="00D01517">
              <w:t>0..1</w:t>
            </w:r>
          </w:p>
        </w:tc>
        <w:tc>
          <w:tcPr>
            <w:tcW w:w="1560" w:type="dxa"/>
            <w:shd w:val="clear" w:color="auto" w:fill="auto"/>
          </w:tcPr>
          <w:p w14:paraId="77B41102" w14:textId="77777777" w:rsidR="003B5845" w:rsidRPr="00132C43" w:rsidRDefault="003B5845" w:rsidP="00617B3E">
            <w:pPr>
              <w:pStyle w:val="SmallStandard"/>
            </w:pPr>
            <w:r>
              <w:t>firstLocation</w:t>
            </w:r>
          </w:p>
        </w:tc>
        <w:tc>
          <w:tcPr>
            <w:tcW w:w="708" w:type="dxa"/>
            <w:shd w:val="clear" w:color="auto" w:fill="auto"/>
          </w:tcPr>
          <w:p w14:paraId="51FD80BF" w14:textId="77777777" w:rsidR="003B5845" w:rsidRPr="00D331EF" w:rsidRDefault="003B5845" w:rsidP="00617B3E">
            <w:pPr>
              <w:pStyle w:val="SmallStandard"/>
            </w:pPr>
            <w:r w:rsidRPr="00D01517">
              <w:t>1</w:t>
            </w:r>
          </w:p>
        </w:tc>
        <w:tc>
          <w:tcPr>
            <w:tcW w:w="567" w:type="dxa"/>
            <w:shd w:val="clear" w:color="auto" w:fill="auto"/>
          </w:tcPr>
          <w:p w14:paraId="05410585" w14:textId="77777777" w:rsidR="003B5845" w:rsidRDefault="003B5845" w:rsidP="00617B3E">
            <w:pPr>
              <w:pStyle w:val="SmallStandard"/>
            </w:pPr>
            <w:r>
              <w:t>Y</w:t>
            </w:r>
          </w:p>
        </w:tc>
        <w:tc>
          <w:tcPr>
            <w:tcW w:w="3969" w:type="dxa"/>
            <w:shd w:val="clear" w:color="auto" w:fill="auto"/>
          </w:tcPr>
          <w:p w14:paraId="2A7D6289" w14:textId="77777777" w:rsidR="003B5845" w:rsidRPr="004A00BD" w:rsidRDefault="003B5845" w:rsidP="00617B3E">
            <w:pPr>
              <w:rPr>
                <w:sz w:val="22"/>
              </w:rPr>
            </w:pPr>
          </w:p>
        </w:tc>
      </w:tr>
      <w:tr w:rsidR="003B5845" w:rsidRPr="00CC6307" w14:paraId="09F7B1A9" w14:textId="77777777" w:rsidTr="00617B3E">
        <w:tc>
          <w:tcPr>
            <w:tcW w:w="1588" w:type="dxa"/>
            <w:shd w:val="clear" w:color="auto" w:fill="auto"/>
          </w:tcPr>
          <w:p w14:paraId="72D8CAFC" w14:textId="77777777" w:rsidR="003B5845" w:rsidRPr="00634625" w:rsidRDefault="003B5845" w:rsidP="00617B3E">
            <w:pPr>
              <w:pStyle w:val="SmallStandard"/>
            </w:pPr>
            <w:r>
              <w:t>Dimension</w:t>
            </w:r>
          </w:p>
        </w:tc>
        <w:tc>
          <w:tcPr>
            <w:tcW w:w="708" w:type="dxa"/>
            <w:shd w:val="clear" w:color="auto" w:fill="auto"/>
          </w:tcPr>
          <w:p w14:paraId="01F01592" w14:textId="77777777" w:rsidR="003B5845" w:rsidRPr="00D331EF" w:rsidRDefault="003B5845" w:rsidP="00617B3E">
            <w:pPr>
              <w:pStyle w:val="SmallStandard"/>
            </w:pPr>
            <w:r w:rsidRPr="00D01517">
              <w:t>1</w:t>
            </w:r>
          </w:p>
        </w:tc>
        <w:tc>
          <w:tcPr>
            <w:tcW w:w="1560" w:type="dxa"/>
            <w:shd w:val="clear" w:color="auto" w:fill="auto"/>
          </w:tcPr>
          <w:p w14:paraId="7278246E" w14:textId="77777777" w:rsidR="003B5845" w:rsidRPr="00132C43" w:rsidRDefault="003B5845" w:rsidP="00617B3E">
            <w:pPr>
              <w:pStyle w:val="SmallStandard"/>
            </w:pPr>
            <w:r>
              <w:t>definedLocations</w:t>
            </w:r>
          </w:p>
        </w:tc>
        <w:tc>
          <w:tcPr>
            <w:tcW w:w="708" w:type="dxa"/>
            <w:shd w:val="clear" w:color="auto" w:fill="auto"/>
          </w:tcPr>
          <w:p w14:paraId="061A781E" w14:textId="77777777" w:rsidR="003B5845" w:rsidRPr="00D331EF" w:rsidRDefault="003B5845" w:rsidP="00617B3E">
            <w:pPr>
              <w:pStyle w:val="SmallStandard"/>
            </w:pPr>
            <w:r w:rsidRPr="00D01517">
              <w:t>0..2</w:t>
            </w:r>
          </w:p>
        </w:tc>
        <w:tc>
          <w:tcPr>
            <w:tcW w:w="567" w:type="dxa"/>
            <w:shd w:val="clear" w:color="auto" w:fill="auto"/>
          </w:tcPr>
          <w:p w14:paraId="407ECD85" w14:textId="77777777" w:rsidR="003B5845" w:rsidRDefault="003B5845" w:rsidP="00617B3E">
            <w:pPr>
              <w:pStyle w:val="SmallStandard"/>
            </w:pPr>
            <w:r>
              <w:t>Y</w:t>
            </w:r>
          </w:p>
        </w:tc>
        <w:tc>
          <w:tcPr>
            <w:tcW w:w="3969" w:type="dxa"/>
            <w:shd w:val="clear" w:color="auto" w:fill="auto"/>
          </w:tcPr>
          <w:p w14:paraId="5B9F511D" w14:textId="77777777" w:rsidR="003B5845" w:rsidRPr="004A00BD" w:rsidRDefault="003B5845" w:rsidP="00617B3E">
            <w:pPr>
              <w:rPr>
                <w:sz w:val="22"/>
              </w:rPr>
            </w:pPr>
          </w:p>
        </w:tc>
      </w:tr>
      <w:tr w:rsidR="003B5845" w:rsidRPr="004A00BD" w14:paraId="370088E3" w14:textId="77777777" w:rsidTr="00617B3E">
        <w:tc>
          <w:tcPr>
            <w:tcW w:w="1588" w:type="dxa"/>
            <w:shd w:val="clear" w:color="auto" w:fill="auto"/>
          </w:tcPr>
          <w:p w14:paraId="7E6757FD" w14:textId="77777777" w:rsidR="003B5845" w:rsidRPr="00634625" w:rsidRDefault="003B5845" w:rsidP="00617B3E">
            <w:pPr>
              <w:pStyle w:val="SmallStandard"/>
            </w:pPr>
            <w:r>
              <w:t>OnWayPlacement</w:t>
            </w:r>
          </w:p>
        </w:tc>
        <w:tc>
          <w:tcPr>
            <w:tcW w:w="708" w:type="dxa"/>
            <w:shd w:val="clear" w:color="auto" w:fill="auto"/>
          </w:tcPr>
          <w:p w14:paraId="5DA77C92" w14:textId="77777777" w:rsidR="003B5845" w:rsidRPr="00D331EF" w:rsidRDefault="003B5845" w:rsidP="00617B3E">
            <w:pPr>
              <w:pStyle w:val="SmallStandard"/>
            </w:pPr>
            <w:r w:rsidRPr="00D01517">
              <w:t>0..1</w:t>
            </w:r>
          </w:p>
        </w:tc>
        <w:tc>
          <w:tcPr>
            <w:tcW w:w="1560" w:type="dxa"/>
            <w:shd w:val="clear" w:color="auto" w:fill="auto"/>
          </w:tcPr>
          <w:p w14:paraId="7D62CA06" w14:textId="77777777" w:rsidR="003B5845" w:rsidRPr="00132C43" w:rsidRDefault="003B5845" w:rsidP="00617B3E">
            <w:pPr>
              <w:pStyle w:val="SmallStandard"/>
            </w:pPr>
            <w:r>
              <w:t>startLocation</w:t>
            </w:r>
          </w:p>
        </w:tc>
        <w:tc>
          <w:tcPr>
            <w:tcW w:w="708" w:type="dxa"/>
            <w:shd w:val="clear" w:color="auto" w:fill="auto"/>
          </w:tcPr>
          <w:p w14:paraId="51ED31FA" w14:textId="77777777" w:rsidR="003B5845" w:rsidRPr="00D331EF" w:rsidRDefault="003B5845" w:rsidP="00617B3E">
            <w:pPr>
              <w:pStyle w:val="SmallStandard"/>
            </w:pPr>
            <w:r w:rsidRPr="00D01517">
              <w:t>1</w:t>
            </w:r>
          </w:p>
        </w:tc>
        <w:tc>
          <w:tcPr>
            <w:tcW w:w="567" w:type="dxa"/>
            <w:shd w:val="clear" w:color="auto" w:fill="auto"/>
          </w:tcPr>
          <w:p w14:paraId="13A32FF2" w14:textId="77777777" w:rsidR="003B5845" w:rsidRDefault="003B5845" w:rsidP="00617B3E">
            <w:pPr>
              <w:pStyle w:val="SmallStandard"/>
            </w:pPr>
            <w:r>
              <w:t>Y</w:t>
            </w:r>
          </w:p>
        </w:tc>
        <w:tc>
          <w:tcPr>
            <w:tcW w:w="3969" w:type="dxa"/>
            <w:shd w:val="clear" w:color="auto" w:fill="auto"/>
          </w:tcPr>
          <w:p w14:paraId="76730E82" w14:textId="77777777" w:rsidR="003B5845" w:rsidRDefault="003B5845" w:rsidP="00617B3E">
            <w:pPr>
              <w:pStyle w:val="SmallStandard"/>
            </w:pPr>
            <w:r w:rsidRPr="00491287">
              <w:t xml:space="preserve">References the Location where OnWayPlacement starts. </w:t>
            </w:r>
          </w:p>
        </w:tc>
      </w:tr>
      <w:tr w:rsidR="003B5845" w:rsidRPr="00CC6307" w14:paraId="70431C8D" w14:textId="77777777" w:rsidTr="00617B3E">
        <w:tc>
          <w:tcPr>
            <w:tcW w:w="1588" w:type="dxa"/>
            <w:shd w:val="clear" w:color="auto" w:fill="auto"/>
          </w:tcPr>
          <w:p w14:paraId="2A904974" w14:textId="77777777" w:rsidR="003B5845" w:rsidRPr="00634625" w:rsidRDefault="003B5845" w:rsidP="00617B3E">
            <w:pPr>
              <w:pStyle w:val="SmallStandard"/>
            </w:pPr>
            <w:r>
              <w:lastRenderedPageBreak/>
              <w:t>ZoneCoverage</w:t>
            </w:r>
          </w:p>
        </w:tc>
        <w:tc>
          <w:tcPr>
            <w:tcW w:w="708" w:type="dxa"/>
            <w:shd w:val="clear" w:color="auto" w:fill="auto"/>
          </w:tcPr>
          <w:p w14:paraId="7C5EAA93" w14:textId="77777777" w:rsidR="003B5845" w:rsidRPr="00D331EF" w:rsidRDefault="003B5845" w:rsidP="00617B3E">
            <w:pPr>
              <w:pStyle w:val="SmallStandard"/>
            </w:pPr>
            <w:r w:rsidRPr="00D01517">
              <w:t>0..1</w:t>
            </w:r>
          </w:p>
        </w:tc>
        <w:tc>
          <w:tcPr>
            <w:tcW w:w="1560" w:type="dxa"/>
            <w:shd w:val="clear" w:color="auto" w:fill="auto"/>
          </w:tcPr>
          <w:p w14:paraId="56C2B586" w14:textId="77777777" w:rsidR="003B5845" w:rsidRPr="00132C43" w:rsidRDefault="003B5845" w:rsidP="00617B3E">
            <w:pPr>
              <w:pStyle w:val="SmallStandard"/>
            </w:pPr>
            <w:r>
              <w:t>secondLocation</w:t>
            </w:r>
          </w:p>
        </w:tc>
        <w:tc>
          <w:tcPr>
            <w:tcW w:w="708" w:type="dxa"/>
            <w:shd w:val="clear" w:color="auto" w:fill="auto"/>
          </w:tcPr>
          <w:p w14:paraId="06BAB3B8" w14:textId="77777777" w:rsidR="003B5845" w:rsidRPr="00D331EF" w:rsidRDefault="003B5845" w:rsidP="00617B3E">
            <w:pPr>
              <w:pStyle w:val="SmallStandard"/>
            </w:pPr>
            <w:r w:rsidRPr="00D01517">
              <w:t>1</w:t>
            </w:r>
          </w:p>
        </w:tc>
        <w:tc>
          <w:tcPr>
            <w:tcW w:w="567" w:type="dxa"/>
            <w:shd w:val="clear" w:color="auto" w:fill="auto"/>
          </w:tcPr>
          <w:p w14:paraId="438D4BBF" w14:textId="77777777" w:rsidR="003B5845" w:rsidRDefault="003B5845" w:rsidP="00617B3E">
            <w:pPr>
              <w:pStyle w:val="SmallStandard"/>
            </w:pPr>
            <w:r>
              <w:t>Y</w:t>
            </w:r>
          </w:p>
        </w:tc>
        <w:tc>
          <w:tcPr>
            <w:tcW w:w="3969" w:type="dxa"/>
            <w:shd w:val="clear" w:color="auto" w:fill="auto"/>
          </w:tcPr>
          <w:p w14:paraId="1E9FB72E" w14:textId="77777777" w:rsidR="003B5845" w:rsidRPr="004A00BD" w:rsidRDefault="003B5845" w:rsidP="00617B3E">
            <w:pPr>
              <w:rPr>
                <w:sz w:val="22"/>
              </w:rPr>
            </w:pPr>
          </w:p>
        </w:tc>
      </w:tr>
      <w:tr w:rsidR="003B5845" w:rsidRPr="004A00BD" w14:paraId="796A42A2" w14:textId="77777777" w:rsidTr="00617B3E">
        <w:tc>
          <w:tcPr>
            <w:tcW w:w="1588" w:type="dxa"/>
            <w:shd w:val="clear" w:color="auto" w:fill="auto"/>
          </w:tcPr>
          <w:p w14:paraId="59AB39F1" w14:textId="77777777" w:rsidR="003B5845" w:rsidRPr="00634625" w:rsidRDefault="003B5845" w:rsidP="00617B3E">
            <w:pPr>
              <w:pStyle w:val="SmallStandard"/>
            </w:pPr>
            <w:r>
              <w:t>OnPointPlacement</w:t>
            </w:r>
          </w:p>
        </w:tc>
        <w:tc>
          <w:tcPr>
            <w:tcW w:w="708" w:type="dxa"/>
            <w:shd w:val="clear" w:color="auto" w:fill="auto"/>
          </w:tcPr>
          <w:p w14:paraId="18DAC1F9" w14:textId="77777777" w:rsidR="003B5845" w:rsidRPr="00D331EF" w:rsidRDefault="003B5845" w:rsidP="00617B3E">
            <w:pPr>
              <w:pStyle w:val="SmallStandard"/>
            </w:pPr>
            <w:r w:rsidRPr="00D01517">
              <w:t>0..1</w:t>
            </w:r>
          </w:p>
        </w:tc>
        <w:tc>
          <w:tcPr>
            <w:tcW w:w="1560" w:type="dxa"/>
            <w:shd w:val="clear" w:color="auto" w:fill="auto"/>
          </w:tcPr>
          <w:p w14:paraId="1B5024C2" w14:textId="77777777" w:rsidR="003B5845" w:rsidRPr="00132C43" w:rsidRDefault="003B5845" w:rsidP="00617B3E">
            <w:pPr>
              <w:pStyle w:val="SmallStandard"/>
            </w:pPr>
            <w:r>
              <w:t>location</w:t>
            </w:r>
          </w:p>
        </w:tc>
        <w:tc>
          <w:tcPr>
            <w:tcW w:w="708" w:type="dxa"/>
            <w:shd w:val="clear" w:color="auto" w:fill="auto"/>
          </w:tcPr>
          <w:p w14:paraId="6C9EDBE6" w14:textId="77777777" w:rsidR="003B5845" w:rsidRPr="00D331EF" w:rsidRDefault="003B5845" w:rsidP="00617B3E">
            <w:pPr>
              <w:pStyle w:val="SmallStandard"/>
            </w:pPr>
            <w:r w:rsidRPr="00D01517">
              <w:t>1..*</w:t>
            </w:r>
          </w:p>
        </w:tc>
        <w:tc>
          <w:tcPr>
            <w:tcW w:w="567" w:type="dxa"/>
            <w:shd w:val="clear" w:color="auto" w:fill="auto"/>
          </w:tcPr>
          <w:p w14:paraId="2566F3F4" w14:textId="77777777" w:rsidR="003B5845" w:rsidRDefault="003B5845" w:rsidP="00617B3E">
            <w:pPr>
              <w:pStyle w:val="SmallStandard"/>
            </w:pPr>
            <w:r>
              <w:t>Y</w:t>
            </w:r>
          </w:p>
        </w:tc>
        <w:tc>
          <w:tcPr>
            <w:tcW w:w="3969" w:type="dxa"/>
            <w:shd w:val="clear" w:color="auto" w:fill="auto"/>
          </w:tcPr>
          <w:p w14:paraId="79A9929B" w14:textId="77777777" w:rsidR="003B5845" w:rsidRDefault="003B5845" w:rsidP="00617B3E">
            <w:pPr>
              <w:pStyle w:val="SmallStandard"/>
            </w:pPr>
            <w:r w:rsidRPr="00491287">
              <w:t xml:space="preserve">References the Locations where Placement places the reference points of the placed element. </w:t>
            </w:r>
          </w:p>
        </w:tc>
      </w:tr>
      <w:tr w:rsidR="003B5845" w:rsidRPr="00CC6307" w14:paraId="47F4F0A9" w14:textId="77777777" w:rsidTr="00617B3E">
        <w:tc>
          <w:tcPr>
            <w:tcW w:w="1588" w:type="dxa"/>
            <w:shd w:val="clear" w:color="auto" w:fill="auto"/>
          </w:tcPr>
          <w:p w14:paraId="7C8B4AA4" w14:textId="77777777" w:rsidR="003B5845" w:rsidRPr="00634625" w:rsidRDefault="003B5845" w:rsidP="00617B3E">
            <w:pPr>
              <w:pStyle w:val="SmallStandard"/>
            </w:pPr>
            <w:r>
              <w:t>NodeMapping</w:t>
            </w:r>
          </w:p>
        </w:tc>
        <w:tc>
          <w:tcPr>
            <w:tcW w:w="708" w:type="dxa"/>
            <w:shd w:val="clear" w:color="auto" w:fill="auto"/>
          </w:tcPr>
          <w:p w14:paraId="06BB7748" w14:textId="77777777" w:rsidR="003B5845" w:rsidRPr="00D331EF" w:rsidRDefault="003B5845" w:rsidP="00617B3E">
            <w:pPr>
              <w:pStyle w:val="SmallStandard"/>
            </w:pPr>
            <w:r w:rsidRPr="00D01517">
              <w:t>0..1</w:t>
            </w:r>
          </w:p>
        </w:tc>
        <w:tc>
          <w:tcPr>
            <w:tcW w:w="1560" w:type="dxa"/>
            <w:shd w:val="clear" w:color="auto" w:fill="auto"/>
          </w:tcPr>
          <w:p w14:paraId="60DBC8D1" w14:textId="77777777" w:rsidR="003B5845" w:rsidRPr="00132C43" w:rsidRDefault="003B5845" w:rsidP="00617B3E">
            <w:pPr>
              <w:pStyle w:val="SmallStandard"/>
            </w:pPr>
            <w:r>
              <w:t>mappedPosition</w:t>
            </w:r>
          </w:p>
        </w:tc>
        <w:tc>
          <w:tcPr>
            <w:tcW w:w="708" w:type="dxa"/>
            <w:shd w:val="clear" w:color="auto" w:fill="auto"/>
          </w:tcPr>
          <w:p w14:paraId="6AB3D496" w14:textId="77777777" w:rsidR="003B5845" w:rsidRPr="00D331EF" w:rsidRDefault="003B5845" w:rsidP="00617B3E">
            <w:pPr>
              <w:pStyle w:val="SmallStandard"/>
            </w:pPr>
            <w:r w:rsidRPr="00D01517">
              <w:t>1</w:t>
            </w:r>
          </w:p>
        </w:tc>
        <w:tc>
          <w:tcPr>
            <w:tcW w:w="567" w:type="dxa"/>
            <w:shd w:val="clear" w:color="auto" w:fill="auto"/>
          </w:tcPr>
          <w:p w14:paraId="0FEF7675" w14:textId="77777777" w:rsidR="003B5845" w:rsidRDefault="003B5845" w:rsidP="00617B3E">
            <w:pPr>
              <w:pStyle w:val="SmallStandard"/>
            </w:pPr>
            <w:r>
              <w:t>Y</w:t>
            </w:r>
          </w:p>
        </w:tc>
        <w:tc>
          <w:tcPr>
            <w:tcW w:w="3969" w:type="dxa"/>
            <w:shd w:val="clear" w:color="auto" w:fill="auto"/>
          </w:tcPr>
          <w:p w14:paraId="70A0128F" w14:textId="77777777" w:rsidR="003B5845" w:rsidRPr="004A00BD" w:rsidRDefault="003B5845" w:rsidP="00617B3E">
            <w:pPr>
              <w:rPr>
                <w:sz w:val="22"/>
              </w:rPr>
            </w:pPr>
          </w:p>
        </w:tc>
      </w:tr>
    </w:tbl>
    <w:p w14:paraId="1AC14E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2" w:name="_ea06c6f2852d221d7b74ab3d8721ea2c"/>
      <w:r>
        <w:rPr>
          <w:lang w:val="en-GB"/>
        </w:rPr>
        <w:t>NodeLocation</w:t>
      </w:r>
      <w:bookmarkEnd w:id="1462"/>
    </w:p>
    <w:p w14:paraId="04FAB14E" w14:textId="77777777" w:rsidR="003B5845" w:rsidRPr="00A518C2" w:rsidRDefault="003B5845" w:rsidP="003B5845">
      <w:pPr>
        <w:rPr>
          <w:lang w:val="en-GB"/>
        </w:rPr>
      </w:pPr>
      <w:r w:rsidRPr="00A518C2">
        <w:rPr>
          <w:sz w:val="18"/>
          <w:szCs w:val="18"/>
          <w:lang w:val="en-GB"/>
        </w:rPr>
        <w:t>Specifies a TopologyNode as a Location.</w:t>
      </w:r>
    </w:p>
    <w:p w14:paraId="2070A1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ED2783" w14:textId="77777777" w:rsidTr="00617B3E">
        <w:tc>
          <w:tcPr>
            <w:tcW w:w="2013" w:type="dxa"/>
            <w:shd w:val="clear" w:color="auto" w:fill="auto"/>
            <w:tcMar>
              <w:top w:w="28" w:type="dxa"/>
              <w:left w:w="28" w:type="dxa"/>
              <w:bottom w:w="28" w:type="dxa"/>
              <w:right w:w="28" w:type="dxa"/>
            </w:tcMar>
          </w:tcPr>
          <w:p w14:paraId="1C02C6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9309D6"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0838DD8" w14:textId="77777777" w:rsidTr="00617B3E">
        <w:tc>
          <w:tcPr>
            <w:tcW w:w="2013" w:type="dxa"/>
            <w:shd w:val="clear" w:color="auto" w:fill="auto"/>
            <w:tcMar>
              <w:top w:w="28" w:type="dxa"/>
              <w:left w:w="28" w:type="dxa"/>
              <w:bottom w:w="28" w:type="dxa"/>
              <w:right w:w="28" w:type="dxa"/>
            </w:tcMar>
          </w:tcPr>
          <w:p w14:paraId="5511C57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D0A62B" w14:textId="77777777" w:rsidR="003B5845" w:rsidRPr="004A00BD" w:rsidRDefault="003B5845" w:rsidP="00617B3E">
            <w:pPr>
              <w:rPr>
                <w:sz w:val="22"/>
              </w:rPr>
            </w:pPr>
          </w:p>
        </w:tc>
      </w:tr>
      <w:tr w:rsidR="003B5845" w:rsidRPr="008359F5" w14:paraId="44E0ABD7" w14:textId="77777777" w:rsidTr="00617B3E">
        <w:tc>
          <w:tcPr>
            <w:tcW w:w="2013" w:type="dxa"/>
            <w:shd w:val="clear" w:color="auto" w:fill="auto"/>
            <w:tcMar>
              <w:top w:w="28" w:type="dxa"/>
              <w:left w:w="28" w:type="dxa"/>
              <w:bottom w:w="28" w:type="dxa"/>
              <w:right w:w="28" w:type="dxa"/>
            </w:tcMar>
          </w:tcPr>
          <w:p w14:paraId="3DDC0B7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B0DB7A" w14:textId="77777777" w:rsidR="003B5845" w:rsidRPr="000437C1" w:rsidRDefault="003B5845" w:rsidP="00617B3E">
            <w:pPr>
              <w:pStyle w:val="SmallStandard"/>
            </w:pPr>
            <w:r>
              <w:t>false</w:t>
            </w:r>
          </w:p>
        </w:tc>
      </w:tr>
    </w:tbl>
    <w:p w14:paraId="7A2D2C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885963" w14:textId="77777777" w:rsidTr="00617B3E">
        <w:tc>
          <w:tcPr>
            <w:tcW w:w="3856" w:type="dxa"/>
            <w:gridSpan w:val="3"/>
            <w:shd w:val="clear" w:color="auto" w:fill="auto"/>
          </w:tcPr>
          <w:p w14:paraId="321A8CD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997B2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1674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62E4BAB" w14:textId="77777777" w:rsidTr="00617B3E">
        <w:tc>
          <w:tcPr>
            <w:tcW w:w="1573" w:type="dxa"/>
            <w:shd w:val="clear" w:color="auto" w:fill="auto"/>
          </w:tcPr>
          <w:p w14:paraId="0FD9FAC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875F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64FB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0848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061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36AA4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140612" w14:textId="77777777" w:rsidTr="00617B3E">
        <w:tc>
          <w:tcPr>
            <w:tcW w:w="1573" w:type="dxa"/>
            <w:shd w:val="clear" w:color="auto" w:fill="auto"/>
          </w:tcPr>
          <w:p w14:paraId="0919A09D" w14:textId="77777777" w:rsidR="003B5845" w:rsidRPr="00634625" w:rsidRDefault="003B5845" w:rsidP="00617B3E">
            <w:pPr>
              <w:pStyle w:val="SmallStandard"/>
            </w:pPr>
            <w:r>
              <w:t>TopologyNode</w:t>
            </w:r>
          </w:p>
        </w:tc>
        <w:tc>
          <w:tcPr>
            <w:tcW w:w="1574" w:type="dxa"/>
            <w:shd w:val="clear" w:color="auto" w:fill="auto"/>
          </w:tcPr>
          <w:p w14:paraId="37335112" w14:textId="77777777" w:rsidR="003B5845" w:rsidRPr="00132C43" w:rsidRDefault="003B5845" w:rsidP="00617B3E">
            <w:pPr>
              <w:pStyle w:val="SmallStandard"/>
            </w:pPr>
            <w:r>
              <w:t>referencedNode</w:t>
            </w:r>
          </w:p>
        </w:tc>
        <w:tc>
          <w:tcPr>
            <w:tcW w:w="708" w:type="dxa"/>
            <w:shd w:val="clear" w:color="auto" w:fill="auto"/>
          </w:tcPr>
          <w:p w14:paraId="46B9F58F" w14:textId="77777777" w:rsidR="003B5845" w:rsidRPr="00D331EF" w:rsidRDefault="003B5845" w:rsidP="00617B3E">
            <w:pPr>
              <w:pStyle w:val="SmallStandard"/>
            </w:pPr>
            <w:r w:rsidRPr="00574783">
              <w:t>1</w:t>
            </w:r>
          </w:p>
        </w:tc>
        <w:tc>
          <w:tcPr>
            <w:tcW w:w="709" w:type="dxa"/>
            <w:shd w:val="clear" w:color="auto" w:fill="auto"/>
          </w:tcPr>
          <w:p w14:paraId="670E3681" w14:textId="77777777" w:rsidR="003B5845" w:rsidRPr="00D331EF" w:rsidRDefault="003B5845" w:rsidP="00617B3E">
            <w:pPr>
              <w:pStyle w:val="SmallStandard"/>
            </w:pPr>
            <w:r w:rsidRPr="00207506">
              <w:t>0..*</w:t>
            </w:r>
          </w:p>
        </w:tc>
        <w:tc>
          <w:tcPr>
            <w:tcW w:w="567" w:type="dxa"/>
            <w:shd w:val="clear" w:color="auto" w:fill="auto"/>
          </w:tcPr>
          <w:p w14:paraId="274DDE9D" w14:textId="77777777" w:rsidR="003B5845" w:rsidRPr="00D331EF" w:rsidRDefault="003B5845" w:rsidP="00617B3E">
            <w:pPr>
              <w:pStyle w:val="SmallStandard"/>
            </w:pPr>
            <w:r>
              <w:t>N</w:t>
            </w:r>
          </w:p>
        </w:tc>
        <w:tc>
          <w:tcPr>
            <w:tcW w:w="3969" w:type="dxa"/>
            <w:shd w:val="clear" w:color="auto" w:fill="auto"/>
          </w:tcPr>
          <w:p w14:paraId="7161E827" w14:textId="77777777" w:rsidR="003B5845" w:rsidRPr="004A00BD" w:rsidRDefault="003B5845" w:rsidP="00617B3E">
            <w:pPr>
              <w:jc w:val="left"/>
              <w:rPr>
                <w:sz w:val="22"/>
                <w:lang w:val="en-GB"/>
              </w:rPr>
            </w:pPr>
            <w:r w:rsidRPr="004A00BD">
              <w:rPr>
                <w:sz w:val="16"/>
                <w:szCs w:val="16"/>
                <w:lang w:val="en-GB"/>
              </w:rPr>
              <w:t>References the TopologyNode on which the Location is located.</w:t>
            </w:r>
          </w:p>
        </w:tc>
      </w:tr>
    </w:tbl>
    <w:p w14:paraId="1F39BB9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3" w:name="_4a27dfcdc184bfa937a9cae42f48f482"/>
      <w:r>
        <w:rPr>
          <w:lang w:val="en-GB"/>
        </w:rPr>
        <w:t>NodeMapping</w:t>
      </w:r>
      <w:bookmarkEnd w:id="1463"/>
    </w:p>
    <w:p w14:paraId="04DDEAD8" w14:textId="77777777" w:rsidR="003B5845" w:rsidRPr="00A518C2" w:rsidRDefault="003B5845" w:rsidP="003B5845">
      <w:pPr>
        <w:rPr>
          <w:lang w:val="en-GB"/>
        </w:rPr>
      </w:pPr>
      <w:r w:rsidRPr="00A518C2">
        <w:rPr>
          <w:sz w:val="18"/>
          <w:szCs w:val="18"/>
          <w:lang w:val="en-GB"/>
        </w:rPr>
        <w:t xml:space="preserve">Defines the relationship of an inner node to its outer topology. The relationship to the outer topology is expressed with a </w:t>
      </w:r>
      <w:r w:rsidRPr="00A518C2">
        <w:rPr>
          <w:i/>
          <w:iCs/>
          <w:sz w:val="18"/>
          <w:szCs w:val="18"/>
          <w:lang w:val="en-GB"/>
        </w:rPr>
        <w:t>Location</w:t>
      </w:r>
      <w:r w:rsidRPr="00A518C2">
        <w:rPr>
          <w:sz w:val="18"/>
          <w:szCs w:val="18"/>
          <w:lang w:val="en-GB"/>
        </w:rPr>
        <w:t>.</w:t>
      </w:r>
    </w:p>
    <w:p w14:paraId="50871E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EEB4E" w14:textId="77777777" w:rsidTr="00617B3E">
        <w:tc>
          <w:tcPr>
            <w:tcW w:w="2013" w:type="dxa"/>
            <w:shd w:val="clear" w:color="auto" w:fill="auto"/>
            <w:tcMar>
              <w:top w:w="28" w:type="dxa"/>
              <w:left w:w="28" w:type="dxa"/>
              <w:bottom w:w="28" w:type="dxa"/>
              <w:right w:w="28" w:type="dxa"/>
            </w:tcMar>
          </w:tcPr>
          <w:p w14:paraId="6AA1A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FF4CB" w14:textId="77777777" w:rsidR="003B5845" w:rsidRPr="004A00BD" w:rsidRDefault="003B5845" w:rsidP="00617B3E">
            <w:pPr>
              <w:rPr>
                <w:sz w:val="22"/>
              </w:rPr>
            </w:pPr>
          </w:p>
        </w:tc>
      </w:tr>
      <w:tr w:rsidR="003B5845" w:rsidRPr="008359F5" w14:paraId="57251023" w14:textId="77777777" w:rsidTr="00617B3E">
        <w:tc>
          <w:tcPr>
            <w:tcW w:w="2013" w:type="dxa"/>
            <w:shd w:val="clear" w:color="auto" w:fill="auto"/>
            <w:tcMar>
              <w:top w:w="28" w:type="dxa"/>
              <w:left w:w="28" w:type="dxa"/>
              <w:bottom w:w="28" w:type="dxa"/>
              <w:right w:w="28" w:type="dxa"/>
            </w:tcMar>
          </w:tcPr>
          <w:p w14:paraId="71960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4AB3536" w14:textId="77777777" w:rsidR="003B5845" w:rsidRPr="004A00BD" w:rsidRDefault="003B5845" w:rsidP="00617B3E">
            <w:pPr>
              <w:rPr>
                <w:sz w:val="22"/>
              </w:rPr>
            </w:pPr>
          </w:p>
        </w:tc>
      </w:tr>
      <w:tr w:rsidR="003B5845" w:rsidRPr="008359F5" w14:paraId="453A2305" w14:textId="77777777" w:rsidTr="00617B3E">
        <w:tc>
          <w:tcPr>
            <w:tcW w:w="2013" w:type="dxa"/>
            <w:shd w:val="clear" w:color="auto" w:fill="auto"/>
            <w:tcMar>
              <w:top w:w="28" w:type="dxa"/>
              <w:left w:w="28" w:type="dxa"/>
              <w:bottom w:w="28" w:type="dxa"/>
              <w:right w:w="28" w:type="dxa"/>
            </w:tcMar>
          </w:tcPr>
          <w:p w14:paraId="43E8FF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B19D0" w14:textId="77777777" w:rsidR="003B5845" w:rsidRPr="000437C1" w:rsidRDefault="003B5845" w:rsidP="00617B3E">
            <w:pPr>
              <w:pStyle w:val="SmallStandard"/>
            </w:pPr>
            <w:r>
              <w:t>false</w:t>
            </w:r>
          </w:p>
        </w:tc>
      </w:tr>
    </w:tbl>
    <w:p w14:paraId="625E4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7C189A" w14:textId="77777777" w:rsidTr="00617B3E">
        <w:tc>
          <w:tcPr>
            <w:tcW w:w="3856" w:type="dxa"/>
            <w:gridSpan w:val="3"/>
            <w:shd w:val="clear" w:color="auto" w:fill="auto"/>
          </w:tcPr>
          <w:p w14:paraId="556BE4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1D3E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040D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3238F8" w14:textId="77777777" w:rsidTr="00617B3E">
        <w:tc>
          <w:tcPr>
            <w:tcW w:w="1573" w:type="dxa"/>
            <w:shd w:val="clear" w:color="auto" w:fill="auto"/>
          </w:tcPr>
          <w:p w14:paraId="39C89E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64C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668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943BA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C0DFC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5620B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2A56E52" w14:textId="77777777" w:rsidTr="00617B3E">
        <w:tc>
          <w:tcPr>
            <w:tcW w:w="1573" w:type="dxa"/>
            <w:shd w:val="clear" w:color="auto" w:fill="auto"/>
          </w:tcPr>
          <w:p w14:paraId="64C03AD0" w14:textId="77777777" w:rsidR="003B5845" w:rsidRPr="00634625" w:rsidRDefault="003B5845" w:rsidP="00617B3E">
            <w:pPr>
              <w:pStyle w:val="SmallStandard"/>
            </w:pPr>
            <w:r>
              <w:t>TopologyNode</w:t>
            </w:r>
          </w:p>
        </w:tc>
        <w:tc>
          <w:tcPr>
            <w:tcW w:w="1574" w:type="dxa"/>
            <w:shd w:val="clear" w:color="auto" w:fill="auto"/>
          </w:tcPr>
          <w:p w14:paraId="3D9D2AA9" w14:textId="77777777" w:rsidR="003B5845" w:rsidRPr="00132C43" w:rsidRDefault="003B5845" w:rsidP="00617B3E">
            <w:pPr>
              <w:pStyle w:val="SmallStandard"/>
            </w:pPr>
            <w:r>
              <w:t>innerNode</w:t>
            </w:r>
          </w:p>
        </w:tc>
        <w:tc>
          <w:tcPr>
            <w:tcW w:w="708" w:type="dxa"/>
            <w:shd w:val="clear" w:color="auto" w:fill="auto"/>
          </w:tcPr>
          <w:p w14:paraId="517A5ADA" w14:textId="77777777" w:rsidR="003B5845" w:rsidRPr="00D331EF" w:rsidRDefault="003B5845" w:rsidP="00617B3E">
            <w:pPr>
              <w:pStyle w:val="SmallStandard"/>
            </w:pPr>
            <w:r w:rsidRPr="00574783">
              <w:t>1</w:t>
            </w:r>
          </w:p>
        </w:tc>
        <w:tc>
          <w:tcPr>
            <w:tcW w:w="709" w:type="dxa"/>
            <w:shd w:val="clear" w:color="auto" w:fill="auto"/>
          </w:tcPr>
          <w:p w14:paraId="5DFC45A5" w14:textId="77777777" w:rsidR="003B5845" w:rsidRPr="004A00BD" w:rsidRDefault="003B5845" w:rsidP="00617B3E">
            <w:pPr>
              <w:rPr>
                <w:sz w:val="22"/>
              </w:rPr>
            </w:pPr>
          </w:p>
        </w:tc>
        <w:tc>
          <w:tcPr>
            <w:tcW w:w="567" w:type="dxa"/>
            <w:shd w:val="clear" w:color="auto" w:fill="auto"/>
          </w:tcPr>
          <w:p w14:paraId="3208ACB9" w14:textId="77777777" w:rsidR="003B5845" w:rsidRPr="00D331EF" w:rsidRDefault="003B5845" w:rsidP="00617B3E">
            <w:pPr>
              <w:pStyle w:val="SmallStandard"/>
            </w:pPr>
            <w:r>
              <w:t>N</w:t>
            </w:r>
          </w:p>
        </w:tc>
        <w:tc>
          <w:tcPr>
            <w:tcW w:w="3969" w:type="dxa"/>
            <w:shd w:val="clear" w:color="auto" w:fill="auto"/>
          </w:tcPr>
          <w:p w14:paraId="11D7109F" w14:textId="77777777" w:rsidR="003B5845" w:rsidRPr="004A00BD" w:rsidRDefault="003B5845" w:rsidP="00617B3E">
            <w:pPr>
              <w:rPr>
                <w:sz w:val="22"/>
              </w:rPr>
            </w:pPr>
          </w:p>
        </w:tc>
      </w:tr>
      <w:tr w:rsidR="003B5845" w:rsidRPr="00CC6307" w14:paraId="3FF6CB36" w14:textId="77777777" w:rsidTr="00617B3E">
        <w:tc>
          <w:tcPr>
            <w:tcW w:w="1573" w:type="dxa"/>
            <w:shd w:val="clear" w:color="auto" w:fill="auto"/>
          </w:tcPr>
          <w:p w14:paraId="1F85E900" w14:textId="77777777" w:rsidR="003B5845" w:rsidRPr="00634625" w:rsidRDefault="003B5845" w:rsidP="00617B3E">
            <w:pPr>
              <w:pStyle w:val="SmallStandard"/>
            </w:pPr>
            <w:r>
              <w:t>Location</w:t>
            </w:r>
          </w:p>
        </w:tc>
        <w:tc>
          <w:tcPr>
            <w:tcW w:w="1574" w:type="dxa"/>
            <w:shd w:val="clear" w:color="auto" w:fill="auto"/>
          </w:tcPr>
          <w:p w14:paraId="6F487B18" w14:textId="77777777" w:rsidR="003B5845" w:rsidRPr="00132C43" w:rsidRDefault="003B5845" w:rsidP="00617B3E">
            <w:pPr>
              <w:pStyle w:val="SmallStandard"/>
            </w:pPr>
            <w:r>
              <w:t>mappedPosition</w:t>
            </w:r>
          </w:p>
        </w:tc>
        <w:tc>
          <w:tcPr>
            <w:tcW w:w="708" w:type="dxa"/>
            <w:shd w:val="clear" w:color="auto" w:fill="auto"/>
          </w:tcPr>
          <w:p w14:paraId="4AA72D3F" w14:textId="77777777" w:rsidR="003B5845" w:rsidRPr="00D331EF" w:rsidRDefault="003B5845" w:rsidP="00617B3E">
            <w:pPr>
              <w:pStyle w:val="SmallStandard"/>
            </w:pPr>
            <w:r w:rsidRPr="00574783">
              <w:t>1</w:t>
            </w:r>
          </w:p>
        </w:tc>
        <w:tc>
          <w:tcPr>
            <w:tcW w:w="709" w:type="dxa"/>
            <w:shd w:val="clear" w:color="auto" w:fill="auto"/>
          </w:tcPr>
          <w:p w14:paraId="0A7FA886" w14:textId="77777777" w:rsidR="003B5845" w:rsidRPr="00D331EF" w:rsidRDefault="003B5845" w:rsidP="00617B3E">
            <w:pPr>
              <w:pStyle w:val="SmallStandard"/>
            </w:pPr>
            <w:r w:rsidRPr="00207506">
              <w:t>0..1</w:t>
            </w:r>
          </w:p>
        </w:tc>
        <w:tc>
          <w:tcPr>
            <w:tcW w:w="567" w:type="dxa"/>
            <w:shd w:val="clear" w:color="auto" w:fill="auto"/>
          </w:tcPr>
          <w:p w14:paraId="5E70DFF7" w14:textId="77777777" w:rsidR="003B5845" w:rsidRDefault="003B5845" w:rsidP="00617B3E">
            <w:pPr>
              <w:pStyle w:val="SmallStandard"/>
            </w:pPr>
            <w:r>
              <w:t>Y</w:t>
            </w:r>
          </w:p>
        </w:tc>
        <w:tc>
          <w:tcPr>
            <w:tcW w:w="3969" w:type="dxa"/>
            <w:shd w:val="clear" w:color="auto" w:fill="auto"/>
          </w:tcPr>
          <w:p w14:paraId="2B4CE4EB" w14:textId="77777777" w:rsidR="003B5845" w:rsidRPr="004A00BD" w:rsidRDefault="003B5845" w:rsidP="00617B3E">
            <w:pPr>
              <w:rPr>
                <w:sz w:val="22"/>
              </w:rPr>
            </w:pPr>
          </w:p>
        </w:tc>
      </w:tr>
    </w:tbl>
    <w:p w14:paraId="79DEA7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E8D331" w14:textId="77777777" w:rsidTr="00617B3E">
        <w:tc>
          <w:tcPr>
            <w:tcW w:w="2296" w:type="dxa"/>
            <w:gridSpan w:val="2"/>
            <w:shd w:val="clear" w:color="auto" w:fill="auto"/>
          </w:tcPr>
          <w:p w14:paraId="6DBFD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232F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4DFFC9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ED3B55" w14:textId="77777777" w:rsidTr="00617B3E">
        <w:tc>
          <w:tcPr>
            <w:tcW w:w="1588" w:type="dxa"/>
            <w:shd w:val="clear" w:color="auto" w:fill="auto"/>
          </w:tcPr>
          <w:p w14:paraId="41FABF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B81A95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84AAC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D8C1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8A47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EFD5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E3D77AA" w14:textId="77777777" w:rsidTr="00617B3E">
        <w:tc>
          <w:tcPr>
            <w:tcW w:w="1588" w:type="dxa"/>
            <w:shd w:val="clear" w:color="auto" w:fill="auto"/>
          </w:tcPr>
          <w:p w14:paraId="230A0BDD" w14:textId="77777777" w:rsidR="003B5845" w:rsidRPr="00634625" w:rsidRDefault="003B5845" w:rsidP="00617B3E">
            <w:pPr>
              <w:pStyle w:val="SmallStandard"/>
            </w:pPr>
            <w:r>
              <w:t>TopologyMappingSpecification</w:t>
            </w:r>
          </w:p>
        </w:tc>
        <w:tc>
          <w:tcPr>
            <w:tcW w:w="708" w:type="dxa"/>
            <w:shd w:val="clear" w:color="auto" w:fill="auto"/>
          </w:tcPr>
          <w:p w14:paraId="5375EAE9" w14:textId="77777777" w:rsidR="003B5845" w:rsidRPr="00D331EF" w:rsidRDefault="003B5845" w:rsidP="00617B3E">
            <w:pPr>
              <w:pStyle w:val="SmallStandard"/>
            </w:pPr>
            <w:r w:rsidRPr="00D01517">
              <w:t>1</w:t>
            </w:r>
          </w:p>
        </w:tc>
        <w:tc>
          <w:tcPr>
            <w:tcW w:w="1560" w:type="dxa"/>
            <w:shd w:val="clear" w:color="auto" w:fill="auto"/>
          </w:tcPr>
          <w:p w14:paraId="6DC1CD60" w14:textId="77777777" w:rsidR="003B5845" w:rsidRPr="004A00BD" w:rsidRDefault="003B5845" w:rsidP="00617B3E">
            <w:pPr>
              <w:rPr>
                <w:sz w:val="22"/>
              </w:rPr>
            </w:pPr>
          </w:p>
        </w:tc>
        <w:tc>
          <w:tcPr>
            <w:tcW w:w="708" w:type="dxa"/>
            <w:shd w:val="clear" w:color="auto" w:fill="auto"/>
          </w:tcPr>
          <w:p w14:paraId="3EF0C8D2" w14:textId="77777777" w:rsidR="003B5845" w:rsidRPr="00D331EF" w:rsidRDefault="003B5845" w:rsidP="00617B3E">
            <w:pPr>
              <w:pStyle w:val="SmallStandard"/>
            </w:pPr>
            <w:r w:rsidRPr="00D01517">
              <w:t>0..*</w:t>
            </w:r>
          </w:p>
        </w:tc>
        <w:tc>
          <w:tcPr>
            <w:tcW w:w="567" w:type="dxa"/>
            <w:shd w:val="clear" w:color="auto" w:fill="auto"/>
          </w:tcPr>
          <w:p w14:paraId="3654FE53" w14:textId="77777777" w:rsidR="003B5845" w:rsidRDefault="003B5845" w:rsidP="00617B3E">
            <w:pPr>
              <w:pStyle w:val="SmallStandard"/>
            </w:pPr>
            <w:r>
              <w:t>Y</w:t>
            </w:r>
          </w:p>
        </w:tc>
        <w:tc>
          <w:tcPr>
            <w:tcW w:w="3969" w:type="dxa"/>
            <w:shd w:val="clear" w:color="auto" w:fill="auto"/>
          </w:tcPr>
          <w:p w14:paraId="75AD8E6A" w14:textId="77777777" w:rsidR="003B5845" w:rsidRPr="004A00BD" w:rsidRDefault="003B5845" w:rsidP="00617B3E">
            <w:pPr>
              <w:rPr>
                <w:sz w:val="22"/>
              </w:rPr>
            </w:pPr>
          </w:p>
        </w:tc>
      </w:tr>
    </w:tbl>
    <w:p w14:paraId="372471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4" w:name="_75686ffb325c6435a641ca3740d19406"/>
      <w:r>
        <w:rPr>
          <w:lang w:val="en-GB"/>
        </w:rPr>
        <w:t>Path</w:t>
      </w:r>
      <w:bookmarkEnd w:id="1464"/>
    </w:p>
    <w:p w14:paraId="0C29C72D" w14:textId="77777777" w:rsidR="003B5845" w:rsidRPr="00A518C2" w:rsidRDefault="003B5845" w:rsidP="003B5845">
      <w:pPr>
        <w:rPr>
          <w:lang w:val="en-GB"/>
        </w:rPr>
      </w:pPr>
      <w:r w:rsidRPr="00A518C2">
        <w:rPr>
          <w:sz w:val="18"/>
          <w:szCs w:val="18"/>
          <w:lang w:val="en-GB"/>
        </w:rPr>
        <w:t xml:space="preserve">Describes a path in the topology. A </w:t>
      </w:r>
      <w:r w:rsidRPr="00A518C2">
        <w:rPr>
          <w:i/>
          <w:iCs/>
          <w:sz w:val="18"/>
          <w:szCs w:val="18"/>
          <w:lang w:val="en-GB"/>
        </w:rPr>
        <w:t>Path</w:t>
      </w:r>
      <w:r w:rsidRPr="00A518C2">
        <w:rPr>
          <w:sz w:val="18"/>
          <w:szCs w:val="18"/>
          <w:lang w:val="en-GB"/>
        </w:rPr>
        <w:t xml:space="preserve"> is a continuous way through a topology without interruptions, defined by an ordered list of </w:t>
      </w:r>
      <w:r w:rsidRPr="00A518C2">
        <w:rPr>
          <w:i/>
          <w:iCs/>
          <w:sz w:val="18"/>
          <w:szCs w:val="18"/>
          <w:lang w:val="en-GB"/>
        </w:rPr>
        <w:t>TopologySegments</w:t>
      </w:r>
      <w:r w:rsidRPr="00A518C2">
        <w:rPr>
          <w:sz w:val="18"/>
          <w:szCs w:val="18"/>
          <w:lang w:val="en-GB"/>
        </w:rPr>
        <w:t>.</w:t>
      </w:r>
    </w:p>
    <w:p w14:paraId="39CACE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B972C3" w14:textId="77777777" w:rsidTr="00617B3E">
        <w:tc>
          <w:tcPr>
            <w:tcW w:w="2013" w:type="dxa"/>
            <w:shd w:val="clear" w:color="auto" w:fill="auto"/>
            <w:tcMar>
              <w:top w:w="28" w:type="dxa"/>
              <w:left w:w="28" w:type="dxa"/>
              <w:bottom w:w="28" w:type="dxa"/>
              <w:right w:w="28" w:type="dxa"/>
            </w:tcMar>
          </w:tcPr>
          <w:p w14:paraId="34559E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A78C2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2780CAF" w14:textId="77777777" w:rsidTr="00617B3E">
        <w:tc>
          <w:tcPr>
            <w:tcW w:w="2013" w:type="dxa"/>
            <w:shd w:val="clear" w:color="auto" w:fill="auto"/>
            <w:tcMar>
              <w:top w:w="28" w:type="dxa"/>
              <w:left w:w="28" w:type="dxa"/>
              <w:bottom w:w="28" w:type="dxa"/>
              <w:right w:w="28" w:type="dxa"/>
            </w:tcMar>
          </w:tcPr>
          <w:p w14:paraId="2E7489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CE5AA3" w14:textId="77777777" w:rsidR="003B5845" w:rsidRPr="004A00BD" w:rsidRDefault="003B5845" w:rsidP="00617B3E">
            <w:pPr>
              <w:rPr>
                <w:sz w:val="22"/>
              </w:rPr>
            </w:pPr>
          </w:p>
        </w:tc>
      </w:tr>
      <w:tr w:rsidR="003B5845" w:rsidRPr="008359F5" w14:paraId="7BBC1DFF" w14:textId="77777777" w:rsidTr="00617B3E">
        <w:tc>
          <w:tcPr>
            <w:tcW w:w="2013" w:type="dxa"/>
            <w:shd w:val="clear" w:color="auto" w:fill="auto"/>
            <w:tcMar>
              <w:top w:w="28" w:type="dxa"/>
              <w:left w:w="28" w:type="dxa"/>
              <w:bottom w:w="28" w:type="dxa"/>
              <w:right w:w="28" w:type="dxa"/>
            </w:tcMar>
          </w:tcPr>
          <w:p w14:paraId="628B7D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8CE39" w14:textId="77777777" w:rsidR="003B5845" w:rsidRPr="000437C1" w:rsidRDefault="003B5845" w:rsidP="00617B3E">
            <w:pPr>
              <w:pStyle w:val="SmallStandard"/>
            </w:pPr>
            <w:r>
              <w:t>false</w:t>
            </w:r>
          </w:p>
        </w:tc>
      </w:tr>
    </w:tbl>
    <w:p w14:paraId="7AD7AF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261F5B" w14:textId="77777777" w:rsidTr="00617B3E">
        <w:tc>
          <w:tcPr>
            <w:tcW w:w="3856" w:type="dxa"/>
            <w:gridSpan w:val="3"/>
            <w:shd w:val="clear" w:color="auto" w:fill="auto"/>
          </w:tcPr>
          <w:p w14:paraId="3F8048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6B430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F731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3EBE02" w14:textId="77777777" w:rsidTr="00617B3E">
        <w:tc>
          <w:tcPr>
            <w:tcW w:w="1573" w:type="dxa"/>
            <w:shd w:val="clear" w:color="auto" w:fill="auto"/>
          </w:tcPr>
          <w:p w14:paraId="078DAC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24ED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B6B8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D326F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8B4D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2E59F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FFB630" w14:textId="77777777" w:rsidTr="00617B3E">
        <w:tc>
          <w:tcPr>
            <w:tcW w:w="1573" w:type="dxa"/>
            <w:shd w:val="clear" w:color="auto" w:fill="auto"/>
          </w:tcPr>
          <w:p w14:paraId="250C4C0A" w14:textId="77777777" w:rsidR="003B5845" w:rsidRPr="00634625" w:rsidRDefault="003B5845" w:rsidP="00617B3E">
            <w:pPr>
              <w:pStyle w:val="SmallStandard"/>
            </w:pPr>
            <w:r>
              <w:t>TopologySegment</w:t>
            </w:r>
          </w:p>
        </w:tc>
        <w:tc>
          <w:tcPr>
            <w:tcW w:w="1574" w:type="dxa"/>
            <w:shd w:val="clear" w:color="auto" w:fill="auto"/>
          </w:tcPr>
          <w:p w14:paraId="63CDD21B" w14:textId="77777777" w:rsidR="003B5845" w:rsidRPr="00132C43" w:rsidRDefault="003B5845" w:rsidP="00617B3E">
            <w:pPr>
              <w:pStyle w:val="SmallStandard"/>
            </w:pPr>
            <w:r>
              <w:t>segment</w:t>
            </w:r>
          </w:p>
        </w:tc>
        <w:tc>
          <w:tcPr>
            <w:tcW w:w="708" w:type="dxa"/>
            <w:shd w:val="clear" w:color="auto" w:fill="auto"/>
          </w:tcPr>
          <w:p w14:paraId="6A0231AB" w14:textId="77777777" w:rsidR="003B5845" w:rsidRPr="00D331EF" w:rsidRDefault="003B5845" w:rsidP="00617B3E">
            <w:pPr>
              <w:pStyle w:val="SmallStandard"/>
            </w:pPr>
            <w:r w:rsidRPr="00574783">
              <w:t>0..*</w:t>
            </w:r>
          </w:p>
        </w:tc>
        <w:tc>
          <w:tcPr>
            <w:tcW w:w="709" w:type="dxa"/>
            <w:shd w:val="clear" w:color="auto" w:fill="auto"/>
          </w:tcPr>
          <w:p w14:paraId="7138617B" w14:textId="77777777" w:rsidR="003B5845" w:rsidRPr="00D331EF" w:rsidRDefault="003B5845" w:rsidP="00617B3E">
            <w:pPr>
              <w:pStyle w:val="SmallStandard"/>
            </w:pPr>
            <w:r w:rsidRPr="00207506">
              <w:t>0..*</w:t>
            </w:r>
          </w:p>
        </w:tc>
        <w:tc>
          <w:tcPr>
            <w:tcW w:w="567" w:type="dxa"/>
            <w:shd w:val="clear" w:color="auto" w:fill="auto"/>
          </w:tcPr>
          <w:p w14:paraId="1B00AF43" w14:textId="77777777" w:rsidR="003B5845" w:rsidRPr="00D331EF" w:rsidRDefault="003B5845" w:rsidP="00617B3E">
            <w:pPr>
              <w:pStyle w:val="SmallStandard"/>
            </w:pPr>
            <w:r>
              <w:t>N</w:t>
            </w:r>
          </w:p>
        </w:tc>
        <w:tc>
          <w:tcPr>
            <w:tcW w:w="3969" w:type="dxa"/>
            <w:shd w:val="clear" w:color="auto" w:fill="auto"/>
          </w:tcPr>
          <w:p w14:paraId="04504F52" w14:textId="77777777" w:rsidR="003B5845" w:rsidRDefault="003B5845" w:rsidP="00617B3E">
            <w:pPr>
              <w:pStyle w:val="SmallStandard"/>
            </w:pPr>
            <w:r w:rsidRPr="00491287">
              <w:t xml:space="preserve">Specifies an ordered list of TopologySegments the routing goes through. </w:t>
            </w:r>
          </w:p>
        </w:tc>
      </w:tr>
    </w:tbl>
    <w:p w14:paraId="47FD08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44AB991" w14:textId="77777777" w:rsidTr="00617B3E">
        <w:tc>
          <w:tcPr>
            <w:tcW w:w="2296" w:type="dxa"/>
            <w:gridSpan w:val="2"/>
            <w:shd w:val="clear" w:color="auto" w:fill="auto"/>
          </w:tcPr>
          <w:p w14:paraId="512ED3A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798C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2108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E2E7A0" w14:textId="77777777" w:rsidTr="00617B3E">
        <w:tc>
          <w:tcPr>
            <w:tcW w:w="1588" w:type="dxa"/>
            <w:shd w:val="clear" w:color="auto" w:fill="auto"/>
          </w:tcPr>
          <w:p w14:paraId="01BDCB1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924FB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E0E9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FF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97E12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98ED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5ABA74" w14:textId="77777777" w:rsidTr="00617B3E">
        <w:tc>
          <w:tcPr>
            <w:tcW w:w="1588" w:type="dxa"/>
            <w:shd w:val="clear" w:color="auto" w:fill="auto"/>
          </w:tcPr>
          <w:p w14:paraId="10DCE6E7" w14:textId="77777777" w:rsidR="003B5845" w:rsidRPr="00634625" w:rsidRDefault="003B5845" w:rsidP="00617B3E">
            <w:pPr>
              <w:pStyle w:val="SmallStandard"/>
            </w:pPr>
            <w:r>
              <w:t>TopologyBendingRestriction</w:t>
            </w:r>
          </w:p>
        </w:tc>
        <w:tc>
          <w:tcPr>
            <w:tcW w:w="708" w:type="dxa"/>
            <w:shd w:val="clear" w:color="auto" w:fill="auto"/>
          </w:tcPr>
          <w:p w14:paraId="0592F67A" w14:textId="77777777" w:rsidR="003B5845" w:rsidRPr="00D331EF" w:rsidRDefault="003B5845" w:rsidP="00617B3E">
            <w:pPr>
              <w:pStyle w:val="SmallStandard"/>
            </w:pPr>
            <w:r w:rsidRPr="00D01517">
              <w:t>0..1</w:t>
            </w:r>
          </w:p>
        </w:tc>
        <w:tc>
          <w:tcPr>
            <w:tcW w:w="1560" w:type="dxa"/>
            <w:shd w:val="clear" w:color="auto" w:fill="auto"/>
          </w:tcPr>
          <w:p w14:paraId="72064F87" w14:textId="77777777" w:rsidR="003B5845" w:rsidRPr="00132C43" w:rsidRDefault="003B5845" w:rsidP="00617B3E">
            <w:pPr>
              <w:pStyle w:val="SmallStandard"/>
            </w:pPr>
            <w:r>
              <w:t>restrictedPath</w:t>
            </w:r>
          </w:p>
        </w:tc>
        <w:tc>
          <w:tcPr>
            <w:tcW w:w="708" w:type="dxa"/>
            <w:shd w:val="clear" w:color="auto" w:fill="auto"/>
          </w:tcPr>
          <w:p w14:paraId="7725EA7F" w14:textId="77777777" w:rsidR="003B5845" w:rsidRPr="00D331EF" w:rsidRDefault="003B5845" w:rsidP="00617B3E">
            <w:pPr>
              <w:pStyle w:val="SmallStandard"/>
            </w:pPr>
            <w:r w:rsidRPr="00D01517">
              <w:t>1</w:t>
            </w:r>
          </w:p>
        </w:tc>
        <w:tc>
          <w:tcPr>
            <w:tcW w:w="567" w:type="dxa"/>
            <w:shd w:val="clear" w:color="auto" w:fill="auto"/>
          </w:tcPr>
          <w:p w14:paraId="04A1FF1B" w14:textId="77777777" w:rsidR="003B5845" w:rsidRDefault="003B5845" w:rsidP="00617B3E">
            <w:pPr>
              <w:pStyle w:val="SmallStandard"/>
            </w:pPr>
            <w:r>
              <w:t>Y</w:t>
            </w:r>
          </w:p>
        </w:tc>
        <w:tc>
          <w:tcPr>
            <w:tcW w:w="3969" w:type="dxa"/>
            <w:shd w:val="clear" w:color="auto" w:fill="auto"/>
          </w:tcPr>
          <w:p w14:paraId="55C450C0"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r w:rsidR="003B5845" w:rsidRPr="004A00BD" w14:paraId="4EF11FA4" w14:textId="77777777" w:rsidTr="00617B3E">
        <w:tc>
          <w:tcPr>
            <w:tcW w:w="1588" w:type="dxa"/>
            <w:shd w:val="clear" w:color="auto" w:fill="auto"/>
          </w:tcPr>
          <w:p w14:paraId="1EAFD2C7" w14:textId="77777777" w:rsidR="003B5845" w:rsidRPr="00634625" w:rsidRDefault="003B5845" w:rsidP="00617B3E">
            <w:pPr>
              <w:pStyle w:val="SmallStandard"/>
            </w:pPr>
            <w:r>
              <w:t>OnWayPlacement</w:t>
            </w:r>
          </w:p>
        </w:tc>
        <w:tc>
          <w:tcPr>
            <w:tcW w:w="708" w:type="dxa"/>
            <w:shd w:val="clear" w:color="auto" w:fill="auto"/>
          </w:tcPr>
          <w:p w14:paraId="5A35DF94" w14:textId="77777777" w:rsidR="003B5845" w:rsidRPr="00D331EF" w:rsidRDefault="003B5845" w:rsidP="00617B3E">
            <w:pPr>
              <w:pStyle w:val="SmallStandard"/>
            </w:pPr>
            <w:r w:rsidRPr="00D01517">
              <w:t>0..1</w:t>
            </w:r>
          </w:p>
        </w:tc>
        <w:tc>
          <w:tcPr>
            <w:tcW w:w="1560" w:type="dxa"/>
            <w:shd w:val="clear" w:color="auto" w:fill="auto"/>
          </w:tcPr>
          <w:p w14:paraId="5FCF0EF3" w14:textId="77777777" w:rsidR="003B5845" w:rsidRPr="00132C43" w:rsidRDefault="003B5845" w:rsidP="00617B3E">
            <w:pPr>
              <w:pStyle w:val="SmallStandard"/>
            </w:pPr>
            <w:r>
              <w:t>path</w:t>
            </w:r>
          </w:p>
        </w:tc>
        <w:tc>
          <w:tcPr>
            <w:tcW w:w="708" w:type="dxa"/>
            <w:shd w:val="clear" w:color="auto" w:fill="auto"/>
          </w:tcPr>
          <w:p w14:paraId="257D667B" w14:textId="77777777" w:rsidR="003B5845" w:rsidRPr="00D331EF" w:rsidRDefault="003B5845" w:rsidP="00617B3E">
            <w:pPr>
              <w:pStyle w:val="SmallStandard"/>
            </w:pPr>
            <w:r w:rsidRPr="00D01517">
              <w:t>0..1</w:t>
            </w:r>
          </w:p>
        </w:tc>
        <w:tc>
          <w:tcPr>
            <w:tcW w:w="567" w:type="dxa"/>
            <w:shd w:val="clear" w:color="auto" w:fill="auto"/>
          </w:tcPr>
          <w:p w14:paraId="56D14D3B" w14:textId="77777777" w:rsidR="003B5845" w:rsidRDefault="003B5845" w:rsidP="00617B3E">
            <w:pPr>
              <w:pStyle w:val="SmallStandard"/>
            </w:pPr>
            <w:r>
              <w:t>Y</w:t>
            </w:r>
          </w:p>
        </w:tc>
        <w:tc>
          <w:tcPr>
            <w:tcW w:w="3969" w:type="dxa"/>
            <w:shd w:val="clear" w:color="auto" w:fill="auto"/>
          </w:tcPr>
          <w:p w14:paraId="368CB464" w14:textId="77777777" w:rsidR="003B5845" w:rsidRDefault="003B5845" w:rsidP="00617B3E">
            <w:pPr>
              <w:pStyle w:val="SmallStandard"/>
            </w:pPr>
            <w:r w:rsidRPr="00491287">
              <w:t xml:space="preserve">Specifies the topology path defining the way the OnWayPlacement takes in the topology. </w:t>
            </w:r>
          </w:p>
        </w:tc>
      </w:tr>
      <w:tr w:rsidR="003B5845" w:rsidRPr="00CC6307" w14:paraId="7180193A" w14:textId="77777777" w:rsidTr="00617B3E">
        <w:tc>
          <w:tcPr>
            <w:tcW w:w="1588" w:type="dxa"/>
            <w:shd w:val="clear" w:color="auto" w:fill="auto"/>
          </w:tcPr>
          <w:p w14:paraId="1357C314" w14:textId="77777777" w:rsidR="003B5845" w:rsidRPr="00634625" w:rsidRDefault="003B5845" w:rsidP="00617B3E">
            <w:pPr>
              <w:pStyle w:val="SmallStandard"/>
            </w:pPr>
            <w:r>
              <w:t>SegmentMapping</w:t>
            </w:r>
          </w:p>
        </w:tc>
        <w:tc>
          <w:tcPr>
            <w:tcW w:w="708" w:type="dxa"/>
            <w:shd w:val="clear" w:color="auto" w:fill="auto"/>
          </w:tcPr>
          <w:p w14:paraId="28E38A58" w14:textId="77777777" w:rsidR="003B5845" w:rsidRPr="00D331EF" w:rsidRDefault="003B5845" w:rsidP="00617B3E">
            <w:pPr>
              <w:pStyle w:val="SmallStandard"/>
            </w:pPr>
            <w:r w:rsidRPr="00D01517">
              <w:t>0..1</w:t>
            </w:r>
          </w:p>
        </w:tc>
        <w:tc>
          <w:tcPr>
            <w:tcW w:w="1560" w:type="dxa"/>
            <w:shd w:val="clear" w:color="auto" w:fill="auto"/>
          </w:tcPr>
          <w:p w14:paraId="3C3F0EA9" w14:textId="77777777" w:rsidR="003B5845" w:rsidRPr="00132C43" w:rsidRDefault="003B5845" w:rsidP="00617B3E">
            <w:pPr>
              <w:pStyle w:val="SmallStandard"/>
            </w:pPr>
            <w:r>
              <w:t>mappedPosition</w:t>
            </w:r>
          </w:p>
        </w:tc>
        <w:tc>
          <w:tcPr>
            <w:tcW w:w="708" w:type="dxa"/>
            <w:shd w:val="clear" w:color="auto" w:fill="auto"/>
          </w:tcPr>
          <w:p w14:paraId="5A22482D" w14:textId="77777777" w:rsidR="003B5845" w:rsidRPr="00D331EF" w:rsidRDefault="003B5845" w:rsidP="00617B3E">
            <w:pPr>
              <w:pStyle w:val="SmallStandard"/>
            </w:pPr>
            <w:r w:rsidRPr="00D01517">
              <w:t>1</w:t>
            </w:r>
          </w:p>
        </w:tc>
        <w:tc>
          <w:tcPr>
            <w:tcW w:w="567" w:type="dxa"/>
            <w:shd w:val="clear" w:color="auto" w:fill="auto"/>
          </w:tcPr>
          <w:p w14:paraId="7037DDEE" w14:textId="77777777" w:rsidR="003B5845" w:rsidRDefault="003B5845" w:rsidP="00617B3E">
            <w:pPr>
              <w:pStyle w:val="SmallStandard"/>
            </w:pPr>
            <w:r>
              <w:t>Y</w:t>
            </w:r>
          </w:p>
        </w:tc>
        <w:tc>
          <w:tcPr>
            <w:tcW w:w="3969" w:type="dxa"/>
            <w:shd w:val="clear" w:color="auto" w:fill="auto"/>
          </w:tcPr>
          <w:p w14:paraId="2A49EFC5" w14:textId="77777777" w:rsidR="003B5845" w:rsidRPr="004A00BD" w:rsidRDefault="003B5845" w:rsidP="00617B3E">
            <w:pPr>
              <w:rPr>
                <w:sz w:val="22"/>
              </w:rPr>
            </w:pPr>
          </w:p>
        </w:tc>
      </w:tr>
      <w:tr w:rsidR="003B5845" w:rsidRPr="004A00BD" w14:paraId="27D497FF" w14:textId="77777777" w:rsidTr="00617B3E">
        <w:tc>
          <w:tcPr>
            <w:tcW w:w="1588" w:type="dxa"/>
            <w:shd w:val="clear" w:color="auto" w:fill="auto"/>
          </w:tcPr>
          <w:p w14:paraId="5A54BCE8" w14:textId="77777777" w:rsidR="003B5845" w:rsidRPr="00634625" w:rsidRDefault="003B5845" w:rsidP="00617B3E">
            <w:pPr>
              <w:pStyle w:val="SmallStandard"/>
            </w:pPr>
            <w:r>
              <w:t>Dimension</w:t>
            </w:r>
          </w:p>
        </w:tc>
        <w:tc>
          <w:tcPr>
            <w:tcW w:w="708" w:type="dxa"/>
            <w:shd w:val="clear" w:color="auto" w:fill="auto"/>
          </w:tcPr>
          <w:p w14:paraId="7FDFED6A" w14:textId="77777777" w:rsidR="003B5845" w:rsidRPr="00D331EF" w:rsidRDefault="003B5845" w:rsidP="00617B3E">
            <w:pPr>
              <w:pStyle w:val="SmallStandard"/>
            </w:pPr>
            <w:r w:rsidRPr="00D01517">
              <w:t>0..1</w:t>
            </w:r>
          </w:p>
        </w:tc>
        <w:tc>
          <w:tcPr>
            <w:tcW w:w="1560" w:type="dxa"/>
            <w:shd w:val="clear" w:color="auto" w:fill="auto"/>
          </w:tcPr>
          <w:p w14:paraId="4CA3F33E" w14:textId="77777777" w:rsidR="003B5845" w:rsidRPr="00132C43" w:rsidRDefault="003B5845" w:rsidP="00617B3E">
            <w:pPr>
              <w:pStyle w:val="SmallStandard"/>
            </w:pPr>
            <w:r>
              <w:t>path</w:t>
            </w:r>
          </w:p>
        </w:tc>
        <w:tc>
          <w:tcPr>
            <w:tcW w:w="708" w:type="dxa"/>
            <w:shd w:val="clear" w:color="auto" w:fill="auto"/>
          </w:tcPr>
          <w:p w14:paraId="48B7758D" w14:textId="77777777" w:rsidR="003B5845" w:rsidRPr="00D331EF" w:rsidRDefault="003B5845" w:rsidP="00617B3E">
            <w:pPr>
              <w:pStyle w:val="SmallStandard"/>
            </w:pPr>
            <w:r w:rsidRPr="00D01517">
              <w:t>0..1</w:t>
            </w:r>
          </w:p>
        </w:tc>
        <w:tc>
          <w:tcPr>
            <w:tcW w:w="567" w:type="dxa"/>
            <w:shd w:val="clear" w:color="auto" w:fill="auto"/>
          </w:tcPr>
          <w:p w14:paraId="41258EDE" w14:textId="77777777" w:rsidR="003B5845" w:rsidRDefault="003B5845" w:rsidP="00617B3E">
            <w:pPr>
              <w:pStyle w:val="SmallStandard"/>
            </w:pPr>
            <w:r>
              <w:t>Y</w:t>
            </w:r>
          </w:p>
        </w:tc>
        <w:tc>
          <w:tcPr>
            <w:tcW w:w="3969" w:type="dxa"/>
            <w:shd w:val="clear" w:color="auto" w:fill="auto"/>
          </w:tcPr>
          <w:p w14:paraId="58E6C306" w14:textId="77777777" w:rsidR="003B5845" w:rsidRDefault="003B5845" w:rsidP="00617B3E">
            <w:pPr>
              <w:pStyle w:val="SmallStandard"/>
            </w:pPr>
            <w:r w:rsidRPr="00491287">
              <w:t xml:space="preserve">Specifies a path in the topology along which the dimension is defined. </w:t>
            </w:r>
          </w:p>
        </w:tc>
      </w:tr>
      <w:tr w:rsidR="003B5845" w:rsidRPr="004A00BD" w14:paraId="5B933418" w14:textId="77777777" w:rsidTr="00617B3E">
        <w:tc>
          <w:tcPr>
            <w:tcW w:w="1588" w:type="dxa"/>
            <w:shd w:val="clear" w:color="auto" w:fill="auto"/>
          </w:tcPr>
          <w:p w14:paraId="21D7CACF" w14:textId="77777777" w:rsidR="003B5845" w:rsidRPr="00634625" w:rsidRDefault="003B5845" w:rsidP="00617B3E">
            <w:pPr>
              <w:pStyle w:val="SmallStandard"/>
            </w:pPr>
            <w:r>
              <w:t>Routing</w:t>
            </w:r>
          </w:p>
        </w:tc>
        <w:tc>
          <w:tcPr>
            <w:tcW w:w="708" w:type="dxa"/>
            <w:shd w:val="clear" w:color="auto" w:fill="auto"/>
          </w:tcPr>
          <w:p w14:paraId="6E8C3160" w14:textId="77777777" w:rsidR="003B5845" w:rsidRPr="00D331EF" w:rsidRDefault="003B5845" w:rsidP="00617B3E">
            <w:pPr>
              <w:pStyle w:val="SmallStandard"/>
            </w:pPr>
            <w:r w:rsidRPr="00D01517">
              <w:t>0..1</w:t>
            </w:r>
          </w:p>
        </w:tc>
        <w:tc>
          <w:tcPr>
            <w:tcW w:w="1560" w:type="dxa"/>
            <w:shd w:val="clear" w:color="auto" w:fill="auto"/>
          </w:tcPr>
          <w:p w14:paraId="134F2956" w14:textId="77777777" w:rsidR="003B5845" w:rsidRPr="00132C43" w:rsidRDefault="003B5845" w:rsidP="00617B3E">
            <w:pPr>
              <w:pStyle w:val="SmallStandard"/>
            </w:pPr>
            <w:r>
              <w:t>path</w:t>
            </w:r>
          </w:p>
        </w:tc>
        <w:tc>
          <w:tcPr>
            <w:tcW w:w="708" w:type="dxa"/>
            <w:shd w:val="clear" w:color="auto" w:fill="auto"/>
          </w:tcPr>
          <w:p w14:paraId="5EF18CA6" w14:textId="77777777" w:rsidR="003B5845" w:rsidRPr="00D331EF" w:rsidRDefault="003B5845" w:rsidP="00617B3E">
            <w:pPr>
              <w:pStyle w:val="SmallStandard"/>
            </w:pPr>
            <w:r w:rsidRPr="00D01517">
              <w:t>1</w:t>
            </w:r>
          </w:p>
        </w:tc>
        <w:tc>
          <w:tcPr>
            <w:tcW w:w="567" w:type="dxa"/>
            <w:shd w:val="clear" w:color="auto" w:fill="auto"/>
          </w:tcPr>
          <w:p w14:paraId="73ADB649" w14:textId="77777777" w:rsidR="003B5845" w:rsidRDefault="003B5845" w:rsidP="00617B3E">
            <w:pPr>
              <w:pStyle w:val="SmallStandard"/>
            </w:pPr>
            <w:r>
              <w:t>Y</w:t>
            </w:r>
          </w:p>
        </w:tc>
        <w:tc>
          <w:tcPr>
            <w:tcW w:w="3969" w:type="dxa"/>
            <w:shd w:val="clear" w:color="auto" w:fill="auto"/>
          </w:tcPr>
          <w:p w14:paraId="6A3703A1" w14:textId="77777777" w:rsidR="003B5845" w:rsidRDefault="003B5845" w:rsidP="00617B3E">
            <w:pPr>
              <w:pStyle w:val="SmallStandard"/>
            </w:pPr>
            <w:r w:rsidRPr="00491287">
              <w:t xml:space="preserve">Specifies a Path on the topology that is used for the routing. </w:t>
            </w:r>
          </w:p>
        </w:tc>
      </w:tr>
    </w:tbl>
    <w:p w14:paraId="394259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5" w:name="_cf4493133e860364b64d3ccea1a21137"/>
      <w:r>
        <w:rPr>
          <w:lang w:val="en-GB"/>
        </w:rPr>
        <w:t>SegmentCrossSectionArea</w:t>
      </w:r>
      <w:bookmarkEnd w:id="1465"/>
    </w:p>
    <w:p w14:paraId="41641918" w14:textId="77777777" w:rsidR="003B5845" w:rsidRPr="00A518C2" w:rsidRDefault="003B5845" w:rsidP="003B5845">
      <w:pPr>
        <w:rPr>
          <w:lang w:val="en-GB"/>
        </w:rPr>
      </w:pPr>
      <w:r w:rsidRPr="00A518C2">
        <w:rPr>
          <w:sz w:val="18"/>
          <w:szCs w:val="18"/>
          <w:lang w:val="en-GB"/>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382390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84411E" w14:textId="77777777" w:rsidTr="00617B3E">
        <w:tc>
          <w:tcPr>
            <w:tcW w:w="2013" w:type="dxa"/>
            <w:shd w:val="clear" w:color="auto" w:fill="auto"/>
            <w:tcMar>
              <w:top w:w="28" w:type="dxa"/>
              <w:left w:w="28" w:type="dxa"/>
              <w:bottom w:w="28" w:type="dxa"/>
              <w:right w:w="28" w:type="dxa"/>
            </w:tcMar>
          </w:tcPr>
          <w:p w14:paraId="47649B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ADF45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57CB12D" w14:textId="77777777" w:rsidTr="00617B3E">
        <w:tc>
          <w:tcPr>
            <w:tcW w:w="2013" w:type="dxa"/>
            <w:shd w:val="clear" w:color="auto" w:fill="auto"/>
            <w:tcMar>
              <w:top w:w="28" w:type="dxa"/>
              <w:left w:w="28" w:type="dxa"/>
              <w:bottom w:w="28" w:type="dxa"/>
              <w:right w:w="28" w:type="dxa"/>
            </w:tcMar>
          </w:tcPr>
          <w:p w14:paraId="69C2F1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EEC50" w14:textId="77777777" w:rsidR="003B5845" w:rsidRPr="004A00BD" w:rsidRDefault="003B5845" w:rsidP="00617B3E">
            <w:pPr>
              <w:rPr>
                <w:sz w:val="22"/>
              </w:rPr>
            </w:pPr>
          </w:p>
        </w:tc>
      </w:tr>
      <w:tr w:rsidR="003B5845" w:rsidRPr="008359F5" w14:paraId="1F7A8E13" w14:textId="77777777" w:rsidTr="00617B3E">
        <w:tc>
          <w:tcPr>
            <w:tcW w:w="2013" w:type="dxa"/>
            <w:shd w:val="clear" w:color="auto" w:fill="auto"/>
            <w:tcMar>
              <w:top w:w="28" w:type="dxa"/>
              <w:left w:w="28" w:type="dxa"/>
              <w:bottom w:w="28" w:type="dxa"/>
              <w:right w:w="28" w:type="dxa"/>
            </w:tcMar>
          </w:tcPr>
          <w:p w14:paraId="6BA5C56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936AF1" w14:textId="77777777" w:rsidR="003B5845" w:rsidRPr="000437C1" w:rsidRDefault="003B5845" w:rsidP="00617B3E">
            <w:pPr>
              <w:pStyle w:val="SmallStandard"/>
            </w:pPr>
            <w:r>
              <w:t>false</w:t>
            </w:r>
          </w:p>
        </w:tc>
      </w:tr>
    </w:tbl>
    <w:p w14:paraId="3BA91F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C02D97" w14:textId="77777777" w:rsidTr="00617B3E">
        <w:tc>
          <w:tcPr>
            <w:tcW w:w="2013" w:type="dxa"/>
            <w:shd w:val="clear" w:color="auto" w:fill="auto"/>
            <w:tcMar>
              <w:top w:w="28" w:type="dxa"/>
              <w:left w:w="28" w:type="dxa"/>
              <w:bottom w:w="28" w:type="dxa"/>
              <w:right w:w="28" w:type="dxa"/>
            </w:tcMar>
          </w:tcPr>
          <w:p w14:paraId="6222DA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E1A32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10D72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BE8D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E3982" w14:textId="77777777" w:rsidTr="00617B3E">
        <w:tc>
          <w:tcPr>
            <w:tcW w:w="2013" w:type="dxa"/>
            <w:shd w:val="clear" w:color="auto" w:fill="auto"/>
            <w:tcMar>
              <w:top w:w="28" w:type="dxa"/>
              <w:left w:w="28" w:type="dxa"/>
              <w:bottom w:w="28" w:type="dxa"/>
              <w:right w:w="28" w:type="dxa"/>
            </w:tcMar>
          </w:tcPr>
          <w:p w14:paraId="4BA1B725" w14:textId="77777777" w:rsidR="003B5845" w:rsidRPr="00620BBE" w:rsidRDefault="003B5845" w:rsidP="00617B3E">
            <w:pPr>
              <w:pStyle w:val="SmallStandard"/>
            </w:pPr>
            <w:r w:rsidRPr="00620BBE">
              <w:t>area</w:t>
            </w:r>
          </w:p>
        </w:tc>
        <w:tc>
          <w:tcPr>
            <w:tcW w:w="1559" w:type="dxa"/>
            <w:shd w:val="clear" w:color="auto" w:fill="auto"/>
            <w:tcMar>
              <w:top w:w="28" w:type="dxa"/>
              <w:left w:w="28" w:type="dxa"/>
              <w:bottom w:w="28" w:type="dxa"/>
              <w:right w:w="28" w:type="dxa"/>
            </w:tcMar>
          </w:tcPr>
          <w:p w14:paraId="15FBF69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0954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DC10D3" w14:textId="77777777" w:rsidR="003B5845" w:rsidRPr="004A00BD" w:rsidRDefault="003B5845" w:rsidP="00617B3E">
            <w:pPr>
              <w:jc w:val="left"/>
              <w:rPr>
                <w:sz w:val="22"/>
                <w:lang w:val="en-GB"/>
              </w:rPr>
            </w:pPr>
            <w:r w:rsidRPr="004A00BD">
              <w:rPr>
                <w:sz w:val="16"/>
                <w:szCs w:val="16"/>
                <w:lang w:val="en-GB"/>
              </w:rPr>
              <w:t>Specifies the value of the cross-section area of the segment.</w:t>
            </w:r>
          </w:p>
        </w:tc>
      </w:tr>
      <w:tr w:rsidR="003B5845" w:rsidRPr="004A00BD" w14:paraId="1C41545E" w14:textId="77777777" w:rsidTr="00617B3E">
        <w:tc>
          <w:tcPr>
            <w:tcW w:w="2013" w:type="dxa"/>
            <w:shd w:val="clear" w:color="auto" w:fill="auto"/>
            <w:tcMar>
              <w:top w:w="28" w:type="dxa"/>
              <w:left w:w="28" w:type="dxa"/>
              <w:bottom w:w="28" w:type="dxa"/>
              <w:right w:w="28" w:type="dxa"/>
            </w:tcMar>
          </w:tcPr>
          <w:p w14:paraId="0E70F550" w14:textId="77777777" w:rsidR="003B5845" w:rsidRPr="00620BBE" w:rsidRDefault="003B5845" w:rsidP="00617B3E">
            <w:pPr>
              <w:pStyle w:val="SmallStandard"/>
            </w:pPr>
            <w:r w:rsidRPr="00620BBE">
              <w:t>valueDetermination</w:t>
            </w:r>
          </w:p>
        </w:tc>
        <w:tc>
          <w:tcPr>
            <w:tcW w:w="1559" w:type="dxa"/>
            <w:shd w:val="clear" w:color="auto" w:fill="auto"/>
            <w:tcMar>
              <w:top w:w="28" w:type="dxa"/>
              <w:left w:w="28" w:type="dxa"/>
              <w:bottom w:w="28" w:type="dxa"/>
              <w:right w:w="28" w:type="dxa"/>
            </w:tcMar>
          </w:tcPr>
          <w:p w14:paraId="1E7FC3AC"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26826D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AFEDC3" w14:textId="77777777" w:rsidR="003B5845" w:rsidRPr="004A00BD" w:rsidRDefault="003B5845" w:rsidP="00617B3E">
            <w:pPr>
              <w:jc w:val="left"/>
              <w:rPr>
                <w:sz w:val="22"/>
                <w:lang w:val="en-GB"/>
              </w:rPr>
            </w:pPr>
            <w:r w:rsidRPr="004A00BD">
              <w:rPr>
                <w:sz w:val="16"/>
                <w:szCs w:val="16"/>
                <w:lang w:val="en-GB"/>
              </w:rPr>
              <w:t>Specifies the method for determination of the value.</w:t>
            </w:r>
          </w:p>
        </w:tc>
      </w:tr>
      <w:tr w:rsidR="003B5845" w:rsidRPr="004A00BD" w14:paraId="5CE3C5EB" w14:textId="77777777" w:rsidTr="00617B3E">
        <w:tc>
          <w:tcPr>
            <w:tcW w:w="2013" w:type="dxa"/>
            <w:shd w:val="clear" w:color="auto" w:fill="auto"/>
            <w:tcMar>
              <w:top w:w="28" w:type="dxa"/>
              <w:left w:w="28" w:type="dxa"/>
              <w:bottom w:w="28" w:type="dxa"/>
              <w:right w:w="28" w:type="dxa"/>
            </w:tcMar>
          </w:tcPr>
          <w:p w14:paraId="114E5DD0" w14:textId="77777777" w:rsidR="003B5845" w:rsidRPr="00620BBE" w:rsidRDefault="003B5845" w:rsidP="00617B3E">
            <w:pPr>
              <w:pStyle w:val="SmallStandard"/>
            </w:pPr>
            <w:r w:rsidRPr="00620BBE">
              <w:t>crossSectionAreaType</w:t>
            </w:r>
          </w:p>
        </w:tc>
        <w:tc>
          <w:tcPr>
            <w:tcW w:w="1559" w:type="dxa"/>
            <w:shd w:val="clear" w:color="auto" w:fill="auto"/>
            <w:tcMar>
              <w:top w:w="28" w:type="dxa"/>
              <w:left w:w="28" w:type="dxa"/>
              <w:bottom w:w="28" w:type="dxa"/>
              <w:right w:w="28" w:type="dxa"/>
            </w:tcMar>
          </w:tcPr>
          <w:p w14:paraId="0671A8DE" w14:textId="77777777" w:rsidR="003B5845" w:rsidRPr="008359F5" w:rsidRDefault="003B5845" w:rsidP="00617B3E">
            <w:pPr>
              <w:pStyle w:val="SmallStandard"/>
            </w:pPr>
            <w:r w:rsidRPr="00D21799">
              <w:t>SegmentCrossSectionAreaType</w:t>
            </w:r>
          </w:p>
        </w:tc>
        <w:tc>
          <w:tcPr>
            <w:tcW w:w="709" w:type="dxa"/>
            <w:shd w:val="clear" w:color="auto" w:fill="auto"/>
            <w:tcMar>
              <w:top w:w="28" w:type="dxa"/>
              <w:left w:w="28" w:type="dxa"/>
              <w:bottom w:w="28" w:type="dxa"/>
              <w:right w:w="28" w:type="dxa"/>
            </w:tcMar>
          </w:tcPr>
          <w:p w14:paraId="5167F7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9D6B86" w14:textId="77777777" w:rsidR="003B5845" w:rsidRPr="004A00BD" w:rsidRDefault="003B5845" w:rsidP="00617B3E">
            <w:pPr>
              <w:jc w:val="left"/>
              <w:rPr>
                <w:sz w:val="22"/>
                <w:lang w:val="en-GB"/>
              </w:rPr>
            </w:pPr>
            <w:r w:rsidRPr="004A00BD">
              <w:rPr>
                <w:sz w:val="16"/>
                <w:szCs w:val="16"/>
                <w:lang w:val="en-GB"/>
              </w:rPr>
              <w:t>Specifies the type of the cross-section area of the segment. Different types are for example needed to differentiate between the designed space of a segment and the required space (e.g. calculated from the wires going through the segment).</w:t>
            </w:r>
          </w:p>
          <w:p w14:paraId="5E32C606" w14:textId="77777777" w:rsidR="003B5845" w:rsidRPr="004A00BD" w:rsidRDefault="003B5845" w:rsidP="00617B3E">
            <w:pPr>
              <w:jc w:val="left"/>
              <w:rPr>
                <w:sz w:val="22"/>
                <w:lang w:val="en-GB"/>
              </w:rPr>
            </w:pPr>
            <w:r w:rsidRPr="004A00BD">
              <w:rPr>
                <w:sz w:val="16"/>
                <w:szCs w:val="16"/>
                <w:lang w:val="en-GB"/>
              </w:rPr>
              <w:lastRenderedPageBreak/>
              <w:t xml:space="preserve">Attribute is defined as an </w:t>
            </w:r>
            <w:r w:rsidRPr="004A00BD">
              <w:rPr>
                <w:i/>
                <w:iCs/>
                <w:sz w:val="16"/>
                <w:szCs w:val="16"/>
                <w:lang w:val="en-GB"/>
              </w:rPr>
              <w:t>OpenEnumeration.</w:t>
            </w:r>
          </w:p>
        </w:tc>
      </w:tr>
    </w:tbl>
    <w:p w14:paraId="292CB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3C31ACA" w14:textId="77777777" w:rsidTr="00617B3E">
        <w:tc>
          <w:tcPr>
            <w:tcW w:w="2296" w:type="dxa"/>
            <w:gridSpan w:val="2"/>
            <w:shd w:val="clear" w:color="auto" w:fill="auto"/>
          </w:tcPr>
          <w:p w14:paraId="348AD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CA7A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C5C2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4222F" w14:textId="77777777" w:rsidTr="00617B3E">
        <w:tc>
          <w:tcPr>
            <w:tcW w:w="1588" w:type="dxa"/>
            <w:shd w:val="clear" w:color="auto" w:fill="auto"/>
          </w:tcPr>
          <w:p w14:paraId="7EE788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59794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8EC7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7AF0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6EBC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4B6D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400728" w14:textId="77777777" w:rsidTr="00617B3E">
        <w:tc>
          <w:tcPr>
            <w:tcW w:w="1588" w:type="dxa"/>
            <w:shd w:val="clear" w:color="auto" w:fill="auto"/>
          </w:tcPr>
          <w:p w14:paraId="319053BF" w14:textId="77777777" w:rsidR="003B5845" w:rsidRPr="00634625" w:rsidRDefault="003B5845" w:rsidP="00617B3E">
            <w:pPr>
              <w:pStyle w:val="SmallStandard"/>
            </w:pPr>
            <w:r>
              <w:t>TopologySegment</w:t>
            </w:r>
          </w:p>
        </w:tc>
        <w:tc>
          <w:tcPr>
            <w:tcW w:w="708" w:type="dxa"/>
            <w:shd w:val="clear" w:color="auto" w:fill="auto"/>
          </w:tcPr>
          <w:p w14:paraId="08E984CE" w14:textId="77777777" w:rsidR="003B5845" w:rsidRPr="00D331EF" w:rsidRDefault="003B5845" w:rsidP="00617B3E">
            <w:pPr>
              <w:pStyle w:val="SmallStandard"/>
            </w:pPr>
            <w:r w:rsidRPr="00D01517">
              <w:t>1</w:t>
            </w:r>
          </w:p>
        </w:tc>
        <w:tc>
          <w:tcPr>
            <w:tcW w:w="1560" w:type="dxa"/>
            <w:shd w:val="clear" w:color="auto" w:fill="auto"/>
          </w:tcPr>
          <w:p w14:paraId="01989214" w14:textId="77777777" w:rsidR="003B5845" w:rsidRPr="00132C43" w:rsidRDefault="003B5845" w:rsidP="00617B3E">
            <w:pPr>
              <w:pStyle w:val="SmallStandard"/>
            </w:pPr>
            <w:r>
              <w:t>crossSectionAreaInformation</w:t>
            </w:r>
          </w:p>
        </w:tc>
        <w:tc>
          <w:tcPr>
            <w:tcW w:w="708" w:type="dxa"/>
            <w:shd w:val="clear" w:color="auto" w:fill="auto"/>
          </w:tcPr>
          <w:p w14:paraId="5528C86E" w14:textId="77777777" w:rsidR="003B5845" w:rsidRPr="00D331EF" w:rsidRDefault="003B5845" w:rsidP="00617B3E">
            <w:pPr>
              <w:pStyle w:val="SmallStandard"/>
            </w:pPr>
            <w:r w:rsidRPr="00D01517">
              <w:t>0..*</w:t>
            </w:r>
          </w:p>
        </w:tc>
        <w:tc>
          <w:tcPr>
            <w:tcW w:w="567" w:type="dxa"/>
            <w:shd w:val="clear" w:color="auto" w:fill="auto"/>
          </w:tcPr>
          <w:p w14:paraId="189E0286" w14:textId="77777777" w:rsidR="003B5845" w:rsidRDefault="003B5845" w:rsidP="00617B3E">
            <w:pPr>
              <w:pStyle w:val="SmallStandard"/>
            </w:pPr>
            <w:r>
              <w:t>Y</w:t>
            </w:r>
          </w:p>
        </w:tc>
        <w:tc>
          <w:tcPr>
            <w:tcW w:w="3969" w:type="dxa"/>
            <w:shd w:val="clear" w:color="auto" w:fill="auto"/>
          </w:tcPr>
          <w:p w14:paraId="00D39677" w14:textId="77777777" w:rsidR="003B5845" w:rsidRDefault="003B5845" w:rsidP="00617B3E">
            <w:pPr>
              <w:pStyle w:val="SmallStandard"/>
            </w:pPr>
            <w:r w:rsidRPr="00491287">
              <w:t xml:space="preserve">Specifies the different SegmentCrossSectionAreas of the TopologySegment. </w:t>
            </w:r>
          </w:p>
        </w:tc>
      </w:tr>
    </w:tbl>
    <w:p w14:paraId="435F5E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6" w:name="_dcaaff1568725821fc5ce7920689f703"/>
      <w:r>
        <w:rPr>
          <w:lang w:val="en-GB"/>
        </w:rPr>
        <w:t>SegmentLength</w:t>
      </w:r>
      <w:bookmarkEnd w:id="1466"/>
    </w:p>
    <w:p w14:paraId="3CBEF8CC" w14:textId="77777777" w:rsidR="003B5845" w:rsidRPr="00A518C2" w:rsidRDefault="003B5845" w:rsidP="003B5845">
      <w:pPr>
        <w:rPr>
          <w:lang w:val="en-GB"/>
        </w:rPr>
      </w:pPr>
      <w:r w:rsidRPr="00A518C2">
        <w:rPr>
          <w:sz w:val="18"/>
          <w:szCs w:val="18"/>
          <w:lang w:val="en-GB"/>
        </w:rPr>
        <w:t xml:space="preserve">Specifies the length of a </w:t>
      </w:r>
      <w:r w:rsidRPr="00A518C2">
        <w:rPr>
          <w:i/>
          <w:iCs/>
          <w:sz w:val="18"/>
          <w:szCs w:val="18"/>
          <w:lang w:val="en-GB"/>
        </w:rPr>
        <w:t>TopologySegment</w:t>
      </w:r>
      <w:r w:rsidRPr="00A518C2">
        <w:rPr>
          <w:sz w:val="18"/>
          <w:szCs w:val="18"/>
          <w:lang w:val="en-GB"/>
        </w:rPr>
        <w:t xml:space="preserve">. The length of a </w:t>
      </w:r>
      <w:r w:rsidRPr="00A518C2">
        <w:rPr>
          <w:i/>
          <w:iCs/>
          <w:sz w:val="18"/>
          <w:szCs w:val="18"/>
          <w:lang w:val="en-GB"/>
        </w:rPr>
        <w:t xml:space="preserve">TopologySegment </w:t>
      </w:r>
      <w:r w:rsidRPr="00A518C2">
        <w:rPr>
          <w:sz w:val="18"/>
          <w:szCs w:val="18"/>
          <w:lang w:val="en-GB"/>
        </w:rPr>
        <w:t>is defined as the length of the centerline of the segment.</w:t>
      </w:r>
    </w:p>
    <w:p w14:paraId="055B7292" w14:textId="77777777" w:rsidR="003B5845" w:rsidRPr="00A518C2" w:rsidRDefault="003B5845" w:rsidP="003B5845">
      <w:pPr>
        <w:rPr>
          <w:lang w:val="en-GB"/>
        </w:rPr>
      </w:pPr>
      <w:r w:rsidRPr="00A518C2">
        <w:rPr>
          <w:sz w:val="18"/>
          <w:szCs w:val="18"/>
          <w:lang w:val="en-GB"/>
        </w:rPr>
        <w:t>Attributes of the type SegmentLength normally have the multiplicity [0..*]. This means that such an attribute can have SegmentLength-entries for different classifications. It must not have multiple entries with the same classification.</w:t>
      </w:r>
    </w:p>
    <w:p w14:paraId="2046F0F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E9F7B" w14:textId="77777777" w:rsidTr="00617B3E">
        <w:tc>
          <w:tcPr>
            <w:tcW w:w="2013" w:type="dxa"/>
            <w:shd w:val="clear" w:color="auto" w:fill="auto"/>
            <w:tcMar>
              <w:top w:w="28" w:type="dxa"/>
              <w:left w:w="28" w:type="dxa"/>
              <w:bottom w:w="28" w:type="dxa"/>
              <w:right w:w="28" w:type="dxa"/>
            </w:tcMar>
          </w:tcPr>
          <w:p w14:paraId="5C9697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2CF84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75472D" w14:textId="77777777" w:rsidTr="00617B3E">
        <w:tc>
          <w:tcPr>
            <w:tcW w:w="2013" w:type="dxa"/>
            <w:shd w:val="clear" w:color="auto" w:fill="auto"/>
            <w:tcMar>
              <w:top w:w="28" w:type="dxa"/>
              <w:left w:w="28" w:type="dxa"/>
              <w:bottom w:w="28" w:type="dxa"/>
              <w:right w:w="28" w:type="dxa"/>
            </w:tcMar>
          </w:tcPr>
          <w:p w14:paraId="4D78E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693725" w14:textId="77777777" w:rsidR="003B5845" w:rsidRPr="004A00BD" w:rsidRDefault="003B5845" w:rsidP="00617B3E">
            <w:pPr>
              <w:rPr>
                <w:sz w:val="22"/>
              </w:rPr>
            </w:pPr>
          </w:p>
        </w:tc>
      </w:tr>
      <w:tr w:rsidR="003B5845" w:rsidRPr="008359F5" w14:paraId="742B6914" w14:textId="77777777" w:rsidTr="00617B3E">
        <w:tc>
          <w:tcPr>
            <w:tcW w:w="2013" w:type="dxa"/>
            <w:shd w:val="clear" w:color="auto" w:fill="auto"/>
            <w:tcMar>
              <w:top w:w="28" w:type="dxa"/>
              <w:left w:w="28" w:type="dxa"/>
              <w:bottom w:w="28" w:type="dxa"/>
              <w:right w:w="28" w:type="dxa"/>
            </w:tcMar>
          </w:tcPr>
          <w:p w14:paraId="3C3887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A5BC08" w14:textId="77777777" w:rsidR="003B5845" w:rsidRPr="000437C1" w:rsidRDefault="003B5845" w:rsidP="00617B3E">
            <w:pPr>
              <w:pStyle w:val="SmallStandard"/>
            </w:pPr>
            <w:r>
              <w:t>false</w:t>
            </w:r>
          </w:p>
        </w:tc>
      </w:tr>
    </w:tbl>
    <w:p w14:paraId="406B0C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108491" w14:textId="77777777" w:rsidTr="00617B3E">
        <w:tc>
          <w:tcPr>
            <w:tcW w:w="2013" w:type="dxa"/>
            <w:shd w:val="clear" w:color="auto" w:fill="auto"/>
            <w:tcMar>
              <w:top w:w="28" w:type="dxa"/>
              <w:left w:w="28" w:type="dxa"/>
              <w:bottom w:w="28" w:type="dxa"/>
              <w:right w:w="28" w:type="dxa"/>
            </w:tcMar>
          </w:tcPr>
          <w:p w14:paraId="65D96A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C47B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C402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6905B6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44A31F" w14:textId="77777777" w:rsidTr="00617B3E">
        <w:tc>
          <w:tcPr>
            <w:tcW w:w="2013" w:type="dxa"/>
            <w:shd w:val="clear" w:color="auto" w:fill="auto"/>
            <w:tcMar>
              <w:top w:w="28" w:type="dxa"/>
              <w:left w:w="28" w:type="dxa"/>
              <w:bottom w:w="28" w:type="dxa"/>
              <w:right w:w="28" w:type="dxa"/>
            </w:tcMar>
          </w:tcPr>
          <w:p w14:paraId="23BAA750"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4AB16C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39B31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3C9C984" w14:textId="77777777" w:rsidR="003B5845" w:rsidRPr="004A00BD" w:rsidRDefault="003B5845" w:rsidP="00617B3E">
            <w:pPr>
              <w:jc w:val="left"/>
              <w:rPr>
                <w:sz w:val="22"/>
                <w:lang w:val="en-GB"/>
              </w:rPr>
            </w:pPr>
            <w:r w:rsidRPr="004A00BD">
              <w:rPr>
                <w:sz w:val="16"/>
                <w:szCs w:val="16"/>
                <w:lang w:val="en-GB"/>
              </w:rPr>
              <w:t>Specifies the length of the TopologySegment.</w:t>
            </w:r>
          </w:p>
        </w:tc>
      </w:tr>
      <w:tr w:rsidR="003B5845" w:rsidRPr="004A00BD" w14:paraId="17D18465" w14:textId="77777777" w:rsidTr="00617B3E">
        <w:tc>
          <w:tcPr>
            <w:tcW w:w="2013" w:type="dxa"/>
            <w:shd w:val="clear" w:color="auto" w:fill="auto"/>
            <w:tcMar>
              <w:top w:w="28" w:type="dxa"/>
              <w:left w:w="28" w:type="dxa"/>
              <w:bottom w:w="28" w:type="dxa"/>
              <w:right w:w="28" w:type="dxa"/>
            </w:tcMar>
          </w:tcPr>
          <w:p w14:paraId="7732B1C0" w14:textId="77777777" w:rsidR="003B5845" w:rsidRPr="00620BBE" w:rsidRDefault="003B5845" w:rsidP="00617B3E">
            <w:pPr>
              <w:pStyle w:val="SmallStandard"/>
            </w:pPr>
            <w:r w:rsidRPr="00620BBE">
              <w:t>classification</w:t>
            </w:r>
          </w:p>
        </w:tc>
        <w:tc>
          <w:tcPr>
            <w:tcW w:w="1559" w:type="dxa"/>
            <w:shd w:val="clear" w:color="auto" w:fill="auto"/>
            <w:tcMar>
              <w:top w:w="28" w:type="dxa"/>
              <w:left w:w="28" w:type="dxa"/>
              <w:bottom w:w="28" w:type="dxa"/>
              <w:right w:w="28" w:type="dxa"/>
            </w:tcMar>
          </w:tcPr>
          <w:p w14:paraId="6EDA1C9E" w14:textId="77777777" w:rsidR="003B5845" w:rsidRPr="008359F5" w:rsidRDefault="003B5845" w:rsidP="00617B3E">
            <w:pPr>
              <w:pStyle w:val="SmallStandard"/>
            </w:pPr>
            <w:r w:rsidRPr="00D21799">
              <w:t>LengthClassification</w:t>
            </w:r>
          </w:p>
        </w:tc>
        <w:tc>
          <w:tcPr>
            <w:tcW w:w="709" w:type="dxa"/>
            <w:shd w:val="clear" w:color="auto" w:fill="auto"/>
            <w:tcMar>
              <w:top w:w="28" w:type="dxa"/>
              <w:left w:w="28" w:type="dxa"/>
              <w:bottom w:w="28" w:type="dxa"/>
              <w:right w:w="28" w:type="dxa"/>
            </w:tcMar>
          </w:tcPr>
          <w:p w14:paraId="4088BBA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2EE6C" w14:textId="77777777" w:rsidR="003B5845" w:rsidRPr="004A00BD" w:rsidRDefault="003B5845" w:rsidP="00617B3E">
            <w:pPr>
              <w:jc w:val="left"/>
              <w:rPr>
                <w:sz w:val="22"/>
                <w:lang w:val="en-GB"/>
              </w:rPr>
            </w:pPr>
            <w:r w:rsidRPr="004A00BD">
              <w:rPr>
                <w:sz w:val="16"/>
                <w:szCs w:val="16"/>
                <w:lang w:val="en-GB"/>
              </w:rPr>
              <w:t>Specifies the classification of the segment length.</w:t>
            </w:r>
          </w:p>
        </w:tc>
      </w:tr>
    </w:tbl>
    <w:p w14:paraId="5BD0E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E9FBD3" w14:textId="77777777" w:rsidTr="00617B3E">
        <w:tc>
          <w:tcPr>
            <w:tcW w:w="2296" w:type="dxa"/>
            <w:gridSpan w:val="2"/>
            <w:shd w:val="clear" w:color="auto" w:fill="auto"/>
          </w:tcPr>
          <w:p w14:paraId="77D6B8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5ECD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6F9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C5D30F" w14:textId="77777777" w:rsidTr="00617B3E">
        <w:tc>
          <w:tcPr>
            <w:tcW w:w="1588" w:type="dxa"/>
            <w:shd w:val="clear" w:color="auto" w:fill="auto"/>
          </w:tcPr>
          <w:p w14:paraId="706E95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7BBCB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F034A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49A1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C9E2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FE2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7D3106" w14:textId="77777777" w:rsidTr="00617B3E">
        <w:tc>
          <w:tcPr>
            <w:tcW w:w="1588" w:type="dxa"/>
            <w:shd w:val="clear" w:color="auto" w:fill="auto"/>
          </w:tcPr>
          <w:p w14:paraId="7E3EC707" w14:textId="77777777" w:rsidR="003B5845" w:rsidRPr="00634625" w:rsidRDefault="003B5845" w:rsidP="00617B3E">
            <w:pPr>
              <w:pStyle w:val="SmallStandard"/>
            </w:pPr>
            <w:r>
              <w:t>TopologySegment</w:t>
            </w:r>
          </w:p>
        </w:tc>
        <w:tc>
          <w:tcPr>
            <w:tcW w:w="708" w:type="dxa"/>
            <w:shd w:val="clear" w:color="auto" w:fill="auto"/>
          </w:tcPr>
          <w:p w14:paraId="49665CEA" w14:textId="77777777" w:rsidR="003B5845" w:rsidRPr="00D331EF" w:rsidRDefault="003B5845" w:rsidP="00617B3E">
            <w:pPr>
              <w:pStyle w:val="SmallStandard"/>
            </w:pPr>
            <w:r w:rsidRPr="00D01517">
              <w:t>1</w:t>
            </w:r>
          </w:p>
        </w:tc>
        <w:tc>
          <w:tcPr>
            <w:tcW w:w="1560" w:type="dxa"/>
            <w:shd w:val="clear" w:color="auto" w:fill="auto"/>
          </w:tcPr>
          <w:p w14:paraId="77076322" w14:textId="77777777" w:rsidR="003B5845" w:rsidRPr="00132C43" w:rsidRDefault="003B5845" w:rsidP="00617B3E">
            <w:pPr>
              <w:pStyle w:val="SmallStandard"/>
            </w:pPr>
            <w:r>
              <w:t>lengthInformation</w:t>
            </w:r>
          </w:p>
        </w:tc>
        <w:tc>
          <w:tcPr>
            <w:tcW w:w="708" w:type="dxa"/>
            <w:shd w:val="clear" w:color="auto" w:fill="auto"/>
          </w:tcPr>
          <w:p w14:paraId="7172FF4B" w14:textId="77777777" w:rsidR="003B5845" w:rsidRPr="00D331EF" w:rsidRDefault="003B5845" w:rsidP="00617B3E">
            <w:pPr>
              <w:pStyle w:val="SmallStandard"/>
            </w:pPr>
            <w:r w:rsidRPr="00D01517">
              <w:t>0..*</w:t>
            </w:r>
          </w:p>
        </w:tc>
        <w:tc>
          <w:tcPr>
            <w:tcW w:w="567" w:type="dxa"/>
            <w:shd w:val="clear" w:color="auto" w:fill="auto"/>
          </w:tcPr>
          <w:p w14:paraId="63B8C878" w14:textId="77777777" w:rsidR="003B5845" w:rsidRDefault="003B5845" w:rsidP="00617B3E">
            <w:pPr>
              <w:pStyle w:val="SmallStandard"/>
            </w:pPr>
            <w:r>
              <w:t>Y</w:t>
            </w:r>
          </w:p>
        </w:tc>
        <w:tc>
          <w:tcPr>
            <w:tcW w:w="3969" w:type="dxa"/>
            <w:shd w:val="clear" w:color="auto" w:fill="auto"/>
          </w:tcPr>
          <w:p w14:paraId="42EF96E9" w14:textId="77777777" w:rsidR="003B5845" w:rsidRDefault="003B5845" w:rsidP="00617B3E">
            <w:pPr>
              <w:pStyle w:val="SmallStandard"/>
            </w:pPr>
            <w:r w:rsidRPr="00491287">
              <w:t xml:space="preserve">Specifies the different SegmentLengths of the TopologySegment. </w:t>
            </w:r>
          </w:p>
        </w:tc>
      </w:tr>
    </w:tbl>
    <w:p w14:paraId="69CE9E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7" w:name="_5019a2285ed37b7d603e6fda96c522e2"/>
      <w:r>
        <w:rPr>
          <w:lang w:val="en-GB"/>
        </w:rPr>
        <w:t>SegmentLocation</w:t>
      </w:r>
      <w:bookmarkEnd w:id="1467"/>
    </w:p>
    <w:p w14:paraId="36B0EBC9" w14:textId="77777777" w:rsidR="003B5845" w:rsidRPr="00A518C2" w:rsidRDefault="003B5845" w:rsidP="003B5845">
      <w:pPr>
        <w:rPr>
          <w:lang w:val="en-GB"/>
        </w:rPr>
      </w:pPr>
      <w:r w:rsidRPr="00A518C2">
        <w:rPr>
          <w:sz w:val="18"/>
          <w:szCs w:val="18"/>
          <w:lang w:val="en-GB"/>
        </w:rPr>
        <w:t>Specifies a point on a TopologySegment as a Location.</w:t>
      </w:r>
    </w:p>
    <w:p w14:paraId="3C5248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3D39BC" w14:textId="77777777" w:rsidTr="00617B3E">
        <w:tc>
          <w:tcPr>
            <w:tcW w:w="2013" w:type="dxa"/>
            <w:shd w:val="clear" w:color="auto" w:fill="auto"/>
            <w:tcMar>
              <w:top w:w="28" w:type="dxa"/>
              <w:left w:w="28" w:type="dxa"/>
              <w:bottom w:w="28" w:type="dxa"/>
              <w:right w:w="28" w:type="dxa"/>
            </w:tcMar>
          </w:tcPr>
          <w:p w14:paraId="3BB9DED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A6FCCD"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317FD60" w14:textId="77777777" w:rsidTr="00617B3E">
        <w:tc>
          <w:tcPr>
            <w:tcW w:w="2013" w:type="dxa"/>
            <w:shd w:val="clear" w:color="auto" w:fill="auto"/>
            <w:tcMar>
              <w:top w:w="28" w:type="dxa"/>
              <w:left w:w="28" w:type="dxa"/>
              <w:bottom w:w="28" w:type="dxa"/>
              <w:right w:w="28" w:type="dxa"/>
            </w:tcMar>
          </w:tcPr>
          <w:p w14:paraId="48DCC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8DCDAB" w14:textId="77777777" w:rsidR="003B5845" w:rsidRPr="004A00BD" w:rsidRDefault="003B5845" w:rsidP="00617B3E">
            <w:pPr>
              <w:rPr>
                <w:sz w:val="22"/>
              </w:rPr>
            </w:pPr>
          </w:p>
        </w:tc>
      </w:tr>
      <w:tr w:rsidR="003B5845" w:rsidRPr="008359F5" w14:paraId="3EA6B697" w14:textId="77777777" w:rsidTr="00617B3E">
        <w:tc>
          <w:tcPr>
            <w:tcW w:w="2013" w:type="dxa"/>
            <w:shd w:val="clear" w:color="auto" w:fill="auto"/>
            <w:tcMar>
              <w:top w:w="28" w:type="dxa"/>
              <w:left w:w="28" w:type="dxa"/>
              <w:bottom w:w="28" w:type="dxa"/>
              <w:right w:w="28" w:type="dxa"/>
            </w:tcMar>
          </w:tcPr>
          <w:p w14:paraId="5A6027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C76CD3" w14:textId="77777777" w:rsidR="003B5845" w:rsidRPr="000437C1" w:rsidRDefault="003B5845" w:rsidP="00617B3E">
            <w:pPr>
              <w:pStyle w:val="SmallStandard"/>
            </w:pPr>
            <w:r>
              <w:t>false</w:t>
            </w:r>
          </w:p>
        </w:tc>
      </w:tr>
    </w:tbl>
    <w:p w14:paraId="1CB793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7C0CE0" w14:textId="77777777" w:rsidTr="00617B3E">
        <w:tc>
          <w:tcPr>
            <w:tcW w:w="2013" w:type="dxa"/>
            <w:shd w:val="clear" w:color="auto" w:fill="auto"/>
            <w:tcMar>
              <w:top w:w="28" w:type="dxa"/>
              <w:left w:w="28" w:type="dxa"/>
              <w:bottom w:w="28" w:type="dxa"/>
              <w:right w:w="28" w:type="dxa"/>
            </w:tcMar>
          </w:tcPr>
          <w:p w14:paraId="49AEDEB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A3F7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3E9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110E70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884872" w14:textId="77777777" w:rsidTr="00617B3E">
        <w:tc>
          <w:tcPr>
            <w:tcW w:w="2013" w:type="dxa"/>
            <w:shd w:val="clear" w:color="auto" w:fill="auto"/>
            <w:tcMar>
              <w:top w:w="28" w:type="dxa"/>
              <w:left w:w="28" w:type="dxa"/>
              <w:bottom w:w="28" w:type="dxa"/>
              <w:right w:w="28" w:type="dxa"/>
            </w:tcMar>
          </w:tcPr>
          <w:p w14:paraId="1206C797"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2923BA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AA3A3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C4A8B0" w14:textId="77777777" w:rsidR="003B5845" w:rsidRPr="004A00BD" w:rsidRDefault="003B5845" w:rsidP="00617B3E">
            <w:pPr>
              <w:jc w:val="left"/>
              <w:rPr>
                <w:sz w:val="22"/>
                <w:lang w:val="en-GB"/>
              </w:rPr>
            </w:pPr>
            <w:r w:rsidRPr="004A00BD">
              <w:rPr>
                <w:sz w:val="16"/>
                <w:szCs w:val="16"/>
                <w:lang w:val="en-GB"/>
              </w:rPr>
              <w:t>Specifies the offset / distance of the Location to the anchor of the location.</w:t>
            </w:r>
          </w:p>
        </w:tc>
      </w:tr>
      <w:tr w:rsidR="003B5845" w:rsidRPr="004A00BD" w14:paraId="6C9E40E8" w14:textId="77777777" w:rsidTr="00617B3E">
        <w:tc>
          <w:tcPr>
            <w:tcW w:w="2013" w:type="dxa"/>
            <w:shd w:val="clear" w:color="auto" w:fill="auto"/>
            <w:tcMar>
              <w:top w:w="28" w:type="dxa"/>
              <w:left w:w="28" w:type="dxa"/>
              <w:bottom w:w="28" w:type="dxa"/>
              <w:right w:w="28" w:type="dxa"/>
            </w:tcMar>
          </w:tcPr>
          <w:p w14:paraId="50501574" w14:textId="77777777" w:rsidR="003B5845" w:rsidRPr="00620BBE" w:rsidRDefault="003B5845" w:rsidP="00617B3E">
            <w:pPr>
              <w:pStyle w:val="SmallStandard"/>
            </w:pPr>
            <w:r w:rsidRPr="00620BBE">
              <w:lastRenderedPageBreak/>
              <w:t>anchor</w:t>
            </w:r>
          </w:p>
        </w:tc>
        <w:tc>
          <w:tcPr>
            <w:tcW w:w="1559" w:type="dxa"/>
            <w:shd w:val="clear" w:color="auto" w:fill="auto"/>
            <w:tcMar>
              <w:top w:w="28" w:type="dxa"/>
              <w:left w:w="28" w:type="dxa"/>
              <w:bottom w:w="28" w:type="dxa"/>
              <w:right w:w="28" w:type="dxa"/>
            </w:tcMar>
          </w:tcPr>
          <w:p w14:paraId="2B53ED64" w14:textId="77777777" w:rsidR="003B5845" w:rsidRPr="008359F5" w:rsidRDefault="003B5845" w:rsidP="00617B3E">
            <w:pPr>
              <w:pStyle w:val="SmallStandard"/>
            </w:pPr>
            <w:r w:rsidRPr="00D21799">
              <w:t>AnchorType</w:t>
            </w:r>
          </w:p>
        </w:tc>
        <w:tc>
          <w:tcPr>
            <w:tcW w:w="709" w:type="dxa"/>
            <w:shd w:val="clear" w:color="auto" w:fill="auto"/>
            <w:tcMar>
              <w:top w:w="28" w:type="dxa"/>
              <w:left w:w="28" w:type="dxa"/>
              <w:bottom w:w="28" w:type="dxa"/>
              <w:right w:w="28" w:type="dxa"/>
            </w:tcMar>
          </w:tcPr>
          <w:p w14:paraId="4DC6DE8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53F300" w14:textId="77777777" w:rsidR="003B5845" w:rsidRPr="004A00BD" w:rsidRDefault="003B5845" w:rsidP="00617B3E">
            <w:pPr>
              <w:jc w:val="left"/>
              <w:rPr>
                <w:sz w:val="22"/>
                <w:lang w:val="en-GB"/>
              </w:rPr>
            </w:pPr>
            <w:r w:rsidRPr="004A00BD">
              <w:rPr>
                <w:sz w:val="16"/>
                <w:szCs w:val="16"/>
                <w:lang w:val="en-GB"/>
              </w:rPr>
              <w:t xml:space="preserve">Specifies if the location on the </w:t>
            </w:r>
            <w:r w:rsidRPr="004A00BD">
              <w:rPr>
                <w:i/>
                <w:iCs/>
                <w:sz w:val="16"/>
                <w:szCs w:val="16"/>
                <w:lang w:val="en-GB"/>
              </w:rPr>
              <w:t>TopologySegment</w:t>
            </w:r>
            <w:r w:rsidRPr="004A00BD">
              <w:rPr>
                <w:sz w:val="16"/>
                <w:szCs w:val="16"/>
                <w:lang w:val="en-GB"/>
              </w:rPr>
              <w:t xml:space="preserve"> is defined as on offset relative to the startNode of the TopologySegment or the endNode.</w:t>
            </w:r>
          </w:p>
        </w:tc>
      </w:tr>
    </w:tbl>
    <w:p w14:paraId="0E2CF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967C28" w14:textId="77777777" w:rsidTr="00617B3E">
        <w:tc>
          <w:tcPr>
            <w:tcW w:w="3856" w:type="dxa"/>
            <w:gridSpan w:val="3"/>
            <w:shd w:val="clear" w:color="auto" w:fill="auto"/>
          </w:tcPr>
          <w:p w14:paraId="6D5D1A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BCAE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78851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8ED9F" w14:textId="77777777" w:rsidTr="00617B3E">
        <w:tc>
          <w:tcPr>
            <w:tcW w:w="1573" w:type="dxa"/>
            <w:shd w:val="clear" w:color="auto" w:fill="auto"/>
          </w:tcPr>
          <w:p w14:paraId="5625B1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2579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AD3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EB6C0D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11D2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267E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5972B" w14:textId="77777777" w:rsidTr="00617B3E">
        <w:tc>
          <w:tcPr>
            <w:tcW w:w="1573" w:type="dxa"/>
            <w:shd w:val="clear" w:color="auto" w:fill="auto"/>
          </w:tcPr>
          <w:p w14:paraId="6A60CB65" w14:textId="77777777" w:rsidR="003B5845" w:rsidRPr="00634625" w:rsidRDefault="003B5845" w:rsidP="00617B3E">
            <w:pPr>
              <w:pStyle w:val="SmallStandard"/>
            </w:pPr>
            <w:r>
              <w:t>TopologySegment</w:t>
            </w:r>
          </w:p>
        </w:tc>
        <w:tc>
          <w:tcPr>
            <w:tcW w:w="1574" w:type="dxa"/>
            <w:shd w:val="clear" w:color="auto" w:fill="auto"/>
          </w:tcPr>
          <w:p w14:paraId="1E67CB58" w14:textId="77777777" w:rsidR="003B5845" w:rsidRPr="00132C43" w:rsidRDefault="003B5845" w:rsidP="00617B3E">
            <w:pPr>
              <w:pStyle w:val="SmallStandard"/>
            </w:pPr>
            <w:r>
              <w:t>referencedSegment</w:t>
            </w:r>
          </w:p>
        </w:tc>
        <w:tc>
          <w:tcPr>
            <w:tcW w:w="708" w:type="dxa"/>
            <w:shd w:val="clear" w:color="auto" w:fill="auto"/>
          </w:tcPr>
          <w:p w14:paraId="0EF0A6CB" w14:textId="77777777" w:rsidR="003B5845" w:rsidRPr="00D331EF" w:rsidRDefault="003B5845" w:rsidP="00617B3E">
            <w:pPr>
              <w:pStyle w:val="SmallStandard"/>
            </w:pPr>
            <w:r w:rsidRPr="00574783">
              <w:t>1</w:t>
            </w:r>
          </w:p>
        </w:tc>
        <w:tc>
          <w:tcPr>
            <w:tcW w:w="709" w:type="dxa"/>
            <w:shd w:val="clear" w:color="auto" w:fill="auto"/>
          </w:tcPr>
          <w:p w14:paraId="413B7996" w14:textId="77777777" w:rsidR="003B5845" w:rsidRPr="00D331EF" w:rsidRDefault="003B5845" w:rsidP="00617B3E">
            <w:pPr>
              <w:pStyle w:val="SmallStandard"/>
            </w:pPr>
            <w:r w:rsidRPr="00207506">
              <w:t>0..*</w:t>
            </w:r>
          </w:p>
        </w:tc>
        <w:tc>
          <w:tcPr>
            <w:tcW w:w="567" w:type="dxa"/>
            <w:shd w:val="clear" w:color="auto" w:fill="auto"/>
          </w:tcPr>
          <w:p w14:paraId="21B4400B" w14:textId="77777777" w:rsidR="003B5845" w:rsidRPr="00D331EF" w:rsidRDefault="003B5845" w:rsidP="00617B3E">
            <w:pPr>
              <w:pStyle w:val="SmallStandard"/>
            </w:pPr>
            <w:r>
              <w:t>N</w:t>
            </w:r>
          </w:p>
        </w:tc>
        <w:tc>
          <w:tcPr>
            <w:tcW w:w="3969" w:type="dxa"/>
            <w:shd w:val="clear" w:color="auto" w:fill="auto"/>
          </w:tcPr>
          <w:p w14:paraId="1B09A39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TopologySegment</w:t>
            </w:r>
            <w:r w:rsidRPr="004A00BD">
              <w:rPr>
                <w:sz w:val="16"/>
                <w:szCs w:val="16"/>
                <w:lang w:val="en-GB"/>
              </w:rPr>
              <w:t xml:space="preserve"> on which the Location is located.</w:t>
            </w:r>
          </w:p>
        </w:tc>
      </w:tr>
    </w:tbl>
    <w:p w14:paraId="2C1539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8" w:name="_dfe57c2a9a0da73240694dc6bcea0b87"/>
      <w:r>
        <w:rPr>
          <w:lang w:val="en-GB"/>
        </w:rPr>
        <w:t>SegmentMapping</w:t>
      </w:r>
      <w:bookmarkEnd w:id="1468"/>
    </w:p>
    <w:p w14:paraId="453D0E56" w14:textId="77777777" w:rsidR="003B5845" w:rsidRPr="00A518C2" w:rsidRDefault="003B5845" w:rsidP="003B5845">
      <w:pPr>
        <w:rPr>
          <w:lang w:val="en-GB"/>
        </w:rPr>
      </w:pPr>
      <w:r w:rsidRPr="00A518C2">
        <w:rPr>
          <w:sz w:val="18"/>
          <w:szCs w:val="18"/>
          <w:lang w:val="en-GB"/>
        </w:rPr>
        <w:t xml:space="preserve">Defines the relationship of an inner segment to its outer topology. The relationship to the outer topology is expressed with a </w:t>
      </w:r>
      <w:r w:rsidRPr="00A518C2">
        <w:rPr>
          <w:i/>
          <w:iCs/>
          <w:sz w:val="18"/>
          <w:szCs w:val="18"/>
          <w:lang w:val="en-GB"/>
        </w:rPr>
        <w:t>Path.</w:t>
      </w:r>
    </w:p>
    <w:p w14:paraId="525BDC4C" w14:textId="77777777" w:rsidR="003B5845" w:rsidRPr="00A518C2" w:rsidRDefault="003B5845" w:rsidP="003B5845">
      <w:pPr>
        <w:rPr>
          <w:lang w:val="en-GB"/>
        </w:rPr>
      </w:pPr>
      <w:r w:rsidRPr="00A518C2">
        <w:rPr>
          <w:i/>
          <w:iCs/>
          <w:sz w:val="18"/>
          <w:szCs w:val="18"/>
          <w:lang w:val="en-GB"/>
        </w:rPr>
        <w:t xml:space="preserve"> </w:t>
      </w:r>
    </w:p>
    <w:p w14:paraId="291F2E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0903A" w14:textId="77777777" w:rsidTr="00617B3E">
        <w:tc>
          <w:tcPr>
            <w:tcW w:w="2013" w:type="dxa"/>
            <w:shd w:val="clear" w:color="auto" w:fill="auto"/>
            <w:tcMar>
              <w:top w:w="28" w:type="dxa"/>
              <w:left w:w="28" w:type="dxa"/>
              <w:bottom w:w="28" w:type="dxa"/>
              <w:right w:w="28" w:type="dxa"/>
            </w:tcMar>
          </w:tcPr>
          <w:p w14:paraId="2C43A9E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DA4BF4" w14:textId="77777777" w:rsidR="003B5845" w:rsidRPr="004A00BD" w:rsidRDefault="003B5845" w:rsidP="00617B3E">
            <w:pPr>
              <w:rPr>
                <w:sz w:val="22"/>
              </w:rPr>
            </w:pPr>
          </w:p>
        </w:tc>
      </w:tr>
      <w:tr w:rsidR="003B5845" w:rsidRPr="008359F5" w14:paraId="69A40EAB" w14:textId="77777777" w:rsidTr="00617B3E">
        <w:tc>
          <w:tcPr>
            <w:tcW w:w="2013" w:type="dxa"/>
            <w:shd w:val="clear" w:color="auto" w:fill="auto"/>
            <w:tcMar>
              <w:top w:w="28" w:type="dxa"/>
              <w:left w:w="28" w:type="dxa"/>
              <w:bottom w:w="28" w:type="dxa"/>
              <w:right w:w="28" w:type="dxa"/>
            </w:tcMar>
          </w:tcPr>
          <w:p w14:paraId="21C9F0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2D084B" w14:textId="77777777" w:rsidR="003B5845" w:rsidRPr="004A00BD" w:rsidRDefault="003B5845" w:rsidP="00617B3E">
            <w:pPr>
              <w:rPr>
                <w:sz w:val="22"/>
              </w:rPr>
            </w:pPr>
          </w:p>
        </w:tc>
      </w:tr>
      <w:tr w:rsidR="003B5845" w:rsidRPr="008359F5" w14:paraId="7ACD9134" w14:textId="77777777" w:rsidTr="00617B3E">
        <w:tc>
          <w:tcPr>
            <w:tcW w:w="2013" w:type="dxa"/>
            <w:shd w:val="clear" w:color="auto" w:fill="auto"/>
            <w:tcMar>
              <w:top w:w="28" w:type="dxa"/>
              <w:left w:w="28" w:type="dxa"/>
              <w:bottom w:w="28" w:type="dxa"/>
              <w:right w:w="28" w:type="dxa"/>
            </w:tcMar>
          </w:tcPr>
          <w:p w14:paraId="55D3A5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B1C68" w14:textId="77777777" w:rsidR="003B5845" w:rsidRPr="000437C1" w:rsidRDefault="003B5845" w:rsidP="00617B3E">
            <w:pPr>
              <w:pStyle w:val="SmallStandard"/>
            </w:pPr>
            <w:r>
              <w:t>false</w:t>
            </w:r>
          </w:p>
        </w:tc>
      </w:tr>
    </w:tbl>
    <w:p w14:paraId="3B4866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D5C769" w14:textId="77777777" w:rsidTr="00617B3E">
        <w:tc>
          <w:tcPr>
            <w:tcW w:w="3856" w:type="dxa"/>
            <w:gridSpan w:val="3"/>
            <w:shd w:val="clear" w:color="auto" w:fill="auto"/>
          </w:tcPr>
          <w:p w14:paraId="638DA0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B65D16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ECE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3F87B1" w14:textId="77777777" w:rsidTr="00617B3E">
        <w:tc>
          <w:tcPr>
            <w:tcW w:w="1573" w:type="dxa"/>
            <w:shd w:val="clear" w:color="auto" w:fill="auto"/>
          </w:tcPr>
          <w:p w14:paraId="784FECA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761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92C5D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BC1F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2071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B9B4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0A37E82" w14:textId="77777777" w:rsidTr="00617B3E">
        <w:tc>
          <w:tcPr>
            <w:tcW w:w="1573" w:type="dxa"/>
            <w:shd w:val="clear" w:color="auto" w:fill="auto"/>
          </w:tcPr>
          <w:p w14:paraId="07454BF9" w14:textId="77777777" w:rsidR="003B5845" w:rsidRPr="00634625" w:rsidRDefault="003B5845" w:rsidP="00617B3E">
            <w:pPr>
              <w:pStyle w:val="SmallStandard"/>
            </w:pPr>
            <w:r>
              <w:t>TopologySegment</w:t>
            </w:r>
          </w:p>
        </w:tc>
        <w:tc>
          <w:tcPr>
            <w:tcW w:w="1574" w:type="dxa"/>
            <w:shd w:val="clear" w:color="auto" w:fill="auto"/>
          </w:tcPr>
          <w:p w14:paraId="08804B8E" w14:textId="77777777" w:rsidR="003B5845" w:rsidRPr="00132C43" w:rsidRDefault="003B5845" w:rsidP="00617B3E">
            <w:pPr>
              <w:pStyle w:val="SmallStandard"/>
            </w:pPr>
            <w:r>
              <w:t>innerSegment</w:t>
            </w:r>
          </w:p>
        </w:tc>
        <w:tc>
          <w:tcPr>
            <w:tcW w:w="708" w:type="dxa"/>
            <w:shd w:val="clear" w:color="auto" w:fill="auto"/>
          </w:tcPr>
          <w:p w14:paraId="3CDF2DA0" w14:textId="77777777" w:rsidR="003B5845" w:rsidRPr="00D331EF" w:rsidRDefault="003B5845" w:rsidP="00617B3E">
            <w:pPr>
              <w:pStyle w:val="SmallStandard"/>
            </w:pPr>
            <w:r w:rsidRPr="00574783">
              <w:t>1</w:t>
            </w:r>
          </w:p>
        </w:tc>
        <w:tc>
          <w:tcPr>
            <w:tcW w:w="709" w:type="dxa"/>
            <w:shd w:val="clear" w:color="auto" w:fill="auto"/>
          </w:tcPr>
          <w:p w14:paraId="58E61EF4" w14:textId="77777777" w:rsidR="003B5845" w:rsidRPr="004A00BD" w:rsidRDefault="003B5845" w:rsidP="00617B3E">
            <w:pPr>
              <w:rPr>
                <w:sz w:val="22"/>
              </w:rPr>
            </w:pPr>
          </w:p>
        </w:tc>
        <w:tc>
          <w:tcPr>
            <w:tcW w:w="567" w:type="dxa"/>
            <w:shd w:val="clear" w:color="auto" w:fill="auto"/>
          </w:tcPr>
          <w:p w14:paraId="0F3E4997" w14:textId="77777777" w:rsidR="003B5845" w:rsidRPr="00D331EF" w:rsidRDefault="003B5845" w:rsidP="00617B3E">
            <w:pPr>
              <w:pStyle w:val="SmallStandard"/>
            </w:pPr>
            <w:r>
              <w:t>N</w:t>
            </w:r>
          </w:p>
        </w:tc>
        <w:tc>
          <w:tcPr>
            <w:tcW w:w="3969" w:type="dxa"/>
            <w:shd w:val="clear" w:color="auto" w:fill="auto"/>
          </w:tcPr>
          <w:p w14:paraId="6399DC40" w14:textId="77777777" w:rsidR="003B5845" w:rsidRPr="004A00BD" w:rsidRDefault="003B5845" w:rsidP="00617B3E">
            <w:pPr>
              <w:rPr>
                <w:sz w:val="22"/>
              </w:rPr>
            </w:pPr>
          </w:p>
        </w:tc>
      </w:tr>
      <w:tr w:rsidR="003B5845" w:rsidRPr="00CC6307" w14:paraId="70E02CFE" w14:textId="77777777" w:rsidTr="00617B3E">
        <w:tc>
          <w:tcPr>
            <w:tcW w:w="1573" w:type="dxa"/>
            <w:shd w:val="clear" w:color="auto" w:fill="auto"/>
          </w:tcPr>
          <w:p w14:paraId="3B391359" w14:textId="77777777" w:rsidR="003B5845" w:rsidRPr="00634625" w:rsidRDefault="003B5845" w:rsidP="00617B3E">
            <w:pPr>
              <w:pStyle w:val="SmallStandard"/>
            </w:pPr>
            <w:r>
              <w:t>Path</w:t>
            </w:r>
          </w:p>
        </w:tc>
        <w:tc>
          <w:tcPr>
            <w:tcW w:w="1574" w:type="dxa"/>
            <w:shd w:val="clear" w:color="auto" w:fill="auto"/>
          </w:tcPr>
          <w:p w14:paraId="17A81A2C" w14:textId="77777777" w:rsidR="003B5845" w:rsidRPr="00132C43" w:rsidRDefault="003B5845" w:rsidP="00617B3E">
            <w:pPr>
              <w:pStyle w:val="SmallStandard"/>
            </w:pPr>
            <w:r>
              <w:t>mappedPosition</w:t>
            </w:r>
          </w:p>
        </w:tc>
        <w:tc>
          <w:tcPr>
            <w:tcW w:w="708" w:type="dxa"/>
            <w:shd w:val="clear" w:color="auto" w:fill="auto"/>
          </w:tcPr>
          <w:p w14:paraId="2700BF7C" w14:textId="77777777" w:rsidR="003B5845" w:rsidRPr="00D331EF" w:rsidRDefault="003B5845" w:rsidP="00617B3E">
            <w:pPr>
              <w:pStyle w:val="SmallStandard"/>
            </w:pPr>
            <w:r w:rsidRPr="00574783">
              <w:t>1</w:t>
            </w:r>
          </w:p>
        </w:tc>
        <w:tc>
          <w:tcPr>
            <w:tcW w:w="709" w:type="dxa"/>
            <w:shd w:val="clear" w:color="auto" w:fill="auto"/>
          </w:tcPr>
          <w:p w14:paraId="62BEC60C" w14:textId="77777777" w:rsidR="003B5845" w:rsidRPr="00D331EF" w:rsidRDefault="003B5845" w:rsidP="00617B3E">
            <w:pPr>
              <w:pStyle w:val="SmallStandard"/>
            </w:pPr>
            <w:r w:rsidRPr="00207506">
              <w:t>0..1</w:t>
            </w:r>
          </w:p>
        </w:tc>
        <w:tc>
          <w:tcPr>
            <w:tcW w:w="567" w:type="dxa"/>
            <w:shd w:val="clear" w:color="auto" w:fill="auto"/>
          </w:tcPr>
          <w:p w14:paraId="4BC09792" w14:textId="77777777" w:rsidR="003B5845" w:rsidRDefault="003B5845" w:rsidP="00617B3E">
            <w:pPr>
              <w:pStyle w:val="SmallStandard"/>
            </w:pPr>
            <w:r>
              <w:t>Y</w:t>
            </w:r>
          </w:p>
        </w:tc>
        <w:tc>
          <w:tcPr>
            <w:tcW w:w="3969" w:type="dxa"/>
            <w:shd w:val="clear" w:color="auto" w:fill="auto"/>
          </w:tcPr>
          <w:p w14:paraId="36839461" w14:textId="77777777" w:rsidR="003B5845" w:rsidRPr="004A00BD" w:rsidRDefault="003B5845" w:rsidP="00617B3E">
            <w:pPr>
              <w:rPr>
                <w:sz w:val="22"/>
              </w:rPr>
            </w:pPr>
          </w:p>
        </w:tc>
      </w:tr>
    </w:tbl>
    <w:p w14:paraId="632B11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05C854" w14:textId="77777777" w:rsidTr="00617B3E">
        <w:tc>
          <w:tcPr>
            <w:tcW w:w="2296" w:type="dxa"/>
            <w:gridSpan w:val="2"/>
            <w:shd w:val="clear" w:color="auto" w:fill="auto"/>
          </w:tcPr>
          <w:p w14:paraId="0653AD0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213EE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76221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DC671A" w14:textId="77777777" w:rsidTr="00617B3E">
        <w:tc>
          <w:tcPr>
            <w:tcW w:w="1588" w:type="dxa"/>
            <w:shd w:val="clear" w:color="auto" w:fill="auto"/>
          </w:tcPr>
          <w:p w14:paraId="10E33CC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89F2DF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B2C2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CB79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CFB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A312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88774D" w14:textId="77777777" w:rsidTr="00617B3E">
        <w:tc>
          <w:tcPr>
            <w:tcW w:w="1588" w:type="dxa"/>
            <w:shd w:val="clear" w:color="auto" w:fill="auto"/>
          </w:tcPr>
          <w:p w14:paraId="0C6C4AA8" w14:textId="77777777" w:rsidR="003B5845" w:rsidRPr="00634625" w:rsidRDefault="003B5845" w:rsidP="00617B3E">
            <w:pPr>
              <w:pStyle w:val="SmallStandard"/>
            </w:pPr>
            <w:r>
              <w:t>TopologyMappingSpecification</w:t>
            </w:r>
          </w:p>
        </w:tc>
        <w:tc>
          <w:tcPr>
            <w:tcW w:w="708" w:type="dxa"/>
            <w:shd w:val="clear" w:color="auto" w:fill="auto"/>
          </w:tcPr>
          <w:p w14:paraId="3178CC66" w14:textId="77777777" w:rsidR="003B5845" w:rsidRPr="004A00BD" w:rsidRDefault="003B5845" w:rsidP="00617B3E">
            <w:pPr>
              <w:rPr>
                <w:sz w:val="22"/>
              </w:rPr>
            </w:pPr>
          </w:p>
        </w:tc>
        <w:tc>
          <w:tcPr>
            <w:tcW w:w="1560" w:type="dxa"/>
            <w:shd w:val="clear" w:color="auto" w:fill="auto"/>
          </w:tcPr>
          <w:p w14:paraId="024635D5" w14:textId="77777777" w:rsidR="003B5845" w:rsidRPr="004A00BD" w:rsidRDefault="003B5845" w:rsidP="00617B3E">
            <w:pPr>
              <w:rPr>
                <w:sz w:val="22"/>
              </w:rPr>
            </w:pPr>
          </w:p>
        </w:tc>
        <w:tc>
          <w:tcPr>
            <w:tcW w:w="708" w:type="dxa"/>
            <w:shd w:val="clear" w:color="auto" w:fill="auto"/>
          </w:tcPr>
          <w:p w14:paraId="5A8BD883" w14:textId="77777777" w:rsidR="003B5845" w:rsidRPr="00D331EF" w:rsidRDefault="003B5845" w:rsidP="00617B3E">
            <w:pPr>
              <w:pStyle w:val="SmallStandard"/>
            </w:pPr>
            <w:r w:rsidRPr="00D01517">
              <w:t>0..*</w:t>
            </w:r>
          </w:p>
        </w:tc>
        <w:tc>
          <w:tcPr>
            <w:tcW w:w="567" w:type="dxa"/>
            <w:shd w:val="clear" w:color="auto" w:fill="auto"/>
          </w:tcPr>
          <w:p w14:paraId="41FDF2E8" w14:textId="77777777" w:rsidR="003B5845" w:rsidRDefault="003B5845" w:rsidP="00617B3E">
            <w:pPr>
              <w:pStyle w:val="SmallStandard"/>
            </w:pPr>
            <w:r>
              <w:t>Y</w:t>
            </w:r>
          </w:p>
        </w:tc>
        <w:tc>
          <w:tcPr>
            <w:tcW w:w="3969" w:type="dxa"/>
            <w:shd w:val="clear" w:color="auto" w:fill="auto"/>
          </w:tcPr>
          <w:p w14:paraId="465C8C8A" w14:textId="77777777" w:rsidR="003B5845" w:rsidRPr="004A00BD" w:rsidRDefault="003B5845" w:rsidP="00617B3E">
            <w:pPr>
              <w:rPr>
                <w:sz w:val="22"/>
              </w:rPr>
            </w:pPr>
          </w:p>
        </w:tc>
      </w:tr>
    </w:tbl>
    <w:p w14:paraId="7955B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9" w:name="_54ba7012f135a58b6dc2a9440c661048"/>
      <w:r>
        <w:rPr>
          <w:lang w:val="en-GB"/>
        </w:rPr>
        <w:t>TopologyBendingRestriction</w:t>
      </w:r>
      <w:bookmarkEnd w:id="1469"/>
    </w:p>
    <w:p w14:paraId="6877982B" w14:textId="77777777" w:rsidR="003B5845" w:rsidRPr="00A518C2" w:rsidRDefault="003B5845" w:rsidP="003B5845">
      <w:pPr>
        <w:rPr>
          <w:lang w:val="en-GB"/>
        </w:rPr>
      </w:pPr>
      <w:r w:rsidRPr="00A518C2">
        <w:rPr>
          <w:sz w:val="18"/>
          <w:szCs w:val="18"/>
          <w:lang w:val="en-GB"/>
        </w:rPr>
        <w:t xml:space="preserve">As the name implies, a </w:t>
      </w:r>
      <w:r w:rsidRPr="00A518C2">
        <w:rPr>
          <w:i/>
          <w:iCs/>
          <w:sz w:val="18"/>
          <w:szCs w:val="18"/>
          <w:lang w:val="en-GB"/>
        </w:rPr>
        <w:t>TopologyBendingRestriction</w:t>
      </w:r>
      <w:r w:rsidRPr="00A518C2">
        <w:rPr>
          <w:sz w:val="18"/>
          <w:szCs w:val="18"/>
          <w:lang w:val="en-GB"/>
        </w:rPr>
        <w:t xml:space="preserve"> defines restrictions on the bendability a path in the </w:t>
      </w:r>
      <w:r w:rsidRPr="00A518C2">
        <w:rPr>
          <w:i/>
          <w:iCs/>
          <w:sz w:val="18"/>
          <w:szCs w:val="18"/>
          <w:lang w:val="en-GB"/>
        </w:rPr>
        <w:t>Topology.</w:t>
      </w:r>
      <w:r w:rsidRPr="00A518C2">
        <w:rPr>
          <w:sz w:val="18"/>
          <w:szCs w:val="18"/>
          <w:lang w:val="en-GB"/>
        </w:rPr>
        <w:t xml:space="preserve"> There are multiple reasons, why such restrictions exist, for example:</w:t>
      </w:r>
    </w:p>
    <w:p w14:paraId="4F158BDA"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There is a bending restriction for a wire in the segment.</w:t>
      </w:r>
    </w:p>
    <w:p w14:paraId="08A3090F"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 number of wires and the segment diameter is such, that excessive bending causes intolerable torsion forces on wires in the segment.</w:t>
      </w:r>
    </w:p>
    <w:p w14:paraId="719F3646" w14:textId="77777777" w:rsidR="003B5845" w:rsidRDefault="003B5845" w:rsidP="00D50625">
      <w:pPr>
        <w:numPr>
          <w:ilvl w:val="0"/>
          <w:numId w:val="51"/>
        </w:numPr>
        <w:autoSpaceDE/>
        <w:autoSpaceDN/>
        <w:adjustRightInd/>
        <w:spacing w:before="0" w:after="120" w:line="240" w:lineRule="auto"/>
      </w:pPr>
      <w:r>
        <w:t>Other technical reasons</w:t>
      </w:r>
    </w:p>
    <w:p w14:paraId="03F2139E" w14:textId="77777777" w:rsidR="003B5845" w:rsidRPr="00A518C2" w:rsidRDefault="003B5845" w:rsidP="003B5845">
      <w:pPr>
        <w:rPr>
          <w:lang w:val="en-GB"/>
        </w:rPr>
      </w:pPr>
      <w:r w:rsidRPr="00A518C2">
        <w:rPr>
          <w:sz w:val="18"/>
          <w:szCs w:val="18"/>
          <w:lang w:val="en-GB"/>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78E7555C" w14:textId="77777777" w:rsidR="003B5845" w:rsidRPr="00A518C2" w:rsidRDefault="003B5845" w:rsidP="003B5845">
      <w:pPr>
        <w:rPr>
          <w:lang w:val="en-GB"/>
        </w:rPr>
      </w:pPr>
      <w:r w:rsidRPr="00A518C2">
        <w:rPr>
          <w:sz w:val="18"/>
          <w:szCs w:val="18"/>
          <w:lang w:val="en-GB"/>
        </w:rPr>
        <w:t>The restriction applies to a path of segments as this can cover different case:</w:t>
      </w:r>
    </w:p>
    <w:p w14:paraId="5DC296C4" w14:textId="77777777" w:rsidR="003B5845" w:rsidRDefault="003B5845" w:rsidP="00D50625">
      <w:pPr>
        <w:numPr>
          <w:ilvl w:val="0"/>
          <w:numId w:val="52"/>
        </w:numPr>
        <w:autoSpaceDE/>
        <w:autoSpaceDN/>
        <w:adjustRightInd/>
        <w:spacing w:before="0" w:after="120" w:line="240" w:lineRule="auto"/>
      </w:pPr>
      <w:r>
        <w:t>a single segment</w:t>
      </w:r>
    </w:p>
    <w:p w14:paraId="0D1ED039"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t>two adjacent segments at a node</w:t>
      </w:r>
    </w:p>
    <w:p w14:paraId="7226C736"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lastRenderedPageBreak/>
        <w:t>the complete path of a wire</w:t>
      </w:r>
    </w:p>
    <w:p w14:paraId="54B55E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2FB8A5" w14:textId="77777777" w:rsidTr="00617B3E">
        <w:tc>
          <w:tcPr>
            <w:tcW w:w="2013" w:type="dxa"/>
            <w:shd w:val="clear" w:color="auto" w:fill="auto"/>
            <w:tcMar>
              <w:top w:w="28" w:type="dxa"/>
              <w:left w:w="28" w:type="dxa"/>
              <w:bottom w:w="28" w:type="dxa"/>
              <w:right w:w="28" w:type="dxa"/>
            </w:tcMar>
          </w:tcPr>
          <w:p w14:paraId="4D01AB0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0AB788" w14:textId="77777777" w:rsidR="003B5845" w:rsidRPr="004A00BD" w:rsidRDefault="003B5845" w:rsidP="00617B3E">
            <w:pPr>
              <w:rPr>
                <w:sz w:val="22"/>
              </w:rPr>
            </w:pPr>
          </w:p>
        </w:tc>
      </w:tr>
      <w:tr w:rsidR="003B5845" w:rsidRPr="008359F5" w14:paraId="52F40951" w14:textId="77777777" w:rsidTr="00617B3E">
        <w:tc>
          <w:tcPr>
            <w:tcW w:w="2013" w:type="dxa"/>
            <w:shd w:val="clear" w:color="auto" w:fill="auto"/>
            <w:tcMar>
              <w:top w:w="28" w:type="dxa"/>
              <w:left w:w="28" w:type="dxa"/>
              <w:bottom w:w="28" w:type="dxa"/>
              <w:right w:w="28" w:type="dxa"/>
            </w:tcMar>
          </w:tcPr>
          <w:p w14:paraId="53CB5C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A563D7" w14:textId="77777777" w:rsidR="003B5845" w:rsidRPr="004A00BD" w:rsidRDefault="003B5845" w:rsidP="00617B3E">
            <w:pPr>
              <w:rPr>
                <w:sz w:val="22"/>
              </w:rPr>
            </w:pPr>
          </w:p>
        </w:tc>
      </w:tr>
      <w:tr w:rsidR="003B5845" w:rsidRPr="008359F5" w14:paraId="63E2097D" w14:textId="77777777" w:rsidTr="00617B3E">
        <w:tc>
          <w:tcPr>
            <w:tcW w:w="2013" w:type="dxa"/>
            <w:shd w:val="clear" w:color="auto" w:fill="auto"/>
            <w:tcMar>
              <w:top w:w="28" w:type="dxa"/>
              <w:left w:w="28" w:type="dxa"/>
              <w:bottom w:w="28" w:type="dxa"/>
              <w:right w:w="28" w:type="dxa"/>
            </w:tcMar>
          </w:tcPr>
          <w:p w14:paraId="77165CF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FF84E56" w14:textId="77777777" w:rsidR="003B5845" w:rsidRPr="000437C1" w:rsidRDefault="003B5845" w:rsidP="00617B3E">
            <w:pPr>
              <w:pStyle w:val="SmallStandard"/>
            </w:pPr>
            <w:r>
              <w:t>false</w:t>
            </w:r>
          </w:p>
        </w:tc>
      </w:tr>
    </w:tbl>
    <w:p w14:paraId="7192EE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3D31BB" w14:textId="77777777" w:rsidTr="00617B3E">
        <w:tc>
          <w:tcPr>
            <w:tcW w:w="2013" w:type="dxa"/>
            <w:shd w:val="clear" w:color="auto" w:fill="auto"/>
            <w:tcMar>
              <w:top w:w="28" w:type="dxa"/>
              <w:left w:w="28" w:type="dxa"/>
              <w:bottom w:w="28" w:type="dxa"/>
              <w:right w:w="28" w:type="dxa"/>
            </w:tcMar>
          </w:tcPr>
          <w:p w14:paraId="2CE217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8A6E92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64A867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41601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8F1192" w14:textId="77777777" w:rsidTr="00617B3E">
        <w:tc>
          <w:tcPr>
            <w:tcW w:w="2013" w:type="dxa"/>
            <w:shd w:val="clear" w:color="auto" w:fill="auto"/>
            <w:tcMar>
              <w:top w:w="28" w:type="dxa"/>
              <w:left w:w="28" w:type="dxa"/>
              <w:bottom w:w="28" w:type="dxa"/>
              <w:right w:w="28" w:type="dxa"/>
            </w:tcMar>
          </w:tcPr>
          <w:p w14:paraId="35A99A57"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4692D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ABA1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995"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dynamic environment, where it is bended repeatedly (e.g. in the grommet of the back door).</w:t>
            </w:r>
          </w:p>
        </w:tc>
      </w:tr>
      <w:tr w:rsidR="003B5845" w:rsidRPr="004A00BD" w14:paraId="48F99BC6" w14:textId="77777777" w:rsidTr="00617B3E">
        <w:tc>
          <w:tcPr>
            <w:tcW w:w="2013" w:type="dxa"/>
            <w:shd w:val="clear" w:color="auto" w:fill="auto"/>
            <w:tcMar>
              <w:top w:w="28" w:type="dxa"/>
              <w:left w:w="28" w:type="dxa"/>
              <w:bottom w:w="28" w:type="dxa"/>
              <w:right w:w="28" w:type="dxa"/>
            </w:tcMar>
          </w:tcPr>
          <w:p w14:paraId="48A20566"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0AB6017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62B2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4FAE2"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static environment, where it is bended once during installation. After that it remains unchanged in its bended position during usage.</w:t>
            </w:r>
          </w:p>
        </w:tc>
      </w:tr>
    </w:tbl>
    <w:p w14:paraId="2AD9D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2EC738" w14:textId="77777777" w:rsidTr="00617B3E">
        <w:tc>
          <w:tcPr>
            <w:tcW w:w="3856" w:type="dxa"/>
            <w:gridSpan w:val="3"/>
            <w:shd w:val="clear" w:color="auto" w:fill="auto"/>
          </w:tcPr>
          <w:p w14:paraId="01E119F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AD2F7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02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3659DE" w14:textId="77777777" w:rsidTr="00617B3E">
        <w:tc>
          <w:tcPr>
            <w:tcW w:w="1573" w:type="dxa"/>
            <w:shd w:val="clear" w:color="auto" w:fill="auto"/>
          </w:tcPr>
          <w:p w14:paraId="7B9DB0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925D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1B3BF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D956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D503D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209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5EDA83" w14:textId="77777777" w:rsidTr="00617B3E">
        <w:tc>
          <w:tcPr>
            <w:tcW w:w="1573" w:type="dxa"/>
            <w:shd w:val="clear" w:color="auto" w:fill="auto"/>
          </w:tcPr>
          <w:p w14:paraId="54227117" w14:textId="77777777" w:rsidR="003B5845" w:rsidRPr="00634625" w:rsidRDefault="003B5845" w:rsidP="00617B3E">
            <w:pPr>
              <w:pStyle w:val="SmallStandard"/>
            </w:pPr>
            <w:r>
              <w:t>Path</w:t>
            </w:r>
          </w:p>
        </w:tc>
        <w:tc>
          <w:tcPr>
            <w:tcW w:w="1574" w:type="dxa"/>
            <w:shd w:val="clear" w:color="auto" w:fill="auto"/>
          </w:tcPr>
          <w:p w14:paraId="48595838" w14:textId="77777777" w:rsidR="003B5845" w:rsidRPr="00132C43" w:rsidRDefault="003B5845" w:rsidP="00617B3E">
            <w:pPr>
              <w:pStyle w:val="SmallStandard"/>
            </w:pPr>
            <w:r>
              <w:t>restrictedPath</w:t>
            </w:r>
          </w:p>
        </w:tc>
        <w:tc>
          <w:tcPr>
            <w:tcW w:w="708" w:type="dxa"/>
            <w:shd w:val="clear" w:color="auto" w:fill="auto"/>
          </w:tcPr>
          <w:p w14:paraId="269A4685" w14:textId="77777777" w:rsidR="003B5845" w:rsidRPr="00D331EF" w:rsidRDefault="003B5845" w:rsidP="00617B3E">
            <w:pPr>
              <w:pStyle w:val="SmallStandard"/>
            </w:pPr>
            <w:r w:rsidRPr="00574783">
              <w:t>1</w:t>
            </w:r>
          </w:p>
        </w:tc>
        <w:tc>
          <w:tcPr>
            <w:tcW w:w="709" w:type="dxa"/>
            <w:shd w:val="clear" w:color="auto" w:fill="auto"/>
          </w:tcPr>
          <w:p w14:paraId="07901E8F" w14:textId="77777777" w:rsidR="003B5845" w:rsidRPr="00D331EF" w:rsidRDefault="003B5845" w:rsidP="00617B3E">
            <w:pPr>
              <w:pStyle w:val="SmallStandard"/>
            </w:pPr>
            <w:r w:rsidRPr="00207506">
              <w:t>0..1</w:t>
            </w:r>
          </w:p>
        </w:tc>
        <w:tc>
          <w:tcPr>
            <w:tcW w:w="567" w:type="dxa"/>
            <w:shd w:val="clear" w:color="auto" w:fill="auto"/>
          </w:tcPr>
          <w:p w14:paraId="3EF0F6F1" w14:textId="77777777" w:rsidR="003B5845" w:rsidRDefault="003B5845" w:rsidP="00617B3E">
            <w:pPr>
              <w:pStyle w:val="SmallStandard"/>
            </w:pPr>
            <w:r>
              <w:t>Y</w:t>
            </w:r>
          </w:p>
        </w:tc>
        <w:tc>
          <w:tcPr>
            <w:tcW w:w="3969" w:type="dxa"/>
            <w:shd w:val="clear" w:color="auto" w:fill="auto"/>
          </w:tcPr>
          <w:p w14:paraId="3D3E4EB9"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bl>
    <w:p w14:paraId="43F19C1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07D145" w14:textId="77777777" w:rsidTr="00617B3E">
        <w:tc>
          <w:tcPr>
            <w:tcW w:w="2296" w:type="dxa"/>
            <w:gridSpan w:val="2"/>
            <w:shd w:val="clear" w:color="auto" w:fill="auto"/>
          </w:tcPr>
          <w:p w14:paraId="26FF248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2861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312F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FF0DF6" w14:textId="77777777" w:rsidTr="00617B3E">
        <w:tc>
          <w:tcPr>
            <w:tcW w:w="1588" w:type="dxa"/>
            <w:shd w:val="clear" w:color="auto" w:fill="auto"/>
          </w:tcPr>
          <w:p w14:paraId="39F3EC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C2F44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2350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C84B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FDD1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5D86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372C77" w14:textId="77777777" w:rsidTr="00617B3E">
        <w:tc>
          <w:tcPr>
            <w:tcW w:w="1588" w:type="dxa"/>
            <w:shd w:val="clear" w:color="auto" w:fill="auto"/>
          </w:tcPr>
          <w:p w14:paraId="07C77F32" w14:textId="77777777" w:rsidR="003B5845" w:rsidRPr="00634625" w:rsidRDefault="003B5845" w:rsidP="00617B3E">
            <w:pPr>
              <w:pStyle w:val="SmallStandard"/>
            </w:pPr>
            <w:r>
              <w:t>TopologyBendingRestrictionSpecification</w:t>
            </w:r>
          </w:p>
        </w:tc>
        <w:tc>
          <w:tcPr>
            <w:tcW w:w="708" w:type="dxa"/>
            <w:shd w:val="clear" w:color="auto" w:fill="auto"/>
          </w:tcPr>
          <w:p w14:paraId="0B675910" w14:textId="77777777" w:rsidR="003B5845" w:rsidRPr="00D331EF" w:rsidRDefault="003B5845" w:rsidP="00617B3E">
            <w:pPr>
              <w:pStyle w:val="SmallStandard"/>
            </w:pPr>
            <w:r w:rsidRPr="00D01517">
              <w:t>1</w:t>
            </w:r>
          </w:p>
        </w:tc>
        <w:tc>
          <w:tcPr>
            <w:tcW w:w="1560" w:type="dxa"/>
            <w:shd w:val="clear" w:color="auto" w:fill="auto"/>
          </w:tcPr>
          <w:p w14:paraId="16D0819F" w14:textId="77777777" w:rsidR="003B5845" w:rsidRPr="004A00BD" w:rsidRDefault="003B5845" w:rsidP="00617B3E">
            <w:pPr>
              <w:rPr>
                <w:sz w:val="22"/>
              </w:rPr>
            </w:pPr>
          </w:p>
        </w:tc>
        <w:tc>
          <w:tcPr>
            <w:tcW w:w="708" w:type="dxa"/>
            <w:shd w:val="clear" w:color="auto" w:fill="auto"/>
          </w:tcPr>
          <w:p w14:paraId="58097D30" w14:textId="77777777" w:rsidR="003B5845" w:rsidRPr="00D331EF" w:rsidRDefault="003B5845" w:rsidP="00617B3E">
            <w:pPr>
              <w:pStyle w:val="SmallStandard"/>
            </w:pPr>
            <w:r w:rsidRPr="00D01517">
              <w:t>0..*</w:t>
            </w:r>
          </w:p>
        </w:tc>
        <w:tc>
          <w:tcPr>
            <w:tcW w:w="567" w:type="dxa"/>
            <w:shd w:val="clear" w:color="auto" w:fill="auto"/>
          </w:tcPr>
          <w:p w14:paraId="7F147EC3" w14:textId="77777777" w:rsidR="003B5845" w:rsidRDefault="003B5845" w:rsidP="00617B3E">
            <w:pPr>
              <w:pStyle w:val="SmallStandard"/>
            </w:pPr>
            <w:r>
              <w:t>Y</w:t>
            </w:r>
          </w:p>
        </w:tc>
        <w:tc>
          <w:tcPr>
            <w:tcW w:w="3969" w:type="dxa"/>
            <w:shd w:val="clear" w:color="auto" w:fill="auto"/>
          </w:tcPr>
          <w:p w14:paraId="5050075C" w14:textId="77777777" w:rsidR="003B5845" w:rsidRPr="004A00BD" w:rsidRDefault="003B5845" w:rsidP="00617B3E">
            <w:pPr>
              <w:rPr>
                <w:sz w:val="22"/>
              </w:rPr>
            </w:pPr>
          </w:p>
        </w:tc>
      </w:tr>
    </w:tbl>
    <w:p w14:paraId="44B195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0" w:name="_f8ba6cde8a6a1334b69a3751b0d5d21c"/>
      <w:r>
        <w:rPr>
          <w:lang w:val="en-GB"/>
        </w:rPr>
        <w:t>TopologyBendingRestrictionSpecification</w:t>
      </w:r>
      <w:bookmarkEnd w:id="1470"/>
    </w:p>
    <w:p w14:paraId="6BB2691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TopologyBendingRestrictionSpecification </w:t>
      </w:r>
      <w:r w:rsidRPr="00A518C2">
        <w:rPr>
          <w:sz w:val="18"/>
          <w:szCs w:val="18"/>
          <w:lang w:val="en-GB"/>
        </w:rPr>
        <w:t xml:space="preserve">can be used to define </w:t>
      </w:r>
      <w:r w:rsidRPr="00A518C2">
        <w:rPr>
          <w:i/>
          <w:iCs/>
          <w:sz w:val="18"/>
          <w:szCs w:val="18"/>
          <w:lang w:val="en-GB"/>
        </w:rPr>
        <w:t>TopologyBendingRestrictions.</w:t>
      </w:r>
    </w:p>
    <w:p w14:paraId="3676F6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A9F914" w14:textId="77777777" w:rsidTr="00617B3E">
        <w:tc>
          <w:tcPr>
            <w:tcW w:w="2013" w:type="dxa"/>
            <w:shd w:val="clear" w:color="auto" w:fill="auto"/>
            <w:tcMar>
              <w:top w:w="28" w:type="dxa"/>
              <w:left w:w="28" w:type="dxa"/>
              <w:bottom w:w="28" w:type="dxa"/>
              <w:right w:w="28" w:type="dxa"/>
            </w:tcMar>
          </w:tcPr>
          <w:p w14:paraId="0CC9D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5EB74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F0D87FB" w14:textId="77777777" w:rsidTr="00617B3E">
        <w:tc>
          <w:tcPr>
            <w:tcW w:w="2013" w:type="dxa"/>
            <w:shd w:val="clear" w:color="auto" w:fill="auto"/>
            <w:tcMar>
              <w:top w:w="28" w:type="dxa"/>
              <w:left w:w="28" w:type="dxa"/>
              <w:bottom w:w="28" w:type="dxa"/>
              <w:right w:w="28" w:type="dxa"/>
            </w:tcMar>
          </w:tcPr>
          <w:p w14:paraId="15C56F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CD96A" w14:textId="77777777" w:rsidR="003B5845" w:rsidRPr="004A00BD" w:rsidRDefault="003B5845" w:rsidP="00617B3E">
            <w:pPr>
              <w:rPr>
                <w:sz w:val="22"/>
              </w:rPr>
            </w:pPr>
          </w:p>
        </w:tc>
      </w:tr>
      <w:tr w:rsidR="003B5845" w:rsidRPr="008359F5" w14:paraId="571670FE" w14:textId="77777777" w:rsidTr="00617B3E">
        <w:tc>
          <w:tcPr>
            <w:tcW w:w="2013" w:type="dxa"/>
            <w:shd w:val="clear" w:color="auto" w:fill="auto"/>
            <w:tcMar>
              <w:top w:w="28" w:type="dxa"/>
              <w:left w:w="28" w:type="dxa"/>
              <w:bottom w:w="28" w:type="dxa"/>
              <w:right w:w="28" w:type="dxa"/>
            </w:tcMar>
          </w:tcPr>
          <w:p w14:paraId="55268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CFAC6C" w14:textId="77777777" w:rsidR="003B5845" w:rsidRPr="000437C1" w:rsidRDefault="003B5845" w:rsidP="00617B3E">
            <w:pPr>
              <w:pStyle w:val="SmallStandard"/>
            </w:pPr>
            <w:r>
              <w:t>false</w:t>
            </w:r>
          </w:p>
        </w:tc>
      </w:tr>
    </w:tbl>
    <w:p w14:paraId="12F99E3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CB10AC" w14:textId="77777777" w:rsidTr="00617B3E">
        <w:tc>
          <w:tcPr>
            <w:tcW w:w="3856" w:type="dxa"/>
            <w:gridSpan w:val="3"/>
            <w:shd w:val="clear" w:color="auto" w:fill="auto"/>
          </w:tcPr>
          <w:p w14:paraId="0D38351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59B6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C021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9B8FAE" w14:textId="77777777" w:rsidTr="00617B3E">
        <w:tc>
          <w:tcPr>
            <w:tcW w:w="1573" w:type="dxa"/>
            <w:shd w:val="clear" w:color="auto" w:fill="auto"/>
          </w:tcPr>
          <w:p w14:paraId="664B4DB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0ED9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D702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89FF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E77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E2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10839E" w14:textId="77777777" w:rsidTr="00617B3E">
        <w:tc>
          <w:tcPr>
            <w:tcW w:w="1573" w:type="dxa"/>
            <w:shd w:val="clear" w:color="auto" w:fill="auto"/>
          </w:tcPr>
          <w:p w14:paraId="63E3D9C1" w14:textId="77777777" w:rsidR="003B5845" w:rsidRPr="00634625" w:rsidRDefault="003B5845" w:rsidP="00617B3E">
            <w:pPr>
              <w:pStyle w:val="SmallStandard"/>
            </w:pPr>
            <w:r>
              <w:t>TopologyBendingRestriction</w:t>
            </w:r>
          </w:p>
        </w:tc>
        <w:tc>
          <w:tcPr>
            <w:tcW w:w="1574" w:type="dxa"/>
            <w:shd w:val="clear" w:color="auto" w:fill="auto"/>
          </w:tcPr>
          <w:p w14:paraId="3725AF42" w14:textId="77777777" w:rsidR="003B5845" w:rsidRPr="004A00BD" w:rsidRDefault="003B5845" w:rsidP="00617B3E">
            <w:pPr>
              <w:rPr>
                <w:sz w:val="22"/>
              </w:rPr>
            </w:pPr>
          </w:p>
        </w:tc>
        <w:tc>
          <w:tcPr>
            <w:tcW w:w="708" w:type="dxa"/>
            <w:shd w:val="clear" w:color="auto" w:fill="auto"/>
          </w:tcPr>
          <w:p w14:paraId="3BC15144" w14:textId="77777777" w:rsidR="003B5845" w:rsidRPr="00D331EF" w:rsidRDefault="003B5845" w:rsidP="00617B3E">
            <w:pPr>
              <w:pStyle w:val="SmallStandard"/>
            </w:pPr>
            <w:r w:rsidRPr="00574783">
              <w:t>0..*</w:t>
            </w:r>
          </w:p>
        </w:tc>
        <w:tc>
          <w:tcPr>
            <w:tcW w:w="709" w:type="dxa"/>
            <w:shd w:val="clear" w:color="auto" w:fill="auto"/>
          </w:tcPr>
          <w:p w14:paraId="025772D3" w14:textId="77777777" w:rsidR="003B5845" w:rsidRPr="00D331EF" w:rsidRDefault="003B5845" w:rsidP="00617B3E">
            <w:pPr>
              <w:pStyle w:val="SmallStandard"/>
            </w:pPr>
            <w:r w:rsidRPr="00207506">
              <w:t>1</w:t>
            </w:r>
          </w:p>
        </w:tc>
        <w:tc>
          <w:tcPr>
            <w:tcW w:w="567" w:type="dxa"/>
            <w:shd w:val="clear" w:color="auto" w:fill="auto"/>
          </w:tcPr>
          <w:p w14:paraId="6FDCC950" w14:textId="77777777" w:rsidR="003B5845" w:rsidRDefault="003B5845" w:rsidP="00617B3E">
            <w:pPr>
              <w:pStyle w:val="SmallStandard"/>
            </w:pPr>
            <w:r>
              <w:t>Y</w:t>
            </w:r>
          </w:p>
        </w:tc>
        <w:tc>
          <w:tcPr>
            <w:tcW w:w="3969" w:type="dxa"/>
            <w:shd w:val="clear" w:color="auto" w:fill="auto"/>
          </w:tcPr>
          <w:p w14:paraId="0423F8E8" w14:textId="77777777" w:rsidR="003B5845" w:rsidRPr="004A00BD" w:rsidRDefault="003B5845" w:rsidP="00617B3E">
            <w:pPr>
              <w:rPr>
                <w:sz w:val="22"/>
              </w:rPr>
            </w:pPr>
          </w:p>
        </w:tc>
      </w:tr>
    </w:tbl>
    <w:p w14:paraId="5B962C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1" w:name="_615bbeb5e5d2a9398678f8063ca05851"/>
      <w:r>
        <w:rPr>
          <w:lang w:val="en-GB"/>
        </w:rPr>
        <w:t>TopologyGroupSpecification</w:t>
      </w:r>
      <w:bookmarkEnd w:id="1471"/>
    </w:p>
    <w:p w14:paraId="2B26A3E9" w14:textId="77777777" w:rsidR="003B5845" w:rsidRDefault="003B5845" w:rsidP="003B5845">
      <w:r w:rsidRPr="00A518C2">
        <w:rPr>
          <w:sz w:val="18"/>
          <w:szCs w:val="18"/>
          <w:lang w:val="en-GB"/>
        </w:rPr>
        <w:t xml:space="preserve">A TopologyGroupSpecification defines a new Topology based on the grouped Topologies. </w:t>
      </w:r>
      <w:r>
        <w:rPr>
          <w:sz w:val="18"/>
          <w:szCs w:val="18"/>
        </w:rPr>
        <w:t>(see KBLFRM-240)</w:t>
      </w:r>
    </w:p>
    <w:p w14:paraId="046AD9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E7192B" w14:textId="77777777" w:rsidTr="00617B3E">
        <w:tc>
          <w:tcPr>
            <w:tcW w:w="2013" w:type="dxa"/>
            <w:shd w:val="clear" w:color="auto" w:fill="auto"/>
            <w:tcMar>
              <w:top w:w="28" w:type="dxa"/>
              <w:left w:w="28" w:type="dxa"/>
              <w:bottom w:w="28" w:type="dxa"/>
              <w:right w:w="28" w:type="dxa"/>
            </w:tcMar>
          </w:tcPr>
          <w:p w14:paraId="1228704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692CC4" w14:textId="77777777" w:rsidR="003B5845" w:rsidRPr="00620BBE" w:rsidRDefault="00944185" w:rsidP="00617B3E">
            <w:pPr>
              <w:pStyle w:val="SmallStandard"/>
            </w:pPr>
            <w:hyperlink w:anchor="_73914a667adb23dd1f97efcbdbc53f9d" w:history="1">
              <w:r w:rsidR="003B5845" w:rsidRPr="00620BBE">
                <w:rPr>
                  <w:rStyle w:val="Hyperlink"/>
                  <w:rFonts w:eastAsiaTheme="majorEastAsia"/>
                </w:rPr>
                <w:t>TopologySpecification</w:t>
              </w:r>
            </w:hyperlink>
          </w:p>
        </w:tc>
      </w:tr>
      <w:tr w:rsidR="003B5845" w:rsidRPr="008359F5" w14:paraId="324E5163" w14:textId="77777777" w:rsidTr="00617B3E">
        <w:tc>
          <w:tcPr>
            <w:tcW w:w="2013" w:type="dxa"/>
            <w:shd w:val="clear" w:color="auto" w:fill="auto"/>
            <w:tcMar>
              <w:top w:w="28" w:type="dxa"/>
              <w:left w:w="28" w:type="dxa"/>
              <w:bottom w:w="28" w:type="dxa"/>
              <w:right w:w="28" w:type="dxa"/>
            </w:tcMar>
          </w:tcPr>
          <w:p w14:paraId="59BD68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9722F" w14:textId="77777777" w:rsidR="003B5845" w:rsidRPr="004A00BD" w:rsidRDefault="003B5845" w:rsidP="00617B3E">
            <w:pPr>
              <w:rPr>
                <w:sz w:val="22"/>
              </w:rPr>
            </w:pPr>
          </w:p>
        </w:tc>
      </w:tr>
      <w:tr w:rsidR="003B5845" w:rsidRPr="008359F5" w14:paraId="6F0FECDC" w14:textId="77777777" w:rsidTr="00617B3E">
        <w:tc>
          <w:tcPr>
            <w:tcW w:w="2013" w:type="dxa"/>
            <w:shd w:val="clear" w:color="auto" w:fill="auto"/>
            <w:tcMar>
              <w:top w:w="28" w:type="dxa"/>
              <w:left w:w="28" w:type="dxa"/>
              <w:bottom w:w="28" w:type="dxa"/>
              <w:right w:w="28" w:type="dxa"/>
            </w:tcMar>
          </w:tcPr>
          <w:p w14:paraId="019514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F3CEAFE" w14:textId="77777777" w:rsidR="003B5845" w:rsidRPr="000437C1" w:rsidRDefault="003B5845" w:rsidP="00617B3E">
            <w:pPr>
              <w:pStyle w:val="SmallStandard"/>
            </w:pPr>
            <w:r>
              <w:t>false</w:t>
            </w:r>
          </w:p>
        </w:tc>
      </w:tr>
    </w:tbl>
    <w:p w14:paraId="50FEB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A07CA8" w14:textId="77777777" w:rsidTr="00617B3E">
        <w:tc>
          <w:tcPr>
            <w:tcW w:w="3856" w:type="dxa"/>
            <w:gridSpan w:val="3"/>
            <w:shd w:val="clear" w:color="auto" w:fill="auto"/>
          </w:tcPr>
          <w:p w14:paraId="55C147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EDCB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9E7F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A3E00A" w14:textId="77777777" w:rsidTr="00617B3E">
        <w:tc>
          <w:tcPr>
            <w:tcW w:w="1573" w:type="dxa"/>
            <w:shd w:val="clear" w:color="auto" w:fill="auto"/>
          </w:tcPr>
          <w:p w14:paraId="55DADC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84BC4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BC1E3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0AE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A481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FEB6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3B0E978" w14:textId="77777777" w:rsidTr="00617B3E">
        <w:tc>
          <w:tcPr>
            <w:tcW w:w="1573" w:type="dxa"/>
            <w:shd w:val="clear" w:color="auto" w:fill="auto"/>
          </w:tcPr>
          <w:p w14:paraId="12D6D174" w14:textId="77777777" w:rsidR="003B5845" w:rsidRPr="00634625" w:rsidRDefault="003B5845" w:rsidP="00617B3E">
            <w:pPr>
              <w:pStyle w:val="SmallStandard"/>
            </w:pPr>
            <w:r>
              <w:t>TopologySpecification</w:t>
            </w:r>
          </w:p>
        </w:tc>
        <w:tc>
          <w:tcPr>
            <w:tcW w:w="1574" w:type="dxa"/>
            <w:shd w:val="clear" w:color="auto" w:fill="auto"/>
          </w:tcPr>
          <w:p w14:paraId="562DFF52" w14:textId="77777777" w:rsidR="003B5845" w:rsidRPr="00132C43" w:rsidRDefault="003B5845" w:rsidP="00617B3E">
            <w:pPr>
              <w:pStyle w:val="SmallStandard"/>
            </w:pPr>
            <w:r>
              <w:t>topologySpecification</w:t>
            </w:r>
          </w:p>
        </w:tc>
        <w:tc>
          <w:tcPr>
            <w:tcW w:w="708" w:type="dxa"/>
            <w:shd w:val="clear" w:color="auto" w:fill="auto"/>
          </w:tcPr>
          <w:p w14:paraId="3DA8BEC3" w14:textId="77777777" w:rsidR="003B5845" w:rsidRPr="00D331EF" w:rsidRDefault="003B5845" w:rsidP="00617B3E">
            <w:pPr>
              <w:pStyle w:val="SmallStandard"/>
            </w:pPr>
            <w:r w:rsidRPr="00574783">
              <w:t>0..*</w:t>
            </w:r>
          </w:p>
        </w:tc>
        <w:tc>
          <w:tcPr>
            <w:tcW w:w="709" w:type="dxa"/>
            <w:shd w:val="clear" w:color="auto" w:fill="auto"/>
          </w:tcPr>
          <w:p w14:paraId="0DAB0DBE" w14:textId="77777777" w:rsidR="003B5845" w:rsidRPr="00D331EF" w:rsidRDefault="003B5845" w:rsidP="00617B3E">
            <w:pPr>
              <w:pStyle w:val="SmallStandard"/>
            </w:pPr>
            <w:r w:rsidRPr="00207506">
              <w:t>0..*</w:t>
            </w:r>
          </w:p>
        </w:tc>
        <w:tc>
          <w:tcPr>
            <w:tcW w:w="567" w:type="dxa"/>
            <w:shd w:val="clear" w:color="auto" w:fill="auto"/>
          </w:tcPr>
          <w:p w14:paraId="763AEFC3" w14:textId="77777777" w:rsidR="003B5845" w:rsidRPr="00D331EF" w:rsidRDefault="003B5845" w:rsidP="00617B3E">
            <w:pPr>
              <w:pStyle w:val="SmallStandard"/>
            </w:pPr>
            <w:r>
              <w:t>N</w:t>
            </w:r>
          </w:p>
        </w:tc>
        <w:tc>
          <w:tcPr>
            <w:tcW w:w="3969" w:type="dxa"/>
            <w:shd w:val="clear" w:color="auto" w:fill="auto"/>
          </w:tcPr>
          <w:p w14:paraId="4E0CFF74" w14:textId="77777777" w:rsidR="003B5845" w:rsidRPr="004A00BD" w:rsidRDefault="003B5845" w:rsidP="00617B3E">
            <w:pPr>
              <w:rPr>
                <w:sz w:val="22"/>
              </w:rPr>
            </w:pPr>
          </w:p>
        </w:tc>
      </w:tr>
    </w:tbl>
    <w:p w14:paraId="14F982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2" w:name="_e61af5b55bf3a5884bc84e70d7fb26ee"/>
      <w:r>
        <w:rPr>
          <w:lang w:val="en-GB"/>
        </w:rPr>
        <w:t>TopologyMappingSpecification</w:t>
      </w:r>
      <w:bookmarkEnd w:id="1472"/>
    </w:p>
    <w:p w14:paraId="4319D7A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TopologyMappingSpecification</w:t>
      </w:r>
      <w:r w:rsidRPr="00A518C2">
        <w:rPr>
          <w:sz w:val="18"/>
          <w:szCs w:val="18"/>
          <w:lang w:val="en-GB"/>
        </w:rPr>
        <w:t xml:space="preserve"> allows the definition of hierarchical topologies. It relates an outer topology with an enclosed inner topology.</w:t>
      </w:r>
    </w:p>
    <w:p w14:paraId="51728A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04D462" w14:textId="77777777" w:rsidTr="00617B3E">
        <w:tc>
          <w:tcPr>
            <w:tcW w:w="2013" w:type="dxa"/>
            <w:shd w:val="clear" w:color="auto" w:fill="auto"/>
            <w:tcMar>
              <w:top w:w="28" w:type="dxa"/>
              <w:left w:w="28" w:type="dxa"/>
              <w:bottom w:w="28" w:type="dxa"/>
              <w:right w:w="28" w:type="dxa"/>
            </w:tcMar>
          </w:tcPr>
          <w:p w14:paraId="32471E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614E4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E6379AF" w14:textId="77777777" w:rsidTr="00617B3E">
        <w:tc>
          <w:tcPr>
            <w:tcW w:w="2013" w:type="dxa"/>
            <w:shd w:val="clear" w:color="auto" w:fill="auto"/>
            <w:tcMar>
              <w:top w:w="28" w:type="dxa"/>
              <w:left w:w="28" w:type="dxa"/>
              <w:bottom w:w="28" w:type="dxa"/>
              <w:right w:w="28" w:type="dxa"/>
            </w:tcMar>
          </w:tcPr>
          <w:p w14:paraId="59547E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7E53D9" w14:textId="77777777" w:rsidR="003B5845" w:rsidRPr="004A00BD" w:rsidRDefault="003B5845" w:rsidP="00617B3E">
            <w:pPr>
              <w:rPr>
                <w:sz w:val="22"/>
              </w:rPr>
            </w:pPr>
          </w:p>
        </w:tc>
      </w:tr>
      <w:tr w:rsidR="003B5845" w:rsidRPr="008359F5" w14:paraId="5B9F1784" w14:textId="77777777" w:rsidTr="00617B3E">
        <w:tc>
          <w:tcPr>
            <w:tcW w:w="2013" w:type="dxa"/>
            <w:shd w:val="clear" w:color="auto" w:fill="auto"/>
            <w:tcMar>
              <w:top w:w="28" w:type="dxa"/>
              <w:left w:w="28" w:type="dxa"/>
              <w:bottom w:w="28" w:type="dxa"/>
              <w:right w:w="28" w:type="dxa"/>
            </w:tcMar>
          </w:tcPr>
          <w:p w14:paraId="693FFD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A4E6A" w14:textId="77777777" w:rsidR="003B5845" w:rsidRPr="000437C1" w:rsidRDefault="003B5845" w:rsidP="00617B3E">
            <w:pPr>
              <w:pStyle w:val="SmallStandard"/>
            </w:pPr>
            <w:r>
              <w:t>false</w:t>
            </w:r>
          </w:p>
        </w:tc>
      </w:tr>
    </w:tbl>
    <w:p w14:paraId="015609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7DF2229" w14:textId="77777777" w:rsidTr="00617B3E">
        <w:tc>
          <w:tcPr>
            <w:tcW w:w="3856" w:type="dxa"/>
            <w:gridSpan w:val="3"/>
            <w:shd w:val="clear" w:color="auto" w:fill="auto"/>
          </w:tcPr>
          <w:p w14:paraId="5CA7343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58ABD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68E30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7B2CCA" w14:textId="77777777" w:rsidTr="00617B3E">
        <w:tc>
          <w:tcPr>
            <w:tcW w:w="1573" w:type="dxa"/>
            <w:shd w:val="clear" w:color="auto" w:fill="auto"/>
          </w:tcPr>
          <w:p w14:paraId="662E36D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FBB0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AC0D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9E3B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62216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A8095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6CEDC7" w14:textId="77777777" w:rsidTr="00617B3E">
        <w:tc>
          <w:tcPr>
            <w:tcW w:w="1573" w:type="dxa"/>
            <w:shd w:val="clear" w:color="auto" w:fill="auto"/>
          </w:tcPr>
          <w:p w14:paraId="7B722795" w14:textId="77777777" w:rsidR="003B5845" w:rsidRPr="00634625" w:rsidRDefault="003B5845" w:rsidP="00617B3E">
            <w:pPr>
              <w:pStyle w:val="SmallStandard"/>
            </w:pPr>
            <w:r>
              <w:t>SegmentMapping</w:t>
            </w:r>
          </w:p>
        </w:tc>
        <w:tc>
          <w:tcPr>
            <w:tcW w:w="1574" w:type="dxa"/>
            <w:shd w:val="clear" w:color="auto" w:fill="auto"/>
          </w:tcPr>
          <w:p w14:paraId="6565760A" w14:textId="77777777" w:rsidR="003B5845" w:rsidRPr="004A00BD" w:rsidRDefault="003B5845" w:rsidP="00617B3E">
            <w:pPr>
              <w:rPr>
                <w:sz w:val="22"/>
              </w:rPr>
            </w:pPr>
          </w:p>
        </w:tc>
        <w:tc>
          <w:tcPr>
            <w:tcW w:w="708" w:type="dxa"/>
            <w:shd w:val="clear" w:color="auto" w:fill="auto"/>
          </w:tcPr>
          <w:p w14:paraId="006E41AB" w14:textId="77777777" w:rsidR="003B5845" w:rsidRPr="00D331EF" w:rsidRDefault="003B5845" w:rsidP="00617B3E">
            <w:pPr>
              <w:pStyle w:val="SmallStandard"/>
            </w:pPr>
            <w:r w:rsidRPr="00574783">
              <w:t>0..*</w:t>
            </w:r>
          </w:p>
        </w:tc>
        <w:tc>
          <w:tcPr>
            <w:tcW w:w="709" w:type="dxa"/>
            <w:shd w:val="clear" w:color="auto" w:fill="auto"/>
          </w:tcPr>
          <w:p w14:paraId="20D9DD0B" w14:textId="77777777" w:rsidR="003B5845" w:rsidRPr="004A00BD" w:rsidRDefault="003B5845" w:rsidP="00617B3E">
            <w:pPr>
              <w:rPr>
                <w:sz w:val="22"/>
              </w:rPr>
            </w:pPr>
          </w:p>
        </w:tc>
        <w:tc>
          <w:tcPr>
            <w:tcW w:w="567" w:type="dxa"/>
            <w:shd w:val="clear" w:color="auto" w:fill="auto"/>
          </w:tcPr>
          <w:p w14:paraId="6101B102" w14:textId="77777777" w:rsidR="003B5845" w:rsidRDefault="003B5845" w:rsidP="00617B3E">
            <w:pPr>
              <w:pStyle w:val="SmallStandard"/>
            </w:pPr>
            <w:r>
              <w:t>Y</w:t>
            </w:r>
          </w:p>
        </w:tc>
        <w:tc>
          <w:tcPr>
            <w:tcW w:w="3969" w:type="dxa"/>
            <w:shd w:val="clear" w:color="auto" w:fill="auto"/>
          </w:tcPr>
          <w:p w14:paraId="18F0800B" w14:textId="77777777" w:rsidR="003B5845" w:rsidRPr="004A00BD" w:rsidRDefault="003B5845" w:rsidP="00617B3E">
            <w:pPr>
              <w:rPr>
                <w:sz w:val="22"/>
              </w:rPr>
            </w:pPr>
          </w:p>
        </w:tc>
      </w:tr>
      <w:tr w:rsidR="003B5845" w:rsidRPr="00CC6307" w14:paraId="2E154971" w14:textId="77777777" w:rsidTr="00617B3E">
        <w:tc>
          <w:tcPr>
            <w:tcW w:w="1573" w:type="dxa"/>
            <w:shd w:val="clear" w:color="auto" w:fill="auto"/>
          </w:tcPr>
          <w:p w14:paraId="36EAC595" w14:textId="77777777" w:rsidR="003B5845" w:rsidRPr="00634625" w:rsidRDefault="003B5845" w:rsidP="00617B3E">
            <w:pPr>
              <w:pStyle w:val="SmallStandard"/>
            </w:pPr>
            <w:r>
              <w:t>TopologySpecification</w:t>
            </w:r>
          </w:p>
        </w:tc>
        <w:tc>
          <w:tcPr>
            <w:tcW w:w="1574" w:type="dxa"/>
            <w:shd w:val="clear" w:color="auto" w:fill="auto"/>
          </w:tcPr>
          <w:p w14:paraId="67AABA3F" w14:textId="77777777" w:rsidR="003B5845" w:rsidRPr="00132C43" w:rsidRDefault="003B5845" w:rsidP="00617B3E">
            <w:pPr>
              <w:pStyle w:val="SmallStandard"/>
            </w:pPr>
            <w:r>
              <w:t>outerTopology</w:t>
            </w:r>
          </w:p>
        </w:tc>
        <w:tc>
          <w:tcPr>
            <w:tcW w:w="708" w:type="dxa"/>
            <w:shd w:val="clear" w:color="auto" w:fill="auto"/>
          </w:tcPr>
          <w:p w14:paraId="1BB7E9EA" w14:textId="77777777" w:rsidR="003B5845" w:rsidRPr="00D331EF" w:rsidRDefault="003B5845" w:rsidP="00617B3E">
            <w:pPr>
              <w:pStyle w:val="SmallStandard"/>
            </w:pPr>
            <w:r w:rsidRPr="00574783">
              <w:t>1</w:t>
            </w:r>
          </w:p>
        </w:tc>
        <w:tc>
          <w:tcPr>
            <w:tcW w:w="709" w:type="dxa"/>
            <w:shd w:val="clear" w:color="auto" w:fill="auto"/>
          </w:tcPr>
          <w:p w14:paraId="7995867A" w14:textId="77777777" w:rsidR="003B5845" w:rsidRPr="004A00BD" w:rsidRDefault="003B5845" w:rsidP="00617B3E">
            <w:pPr>
              <w:rPr>
                <w:sz w:val="22"/>
              </w:rPr>
            </w:pPr>
          </w:p>
        </w:tc>
        <w:tc>
          <w:tcPr>
            <w:tcW w:w="567" w:type="dxa"/>
            <w:shd w:val="clear" w:color="auto" w:fill="auto"/>
          </w:tcPr>
          <w:p w14:paraId="7854F9AB" w14:textId="77777777" w:rsidR="003B5845" w:rsidRPr="00D331EF" w:rsidRDefault="003B5845" w:rsidP="00617B3E">
            <w:pPr>
              <w:pStyle w:val="SmallStandard"/>
            </w:pPr>
            <w:r>
              <w:t>N</w:t>
            </w:r>
          </w:p>
        </w:tc>
        <w:tc>
          <w:tcPr>
            <w:tcW w:w="3969" w:type="dxa"/>
            <w:shd w:val="clear" w:color="auto" w:fill="auto"/>
          </w:tcPr>
          <w:p w14:paraId="6EFAFEFE" w14:textId="77777777" w:rsidR="003B5845" w:rsidRPr="004A00BD" w:rsidRDefault="003B5845" w:rsidP="00617B3E">
            <w:pPr>
              <w:rPr>
                <w:sz w:val="22"/>
              </w:rPr>
            </w:pPr>
          </w:p>
        </w:tc>
      </w:tr>
      <w:tr w:rsidR="003B5845" w:rsidRPr="00CC6307" w14:paraId="69515132" w14:textId="77777777" w:rsidTr="00617B3E">
        <w:tc>
          <w:tcPr>
            <w:tcW w:w="1573" w:type="dxa"/>
            <w:shd w:val="clear" w:color="auto" w:fill="auto"/>
          </w:tcPr>
          <w:p w14:paraId="01AF2E93" w14:textId="77777777" w:rsidR="003B5845" w:rsidRPr="00634625" w:rsidRDefault="003B5845" w:rsidP="00617B3E">
            <w:pPr>
              <w:pStyle w:val="SmallStandard"/>
            </w:pPr>
            <w:r>
              <w:t>NodeMapping</w:t>
            </w:r>
          </w:p>
        </w:tc>
        <w:tc>
          <w:tcPr>
            <w:tcW w:w="1574" w:type="dxa"/>
            <w:shd w:val="clear" w:color="auto" w:fill="auto"/>
          </w:tcPr>
          <w:p w14:paraId="389A6B8F" w14:textId="77777777" w:rsidR="003B5845" w:rsidRPr="004A00BD" w:rsidRDefault="003B5845" w:rsidP="00617B3E">
            <w:pPr>
              <w:rPr>
                <w:sz w:val="22"/>
              </w:rPr>
            </w:pPr>
          </w:p>
        </w:tc>
        <w:tc>
          <w:tcPr>
            <w:tcW w:w="708" w:type="dxa"/>
            <w:shd w:val="clear" w:color="auto" w:fill="auto"/>
          </w:tcPr>
          <w:p w14:paraId="171D2299" w14:textId="77777777" w:rsidR="003B5845" w:rsidRPr="00D331EF" w:rsidRDefault="003B5845" w:rsidP="00617B3E">
            <w:pPr>
              <w:pStyle w:val="SmallStandard"/>
            </w:pPr>
            <w:r w:rsidRPr="00574783">
              <w:t>0..*</w:t>
            </w:r>
          </w:p>
        </w:tc>
        <w:tc>
          <w:tcPr>
            <w:tcW w:w="709" w:type="dxa"/>
            <w:shd w:val="clear" w:color="auto" w:fill="auto"/>
          </w:tcPr>
          <w:p w14:paraId="53C5034D" w14:textId="77777777" w:rsidR="003B5845" w:rsidRPr="00D331EF" w:rsidRDefault="003B5845" w:rsidP="00617B3E">
            <w:pPr>
              <w:pStyle w:val="SmallStandard"/>
            </w:pPr>
            <w:r w:rsidRPr="00207506">
              <w:t>1</w:t>
            </w:r>
          </w:p>
        </w:tc>
        <w:tc>
          <w:tcPr>
            <w:tcW w:w="567" w:type="dxa"/>
            <w:shd w:val="clear" w:color="auto" w:fill="auto"/>
          </w:tcPr>
          <w:p w14:paraId="481C71E5" w14:textId="77777777" w:rsidR="003B5845" w:rsidRDefault="003B5845" w:rsidP="00617B3E">
            <w:pPr>
              <w:pStyle w:val="SmallStandard"/>
            </w:pPr>
            <w:r>
              <w:t>Y</w:t>
            </w:r>
          </w:p>
        </w:tc>
        <w:tc>
          <w:tcPr>
            <w:tcW w:w="3969" w:type="dxa"/>
            <w:shd w:val="clear" w:color="auto" w:fill="auto"/>
          </w:tcPr>
          <w:p w14:paraId="064A3EA1" w14:textId="77777777" w:rsidR="003B5845" w:rsidRPr="004A00BD" w:rsidRDefault="003B5845" w:rsidP="00617B3E">
            <w:pPr>
              <w:rPr>
                <w:sz w:val="22"/>
              </w:rPr>
            </w:pPr>
          </w:p>
        </w:tc>
      </w:tr>
      <w:tr w:rsidR="003B5845" w:rsidRPr="00CC6307" w14:paraId="54B5BFAA" w14:textId="77777777" w:rsidTr="00617B3E">
        <w:tc>
          <w:tcPr>
            <w:tcW w:w="1573" w:type="dxa"/>
            <w:shd w:val="clear" w:color="auto" w:fill="auto"/>
          </w:tcPr>
          <w:p w14:paraId="6FA4D988" w14:textId="77777777" w:rsidR="003B5845" w:rsidRPr="00634625" w:rsidRDefault="003B5845" w:rsidP="00617B3E">
            <w:pPr>
              <w:pStyle w:val="SmallStandard"/>
            </w:pPr>
            <w:r>
              <w:t>TopologySpecification</w:t>
            </w:r>
          </w:p>
        </w:tc>
        <w:tc>
          <w:tcPr>
            <w:tcW w:w="1574" w:type="dxa"/>
            <w:shd w:val="clear" w:color="auto" w:fill="auto"/>
          </w:tcPr>
          <w:p w14:paraId="223A259A" w14:textId="77777777" w:rsidR="003B5845" w:rsidRPr="00132C43" w:rsidRDefault="003B5845" w:rsidP="00617B3E">
            <w:pPr>
              <w:pStyle w:val="SmallStandard"/>
            </w:pPr>
            <w:r>
              <w:t>innerTopolgy</w:t>
            </w:r>
          </w:p>
        </w:tc>
        <w:tc>
          <w:tcPr>
            <w:tcW w:w="708" w:type="dxa"/>
            <w:shd w:val="clear" w:color="auto" w:fill="auto"/>
          </w:tcPr>
          <w:p w14:paraId="2BC14DB4" w14:textId="77777777" w:rsidR="003B5845" w:rsidRPr="00D331EF" w:rsidRDefault="003B5845" w:rsidP="00617B3E">
            <w:pPr>
              <w:pStyle w:val="SmallStandard"/>
            </w:pPr>
            <w:r w:rsidRPr="00574783">
              <w:t>1</w:t>
            </w:r>
          </w:p>
        </w:tc>
        <w:tc>
          <w:tcPr>
            <w:tcW w:w="709" w:type="dxa"/>
            <w:shd w:val="clear" w:color="auto" w:fill="auto"/>
          </w:tcPr>
          <w:p w14:paraId="31CEB42E" w14:textId="77777777" w:rsidR="003B5845" w:rsidRPr="004A00BD" w:rsidRDefault="003B5845" w:rsidP="00617B3E">
            <w:pPr>
              <w:rPr>
                <w:sz w:val="22"/>
              </w:rPr>
            </w:pPr>
          </w:p>
        </w:tc>
        <w:tc>
          <w:tcPr>
            <w:tcW w:w="567" w:type="dxa"/>
            <w:shd w:val="clear" w:color="auto" w:fill="auto"/>
          </w:tcPr>
          <w:p w14:paraId="61E30E9E" w14:textId="77777777" w:rsidR="003B5845" w:rsidRPr="00D331EF" w:rsidRDefault="003B5845" w:rsidP="00617B3E">
            <w:pPr>
              <w:pStyle w:val="SmallStandard"/>
            </w:pPr>
            <w:r>
              <w:t>N</w:t>
            </w:r>
          </w:p>
        </w:tc>
        <w:tc>
          <w:tcPr>
            <w:tcW w:w="3969" w:type="dxa"/>
            <w:shd w:val="clear" w:color="auto" w:fill="auto"/>
          </w:tcPr>
          <w:p w14:paraId="5EB4AF4B" w14:textId="77777777" w:rsidR="003B5845" w:rsidRPr="004A00BD" w:rsidRDefault="003B5845" w:rsidP="00617B3E">
            <w:pPr>
              <w:rPr>
                <w:sz w:val="22"/>
              </w:rPr>
            </w:pPr>
          </w:p>
        </w:tc>
      </w:tr>
    </w:tbl>
    <w:p w14:paraId="5B86BA6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3" w:name="_4335405ae27012083832f32962a2720a"/>
      <w:r>
        <w:rPr>
          <w:lang w:val="en-GB"/>
        </w:rPr>
        <w:t>TopologyNode</w:t>
      </w:r>
      <w:bookmarkEnd w:id="1473"/>
    </w:p>
    <w:p w14:paraId="5AAA76A8" w14:textId="77777777" w:rsidR="003B5845" w:rsidRPr="00A518C2" w:rsidRDefault="003B5845" w:rsidP="003B5845">
      <w:pPr>
        <w:rPr>
          <w:lang w:val="en-GB"/>
        </w:rPr>
      </w:pPr>
      <w:r w:rsidRPr="00A518C2">
        <w:rPr>
          <w:sz w:val="18"/>
          <w:szCs w:val="18"/>
          <w:lang w:val="en-GB"/>
        </w:rPr>
        <w:t>A TopologyNode is a point in the Topology where TopologySegments are starting and ending.</w:t>
      </w:r>
    </w:p>
    <w:p w14:paraId="5896F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88B0E0" w14:textId="77777777" w:rsidTr="00617B3E">
        <w:tc>
          <w:tcPr>
            <w:tcW w:w="2013" w:type="dxa"/>
            <w:shd w:val="clear" w:color="auto" w:fill="auto"/>
            <w:tcMar>
              <w:top w:w="28" w:type="dxa"/>
              <w:left w:w="28" w:type="dxa"/>
              <w:bottom w:w="28" w:type="dxa"/>
              <w:right w:w="28" w:type="dxa"/>
            </w:tcMar>
          </w:tcPr>
          <w:p w14:paraId="32C54EE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671D86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4877A57" w14:textId="77777777" w:rsidTr="00617B3E">
        <w:tc>
          <w:tcPr>
            <w:tcW w:w="2013" w:type="dxa"/>
            <w:shd w:val="clear" w:color="auto" w:fill="auto"/>
            <w:tcMar>
              <w:top w:w="28" w:type="dxa"/>
              <w:left w:w="28" w:type="dxa"/>
              <w:bottom w:w="28" w:type="dxa"/>
              <w:right w:w="28" w:type="dxa"/>
            </w:tcMar>
          </w:tcPr>
          <w:p w14:paraId="5EF675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F5D209" w14:textId="77777777" w:rsidR="003B5845" w:rsidRPr="004A00BD" w:rsidRDefault="003B5845" w:rsidP="00617B3E">
            <w:pPr>
              <w:rPr>
                <w:sz w:val="22"/>
              </w:rPr>
            </w:pPr>
          </w:p>
        </w:tc>
      </w:tr>
      <w:tr w:rsidR="003B5845" w:rsidRPr="008359F5" w14:paraId="3A9CF5A5" w14:textId="77777777" w:rsidTr="00617B3E">
        <w:tc>
          <w:tcPr>
            <w:tcW w:w="2013" w:type="dxa"/>
            <w:shd w:val="clear" w:color="auto" w:fill="auto"/>
            <w:tcMar>
              <w:top w:w="28" w:type="dxa"/>
              <w:left w:w="28" w:type="dxa"/>
              <w:bottom w:w="28" w:type="dxa"/>
              <w:right w:w="28" w:type="dxa"/>
            </w:tcMar>
          </w:tcPr>
          <w:p w14:paraId="5C6D11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4A25E7" w14:textId="77777777" w:rsidR="003B5845" w:rsidRPr="000437C1" w:rsidRDefault="003B5845" w:rsidP="00617B3E">
            <w:pPr>
              <w:pStyle w:val="SmallStandard"/>
            </w:pPr>
            <w:r>
              <w:t>false</w:t>
            </w:r>
          </w:p>
        </w:tc>
      </w:tr>
    </w:tbl>
    <w:p w14:paraId="328895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FE7DC3" w14:textId="77777777" w:rsidTr="00617B3E">
        <w:tc>
          <w:tcPr>
            <w:tcW w:w="2013" w:type="dxa"/>
            <w:shd w:val="clear" w:color="auto" w:fill="auto"/>
            <w:tcMar>
              <w:top w:w="28" w:type="dxa"/>
              <w:left w:w="28" w:type="dxa"/>
              <w:bottom w:w="28" w:type="dxa"/>
              <w:right w:w="28" w:type="dxa"/>
            </w:tcMar>
          </w:tcPr>
          <w:p w14:paraId="3CEBAC6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8413A4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6516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1EDC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1AEDCD0" w14:textId="77777777" w:rsidTr="00617B3E">
        <w:tc>
          <w:tcPr>
            <w:tcW w:w="2013" w:type="dxa"/>
            <w:shd w:val="clear" w:color="auto" w:fill="auto"/>
            <w:tcMar>
              <w:top w:w="28" w:type="dxa"/>
              <w:left w:w="28" w:type="dxa"/>
              <w:bottom w:w="28" w:type="dxa"/>
              <w:right w:w="28" w:type="dxa"/>
            </w:tcMar>
          </w:tcPr>
          <w:p w14:paraId="762B522A"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76FC1B8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0B8F7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2EB05BE" w14:textId="77777777" w:rsidR="003B5845" w:rsidRPr="004A00BD" w:rsidRDefault="003B5845" w:rsidP="00617B3E">
            <w:pPr>
              <w:jc w:val="left"/>
              <w:rPr>
                <w:sz w:val="22"/>
                <w:lang w:val="en-GB"/>
              </w:rPr>
            </w:pPr>
            <w:r w:rsidRPr="004A00BD">
              <w:rPr>
                <w:sz w:val="16"/>
                <w:szCs w:val="16"/>
                <w:lang w:val="en-GB"/>
              </w:rPr>
              <w:t>Specifies additional identifiers for the TopologyNode.</w:t>
            </w:r>
          </w:p>
          <w:p w14:paraId="5D481733" w14:textId="77777777" w:rsidR="003B5845" w:rsidRPr="004A00BD" w:rsidRDefault="003B5845" w:rsidP="00617B3E">
            <w:pPr>
              <w:jc w:val="left"/>
              <w:rPr>
                <w:sz w:val="22"/>
              </w:rPr>
            </w:pPr>
            <w:r w:rsidRPr="004A00BD">
              <w:rPr>
                <w:sz w:val="16"/>
                <w:szCs w:val="16"/>
                <w:lang w:val="en-GB"/>
              </w:rPr>
              <w:lastRenderedPageBreak/>
              <w:t xml:space="preserve">Example: TopologyNode Ids may vary from one CAD system export to another. Therefore, the CAD system Id is improper for identification attribute. The identification shall have a value which is unique within the Topology. </w:t>
            </w:r>
            <w:r w:rsidRPr="004A00BD">
              <w:rPr>
                <w:sz w:val="16"/>
                <w:szCs w:val="16"/>
              </w:rPr>
              <w:t>AliasId may be used for the CAD system Id.</w:t>
            </w:r>
          </w:p>
        </w:tc>
      </w:tr>
      <w:tr w:rsidR="003B5845" w:rsidRPr="004A00BD" w14:paraId="62203EB9" w14:textId="77777777" w:rsidTr="00617B3E">
        <w:tc>
          <w:tcPr>
            <w:tcW w:w="2013" w:type="dxa"/>
            <w:shd w:val="clear" w:color="auto" w:fill="auto"/>
            <w:tcMar>
              <w:top w:w="28" w:type="dxa"/>
              <w:left w:w="28" w:type="dxa"/>
              <w:bottom w:w="28" w:type="dxa"/>
              <w:right w:w="28" w:type="dxa"/>
            </w:tcMar>
          </w:tcPr>
          <w:p w14:paraId="1C59F6E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4260A4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9953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52F4969" w14:textId="77777777" w:rsidR="003B5845" w:rsidRPr="004A00BD" w:rsidRDefault="003B5845" w:rsidP="00617B3E">
            <w:pPr>
              <w:jc w:val="left"/>
              <w:rPr>
                <w:sz w:val="22"/>
                <w:lang w:val="en-GB"/>
              </w:rPr>
            </w:pPr>
            <w:r w:rsidRPr="004A00BD">
              <w:rPr>
                <w:sz w:val="16"/>
                <w:szCs w:val="16"/>
                <w:lang w:val="en-GB"/>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3B5845" w:rsidRPr="006675E2" w14:paraId="02B8AAAE" w14:textId="77777777" w:rsidTr="00617B3E">
        <w:tc>
          <w:tcPr>
            <w:tcW w:w="2013" w:type="dxa"/>
            <w:shd w:val="clear" w:color="auto" w:fill="auto"/>
            <w:tcMar>
              <w:top w:w="28" w:type="dxa"/>
              <w:left w:w="28" w:type="dxa"/>
              <w:bottom w:w="28" w:type="dxa"/>
              <w:right w:w="28" w:type="dxa"/>
            </w:tcMar>
          </w:tcPr>
          <w:p w14:paraId="0A132989" w14:textId="77777777" w:rsidR="003B5845" w:rsidRPr="00620BBE" w:rsidRDefault="003B5845" w:rsidP="00617B3E">
            <w:pPr>
              <w:pStyle w:val="SmallStandard"/>
            </w:pPr>
            <w:r w:rsidRPr="00620BBE">
              <w:t>matchingPointId</w:t>
            </w:r>
          </w:p>
        </w:tc>
        <w:tc>
          <w:tcPr>
            <w:tcW w:w="1559" w:type="dxa"/>
            <w:shd w:val="clear" w:color="auto" w:fill="auto"/>
            <w:tcMar>
              <w:top w:w="28" w:type="dxa"/>
              <w:left w:w="28" w:type="dxa"/>
              <w:bottom w:w="28" w:type="dxa"/>
              <w:right w:w="28" w:type="dxa"/>
            </w:tcMar>
          </w:tcPr>
          <w:p w14:paraId="1C2D169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C813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70571" w14:textId="77777777" w:rsidR="003B5845" w:rsidRPr="004A00BD" w:rsidRDefault="003B5845" w:rsidP="00617B3E">
            <w:pPr>
              <w:jc w:val="left"/>
              <w:rPr>
                <w:sz w:val="22"/>
              </w:rPr>
            </w:pPr>
            <w:r w:rsidRPr="004A00BD">
              <w:rPr>
                <w:sz w:val="16"/>
                <w:szCs w:val="16"/>
                <w:lang w:val="en-GB"/>
              </w:rPr>
              <w:t xml:space="preserve">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w:t>
            </w:r>
            <w:r w:rsidRPr="004A00BD">
              <w:rPr>
                <w:sz w:val="16"/>
                <w:szCs w:val="16"/>
              </w:rPr>
              <w:t>These "connection-nodes" would carry the same matchingPointId.</w:t>
            </w:r>
          </w:p>
        </w:tc>
      </w:tr>
      <w:tr w:rsidR="003B5845" w:rsidRPr="004A00BD" w14:paraId="062CC740" w14:textId="77777777" w:rsidTr="00617B3E">
        <w:tc>
          <w:tcPr>
            <w:tcW w:w="2013" w:type="dxa"/>
            <w:shd w:val="clear" w:color="auto" w:fill="auto"/>
            <w:tcMar>
              <w:top w:w="28" w:type="dxa"/>
              <w:left w:w="28" w:type="dxa"/>
              <w:bottom w:w="28" w:type="dxa"/>
              <w:right w:w="28" w:type="dxa"/>
            </w:tcMar>
          </w:tcPr>
          <w:p w14:paraId="0178749C"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051E3C4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3FB0B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0EFAF82" w14:textId="77777777" w:rsidR="003B5845" w:rsidRPr="004A00BD" w:rsidRDefault="003B5845" w:rsidP="00617B3E">
            <w:pPr>
              <w:jc w:val="left"/>
              <w:rPr>
                <w:sz w:val="22"/>
                <w:lang w:val="en-GB"/>
              </w:rPr>
            </w:pPr>
            <w:r w:rsidRPr="004A00BD">
              <w:rPr>
                <w:sz w:val="16"/>
                <w:szCs w:val="16"/>
                <w:lang w:val="en-GB"/>
              </w:rPr>
              <w:t>Specifies processing instructions for the TopologyNode.</w:t>
            </w:r>
          </w:p>
        </w:tc>
      </w:tr>
      <w:tr w:rsidR="003B5845" w:rsidRPr="004A00BD" w14:paraId="1FBC8CD1" w14:textId="77777777" w:rsidTr="00617B3E">
        <w:tc>
          <w:tcPr>
            <w:tcW w:w="2013" w:type="dxa"/>
            <w:shd w:val="clear" w:color="auto" w:fill="auto"/>
            <w:tcMar>
              <w:top w:w="28" w:type="dxa"/>
              <w:left w:w="28" w:type="dxa"/>
              <w:bottom w:w="28" w:type="dxa"/>
              <w:right w:w="28" w:type="dxa"/>
            </w:tcMar>
          </w:tcPr>
          <w:p w14:paraId="7EE49E7D" w14:textId="77777777" w:rsidR="003B5845" w:rsidRPr="00620BBE" w:rsidRDefault="003B5845" w:rsidP="00617B3E">
            <w:pPr>
              <w:pStyle w:val="SmallStandard"/>
            </w:pPr>
            <w:r w:rsidRPr="00620BBE">
              <w:t>nodeType</w:t>
            </w:r>
          </w:p>
        </w:tc>
        <w:tc>
          <w:tcPr>
            <w:tcW w:w="1559" w:type="dxa"/>
            <w:shd w:val="clear" w:color="auto" w:fill="auto"/>
            <w:tcMar>
              <w:top w:w="28" w:type="dxa"/>
              <w:left w:w="28" w:type="dxa"/>
              <w:bottom w:w="28" w:type="dxa"/>
              <w:right w:w="28" w:type="dxa"/>
            </w:tcMar>
          </w:tcPr>
          <w:p w14:paraId="23A12E9C" w14:textId="77777777" w:rsidR="003B5845" w:rsidRPr="008359F5" w:rsidRDefault="003B5845" w:rsidP="00617B3E">
            <w:pPr>
              <w:pStyle w:val="SmallStandard"/>
            </w:pPr>
            <w:r w:rsidRPr="00D21799">
              <w:t>NodeType</w:t>
            </w:r>
          </w:p>
        </w:tc>
        <w:tc>
          <w:tcPr>
            <w:tcW w:w="709" w:type="dxa"/>
            <w:shd w:val="clear" w:color="auto" w:fill="auto"/>
            <w:tcMar>
              <w:top w:w="28" w:type="dxa"/>
              <w:left w:w="28" w:type="dxa"/>
              <w:bottom w:w="28" w:type="dxa"/>
              <w:right w:w="28" w:type="dxa"/>
            </w:tcMar>
          </w:tcPr>
          <w:p w14:paraId="7985E1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3FD63" w14:textId="77777777" w:rsidR="003B5845" w:rsidRPr="004A00BD" w:rsidRDefault="003B5845" w:rsidP="00617B3E">
            <w:pPr>
              <w:jc w:val="left"/>
              <w:rPr>
                <w:sz w:val="22"/>
                <w:lang w:val="en-GB"/>
              </w:rPr>
            </w:pPr>
            <w:r w:rsidRPr="004A00BD">
              <w:rPr>
                <w:sz w:val="16"/>
                <w:szCs w:val="16"/>
                <w:lang w:val="en-GB"/>
              </w:rPr>
              <w:t>Specifies the type of the TopologyNode. A Node can either be an EndNode, a Junction or an Inliner.</w:t>
            </w:r>
          </w:p>
        </w:tc>
      </w:tr>
    </w:tbl>
    <w:p w14:paraId="1F72FD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46E2B0" w14:textId="77777777" w:rsidTr="00617B3E">
        <w:tc>
          <w:tcPr>
            <w:tcW w:w="3856" w:type="dxa"/>
            <w:gridSpan w:val="3"/>
            <w:shd w:val="clear" w:color="auto" w:fill="auto"/>
          </w:tcPr>
          <w:p w14:paraId="19686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55072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0155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7134F2" w14:textId="77777777" w:rsidTr="00617B3E">
        <w:tc>
          <w:tcPr>
            <w:tcW w:w="1573" w:type="dxa"/>
            <w:shd w:val="clear" w:color="auto" w:fill="auto"/>
          </w:tcPr>
          <w:p w14:paraId="1F733B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C434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230E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7E9753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41E0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4880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12E87F" w14:textId="77777777" w:rsidTr="00617B3E">
        <w:tc>
          <w:tcPr>
            <w:tcW w:w="1573" w:type="dxa"/>
            <w:shd w:val="clear" w:color="auto" w:fill="auto"/>
          </w:tcPr>
          <w:p w14:paraId="5E08F47D" w14:textId="77777777" w:rsidR="003B5845" w:rsidRPr="00634625" w:rsidRDefault="003B5845" w:rsidP="00617B3E">
            <w:pPr>
              <w:pStyle w:val="SmallStandard"/>
            </w:pPr>
            <w:r>
              <w:t>UsageNode</w:t>
            </w:r>
          </w:p>
        </w:tc>
        <w:tc>
          <w:tcPr>
            <w:tcW w:w="1574" w:type="dxa"/>
            <w:shd w:val="clear" w:color="auto" w:fill="auto"/>
          </w:tcPr>
          <w:p w14:paraId="189851AE" w14:textId="77777777" w:rsidR="003B5845" w:rsidRPr="00132C43" w:rsidRDefault="003B5845" w:rsidP="00617B3E">
            <w:pPr>
              <w:pStyle w:val="SmallStandard"/>
            </w:pPr>
            <w:r>
              <w:t>realizedUsageNode</w:t>
            </w:r>
          </w:p>
        </w:tc>
        <w:tc>
          <w:tcPr>
            <w:tcW w:w="708" w:type="dxa"/>
            <w:shd w:val="clear" w:color="auto" w:fill="auto"/>
          </w:tcPr>
          <w:p w14:paraId="268233C3" w14:textId="77777777" w:rsidR="003B5845" w:rsidRPr="00D331EF" w:rsidRDefault="003B5845" w:rsidP="00617B3E">
            <w:pPr>
              <w:pStyle w:val="SmallStandard"/>
            </w:pPr>
            <w:r w:rsidRPr="00574783">
              <w:t>0..1</w:t>
            </w:r>
          </w:p>
        </w:tc>
        <w:tc>
          <w:tcPr>
            <w:tcW w:w="709" w:type="dxa"/>
            <w:shd w:val="clear" w:color="auto" w:fill="auto"/>
          </w:tcPr>
          <w:p w14:paraId="6C08987A" w14:textId="77777777" w:rsidR="003B5845" w:rsidRPr="00D331EF" w:rsidRDefault="003B5845" w:rsidP="00617B3E">
            <w:pPr>
              <w:pStyle w:val="SmallStandard"/>
            </w:pPr>
            <w:r w:rsidRPr="00207506">
              <w:t>0..*</w:t>
            </w:r>
          </w:p>
        </w:tc>
        <w:tc>
          <w:tcPr>
            <w:tcW w:w="567" w:type="dxa"/>
            <w:shd w:val="clear" w:color="auto" w:fill="auto"/>
          </w:tcPr>
          <w:p w14:paraId="20CE7BF4" w14:textId="77777777" w:rsidR="003B5845" w:rsidRPr="00D331EF" w:rsidRDefault="003B5845" w:rsidP="00617B3E">
            <w:pPr>
              <w:pStyle w:val="SmallStandard"/>
            </w:pPr>
            <w:r>
              <w:t>N</w:t>
            </w:r>
          </w:p>
        </w:tc>
        <w:tc>
          <w:tcPr>
            <w:tcW w:w="3969" w:type="dxa"/>
            <w:shd w:val="clear" w:color="auto" w:fill="auto"/>
          </w:tcPr>
          <w:p w14:paraId="2C760E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TopologyNode</w:t>
            </w:r>
            <w:r w:rsidRPr="004A00BD">
              <w:rPr>
                <w:sz w:val="16"/>
                <w:szCs w:val="16"/>
                <w:lang w:val="en-GB"/>
              </w:rPr>
              <w:t>.</w:t>
            </w:r>
          </w:p>
        </w:tc>
      </w:tr>
    </w:tbl>
    <w:p w14:paraId="186E25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F75E67" w14:textId="77777777" w:rsidTr="00617B3E">
        <w:tc>
          <w:tcPr>
            <w:tcW w:w="2296" w:type="dxa"/>
            <w:gridSpan w:val="2"/>
            <w:shd w:val="clear" w:color="auto" w:fill="auto"/>
          </w:tcPr>
          <w:p w14:paraId="54A674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E3168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331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AA63D" w14:textId="77777777" w:rsidTr="00617B3E">
        <w:tc>
          <w:tcPr>
            <w:tcW w:w="1588" w:type="dxa"/>
            <w:shd w:val="clear" w:color="auto" w:fill="auto"/>
          </w:tcPr>
          <w:p w14:paraId="7CED40F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4E198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A701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E85A9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E7C7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CDEE8E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284DF0" w14:textId="77777777" w:rsidTr="00617B3E">
        <w:tc>
          <w:tcPr>
            <w:tcW w:w="1588" w:type="dxa"/>
            <w:shd w:val="clear" w:color="auto" w:fill="auto"/>
          </w:tcPr>
          <w:p w14:paraId="5DE8396A" w14:textId="77777777" w:rsidR="003B5845" w:rsidRPr="00634625" w:rsidRDefault="003B5845" w:rsidP="00617B3E">
            <w:pPr>
              <w:pStyle w:val="SmallStandard"/>
            </w:pPr>
            <w:r>
              <w:t>TopologyNode</w:t>
            </w:r>
          </w:p>
        </w:tc>
        <w:tc>
          <w:tcPr>
            <w:tcW w:w="708" w:type="dxa"/>
            <w:shd w:val="clear" w:color="auto" w:fill="auto"/>
          </w:tcPr>
          <w:p w14:paraId="30EF8DBF" w14:textId="77777777" w:rsidR="003B5845" w:rsidRPr="00D331EF" w:rsidRDefault="003B5845" w:rsidP="00617B3E">
            <w:pPr>
              <w:pStyle w:val="SmallStandard"/>
            </w:pPr>
            <w:r w:rsidRPr="00D01517">
              <w:t>0..*</w:t>
            </w:r>
          </w:p>
        </w:tc>
        <w:tc>
          <w:tcPr>
            <w:tcW w:w="1560" w:type="dxa"/>
            <w:shd w:val="clear" w:color="auto" w:fill="auto"/>
          </w:tcPr>
          <w:p w14:paraId="711DA3FD" w14:textId="77777777" w:rsidR="003B5845" w:rsidRPr="00132C43" w:rsidRDefault="003B5845" w:rsidP="00617B3E">
            <w:pPr>
              <w:pStyle w:val="SmallStandard"/>
            </w:pPr>
            <w:r>
              <w:t>instantiatedNode</w:t>
            </w:r>
          </w:p>
        </w:tc>
        <w:tc>
          <w:tcPr>
            <w:tcW w:w="708" w:type="dxa"/>
            <w:shd w:val="clear" w:color="auto" w:fill="auto"/>
          </w:tcPr>
          <w:p w14:paraId="19290551" w14:textId="77777777" w:rsidR="003B5845" w:rsidRPr="00D331EF" w:rsidRDefault="003B5845" w:rsidP="00617B3E">
            <w:pPr>
              <w:pStyle w:val="SmallStandard"/>
            </w:pPr>
            <w:r w:rsidRPr="00D01517">
              <w:t>0..1</w:t>
            </w:r>
          </w:p>
        </w:tc>
        <w:tc>
          <w:tcPr>
            <w:tcW w:w="567" w:type="dxa"/>
            <w:shd w:val="clear" w:color="auto" w:fill="auto"/>
          </w:tcPr>
          <w:p w14:paraId="55BDB730" w14:textId="77777777" w:rsidR="003B5845" w:rsidRPr="00D331EF" w:rsidRDefault="003B5845" w:rsidP="00617B3E">
            <w:pPr>
              <w:pStyle w:val="SmallStandard"/>
            </w:pPr>
            <w:r>
              <w:t>N</w:t>
            </w:r>
          </w:p>
        </w:tc>
        <w:tc>
          <w:tcPr>
            <w:tcW w:w="3969" w:type="dxa"/>
            <w:shd w:val="clear" w:color="auto" w:fill="auto"/>
          </w:tcPr>
          <w:p w14:paraId="6A298035" w14:textId="77777777" w:rsidR="003B5845" w:rsidRPr="004A00BD" w:rsidRDefault="003B5845" w:rsidP="00617B3E">
            <w:pPr>
              <w:jc w:val="left"/>
              <w:rPr>
                <w:sz w:val="22"/>
                <w:lang w:val="en-GB"/>
              </w:rPr>
            </w:pPr>
            <w:r w:rsidRPr="004A00BD">
              <w:rPr>
                <w:sz w:val="16"/>
                <w:szCs w:val="16"/>
                <w:lang w:val="en-GB"/>
              </w:rPr>
              <w:t xml:space="preserve">If this </w:t>
            </w:r>
            <w:r w:rsidRPr="004A00BD">
              <w:rPr>
                <w:i/>
                <w:iCs/>
                <w:sz w:val="16"/>
                <w:szCs w:val="16"/>
                <w:lang w:val="en-GB"/>
              </w:rPr>
              <w:t>TopologyNode</w:t>
            </w:r>
            <w:r w:rsidRPr="004A00BD">
              <w:rPr>
                <w:sz w:val="16"/>
                <w:szCs w:val="16"/>
                <w:lang w:val="en-GB"/>
              </w:rPr>
              <w:t xml:space="preserve"> is an instance of another </w:t>
            </w:r>
            <w:r w:rsidRPr="004A00BD">
              <w:rPr>
                <w:i/>
                <w:iCs/>
                <w:sz w:val="16"/>
                <w:szCs w:val="16"/>
                <w:lang w:val="en-GB"/>
              </w:rPr>
              <w:t xml:space="preserve">TopologyNode </w:t>
            </w:r>
            <w:r w:rsidRPr="004A00BD">
              <w:rPr>
                <w:sz w:val="16"/>
                <w:szCs w:val="16"/>
                <w:lang w:val="en-GB"/>
              </w:rPr>
              <w:t>that is defined elsewhere (e.g. the topology of an assembly), then the instantiated may be referenced here.</w:t>
            </w:r>
          </w:p>
        </w:tc>
      </w:tr>
      <w:tr w:rsidR="003B5845" w:rsidRPr="00CC6307" w14:paraId="3C04D358" w14:textId="77777777" w:rsidTr="00617B3E">
        <w:tc>
          <w:tcPr>
            <w:tcW w:w="1588" w:type="dxa"/>
            <w:shd w:val="clear" w:color="auto" w:fill="auto"/>
          </w:tcPr>
          <w:p w14:paraId="0642E47B" w14:textId="77777777" w:rsidR="003B5845" w:rsidRPr="00634625" w:rsidRDefault="003B5845" w:rsidP="00617B3E">
            <w:pPr>
              <w:pStyle w:val="SmallStandard"/>
            </w:pPr>
            <w:r>
              <w:t>NodeMapping</w:t>
            </w:r>
          </w:p>
        </w:tc>
        <w:tc>
          <w:tcPr>
            <w:tcW w:w="708" w:type="dxa"/>
            <w:shd w:val="clear" w:color="auto" w:fill="auto"/>
          </w:tcPr>
          <w:p w14:paraId="4F43F290" w14:textId="77777777" w:rsidR="003B5845" w:rsidRPr="004A00BD" w:rsidRDefault="003B5845" w:rsidP="00617B3E">
            <w:pPr>
              <w:rPr>
                <w:sz w:val="22"/>
              </w:rPr>
            </w:pPr>
          </w:p>
        </w:tc>
        <w:tc>
          <w:tcPr>
            <w:tcW w:w="1560" w:type="dxa"/>
            <w:shd w:val="clear" w:color="auto" w:fill="auto"/>
          </w:tcPr>
          <w:p w14:paraId="7CBD5AC5" w14:textId="77777777" w:rsidR="003B5845" w:rsidRPr="00132C43" w:rsidRDefault="003B5845" w:rsidP="00617B3E">
            <w:pPr>
              <w:pStyle w:val="SmallStandard"/>
            </w:pPr>
            <w:r>
              <w:t>innerNode</w:t>
            </w:r>
          </w:p>
        </w:tc>
        <w:tc>
          <w:tcPr>
            <w:tcW w:w="708" w:type="dxa"/>
            <w:shd w:val="clear" w:color="auto" w:fill="auto"/>
          </w:tcPr>
          <w:p w14:paraId="07503D51" w14:textId="77777777" w:rsidR="003B5845" w:rsidRPr="00D331EF" w:rsidRDefault="003B5845" w:rsidP="00617B3E">
            <w:pPr>
              <w:pStyle w:val="SmallStandard"/>
            </w:pPr>
            <w:r w:rsidRPr="00D01517">
              <w:t>1</w:t>
            </w:r>
          </w:p>
        </w:tc>
        <w:tc>
          <w:tcPr>
            <w:tcW w:w="567" w:type="dxa"/>
            <w:shd w:val="clear" w:color="auto" w:fill="auto"/>
          </w:tcPr>
          <w:p w14:paraId="2C4D08BF" w14:textId="77777777" w:rsidR="003B5845" w:rsidRPr="00D331EF" w:rsidRDefault="003B5845" w:rsidP="00617B3E">
            <w:pPr>
              <w:pStyle w:val="SmallStandard"/>
            </w:pPr>
            <w:r>
              <w:t>N</w:t>
            </w:r>
          </w:p>
        </w:tc>
        <w:tc>
          <w:tcPr>
            <w:tcW w:w="3969" w:type="dxa"/>
            <w:shd w:val="clear" w:color="auto" w:fill="auto"/>
          </w:tcPr>
          <w:p w14:paraId="22554355" w14:textId="77777777" w:rsidR="003B5845" w:rsidRPr="004A00BD" w:rsidRDefault="003B5845" w:rsidP="00617B3E">
            <w:pPr>
              <w:rPr>
                <w:sz w:val="22"/>
              </w:rPr>
            </w:pPr>
          </w:p>
        </w:tc>
      </w:tr>
      <w:tr w:rsidR="003B5845" w:rsidRPr="004A00BD" w14:paraId="6A25B091" w14:textId="77777777" w:rsidTr="00617B3E">
        <w:tc>
          <w:tcPr>
            <w:tcW w:w="1588" w:type="dxa"/>
            <w:shd w:val="clear" w:color="auto" w:fill="auto"/>
          </w:tcPr>
          <w:p w14:paraId="202CAB0A" w14:textId="77777777" w:rsidR="003B5845" w:rsidRPr="00634625" w:rsidRDefault="003B5845" w:rsidP="00617B3E">
            <w:pPr>
              <w:pStyle w:val="SmallStandard"/>
            </w:pPr>
            <w:r>
              <w:t>TopologySegment</w:t>
            </w:r>
          </w:p>
        </w:tc>
        <w:tc>
          <w:tcPr>
            <w:tcW w:w="708" w:type="dxa"/>
            <w:shd w:val="clear" w:color="auto" w:fill="auto"/>
          </w:tcPr>
          <w:p w14:paraId="6CAA70D4" w14:textId="77777777" w:rsidR="003B5845" w:rsidRPr="00D331EF" w:rsidRDefault="003B5845" w:rsidP="00617B3E">
            <w:pPr>
              <w:pStyle w:val="SmallStandard"/>
            </w:pPr>
            <w:r w:rsidRPr="00D01517">
              <w:t>0..*</w:t>
            </w:r>
          </w:p>
        </w:tc>
        <w:tc>
          <w:tcPr>
            <w:tcW w:w="1560" w:type="dxa"/>
            <w:shd w:val="clear" w:color="auto" w:fill="auto"/>
          </w:tcPr>
          <w:p w14:paraId="61B758D2" w14:textId="77777777" w:rsidR="003B5845" w:rsidRPr="00132C43" w:rsidRDefault="003B5845" w:rsidP="00617B3E">
            <w:pPr>
              <w:pStyle w:val="SmallStandard"/>
            </w:pPr>
            <w:r>
              <w:t>startNode</w:t>
            </w:r>
          </w:p>
        </w:tc>
        <w:tc>
          <w:tcPr>
            <w:tcW w:w="708" w:type="dxa"/>
            <w:shd w:val="clear" w:color="auto" w:fill="auto"/>
          </w:tcPr>
          <w:p w14:paraId="51D74808" w14:textId="77777777" w:rsidR="003B5845" w:rsidRPr="00D331EF" w:rsidRDefault="003B5845" w:rsidP="00617B3E">
            <w:pPr>
              <w:pStyle w:val="SmallStandard"/>
            </w:pPr>
            <w:r w:rsidRPr="00D01517">
              <w:t>1</w:t>
            </w:r>
          </w:p>
        </w:tc>
        <w:tc>
          <w:tcPr>
            <w:tcW w:w="567" w:type="dxa"/>
            <w:shd w:val="clear" w:color="auto" w:fill="auto"/>
          </w:tcPr>
          <w:p w14:paraId="4AF32948" w14:textId="77777777" w:rsidR="003B5845" w:rsidRPr="00D331EF" w:rsidRDefault="003B5845" w:rsidP="00617B3E">
            <w:pPr>
              <w:pStyle w:val="SmallStandard"/>
            </w:pPr>
            <w:r>
              <w:t>N</w:t>
            </w:r>
          </w:p>
        </w:tc>
        <w:tc>
          <w:tcPr>
            <w:tcW w:w="3969" w:type="dxa"/>
            <w:shd w:val="clear" w:color="auto" w:fill="auto"/>
          </w:tcPr>
          <w:p w14:paraId="6D8388D8" w14:textId="77777777" w:rsidR="003B5845" w:rsidRDefault="003B5845" w:rsidP="00617B3E">
            <w:pPr>
              <w:pStyle w:val="SmallStandard"/>
            </w:pPr>
            <w:r w:rsidRPr="00491287">
              <w:t xml:space="preserve">References the TopologyNode where the TopologySegment starts. </w:t>
            </w:r>
          </w:p>
        </w:tc>
      </w:tr>
      <w:tr w:rsidR="003B5845" w:rsidRPr="004A00BD" w14:paraId="1A484934" w14:textId="77777777" w:rsidTr="00617B3E">
        <w:tc>
          <w:tcPr>
            <w:tcW w:w="1588" w:type="dxa"/>
            <w:shd w:val="clear" w:color="auto" w:fill="auto"/>
          </w:tcPr>
          <w:p w14:paraId="42F38C4F" w14:textId="77777777" w:rsidR="003B5845" w:rsidRPr="00634625" w:rsidRDefault="003B5845" w:rsidP="00617B3E">
            <w:pPr>
              <w:pStyle w:val="SmallStandard"/>
            </w:pPr>
            <w:r>
              <w:t>GeometryNode</w:t>
            </w:r>
          </w:p>
        </w:tc>
        <w:tc>
          <w:tcPr>
            <w:tcW w:w="708" w:type="dxa"/>
            <w:shd w:val="clear" w:color="auto" w:fill="auto"/>
          </w:tcPr>
          <w:p w14:paraId="145A802E" w14:textId="77777777" w:rsidR="003B5845" w:rsidRPr="00D331EF" w:rsidRDefault="003B5845" w:rsidP="00617B3E">
            <w:pPr>
              <w:pStyle w:val="SmallStandard"/>
            </w:pPr>
            <w:r w:rsidRPr="00D01517">
              <w:t>0..*</w:t>
            </w:r>
          </w:p>
        </w:tc>
        <w:tc>
          <w:tcPr>
            <w:tcW w:w="1560" w:type="dxa"/>
            <w:shd w:val="clear" w:color="auto" w:fill="auto"/>
          </w:tcPr>
          <w:p w14:paraId="6EF41124" w14:textId="77777777" w:rsidR="003B5845" w:rsidRPr="00132C43" w:rsidRDefault="003B5845" w:rsidP="00617B3E">
            <w:pPr>
              <w:pStyle w:val="SmallStandard"/>
            </w:pPr>
            <w:r>
              <w:t>referenceNode</w:t>
            </w:r>
          </w:p>
        </w:tc>
        <w:tc>
          <w:tcPr>
            <w:tcW w:w="708" w:type="dxa"/>
            <w:shd w:val="clear" w:color="auto" w:fill="auto"/>
          </w:tcPr>
          <w:p w14:paraId="24428745" w14:textId="77777777" w:rsidR="003B5845" w:rsidRPr="00D331EF" w:rsidRDefault="003B5845" w:rsidP="00617B3E">
            <w:pPr>
              <w:pStyle w:val="SmallStandard"/>
            </w:pPr>
            <w:r w:rsidRPr="00D01517">
              <w:t>0..1</w:t>
            </w:r>
          </w:p>
        </w:tc>
        <w:tc>
          <w:tcPr>
            <w:tcW w:w="567" w:type="dxa"/>
            <w:shd w:val="clear" w:color="auto" w:fill="auto"/>
          </w:tcPr>
          <w:p w14:paraId="274C18D7" w14:textId="77777777" w:rsidR="003B5845" w:rsidRPr="00D331EF" w:rsidRDefault="003B5845" w:rsidP="00617B3E">
            <w:pPr>
              <w:pStyle w:val="SmallStandard"/>
            </w:pPr>
            <w:r>
              <w:t>N</w:t>
            </w:r>
          </w:p>
        </w:tc>
        <w:tc>
          <w:tcPr>
            <w:tcW w:w="3969" w:type="dxa"/>
            <w:shd w:val="clear" w:color="auto" w:fill="auto"/>
          </w:tcPr>
          <w:p w14:paraId="2D61C17B" w14:textId="77777777" w:rsidR="003B5845" w:rsidRDefault="003B5845" w:rsidP="00617B3E">
            <w:pPr>
              <w:pStyle w:val="SmallStandard"/>
            </w:pPr>
            <w:r w:rsidRPr="00491287">
              <w:t>References the TopologyNode that is represented by the GeometryNode.</w:t>
            </w:r>
          </w:p>
        </w:tc>
      </w:tr>
      <w:tr w:rsidR="003B5845" w:rsidRPr="00CC6307" w14:paraId="31F170B5" w14:textId="77777777" w:rsidTr="00617B3E">
        <w:tc>
          <w:tcPr>
            <w:tcW w:w="1588" w:type="dxa"/>
            <w:shd w:val="clear" w:color="auto" w:fill="auto"/>
          </w:tcPr>
          <w:p w14:paraId="622D083C" w14:textId="77777777" w:rsidR="003B5845" w:rsidRPr="00634625" w:rsidRDefault="003B5845" w:rsidP="00617B3E">
            <w:pPr>
              <w:pStyle w:val="SmallStandard"/>
            </w:pPr>
            <w:r>
              <w:t>TopologySegment</w:t>
            </w:r>
          </w:p>
        </w:tc>
        <w:tc>
          <w:tcPr>
            <w:tcW w:w="708" w:type="dxa"/>
            <w:shd w:val="clear" w:color="auto" w:fill="auto"/>
          </w:tcPr>
          <w:p w14:paraId="74A1D669" w14:textId="77777777" w:rsidR="003B5845" w:rsidRPr="00D331EF" w:rsidRDefault="003B5845" w:rsidP="00617B3E">
            <w:pPr>
              <w:pStyle w:val="SmallStandard"/>
            </w:pPr>
            <w:r w:rsidRPr="00D01517">
              <w:t>0..*</w:t>
            </w:r>
          </w:p>
        </w:tc>
        <w:tc>
          <w:tcPr>
            <w:tcW w:w="1560" w:type="dxa"/>
            <w:shd w:val="clear" w:color="auto" w:fill="auto"/>
          </w:tcPr>
          <w:p w14:paraId="7FAB7A91" w14:textId="77777777" w:rsidR="003B5845" w:rsidRPr="00132C43" w:rsidRDefault="003B5845" w:rsidP="00617B3E">
            <w:pPr>
              <w:pStyle w:val="SmallStandard"/>
            </w:pPr>
            <w:r>
              <w:t>endNode</w:t>
            </w:r>
          </w:p>
        </w:tc>
        <w:tc>
          <w:tcPr>
            <w:tcW w:w="708" w:type="dxa"/>
            <w:shd w:val="clear" w:color="auto" w:fill="auto"/>
          </w:tcPr>
          <w:p w14:paraId="708A19C3" w14:textId="77777777" w:rsidR="003B5845" w:rsidRPr="00D331EF" w:rsidRDefault="003B5845" w:rsidP="00617B3E">
            <w:pPr>
              <w:pStyle w:val="SmallStandard"/>
            </w:pPr>
            <w:r w:rsidRPr="00D01517">
              <w:t>1</w:t>
            </w:r>
          </w:p>
        </w:tc>
        <w:tc>
          <w:tcPr>
            <w:tcW w:w="567" w:type="dxa"/>
            <w:shd w:val="clear" w:color="auto" w:fill="auto"/>
          </w:tcPr>
          <w:p w14:paraId="7D0B4F3D" w14:textId="77777777" w:rsidR="003B5845" w:rsidRPr="00D331EF" w:rsidRDefault="003B5845" w:rsidP="00617B3E">
            <w:pPr>
              <w:pStyle w:val="SmallStandard"/>
            </w:pPr>
            <w:r>
              <w:t>N</w:t>
            </w:r>
          </w:p>
        </w:tc>
        <w:tc>
          <w:tcPr>
            <w:tcW w:w="3969" w:type="dxa"/>
            <w:shd w:val="clear" w:color="auto" w:fill="auto"/>
          </w:tcPr>
          <w:p w14:paraId="35EBCBAD" w14:textId="77777777" w:rsidR="003B5845" w:rsidRDefault="003B5845" w:rsidP="00617B3E">
            <w:pPr>
              <w:pStyle w:val="SmallStandard"/>
            </w:pPr>
            <w:r w:rsidRPr="00491287">
              <w:t xml:space="preserve">References the TopologyNode where the TopologySegment ends. </w:t>
            </w:r>
          </w:p>
        </w:tc>
      </w:tr>
      <w:tr w:rsidR="003B5845" w:rsidRPr="00CC6307" w14:paraId="69DC525F" w14:textId="77777777" w:rsidTr="00617B3E">
        <w:tc>
          <w:tcPr>
            <w:tcW w:w="1588" w:type="dxa"/>
            <w:shd w:val="clear" w:color="auto" w:fill="auto"/>
          </w:tcPr>
          <w:p w14:paraId="167DA6D3" w14:textId="77777777" w:rsidR="003B5845" w:rsidRPr="00634625" w:rsidRDefault="003B5845" w:rsidP="00617B3E">
            <w:pPr>
              <w:pStyle w:val="SmallStandard"/>
            </w:pPr>
            <w:r>
              <w:t>NodeLocation</w:t>
            </w:r>
          </w:p>
        </w:tc>
        <w:tc>
          <w:tcPr>
            <w:tcW w:w="708" w:type="dxa"/>
            <w:shd w:val="clear" w:color="auto" w:fill="auto"/>
          </w:tcPr>
          <w:p w14:paraId="6D75A2AC" w14:textId="77777777" w:rsidR="003B5845" w:rsidRPr="00D331EF" w:rsidRDefault="003B5845" w:rsidP="00617B3E">
            <w:pPr>
              <w:pStyle w:val="SmallStandard"/>
            </w:pPr>
            <w:r w:rsidRPr="00D01517">
              <w:t>0..*</w:t>
            </w:r>
          </w:p>
        </w:tc>
        <w:tc>
          <w:tcPr>
            <w:tcW w:w="1560" w:type="dxa"/>
            <w:shd w:val="clear" w:color="auto" w:fill="auto"/>
          </w:tcPr>
          <w:p w14:paraId="54EE9F43" w14:textId="77777777" w:rsidR="003B5845" w:rsidRPr="00132C43" w:rsidRDefault="003B5845" w:rsidP="00617B3E">
            <w:pPr>
              <w:pStyle w:val="SmallStandard"/>
            </w:pPr>
            <w:r>
              <w:t>referencedNode</w:t>
            </w:r>
          </w:p>
        </w:tc>
        <w:tc>
          <w:tcPr>
            <w:tcW w:w="708" w:type="dxa"/>
            <w:shd w:val="clear" w:color="auto" w:fill="auto"/>
          </w:tcPr>
          <w:p w14:paraId="6160B411" w14:textId="77777777" w:rsidR="003B5845" w:rsidRPr="00D331EF" w:rsidRDefault="003B5845" w:rsidP="00617B3E">
            <w:pPr>
              <w:pStyle w:val="SmallStandard"/>
            </w:pPr>
            <w:r w:rsidRPr="00D01517">
              <w:t>1</w:t>
            </w:r>
          </w:p>
        </w:tc>
        <w:tc>
          <w:tcPr>
            <w:tcW w:w="567" w:type="dxa"/>
            <w:shd w:val="clear" w:color="auto" w:fill="auto"/>
          </w:tcPr>
          <w:p w14:paraId="55E8CB23" w14:textId="77777777" w:rsidR="003B5845" w:rsidRPr="00D331EF" w:rsidRDefault="003B5845" w:rsidP="00617B3E">
            <w:pPr>
              <w:pStyle w:val="SmallStandard"/>
            </w:pPr>
            <w:r>
              <w:t>N</w:t>
            </w:r>
          </w:p>
        </w:tc>
        <w:tc>
          <w:tcPr>
            <w:tcW w:w="3969" w:type="dxa"/>
            <w:shd w:val="clear" w:color="auto" w:fill="auto"/>
          </w:tcPr>
          <w:p w14:paraId="5EC5EB2F" w14:textId="77777777" w:rsidR="003B5845" w:rsidRPr="004A00BD" w:rsidRDefault="003B5845" w:rsidP="00617B3E">
            <w:pPr>
              <w:jc w:val="left"/>
              <w:rPr>
                <w:sz w:val="22"/>
              </w:rPr>
            </w:pPr>
            <w:r w:rsidRPr="004A00BD">
              <w:rPr>
                <w:sz w:val="16"/>
                <w:szCs w:val="16"/>
              </w:rPr>
              <w:t>References the TopologyNode on which the Location is located.</w:t>
            </w:r>
          </w:p>
        </w:tc>
      </w:tr>
      <w:tr w:rsidR="003B5845" w:rsidRPr="00CC6307" w14:paraId="795B0DDA" w14:textId="77777777" w:rsidTr="00617B3E">
        <w:tc>
          <w:tcPr>
            <w:tcW w:w="1588" w:type="dxa"/>
            <w:shd w:val="clear" w:color="auto" w:fill="auto"/>
          </w:tcPr>
          <w:p w14:paraId="445100B8" w14:textId="77777777" w:rsidR="003B5845" w:rsidRPr="00634625" w:rsidRDefault="003B5845" w:rsidP="00617B3E">
            <w:pPr>
              <w:pStyle w:val="SmallStandard"/>
            </w:pPr>
            <w:r>
              <w:t>TopologySpecification</w:t>
            </w:r>
          </w:p>
        </w:tc>
        <w:tc>
          <w:tcPr>
            <w:tcW w:w="708" w:type="dxa"/>
            <w:shd w:val="clear" w:color="auto" w:fill="auto"/>
          </w:tcPr>
          <w:p w14:paraId="7295767F" w14:textId="77777777" w:rsidR="003B5845" w:rsidRPr="00D331EF" w:rsidRDefault="003B5845" w:rsidP="00617B3E">
            <w:pPr>
              <w:pStyle w:val="SmallStandard"/>
            </w:pPr>
            <w:r w:rsidRPr="00D01517">
              <w:t>1</w:t>
            </w:r>
          </w:p>
        </w:tc>
        <w:tc>
          <w:tcPr>
            <w:tcW w:w="1560" w:type="dxa"/>
            <w:shd w:val="clear" w:color="auto" w:fill="auto"/>
          </w:tcPr>
          <w:p w14:paraId="6AEFD64D" w14:textId="77777777" w:rsidR="003B5845" w:rsidRPr="00132C43" w:rsidRDefault="003B5845" w:rsidP="00617B3E">
            <w:pPr>
              <w:pStyle w:val="SmallStandard"/>
            </w:pPr>
            <w:r>
              <w:t>topologyNode</w:t>
            </w:r>
          </w:p>
        </w:tc>
        <w:tc>
          <w:tcPr>
            <w:tcW w:w="708" w:type="dxa"/>
            <w:shd w:val="clear" w:color="auto" w:fill="auto"/>
          </w:tcPr>
          <w:p w14:paraId="0DFD4508" w14:textId="77777777" w:rsidR="003B5845" w:rsidRPr="00D331EF" w:rsidRDefault="003B5845" w:rsidP="00617B3E">
            <w:pPr>
              <w:pStyle w:val="SmallStandard"/>
            </w:pPr>
            <w:r w:rsidRPr="00D01517">
              <w:t>0..*</w:t>
            </w:r>
          </w:p>
        </w:tc>
        <w:tc>
          <w:tcPr>
            <w:tcW w:w="567" w:type="dxa"/>
            <w:shd w:val="clear" w:color="auto" w:fill="auto"/>
          </w:tcPr>
          <w:p w14:paraId="484DFD87" w14:textId="77777777" w:rsidR="003B5845" w:rsidRDefault="003B5845" w:rsidP="00617B3E">
            <w:pPr>
              <w:pStyle w:val="SmallStandard"/>
            </w:pPr>
            <w:r>
              <w:t>Y</w:t>
            </w:r>
          </w:p>
        </w:tc>
        <w:tc>
          <w:tcPr>
            <w:tcW w:w="3969" w:type="dxa"/>
            <w:shd w:val="clear" w:color="auto" w:fill="auto"/>
          </w:tcPr>
          <w:p w14:paraId="7303F1AA" w14:textId="77777777" w:rsidR="003B5845" w:rsidRDefault="003B5845" w:rsidP="00617B3E">
            <w:pPr>
              <w:pStyle w:val="SmallStandard"/>
            </w:pPr>
            <w:r w:rsidRPr="00491287">
              <w:t>Specifies the TopologyNodes defined by the TopologySpecification.</w:t>
            </w:r>
          </w:p>
        </w:tc>
      </w:tr>
    </w:tbl>
    <w:p w14:paraId="352F51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4" w:name="_5efc9ad39a4e17b8f631be39ae893315"/>
      <w:r>
        <w:rPr>
          <w:lang w:val="en-GB"/>
        </w:rPr>
        <w:t>TopologySegment</w:t>
      </w:r>
      <w:bookmarkEnd w:id="1474"/>
    </w:p>
    <w:p w14:paraId="734B8FE8" w14:textId="77777777" w:rsidR="003B5845" w:rsidRDefault="003B5845" w:rsidP="003B5845">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34DCAAD2" w14:textId="77777777" w:rsidR="003B5845" w:rsidRDefault="003B5845" w:rsidP="003B5845">
      <w:r>
        <w:rPr>
          <w:i/>
          <w:iCs/>
          <w:sz w:val="18"/>
          <w:szCs w:val="18"/>
        </w:rPr>
        <w:lastRenderedPageBreak/>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109217BA" w14:textId="77777777" w:rsidR="003B5845" w:rsidRDefault="003B5845" w:rsidP="003B5845">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FA501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78665A" w14:textId="77777777" w:rsidTr="00617B3E">
        <w:tc>
          <w:tcPr>
            <w:tcW w:w="2013" w:type="dxa"/>
            <w:shd w:val="clear" w:color="auto" w:fill="auto"/>
            <w:tcMar>
              <w:top w:w="28" w:type="dxa"/>
              <w:left w:w="28" w:type="dxa"/>
              <w:bottom w:w="28" w:type="dxa"/>
              <w:right w:w="28" w:type="dxa"/>
            </w:tcMar>
          </w:tcPr>
          <w:p w14:paraId="083592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A4371F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6926F6C" w14:textId="77777777" w:rsidTr="00617B3E">
        <w:tc>
          <w:tcPr>
            <w:tcW w:w="2013" w:type="dxa"/>
            <w:shd w:val="clear" w:color="auto" w:fill="auto"/>
            <w:tcMar>
              <w:top w:w="28" w:type="dxa"/>
              <w:left w:w="28" w:type="dxa"/>
              <w:bottom w:w="28" w:type="dxa"/>
              <w:right w:w="28" w:type="dxa"/>
            </w:tcMar>
          </w:tcPr>
          <w:p w14:paraId="1DFB5F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7AD6E2" w14:textId="77777777" w:rsidR="003B5845" w:rsidRPr="004A00BD" w:rsidRDefault="003B5845" w:rsidP="00617B3E">
            <w:pPr>
              <w:rPr>
                <w:sz w:val="22"/>
              </w:rPr>
            </w:pPr>
          </w:p>
        </w:tc>
      </w:tr>
      <w:tr w:rsidR="003B5845" w:rsidRPr="008359F5" w14:paraId="35E18FAB" w14:textId="77777777" w:rsidTr="00617B3E">
        <w:tc>
          <w:tcPr>
            <w:tcW w:w="2013" w:type="dxa"/>
            <w:shd w:val="clear" w:color="auto" w:fill="auto"/>
            <w:tcMar>
              <w:top w:w="28" w:type="dxa"/>
              <w:left w:w="28" w:type="dxa"/>
              <w:bottom w:w="28" w:type="dxa"/>
              <w:right w:w="28" w:type="dxa"/>
            </w:tcMar>
          </w:tcPr>
          <w:p w14:paraId="2AC95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C7179D" w14:textId="77777777" w:rsidR="003B5845" w:rsidRPr="000437C1" w:rsidRDefault="003B5845" w:rsidP="00617B3E">
            <w:pPr>
              <w:pStyle w:val="SmallStandard"/>
            </w:pPr>
            <w:r>
              <w:t>false</w:t>
            </w:r>
          </w:p>
        </w:tc>
      </w:tr>
    </w:tbl>
    <w:p w14:paraId="29515E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1465DC" w14:textId="77777777" w:rsidTr="00617B3E">
        <w:tc>
          <w:tcPr>
            <w:tcW w:w="2013" w:type="dxa"/>
            <w:shd w:val="clear" w:color="auto" w:fill="auto"/>
            <w:tcMar>
              <w:top w:w="28" w:type="dxa"/>
              <w:left w:w="28" w:type="dxa"/>
              <w:bottom w:w="28" w:type="dxa"/>
              <w:right w:w="28" w:type="dxa"/>
            </w:tcMar>
          </w:tcPr>
          <w:p w14:paraId="319D644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C0F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8574D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E130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47E71B1" w14:textId="77777777" w:rsidTr="00617B3E">
        <w:tc>
          <w:tcPr>
            <w:tcW w:w="2013" w:type="dxa"/>
            <w:shd w:val="clear" w:color="auto" w:fill="auto"/>
            <w:tcMar>
              <w:top w:w="28" w:type="dxa"/>
              <w:left w:w="28" w:type="dxa"/>
              <w:bottom w:w="28" w:type="dxa"/>
              <w:right w:w="28" w:type="dxa"/>
            </w:tcMar>
          </w:tcPr>
          <w:p w14:paraId="2E9498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5999F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93A7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E1AFE" w14:textId="77777777" w:rsidR="003B5845" w:rsidRPr="004A00BD" w:rsidRDefault="003B5845" w:rsidP="00617B3E">
            <w:pPr>
              <w:jc w:val="left"/>
              <w:rPr>
                <w:sz w:val="22"/>
              </w:rPr>
            </w:pPr>
            <w:r w:rsidRPr="004A00BD">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3B5845" w:rsidRPr="006675E2" w14:paraId="7DBDCCE7" w14:textId="77777777" w:rsidTr="00617B3E">
        <w:tc>
          <w:tcPr>
            <w:tcW w:w="2013" w:type="dxa"/>
            <w:shd w:val="clear" w:color="auto" w:fill="auto"/>
            <w:tcMar>
              <w:top w:w="28" w:type="dxa"/>
              <w:left w:w="28" w:type="dxa"/>
              <w:bottom w:w="28" w:type="dxa"/>
              <w:right w:w="28" w:type="dxa"/>
            </w:tcMar>
          </w:tcPr>
          <w:p w14:paraId="41DC70F6"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40E66928" w14:textId="77777777" w:rsidR="003B5845" w:rsidRPr="008359F5" w:rsidRDefault="003B5845" w:rsidP="00617B3E">
            <w:pPr>
              <w:pStyle w:val="SmallStandard"/>
            </w:pPr>
            <w:r w:rsidRPr="00D21799">
              <w:t>SegmentForm</w:t>
            </w:r>
          </w:p>
        </w:tc>
        <w:tc>
          <w:tcPr>
            <w:tcW w:w="709" w:type="dxa"/>
            <w:shd w:val="clear" w:color="auto" w:fill="auto"/>
            <w:tcMar>
              <w:top w:w="28" w:type="dxa"/>
              <w:left w:w="28" w:type="dxa"/>
              <w:bottom w:w="28" w:type="dxa"/>
              <w:right w:w="28" w:type="dxa"/>
            </w:tcMar>
          </w:tcPr>
          <w:p w14:paraId="625CEA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9F77A6" w14:textId="77777777" w:rsidR="003B5845" w:rsidRPr="004A00BD" w:rsidRDefault="003B5845" w:rsidP="00617B3E">
            <w:pPr>
              <w:jc w:val="left"/>
              <w:rPr>
                <w:sz w:val="22"/>
              </w:rPr>
            </w:pPr>
            <w:r w:rsidRPr="004A00BD">
              <w:rPr>
                <w:sz w:val="16"/>
                <w:szCs w:val="16"/>
              </w:rPr>
              <w:t>Specifies the form of the TopologySegment. A TopologySegment can either be circular or noncircular.</w:t>
            </w:r>
          </w:p>
        </w:tc>
      </w:tr>
      <w:tr w:rsidR="003B5845" w:rsidRPr="006675E2" w14:paraId="7E2D1D8F" w14:textId="77777777" w:rsidTr="00617B3E">
        <w:tc>
          <w:tcPr>
            <w:tcW w:w="2013" w:type="dxa"/>
            <w:shd w:val="clear" w:color="auto" w:fill="auto"/>
            <w:tcMar>
              <w:top w:w="28" w:type="dxa"/>
              <w:left w:w="28" w:type="dxa"/>
              <w:bottom w:w="28" w:type="dxa"/>
              <w:right w:w="28" w:type="dxa"/>
            </w:tcMar>
          </w:tcPr>
          <w:p w14:paraId="756AC38F"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BDD38B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0D5906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C10D983" w14:textId="77777777" w:rsidR="003B5845" w:rsidRPr="004A00BD" w:rsidRDefault="003B5845" w:rsidP="00617B3E">
            <w:pPr>
              <w:jc w:val="left"/>
              <w:rPr>
                <w:sz w:val="22"/>
              </w:rPr>
            </w:pPr>
            <w:r w:rsidRPr="004A00BD">
              <w:rPr>
                <w:sz w:val="16"/>
                <w:szCs w:val="16"/>
              </w:rPr>
              <w:t>Specifies additional identifiers for the TopologySegment.</w:t>
            </w:r>
          </w:p>
          <w:p w14:paraId="5D757598" w14:textId="77777777" w:rsidR="003B5845" w:rsidRPr="004A00BD" w:rsidRDefault="003B5845" w:rsidP="00617B3E">
            <w:pPr>
              <w:jc w:val="left"/>
              <w:rPr>
                <w:sz w:val="22"/>
              </w:rPr>
            </w:pPr>
            <w:r w:rsidRPr="004A00BD">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3B5845" w:rsidRPr="006675E2" w14:paraId="55FA72E9" w14:textId="77777777" w:rsidTr="00617B3E">
        <w:tc>
          <w:tcPr>
            <w:tcW w:w="2013" w:type="dxa"/>
            <w:shd w:val="clear" w:color="auto" w:fill="auto"/>
            <w:tcMar>
              <w:top w:w="28" w:type="dxa"/>
              <w:left w:w="28" w:type="dxa"/>
              <w:bottom w:w="28" w:type="dxa"/>
              <w:right w:w="28" w:type="dxa"/>
            </w:tcMar>
          </w:tcPr>
          <w:p w14:paraId="23D3F2E2"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15198C5D"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02A91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C1B7F96" w14:textId="77777777" w:rsidR="003B5845" w:rsidRPr="004A00BD" w:rsidRDefault="003B5845" w:rsidP="00617B3E">
            <w:pPr>
              <w:jc w:val="left"/>
              <w:rPr>
                <w:sz w:val="22"/>
              </w:rPr>
            </w:pPr>
            <w:r w:rsidRPr="004A00BD">
              <w:rPr>
                <w:sz w:val="16"/>
                <w:szCs w:val="16"/>
              </w:rPr>
              <w:t>Specifies processing instructions for the TopologySegment.</w:t>
            </w:r>
          </w:p>
        </w:tc>
      </w:tr>
    </w:tbl>
    <w:p w14:paraId="041731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136F37" w14:textId="77777777" w:rsidTr="00617B3E">
        <w:tc>
          <w:tcPr>
            <w:tcW w:w="3856" w:type="dxa"/>
            <w:gridSpan w:val="3"/>
            <w:shd w:val="clear" w:color="auto" w:fill="auto"/>
          </w:tcPr>
          <w:p w14:paraId="08C698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C47C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DE14B5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614611" w14:textId="77777777" w:rsidTr="00617B3E">
        <w:tc>
          <w:tcPr>
            <w:tcW w:w="1573" w:type="dxa"/>
            <w:shd w:val="clear" w:color="auto" w:fill="auto"/>
          </w:tcPr>
          <w:p w14:paraId="6F9E766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257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6392E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06D1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CD2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69E4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8E97BEB" w14:textId="77777777" w:rsidTr="00617B3E">
        <w:tc>
          <w:tcPr>
            <w:tcW w:w="1573" w:type="dxa"/>
            <w:shd w:val="clear" w:color="auto" w:fill="auto"/>
          </w:tcPr>
          <w:p w14:paraId="2AC9B49F" w14:textId="77777777" w:rsidR="003B5845" w:rsidRPr="00634625" w:rsidRDefault="003B5845" w:rsidP="00617B3E">
            <w:pPr>
              <w:pStyle w:val="SmallStandard"/>
            </w:pPr>
            <w:r>
              <w:t>TopologyNode</w:t>
            </w:r>
          </w:p>
        </w:tc>
        <w:tc>
          <w:tcPr>
            <w:tcW w:w="1574" w:type="dxa"/>
            <w:shd w:val="clear" w:color="auto" w:fill="auto"/>
          </w:tcPr>
          <w:p w14:paraId="17230551" w14:textId="77777777" w:rsidR="003B5845" w:rsidRPr="00132C43" w:rsidRDefault="003B5845" w:rsidP="00617B3E">
            <w:pPr>
              <w:pStyle w:val="SmallStandard"/>
            </w:pPr>
            <w:r>
              <w:t>startNode</w:t>
            </w:r>
          </w:p>
        </w:tc>
        <w:tc>
          <w:tcPr>
            <w:tcW w:w="708" w:type="dxa"/>
            <w:shd w:val="clear" w:color="auto" w:fill="auto"/>
          </w:tcPr>
          <w:p w14:paraId="358FA7D4" w14:textId="77777777" w:rsidR="003B5845" w:rsidRPr="00D331EF" w:rsidRDefault="003B5845" w:rsidP="00617B3E">
            <w:pPr>
              <w:pStyle w:val="SmallStandard"/>
            </w:pPr>
            <w:r w:rsidRPr="00574783">
              <w:t>1</w:t>
            </w:r>
          </w:p>
        </w:tc>
        <w:tc>
          <w:tcPr>
            <w:tcW w:w="709" w:type="dxa"/>
            <w:shd w:val="clear" w:color="auto" w:fill="auto"/>
          </w:tcPr>
          <w:p w14:paraId="63263AB8" w14:textId="77777777" w:rsidR="003B5845" w:rsidRPr="00D331EF" w:rsidRDefault="003B5845" w:rsidP="00617B3E">
            <w:pPr>
              <w:pStyle w:val="SmallStandard"/>
            </w:pPr>
            <w:r w:rsidRPr="00207506">
              <w:t>0..*</w:t>
            </w:r>
          </w:p>
        </w:tc>
        <w:tc>
          <w:tcPr>
            <w:tcW w:w="567" w:type="dxa"/>
            <w:shd w:val="clear" w:color="auto" w:fill="auto"/>
          </w:tcPr>
          <w:p w14:paraId="4CA7825B" w14:textId="77777777" w:rsidR="003B5845" w:rsidRPr="00D331EF" w:rsidRDefault="003B5845" w:rsidP="00617B3E">
            <w:pPr>
              <w:pStyle w:val="SmallStandard"/>
            </w:pPr>
            <w:r>
              <w:t>N</w:t>
            </w:r>
          </w:p>
        </w:tc>
        <w:tc>
          <w:tcPr>
            <w:tcW w:w="3969" w:type="dxa"/>
            <w:shd w:val="clear" w:color="auto" w:fill="auto"/>
          </w:tcPr>
          <w:p w14:paraId="5140AAE9" w14:textId="77777777" w:rsidR="003B5845" w:rsidRDefault="003B5845" w:rsidP="00617B3E">
            <w:pPr>
              <w:pStyle w:val="SmallStandard"/>
            </w:pPr>
            <w:r w:rsidRPr="00491287">
              <w:t xml:space="preserve">References the TopologyNode where the TopologySegment starts. </w:t>
            </w:r>
          </w:p>
        </w:tc>
      </w:tr>
      <w:tr w:rsidR="003B5845" w:rsidRPr="00CC6307" w14:paraId="5B428B9F" w14:textId="77777777" w:rsidTr="00617B3E">
        <w:tc>
          <w:tcPr>
            <w:tcW w:w="1573" w:type="dxa"/>
            <w:shd w:val="clear" w:color="auto" w:fill="auto"/>
          </w:tcPr>
          <w:p w14:paraId="7043C6F3" w14:textId="77777777" w:rsidR="003B5845" w:rsidRPr="00634625" w:rsidRDefault="003B5845" w:rsidP="00617B3E">
            <w:pPr>
              <w:pStyle w:val="SmallStandard"/>
            </w:pPr>
            <w:r>
              <w:t>TopologyNode</w:t>
            </w:r>
          </w:p>
        </w:tc>
        <w:tc>
          <w:tcPr>
            <w:tcW w:w="1574" w:type="dxa"/>
            <w:shd w:val="clear" w:color="auto" w:fill="auto"/>
          </w:tcPr>
          <w:p w14:paraId="73345DA6" w14:textId="77777777" w:rsidR="003B5845" w:rsidRPr="00132C43" w:rsidRDefault="003B5845" w:rsidP="00617B3E">
            <w:pPr>
              <w:pStyle w:val="SmallStandard"/>
            </w:pPr>
            <w:r>
              <w:t>endNode</w:t>
            </w:r>
          </w:p>
        </w:tc>
        <w:tc>
          <w:tcPr>
            <w:tcW w:w="708" w:type="dxa"/>
            <w:shd w:val="clear" w:color="auto" w:fill="auto"/>
          </w:tcPr>
          <w:p w14:paraId="3AF98F6F" w14:textId="77777777" w:rsidR="003B5845" w:rsidRPr="00D331EF" w:rsidRDefault="003B5845" w:rsidP="00617B3E">
            <w:pPr>
              <w:pStyle w:val="SmallStandard"/>
            </w:pPr>
            <w:r w:rsidRPr="00574783">
              <w:t>1</w:t>
            </w:r>
          </w:p>
        </w:tc>
        <w:tc>
          <w:tcPr>
            <w:tcW w:w="709" w:type="dxa"/>
            <w:shd w:val="clear" w:color="auto" w:fill="auto"/>
          </w:tcPr>
          <w:p w14:paraId="13005EFB" w14:textId="77777777" w:rsidR="003B5845" w:rsidRPr="00D331EF" w:rsidRDefault="003B5845" w:rsidP="00617B3E">
            <w:pPr>
              <w:pStyle w:val="SmallStandard"/>
            </w:pPr>
            <w:r w:rsidRPr="00207506">
              <w:t>0..*</w:t>
            </w:r>
          </w:p>
        </w:tc>
        <w:tc>
          <w:tcPr>
            <w:tcW w:w="567" w:type="dxa"/>
            <w:shd w:val="clear" w:color="auto" w:fill="auto"/>
          </w:tcPr>
          <w:p w14:paraId="10488BDE" w14:textId="77777777" w:rsidR="003B5845" w:rsidRPr="00D331EF" w:rsidRDefault="003B5845" w:rsidP="00617B3E">
            <w:pPr>
              <w:pStyle w:val="SmallStandard"/>
            </w:pPr>
            <w:r>
              <w:t>N</w:t>
            </w:r>
          </w:p>
        </w:tc>
        <w:tc>
          <w:tcPr>
            <w:tcW w:w="3969" w:type="dxa"/>
            <w:shd w:val="clear" w:color="auto" w:fill="auto"/>
          </w:tcPr>
          <w:p w14:paraId="4A2A7E78" w14:textId="77777777" w:rsidR="003B5845" w:rsidRDefault="003B5845" w:rsidP="00617B3E">
            <w:pPr>
              <w:pStyle w:val="SmallStandard"/>
            </w:pPr>
            <w:r w:rsidRPr="00491287">
              <w:t xml:space="preserve">References the TopologyNode where the TopologySegment ends. </w:t>
            </w:r>
          </w:p>
        </w:tc>
      </w:tr>
      <w:tr w:rsidR="003B5845" w:rsidRPr="00CC6307" w14:paraId="04F2A7E4" w14:textId="77777777" w:rsidTr="00617B3E">
        <w:tc>
          <w:tcPr>
            <w:tcW w:w="1573" w:type="dxa"/>
            <w:shd w:val="clear" w:color="auto" w:fill="auto"/>
          </w:tcPr>
          <w:p w14:paraId="22F33E49" w14:textId="77777777" w:rsidR="003B5845" w:rsidRPr="00634625" w:rsidRDefault="003B5845" w:rsidP="00617B3E">
            <w:pPr>
              <w:pStyle w:val="SmallStandard"/>
            </w:pPr>
            <w:r>
              <w:t>SegmentCrossSectionArea</w:t>
            </w:r>
          </w:p>
        </w:tc>
        <w:tc>
          <w:tcPr>
            <w:tcW w:w="1574" w:type="dxa"/>
            <w:shd w:val="clear" w:color="auto" w:fill="auto"/>
          </w:tcPr>
          <w:p w14:paraId="68A94318" w14:textId="77777777" w:rsidR="003B5845" w:rsidRPr="00132C43" w:rsidRDefault="003B5845" w:rsidP="00617B3E">
            <w:pPr>
              <w:pStyle w:val="SmallStandard"/>
            </w:pPr>
            <w:r>
              <w:t>crossSectionAreaInformation</w:t>
            </w:r>
          </w:p>
        </w:tc>
        <w:tc>
          <w:tcPr>
            <w:tcW w:w="708" w:type="dxa"/>
            <w:shd w:val="clear" w:color="auto" w:fill="auto"/>
          </w:tcPr>
          <w:p w14:paraId="407FE1FC" w14:textId="77777777" w:rsidR="003B5845" w:rsidRPr="00D331EF" w:rsidRDefault="003B5845" w:rsidP="00617B3E">
            <w:pPr>
              <w:pStyle w:val="SmallStandard"/>
            </w:pPr>
            <w:r w:rsidRPr="00574783">
              <w:t>0..*</w:t>
            </w:r>
          </w:p>
        </w:tc>
        <w:tc>
          <w:tcPr>
            <w:tcW w:w="709" w:type="dxa"/>
            <w:shd w:val="clear" w:color="auto" w:fill="auto"/>
          </w:tcPr>
          <w:p w14:paraId="050D5A77" w14:textId="77777777" w:rsidR="003B5845" w:rsidRPr="00D331EF" w:rsidRDefault="003B5845" w:rsidP="00617B3E">
            <w:pPr>
              <w:pStyle w:val="SmallStandard"/>
            </w:pPr>
            <w:r w:rsidRPr="00207506">
              <w:t>1</w:t>
            </w:r>
          </w:p>
        </w:tc>
        <w:tc>
          <w:tcPr>
            <w:tcW w:w="567" w:type="dxa"/>
            <w:shd w:val="clear" w:color="auto" w:fill="auto"/>
          </w:tcPr>
          <w:p w14:paraId="6C543981" w14:textId="77777777" w:rsidR="003B5845" w:rsidRDefault="003B5845" w:rsidP="00617B3E">
            <w:pPr>
              <w:pStyle w:val="SmallStandard"/>
            </w:pPr>
            <w:r>
              <w:t>Y</w:t>
            </w:r>
          </w:p>
        </w:tc>
        <w:tc>
          <w:tcPr>
            <w:tcW w:w="3969" w:type="dxa"/>
            <w:shd w:val="clear" w:color="auto" w:fill="auto"/>
          </w:tcPr>
          <w:p w14:paraId="762F057E" w14:textId="77777777" w:rsidR="003B5845" w:rsidRDefault="003B5845" w:rsidP="00617B3E">
            <w:pPr>
              <w:pStyle w:val="SmallStandard"/>
            </w:pPr>
            <w:r w:rsidRPr="00491287">
              <w:t xml:space="preserve">Specifies the different SegmentCrossSectionAreas of the TopologySegment. </w:t>
            </w:r>
          </w:p>
        </w:tc>
      </w:tr>
      <w:tr w:rsidR="003B5845" w:rsidRPr="00CC6307" w14:paraId="515A7830" w14:textId="77777777" w:rsidTr="00617B3E">
        <w:tc>
          <w:tcPr>
            <w:tcW w:w="1573" w:type="dxa"/>
            <w:shd w:val="clear" w:color="auto" w:fill="auto"/>
          </w:tcPr>
          <w:p w14:paraId="6C1F85B4" w14:textId="77777777" w:rsidR="003B5845" w:rsidRPr="00634625" w:rsidRDefault="003B5845" w:rsidP="00617B3E">
            <w:pPr>
              <w:pStyle w:val="SmallStandard"/>
            </w:pPr>
            <w:r>
              <w:t>SegmentLength</w:t>
            </w:r>
          </w:p>
        </w:tc>
        <w:tc>
          <w:tcPr>
            <w:tcW w:w="1574" w:type="dxa"/>
            <w:shd w:val="clear" w:color="auto" w:fill="auto"/>
          </w:tcPr>
          <w:p w14:paraId="10594D38" w14:textId="77777777" w:rsidR="003B5845" w:rsidRPr="00132C43" w:rsidRDefault="003B5845" w:rsidP="00617B3E">
            <w:pPr>
              <w:pStyle w:val="SmallStandard"/>
            </w:pPr>
            <w:r>
              <w:t>lengthInformation</w:t>
            </w:r>
          </w:p>
        </w:tc>
        <w:tc>
          <w:tcPr>
            <w:tcW w:w="708" w:type="dxa"/>
            <w:shd w:val="clear" w:color="auto" w:fill="auto"/>
          </w:tcPr>
          <w:p w14:paraId="4CF41683" w14:textId="77777777" w:rsidR="003B5845" w:rsidRPr="00D331EF" w:rsidRDefault="003B5845" w:rsidP="00617B3E">
            <w:pPr>
              <w:pStyle w:val="SmallStandard"/>
            </w:pPr>
            <w:r w:rsidRPr="00574783">
              <w:t>0..*</w:t>
            </w:r>
          </w:p>
        </w:tc>
        <w:tc>
          <w:tcPr>
            <w:tcW w:w="709" w:type="dxa"/>
            <w:shd w:val="clear" w:color="auto" w:fill="auto"/>
          </w:tcPr>
          <w:p w14:paraId="4B109022" w14:textId="77777777" w:rsidR="003B5845" w:rsidRPr="00D331EF" w:rsidRDefault="003B5845" w:rsidP="00617B3E">
            <w:pPr>
              <w:pStyle w:val="SmallStandard"/>
            </w:pPr>
            <w:r w:rsidRPr="00207506">
              <w:t>1</w:t>
            </w:r>
          </w:p>
        </w:tc>
        <w:tc>
          <w:tcPr>
            <w:tcW w:w="567" w:type="dxa"/>
            <w:shd w:val="clear" w:color="auto" w:fill="auto"/>
          </w:tcPr>
          <w:p w14:paraId="55763B72" w14:textId="77777777" w:rsidR="003B5845" w:rsidRDefault="003B5845" w:rsidP="00617B3E">
            <w:pPr>
              <w:pStyle w:val="SmallStandard"/>
            </w:pPr>
            <w:r>
              <w:t>Y</w:t>
            </w:r>
          </w:p>
        </w:tc>
        <w:tc>
          <w:tcPr>
            <w:tcW w:w="3969" w:type="dxa"/>
            <w:shd w:val="clear" w:color="auto" w:fill="auto"/>
          </w:tcPr>
          <w:p w14:paraId="33D36F1D" w14:textId="77777777" w:rsidR="003B5845" w:rsidRDefault="003B5845" w:rsidP="00617B3E">
            <w:pPr>
              <w:pStyle w:val="SmallStandard"/>
            </w:pPr>
            <w:r w:rsidRPr="00491287">
              <w:t xml:space="preserve">Specifies the different SegmentLengths of the TopologySegment. </w:t>
            </w:r>
          </w:p>
        </w:tc>
      </w:tr>
    </w:tbl>
    <w:p w14:paraId="16C19C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0DEF58" w14:textId="77777777" w:rsidTr="00617B3E">
        <w:tc>
          <w:tcPr>
            <w:tcW w:w="2296" w:type="dxa"/>
            <w:gridSpan w:val="2"/>
            <w:shd w:val="clear" w:color="auto" w:fill="auto"/>
          </w:tcPr>
          <w:p w14:paraId="1C96587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CDB2C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0C1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41771C" w14:textId="77777777" w:rsidTr="00617B3E">
        <w:tc>
          <w:tcPr>
            <w:tcW w:w="1588" w:type="dxa"/>
            <w:shd w:val="clear" w:color="auto" w:fill="auto"/>
          </w:tcPr>
          <w:p w14:paraId="56A3F3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ABEDBD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3A9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85E0E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0EE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C52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4C62C3A" w14:textId="77777777" w:rsidTr="00617B3E">
        <w:tc>
          <w:tcPr>
            <w:tcW w:w="1588" w:type="dxa"/>
            <w:shd w:val="clear" w:color="auto" w:fill="auto"/>
          </w:tcPr>
          <w:p w14:paraId="21832A3E" w14:textId="77777777" w:rsidR="003B5845" w:rsidRPr="00634625" w:rsidRDefault="003B5845" w:rsidP="00617B3E">
            <w:pPr>
              <w:pStyle w:val="SmallStandard"/>
            </w:pPr>
            <w:r>
              <w:t>Routing</w:t>
            </w:r>
          </w:p>
        </w:tc>
        <w:tc>
          <w:tcPr>
            <w:tcW w:w="708" w:type="dxa"/>
            <w:shd w:val="clear" w:color="auto" w:fill="auto"/>
          </w:tcPr>
          <w:p w14:paraId="3FF8416C" w14:textId="77777777" w:rsidR="003B5845" w:rsidRPr="00D331EF" w:rsidRDefault="003B5845" w:rsidP="00617B3E">
            <w:pPr>
              <w:pStyle w:val="SmallStandard"/>
            </w:pPr>
            <w:r w:rsidRPr="00D01517">
              <w:t>0..*</w:t>
            </w:r>
          </w:p>
        </w:tc>
        <w:tc>
          <w:tcPr>
            <w:tcW w:w="1560" w:type="dxa"/>
            <w:shd w:val="clear" w:color="auto" w:fill="auto"/>
          </w:tcPr>
          <w:p w14:paraId="31F2AF37" w14:textId="77777777" w:rsidR="003B5845" w:rsidRPr="00132C43" w:rsidRDefault="003B5845" w:rsidP="00617B3E">
            <w:pPr>
              <w:pStyle w:val="SmallStandard"/>
            </w:pPr>
            <w:r>
              <w:t>mandatorySegment</w:t>
            </w:r>
          </w:p>
        </w:tc>
        <w:tc>
          <w:tcPr>
            <w:tcW w:w="708" w:type="dxa"/>
            <w:shd w:val="clear" w:color="auto" w:fill="auto"/>
          </w:tcPr>
          <w:p w14:paraId="4638A8CC" w14:textId="77777777" w:rsidR="003B5845" w:rsidRPr="00D331EF" w:rsidRDefault="003B5845" w:rsidP="00617B3E">
            <w:pPr>
              <w:pStyle w:val="SmallStandard"/>
            </w:pPr>
            <w:r w:rsidRPr="00D01517">
              <w:t>0..*</w:t>
            </w:r>
          </w:p>
        </w:tc>
        <w:tc>
          <w:tcPr>
            <w:tcW w:w="567" w:type="dxa"/>
            <w:shd w:val="clear" w:color="auto" w:fill="auto"/>
          </w:tcPr>
          <w:p w14:paraId="06B06F75" w14:textId="77777777" w:rsidR="003B5845" w:rsidRPr="00D331EF" w:rsidRDefault="003B5845" w:rsidP="00617B3E">
            <w:pPr>
              <w:pStyle w:val="SmallStandard"/>
            </w:pPr>
            <w:r>
              <w:t>N</w:t>
            </w:r>
          </w:p>
        </w:tc>
        <w:tc>
          <w:tcPr>
            <w:tcW w:w="3969" w:type="dxa"/>
            <w:shd w:val="clear" w:color="auto" w:fill="auto"/>
          </w:tcPr>
          <w:p w14:paraId="39B08AB6"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CC6307" w14:paraId="54E83CD3" w14:textId="77777777" w:rsidTr="00617B3E">
        <w:tc>
          <w:tcPr>
            <w:tcW w:w="1588" w:type="dxa"/>
            <w:shd w:val="clear" w:color="auto" w:fill="auto"/>
          </w:tcPr>
          <w:p w14:paraId="019B8B2F" w14:textId="77777777" w:rsidR="003B5845" w:rsidRPr="00634625" w:rsidRDefault="003B5845" w:rsidP="00617B3E">
            <w:pPr>
              <w:pStyle w:val="SmallStandard"/>
            </w:pPr>
            <w:r>
              <w:lastRenderedPageBreak/>
              <w:t>ZoneAssignment</w:t>
            </w:r>
          </w:p>
        </w:tc>
        <w:tc>
          <w:tcPr>
            <w:tcW w:w="708" w:type="dxa"/>
            <w:shd w:val="clear" w:color="auto" w:fill="auto"/>
          </w:tcPr>
          <w:p w14:paraId="473742F2" w14:textId="77777777" w:rsidR="003B5845" w:rsidRPr="00D331EF" w:rsidRDefault="003B5845" w:rsidP="00617B3E">
            <w:pPr>
              <w:pStyle w:val="SmallStandard"/>
            </w:pPr>
            <w:r w:rsidRPr="00D01517">
              <w:t>0..*</w:t>
            </w:r>
          </w:p>
        </w:tc>
        <w:tc>
          <w:tcPr>
            <w:tcW w:w="1560" w:type="dxa"/>
            <w:shd w:val="clear" w:color="auto" w:fill="auto"/>
          </w:tcPr>
          <w:p w14:paraId="2E101296" w14:textId="77777777" w:rsidR="003B5845" w:rsidRPr="00132C43" w:rsidRDefault="003B5845" w:rsidP="00617B3E">
            <w:pPr>
              <w:pStyle w:val="SmallStandard"/>
            </w:pPr>
            <w:r>
              <w:t>assignedSegment</w:t>
            </w:r>
          </w:p>
        </w:tc>
        <w:tc>
          <w:tcPr>
            <w:tcW w:w="708" w:type="dxa"/>
            <w:shd w:val="clear" w:color="auto" w:fill="auto"/>
          </w:tcPr>
          <w:p w14:paraId="39A5CD2C" w14:textId="77777777" w:rsidR="003B5845" w:rsidRPr="00D331EF" w:rsidRDefault="003B5845" w:rsidP="00617B3E">
            <w:pPr>
              <w:pStyle w:val="SmallStandard"/>
            </w:pPr>
            <w:r w:rsidRPr="00D01517">
              <w:t>1</w:t>
            </w:r>
          </w:p>
        </w:tc>
        <w:tc>
          <w:tcPr>
            <w:tcW w:w="567" w:type="dxa"/>
            <w:shd w:val="clear" w:color="auto" w:fill="auto"/>
          </w:tcPr>
          <w:p w14:paraId="28BCF22B" w14:textId="77777777" w:rsidR="003B5845" w:rsidRPr="00D331EF" w:rsidRDefault="003B5845" w:rsidP="00617B3E">
            <w:pPr>
              <w:pStyle w:val="SmallStandard"/>
            </w:pPr>
            <w:r>
              <w:t>N</w:t>
            </w:r>
          </w:p>
        </w:tc>
        <w:tc>
          <w:tcPr>
            <w:tcW w:w="3969" w:type="dxa"/>
            <w:shd w:val="clear" w:color="auto" w:fill="auto"/>
          </w:tcPr>
          <w:p w14:paraId="73A325A6"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r w:rsidR="003B5845" w:rsidRPr="00CC6307" w14:paraId="33E24B64" w14:textId="77777777" w:rsidTr="00617B3E">
        <w:tc>
          <w:tcPr>
            <w:tcW w:w="1588" w:type="dxa"/>
            <w:shd w:val="clear" w:color="auto" w:fill="auto"/>
          </w:tcPr>
          <w:p w14:paraId="6C725DAA" w14:textId="77777777" w:rsidR="003B5845" w:rsidRPr="00634625" w:rsidRDefault="003B5845" w:rsidP="00617B3E">
            <w:pPr>
              <w:pStyle w:val="SmallStandard"/>
            </w:pPr>
            <w:r>
              <w:t>SegmentLocation</w:t>
            </w:r>
          </w:p>
        </w:tc>
        <w:tc>
          <w:tcPr>
            <w:tcW w:w="708" w:type="dxa"/>
            <w:shd w:val="clear" w:color="auto" w:fill="auto"/>
          </w:tcPr>
          <w:p w14:paraId="7A803BFD" w14:textId="77777777" w:rsidR="003B5845" w:rsidRPr="00D331EF" w:rsidRDefault="003B5845" w:rsidP="00617B3E">
            <w:pPr>
              <w:pStyle w:val="SmallStandard"/>
            </w:pPr>
            <w:r w:rsidRPr="00D01517">
              <w:t>0..*</w:t>
            </w:r>
          </w:p>
        </w:tc>
        <w:tc>
          <w:tcPr>
            <w:tcW w:w="1560" w:type="dxa"/>
            <w:shd w:val="clear" w:color="auto" w:fill="auto"/>
          </w:tcPr>
          <w:p w14:paraId="248A5538" w14:textId="77777777" w:rsidR="003B5845" w:rsidRPr="00132C43" w:rsidRDefault="003B5845" w:rsidP="00617B3E">
            <w:pPr>
              <w:pStyle w:val="SmallStandard"/>
            </w:pPr>
            <w:r>
              <w:t>referencedSegment</w:t>
            </w:r>
          </w:p>
        </w:tc>
        <w:tc>
          <w:tcPr>
            <w:tcW w:w="708" w:type="dxa"/>
            <w:shd w:val="clear" w:color="auto" w:fill="auto"/>
          </w:tcPr>
          <w:p w14:paraId="69F40601" w14:textId="77777777" w:rsidR="003B5845" w:rsidRPr="00D331EF" w:rsidRDefault="003B5845" w:rsidP="00617B3E">
            <w:pPr>
              <w:pStyle w:val="SmallStandard"/>
            </w:pPr>
            <w:r w:rsidRPr="00D01517">
              <w:t>1</w:t>
            </w:r>
          </w:p>
        </w:tc>
        <w:tc>
          <w:tcPr>
            <w:tcW w:w="567" w:type="dxa"/>
            <w:shd w:val="clear" w:color="auto" w:fill="auto"/>
          </w:tcPr>
          <w:p w14:paraId="51974B33" w14:textId="77777777" w:rsidR="003B5845" w:rsidRPr="00D331EF" w:rsidRDefault="003B5845" w:rsidP="00617B3E">
            <w:pPr>
              <w:pStyle w:val="SmallStandard"/>
            </w:pPr>
            <w:r>
              <w:t>N</w:t>
            </w:r>
          </w:p>
        </w:tc>
        <w:tc>
          <w:tcPr>
            <w:tcW w:w="3969" w:type="dxa"/>
            <w:shd w:val="clear" w:color="auto" w:fill="auto"/>
          </w:tcPr>
          <w:p w14:paraId="342CC084"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TopologySegment</w:t>
            </w:r>
            <w:r w:rsidRPr="004A00BD">
              <w:rPr>
                <w:sz w:val="16"/>
                <w:szCs w:val="16"/>
              </w:rPr>
              <w:t xml:space="preserve"> on which the Location is located.</w:t>
            </w:r>
          </w:p>
        </w:tc>
      </w:tr>
      <w:tr w:rsidR="003B5845" w:rsidRPr="00CC6307" w14:paraId="34E3BFEC" w14:textId="77777777" w:rsidTr="00617B3E">
        <w:tc>
          <w:tcPr>
            <w:tcW w:w="1588" w:type="dxa"/>
            <w:shd w:val="clear" w:color="auto" w:fill="auto"/>
          </w:tcPr>
          <w:p w14:paraId="0B730117" w14:textId="77777777" w:rsidR="003B5845" w:rsidRPr="00634625" w:rsidRDefault="003B5845" w:rsidP="00617B3E">
            <w:pPr>
              <w:pStyle w:val="SmallStandard"/>
            </w:pPr>
            <w:r>
              <w:t>SegmentMapping</w:t>
            </w:r>
          </w:p>
        </w:tc>
        <w:tc>
          <w:tcPr>
            <w:tcW w:w="708" w:type="dxa"/>
            <w:shd w:val="clear" w:color="auto" w:fill="auto"/>
          </w:tcPr>
          <w:p w14:paraId="55FD86F4" w14:textId="77777777" w:rsidR="003B5845" w:rsidRPr="004A00BD" w:rsidRDefault="003B5845" w:rsidP="00617B3E">
            <w:pPr>
              <w:rPr>
                <w:sz w:val="22"/>
              </w:rPr>
            </w:pPr>
          </w:p>
        </w:tc>
        <w:tc>
          <w:tcPr>
            <w:tcW w:w="1560" w:type="dxa"/>
            <w:shd w:val="clear" w:color="auto" w:fill="auto"/>
          </w:tcPr>
          <w:p w14:paraId="7A2F0FEF" w14:textId="77777777" w:rsidR="003B5845" w:rsidRPr="00132C43" w:rsidRDefault="003B5845" w:rsidP="00617B3E">
            <w:pPr>
              <w:pStyle w:val="SmallStandard"/>
            </w:pPr>
            <w:r>
              <w:t>innerSegment</w:t>
            </w:r>
          </w:p>
        </w:tc>
        <w:tc>
          <w:tcPr>
            <w:tcW w:w="708" w:type="dxa"/>
            <w:shd w:val="clear" w:color="auto" w:fill="auto"/>
          </w:tcPr>
          <w:p w14:paraId="7A834718" w14:textId="77777777" w:rsidR="003B5845" w:rsidRPr="00D331EF" w:rsidRDefault="003B5845" w:rsidP="00617B3E">
            <w:pPr>
              <w:pStyle w:val="SmallStandard"/>
            </w:pPr>
            <w:r w:rsidRPr="00D01517">
              <w:t>1</w:t>
            </w:r>
          </w:p>
        </w:tc>
        <w:tc>
          <w:tcPr>
            <w:tcW w:w="567" w:type="dxa"/>
            <w:shd w:val="clear" w:color="auto" w:fill="auto"/>
          </w:tcPr>
          <w:p w14:paraId="194B6CEA" w14:textId="77777777" w:rsidR="003B5845" w:rsidRPr="00D331EF" w:rsidRDefault="003B5845" w:rsidP="00617B3E">
            <w:pPr>
              <w:pStyle w:val="SmallStandard"/>
            </w:pPr>
            <w:r>
              <w:t>N</w:t>
            </w:r>
          </w:p>
        </w:tc>
        <w:tc>
          <w:tcPr>
            <w:tcW w:w="3969" w:type="dxa"/>
            <w:shd w:val="clear" w:color="auto" w:fill="auto"/>
          </w:tcPr>
          <w:p w14:paraId="7D9E16F5" w14:textId="77777777" w:rsidR="003B5845" w:rsidRPr="004A00BD" w:rsidRDefault="003B5845" w:rsidP="00617B3E">
            <w:pPr>
              <w:rPr>
                <w:sz w:val="22"/>
              </w:rPr>
            </w:pPr>
          </w:p>
        </w:tc>
      </w:tr>
      <w:tr w:rsidR="003B5845" w:rsidRPr="00CC6307" w14:paraId="70F47E10" w14:textId="77777777" w:rsidTr="00617B3E">
        <w:tc>
          <w:tcPr>
            <w:tcW w:w="1588" w:type="dxa"/>
            <w:shd w:val="clear" w:color="auto" w:fill="auto"/>
          </w:tcPr>
          <w:p w14:paraId="20469196" w14:textId="77777777" w:rsidR="003B5845" w:rsidRPr="00634625" w:rsidRDefault="003B5845" w:rsidP="00617B3E">
            <w:pPr>
              <w:pStyle w:val="SmallStandard"/>
            </w:pPr>
            <w:r>
              <w:t>GeometrySegment</w:t>
            </w:r>
          </w:p>
        </w:tc>
        <w:tc>
          <w:tcPr>
            <w:tcW w:w="708" w:type="dxa"/>
            <w:shd w:val="clear" w:color="auto" w:fill="auto"/>
          </w:tcPr>
          <w:p w14:paraId="4E4BDA98" w14:textId="77777777" w:rsidR="003B5845" w:rsidRPr="00D331EF" w:rsidRDefault="003B5845" w:rsidP="00617B3E">
            <w:pPr>
              <w:pStyle w:val="SmallStandard"/>
            </w:pPr>
            <w:r w:rsidRPr="00D01517">
              <w:t>0..*</w:t>
            </w:r>
          </w:p>
        </w:tc>
        <w:tc>
          <w:tcPr>
            <w:tcW w:w="1560" w:type="dxa"/>
            <w:shd w:val="clear" w:color="auto" w:fill="auto"/>
          </w:tcPr>
          <w:p w14:paraId="4F0DCE69" w14:textId="77777777" w:rsidR="003B5845" w:rsidRPr="00132C43" w:rsidRDefault="003B5845" w:rsidP="00617B3E">
            <w:pPr>
              <w:pStyle w:val="SmallStandard"/>
            </w:pPr>
            <w:r>
              <w:t>referenceSegment</w:t>
            </w:r>
          </w:p>
        </w:tc>
        <w:tc>
          <w:tcPr>
            <w:tcW w:w="708" w:type="dxa"/>
            <w:shd w:val="clear" w:color="auto" w:fill="auto"/>
          </w:tcPr>
          <w:p w14:paraId="5FB48023" w14:textId="77777777" w:rsidR="003B5845" w:rsidRPr="00D331EF" w:rsidRDefault="003B5845" w:rsidP="00617B3E">
            <w:pPr>
              <w:pStyle w:val="SmallStandard"/>
            </w:pPr>
            <w:r w:rsidRPr="00D01517">
              <w:t>0..1</w:t>
            </w:r>
          </w:p>
        </w:tc>
        <w:tc>
          <w:tcPr>
            <w:tcW w:w="567" w:type="dxa"/>
            <w:shd w:val="clear" w:color="auto" w:fill="auto"/>
          </w:tcPr>
          <w:p w14:paraId="2AA4B16F" w14:textId="77777777" w:rsidR="003B5845" w:rsidRPr="00D331EF" w:rsidRDefault="003B5845" w:rsidP="00617B3E">
            <w:pPr>
              <w:pStyle w:val="SmallStandard"/>
            </w:pPr>
            <w:r>
              <w:t>N</w:t>
            </w:r>
          </w:p>
        </w:tc>
        <w:tc>
          <w:tcPr>
            <w:tcW w:w="3969" w:type="dxa"/>
            <w:shd w:val="clear" w:color="auto" w:fill="auto"/>
          </w:tcPr>
          <w:p w14:paraId="0B37A653" w14:textId="77777777" w:rsidR="003B5845" w:rsidRDefault="003B5845" w:rsidP="00617B3E">
            <w:pPr>
              <w:pStyle w:val="SmallStandard"/>
            </w:pPr>
            <w:r w:rsidRPr="00491287">
              <w:t xml:space="preserve">References the TopologySegment that is represented by the GeometrySegment. </w:t>
            </w:r>
          </w:p>
        </w:tc>
      </w:tr>
      <w:tr w:rsidR="003B5845" w:rsidRPr="00CC6307" w14:paraId="5CA5777E" w14:textId="77777777" w:rsidTr="00617B3E">
        <w:tc>
          <w:tcPr>
            <w:tcW w:w="1588" w:type="dxa"/>
            <w:shd w:val="clear" w:color="auto" w:fill="auto"/>
          </w:tcPr>
          <w:p w14:paraId="6E9529B1" w14:textId="77777777" w:rsidR="003B5845" w:rsidRPr="00634625" w:rsidRDefault="003B5845" w:rsidP="00617B3E">
            <w:pPr>
              <w:pStyle w:val="SmallStandard"/>
            </w:pPr>
            <w:r>
              <w:t>TopologySpecification</w:t>
            </w:r>
          </w:p>
        </w:tc>
        <w:tc>
          <w:tcPr>
            <w:tcW w:w="708" w:type="dxa"/>
            <w:shd w:val="clear" w:color="auto" w:fill="auto"/>
          </w:tcPr>
          <w:p w14:paraId="6B6D4B22" w14:textId="77777777" w:rsidR="003B5845" w:rsidRPr="00D331EF" w:rsidRDefault="003B5845" w:rsidP="00617B3E">
            <w:pPr>
              <w:pStyle w:val="SmallStandard"/>
            </w:pPr>
            <w:r w:rsidRPr="00D01517">
              <w:t>1</w:t>
            </w:r>
          </w:p>
        </w:tc>
        <w:tc>
          <w:tcPr>
            <w:tcW w:w="1560" w:type="dxa"/>
            <w:shd w:val="clear" w:color="auto" w:fill="auto"/>
          </w:tcPr>
          <w:p w14:paraId="5AE83D7A" w14:textId="77777777" w:rsidR="003B5845" w:rsidRPr="00132C43" w:rsidRDefault="003B5845" w:rsidP="00617B3E">
            <w:pPr>
              <w:pStyle w:val="SmallStandard"/>
            </w:pPr>
            <w:r>
              <w:t>topologySegment</w:t>
            </w:r>
          </w:p>
        </w:tc>
        <w:tc>
          <w:tcPr>
            <w:tcW w:w="708" w:type="dxa"/>
            <w:shd w:val="clear" w:color="auto" w:fill="auto"/>
          </w:tcPr>
          <w:p w14:paraId="1A8B6157" w14:textId="77777777" w:rsidR="003B5845" w:rsidRPr="00D331EF" w:rsidRDefault="003B5845" w:rsidP="00617B3E">
            <w:pPr>
              <w:pStyle w:val="SmallStandard"/>
            </w:pPr>
            <w:r w:rsidRPr="00D01517">
              <w:t>0..*</w:t>
            </w:r>
          </w:p>
        </w:tc>
        <w:tc>
          <w:tcPr>
            <w:tcW w:w="567" w:type="dxa"/>
            <w:shd w:val="clear" w:color="auto" w:fill="auto"/>
          </w:tcPr>
          <w:p w14:paraId="70220F49" w14:textId="77777777" w:rsidR="003B5845" w:rsidRDefault="003B5845" w:rsidP="00617B3E">
            <w:pPr>
              <w:pStyle w:val="SmallStandard"/>
            </w:pPr>
            <w:r>
              <w:t>Y</w:t>
            </w:r>
          </w:p>
        </w:tc>
        <w:tc>
          <w:tcPr>
            <w:tcW w:w="3969" w:type="dxa"/>
            <w:shd w:val="clear" w:color="auto" w:fill="auto"/>
          </w:tcPr>
          <w:p w14:paraId="65B144B3" w14:textId="77777777" w:rsidR="003B5845" w:rsidRDefault="003B5845" w:rsidP="00617B3E">
            <w:pPr>
              <w:pStyle w:val="SmallStandard"/>
            </w:pPr>
            <w:r w:rsidRPr="00491287">
              <w:t>Specifies the TopologySegments defined by the TopologySpecification.</w:t>
            </w:r>
          </w:p>
        </w:tc>
      </w:tr>
      <w:tr w:rsidR="003B5845" w:rsidRPr="00CC6307" w14:paraId="742CEA27" w14:textId="77777777" w:rsidTr="00617B3E">
        <w:tc>
          <w:tcPr>
            <w:tcW w:w="1588" w:type="dxa"/>
            <w:shd w:val="clear" w:color="auto" w:fill="auto"/>
          </w:tcPr>
          <w:p w14:paraId="52E60F43" w14:textId="77777777" w:rsidR="003B5845" w:rsidRPr="00634625" w:rsidRDefault="003B5845" w:rsidP="00617B3E">
            <w:pPr>
              <w:pStyle w:val="SmallStandard"/>
            </w:pPr>
            <w:r>
              <w:t>TopologySegment</w:t>
            </w:r>
          </w:p>
        </w:tc>
        <w:tc>
          <w:tcPr>
            <w:tcW w:w="708" w:type="dxa"/>
            <w:shd w:val="clear" w:color="auto" w:fill="auto"/>
          </w:tcPr>
          <w:p w14:paraId="5EE46C28" w14:textId="77777777" w:rsidR="003B5845" w:rsidRPr="00D331EF" w:rsidRDefault="003B5845" w:rsidP="00617B3E">
            <w:pPr>
              <w:pStyle w:val="SmallStandard"/>
            </w:pPr>
            <w:r w:rsidRPr="00D01517">
              <w:t>0..*</w:t>
            </w:r>
          </w:p>
        </w:tc>
        <w:tc>
          <w:tcPr>
            <w:tcW w:w="1560" w:type="dxa"/>
            <w:shd w:val="clear" w:color="auto" w:fill="auto"/>
          </w:tcPr>
          <w:p w14:paraId="7C162D2B" w14:textId="77777777" w:rsidR="003B5845" w:rsidRPr="00132C43" w:rsidRDefault="003B5845" w:rsidP="00617B3E">
            <w:pPr>
              <w:pStyle w:val="SmallStandard"/>
            </w:pPr>
            <w:r>
              <w:t>instantiatedSegment</w:t>
            </w:r>
          </w:p>
        </w:tc>
        <w:tc>
          <w:tcPr>
            <w:tcW w:w="708" w:type="dxa"/>
            <w:shd w:val="clear" w:color="auto" w:fill="auto"/>
          </w:tcPr>
          <w:p w14:paraId="79CFC760" w14:textId="77777777" w:rsidR="003B5845" w:rsidRPr="00D331EF" w:rsidRDefault="003B5845" w:rsidP="00617B3E">
            <w:pPr>
              <w:pStyle w:val="SmallStandard"/>
            </w:pPr>
            <w:r w:rsidRPr="00D01517">
              <w:t>0..1</w:t>
            </w:r>
          </w:p>
        </w:tc>
        <w:tc>
          <w:tcPr>
            <w:tcW w:w="567" w:type="dxa"/>
            <w:shd w:val="clear" w:color="auto" w:fill="auto"/>
          </w:tcPr>
          <w:p w14:paraId="33209859" w14:textId="77777777" w:rsidR="003B5845" w:rsidRPr="00D331EF" w:rsidRDefault="003B5845" w:rsidP="00617B3E">
            <w:pPr>
              <w:pStyle w:val="SmallStandard"/>
            </w:pPr>
            <w:r>
              <w:t>N</w:t>
            </w:r>
          </w:p>
        </w:tc>
        <w:tc>
          <w:tcPr>
            <w:tcW w:w="3969" w:type="dxa"/>
            <w:shd w:val="clear" w:color="auto" w:fill="auto"/>
          </w:tcPr>
          <w:p w14:paraId="04816C85" w14:textId="77777777" w:rsidR="003B5845" w:rsidRPr="004A00BD" w:rsidRDefault="003B5845" w:rsidP="00617B3E">
            <w:pPr>
              <w:jc w:val="left"/>
              <w:rPr>
                <w:sz w:val="22"/>
              </w:rPr>
            </w:pPr>
            <w:r w:rsidRPr="004A00BD">
              <w:rPr>
                <w:sz w:val="16"/>
                <w:szCs w:val="16"/>
              </w:rPr>
              <w:t xml:space="preserve">If this </w:t>
            </w:r>
            <w:r w:rsidRPr="004A00BD">
              <w:rPr>
                <w:i/>
                <w:iCs/>
                <w:sz w:val="16"/>
                <w:szCs w:val="16"/>
              </w:rPr>
              <w:t>TopologySegment</w:t>
            </w:r>
            <w:r w:rsidRPr="004A00BD">
              <w:rPr>
                <w:sz w:val="16"/>
                <w:szCs w:val="16"/>
              </w:rPr>
              <w:t xml:space="preserve"> is an instance of another </w:t>
            </w:r>
            <w:r w:rsidRPr="004A00BD">
              <w:rPr>
                <w:i/>
                <w:iCs/>
                <w:sz w:val="16"/>
                <w:szCs w:val="16"/>
              </w:rPr>
              <w:t xml:space="preserve">TopologySegment </w:t>
            </w:r>
            <w:r w:rsidRPr="004A00BD">
              <w:rPr>
                <w:sz w:val="16"/>
                <w:szCs w:val="16"/>
              </w:rPr>
              <w:t>that is defined elsewhere (e.g. the topology of an assembly), then the instantiated may be referenced here.</w:t>
            </w:r>
          </w:p>
        </w:tc>
      </w:tr>
      <w:tr w:rsidR="003B5845" w:rsidRPr="00CC6307" w14:paraId="52B192A5" w14:textId="77777777" w:rsidTr="00617B3E">
        <w:tc>
          <w:tcPr>
            <w:tcW w:w="1588" w:type="dxa"/>
            <w:shd w:val="clear" w:color="auto" w:fill="auto"/>
          </w:tcPr>
          <w:p w14:paraId="7A1FD113" w14:textId="77777777" w:rsidR="003B5845" w:rsidRPr="00634625" w:rsidRDefault="003B5845" w:rsidP="00617B3E">
            <w:pPr>
              <w:pStyle w:val="SmallStandard"/>
            </w:pPr>
            <w:r>
              <w:t>Path</w:t>
            </w:r>
          </w:p>
        </w:tc>
        <w:tc>
          <w:tcPr>
            <w:tcW w:w="708" w:type="dxa"/>
            <w:shd w:val="clear" w:color="auto" w:fill="auto"/>
          </w:tcPr>
          <w:p w14:paraId="31A4D04C" w14:textId="77777777" w:rsidR="003B5845" w:rsidRPr="00D331EF" w:rsidRDefault="003B5845" w:rsidP="00617B3E">
            <w:pPr>
              <w:pStyle w:val="SmallStandard"/>
            </w:pPr>
            <w:r w:rsidRPr="00D01517">
              <w:t>0..*</w:t>
            </w:r>
          </w:p>
        </w:tc>
        <w:tc>
          <w:tcPr>
            <w:tcW w:w="1560" w:type="dxa"/>
            <w:shd w:val="clear" w:color="auto" w:fill="auto"/>
          </w:tcPr>
          <w:p w14:paraId="1AD7B9F8" w14:textId="77777777" w:rsidR="003B5845" w:rsidRPr="00132C43" w:rsidRDefault="003B5845" w:rsidP="00617B3E">
            <w:pPr>
              <w:pStyle w:val="SmallStandard"/>
            </w:pPr>
            <w:r>
              <w:t>segment</w:t>
            </w:r>
          </w:p>
        </w:tc>
        <w:tc>
          <w:tcPr>
            <w:tcW w:w="708" w:type="dxa"/>
            <w:shd w:val="clear" w:color="auto" w:fill="auto"/>
          </w:tcPr>
          <w:p w14:paraId="61062812" w14:textId="77777777" w:rsidR="003B5845" w:rsidRPr="00D331EF" w:rsidRDefault="003B5845" w:rsidP="00617B3E">
            <w:pPr>
              <w:pStyle w:val="SmallStandard"/>
            </w:pPr>
            <w:r w:rsidRPr="00D01517">
              <w:t>0..*</w:t>
            </w:r>
          </w:p>
        </w:tc>
        <w:tc>
          <w:tcPr>
            <w:tcW w:w="567" w:type="dxa"/>
            <w:shd w:val="clear" w:color="auto" w:fill="auto"/>
          </w:tcPr>
          <w:p w14:paraId="443C3798" w14:textId="77777777" w:rsidR="003B5845" w:rsidRPr="00D331EF" w:rsidRDefault="003B5845" w:rsidP="00617B3E">
            <w:pPr>
              <w:pStyle w:val="SmallStandard"/>
            </w:pPr>
            <w:r>
              <w:t>N</w:t>
            </w:r>
          </w:p>
        </w:tc>
        <w:tc>
          <w:tcPr>
            <w:tcW w:w="3969" w:type="dxa"/>
            <w:shd w:val="clear" w:color="auto" w:fill="auto"/>
          </w:tcPr>
          <w:p w14:paraId="552DA220" w14:textId="77777777" w:rsidR="003B5845" w:rsidRDefault="003B5845" w:rsidP="00617B3E">
            <w:pPr>
              <w:pStyle w:val="SmallStandard"/>
            </w:pPr>
            <w:r w:rsidRPr="00491287">
              <w:t xml:space="preserve">Specifies an ordered list of TopologySegments the routing goes through. </w:t>
            </w:r>
          </w:p>
        </w:tc>
      </w:tr>
    </w:tbl>
    <w:p w14:paraId="0153A8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5" w:name="_73914a667adb23dd1f97efcbdbc53f9d"/>
      <w:r>
        <w:rPr>
          <w:lang w:val="en-GB"/>
        </w:rPr>
        <w:t>TopologySpecification</w:t>
      </w:r>
      <w:bookmarkEnd w:id="1475"/>
    </w:p>
    <w:p w14:paraId="017F6052" w14:textId="77777777" w:rsidR="003B5845" w:rsidRDefault="003B5845" w:rsidP="003B5845">
      <w:r>
        <w:rPr>
          <w:sz w:val="18"/>
          <w:szCs w:val="18"/>
        </w:rPr>
        <w:t>Specification for the definition of a topology. A topology consists of TopologyNodes, TopologySegments.</w:t>
      </w:r>
    </w:p>
    <w:p w14:paraId="0E9EE4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25854" w14:textId="77777777" w:rsidTr="00617B3E">
        <w:tc>
          <w:tcPr>
            <w:tcW w:w="2013" w:type="dxa"/>
            <w:shd w:val="clear" w:color="auto" w:fill="auto"/>
            <w:tcMar>
              <w:top w:w="28" w:type="dxa"/>
              <w:left w:w="28" w:type="dxa"/>
              <w:bottom w:w="28" w:type="dxa"/>
              <w:right w:w="28" w:type="dxa"/>
            </w:tcMar>
          </w:tcPr>
          <w:p w14:paraId="00BDA9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28675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649098F" w14:textId="77777777" w:rsidTr="00617B3E">
        <w:tc>
          <w:tcPr>
            <w:tcW w:w="2013" w:type="dxa"/>
            <w:shd w:val="clear" w:color="auto" w:fill="auto"/>
            <w:tcMar>
              <w:top w:w="28" w:type="dxa"/>
              <w:left w:w="28" w:type="dxa"/>
              <w:bottom w:w="28" w:type="dxa"/>
              <w:right w:w="28" w:type="dxa"/>
            </w:tcMar>
          </w:tcPr>
          <w:p w14:paraId="3ED36D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23538C" w14:textId="77777777" w:rsidR="003B5845" w:rsidRPr="004A00BD" w:rsidRDefault="003B5845" w:rsidP="00617B3E">
            <w:pPr>
              <w:rPr>
                <w:sz w:val="22"/>
              </w:rPr>
            </w:pPr>
          </w:p>
        </w:tc>
      </w:tr>
      <w:tr w:rsidR="003B5845" w:rsidRPr="008359F5" w14:paraId="64EFD38D" w14:textId="77777777" w:rsidTr="00617B3E">
        <w:tc>
          <w:tcPr>
            <w:tcW w:w="2013" w:type="dxa"/>
            <w:shd w:val="clear" w:color="auto" w:fill="auto"/>
            <w:tcMar>
              <w:top w:w="28" w:type="dxa"/>
              <w:left w:w="28" w:type="dxa"/>
              <w:bottom w:w="28" w:type="dxa"/>
              <w:right w:w="28" w:type="dxa"/>
            </w:tcMar>
          </w:tcPr>
          <w:p w14:paraId="6B009B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64D945" w14:textId="77777777" w:rsidR="003B5845" w:rsidRPr="000437C1" w:rsidRDefault="003B5845" w:rsidP="00617B3E">
            <w:pPr>
              <w:pStyle w:val="SmallStandard"/>
            </w:pPr>
            <w:r>
              <w:t>false</w:t>
            </w:r>
          </w:p>
        </w:tc>
      </w:tr>
    </w:tbl>
    <w:p w14:paraId="5F93BD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282BA8" w14:textId="77777777" w:rsidTr="00617B3E">
        <w:tc>
          <w:tcPr>
            <w:tcW w:w="3856" w:type="dxa"/>
            <w:gridSpan w:val="3"/>
            <w:shd w:val="clear" w:color="auto" w:fill="auto"/>
          </w:tcPr>
          <w:p w14:paraId="41E781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6010D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7421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74B46" w14:textId="77777777" w:rsidTr="00617B3E">
        <w:tc>
          <w:tcPr>
            <w:tcW w:w="1573" w:type="dxa"/>
            <w:shd w:val="clear" w:color="auto" w:fill="auto"/>
          </w:tcPr>
          <w:p w14:paraId="671FB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4D55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C9E3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18A1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F39B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90C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95F16DD" w14:textId="77777777" w:rsidTr="00617B3E">
        <w:tc>
          <w:tcPr>
            <w:tcW w:w="1573" w:type="dxa"/>
            <w:shd w:val="clear" w:color="auto" w:fill="auto"/>
          </w:tcPr>
          <w:p w14:paraId="6AEFB13E" w14:textId="77777777" w:rsidR="003B5845" w:rsidRPr="00634625" w:rsidRDefault="003B5845" w:rsidP="00617B3E">
            <w:pPr>
              <w:pStyle w:val="SmallStandard"/>
            </w:pPr>
            <w:r>
              <w:t>TopologySegment</w:t>
            </w:r>
          </w:p>
        </w:tc>
        <w:tc>
          <w:tcPr>
            <w:tcW w:w="1574" w:type="dxa"/>
            <w:shd w:val="clear" w:color="auto" w:fill="auto"/>
          </w:tcPr>
          <w:p w14:paraId="086F7842" w14:textId="77777777" w:rsidR="003B5845" w:rsidRPr="00132C43" w:rsidRDefault="003B5845" w:rsidP="00617B3E">
            <w:pPr>
              <w:pStyle w:val="SmallStandard"/>
            </w:pPr>
            <w:r>
              <w:t>topologySegment</w:t>
            </w:r>
          </w:p>
        </w:tc>
        <w:tc>
          <w:tcPr>
            <w:tcW w:w="708" w:type="dxa"/>
            <w:shd w:val="clear" w:color="auto" w:fill="auto"/>
          </w:tcPr>
          <w:p w14:paraId="376542A3" w14:textId="77777777" w:rsidR="003B5845" w:rsidRPr="00D331EF" w:rsidRDefault="003B5845" w:rsidP="00617B3E">
            <w:pPr>
              <w:pStyle w:val="SmallStandard"/>
            </w:pPr>
            <w:r w:rsidRPr="00574783">
              <w:t>0..*</w:t>
            </w:r>
          </w:p>
        </w:tc>
        <w:tc>
          <w:tcPr>
            <w:tcW w:w="709" w:type="dxa"/>
            <w:shd w:val="clear" w:color="auto" w:fill="auto"/>
          </w:tcPr>
          <w:p w14:paraId="42BA25B5" w14:textId="77777777" w:rsidR="003B5845" w:rsidRPr="00D331EF" w:rsidRDefault="003B5845" w:rsidP="00617B3E">
            <w:pPr>
              <w:pStyle w:val="SmallStandard"/>
            </w:pPr>
            <w:r w:rsidRPr="00207506">
              <w:t>1</w:t>
            </w:r>
          </w:p>
        </w:tc>
        <w:tc>
          <w:tcPr>
            <w:tcW w:w="567" w:type="dxa"/>
            <w:shd w:val="clear" w:color="auto" w:fill="auto"/>
          </w:tcPr>
          <w:p w14:paraId="7A4556F5" w14:textId="77777777" w:rsidR="003B5845" w:rsidRDefault="003B5845" w:rsidP="00617B3E">
            <w:pPr>
              <w:pStyle w:val="SmallStandard"/>
            </w:pPr>
            <w:r>
              <w:t>Y</w:t>
            </w:r>
          </w:p>
        </w:tc>
        <w:tc>
          <w:tcPr>
            <w:tcW w:w="3969" w:type="dxa"/>
            <w:shd w:val="clear" w:color="auto" w:fill="auto"/>
          </w:tcPr>
          <w:p w14:paraId="5125FCC6" w14:textId="77777777" w:rsidR="003B5845" w:rsidRDefault="003B5845" w:rsidP="00617B3E">
            <w:pPr>
              <w:pStyle w:val="SmallStandard"/>
            </w:pPr>
            <w:r w:rsidRPr="00491287">
              <w:t>Specifies the TopologySegments defined by the TopologySpecification.</w:t>
            </w:r>
          </w:p>
        </w:tc>
      </w:tr>
      <w:tr w:rsidR="003B5845" w:rsidRPr="00CC6307" w14:paraId="3328C63B" w14:textId="77777777" w:rsidTr="00617B3E">
        <w:tc>
          <w:tcPr>
            <w:tcW w:w="1573" w:type="dxa"/>
            <w:shd w:val="clear" w:color="auto" w:fill="auto"/>
          </w:tcPr>
          <w:p w14:paraId="0FFCFB73" w14:textId="77777777" w:rsidR="003B5845" w:rsidRPr="00634625" w:rsidRDefault="003B5845" w:rsidP="00617B3E">
            <w:pPr>
              <w:pStyle w:val="SmallStandard"/>
            </w:pPr>
            <w:r>
              <w:t>TopologyNode</w:t>
            </w:r>
          </w:p>
        </w:tc>
        <w:tc>
          <w:tcPr>
            <w:tcW w:w="1574" w:type="dxa"/>
            <w:shd w:val="clear" w:color="auto" w:fill="auto"/>
          </w:tcPr>
          <w:p w14:paraId="7747121D" w14:textId="77777777" w:rsidR="003B5845" w:rsidRPr="00132C43" w:rsidRDefault="003B5845" w:rsidP="00617B3E">
            <w:pPr>
              <w:pStyle w:val="SmallStandard"/>
            </w:pPr>
            <w:r>
              <w:t>topologyNode</w:t>
            </w:r>
          </w:p>
        </w:tc>
        <w:tc>
          <w:tcPr>
            <w:tcW w:w="708" w:type="dxa"/>
            <w:shd w:val="clear" w:color="auto" w:fill="auto"/>
          </w:tcPr>
          <w:p w14:paraId="7C8ECA3C" w14:textId="77777777" w:rsidR="003B5845" w:rsidRPr="00D331EF" w:rsidRDefault="003B5845" w:rsidP="00617B3E">
            <w:pPr>
              <w:pStyle w:val="SmallStandard"/>
            </w:pPr>
            <w:r w:rsidRPr="00574783">
              <w:t>0..*</w:t>
            </w:r>
          </w:p>
        </w:tc>
        <w:tc>
          <w:tcPr>
            <w:tcW w:w="709" w:type="dxa"/>
            <w:shd w:val="clear" w:color="auto" w:fill="auto"/>
          </w:tcPr>
          <w:p w14:paraId="0CF148A0" w14:textId="77777777" w:rsidR="003B5845" w:rsidRPr="00D331EF" w:rsidRDefault="003B5845" w:rsidP="00617B3E">
            <w:pPr>
              <w:pStyle w:val="SmallStandard"/>
            </w:pPr>
            <w:r w:rsidRPr="00207506">
              <w:t>1</w:t>
            </w:r>
          </w:p>
        </w:tc>
        <w:tc>
          <w:tcPr>
            <w:tcW w:w="567" w:type="dxa"/>
            <w:shd w:val="clear" w:color="auto" w:fill="auto"/>
          </w:tcPr>
          <w:p w14:paraId="1F7BDA19" w14:textId="77777777" w:rsidR="003B5845" w:rsidRDefault="003B5845" w:rsidP="00617B3E">
            <w:pPr>
              <w:pStyle w:val="SmallStandard"/>
            </w:pPr>
            <w:r>
              <w:t>Y</w:t>
            </w:r>
          </w:p>
        </w:tc>
        <w:tc>
          <w:tcPr>
            <w:tcW w:w="3969" w:type="dxa"/>
            <w:shd w:val="clear" w:color="auto" w:fill="auto"/>
          </w:tcPr>
          <w:p w14:paraId="6D6ABEDB" w14:textId="77777777" w:rsidR="003B5845" w:rsidRDefault="003B5845" w:rsidP="00617B3E">
            <w:pPr>
              <w:pStyle w:val="SmallStandard"/>
            </w:pPr>
            <w:r w:rsidRPr="00491287">
              <w:t>Specifies the TopologyNodes defined by the TopologySpecification.</w:t>
            </w:r>
          </w:p>
        </w:tc>
      </w:tr>
    </w:tbl>
    <w:p w14:paraId="3E4983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5097CB" w14:textId="77777777" w:rsidTr="00617B3E">
        <w:tc>
          <w:tcPr>
            <w:tcW w:w="2296" w:type="dxa"/>
            <w:gridSpan w:val="2"/>
            <w:shd w:val="clear" w:color="auto" w:fill="auto"/>
          </w:tcPr>
          <w:p w14:paraId="255401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C7E4D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A35D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AE2E86C" w14:textId="77777777" w:rsidTr="00617B3E">
        <w:tc>
          <w:tcPr>
            <w:tcW w:w="1588" w:type="dxa"/>
            <w:shd w:val="clear" w:color="auto" w:fill="auto"/>
          </w:tcPr>
          <w:p w14:paraId="1DDC29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FBD8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B79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4075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653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2BD0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E8270E5" w14:textId="77777777" w:rsidTr="00617B3E">
        <w:tc>
          <w:tcPr>
            <w:tcW w:w="1588" w:type="dxa"/>
            <w:shd w:val="clear" w:color="auto" w:fill="auto"/>
          </w:tcPr>
          <w:p w14:paraId="2DFB57E5" w14:textId="77777777" w:rsidR="003B5845" w:rsidRPr="00634625" w:rsidRDefault="003B5845" w:rsidP="00617B3E">
            <w:pPr>
              <w:pStyle w:val="SmallStandard"/>
            </w:pPr>
            <w:r>
              <w:t>TopologyMappingSpecification</w:t>
            </w:r>
          </w:p>
        </w:tc>
        <w:tc>
          <w:tcPr>
            <w:tcW w:w="708" w:type="dxa"/>
            <w:shd w:val="clear" w:color="auto" w:fill="auto"/>
          </w:tcPr>
          <w:p w14:paraId="1E67ABCF" w14:textId="77777777" w:rsidR="003B5845" w:rsidRPr="004A00BD" w:rsidRDefault="003B5845" w:rsidP="00617B3E">
            <w:pPr>
              <w:rPr>
                <w:sz w:val="22"/>
              </w:rPr>
            </w:pPr>
          </w:p>
        </w:tc>
        <w:tc>
          <w:tcPr>
            <w:tcW w:w="1560" w:type="dxa"/>
            <w:shd w:val="clear" w:color="auto" w:fill="auto"/>
          </w:tcPr>
          <w:p w14:paraId="0A36DFD9" w14:textId="77777777" w:rsidR="003B5845" w:rsidRPr="00132C43" w:rsidRDefault="003B5845" w:rsidP="00617B3E">
            <w:pPr>
              <w:pStyle w:val="SmallStandard"/>
            </w:pPr>
            <w:r>
              <w:t>outerTopology</w:t>
            </w:r>
          </w:p>
        </w:tc>
        <w:tc>
          <w:tcPr>
            <w:tcW w:w="708" w:type="dxa"/>
            <w:shd w:val="clear" w:color="auto" w:fill="auto"/>
          </w:tcPr>
          <w:p w14:paraId="76362B6C" w14:textId="77777777" w:rsidR="003B5845" w:rsidRPr="00D331EF" w:rsidRDefault="003B5845" w:rsidP="00617B3E">
            <w:pPr>
              <w:pStyle w:val="SmallStandard"/>
            </w:pPr>
            <w:r w:rsidRPr="00D01517">
              <w:t>1</w:t>
            </w:r>
          </w:p>
        </w:tc>
        <w:tc>
          <w:tcPr>
            <w:tcW w:w="567" w:type="dxa"/>
            <w:shd w:val="clear" w:color="auto" w:fill="auto"/>
          </w:tcPr>
          <w:p w14:paraId="172CB2CA" w14:textId="77777777" w:rsidR="003B5845" w:rsidRPr="00D331EF" w:rsidRDefault="003B5845" w:rsidP="00617B3E">
            <w:pPr>
              <w:pStyle w:val="SmallStandard"/>
            </w:pPr>
            <w:r>
              <w:t>N</w:t>
            </w:r>
          </w:p>
        </w:tc>
        <w:tc>
          <w:tcPr>
            <w:tcW w:w="3969" w:type="dxa"/>
            <w:shd w:val="clear" w:color="auto" w:fill="auto"/>
          </w:tcPr>
          <w:p w14:paraId="28D3C03B" w14:textId="77777777" w:rsidR="003B5845" w:rsidRPr="004A00BD" w:rsidRDefault="003B5845" w:rsidP="00617B3E">
            <w:pPr>
              <w:rPr>
                <w:sz w:val="22"/>
              </w:rPr>
            </w:pPr>
          </w:p>
        </w:tc>
      </w:tr>
      <w:tr w:rsidR="003B5845" w:rsidRPr="00CC6307" w14:paraId="3D4C9168" w14:textId="77777777" w:rsidTr="00617B3E">
        <w:tc>
          <w:tcPr>
            <w:tcW w:w="1588" w:type="dxa"/>
            <w:shd w:val="clear" w:color="auto" w:fill="auto"/>
          </w:tcPr>
          <w:p w14:paraId="4D31FCBF" w14:textId="77777777" w:rsidR="003B5845" w:rsidRPr="00634625" w:rsidRDefault="003B5845" w:rsidP="00617B3E">
            <w:pPr>
              <w:pStyle w:val="SmallStandard"/>
            </w:pPr>
            <w:r>
              <w:t>TopologyMappingSpecification</w:t>
            </w:r>
          </w:p>
        </w:tc>
        <w:tc>
          <w:tcPr>
            <w:tcW w:w="708" w:type="dxa"/>
            <w:shd w:val="clear" w:color="auto" w:fill="auto"/>
          </w:tcPr>
          <w:p w14:paraId="11BA1962" w14:textId="77777777" w:rsidR="003B5845" w:rsidRPr="004A00BD" w:rsidRDefault="003B5845" w:rsidP="00617B3E">
            <w:pPr>
              <w:rPr>
                <w:sz w:val="22"/>
              </w:rPr>
            </w:pPr>
          </w:p>
        </w:tc>
        <w:tc>
          <w:tcPr>
            <w:tcW w:w="1560" w:type="dxa"/>
            <w:shd w:val="clear" w:color="auto" w:fill="auto"/>
          </w:tcPr>
          <w:p w14:paraId="2B6C90F4" w14:textId="77777777" w:rsidR="003B5845" w:rsidRPr="00132C43" w:rsidRDefault="003B5845" w:rsidP="00617B3E">
            <w:pPr>
              <w:pStyle w:val="SmallStandard"/>
            </w:pPr>
            <w:r>
              <w:t>innerTopolgy</w:t>
            </w:r>
          </w:p>
        </w:tc>
        <w:tc>
          <w:tcPr>
            <w:tcW w:w="708" w:type="dxa"/>
            <w:shd w:val="clear" w:color="auto" w:fill="auto"/>
          </w:tcPr>
          <w:p w14:paraId="7F01BDFF" w14:textId="77777777" w:rsidR="003B5845" w:rsidRPr="00D331EF" w:rsidRDefault="003B5845" w:rsidP="00617B3E">
            <w:pPr>
              <w:pStyle w:val="SmallStandard"/>
            </w:pPr>
            <w:r w:rsidRPr="00D01517">
              <w:t>1</w:t>
            </w:r>
          </w:p>
        </w:tc>
        <w:tc>
          <w:tcPr>
            <w:tcW w:w="567" w:type="dxa"/>
            <w:shd w:val="clear" w:color="auto" w:fill="auto"/>
          </w:tcPr>
          <w:p w14:paraId="00E2EC48" w14:textId="77777777" w:rsidR="003B5845" w:rsidRPr="00D331EF" w:rsidRDefault="003B5845" w:rsidP="00617B3E">
            <w:pPr>
              <w:pStyle w:val="SmallStandard"/>
            </w:pPr>
            <w:r>
              <w:t>N</w:t>
            </w:r>
          </w:p>
        </w:tc>
        <w:tc>
          <w:tcPr>
            <w:tcW w:w="3969" w:type="dxa"/>
            <w:shd w:val="clear" w:color="auto" w:fill="auto"/>
          </w:tcPr>
          <w:p w14:paraId="1C8F3763" w14:textId="77777777" w:rsidR="003B5845" w:rsidRPr="004A00BD" w:rsidRDefault="003B5845" w:rsidP="00617B3E">
            <w:pPr>
              <w:rPr>
                <w:sz w:val="22"/>
              </w:rPr>
            </w:pPr>
          </w:p>
        </w:tc>
      </w:tr>
      <w:tr w:rsidR="003B5845" w:rsidRPr="00CC6307" w14:paraId="198C0CB0" w14:textId="77777777" w:rsidTr="00617B3E">
        <w:tc>
          <w:tcPr>
            <w:tcW w:w="1588" w:type="dxa"/>
            <w:shd w:val="clear" w:color="auto" w:fill="auto"/>
          </w:tcPr>
          <w:p w14:paraId="3D7309DA" w14:textId="77777777" w:rsidR="003B5845" w:rsidRPr="00634625" w:rsidRDefault="003B5845" w:rsidP="00617B3E">
            <w:pPr>
              <w:pStyle w:val="SmallStandard"/>
            </w:pPr>
            <w:r>
              <w:t>TopologyGroupSpecification</w:t>
            </w:r>
          </w:p>
        </w:tc>
        <w:tc>
          <w:tcPr>
            <w:tcW w:w="708" w:type="dxa"/>
            <w:shd w:val="clear" w:color="auto" w:fill="auto"/>
          </w:tcPr>
          <w:p w14:paraId="014DC1DF" w14:textId="77777777" w:rsidR="003B5845" w:rsidRPr="00D331EF" w:rsidRDefault="003B5845" w:rsidP="00617B3E">
            <w:pPr>
              <w:pStyle w:val="SmallStandard"/>
            </w:pPr>
            <w:r w:rsidRPr="00D01517">
              <w:t>0..*</w:t>
            </w:r>
          </w:p>
        </w:tc>
        <w:tc>
          <w:tcPr>
            <w:tcW w:w="1560" w:type="dxa"/>
            <w:shd w:val="clear" w:color="auto" w:fill="auto"/>
          </w:tcPr>
          <w:p w14:paraId="1F133B0A" w14:textId="77777777" w:rsidR="003B5845" w:rsidRPr="00132C43" w:rsidRDefault="003B5845" w:rsidP="00617B3E">
            <w:pPr>
              <w:pStyle w:val="SmallStandard"/>
            </w:pPr>
            <w:r>
              <w:t>topologySpecification</w:t>
            </w:r>
          </w:p>
        </w:tc>
        <w:tc>
          <w:tcPr>
            <w:tcW w:w="708" w:type="dxa"/>
            <w:shd w:val="clear" w:color="auto" w:fill="auto"/>
          </w:tcPr>
          <w:p w14:paraId="3FCCBCDC" w14:textId="77777777" w:rsidR="003B5845" w:rsidRPr="00D331EF" w:rsidRDefault="003B5845" w:rsidP="00617B3E">
            <w:pPr>
              <w:pStyle w:val="SmallStandard"/>
            </w:pPr>
            <w:r w:rsidRPr="00D01517">
              <w:t>0..*</w:t>
            </w:r>
          </w:p>
        </w:tc>
        <w:tc>
          <w:tcPr>
            <w:tcW w:w="567" w:type="dxa"/>
            <w:shd w:val="clear" w:color="auto" w:fill="auto"/>
          </w:tcPr>
          <w:p w14:paraId="2C761B2D" w14:textId="77777777" w:rsidR="003B5845" w:rsidRPr="00D331EF" w:rsidRDefault="003B5845" w:rsidP="00617B3E">
            <w:pPr>
              <w:pStyle w:val="SmallStandard"/>
            </w:pPr>
            <w:r>
              <w:t>N</w:t>
            </w:r>
          </w:p>
        </w:tc>
        <w:tc>
          <w:tcPr>
            <w:tcW w:w="3969" w:type="dxa"/>
            <w:shd w:val="clear" w:color="auto" w:fill="auto"/>
          </w:tcPr>
          <w:p w14:paraId="49FD6803" w14:textId="77777777" w:rsidR="003B5845" w:rsidRPr="004A00BD" w:rsidRDefault="003B5845" w:rsidP="00617B3E">
            <w:pPr>
              <w:rPr>
                <w:sz w:val="22"/>
              </w:rPr>
            </w:pPr>
          </w:p>
        </w:tc>
      </w:tr>
    </w:tbl>
    <w:p w14:paraId="2CCF8E5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6" w:name="_8c386c2d0a58c0372ab97deae5c9c731"/>
      <w:r>
        <w:rPr>
          <w:lang w:val="en-GB"/>
        </w:rPr>
        <w:t>TopologyZone</w:t>
      </w:r>
      <w:bookmarkEnd w:id="1476"/>
    </w:p>
    <w:p w14:paraId="319531C5" w14:textId="77777777" w:rsidR="003B5845" w:rsidRDefault="003B5845" w:rsidP="003B5845">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43A31D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3DE280" w14:textId="77777777" w:rsidTr="00617B3E">
        <w:tc>
          <w:tcPr>
            <w:tcW w:w="2013" w:type="dxa"/>
            <w:shd w:val="clear" w:color="auto" w:fill="auto"/>
            <w:tcMar>
              <w:top w:w="28" w:type="dxa"/>
              <w:left w:w="28" w:type="dxa"/>
              <w:bottom w:w="28" w:type="dxa"/>
              <w:right w:w="28" w:type="dxa"/>
            </w:tcMar>
          </w:tcPr>
          <w:p w14:paraId="63C09C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F3D5DA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0806A7B" w14:textId="77777777" w:rsidTr="00617B3E">
        <w:tc>
          <w:tcPr>
            <w:tcW w:w="2013" w:type="dxa"/>
            <w:shd w:val="clear" w:color="auto" w:fill="auto"/>
            <w:tcMar>
              <w:top w:w="28" w:type="dxa"/>
              <w:left w:w="28" w:type="dxa"/>
              <w:bottom w:w="28" w:type="dxa"/>
              <w:right w:w="28" w:type="dxa"/>
            </w:tcMar>
          </w:tcPr>
          <w:p w14:paraId="0127097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2E036" w14:textId="77777777" w:rsidR="003B5845" w:rsidRPr="004A00BD" w:rsidRDefault="003B5845" w:rsidP="00617B3E">
            <w:pPr>
              <w:rPr>
                <w:sz w:val="22"/>
              </w:rPr>
            </w:pPr>
          </w:p>
        </w:tc>
      </w:tr>
      <w:tr w:rsidR="003B5845" w:rsidRPr="008359F5" w14:paraId="1D6A07C1" w14:textId="77777777" w:rsidTr="00617B3E">
        <w:tc>
          <w:tcPr>
            <w:tcW w:w="2013" w:type="dxa"/>
            <w:shd w:val="clear" w:color="auto" w:fill="auto"/>
            <w:tcMar>
              <w:top w:w="28" w:type="dxa"/>
              <w:left w:w="28" w:type="dxa"/>
              <w:bottom w:w="28" w:type="dxa"/>
              <w:right w:w="28" w:type="dxa"/>
            </w:tcMar>
          </w:tcPr>
          <w:p w14:paraId="0981E7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98D681" w14:textId="77777777" w:rsidR="003B5845" w:rsidRPr="000437C1" w:rsidRDefault="003B5845" w:rsidP="00617B3E">
            <w:pPr>
              <w:pStyle w:val="SmallStandard"/>
            </w:pPr>
            <w:r>
              <w:t>false</w:t>
            </w:r>
          </w:p>
        </w:tc>
      </w:tr>
    </w:tbl>
    <w:p w14:paraId="07B838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445DA9" w14:textId="77777777" w:rsidTr="00617B3E">
        <w:tc>
          <w:tcPr>
            <w:tcW w:w="2013" w:type="dxa"/>
            <w:shd w:val="clear" w:color="auto" w:fill="auto"/>
            <w:tcMar>
              <w:top w:w="28" w:type="dxa"/>
              <w:left w:w="28" w:type="dxa"/>
              <w:bottom w:w="28" w:type="dxa"/>
              <w:right w:w="28" w:type="dxa"/>
            </w:tcMar>
          </w:tcPr>
          <w:p w14:paraId="41579C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24945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5AAD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CA0E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5D6BDB2" w14:textId="77777777" w:rsidTr="00617B3E">
        <w:tc>
          <w:tcPr>
            <w:tcW w:w="2013" w:type="dxa"/>
            <w:shd w:val="clear" w:color="auto" w:fill="auto"/>
            <w:tcMar>
              <w:top w:w="28" w:type="dxa"/>
              <w:left w:w="28" w:type="dxa"/>
              <w:bottom w:w="28" w:type="dxa"/>
              <w:right w:w="28" w:type="dxa"/>
            </w:tcMar>
          </w:tcPr>
          <w:p w14:paraId="7AC9DD4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D3AF8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5D707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B0771E" w14:textId="77777777" w:rsidR="003B5845" w:rsidRPr="004A00BD" w:rsidRDefault="003B5845" w:rsidP="00617B3E">
            <w:pPr>
              <w:jc w:val="left"/>
              <w:rPr>
                <w:sz w:val="22"/>
              </w:rPr>
            </w:pPr>
            <w:r w:rsidRPr="004A00BD">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3B5845" w:rsidRPr="006675E2" w14:paraId="5A9CC9E5" w14:textId="77777777" w:rsidTr="00617B3E">
        <w:tc>
          <w:tcPr>
            <w:tcW w:w="2013" w:type="dxa"/>
            <w:shd w:val="clear" w:color="auto" w:fill="auto"/>
            <w:tcMar>
              <w:top w:w="28" w:type="dxa"/>
              <w:left w:w="28" w:type="dxa"/>
              <w:bottom w:w="28" w:type="dxa"/>
              <w:right w:w="28" w:type="dxa"/>
            </w:tcMar>
          </w:tcPr>
          <w:p w14:paraId="4A3842F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B6E97FC" w14:textId="77777777" w:rsidR="003B5845" w:rsidRPr="008359F5" w:rsidRDefault="003B5845" w:rsidP="00617B3E">
            <w:pPr>
              <w:pStyle w:val="SmallStandard"/>
            </w:pPr>
            <w:r w:rsidRPr="00D21799">
              <w:t>TopologyZoneType</w:t>
            </w:r>
          </w:p>
        </w:tc>
        <w:tc>
          <w:tcPr>
            <w:tcW w:w="709" w:type="dxa"/>
            <w:shd w:val="clear" w:color="auto" w:fill="auto"/>
            <w:tcMar>
              <w:top w:w="28" w:type="dxa"/>
              <w:left w:w="28" w:type="dxa"/>
              <w:bottom w:w="28" w:type="dxa"/>
              <w:right w:w="28" w:type="dxa"/>
            </w:tcMar>
          </w:tcPr>
          <w:p w14:paraId="0CC981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7DCFE2" w14:textId="77777777" w:rsidR="003B5845" w:rsidRPr="004A00BD" w:rsidRDefault="003B5845" w:rsidP="00617B3E">
            <w:pPr>
              <w:jc w:val="left"/>
              <w:rPr>
                <w:sz w:val="22"/>
              </w:rPr>
            </w:pPr>
            <w:r w:rsidRPr="004A00BD">
              <w:rPr>
                <w:sz w:val="16"/>
                <w:szCs w:val="16"/>
              </w:rPr>
              <w:t>The type of the TopologyZone. Valid values are defined in an OpenEnumeration.</w:t>
            </w:r>
          </w:p>
        </w:tc>
      </w:tr>
      <w:tr w:rsidR="003B5845" w:rsidRPr="006675E2" w14:paraId="25CF3088" w14:textId="77777777" w:rsidTr="00617B3E">
        <w:tc>
          <w:tcPr>
            <w:tcW w:w="2013" w:type="dxa"/>
            <w:shd w:val="clear" w:color="auto" w:fill="auto"/>
            <w:tcMar>
              <w:top w:w="28" w:type="dxa"/>
              <w:left w:w="28" w:type="dxa"/>
              <w:bottom w:w="28" w:type="dxa"/>
              <w:right w:w="28" w:type="dxa"/>
            </w:tcMar>
          </w:tcPr>
          <w:p w14:paraId="4BFA4A4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BFF875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4F6F0E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412BA" w14:textId="77777777" w:rsidR="003B5845" w:rsidRPr="004A00BD" w:rsidRDefault="003B5845" w:rsidP="00617B3E">
            <w:pPr>
              <w:jc w:val="left"/>
              <w:rPr>
                <w:sz w:val="22"/>
              </w:rPr>
            </w:pPr>
            <w:r w:rsidRPr="004A00BD">
              <w:rPr>
                <w:sz w:val="16"/>
                <w:szCs w:val="16"/>
              </w:rPr>
              <w:t>Specifies additional, human readable information about the zone.</w:t>
            </w:r>
          </w:p>
        </w:tc>
      </w:tr>
      <w:tr w:rsidR="003B5845" w:rsidRPr="006675E2" w14:paraId="49729CCA" w14:textId="77777777" w:rsidTr="00617B3E">
        <w:tc>
          <w:tcPr>
            <w:tcW w:w="2013" w:type="dxa"/>
            <w:shd w:val="clear" w:color="auto" w:fill="auto"/>
            <w:tcMar>
              <w:top w:w="28" w:type="dxa"/>
              <w:left w:w="28" w:type="dxa"/>
              <w:bottom w:w="28" w:type="dxa"/>
              <w:right w:w="28" w:type="dxa"/>
            </w:tcMar>
          </w:tcPr>
          <w:p w14:paraId="18858569" w14:textId="77777777" w:rsidR="003B5845" w:rsidRPr="00620BBE" w:rsidRDefault="003B5845" w:rsidP="00617B3E">
            <w:pPr>
              <w:pStyle w:val="SmallStandard"/>
            </w:pPr>
            <w:r w:rsidRPr="00620BBE">
              <w:t>ambientTemperature</w:t>
            </w:r>
          </w:p>
        </w:tc>
        <w:tc>
          <w:tcPr>
            <w:tcW w:w="1559" w:type="dxa"/>
            <w:shd w:val="clear" w:color="auto" w:fill="auto"/>
            <w:tcMar>
              <w:top w:w="28" w:type="dxa"/>
              <w:left w:w="28" w:type="dxa"/>
              <w:bottom w:w="28" w:type="dxa"/>
              <w:right w:w="28" w:type="dxa"/>
            </w:tcMar>
          </w:tcPr>
          <w:p w14:paraId="555BC2DE"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3C4FA1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F5956F" w14:textId="77777777" w:rsidR="003B5845" w:rsidRPr="004A00BD" w:rsidRDefault="003B5845" w:rsidP="00617B3E">
            <w:pPr>
              <w:jc w:val="left"/>
              <w:rPr>
                <w:sz w:val="22"/>
              </w:rPr>
            </w:pPr>
            <w:r w:rsidRPr="004A00BD">
              <w:rPr>
                <w:sz w:val="16"/>
                <w:szCs w:val="16"/>
              </w:rPr>
              <w:t>Defines the ambient temperature that can occur in this zone. This can result in specific requirements for the used components.</w:t>
            </w:r>
          </w:p>
        </w:tc>
      </w:tr>
      <w:tr w:rsidR="003B5845" w:rsidRPr="006675E2" w14:paraId="1A6EFE5C" w14:textId="77777777" w:rsidTr="00617B3E">
        <w:tc>
          <w:tcPr>
            <w:tcW w:w="2013" w:type="dxa"/>
            <w:shd w:val="clear" w:color="auto" w:fill="auto"/>
            <w:tcMar>
              <w:top w:w="28" w:type="dxa"/>
              <w:left w:w="28" w:type="dxa"/>
              <w:bottom w:w="28" w:type="dxa"/>
              <w:right w:w="28" w:type="dxa"/>
            </w:tcMar>
          </w:tcPr>
          <w:p w14:paraId="4CF5C693" w14:textId="77777777" w:rsidR="003B5845" w:rsidRPr="00620BBE" w:rsidRDefault="003B5845" w:rsidP="00617B3E">
            <w:pPr>
              <w:pStyle w:val="SmallStandard"/>
            </w:pPr>
            <w:r w:rsidRPr="00620BBE">
              <w:t>requiredRobustnessProperties</w:t>
            </w:r>
          </w:p>
        </w:tc>
        <w:tc>
          <w:tcPr>
            <w:tcW w:w="1559" w:type="dxa"/>
            <w:shd w:val="clear" w:color="auto" w:fill="auto"/>
            <w:tcMar>
              <w:top w:w="28" w:type="dxa"/>
              <w:left w:w="28" w:type="dxa"/>
              <w:bottom w:w="28" w:type="dxa"/>
              <w:right w:w="28" w:type="dxa"/>
            </w:tcMar>
          </w:tcPr>
          <w:p w14:paraId="0BCFE367"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41538C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3E4F24" w14:textId="77777777" w:rsidR="003B5845" w:rsidRPr="004A00BD" w:rsidRDefault="003B5845" w:rsidP="00617B3E">
            <w:pPr>
              <w:jc w:val="left"/>
              <w:rPr>
                <w:sz w:val="22"/>
              </w:rPr>
            </w:pPr>
            <w:r w:rsidRPr="004A00BD">
              <w:rPr>
                <w:sz w:val="16"/>
                <w:szCs w:val="16"/>
              </w:rPr>
              <w:t>Defines the robustness properties that are required in this zone. This can result in specific requirements for the used components (e.g. the ability for sealing).</w:t>
            </w:r>
          </w:p>
        </w:tc>
      </w:tr>
    </w:tbl>
    <w:p w14:paraId="2F20C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AC3E208" w14:textId="77777777" w:rsidTr="00617B3E">
        <w:tc>
          <w:tcPr>
            <w:tcW w:w="3856" w:type="dxa"/>
            <w:gridSpan w:val="3"/>
            <w:shd w:val="clear" w:color="auto" w:fill="auto"/>
          </w:tcPr>
          <w:p w14:paraId="1688A7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848E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6903C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9717C3" w14:textId="77777777" w:rsidTr="00617B3E">
        <w:tc>
          <w:tcPr>
            <w:tcW w:w="1573" w:type="dxa"/>
            <w:shd w:val="clear" w:color="auto" w:fill="auto"/>
          </w:tcPr>
          <w:p w14:paraId="27C331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5BAB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DF3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D935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9A4C3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BC5F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EFF3A5" w14:textId="77777777" w:rsidTr="00617B3E">
        <w:tc>
          <w:tcPr>
            <w:tcW w:w="1573" w:type="dxa"/>
            <w:shd w:val="clear" w:color="auto" w:fill="auto"/>
          </w:tcPr>
          <w:p w14:paraId="317744B2" w14:textId="77777777" w:rsidR="003B5845" w:rsidRPr="00634625" w:rsidRDefault="003B5845" w:rsidP="00617B3E">
            <w:pPr>
              <w:pStyle w:val="SmallStandard"/>
            </w:pPr>
            <w:r>
              <w:t>ZoneAssignment</w:t>
            </w:r>
          </w:p>
        </w:tc>
        <w:tc>
          <w:tcPr>
            <w:tcW w:w="1574" w:type="dxa"/>
            <w:shd w:val="clear" w:color="auto" w:fill="auto"/>
          </w:tcPr>
          <w:p w14:paraId="479324A0" w14:textId="77777777" w:rsidR="003B5845" w:rsidRPr="00132C43" w:rsidRDefault="003B5845" w:rsidP="00617B3E">
            <w:pPr>
              <w:pStyle w:val="SmallStandard"/>
            </w:pPr>
            <w:r>
              <w:t>assignment</w:t>
            </w:r>
          </w:p>
        </w:tc>
        <w:tc>
          <w:tcPr>
            <w:tcW w:w="708" w:type="dxa"/>
            <w:shd w:val="clear" w:color="auto" w:fill="auto"/>
          </w:tcPr>
          <w:p w14:paraId="72F0DE4C" w14:textId="77777777" w:rsidR="003B5845" w:rsidRPr="00D331EF" w:rsidRDefault="003B5845" w:rsidP="00617B3E">
            <w:pPr>
              <w:pStyle w:val="SmallStandard"/>
            </w:pPr>
            <w:r w:rsidRPr="00574783">
              <w:t>0..*</w:t>
            </w:r>
          </w:p>
        </w:tc>
        <w:tc>
          <w:tcPr>
            <w:tcW w:w="709" w:type="dxa"/>
            <w:shd w:val="clear" w:color="auto" w:fill="auto"/>
          </w:tcPr>
          <w:p w14:paraId="1D8CF116" w14:textId="77777777" w:rsidR="003B5845" w:rsidRPr="004A00BD" w:rsidRDefault="003B5845" w:rsidP="00617B3E">
            <w:pPr>
              <w:rPr>
                <w:sz w:val="22"/>
              </w:rPr>
            </w:pPr>
          </w:p>
        </w:tc>
        <w:tc>
          <w:tcPr>
            <w:tcW w:w="567" w:type="dxa"/>
            <w:shd w:val="clear" w:color="auto" w:fill="auto"/>
          </w:tcPr>
          <w:p w14:paraId="4309ACFD" w14:textId="77777777" w:rsidR="003B5845" w:rsidRDefault="003B5845" w:rsidP="00617B3E">
            <w:pPr>
              <w:pStyle w:val="SmallStandard"/>
            </w:pPr>
            <w:r>
              <w:t>Y</w:t>
            </w:r>
          </w:p>
        </w:tc>
        <w:tc>
          <w:tcPr>
            <w:tcW w:w="3969" w:type="dxa"/>
            <w:shd w:val="clear" w:color="auto" w:fill="auto"/>
          </w:tcPr>
          <w:p w14:paraId="653E3123" w14:textId="77777777" w:rsidR="003B5845" w:rsidRPr="004A00BD" w:rsidRDefault="003B5845" w:rsidP="00617B3E">
            <w:pPr>
              <w:rPr>
                <w:sz w:val="22"/>
              </w:rPr>
            </w:pPr>
            <w:r w:rsidRPr="004A00BD">
              <w:rPr>
                <w:sz w:val="22"/>
              </w:rPr>
              <w:t>The assignments of specific topology elements to this zone.</w:t>
            </w:r>
          </w:p>
        </w:tc>
      </w:tr>
    </w:tbl>
    <w:p w14:paraId="1962B1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4E3E1" w14:textId="77777777" w:rsidTr="00617B3E">
        <w:tc>
          <w:tcPr>
            <w:tcW w:w="2296" w:type="dxa"/>
            <w:gridSpan w:val="2"/>
            <w:shd w:val="clear" w:color="auto" w:fill="auto"/>
          </w:tcPr>
          <w:p w14:paraId="7A5162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F488D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6903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323CD" w14:textId="77777777" w:rsidTr="00617B3E">
        <w:tc>
          <w:tcPr>
            <w:tcW w:w="1588" w:type="dxa"/>
            <w:shd w:val="clear" w:color="auto" w:fill="auto"/>
          </w:tcPr>
          <w:p w14:paraId="50C6F02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AF7D19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0C0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9B0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08E2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E651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9F29A4" w14:textId="77777777" w:rsidTr="00617B3E">
        <w:tc>
          <w:tcPr>
            <w:tcW w:w="1588" w:type="dxa"/>
            <w:shd w:val="clear" w:color="auto" w:fill="auto"/>
          </w:tcPr>
          <w:p w14:paraId="1311554E" w14:textId="77777777" w:rsidR="003B5845" w:rsidRPr="00634625" w:rsidRDefault="003B5845" w:rsidP="00617B3E">
            <w:pPr>
              <w:pStyle w:val="SmallStandard"/>
            </w:pPr>
            <w:r>
              <w:t>TopologyZone</w:t>
            </w:r>
          </w:p>
        </w:tc>
        <w:tc>
          <w:tcPr>
            <w:tcW w:w="708" w:type="dxa"/>
            <w:shd w:val="clear" w:color="auto" w:fill="auto"/>
          </w:tcPr>
          <w:p w14:paraId="1B023F0B" w14:textId="77777777" w:rsidR="003B5845" w:rsidRPr="00D331EF" w:rsidRDefault="003B5845" w:rsidP="00617B3E">
            <w:pPr>
              <w:pStyle w:val="SmallStandard"/>
            </w:pPr>
            <w:r w:rsidRPr="00D01517">
              <w:t>0..1</w:t>
            </w:r>
          </w:p>
        </w:tc>
        <w:tc>
          <w:tcPr>
            <w:tcW w:w="1560" w:type="dxa"/>
            <w:shd w:val="clear" w:color="auto" w:fill="auto"/>
          </w:tcPr>
          <w:p w14:paraId="40395B31" w14:textId="77777777" w:rsidR="003B5845" w:rsidRPr="00132C43" w:rsidRDefault="003B5845" w:rsidP="00617B3E">
            <w:pPr>
              <w:pStyle w:val="SmallStandard"/>
            </w:pPr>
            <w:r>
              <w:t>subZone</w:t>
            </w:r>
          </w:p>
        </w:tc>
        <w:tc>
          <w:tcPr>
            <w:tcW w:w="708" w:type="dxa"/>
            <w:shd w:val="clear" w:color="auto" w:fill="auto"/>
          </w:tcPr>
          <w:p w14:paraId="736C4A9A" w14:textId="77777777" w:rsidR="003B5845" w:rsidRPr="00D331EF" w:rsidRDefault="003B5845" w:rsidP="00617B3E">
            <w:pPr>
              <w:pStyle w:val="SmallStandard"/>
            </w:pPr>
            <w:r w:rsidRPr="00D01517">
              <w:t>0..*</w:t>
            </w:r>
          </w:p>
        </w:tc>
        <w:tc>
          <w:tcPr>
            <w:tcW w:w="567" w:type="dxa"/>
            <w:shd w:val="clear" w:color="auto" w:fill="auto"/>
          </w:tcPr>
          <w:p w14:paraId="1C76F40D" w14:textId="77777777" w:rsidR="003B5845" w:rsidRDefault="003B5845" w:rsidP="00617B3E">
            <w:pPr>
              <w:pStyle w:val="SmallStandard"/>
            </w:pPr>
            <w:r>
              <w:t>Y</w:t>
            </w:r>
          </w:p>
        </w:tc>
        <w:tc>
          <w:tcPr>
            <w:tcW w:w="3969" w:type="dxa"/>
            <w:shd w:val="clear" w:color="auto" w:fill="auto"/>
          </w:tcPr>
          <w:p w14:paraId="1A7D652D" w14:textId="77777777" w:rsidR="003B5845" w:rsidRPr="004A00BD" w:rsidRDefault="003B5845" w:rsidP="00617B3E">
            <w:pPr>
              <w:jc w:val="left"/>
              <w:rPr>
                <w:sz w:val="22"/>
              </w:rPr>
            </w:pPr>
            <w:r w:rsidRPr="004A00BD">
              <w:rPr>
                <w:sz w:val="16"/>
                <w:szCs w:val="16"/>
              </w:rPr>
              <w:t xml:space="preserve">Specifies the sub </w:t>
            </w:r>
            <w:r w:rsidRPr="004A00BD">
              <w:rPr>
                <w:i/>
                <w:iCs/>
                <w:sz w:val="16"/>
                <w:szCs w:val="16"/>
              </w:rPr>
              <w:t>TopologyZones</w:t>
            </w:r>
            <w:r w:rsidRPr="004A00BD">
              <w:rPr>
                <w:sz w:val="16"/>
                <w:szCs w:val="16"/>
              </w:rPr>
              <w:t xml:space="preserve"> that are part the </w:t>
            </w:r>
            <w:r w:rsidRPr="004A00BD">
              <w:rPr>
                <w:i/>
                <w:iCs/>
                <w:sz w:val="16"/>
                <w:szCs w:val="16"/>
              </w:rPr>
              <w:t>TopologyZone</w:t>
            </w:r>
            <w:r w:rsidRPr="004A00BD">
              <w:rPr>
                <w:sz w:val="16"/>
                <w:szCs w:val="16"/>
              </w:rPr>
              <w:t xml:space="preserve">. All </w:t>
            </w:r>
            <w:r w:rsidRPr="004A00BD">
              <w:rPr>
                <w:i/>
                <w:iCs/>
                <w:sz w:val="16"/>
                <w:szCs w:val="16"/>
              </w:rPr>
              <w:t xml:space="preserve">ZoneAssignments </w:t>
            </w:r>
            <w:r w:rsidRPr="004A00BD">
              <w:rPr>
                <w:sz w:val="16"/>
                <w:szCs w:val="16"/>
              </w:rPr>
              <w:t>defined for subZones are automatically inherited by the parent zone.</w:t>
            </w:r>
          </w:p>
        </w:tc>
      </w:tr>
      <w:tr w:rsidR="003B5845" w:rsidRPr="00CC6307" w14:paraId="0C1BEDEC" w14:textId="77777777" w:rsidTr="00617B3E">
        <w:tc>
          <w:tcPr>
            <w:tcW w:w="1588" w:type="dxa"/>
            <w:shd w:val="clear" w:color="auto" w:fill="auto"/>
          </w:tcPr>
          <w:p w14:paraId="100D5E8F" w14:textId="77777777" w:rsidR="003B5845" w:rsidRPr="00634625" w:rsidRDefault="003B5845" w:rsidP="00617B3E">
            <w:pPr>
              <w:pStyle w:val="SmallStandard"/>
            </w:pPr>
            <w:r>
              <w:t>BuildingBlockSpecification3D</w:t>
            </w:r>
          </w:p>
        </w:tc>
        <w:tc>
          <w:tcPr>
            <w:tcW w:w="708" w:type="dxa"/>
            <w:shd w:val="clear" w:color="auto" w:fill="auto"/>
          </w:tcPr>
          <w:p w14:paraId="6BF14F97" w14:textId="77777777" w:rsidR="003B5845" w:rsidRPr="00D331EF" w:rsidRDefault="003B5845" w:rsidP="00617B3E">
            <w:pPr>
              <w:pStyle w:val="SmallStandard"/>
            </w:pPr>
            <w:r w:rsidRPr="00D01517">
              <w:t>0..*</w:t>
            </w:r>
          </w:p>
        </w:tc>
        <w:tc>
          <w:tcPr>
            <w:tcW w:w="1560" w:type="dxa"/>
            <w:shd w:val="clear" w:color="auto" w:fill="auto"/>
          </w:tcPr>
          <w:p w14:paraId="2387442D" w14:textId="77777777" w:rsidR="003B5845" w:rsidRPr="004A00BD" w:rsidRDefault="003B5845" w:rsidP="00617B3E">
            <w:pPr>
              <w:rPr>
                <w:sz w:val="22"/>
              </w:rPr>
            </w:pPr>
          </w:p>
        </w:tc>
        <w:tc>
          <w:tcPr>
            <w:tcW w:w="708" w:type="dxa"/>
            <w:shd w:val="clear" w:color="auto" w:fill="auto"/>
          </w:tcPr>
          <w:p w14:paraId="174F309E" w14:textId="77777777" w:rsidR="003B5845" w:rsidRPr="00D331EF" w:rsidRDefault="003B5845" w:rsidP="00617B3E">
            <w:pPr>
              <w:pStyle w:val="SmallStandard"/>
            </w:pPr>
            <w:r w:rsidRPr="00D01517">
              <w:t>0..1</w:t>
            </w:r>
          </w:p>
        </w:tc>
        <w:tc>
          <w:tcPr>
            <w:tcW w:w="567" w:type="dxa"/>
            <w:shd w:val="clear" w:color="auto" w:fill="auto"/>
          </w:tcPr>
          <w:p w14:paraId="5408CEB3" w14:textId="77777777" w:rsidR="003B5845" w:rsidRPr="00D331EF" w:rsidRDefault="003B5845" w:rsidP="00617B3E">
            <w:pPr>
              <w:pStyle w:val="SmallStandard"/>
            </w:pPr>
            <w:r>
              <w:t>N</w:t>
            </w:r>
          </w:p>
        </w:tc>
        <w:tc>
          <w:tcPr>
            <w:tcW w:w="3969" w:type="dxa"/>
            <w:shd w:val="clear" w:color="auto" w:fill="auto"/>
          </w:tcPr>
          <w:p w14:paraId="70EE96CB" w14:textId="77777777" w:rsidR="003B5845" w:rsidRPr="004A00BD" w:rsidRDefault="003B5845" w:rsidP="00617B3E">
            <w:pPr>
              <w:jc w:val="left"/>
              <w:rPr>
                <w:sz w:val="22"/>
              </w:rPr>
            </w:pPr>
            <w:r w:rsidRPr="004A00BD">
              <w:rPr>
                <w:sz w:val="16"/>
                <w:szCs w:val="16"/>
              </w:rPr>
              <w:t>References the Zone that is building block represents. This shall be a TopologyZone with the type "DmuZone".</w:t>
            </w:r>
          </w:p>
        </w:tc>
      </w:tr>
      <w:tr w:rsidR="003B5845" w:rsidRPr="00CC6307" w14:paraId="642B2843" w14:textId="77777777" w:rsidTr="00617B3E">
        <w:tc>
          <w:tcPr>
            <w:tcW w:w="1588" w:type="dxa"/>
            <w:shd w:val="clear" w:color="auto" w:fill="auto"/>
          </w:tcPr>
          <w:p w14:paraId="26833A19" w14:textId="77777777" w:rsidR="003B5845" w:rsidRPr="00634625" w:rsidRDefault="003B5845" w:rsidP="00617B3E">
            <w:pPr>
              <w:pStyle w:val="SmallStandard"/>
            </w:pPr>
            <w:r>
              <w:t>TopologyZoneSpecification</w:t>
            </w:r>
          </w:p>
        </w:tc>
        <w:tc>
          <w:tcPr>
            <w:tcW w:w="708" w:type="dxa"/>
            <w:shd w:val="clear" w:color="auto" w:fill="auto"/>
          </w:tcPr>
          <w:p w14:paraId="13588FE0" w14:textId="77777777" w:rsidR="003B5845" w:rsidRPr="00D331EF" w:rsidRDefault="003B5845" w:rsidP="00617B3E">
            <w:pPr>
              <w:pStyle w:val="SmallStandard"/>
            </w:pPr>
            <w:r w:rsidRPr="00D01517">
              <w:t>0..1</w:t>
            </w:r>
          </w:p>
        </w:tc>
        <w:tc>
          <w:tcPr>
            <w:tcW w:w="1560" w:type="dxa"/>
            <w:shd w:val="clear" w:color="auto" w:fill="auto"/>
          </w:tcPr>
          <w:p w14:paraId="47944018" w14:textId="77777777" w:rsidR="003B5845" w:rsidRPr="00132C43" w:rsidRDefault="003B5845" w:rsidP="00617B3E">
            <w:pPr>
              <w:pStyle w:val="SmallStandard"/>
            </w:pPr>
            <w:r>
              <w:t>zone</w:t>
            </w:r>
          </w:p>
        </w:tc>
        <w:tc>
          <w:tcPr>
            <w:tcW w:w="708" w:type="dxa"/>
            <w:shd w:val="clear" w:color="auto" w:fill="auto"/>
          </w:tcPr>
          <w:p w14:paraId="1D6BA9A5" w14:textId="77777777" w:rsidR="003B5845" w:rsidRPr="00D331EF" w:rsidRDefault="003B5845" w:rsidP="00617B3E">
            <w:pPr>
              <w:pStyle w:val="SmallStandard"/>
            </w:pPr>
            <w:r w:rsidRPr="00D01517">
              <w:t>0..*</w:t>
            </w:r>
          </w:p>
        </w:tc>
        <w:tc>
          <w:tcPr>
            <w:tcW w:w="567" w:type="dxa"/>
            <w:shd w:val="clear" w:color="auto" w:fill="auto"/>
          </w:tcPr>
          <w:p w14:paraId="4657D903" w14:textId="77777777" w:rsidR="003B5845" w:rsidRDefault="003B5845" w:rsidP="00617B3E">
            <w:pPr>
              <w:pStyle w:val="SmallStandard"/>
            </w:pPr>
            <w:r>
              <w:t>Y</w:t>
            </w:r>
          </w:p>
        </w:tc>
        <w:tc>
          <w:tcPr>
            <w:tcW w:w="3969" w:type="dxa"/>
            <w:shd w:val="clear" w:color="auto" w:fill="auto"/>
          </w:tcPr>
          <w:p w14:paraId="332D192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66B481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7" w:name="_953ad52284b7181b3474eb8bfadbeb1b"/>
      <w:r>
        <w:rPr>
          <w:lang w:val="en-GB"/>
        </w:rPr>
        <w:t>TopologyZoneSpecification</w:t>
      </w:r>
      <w:bookmarkEnd w:id="1477"/>
    </w:p>
    <w:p w14:paraId="35DA2D87" w14:textId="77777777" w:rsidR="003B5845" w:rsidRDefault="003B5845" w:rsidP="003B5845">
      <w:r>
        <w:rPr>
          <w:sz w:val="18"/>
          <w:szCs w:val="18"/>
        </w:rPr>
        <w:t>Specification for the definition of TopologyZones.</w:t>
      </w:r>
    </w:p>
    <w:p w14:paraId="0E1155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F25FED" w14:textId="77777777" w:rsidTr="00617B3E">
        <w:tc>
          <w:tcPr>
            <w:tcW w:w="2013" w:type="dxa"/>
            <w:shd w:val="clear" w:color="auto" w:fill="auto"/>
            <w:tcMar>
              <w:top w:w="28" w:type="dxa"/>
              <w:left w:w="28" w:type="dxa"/>
              <w:bottom w:w="28" w:type="dxa"/>
              <w:right w:w="28" w:type="dxa"/>
            </w:tcMar>
          </w:tcPr>
          <w:p w14:paraId="4A1692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F6E66A" w14:textId="77777777" w:rsidR="003B5845" w:rsidRPr="004A00BD" w:rsidRDefault="003B5845" w:rsidP="00617B3E">
            <w:pPr>
              <w:rPr>
                <w:sz w:val="22"/>
              </w:rPr>
            </w:pPr>
          </w:p>
        </w:tc>
      </w:tr>
      <w:tr w:rsidR="003B5845" w:rsidRPr="008359F5" w14:paraId="0E3371BD" w14:textId="77777777" w:rsidTr="00617B3E">
        <w:tc>
          <w:tcPr>
            <w:tcW w:w="2013" w:type="dxa"/>
            <w:shd w:val="clear" w:color="auto" w:fill="auto"/>
            <w:tcMar>
              <w:top w:w="28" w:type="dxa"/>
              <w:left w:w="28" w:type="dxa"/>
              <w:bottom w:w="28" w:type="dxa"/>
              <w:right w:w="28" w:type="dxa"/>
            </w:tcMar>
          </w:tcPr>
          <w:p w14:paraId="2D56E4C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992C243" w14:textId="77777777" w:rsidR="003B5845" w:rsidRPr="004A00BD" w:rsidRDefault="003B5845" w:rsidP="00617B3E">
            <w:pPr>
              <w:rPr>
                <w:sz w:val="22"/>
              </w:rPr>
            </w:pPr>
          </w:p>
        </w:tc>
      </w:tr>
      <w:tr w:rsidR="003B5845" w:rsidRPr="008359F5" w14:paraId="6379C76B" w14:textId="77777777" w:rsidTr="00617B3E">
        <w:tc>
          <w:tcPr>
            <w:tcW w:w="2013" w:type="dxa"/>
            <w:shd w:val="clear" w:color="auto" w:fill="auto"/>
            <w:tcMar>
              <w:top w:w="28" w:type="dxa"/>
              <w:left w:w="28" w:type="dxa"/>
              <w:bottom w:w="28" w:type="dxa"/>
              <w:right w:w="28" w:type="dxa"/>
            </w:tcMar>
          </w:tcPr>
          <w:p w14:paraId="669F1AA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0CD6A75" w14:textId="77777777" w:rsidR="003B5845" w:rsidRPr="000437C1" w:rsidRDefault="003B5845" w:rsidP="00617B3E">
            <w:pPr>
              <w:pStyle w:val="SmallStandard"/>
            </w:pPr>
            <w:r>
              <w:t>false</w:t>
            </w:r>
          </w:p>
        </w:tc>
      </w:tr>
    </w:tbl>
    <w:p w14:paraId="51E447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20079C" w14:textId="77777777" w:rsidTr="00617B3E">
        <w:tc>
          <w:tcPr>
            <w:tcW w:w="3856" w:type="dxa"/>
            <w:gridSpan w:val="3"/>
            <w:shd w:val="clear" w:color="auto" w:fill="auto"/>
          </w:tcPr>
          <w:p w14:paraId="3D9A2F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224F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7AF6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6C3975" w14:textId="77777777" w:rsidTr="00617B3E">
        <w:tc>
          <w:tcPr>
            <w:tcW w:w="1573" w:type="dxa"/>
            <w:shd w:val="clear" w:color="auto" w:fill="auto"/>
          </w:tcPr>
          <w:p w14:paraId="0ED0D0A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BE250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49F97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F31D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C05D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CAC8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24917" w14:textId="77777777" w:rsidTr="00617B3E">
        <w:tc>
          <w:tcPr>
            <w:tcW w:w="1573" w:type="dxa"/>
            <w:shd w:val="clear" w:color="auto" w:fill="auto"/>
          </w:tcPr>
          <w:p w14:paraId="77E5226E" w14:textId="77777777" w:rsidR="003B5845" w:rsidRPr="00634625" w:rsidRDefault="003B5845" w:rsidP="00617B3E">
            <w:pPr>
              <w:pStyle w:val="SmallStandard"/>
            </w:pPr>
            <w:r>
              <w:t>TopologyZone</w:t>
            </w:r>
          </w:p>
        </w:tc>
        <w:tc>
          <w:tcPr>
            <w:tcW w:w="1574" w:type="dxa"/>
            <w:shd w:val="clear" w:color="auto" w:fill="auto"/>
          </w:tcPr>
          <w:p w14:paraId="2C66C980" w14:textId="77777777" w:rsidR="003B5845" w:rsidRPr="00132C43" w:rsidRDefault="003B5845" w:rsidP="00617B3E">
            <w:pPr>
              <w:pStyle w:val="SmallStandard"/>
            </w:pPr>
            <w:r>
              <w:t>zone</w:t>
            </w:r>
          </w:p>
        </w:tc>
        <w:tc>
          <w:tcPr>
            <w:tcW w:w="708" w:type="dxa"/>
            <w:shd w:val="clear" w:color="auto" w:fill="auto"/>
          </w:tcPr>
          <w:p w14:paraId="7E4D10EF" w14:textId="77777777" w:rsidR="003B5845" w:rsidRPr="00D331EF" w:rsidRDefault="003B5845" w:rsidP="00617B3E">
            <w:pPr>
              <w:pStyle w:val="SmallStandard"/>
            </w:pPr>
            <w:r w:rsidRPr="00574783">
              <w:t>0..*</w:t>
            </w:r>
          </w:p>
        </w:tc>
        <w:tc>
          <w:tcPr>
            <w:tcW w:w="709" w:type="dxa"/>
            <w:shd w:val="clear" w:color="auto" w:fill="auto"/>
          </w:tcPr>
          <w:p w14:paraId="6D8F8E11" w14:textId="77777777" w:rsidR="003B5845" w:rsidRPr="00D331EF" w:rsidRDefault="003B5845" w:rsidP="00617B3E">
            <w:pPr>
              <w:pStyle w:val="SmallStandard"/>
            </w:pPr>
            <w:r w:rsidRPr="00207506">
              <w:t>0..1</w:t>
            </w:r>
          </w:p>
        </w:tc>
        <w:tc>
          <w:tcPr>
            <w:tcW w:w="567" w:type="dxa"/>
            <w:shd w:val="clear" w:color="auto" w:fill="auto"/>
          </w:tcPr>
          <w:p w14:paraId="374A1C16" w14:textId="77777777" w:rsidR="003B5845" w:rsidRDefault="003B5845" w:rsidP="00617B3E">
            <w:pPr>
              <w:pStyle w:val="SmallStandard"/>
            </w:pPr>
            <w:r>
              <w:t>Y</w:t>
            </w:r>
          </w:p>
        </w:tc>
        <w:tc>
          <w:tcPr>
            <w:tcW w:w="3969" w:type="dxa"/>
            <w:shd w:val="clear" w:color="auto" w:fill="auto"/>
          </w:tcPr>
          <w:p w14:paraId="31243FD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10AAC85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8" w:name="_c2f14f1280ebc12b9f5d7d6739356de5"/>
      <w:r>
        <w:rPr>
          <w:lang w:val="en-GB"/>
        </w:rPr>
        <w:t>ZoneAssignment</w:t>
      </w:r>
      <w:bookmarkEnd w:id="1478"/>
    </w:p>
    <w:p w14:paraId="02D50C1A" w14:textId="77777777" w:rsidR="003B5845" w:rsidRDefault="003B5845" w:rsidP="003B5845">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423DE8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6BF9A1" w14:textId="77777777" w:rsidTr="00617B3E">
        <w:tc>
          <w:tcPr>
            <w:tcW w:w="2013" w:type="dxa"/>
            <w:shd w:val="clear" w:color="auto" w:fill="auto"/>
            <w:tcMar>
              <w:top w:w="28" w:type="dxa"/>
              <w:left w:w="28" w:type="dxa"/>
              <w:bottom w:w="28" w:type="dxa"/>
              <w:right w:w="28" w:type="dxa"/>
            </w:tcMar>
          </w:tcPr>
          <w:p w14:paraId="5BFB69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107FB" w14:textId="77777777" w:rsidR="003B5845" w:rsidRPr="004A00BD" w:rsidRDefault="003B5845" w:rsidP="00617B3E">
            <w:pPr>
              <w:rPr>
                <w:sz w:val="22"/>
              </w:rPr>
            </w:pPr>
          </w:p>
        </w:tc>
      </w:tr>
      <w:tr w:rsidR="003B5845" w:rsidRPr="008359F5" w14:paraId="0A6CDF03" w14:textId="77777777" w:rsidTr="00617B3E">
        <w:tc>
          <w:tcPr>
            <w:tcW w:w="2013" w:type="dxa"/>
            <w:shd w:val="clear" w:color="auto" w:fill="auto"/>
            <w:tcMar>
              <w:top w:w="28" w:type="dxa"/>
              <w:left w:w="28" w:type="dxa"/>
              <w:bottom w:w="28" w:type="dxa"/>
              <w:right w:w="28" w:type="dxa"/>
            </w:tcMar>
          </w:tcPr>
          <w:p w14:paraId="205480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C3DD4" w14:textId="77777777" w:rsidR="003B5845" w:rsidRPr="004A00BD" w:rsidRDefault="003B5845" w:rsidP="00617B3E">
            <w:pPr>
              <w:rPr>
                <w:sz w:val="22"/>
              </w:rPr>
            </w:pPr>
          </w:p>
        </w:tc>
      </w:tr>
      <w:tr w:rsidR="003B5845" w:rsidRPr="008359F5" w14:paraId="7F0E0987" w14:textId="77777777" w:rsidTr="00617B3E">
        <w:tc>
          <w:tcPr>
            <w:tcW w:w="2013" w:type="dxa"/>
            <w:shd w:val="clear" w:color="auto" w:fill="auto"/>
            <w:tcMar>
              <w:top w:w="28" w:type="dxa"/>
              <w:left w:w="28" w:type="dxa"/>
              <w:bottom w:w="28" w:type="dxa"/>
              <w:right w:w="28" w:type="dxa"/>
            </w:tcMar>
          </w:tcPr>
          <w:p w14:paraId="0DB4264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CF70A" w14:textId="77777777" w:rsidR="003B5845" w:rsidRPr="000437C1" w:rsidRDefault="003B5845" w:rsidP="00617B3E">
            <w:pPr>
              <w:pStyle w:val="SmallStandard"/>
            </w:pPr>
            <w:r>
              <w:t>false</w:t>
            </w:r>
          </w:p>
        </w:tc>
      </w:tr>
    </w:tbl>
    <w:p w14:paraId="58908A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599CC3" w14:textId="77777777" w:rsidTr="00617B3E">
        <w:tc>
          <w:tcPr>
            <w:tcW w:w="3856" w:type="dxa"/>
            <w:gridSpan w:val="3"/>
            <w:shd w:val="clear" w:color="auto" w:fill="auto"/>
          </w:tcPr>
          <w:p w14:paraId="3C1E9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76C5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F4E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4E8AEC" w14:textId="77777777" w:rsidTr="00617B3E">
        <w:tc>
          <w:tcPr>
            <w:tcW w:w="1573" w:type="dxa"/>
            <w:shd w:val="clear" w:color="auto" w:fill="auto"/>
          </w:tcPr>
          <w:p w14:paraId="61DFA16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EFD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8DFE3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5F65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CE0B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9B13A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779333" w14:textId="77777777" w:rsidTr="00617B3E">
        <w:tc>
          <w:tcPr>
            <w:tcW w:w="1573" w:type="dxa"/>
            <w:shd w:val="clear" w:color="auto" w:fill="auto"/>
          </w:tcPr>
          <w:p w14:paraId="7D3446B0" w14:textId="77777777" w:rsidR="003B5845" w:rsidRPr="00634625" w:rsidRDefault="003B5845" w:rsidP="00617B3E">
            <w:pPr>
              <w:pStyle w:val="SmallStandard"/>
            </w:pPr>
            <w:r>
              <w:t>ZoneCoverage</w:t>
            </w:r>
          </w:p>
        </w:tc>
        <w:tc>
          <w:tcPr>
            <w:tcW w:w="1574" w:type="dxa"/>
            <w:shd w:val="clear" w:color="auto" w:fill="auto"/>
          </w:tcPr>
          <w:p w14:paraId="5988CEAA" w14:textId="77777777" w:rsidR="003B5845" w:rsidRPr="00132C43" w:rsidRDefault="003B5845" w:rsidP="00617B3E">
            <w:pPr>
              <w:pStyle w:val="SmallStandard"/>
            </w:pPr>
            <w:r>
              <w:t>coverage</w:t>
            </w:r>
          </w:p>
        </w:tc>
        <w:tc>
          <w:tcPr>
            <w:tcW w:w="708" w:type="dxa"/>
            <w:shd w:val="clear" w:color="auto" w:fill="auto"/>
          </w:tcPr>
          <w:p w14:paraId="706D2BFE" w14:textId="77777777" w:rsidR="003B5845" w:rsidRPr="00D331EF" w:rsidRDefault="003B5845" w:rsidP="00617B3E">
            <w:pPr>
              <w:pStyle w:val="SmallStandard"/>
            </w:pPr>
            <w:r w:rsidRPr="00574783">
              <w:t>0..*</w:t>
            </w:r>
          </w:p>
        </w:tc>
        <w:tc>
          <w:tcPr>
            <w:tcW w:w="709" w:type="dxa"/>
            <w:shd w:val="clear" w:color="auto" w:fill="auto"/>
          </w:tcPr>
          <w:p w14:paraId="273DA01E" w14:textId="77777777" w:rsidR="003B5845" w:rsidRPr="00D331EF" w:rsidRDefault="003B5845" w:rsidP="00617B3E">
            <w:pPr>
              <w:pStyle w:val="SmallStandard"/>
            </w:pPr>
            <w:r w:rsidRPr="00207506">
              <w:t>1</w:t>
            </w:r>
          </w:p>
        </w:tc>
        <w:tc>
          <w:tcPr>
            <w:tcW w:w="567" w:type="dxa"/>
            <w:shd w:val="clear" w:color="auto" w:fill="auto"/>
          </w:tcPr>
          <w:p w14:paraId="023467A8" w14:textId="77777777" w:rsidR="003B5845" w:rsidRDefault="003B5845" w:rsidP="00617B3E">
            <w:pPr>
              <w:pStyle w:val="SmallStandard"/>
            </w:pPr>
            <w:r>
              <w:t>Y</w:t>
            </w:r>
          </w:p>
        </w:tc>
        <w:tc>
          <w:tcPr>
            <w:tcW w:w="3969" w:type="dxa"/>
            <w:shd w:val="clear" w:color="auto" w:fill="auto"/>
          </w:tcPr>
          <w:p w14:paraId="2F7959D2"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r w:rsidR="003B5845" w:rsidRPr="00CC6307" w14:paraId="666CD422" w14:textId="77777777" w:rsidTr="00617B3E">
        <w:tc>
          <w:tcPr>
            <w:tcW w:w="1573" w:type="dxa"/>
            <w:shd w:val="clear" w:color="auto" w:fill="auto"/>
          </w:tcPr>
          <w:p w14:paraId="4F56E810" w14:textId="77777777" w:rsidR="003B5845" w:rsidRPr="00634625" w:rsidRDefault="003B5845" w:rsidP="00617B3E">
            <w:pPr>
              <w:pStyle w:val="SmallStandard"/>
            </w:pPr>
            <w:r>
              <w:t>TopologySegment</w:t>
            </w:r>
          </w:p>
        </w:tc>
        <w:tc>
          <w:tcPr>
            <w:tcW w:w="1574" w:type="dxa"/>
            <w:shd w:val="clear" w:color="auto" w:fill="auto"/>
          </w:tcPr>
          <w:p w14:paraId="5411942A" w14:textId="77777777" w:rsidR="003B5845" w:rsidRPr="00132C43" w:rsidRDefault="003B5845" w:rsidP="00617B3E">
            <w:pPr>
              <w:pStyle w:val="SmallStandard"/>
            </w:pPr>
            <w:r>
              <w:t>assignedSegment</w:t>
            </w:r>
          </w:p>
        </w:tc>
        <w:tc>
          <w:tcPr>
            <w:tcW w:w="708" w:type="dxa"/>
            <w:shd w:val="clear" w:color="auto" w:fill="auto"/>
          </w:tcPr>
          <w:p w14:paraId="416DEDBE" w14:textId="77777777" w:rsidR="003B5845" w:rsidRPr="00D331EF" w:rsidRDefault="003B5845" w:rsidP="00617B3E">
            <w:pPr>
              <w:pStyle w:val="SmallStandard"/>
            </w:pPr>
            <w:r w:rsidRPr="00574783">
              <w:t>1</w:t>
            </w:r>
          </w:p>
        </w:tc>
        <w:tc>
          <w:tcPr>
            <w:tcW w:w="709" w:type="dxa"/>
            <w:shd w:val="clear" w:color="auto" w:fill="auto"/>
          </w:tcPr>
          <w:p w14:paraId="31466DBD" w14:textId="77777777" w:rsidR="003B5845" w:rsidRPr="00D331EF" w:rsidRDefault="003B5845" w:rsidP="00617B3E">
            <w:pPr>
              <w:pStyle w:val="SmallStandard"/>
            </w:pPr>
            <w:r w:rsidRPr="00207506">
              <w:t>0..*</w:t>
            </w:r>
          </w:p>
        </w:tc>
        <w:tc>
          <w:tcPr>
            <w:tcW w:w="567" w:type="dxa"/>
            <w:shd w:val="clear" w:color="auto" w:fill="auto"/>
          </w:tcPr>
          <w:p w14:paraId="75ECABB9" w14:textId="77777777" w:rsidR="003B5845" w:rsidRPr="00D331EF" w:rsidRDefault="003B5845" w:rsidP="00617B3E">
            <w:pPr>
              <w:pStyle w:val="SmallStandard"/>
            </w:pPr>
            <w:r>
              <w:t>N</w:t>
            </w:r>
          </w:p>
        </w:tc>
        <w:tc>
          <w:tcPr>
            <w:tcW w:w="3969" w:type="dxa"/>
            <w:shd w:val="clear" w:color="auto" w:fill="auto"/>
          </w:tcPr>
          <w:p w14:paraId="1384BDAA"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bl>
    <w:p w14:paraId="781311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951730F" w14:textId="77777777" w:rsidTr="00617B3E">
        <w:tc>
          <w:tcPr>
            <w:tcW w:w="2296" w:type="dxa"/>
            <w:gridSpan w:val="2"/>
            <w:shd w:val="clear" w:color="auto" w:fill="auto"/>
          </w:tcPr>
          <w:p w14:paraId="0E8379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4C785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54CAB3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C169F" w14:textId="77777777" w:rsidTr="00617B3E">
        <w:tc>
          <w:tcPr>
            <w:tcW w:w="1588" w:type="dxa"/>
            <w:shd w:val="clear" w:color="auto" w:fill="auto"/>
          </w:tcPr>
          <w:p w14:paraId="44B7FF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1E431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00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1C6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4CAE9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D32DA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4F6DB76" w14:textId="77777777" w:rsidTr="00617B3E">
        <w:tc>
          <w:tcPr>
            <w:tcW w:w="1588" w:type="dxa"/>
            <w:shd w:val="clear" w:color="auto" w:fill="auto"/>
          </w:tcPr>
          <w:p w14:paraId="374CA469" w14:textId="77777777" w:rsidR="003B5845" w:rsidRPr="00634625" w:rsidRDefault="003B5845" w:rsidP="00617B3E">
            <w:pPr>
              <w:pStyle w:val="SmallStandard"/>
            </w:pPr>
            <w:r>
              <w:t>ZoneAssignment</w:t>
            </w:r>
          </w:p>
        </w:tc>
        <w:tc>
          <w:tcPr>
            <w:tcW w:w="708" w:type="dxa"/>
            <w:shd w:val="clear" w:color="auto" w:fill="auto"/>
          </w:tcPr>
          <w:p w14:paraId="124C1109" w14:textId="77777777" w:rsidR="003B5845" w:rsidRPr="004A00BD" w:rsidRDefault="003B5845" w:rsidP="00617B3E">
            <w:pPr>
              <w:rPr>
                <w:sz w:val="22"/>
              </w:rPr>
            </w:pPr>
          </w:p>
        </w:tc>
        <w:tc>
          <w:tcPr>
            <w:tcW w:w="1560" w:type="dxa"/>
            <w:shd w:val="clear" w:color="auto" w:fill="auto"/>
          </w:tcPr>
          <w:p w14:paraId="0B36454A" w14:textId="77777777" w:rsidR="003B5845" w:rsidRPr="004A00BD" w:rsidRDefault="003B5845" w:rsidP="00617B3E">
            <w:pPr>
              <w:rPr>
                <w:sz w:val="22"/>
              </w:rPr>
            </w:pPr>
          </w:p>
        </w:tc>
        <w:tc>
          <w:tcPr>
            <w:tcW w:w="708" w:type="dxa"/>
            <w:shd w:val="clear" w:color="auto" w:fill="auto"/>
          </w:tcPr>
          <w:p w14:paraId="3C0CD225" w14:textId="77777777" w:rsidR="003B5845" w:rsidRPr="004A00BD" w:rsidRDefault="003B5845" w:rsidP="00617B3E">
            <w:pPr>
              <w:rPr>
                <w:sz w:val="22"/>
              </w:rPr>
            </w:pPr>
          </w:p>
        </w:tc>
        <w:tc>
          <w:tcPr>
            <w:tcW w:w="567" w:type="dxa"/>
            <w:shd w:val="clear" w:color="auto" w:fill="auto"/>
          </w:tcPr>
          <w:p w14:paraId="52E69A00" w14:textId="77777777" w:rsidR="003B5845" w:rsidRDefault="003B5845" w:rsidP="00617B3E">
            <w:pPr>
              <w:pStyle w:val="SmallStandard"/>
            </w:pPr>
            <w:r>
              <w:t>Y</w:t>
            </w:r>
          </w:p>
        </w:tc>
        <w:tc>
          <w:tcPr>
            <w:tcW w:w="3969" w:type="dxa"/>
            <w:shd w:val="clear" w:color="auto" w:fill="auto"/>
          </w:tcPr>
          <w:p w14:paraId="73AED38E" w14:textId="77777777" w:rsidR="003B5845" w:rsidRPr="004A00BD" w:rsidRDefault="003B5845" w:rsidP="00617B3E">
            <w:pPr>
              <w:rPr>
                <w:sz w:val="22"/>
              </w:rPr>
            </w:pPr>
          </w:p>
        </w:tc>
      </w:tr>
      <w:tr w:rsidR="003B5845" w:rsidRPr="00CC6307" w14:paraId="5A2A93F8" w14:textId="77777777" w:rsidTr="00617B3E">
        <w:tc>
          <w:tcPr>
            <w:tcW w:w="1588" w:type="dxa"/>
            <w:shd w:val="clear" w:color="auto" w:fill="auto"/>
          </w:tcPr>
          <w:p w14:paraId="5D4DEE7F" w14:textId="77777777" w:rsidR="003B5845" w:rsidRPr="00634625" w:rsidRDefault="003B5845" w:rsidP="00617B3E">
            <w:pPr>
              <w:pStyle w:val="SmallStandard"/>
            </w:pPr>
            <w:r>
              <w:t>TopologyZone</w:t>
            </w:r>
          </w:p>
        </w:tc>
        <w:tc>
          <w:tcPr>
            <w:tcW w:w="708" w:type="dxa"/>
            <w:shd w:val="clear" w:color="auto" w:fill="auto"/>
          </w:tcPr>
          <w:p w14:paraId="11C3538F" w14:textId="77777777" w:rsidR="003B5845" w:rsidRPr="004A00BD" w:rsidRDefault="003B5845" w:rsidP="00617B3E">
            <w:pPr>
              <w:rPr>
                <w:sz w:val="22"/>
              </w:rPr>
            </w:pPr>
          </w:p>
        </w:tc>
        <w:tc>
          <w:tcPr>
            <w:tcW w:w="1560" w:type="dxa"/>
            <w:shd w:val="clear" w:color="auto" w:fill="auto"/>
          </w:tcPr>
          <w:p w14:paraId="0D694B20" w14:textId="77777777" w:rsidR="003B5845" w:rsidRPr="00132C43" w:rsidRDefault="003B5845" w:rsidP="00617B3E">
            <w:pPr>
              <w:pStyle w:val="SmallStandard"/>
            </w:pPr>
            <w:r>
              <w:t>assignment</w:t>
            </w:r>
          </w:p>
        </w:tc>
        <w:tc>
          <w:tcPr>
            <w:tcW w:w="708" w:type="dxa"/>
            <w:shd w:val="clear" w:color="auto" w:fill="auto"/>
          </w:tcPr>
          <w:p w14:paraId="1B73CA9E" w14:textId="77777777" w:rsidR="003B5845" w:rsidRPr="00D331EF" w:rsidRDefault="003B5845" w:rsidP="00617B3E">
            <w:pPr>
              <w:pStyle w:val="SmallStandard"/>
            </w:pPr>
            <w:r w:rsidRPr="00D01517">
              <w:t>0..*</w:t>
            </w:r>
          </w:p>
        </w:tc>
        <w:tc>
          <w:tcPr>
            <w:tcW w:w="567" w:type="dxa"/>
            <w:shd w:val="clear" w:color="auto" w:fill="auto"/>
          </w:tcPr>
          <w:p w14:paraId="4430C785" w14:textId="77777777" w:rsidR="003B5845" w:rsidRDefault="003B5845" w:rsidP="00617B3E">
            <w:pPr>
              <w:pStyle w:val="SmallStandard"/>
            </w:pPr>
            <w:r>
              <w:t>Y</w:t>
            </w:r>
          </w:p>
        </w:tc>
        <w:tc>
          <w:tcPr>
            <w:tcW w:w="3969" w:type="dxa"/>
            <w:shd w:val="clear" w:color="auto" w:fill="auto"/>
          </w:tcPr>
          <w:p w14:paraId="1E631508" w14:textId="77777777" w:rsidR="003B5845" w:rsidRPr="004A00BD" w:rsidRDefault="003B5845" w:rsidP="00617B3E">
            <w:pPr>
              <w:rPr>
                <w:sz w:val="22"/>
              </w:rPr>
            </w:pPr>
            <w:r w:rsidRPr="004A00BD">
              <w:rPr>
                <w:sz w:val="22"/>
              </w:rPr>
              <w:t>The assignments of specific topology elements to this zone.</w:t>
            </w:r>
          </w:p>
        </w:tc>
      </w:tr>
    </w:tbl>
    <w:p w14:paraId="2E7B768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9" w:name="_82083a5dcef2ff02bce2a2456d62f6a1"/>
      <w:r>
        <w:rPr>
          <w:lang w:val="en-GB"/>
        </w:rPr>
        <w:t>ZoneCoverage</w:t>
      </w:r>
      <w:bookmarkEnd w:id="1479"/>
    </w:p>
    <w:p w14:paraId="517FB073" w14:textId="77777777" w:rsidR="003B5845" w:rsidRDefault="003B5845" w:rsidP="003B5845">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2AA11295" w14:textId="77777777" w:rsidR="003B5845" w:rsidRDefault="003B5845" w:rsidP="003B5845">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005299B3" w14:textId="77777777" w:rsidR="003B5845" w:rsidRDefault="003B5845" w:rsidP="003B5845">
      <w:r>
        <w:rPr>
          <w:sz w:val="18"/>
          <w:szCs w:val="18"/>
        </w:rPr>
        <w:lastRenderedPageBreak/>
        <w:t xml:space="preserve"> </w:t>
      </w:r>
    </w:p>
    <w:p w14:paraId="7BDF2B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382E21" w14:textId="77777777" w:rsidTr="00617B3E">
        <w:tc>
          <w:tcPr>
            <w:tcW w:w="2013" w:type="dxa"/>
            <w:shd w:val="clear" w:color="auto" w:fill="auto"/>
            <w:tcMar>
              <w:top w:w="28" w:type="dxa"/>
              <w:left w:w="28" w:type="dxa"/>
              <w:bottom w:w="28" w:type="dxa"/>
              <w:right w:w="28" w:type="dxa"/>
            </w:tcMar>
          </w:tcPr>
          <w:p w14:paraId="3B81FA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7E0FFE" w14:textId="77777777" w:rsidR="003B5845" w:rsidRPr="004A00BD" w:rsidRDefault="003B5845" w:rsidP="00617B3E">
            <w:pPr>
              <w:rPr>
                <w:sz w:val="22"/>
              </w:rPr>
            </w:pPr>
          </w:p>
        </w:tc>
      </w:tr>
      <w:tr w:rsidR="003B5845" w:rsidRPr="008359F5" w14:paraId="260725E8" w14:textId="77777777" w:rsidTr="00617B3E">
        <w:tc>
          <w:tcPr>
            <w:tcW w:w="2013" w:type="dxa"/>
            <w:shd w:val="clear" w:color="auto" w:fill="auto"/>
            <w:tcMar>
              <w:top w:w="28" w:type="dxa"/>
              <w:left w:w="28" w:type="dxa"/>
              <w:bottom w:w="28" w:type="dxa"/>
              <w:right w:w="28" w:type="dxa"/>
            </w:tcMar>
          </w:tcPr>
          <w:p w14:paraId="4D4EA4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01B845" w14:textId="77777777" w:rsidR="003B5845" w:rsidRPr="004A00BD" w:rsidRDefault="003B5845" w:rsidP="00617B3E">
            <w:pPr>
              <w:rPr>
                <w:sz w:val="22"/>
              </w:rPr>
            </w:pPr>
          </w:p>
        </w:tc>
      </w:tr>
      <w:tr w:rsidR="003B5845" w:rsidRPr="008359F5" w14:paraId="46DAE69A" w14:textId="77777777" w:rsidTr="00617B3E">
        <w:tc>
          <w:tcPr>
            <w:tcW w:w="2013" w:type="dxa"/>
            <w:shd w:val="clear" w:color="auto" w:fill="auto"/>
            <w:tcMar>
              <w:top w:w="28" w:type="dxa"/>
              <w:left w:w="28" w:type="dxa"/>
              <w:bottom w:w="28" w:type="dxa"/>
              <w:right w:w="28" w:type="dxa"/>
            </w:tcMar>
          </w:tcPr>
          <w:p w14:paraId="7B45EB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7E6B7" w14:textId="77777777" w:rsidR="003B5845" w:rsidRPr="000437C1" w:rsidRDefault="003B5845" w:rsidP="00617B3E">
            <w:pPr>
              <w:pStyle w:val="SmallStandard"/>
            </w:pPr>
            <w:r>
              <w:t>false</w:t>
            </w:r>
          </w:p>
        </w:tc>
      </w:tr>
    </w:tbl>
    <w:p w14:paraId="56CD7F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128217" w14:textId="77777777" w:rsidTr="00617B3E">
        <w:tc>
          <w:tcPr>
            <w:tcW w:w="3856" w:type="dxa"/>
            <w:gridSpan w:val="3"/>
            <w:shd w:val="clear" w:color="auto" w:fill="auto"/>
          </w:tcPr>
          <w:p w14:paraId="24B0B89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A5E2A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8F5E9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FD565B" w14:textId="77777777" w:rsidTr="00617B3E">
        <w:tc>
          <w:tcPr>
            <w:tcW w:w="1573" w:type="dxa"/>
            <w:shd w:val="clear" w:color="auto" w:fill="auto"/>
          </w:tcPr>
          <w:p w14:paraId="5A1589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59B7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DC82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18D94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8F0B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CAFA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B40A8C4" w14:textId="77777777" w:rsidTr="00617B3E">
        <w:tc>
          <w:tcPr>
            <w:tcW w:w="1573" w:type="dxa"/>
            <w:shd w:val="clear" w:color="auto" w:fill="auto"/>
          </w:tcPr>
          <w:p w14:paraId="27E69FD0" w14:textId="77777777" w:rsidR="003B5845" w:rsidRPr="00634625" w:rsidRDefault="003B5845" w:rsidP="00617B3E">
            <w:pPr>
              <w:pStyle w:val="SmallStandard"/>
            </w:pPr>
            <w:r>
              <w:t>Location</w:t>
            </w:r>
          </w:p>
        </w:tc>
        <w:tc>
          <w:tcPr>
            <w:tcW w:w="1574" w:type="dxa"/>
            <w:shd w:val="clear" w:color="auto" w:fill="auto"/>
          </w:tcPr>
          <w:p w14:paraId="558DB9FA" w14:textId="77777777" w:rsidR="003B5845" w:rsidRPr="00132C43" w:rsidRDefault="003B5845" w:rsidP="00617B3E">
            <w:pPr>
              <w:pStyle w:val="SmallStandard"/>
            </w:pPr>
            <w:r>
              <w:t>firstLocation</w:t>
            </w:r>
          </w:p>
        </w:tc>
        <w:tc>
          <w:tcPr>
            <w:tcW w:w="708" w:type="dxa"/>
            <w:shd w:val="clear" w:color="auto" w:fill="auto"/>
          </w:tcPr>
          <w:p w14:paraId="392491FC" w14:textId="77777777" w:rsidR="003B5845" w:rsidRPr="00D331EF" w:rsidRDefault="003B5845" w:rsidP="00617B3E">
            <w:pPr>
              <w:pStyle w:val="SmallStandard"/>
            </w:pPr>
            <w:r w:rsidRPr="00574783">
              <w:t>1</w:t>
            </w:r>
          </w:p>
        </w:tc>
        <w:tc>
          <w:tcPr>
            <w:tcW w:w="709" w:type="dxa"/>
            <w:shd w:val="clear" w:color="auto" w:fill="auto"/>
          </w:tcPr>
          <w:p w14:paraId="4B0150C1" w14:textId="77777777" w:rsidR="003B5845" w:rsidRPr="00D331EF" w:rsidRDefault="003B5845" w:rsidP="00617B3E">
            <w:pPr>
              <w:pStyle w:val="SmallStandard"/>
            </w:pPr>
            <w:r w:rsidRPr="00207506">
              <w:t>0..1</w:t>
            </w:r>
          </w:p>
        </w:tc>
        <w:tc>
          <w:tcPr>
            <w:tcW w:w="567" w:type="dxa"/>
            <w:shd w:val="clear" w:color="auto" w:fill="auto"/>
          </w:tcPr>
          <w:p w14:paraId="0C83DEA6" w14:textId="77777777" w:rsidR="003B5845" w:rsidRDefault="003B5845" w:rsidP="00617B3E">
            <w:pPr>
              <w:pStyle w:val="SmallStandard"/>
            </w:pPr>
            <w:r>
              <w:t>Y</w:t>
            </w:r>
          </w:p>
        </w:tc>
        <w:tc>
          <w:tcPr>
            <w:tcW w:w="3969" w:type="dxa"/>
            <w:shd w:val="clear" w:color="auto" w:fill="auto"/>
          </w:tcPr>
          <w:p w14:paraId="3A013450" w14:textId="77777777" w:rsidR="003B5845" w:rsidRPr="004A00BD" w:rsidRDefault="003B5845" w:rsidP="00617B3E">
            <w:pPr>
              <w:rPr>
                <w:sz w:val="22"/>
              </w:rPr>
            </w:pPr>
          </w:p>
        </w:tc>
      </w:tr>
      <w:tr w:rsidR="003B5845" w:rsidRPr="00CC6307" w14:paraId="427A5E43" w14:textId="77777777" w:rsidTr="00617B3E">
        <w:tc>
          <w:tcPr>
            <w:tcW w:w="1573" w:type="dxa"/>
            <w:shd w:val="clear" w:color="auto" w:fill="auto"/>
          </w:tcPr>
          <w:p w14:paraId="5A9760E3" w14:textId="77777777" w:rsidR="003B5845" w:rsidRPr="00634625" w:rsidRDefault="003B5845" w:rsidP="00617B3E">
            <w:pPr>
              <w:pStyle w:val="SmallStandard"/>
            </w:pPr>
            <w:r>
              <w:t>Location</w:t>
            </w:r>
          </w:p>
        </w:tc>
        <w:tc>
          <w:tcPr>
            <w:tcW w:w="1574" w:type="dxa"/>
            <w:shd w:val="clear" w:color="auto" w:fill="auto"/>
          </w:tcPr>
          <w:p w14:paraId="7C6CBDB3" w14:textId="77777777" w:rsidR="003B5845" w:rsidRPr="00132C43" w:rsidRDefault="003B5845" w:rsidP="00617B3E">
            <w:pPr>
              <w:pStyle w:val="SmallStandard"/>
            </w:pPr>
            <w:r>
              <w:t>secondLocation</w:t>
            </w:r>
          </w:p>
        </w:tc>
        <w:tc>
          <w:tcPr>
            <w:tcW w:w="708" w:type="dxa"/>
            <w:shd w:val="clear" w:color="auto" w:fill="auto"/>
          </w:tcPr>
          <w:p w14:paraId="72B6890A" w14:textId="77777777" w:rsidR="003B5845" w:rsidRPr="00D331EF" w:rsidRDefault="003B5845" w:rsidP="00617B3E">
            <w:pPr>
              <w:pStyle w:val="SmallStandard"/>
            </w:pPr>
            <w:r w:rsidRPr="00574783">
              <w:t>1</w:t>
            </w:r>
          </w:p>
        </w:tc>
        <w:tc>
          <w:tcPr>
            <w:tcW w:w="709" w:type="dxa"/>
            <w:shd w:val="clear" w:color="auto" w:fill="auto"/>
          </w:tcPr>
          <w:p w14:paraId="5FB43F24" w14:textId="77777777" w:rsidR="003B5845" w:rsidRPr="00D331EF" w:rsidRDefault="003B5845" w:rsidP="00617B3E">
            <w:pPr>
              <w:pStyle w:val="SmallStandard"/>
            </w:pPr>
            <w:r w:rsidRPr="00207506">
              <w:t>0..1</w:t>
            </w:r>
          </w:p>
        </w:tc>
        <w:tc>
          <w:tcPr>
            <w:tcW w:w="567" w:type="dxa"/>
            <w:shd w:val="clear" w:color="auto" w:fill="auto"/>
          </w:tcPr>
          <w:p w14:paraId="20E72152" w14:textId="77777777" w:rsidR="003B5845" w:rsidRDefault="003B5845" w:rsidP="00617B3E">
            <w:pPr>
              <w:pStyle w:val="SmallStandard"/>
            </w:pPr>
            <w:r>
              <w:t>Y</w:t>
            </w:r>
          </w:p>
        </w:tc>
        <w:tc>
          <w:tcPr>
            <w:tcW w:w="3969" w:type="dxa"/>
            <w:shd w:val="clear" w:color="auto" w:fill="auto"/>
          </w:tcPr>
          <w:p w14:paraId="5DF60713" w14:textId="77777777" w:rsidR="003B5845" w:rsidRPr="004A00BD" w:rsidRDefault="003B5845" w:rsidP="00617B3E">
            <w:pPr>
              <w:rPr>
                <w:sz w:val="22"/>
              </w:rPr>
            </w:pPr>
          </w:p>
        </w:tc>
      </w:tr>
    </w:tbl>
    <w:p w14:paraId="6B7EFB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A688B0" w14:textId="77777777" w:rsidTr="00617B3E">
        <w:tc>
          <w:tcPr>
            <w:tcW w:w="2296" w:type="dxa"/>
            <w:gridSpan w:val="2"/>
            <w:shd w:val="clear" w:color="auto" w:fill="auto"/>
          </w:tcPr>
          <w:p w14:paraId="0185D1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C6D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6826D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B3A29F" w14:textId="77777777" w:rsidTr="00617B3E">
        <w:tc>
          <w:tcPr>
            <w:tcW w:w="1588" w:type="dxa"/>
            <w:shd w:val="clear" w:color="auto" w:fill="auto"/>
          </w:tcPr>
          <w:p w14:paraId="25D691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8DDD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7913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E59F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2B86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FD81B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2A1BD33" w14:textId="77777777" w:rsidTr="00617B3E">
        <w:tc>
          <w:tcPr>
            <w:tcW w:w="1588" w:type="dxa"/>
            <w:shd w:val="clear" w:color="auto" w:fill="auto"/>
          </w:tcPr>
          <w:p w14:paraId="267273AC" w14:textId="77777777" w:rsidR="003B5845" w:rsidRPr="00634625" w:rsidRDefault="003B5845" w:rsidP="00617B3E">
            <w:pPr>
              <w:pStyle w:val="SmallStandard"/>
            </w:pPr>
            <w:r>
              <w:t>ZoneAssignment</w:t>
            </w:r>
          </w:p>
        </w:tc>
        <w:tc>
          <w:tcPr>
            <w:tcW w:w="708" w:type="dxa"/>
            <w:shd w:val="clear" w:color="auto" w:fill="auto"/>
          </w:tcPr>
          <w:p w14:paraId="0FCC5305" w14:textId="77777777" w:rsidR="003B5845" w:rsidRPr="00D331EF" w:rsidRDefault="003B5845" w:rsidP="00617B3E">
            <w:pPr>
              <w:pStyle w:val="SmallStandard"/>
            </w:pPr>
            <w:r w:rsidRPr="00D01517">
              <w:t>1</w:t>
            </w:r>
          </w:p>
        </w:tc>
        <w:tc>
          <w:tcPr>
            <w:tcW w:w="1560" w:type="dxa"/>
            <w:shd w:val="clear" w:color="auto" w:fill="auto"/>
          </w:tcPr>
          <w:p w14:paraId="2C99AFDF" w14:textId="77777777" w:rsidR="003B5845" w:rsidRPr="00132C43" w:rsidRDefault="003B5845" w:rsidP="00617B3E">
            <w:pPr>
              <w:pStyle w:val="SmallStandard"/>
            </w:pPr>
            <w:r>
              <w:t>coverage</w:t>
            </w:r>
          </w:p>
        </w:tc>
        <w:tc>
          <w:tcPr>
            <w:tcW w:w="708" w:type="dxa"/>
            <w:shd w:val="clear" w:color="auto" w:fill="auto"/>
          </w:tcPr>
          <w:p w14:paraId="1EFCDBAD" w14:textId="77777777" w:rsidR="003B5845" w:rsidRPr="00D331EF" w:rsidRDefault="003B5845" w:rsidP="00617B3E">
            <w:pPr>
              <w:pStyle w:val="SmallStandard"/>
            </w:pPr>
            <w:r w:rsidRPr="00D01517">
              <w:t>0..*</w:t>
            </w:r>
          </w:p>
        </w:tc>
        <w:tc>
          <w:tcPr>
            <w:tcW w:w="567" w:type="dxa"/>
            <w:shd w:val="clear" w:color="auto" w:fill="auto"/>
          </w:tcPr>
          <w:p w14:paraId="65843145" w14:textId="77777777" w:rsidR="003B5845" w:rsidRDefault="003B5845" w:rsidP="00617B3E">
            <w:pPr>
              <w:pStyle w:val="SmallStandard"/>
            </w:pPr>
            <w:r>
              <w:t>Y</w:t>
            </w:r>
          </w:p>
        </w:tc>
        <w:tc>
          <w:tcPr>
            <w:tcW w:w="3969" w:type="dxa"/>
            <w:shd w:val="clear" w:color="auto" w:fill="auto"/>
          </w:tcPr>
          <w:p w14:paraId="1B631177"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bl>
    <w:p w14:paraId="51E425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0" w:name="_66812a82db173da9b00c43b2cec3d2b0"/>
      <w:r w:rsidRPr="005254F8">
        <w:rPr>
          <w:lang w:val="en-GB"/>
        </w:rPr>
        <w:t>AnchorType</w:t>
      </w:r>
      <w:bookmarkEnd w:id="1480"/>
    </w:p>
    <w:p w14:paraId="387F360E" w14:textId="77777777" w:rsidR="003B5845" w:rsidRDefault="003B5845" w:rsidP="003B5845">
      <w:r>
        <w:rPr>
          <w:sz w:val="18"/>
          <w:szCs w:val="18"/>
        </w:rPr>
        <w:t>Enumeration for the definition of AnchorType of the SegmentLocation.</w:t>
      </w:r>
    </w:p>
    <w:p w14:paraId="034984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64FD5F" w14:textId="77777777" w:rsidTr="00617B3E">
        <w:tc>
          <w:tcPr>
            <w:tcW w:w="2013" w:type="dxa"/>
            <w:shd w:val="clear" w:color="auto" w:fill="auto"/>
            <w:tcMar>
              <w:top w:w="28" w:type="dxa"/>
              <w:left w:w="28" w:type="dxa"/>
              <w:bottom w:w="28" w:type="dxa"/>
              <w:right w:w="28" w:type="dxa"/>
            </w:tcMar>
          </w:tcPr>
          <w:p w14:paraId="36699B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7A3C3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558F4D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5043585" w14:textId="77777777" w:rsidTr="00617B3E">
        <w:tc>
          <w:tcPr>
            <w:tcW w:w="2013" w:type="dxa"/>
            <w:shd w:val="clear" w:color="auto" w:fill="auto"/>
            <w:tcMar>
              <w:top w:w="28" w:type="dxa"/>
              <w:left w:w="28" w:type="dxa"/>
              <w:bottom w:w="28" w:type="dxa"/>
              <w:right w:w="28" w:type="dxa"/>
            </w:tcMar>
          </w:tcPr>
          <w:p w14:paraId="20B6837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4DE93D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DAABF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BF3A055" w14:textId="77777777" w:rsidTr="00617B3E">
        <w:tc>
          <w:tcPr>
            <w:tcW w:w="2013" w:type="dxa"/>
            <w:shd w:val="clear" w:color="auto" w:fill="auto"/>
            <w:tcMar>
              <w:top w:w="28" w:type="dxa"/>
              <w:left w:w="28" w:type="dxa"/>
              <w:bottom w:w="28" w:type="dxa"/>
              <w:right w:w="28" w:type="dxa"/>
            </w:tcMar>
          </w:tcPr>
          <w:p w14:paraId="5D85DC6C" w14:textId="77777777" w:rsidR="003B5845" w:rsidRPr="009F5D54" w:rsidRDefault="003B5845" w:rsidP="00617B3E">
            <w:pPr>
              <w:pStyle w:val="SmallStandard"/>
            </w:pPr>
            <w:r w:rsidRPr="009F5D54">
              <w:t>FromStartNode</w:t>
            </w:r>
          </w:p>
        </w:tc>
        <w:tc>
          <w:tcPr>
            <w:tcW w:w="283" w:type="dxa"/>
            <w:shd w:val="clear" w:color="auto" w:fill="auto"/>
          </w:tcPr>
          <w:p w14:paraId="736602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77548E" w14:textId="77777777" w:rsidR="003B5845" w:rsidRPr="004A00BD" w:rsidRDefault="003B5845" w:rsidP="00617B3E">
            <w:pPr>
              <w:jc w:val="left"/>
              <w:rPr>
                <w:sz w:val="22"/>
              </w:rPr>
            </w:pPr>
            <w:r w:rsidRPr="004A00BD">
              <w:rPr>
                <w:sz w:val="16"/>
                <w:szCs w:val="16"/>
              </w:rPr>
              <w:t>The offset of the location is measured from the startNode of the TopologySegment.</w:t>
            </w:r>
          </w:p>
        </w:tc>
      </w:tr>
      <w:tr w:rsidR="003B5845" w:rsidRPr="00CC6307" w14:paraId="5336E28A" w14:textId="77777777" w:rsidTr="00617B3E">
        <w:tc>
          <w:tcPr>
            <w:tcW w:w="2013" w:type="dxa"/>
            <w:shd w:val="clear" w:color="auto" w:fill="auto"/>
            <w:tcMar>
              <w:top w:w="28" w:type="dxa"/>
              <w:left w:w="28" w:type="dxa"/>
              <w:bottom w:w="28" w:type="dxa"/>
              <w:right w:w="28" w:type="dxa"/>
            </w:tcMar>
          </w:tcPr>
          <w:p w14:paraId="6C5AA110" w14:textId="77777777" w:rsidR="003B5845" w:rsidRPr="009F5D54" w:rsidRDefault="003B5845" w:rsidP="00617B3E">
            <w:pPr>
              <w:pStyle w:val="SmallStandard"/>
            </w:pPr>
            <w:r w:rsidRPr="009F5D54">
              <w:t>FromEndNode</w:t>
            </w:r>
          </w:p>
        </w:tc>
        <w:tc>
          <w:tcPr>
            <w:tcW w:w="283" w:type="dxa"/>
            <w:shd w:val="clear" w:color="auto" w:fill="auto"/>
          </w:tcPr>
          <w:p w14:paraId="6BE1C7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BE5104" w14:textId="77777777" w:rsidR="003B5845" w:rsidRPr="004A00BD" w:rsidRDefault="003B5845" w:rsidP="00617B3E">
            <w:pPr>
              <w:jc w:val="left"/>
              <w:rPr>
                <w:sz w:val="22"/>
              </w:rPr>
            </w:pPr>
            <w:r w:rsidRPr="004A00BD">
              <w:rPr>
                <w:sz w:val="16"/>
                <w:szCs w:val="16"/>
              </w:rPr>
              <w:t>The offset of the location is measured from the endNode of the TopologySegment.</w:t>
            </w:r>
          </w:p>
        </w:tc>
      </w:tr>
    </w:tbl>
    <w:p w14:paraId="7B9DAB09" w14:textId="77777777" w:rsidR="003B5845" w:rsidRDefault="003B5845" w:rsidP="003B5845">
      <w:pPr>
        <w:pStyle w:val="SmallStandard"/>
      </w:pPr>
    </w:p>
    <w:p w14:paraId="6AB76F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1" w:name="_aa8560db976ce324ada452ac68329466"/>
      <w:r w:rsidRPr="005254F8">
        <w:rPr>
          <w:lang w:val="en-GB"/>
        </w:rPr>
        <w:t>LengthClassification</w:t>
      </w:r>
      <w:bookmarkEnd w:id="1481"/>
    </w:p>
    <w:p w14:paraId="1A3C9B3A" w14:textId="77777777" w:rsidR="003B5845" w:rsidRDefault="003B5845" w:rsidP="003B5845">
      <w:r>
        <w:rPr>
          <w:sz w:val="18"/>
          <w:szCs w:val="18"/>
        </w:rPr>
        <w:t>Enumeration for the definition of a LengthClassification.</w:t>
      </w:r>
    </w:p>
    <w:p w14:paraId="221BB5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9ED3A0" w14:textId="77777777" w:rsidTr="00617B3E">
        <w:tc>
          <w:tcPr>
            <w:tcW w:w="2013" w:type="dxa"/>
            <w:shd w:val="clear" w:color="auto" w:fill="auto"/>
            <w:tcMar>
              <w:top w:w="28" w:type="dxa"/>
              <w:left w:w="28" w:type="dxa"/>
              <w:bottom w:w="28" w:type="dxa"/>
              <w:right w:w="28" w:type="dxa"/>
            </w:tcMar>
          </w:tcPr>
          <w:p w14:paraId="1C1CE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1DB46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3294C6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E0A335" w14:textId="77777777" w:rsidTr="00617B3E">
        <w:tc>
          <w:tcPr>
            <w:tcW w:w="2013" w:type="dxa"/>
            <w:shd w:val="clear" w:color="auto" w:fill="auto"/>
            <w:tcMar>
              <w:top w:w="28" w:type="dxa"/>
              <w:left w:w="28" w:type="dxa"/>
              <w:bottom w:w="28" w:type="dxa"/>
              <w:right w:w="28" w:type="dxa"/>
            </w:tcMar>
          </w:tcPr>
          <w:p w14:paraId="226617B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A895B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840C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0FFB1B8" w14:textId="77777777" w:rsidTr="00617B3E">
        <w:tc>
          <w:tcPr>
            <w:tcW w:w="2013" w:type="dxa"/>
            <w:shd w:val="clear" w:color="auto" w:fill="auto"/>
            <w:tcMar>
              <w:top w:w="28" w:type="dxa"/>
              <w:left w:w="28" w:type="dxa"/>
              <w:bottom w:w="28" w:type="dxa"/>
              <w:right w:w="28" w:type="dxa"/>
            </w:tcMar>
          </w:tcPr>
          <w:p w14:paraId="2BE1E2ED" w14:textId="77777777" w:rsidR="003B5845" w:rsidRPr="009F5D54" w:rsidRDefault="003B5845" w:rsidP="00617B3E">
            <w:pPr>
              <w:pStyle w:val="SmallStandard"/>
            </w:pPr>
            <w:r w:rsidRPr="009F5D54">
              <w:t>Designed</w:t>
            </w:r>
          </w:p>
        </w:tc>
        <w:tc>
          <w:tcPr>
            <w:tcW w:w="283" w:type="dxa"/>
            <w:shd w:val="clear" w:color="auto" w:fill="auto"/>
          </w:tcPr>
          <w:p w14:paraId="13CB5A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FD733" w14:textId="77777777" w:rsidR="003B5845" w:rsidRPr="004A00BD" w:rsidRDefault="003B5845" w:rsidP="00617B3E">
            <w:pPr>
              <w:jc w:val="left"/>
              <w:rPr>
                <w:sz w:val="22"/>
              </w:rPr>
            </w:pPr>
            <w:r w:rsidRPr="004A00BD">
              <w:rPr>
                <w:sz w:val="16"/>
                <w:szCs w:val="16"/>
              </w:rPr>
              <w:t>A designed length means that the value is derived automatically in a CAD Tool (e.g. from a 3D Geometry).</w:t>
            </w:r>
          </w:p>
        </w:tc>
      </w:tr>
      <w:tr w:rsidR="003B5845" w:rsidRPr="00CC6307" w14:paraId="1CA6C15E" w14:textId="77777777" w:rsidTr="00617B3E">
        <w:tc>
          <w:tcPr>
            <w:tcW w:w="2013" w:type="dxa"/>
            <w:shd w:val="clear" w:color="auto" w:fill="auto"/>
            <w:tcMar>
              <w:top w:w="28" w:type="dxa"/>
              <w:left w:w="28" w:type="dxa"/>
              <w:bottom w:w="28" w:type="dxa"/>
              <w:right w:w="28" w:type="dxa"/>
            </w:tcMar>
          </w:tcPr>
          <w:p w14:paraId="2C51B2CA" w14:textId="77777777" w:rsidR="003B5845" w:rsidRPr="009F5D54" w:rsidRDefault="003B5845" w:rsidP="00617B3E">
            <w:pPr>
              <w:pStyle w:val="SmallStandard"/>
            </w:pPr>
            <w:r w:rsidRPr="009F5D54">
              <w:t>Adapted</w:t>
            </w:r>
          </w:p>
        </w:tc>
        <w:tc>
          <w:tcPr>
            <w:tcW w:w="283" w:type="dxa"/>
            <w:shd w:val="clear" w:color="auto" w:fill="auto"/>
          </w:tcPr>
          <w:p w14:paraId="5544C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587C56" w14:textId="77777777" w:rsidR="003B5845" w:rsidRPr="004A00BD" w:rsidRDefault="003B5845" w:rsidP="00617B3E">
            <w:pPr>
              <w:jc w:val="left"/>
              <w:rPr>
                <w:sz w:val="22"/>
              </w:rPr>
            </w:pPr>
            <w:r w:rsidRPr="004A00BD">
              <w:rPr>
                <w:sz w:val="16"/>
                <w:szCs w:val="16"/>
              </w:rPr>
              <w:t xml:space="preserve">An adapted length means that the value is not the exact value taken from the CAD tool but is adapted in some way. Adapted values are supposed for further use in the process, especially </w:t>
            </w:r>
            <w:r w:rsidRPr="004A00BD">
              <w:rPr>
                <w:sz w:val="16"/>
                <w:szCs w:val="16"/>
              </w:rPr>
              <w:lastRenderedPageBreak/>
              <w:t>as basis for the product specification. Adapted values are normally created for example by rounding the designed values.</w:t>
            </w:r>
          </w:p>
        </w:tc>
      </w:tr>
    </w:tbl>
    <w:p w14:paraId="4454E99F" w14:textId="77777777" w:rsidR="003B5845" w:rsidRDefault="003B5845" w:rsidP="003B5845">
      <w:pPr>
        <w:pStyle w:val="SmallStandard"/>
      </w:pPr>
    </w:p>
    <w:p w14:paraId="089354A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2" w:name="_9b34302f53ed294256e1c52d2c174b15"/>
      <w:r w:rsidRPr="005254F8">
        <w:rPr>
          <w:lang w:val="en-GB"/>
        </w:rPr>
        <w:t>NodeType</w:t>
      </w:r>
      <w:bookmarkEnd w:id="1482"/>
    </w:p>
    <w:p w14:paraId="17224C21" w14:textId="77777777" w:rsidR="003B5845" w:rsidRDefault="003B5845" w:rsidP="003B5845">
      <w:r>
        <w:rPr>
          <w:sz w:val="18"/>
          <w:szCs w:val="18"/>
        </w:rPr>
        <w:t>Enumeration for the definition of the type of a TopologyNode.</w:t>
      </w:r>
    </w:p>
    <w:p w14:paraId="19CF4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DD940C" w14:textId="77777777" w:rsidTr="00617B3E">
        <w:tc>
          <w:tcPr>
            <w:tcW w:w="2013" w:type="dxa"/>
            <w:shd w:val="clear" w:color="auto" w:fill="auto"/>
            <w:tcMar>
              <w:top w:w="28" w:type="dxa"/>
              <w:left w:w="28" w:type="dxa"/>
              <w:bottom w:w="28" w:type="dxa"/>
              <w:right w:w="28" w:type="dxa"/>
            </w:tcMar>
          </w:tcPr>
          <w:p w14:paraId="3F909E1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0D6B6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2857D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52BD2A" w14:textId="77777777" w:rsidTr="00617B3E">
        <w:tc>
          <w:tcPr>
            <w:tcW w:w="2013" w:type="dxa"/>
            <w:shd w:val="clear" w:color="auto" w:fill="auto"/>
            <w:tcMar>
              <w:top w:w="28" w:type="dxa"/>
              <w:left w:w="28" w:type="dxa"/>
              <w:bottom w:w="28" w:type="dxa"/>
              <w:right w:w="28" w:type="dxa"/>
            </w:tcMar>
          </w:tcPr>
          <w:p w14:paraId="662AB6F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FB9E3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5AAB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D1B26E" w14:textId="77777777" w:rsidTr="00617B3E">
        <w:tc>
          <w:tcPr>
            <w:tcW w:w="2013" w:type="dxa"/>
            <w:shd w:val="clear" w:color="auto" w:fill="auto"/>
            <w:tcMar>
              <w:top w:w="28" w:type="dxa"/>
              <w:left w:w="28" w:type="dxa"/>
              <w:bottom w:w="28" w:type="dxa"/>
              <w:right w:w="28" w:type="dxa"/>
            </w:tcMar>
          </w:tcPr>
          <w:p w14:paraId="0D2FE52E" w14:textId="77777777" w:rsidR="003B5845" w:rsidRPr="009F5D54" w:rsidRDefault="003B5845" w:rsidP="00617B3E">
            <w:pPr>
              <w:pStyle w:val="SmallStandard"/>
            </w:pPr>
            <w:r w:rsidRPr="009F5D54">
              <w:t>EndNode</w:t>
            </w:r>
          </w:p>
        </w:tc>
        <w:tc>
          <w:tcPr>
            <w:tcW w:w="283" w:type="dxa"/>
            <w:shd w:val="clear" w:color="auto" w:fill="auto"/>
          </w:tcPr>
          <w:p w14:paraId="0177B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E719B2" w14:textId="77777777" w:rsidR="003B5845" w:rsidRPr="004A00BD" w:rsidRDefault="003B5845" w:rsidP="00617B3E">
            <w:pPr>
              <w:jc w:val="left"/>
              <w:rPr>
                <w:sz w:val="22"/>
              </w:rPr>
            </w:pPr>
            <w:r w:rsidRPr="004A00BD">
              <w:rPr>
                <w:sz w:val="16"/>
                <w:szCs w:val="16"/>
              </w:rPr>
              <w:t>Electrical components are normally placed on an EndNode.</w:t>
            </w:r>
          </w:p>
        </w:tc>
      </w:tr>
      <w:tr w:rsidR="003B5845" w:rsidRPr="00CC6307" w14:paraId="7F8287F2" w14:textId="77777777" w:rsidTr="00617B3E">
        <w:tc>
          <w:tcPr>
            <w:tcW w:w="2013" w:type="dxa"/>
            <w:shd w:val="clear" w:color="auto" w:fill="auto"/>
            <w:tcMar>
              <w:top w:w="28" w:type="dxa"/>
              <w:left w:w="28" w:type="dxa"/>
              <w:bottom w:w="28" w:type="dxa"/>
              <w:right w:w="28" w:type="dxa"/>
            </w:tcMar>
          </w:tcPr>
          <w:p w14:paraId="44B7196D" w14:textId="77777777" w:rsidR="003B5845" w:rsidRPr="009F5D54" w:rsidRDefault="003B5845" w:rsidP="00617B3E">
            <w:pPr>
              <w:pStyle w:val="SmallStandard"/>
            </w:pPr>
            <w:r w:rsidRPr="009F5D54">
              <w:t>Junction</w:t>
            </w:r>
          </w:p>
        </w:tc>
        <w:tc>
          <w:tcPr>
            <w:tcW w:w="283" w:type="dxa"/>
            <w:shd w:val="clear" w:color="auto" w:fill="auto"/>
          </w:tcPr>
          <w:p w14:paraId="3F5740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623471" w14:textId="77777777" w:rsidR="003B5845" w:rsidRPr="004A00BD" w:rsidRDefault="003B5845" w:rsidP="00617B3E">
            <w:pPr>
              <w:jc w:val="left"/>
              <w:rPr>
                <w:sz w:val="22"/>
              </w:rPr>
            </w:pPr>
            <w:r w:rsidRPr="004A00BD">
              <w:rPr>
                <w:sz w:val="16"/>
                <w:szCs w:val="16"/>
              </w:rPr>
              <w:t>A Junction is a TopologyNode where no electrical component is placed.</w:t>
            </w:r>
          </w:p>
        </w:tc>
      </w:tr>
      <w:tr w:rsidR="003B5845" w:rsidRPr="00CC6307" w14:paraId="669AD9D0" w14:textId="77777777" w:rsidTr="00617B3E">
        <w:tc>
          <w:tcPr>
            <w:tcW w:w="2013" w:type="dxa"/>
            <w:shd w:val="clear" w:color="auto" w:fill="auto"/>
            <w:tcMar>
              <w:top w:w="28" w:type="dxa"/>
              <w:left w:w="28" w:type="dxa"/>
              <w:bottom w:w="28" w:type="dxa"/>
              <w:right w:w="28" w:type="dxa"/>
            </w:tcMar>
          </w:tcPr>
          <w:p w14:paraId="4DA65842" w14:textId="77777777" w:rsidR="003B5845" w:rsidRPr="009F5D54" w:rsidRDefault="003B5845" w:rsidP="00617B3E">
            <w:pPr>
              <w:pStyle w:val="SmallStandard"/>
            </w:pPr>
            <w:r w:rsidRPr="009F5D54">
              <w:t>Inliner</w:t>
            </w:r>
          </w:p>
        </w:tc>
        <w:tc>
          <w:tcPr>
            <w:tcW w:w="283" w:type="dxa"/>
            <w:shd w:val="clear" w:color="auto" w:fill="auto"/>
          </w:tcPr>
          <w:p w14:paraId="0194B3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C527F6" w14:textId="77777777" w:rsidR="003B5845" w:rsidRPr="004A00BD" w:rsidRDefault="003B5845" w:rsidP="00617B3E">
            <w:pPr>
              <w:jc w:val="left"/>
              <w:rPr>
                <w:sz w:val="22"/>
              </w:rPr>
            </w:pPr>
            <w:r w:rsidRPr="004A00BD">
              <w:rPr>
                <w:sz w:val="16"/>
                <w:szCs w:val="16"/>
              </w:rPr>
              <w:t>An Inliner is a TopologyNode where one section of the electrical system is connected to another section.</w:t>
            </w:r>
          </w:p>
        </w:tc>
      </w:tr>
    </w:tbl>
    <w:p w14:paraId="5DA2F6DF" w14:textId="77777777" w:rsidR="003B5845" w:rsidRDefault="003B5845" w:rsidP="003B5845">
      <w:pPr>
        <w:pStyle w:val="SmallStandard"/>
      </w:pPr>
    </w:p>
    <w:p w14:paraId="4FE5C1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3" w:name="_28d6f77e88c82987dbdd29c1810d9925"/>
      <w:r w:rsidRPr="005254F8">
        <w:rPr>
          <w:lang w:val="en-GB"/>
        </w:rPr>
        <w:t>SegmentCrossSectionAreaType</w:t>
      </w:r>
      <w:bookmarkEnd w:id="1483"/>
    </w:p>
    <w:p w14:paraId="3C4E4133" w14:textId="77777777" w:rsidR="003B5845" w:rsidRDefault="003B5845" w:rsidP="003B5845">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212804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7E46FF" w14:textId="77777777" w:rsidTr="00617B3E">
        <w:tc>
          <w:tcPr>
            <w:tcW w:w="2013" w:type="dxa"/>
            <w:shd w:val="clear" w:color="auto" w:fill="auto"/>
            <w:tcMar>
              <w:top w:w="28" w:type="dxa"/>
              <w:left w:w="28" w:type="dxa"/>
              <w:bottom w:w="28" w:type="dxa"/>
              <w:right w:w="28" w:type="dxa"/>
            </w:tcMar>
          </w:tcPr>
          <w:p w14:paraId="1747BE0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6511AC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768F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154DE0" w14:textId="77777777" w:rsidTr="00617B3E">
        <w:tc>
          <w:tcPr>
            <w:tcW w:w="2013" w:type="dxa"/>
            <w:shd w:val="clear" w:color="auto" w:fill="auto"/>
            <w:tcMar>
              <w:top w:w="28" w:type="dxa"/>
              <w:left w:w="28" w:type="dxa"/>
              <w:bottom w:w="28" w:type="dxa"/>
              <w:right w:w="28" w:type="dxa"/>
            </w:tcMar>
          </w:tcPr>
          <w:p w14:paraId="4A71226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40A59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81EC2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A6BA63B" w14:textId="77777777" w:rsidTr="00617B3E">
        <w:tc>
          <w:tcPr>
            <w:tcW w:w="2013" w:type="dxa"/>
            <w:shd w:val="clear" w:color="auto" w:fill="auto"/>
            <w:tcMar>
              <w:top w:w="28" w:type="dxa"/>
              <w:left w:w="28" w:type="dxa"/>
              <w:bottom w:w="28" w:type="dxa"/>
              <w:right w:w="28" w:type="dxa"/>
            </w:tcMar>
          </w:tcPr>
          <w:p w14:paraId="5F595D65" w14:textId="77777777" w:rsidR="003B5845" w:rsidRPr="009F5D54" w:rsidRDefault="003B5845" w:rsidP="00617B3E">
            <w:pPr>
              <w:pStyle w:val="SmallStandard"/>
            </w:pPr>
            <w:r w:rsidRPr="009F5D54">
              <w:t>Reserved</w:t>
            </w:r>
          </w:p>
        </w:tc>
        <w:tc>
          <w:tcPr>
            <w:tcW w:w="283" w:type="dxa"/>
            <w:shd w:val="clear" w:color="auto" w:fill="auto"/>
          </w:tcPr>
          <w:p w14:paraId="0260CF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023302" w14:textId="77777777" w:rsidR="003B5845" w:rsidRPr="004A00BD" w:rsidRDefault="003B5845" w:rsidP="00617B3E">
            <w:pPr>
              <w:jc w:val="left"/>
              <w:rPr>
                <w:sz w:val="22"/>
              </w:rPr>
            </w:pPr>
            <w:r w:rsidRPr="004A00BD">
              <w:rPr>
                <w:i/>
                <w:iCs/>
                <w:sz w:val="16"/>
                <w:szCs w:val="16"/>
              </w:rPr>
              <w:t xml:space="preserve">Reserved </w:t>
            </w:r>
            <w:r w:rsidRPr="004A00BD">
              <w:rPr>
                <w:sz w:val="16"/>
                <w:szCs w:val="16"/>
              </w:rPr>
              <w:t xml:space="preserve">is the type for cross section areas that define a reserved space in the DMU for the </w:t>
            </w:r>
            <w:r w:rsidRPr="004A00BD">
              <w:rPr>
                <w:i/>
                <w:iCs/>
                <w:sz w:val="16"/>
                <w:szCs w:val="16"/>
              </w:rPr>
              <w:t>TopologySegment.</w:t>
            </w:r>
          </w:p>
        </w:tc>
      </w:tr>
      <w:tr w:rsidR="003B5845" w:rsidRPr="00CC6307" w14:paraId="72A41529" w14:textId="77777777" w:rsidTr="00617B3E">
        <w:tc>
          <w:tcPr>
            <w:tcW w:w="2013" w:type="dxa"/>
            <w:shd w:val="clear" w:color="auto" w:fill="auto"/>
            <w:tcMar>
              <w:top w:w="28" w:type="dxa"/>
              <w:left w:w="28" w:type="dxa"/>
              <w:bottom w:w="28" w:type="dxa"/>
              <w:right w:w="28" w:type="dxa"/>
            </w:tcMar>
          </w:tcPr>
          <w:p w14:paraId="5ED4C906" w14:textId="77777777" w:rsidR="003B5845" w:rsidRPr="009F5D54" w:rsidRDefault="003B5845" w:rsidP="00617B3E">
            <w:pPr>
              <w:pStyle w:val="SmallStandard"/>
            </w:pPr>
            <w:r w:rsidRPr="009F5D54">
              <w:t>Real</w:t>
            </w:r>
          </w:p>
        </w:tc>
        <w:tc>
          <w:tcPr>
            <w:tcW w:w="283" w:type="dxa"/>
            <w:shd w:val="clear" w:color="auto" w:fill="auto"/>
          </w:tcPr>
          <w:p w14:paraId="2430CFB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9E2FFE" w14:textId="77777777" w:rsidR="003B5845" w:rsidRPr="004A00BD" w:rsidRDefault="003B5845" w:rsidP="00617B3E">
            <w:pPr>
              <w:jc w:val="left"/>
              <w:rPr>
                <w:sz w:val="22"/>
              </w:rPr>
            </w:pPr>
            <w:r w:rsidRPr="004A00BD">
              <w:rPr>
                <w:i/>
                <w:iCs/>
                <w:sz w:val="16"/>
                <w:szCs w:val="16"/>
              </w:rPr>
              <w:t>Real</w:t>
            </w:r>
            <w:r w:rsidRPr="004A00BD">
              <w:rPr>
                <w:sz w:val="16"/>
                <w:szCs w:val="16"/>
              </w:rPr>
              <w:t xml:space="preserve"> is the type for cross section areas that can be observed for </w:t>
            </w:r>
            <w:r w:rsidRPr="004A00BD">
              <w:rPr>
                <w:i/>
                <w:iCs/>
                <w:sz w:val="16"/>
                <w:szCs w:val="16"/>
              </w:rPr>
              <w:t>TopologySegments</w:t>
            </w:r>
            <w:r w:rsidRPr="004A00BD">
              <w:rPr>
                <w:sz w:val="16"/>
                <w:szCs w:val="16"/>
              </w:rPr>
              <w:t xml:space="preserve"> with variants of a Harness that are producible.</w:t>
            </w:r>
          </w:p>
        </w:tc>
      </w:tr>
    </w:tbl>
    <w:p w14:paraId="1BCCC9B2" w14:textId="77777777" w:rsidR="003B5845" w:rsidRDefault="003B5845" w:rsidP="003B5845">
      <w:pPr>
        <w:pStyle w:val="SmallStandard"/>
      </w:pPr>
    </w:p>
    <w:p w14:paraId="1A6278A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4" w:name="_c995d111249a6a09f1d1e20b259cfd26"/>
      <w:r w:rsidRPr="005254F8">
        <w:rPr>
          <w:lang w:val="en-GB"/>
        </w:rPr>
        <w:t>SegmentForm</w:t>
      </w:r>
      <w:bookmarkEnd w:id="1484"/>
    </w:p>
    <w:p w14:paraId="4EBA4620" w14:textId="77777777" w:rsidR="003B5845" w:rsidRDefault="003B5845" w:rsidP="003B5845">
      <w:r>
        <w:rPr>
          <w:sz w:val="18"/>
          <w:szCs w:val="18"/>
        </w:rPr>
        <w:t>Enumeration for the definition of the SegmentForm.</w:t>
      </w:r>
    </w:p>
    <w:p w14:paraId="5B2115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DFB01" w14:textId="77777777" w:rsidTr="00617B3E">
        <w:tc>
          <w:tcPr>
            <w:tcW w:w="2013" w:type="dxa"/>
            <w:shd w:val="clear" w:color="auto" w:fill="auto"/>
            <w:tcMar>
              <w:top w:w="28" w:type="dxa"/>
              <w:left w:w="28" w:type="dxa"/>
              <w:bottom w:w="28" w:type="dxa"/>
              <w:right w:w="28" w:type="dxa"/>
            </w:tcMar>
          </w:tcPr>
          <w:p w14:paraId="1F4ACA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35190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E6350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01BF22A" w14:textId="77777777" w:rsidTr="00617B3E">
        <w:tc>
          <w:tcPr>
            <w:tcW w:w="2013" w:type="dxa"/>
            <w:shd w:val="clear" w:color="auto" w:fill="auto"/>
            <w:tcMar>
              <w:top w:w="28" w:type="dxa"/>
              <w:left w:w="28" w:type="dxa"/>
              <w:bottom w:w="28" w:type="dxa"/>
              <w:right w:w="28" w:type="dxa"/>
            </w:tcMar>
          </w:tcPr>
          <w:p w14:paraId="7324357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23037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D480CB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2FB4E1" w14:textId="77777777" w:rsidTr="00617B3E">
        <w:tc>
          <w:tcPr>
            <w:tcW w:w="2013" w:type="dxa"/>
            <w:shd w:val="clear" w:color="auto" w:fill="auto"/>
            <w:tcMar>
              <w:top w:w="28" w:type="dxa"/>
              <w:left w:w="28" w:type="dxa"/>
              <w:bottom w:w="28" w:type="dxa"/>
              <w:right w:w="28" w:type="dxa"/>
            </w:tcMar>
          </w:tcPr>
          <w:p w14:paraId="6B260581" w14:textId="77777777" w:rsidR="003B5845" w:rsidRPr="009F5D54" w:rsidRDefault="003B5845" w:rsidP="00617B3E">
            <w:pPr>
              <w:pStyle w:val="SmallStandard"/>
            </w:pPr>
            <w:r w:rsidRPr="009F5D54">
              <w:t>Circular</w:t>
            </w:r>
          </w:p>
        </w:tc>
        <w:tc>
          <w:tcPr>
            <w:tcW w:w="283" w:type="dxa"/>
            <w:shd w:val="clear" w:color="auto" w:fill="auto"/>
          </w:tcPr>
          <w:p w14:paraId="2CAE14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4DEAA6" w14:textId="77777777" w:rsidR="003B5845" w:rsidRPr="004A00BD" w:rsidRDefault="003B5845" w:rsidP="00617B3E">
            <w:pPr>
              <w:rPr>
                <w:sz w:val="22"/>
              </w:rPr>
            </w:pPr>
          </w:p>
        </w:tc>
      </w:tr>
      <w:tr w:rsidR="003B5845" w:rsidRPr="00CC6307" w14:paraId="792E312F" w14:textId="77777777" w:rsidTr="00617B3E">
        <w:tc>
          <w:tcPr>
            <w:tcW w:w="2013" w:type="dxa"/>
            <w:shd w:val="clear" w:color="auto" w:fill="auto"/>
            <w:tcMar>
              <w:top w:w="28" w:type="dxa"/>
              <w:left w:w="28" w:type="dxa"/>
              <w:bottom w:w="28" w:type="dxa"/>
              <w:right w:w="28" w:type="dxa"/>
            </w:tcMar>
          </w:tcPr>
          <w:p w14:paraId="3E3AD5A9" w14:textId="77777777" w:rsidR="003B5845" w:rsidRPr="009F5D54" w:rsidRDefault="003B5845" w:rsidP="00617B3E">
            <w:pPr>
              <w:pStyle w:val="SmallStandard"/>
            </w:pPr>
            <w:r w:rsidRPr="009F5D54">
              <w:t>NonCircular</w:t>
            </w:r>
          </w:p>
        </w:tc>
        <w:tc>
          <w:tcPr>
            <w:tcW w:w="283" w:type="dxa"/>
            <w:shd w:val="clear" w:color="auto" w:fill="auto"/>
          </w:tcPr>
          <w:p w14:paraId="722377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AD6CA7" w14:textId="77777777" w:rsidR="003B5845" w:rsidRPr="004A00BD" w:rsidRDefault="003B5845" w:rsidP="00617B3E">
            <w:pPr>
              <w:rPr>
                <w:sz w:val="22"/>
              </w:rPr>
            </w:pPr>
          </w:p>
        </w:tc>
      </w:tr>
    </w:tbl>
    <w:p w14:paraId="7C21D533" w14:textId="77777777" w:rsidR="003B5845" w:rsidRDefault="003B5845" w:rsidP="003B5845">
      <w:pPr>
        <w:pStyle w:val="SmallStandard"/>
      </w:pPr>
    </w:p>
    <w:p w14:paraId="38FD12E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85" w:name="_b7ec01ac6eb6147c3a4f4bdf73a50386"/>
      <w:r w:rsidRPr="005254F8">
        <w:rPr>
          <w:lang w:val="en-GB"/>
        </w:rPr>
        <w:t>TopologyZoneType</w:t>
      </w:r>
      <w:bookmarkEnd w:id="1485"/>
    </w:p>
    <w:p w14:paraId="5FCB91EB" w14:textId="77777777" w:rsidR="003B5845" w:rsidRDefault="003B5845" w:rsidP="003B5845">
      <w:r>
        <w:rPr>
          <w:sz w:val="18"/>
          <w:szCs w:val="18"/>
        </w:rPr>
        <w:t>There can be various reasons to define TopologyZones. These can be differentiated with these type literals.</w:t>
      </w:r>
    </w:p>
    <w:p w14:paraId="1FA9C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D86E08" w14:textId="77777777" w:rsidTr="00617B3E">
        <w:tc>
          <w:tcPr>
            <w:tcW w:w="2013" w:type="dxa"/>
            <w:shd w:val="clear" w:color="auto" w:fill="auto"/>
            <w:tcMar>
              <w:top w:w="28" w:type="dxa"/>
              <w:left w:w="28" w:type="dxa"/>
              <w:bottom w:w="28" w:type="dxa"/>
              <w:right w:w="28" w:type="dxa"/>
            </w:tcMar>
          </w:tcPr>
          <w:p w14:paraId="4F76FD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F49A8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01E5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0C3A19" w14:textId="77777777" w:rsidTr="00617B3E">
        <w:tc>
          <w:tcPr>
            <w:tcW w:w="2013" w:type="dxa"/>
            <w:shd w:val="clear" w:color="auto" w:fill="auto"/>
            <w:tcMar>
              <w:top w:w="28" w:type="dxa"/>
              <w:left w:w="28" w:type="dxa"/>
              <w:bottom w:w="28" w:type="dxa"/>
              <w:right w:w="28" w:type="dxa"/>
            </w:tcMar>
          </w:tcPr>
          <w:p w14:paraId="01D1FD5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F1D0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AD3A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BFBDA0" w14:textId="77777777" w:rsidTr="00617B3E">
        <w:tc>
          <w:tcPr>
            <w:tcW w:w="2013" w:type="dxa"/>
            <w:shd w:val="clear" w:color="auto" w:fill="auto"/>
            <w:tcMar>
              <w:top w:w="28" w:type="dxa"/>
              <w:left w:w="28" w:type="dxa"/>
              <w:bottom w:w="28" w:type="dxa"/>
              <w:right w:w="28" w:type="dxa"/>
            </w:tcMar>
          </w:tcPr>
          <w:p w14:paraId="341D9185" w14:textId="77777777" w:rsidR="003B5845" w:rsidRPr="009F5D54" w:rsidRDefault="003B5845" w:rsidP="00617B3E">
            <w:pPr>
              <w:pStyle w:val="SmallStandard"/>
            </w:pPr>
            <w:r w:rsidRPr="009F5D54">
              <w:t>DmuZone</w:t>
            </w:r>
          </w:p>
        </w:tc>
        <w:tc>
          <w:tcPr>
            <w:tcW w:w="283" w:type="dxa"/>
            <w:shd w:val="clear" w:color="auto" w:fill="auto"/>
          </w:tcPr>
          <w:p w14:paraId="6D647D3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25C33C" w14:textId="77777777" w:rsidR="003B5845" w:rsidRPr="004A00BD" w:rsidRDefault="003B5845" w:rsidP="00617B3E">
            <w:pPr>
              <w:rPr>
                <w:sz w:val="22"/>
              </w:rPr>
            </w:pPr>
          </w:p>
        </w:tc>
      </w:tr>
      <w:tr w:rsidR="003B5845" w:rsidRPr="00CC6307" w14:paraId="319DB893" w14:textId="77777777" w:rsidTr="00617B3E">
        <w:tc>
          <w:tcPr>
            <w:tcW w:w="2013" w:type="dxa"/>
            <w:shd w:val="clear" w:color="auto" w:fill="auto"/>
            <w:tcMar>
              <w:top w:w="28" w:type="dxa"/>
              <w:left w:w="28" w:type="dxa"/>
              <w:bottom w:w="28" w:type="dxa"/>
              <w:right w:w="28" w:type="dxa"/>
            </w:tcMar>
          </w:tcPr>
          <w:p w14:paraId="48DA5B05" w14:textId="77777777" w:rsidR="003B5845" w:rsidRPr="009F5D54" w:rsidRDefault="003B5845" w:rsidP="00617B3E">
            <w:pPr>
              <w:pStyle w:val="SmallStandard"/>
            </w:pPr>
            <w:r w:rsidRPr="009F5D54">
              <w:t>EnvironmentZone</w:t>
            </w:r>
          </w:p>
        </w:tc>
        <w:tc>
          <w:tcPr>
            <w:tcW w:w="283" w:type="dxa"/>
            <w:shd w:val="clear" w:color="auto" w:fill="auto"/>
          </w:tcPr>
          <w:p w14:paraId="7BE2BB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52A556" w14:textId="77777777" w:rsidR="003B5845" w:rsidRPr="004A00BD" w:rsidRDefault="003B5845" w:rsidP="00617B3E">
            <w:pPr>
              <w:rPr>
                <w:sz w:val="22"/>
              </w:rPr>
            </w:pPr>
          </w:p>
        </w:tc>
      </w:tr>
    </w:tbl>
    <w:p w14:paraId="0ABE9B33" w14:textId="77777777" w:rsidR="003B5845" w:rsidRDefault="003B5845" w:rsidP="003B5845">
      <w:pPr>
        <w:pStyle w:val="SmallStandard"/>
      </w:pPr>
    </w:p>
    <w:p w14:paraId="4D54A50E"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86" w:name="_Toc27668648"/>
      <w:bookmarkStart w:id="1487" w:name="_Toc27730716"/>
      <w:r>
        <w:rPr>
          <w:lang w:val="en-GB"/>
        </w:rPr>
        <w:t xml:space="preserve">Module </w:t>
      </w:r>
      <w:bookmarkStart w:id="1488" w:name="_e2d27185f5384dc033da80ea70ad5967"/>
      <w:r>
        <w:rPr>
          <w:lang w:val="en-GB"/>
        </w:rPr>
        <w:t>usage_constraint</w:t>
      </w:r>
      <w:bookmarkEnd w:id="1486"/>
      <w:bookmarkEnd w:id="1487"/>
      <w:bookmarkEnd w:id="1488"/>
    </w:p>
    <w:p w14:paraId="434CE6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9" w:name="_d965badc68a7352b873347bd466e7f0d"/>
      <w:r>
        <w:rPr>
          <w:lang w:val="en-GB"/>
        </w:rPr>
        <w:t>UsageConstraint</w:t>
      </w:r>
      <w:bookmarkEnd w:id="1489"/>
    </w:p>
    <w:p w14:paraId="782FA880" w14:textId="77777777" w:rsidR="003B5845" w:rsidRDefault="003B5845" w:rsidP="003B5845">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576021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CBE771B" w14:textId="77777777" w:rsidTr="00617B3E">
        <w:tc>
          <w:tcPr>
            <w:tcW w:w="2013" w:type="dxa"/>
            <w:shd w:val="clear" w:color="auto" w:fill="auto"/>
            <w:tcMar>
              <w:top w:w="28" w:type="dxa"/>
              <w:left w:w="28" w:type="dxa"/>
              <w:bottom w:w="28" w:type="dxa"/>
              <w:right w:w="28" w:type="dxa"/>
            </w:tcMar>
          </w:tcPr>
          <w:p w14:paraId="1DEC2E1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B0411C"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6E1399E" w14:textId="77777777" w:rsidTr="00617B3E">
        <w:tc>
          <w:tcPr>
            <w:tcW w:w="2013" w:type="dxa"/>
            <w:shd w:val="clear" w:color="auto" w:fill="auto"/>
            <w:tcMar>
              <w:top w:w="28" w:type="dxa"/>
              <w:left w:w="28" w:type="dxa"/>
              <w:bottom w:w="28" w:type="dxa"/>
              <w:right w:w="28" w:type="dxa"/>
            </w:tcMar>
          </w:tcPr>
          <w:p w14:paraId="61EC3F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5BFC0C" w14:textId="77777777" w:rsidR="003B5845" w:rsidRPr="004A00BD" w:rsidRDefault="003B5845" w:rsidP="00617B3E">
            <w:pPr>
              <w:rPr>
                <w:sz w:val="22"/>
              </w:rPr>
            </w:pPr>
          </w:p>
        </w:tc>
      </w:tr>
      <w:tr w:rsidR="003B5845" w:rsidRPr="008359F5" w14:paraId="325712AC" w14:textId="77777777" w:rsidTr="00617B3E">
        <w:tc>
          <w:tcPr>
            <w:tcW w:w="2013" w:type="dxa"/>
            <w:shd w:val="clear" w:color="auto" w:fill="auto"/>
            <w:tcMar>
              <w:top w:w="28" w:type="dxa"/>
              <w:left w:w="28" w:type="dxa"/>
              <w:bottom w:w="28" w:type="dxa"/>
              <w:right w:w="28" w:type="dxa"/>
            </w:tcMar>
          </w:tcPr>
          <w:p w14:paraId="496C336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C9117" w14:textId="77777777" w:rsidR="003B5845" w:rsidRPr="000437C1" w:rsidRDefault="003B5845" w:rsidP="00617B3E">
            <w:pPr>
              <w:pStyle w:val="SmallStandard"/>
            </w:pPr>
            <w:r>
              <w:t>false</w:t>
            </w:r>
          </w:p>
        </w:tc>
      </w:tr>
    </w:tbl>
    <w:p w14:paraId="517418D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75332CC" w14:textId="77777777" w:rsidTr="00617B3E">
        <w:tc>
          <w:tcPr>
            <w:tcW w:w="2013" w:type="dxa"/>
            <w:shd w:val="clear" w:color="auto" w:fill="auto"/>
            <w:tcMar>
              <w:top w:w="28" w:type="dxa"/>
              <w:left w:w="28" w:type="dxa"/>
              <w:bottom w:w="28" w:type="dxa"/>
              <w:right w:w="28" w:type="dxa"/>
            </w:tcMar>
          </w:tcPr>
          <w:p w14:paraId="6DEAC1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1FAE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76E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AE3C7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2CDF342" w14:textId="77777777" w:rsidTr="00617B3E">
        <w:tc>
          <w:tcPr>
            <w:tcW w:w="2013" w:type="dxa"/>
            <w:shd w:val="clear" w:color="auto" w:fill="auto"/>
            <w:tcMar>
              <w:top w:w="28" w:type="dxa"/>
              <w:left w:w="28" w:type="dxa"/>
              <w:bottom w:w="28" w:type="dxa"/>
              <w:right w:w="28" w:type="dxa"/>
            </w:tcMar>
          </w:tcPr>
          <w:p w14:paraId="1DD0761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14FB3E9" w14:textId="77777777" w:rsidR="003B5845" w:rsidRPr="008359F5" w:rsidRDefault="003B5845" w:rsidP="00617B3E">
            <w:pPr>
              <w:pStyle w:val="SmallStandard"/>
            </w:pPr>
            <w:r w:rsidRPr="00D21799">
              <w:t>UsageConstraintType</w:t>
            </w:r>
          </w:p>
        </w:tc>
        <w:tc>
          <w:tcPr>
            <w:tcW w:w="709" w:type="dxa"/>
            <w:shd w:val="clear" w:color="auto" w:fill="auto"/>
            <w:tcMar>
              <w:top w:w="28" w:type="dxa"/>
              <w:left w:w="28" w:type="dxa"/>
              <w:bottom w:w="28" w:type="dxa"/>
              <w:right w:w="28" w:type="dxa"/>
            </w:tcMar>
          </w:tcPr>
          <w:p w14:paraId="49B5E42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FDDB2B" w14:textId="77777777" w:rsidR="003B5845" w:rsidRPr="004A00BD" w:rsidRDefault="003B5845" w:rsidP="00617B3E">
            <w:pPr>
              <w:jc w:val="left"/>
              <w:rPr>
                <w:sz w:val="22"/>
              </w:rPr>
            </w:pPr>
            <w:r w:rsidRPr="004A00BD">
              <w:rPr>
                <w:sz w:val="16"/>
                <w:szCs w:val="16"/>
              </w:rPr>
              <w:t>Defines if the usage constraint is positive (allowance) or negative (denial).</w:t>
            </w:r>
          </w:p>
        </w:tc>
      </w:tr>
      <w:tr w:rsidR="003B5845" w:rsidRPr="006675E2" w14:paraId="10CA5E6F" w14:textId="77777777" w:rsidTr="00617B3E">
        <w:tc>
          <w:tcPr>
            <w:tcW w:w="2013" w:type="dxa"/>
            <w:shd w:val="clear" w:color="auto" w:fill="auto"/>
            <w:tcMar>
              <w:top w:w="28" w:type="dxa"/>
              <w:left w:w="28" w:type="dxa"/>
              <w:bottom w:w="28" w:type="dxa"/>
              <w:right w:w="28" w:type="dxa"/>
            </w:tcMar>
          </w:tcPr>
          <w:p w14:paraId="11FA27BC"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44D31B55"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1CC63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FF9A2C" w14:textId="77777777" w:rsidR="003B5845" w:rsidRPr="004A00BD" w:rsidRDefault="003B5845" w:rsidP="00617B3E">
            <w:pPr>
              <w:jc w:val="left"/>
              <w:rPr>
                <w:sz w:val="22"/>
              </w:rPr>
            </w:pPr>
            <w:r w:rsidRPr="004A00BD">
              <w:rPr>
                <w:sz w:val="16"/>
                <w:szCs w:val="16"/>
              </w:rPr>
              <w:t>Specifies the lower bound of the time period to which the usage constraint applies.</w:t>
            </w:r>
          </w:p>
        </w:tc>
      </w:tr>
      <w:tr w:rsidR="003B5845" w:rsidRPr="006675E2" w14:paraId="19B08215" w14:textId="77777777" w:rsidTr="00617B3E">
        <w:tc>
          <w:tcPr>
            <w:tcW w:w="2013" w:type="dxa"/>
            <w:shd w:val="clear" w:color="auto" w:fill="auto"/>
            <w:tcMar>
              <w:top w:w="28" w:type="dxa"/>
              <w:left w:w="28" w:type="dxa"/>
              <w:bottom w:w="28" w:type="dxa"/>
              <w:right w:w="28" w:type="dxa"/>
            </w:tcMar>
          </w:tcPr>
          <w:p w14:paraId="3E9570A3"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060EEC6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59078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5D2065" w14:textId="77777777" w:rsidR="003B5845" w:rsidRPr="004A00BD" w:rsidRDefault="003B5845" w:rsidP="00617B3E">
            <w:pPr>
              <w:jc w:val="left"/>
              <w:rPr>
                <w:sz w:val="22"/>
              </w:rPr>
            </w:pPr>
            <w:r w:rsidRPr="004A00BD">
              <w:rPr>
                <w:sz w:val="16"/>
                <w:szCs w:val="16"/>
              </w:rPr>
              <w:t>Specifies the upper bound of the time period to which the usage constraint applies.</w:t>
            </w:r>
          </w:p>
        </w:tc>
      </w:tr>
      <w:tr w:rsidR="003B5845" w:rsidRPr="006675E2" w14:paraId="703E7CEF" w14:textId="77777777" w:rsidTr="00617B3E">
        <w:tc>
          <w:tcPr>
            <w:tcW w:w="2013" w:type="dxa"/>
            <w:shd w:val="clear" w:color="auto" w:fill="auto"/>
            <w:tcMar>
              <w:top w:w="28" w:type="dxa"/>
              <w:left w:w="28" w:type="dxa"/>
              <w:bottom w:w="28" w:type="dxa"/>
              <w:right w:w="28" w:type="dxa"/>
            </w:tcMar>
          </w:tcPr>
          <w:p w14:paraId="237B2CBB"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76FD8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C7F2A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B5D87A" w14:textId="77777777" w:rsidR="003B5845" w:rsidRPr="004A00BD" w:rsidRDefault="003B5845" w:rsidP="00617B3E">
            <w:pPr>
              <w:jc w:val="left"/>
              <w:rPr>
                <w:sz w:val="22"/>
              </w:rPr>
            </w:pPr>
            <w:r w:rsidRPr="004A00BD">
              <w:rPr>
                <w:sz w:val="16"/>
                <w:szCs w:val="16"/>
              </w:rPr>
              <w:t>Specifies the lower bound of a serial number range to which the usage constraint applies.</w:t>
            </w:r>
          </w:p>
        </w:tc>
      </w:tr>
      <w:tr w:rsidR="003B5845" w:rsidRPr="006675E2" w14:paraId="259AE6EA" w14:textId="77777777" w:rsidTr="00617B3E">
        <w:tc>
          <w:tcPr>
            <w:tcW w:w="2013" w:type="dxa"/>
            <w:shd w:val="clear" w:color="auto" w:fill="auto"/>
            <w:tcMar>
              <w:top w:w="28" w:type="dxa"/>
              <w:left w:w="28" w:type="dxa"/>
              <w:bottom w:w="28" w:type="dxa"/>
              <w:right w:w="28" w:type="dxa"/>
            </w:tcMar>
          </w:tcPr>
          <w:p w14:paraId="284BDB01"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11D8AB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5F17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0E8F44" w14:textId="77777777" w:rsidR="003B5845" w:rsidRPr="004A00BD" w:rsidRDefault="003B5845" w:rsidP="00617B3E">
            <w:pPr>
              <w:jc w:val="left"/>
              <w:rPr>
                <w:sz w:val="22"/>
              </w:rPr>
            </w:pPr>
            <w:r w:rsidRPr="004A00BD">
              <w:rPr>
                <w:sz w:val="16"/>
                <w:szCs w:val="16"/>
              </w:rPr>
              <w:t>Specifies the upper bound of a serial number range to which the usage constraint applies.</w:t>
            </w:r>
          </w:p>
        </w:tc>
      </w:tr>
      <w:tr w:rsidR="003B5845" w:rsidRPr="006675E2" w14:paraId="36E1D4F2" w14:textId="77777777" w:rsidTr="00617B3E">
        <w:tc>
          <w:tcPr>
            <w:tcW w:w="2013" w:type="dxa"/>
            <w:shd w:val="clear" w:color="auto" w:fill="auto"/>
            <w:tcMar>
              <w:top w:w="28" w:type="dxa"/>
              <w:left w:w="28" w:type="dxa"/>
              <w:bottom w:w="28" w:type="dxa"/>
              <w:right w:w="28" w:type="dxa"/>
            </w:tcMar>
          </w:tcPr>
          <w:p w14:paraId="42997639"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1459530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D32A1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D0228BD" w14:textId="77777777" w:rsidR="003B5845" w:rsidRPr="004A00BD" w:rsidRDefault="003B5845" w:rsidP="00617B3E">
            <w:pPr>
              <w:jc w:val="left"/>
              <w:rPr>
                <w:sz w:val="22"/>
              </w:rPr>
            </w:pPr>
            <w:r w:rsidRPr="004A00BD">
              <w:rPr>
                <w:sz w:val="16"/>
                <w:szCs w:val="16"/>
              </w:rPr>
              <w:t>Specifies the project phases to which the usage constraint applies.</w:t>
            </w:r>
          </w:p>
        </w:tc>
      </w:tr>
    </w:tbl>
    <w:p w14:paraId="10B30C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0D539FF" w14:textId="77777777" w:rsidTr="00617B3E">
        <w:tc>
          <w:tcPr>
            <w:tcW w:w="3856" w:type="dxa"/>
            <w:gridSpan w:val="3"/>
            <w:shd w:val="clear" w:color="auto" w:fill="auto"/>
          </w:tcPr>
          <w:p w14:paraId="3FE6E0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2D69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4471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B27BDF" w14:textId="77777777" w:rsidTr="00617B3E">
        <w:tc>
          <w:tcPr>
            <w:tcW w:w="1573" w:type="dxa"/>
            <w:shd w:val="clear" w:color="auto" w:fill="auto"/>
          </w:tcPr>
          <w:p w14:paraId="5F1EAB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AAF7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E9F7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C4510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655F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FA34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AE50937" w14:textId="77777777" w:rsidTr="00617B3E">
        <w:tc>
          <w:tcPr>
            <w:tcW w:w="1573" w:type="dxa"/>
            <w:shd w:val="clear" w:color="auto" w:fill="auto"/>
          </w:tcPr>
          <w:p w14:paraId="4546FBF1" w14:textId="77777777" w:rsidR="003B5845" w:rsidRPr="00634625" w:rsidRDefault="003B5845" w:rsidP="00617B3E">
            <w:pPr>
              <w:pStyle w:val="SmallStandard"/>
            </w:pPr>
            <w:r>
              <w:t>UsageNode</w:t>
            </w:r>
          </w:p>
        </w:tc>
        <w:tc>
          <w:tcPr>
            <w:tcW w:w="1574" w:type="dxa"/>
            <w:shd w:val="clear" w:color="auto" w:fill="auto"/>
          </w:tcPr>
          <w:p w14:paraId="4F3C35E6" w14:textId="77777777" w:rsidR="003B5845" w:rsidRPr="00132C43" w:rsidRDefault="003B5845" w:rsidP="00617B3E">
            <w:pPr>
              <w:pStyle w:val="SmallStandard"/>
            </w:pPr>
            <w:r>
              <w:t>usageNode</w:t>
            </w:r>
          </w:p>
        </w:tc>
        <w:tc>
          <w:tcPr>
            <w:tcW w:w="708" w:type="dxa"/>
            <w:shd w:val="clear" w:color="auto" w:fill="auto"/>
          </w:tcPr>
          <w:p w14:paraId="53ECA13B" w14:textId="77777777" w:rsidR="003B5845" w:rsidRPr="00D331EF" w:rsidRDefault="003B5845" w:rsidP="00617B3E">
            <w:pPr>
              <w:pStyle w:val="SmallStandard"/>
            </w:pPr>
            <w:r w:rsidRPr="00574783">
              <w:t>0..*</w:t>
            </w:r>
          </w:p>
        </w:tc>
        <w:tc>
          <w:tcPr>
            <w:tcW w:w="709" w:type="dxa"/>
            <w:shd w:val="clear" w:color="auto" w:fill="auto"/>
          </w:tcPr>
          <w:p w14:paraId="37F224C2" w14:textId="77777777" w:rsidR="003B5845" w:rsidRPr="00D331EF" w:rsidRDefault="003B5845" w:rsidP="00617B3E">
            <w:pPr>
              <w:pStyle w:val="SmallStandard"/>
            </w:pPr>
            <w:r w:rsidRPr="00207506">
              <w:t>0..*</w:t>
            </w:r>
          </w:p>
        </w:tc>
        <w:tc>
          <w:tcPr>
            <w:tcW w:w="567" w:type="dxa"/>
            <w:shd w:val="clear" w:color="auto" w:fill="auto"/>
          </w:tcPr>
          <w:p w14:paraId="5F78F586" w14:textId="77777777" w:rsidR="003B5845" w:rsidRPr="00D331EF" w:rsidRDefault="003B5845" w:rsidP="00617B3E">
            <w:pPr>
              <w:pStyle w:val="SmallStandard"/>
            </w:pPr>
            <w:r>
              <w:t>N</w:t>
            </w:r>
          </w:p>
        </w:tc>
        <w:tc>
          <w:tcPr>
            <w:tcW w:w="3969" w:type="dxa"/>
            <w:shd w:val="clear" w:color="auto" w:fill="auto"/>
          </w:tcPr>
          <w:p w14:paraId="3E7007B9"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489C6723" w14:textId="77777777" w:rsidTr="00617B3E">
        <w:tc>
          <w:tcPr>
            <w:tcW w:w="1573" w:type="dxa"/>
            <w:shd w:val="clear" w:color="auto" w:fill="auto"/>
          </w:tcPr>
          <w:p w14:paraId="6F9F67FB" w14:textId="77777777" w:rsidR="003B5845" w:rsidRPr="00634625" w:rsidRDefault="003B5845" w:rsidP="00617B3E">
            <w:pPr>
              <w:pStyle w:val="SmallStandard"/>
            </w:pPr>
            <w:r>
              <w:t>Project</w:t>
            </w:r>
          </w:p>
        </w:tc>
        <w:tc>
          <w:tcPr>
            <w:tcW w:w="1574" w:type="dxa"/>
            <w:shd w:val="clear" w:color="auto" w:fill="auto"/>
          </w:tcPr>
          <w:p w14:paraId="516502B1" w14:textId="77777777" w:rsidR="003B5845" w:rsidRPr="00132C43" w:rsidRDefault="003B5845" w:rsidP="00617B3E">
            <w:pPr>
              <w:pStyle w:val="SmallStandard"/>
            </w:pPr>
            <w:r>
              <w:t>project</w:t>
            </w:r>
          </w:p>
        </w:tc>
        <w:tc>
          <w:tcPr>
            <w:tcW w:w="708" w:type="dxa"/>
            <w:shd w:val="clear" w:color="auto" w:fill="auto"/>
          </w:tcPr>
          <w:p w14:paraId="2B25198B" w14:textId="77777777" w:rsidR="003B5845" w:rsidRPr="00D331EF" w:rsidRDefault="003B5845" w:rsidP="00617B3E">
            <w:pPr>
              <w:pStyle w:val="SmallStandard"/>
            </w:pPr>
            <w:r w:rsidRPr="00574783">
              <w:t>0..*</w:t>
            </w:r>
          </w:p>
        </w:tc>
        <w:tc>
          <w:tcPr>
            <w:tcW w:w="709" w:type="dxa"/>
            <w:shd w:val="clear" w:color="auto" w:fill="auto"/>
          </w:tcPr>
          <w:p w14:paraId="4951A9C9" w14:textId="77777777" w:rsidR="003B5845" w:rsidRPr="00D331EF" w:rsidRDefault="003B5845" w:rsidP="00617B3E">
            <w:pPr>
              <w:pStyle w:val="SmallStandard"/>
            </w:pPr>
            <w:r w:rsidRPr="00207506">
              <w:t>0..*</w:t>
            </w:r>
          </w:p>
        </w:tc>
        <w:tc>
          <w:tcPr>
            <w:tcW w:w="567" w:type="dxa"/>
            <w:shd w:val="clear" w:color="auto" w:fill="auto"/>
          </w:tcPr>
          <w:p w14:paraId="5CEB5803" w14:textId="77777777" w:rsidR="003B5845" w:rsidRPr="00D331EF" w:rsidRDefault="003B5845" w:rsidP="00617B3E">
            <w:pPr>
              <w:pStyle w:val="SmallStandard"/>
            </w:pPr>
            <w:r>
              <w:t>N</w:t>
            </w:r>
          </w:p>
        </w:tc>
        <w:tc>
          <w:tcPr>
            <w:tcW w:w="3969" w:type="dxa"/>
            <w:shd w:val="clear" w:color="auto" w:fill="auto"/>
          </w:tcPr>
          <w:p w14:paraId="4B9C5CAE"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Projects</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PartVersion is allowed / denied in the referenced UsageConstraint.</w:t>
            </w:r>
          </w:p>
        </w:tc>
      </w:tr>
    </w:tbl>
    <w:p w14:paraId="332D81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6F1473" w14:textId="77777777" w:rsidTr="00617B3E">
        <w:tc>
          <w:tcPr>
            <w:tcW w:w="2296" w:type="dxa"/>
            <w:gridSpan w:val="2"/>
            <w:shd w:val="clear" w:color="auto" w:fill="auto"/>
          </w:tcPr>
          <w:p w14:paraId="73BDD4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48F06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0B6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529930" w14:textId="77777777" w:rsidTr="00617B3E">
        <w:tc>
          <w:tcPr>
            <w:tcW w:w="1588" w:type="dxa"/>
            <w:shd w:val="clear" w:color="auto" w:fill="auto"/>
          </w:tcPr>
          <w:p w14:paraId="4E7067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417C0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3F7F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EB1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B8857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E550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05C67FB" w14:textId="77777777" w:rsidTr="00617B3E">
        <w:tc>
          <w:tcPr>
            <w:tcW w:w="1588" w:type="dxa"/>
            <w:shd w:val="clear" w:color="auto" w:fill="auto"/>
          </w:tcPr>
          <w:p w14:paraId="21CBA47A" w14:textId="77777777" w:rsidR="003B5845" w:rsidRPr="00634625" w:rsidRDefault="003B5845" w:rsidP="00617B3E">
            <w:pPr>
              <w:pStyle w:val="SmallStandard"/>
            </w:pPr>
            <w:r>
              <w:t>UsageConstraintSpecification</w:t>
            </w:r>
          </w:p>
        </w:tc>
        <w:tc>
          <w:tcPr>
            <w:tcW w:w="708" w:type="dxa"/>
            <w:shd w:val="clear" w:color="auto" w:fill="auto"/>
          </w:tcPr>
          <w:p w14:paraId="1C718E3A" w14:textId="77777777" w:rsidR="003B5845" w:rsidRPr="00D331EF" w:rsidRDefault="003B5845" w:rsidP="00617B3E">
            <w:pPr>
              <w:pStyle w:val="SmallStandard"/>
            </w:pPr>
            <w:r w:rsidRPr="00D01517">
              <w:t>1</w:t>
            </w:r>
          </w:p>
        </w:tc>
        <w:tc>
          <w:tcPr>
            <w:tcW w:w="1560" w:type="dxa"/>
            <w:shd w:val="clear" w:color="auto" w:fill="auto"/>
          </w:tcPr>
          <w:p w14:paraId="4B69F97F" w14:textId="77777777" w:rsidR="003B5845" w:rsidRPr="00132C43" w:rsidRDefault="003B5845" w:rsidP="00617B3E">
            <w:pPr>
              <w:pStyle w:val="SmallStandard"/>
            </w:pPr>
            <w:r>
              <w:t>partUsageConstraint</w:t>
            </w:r>
          </w:p>
        </w:tc>
        <w:tc>
          <w:tcPr>
            <w:tcW w:w="708" w:type="dxa"/>
            <w:shd w:val="clear" w:color="auto" w:fill="auto"/>
          </w:tcPr>
          <w:p w14:paraId="3B956058" w14:textId="77777777" w:rsidR="003B5845" w:rsidRPr="00D331EF" w:rsidRDefault="003B5845" w:rsidP="00617B3E">
            <w:pPr>
              <w:pStyle w:val="SmallStandard"/>
            </w:pPr>
            <w:r w:rsidRPr="00D01517">
              <w:t>1..*</w:t>
            </w:r>
          </w:p>
        </w:tc>
        <w:tc>
          <w:tcPr>
            <w:tcW w:w="567" w:type="dxa"/>
            <w:shd w:val="clear" w:color="auto" w:fill="auto"/>
          </w:tcPr>
          <w:p w14:paraId="6C9DD653" w14:textId="77777777" w:rsidR="003B5845" w:rsidRDefault="003B5845" w:rsidP="00617B3E">
            <w:pPr>
              <w:pStyle w:val="SmallStandard"/>
            </w:pPr>
            <w:r>
              <w:t>Y</w:t>
            </w:r>
          </w:p>
        </w:tc>
        <w:tc>
          <w:tcPr>
            <w:tcW w:w="3969" w:type="dxa"/>
            <w:shd w:val="clear" w:color="auto" w:fill="auto"/>
          </w:tcPr>
          <w:p w14:paraId="7E341D7E"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640DCF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0" w:name="_dd49fbbd7a351560ed5834ab6e77e8d3"/>
      <w:r>
        <w:rPr>
          <w:lang w:val="en-GB"/>
        </w:rPr>
        <w:t>UsageConstraintSpecification</w:t>
      </w:r>
      <w:bookmarkEnd w:id="1490"/>
    </w:p>
    <w:p w14:paraId="00E77169" w14:textId="77777777" w:rsidR="003B5845" w:rsidRDefault="003B5845" w:rsidP="003B5845">
      <w:r>
        <w:rPr>
          <w:sz w:val="18"/>
          <w:szCs w:val="18"/>
        </w:rPr>
        <w:t>Specification for the definition of usage constraints. The associated UsageConstraints are restricting the possible usages of the associated PartVersions and PartUsages.</w:t>
      </w:r>
    </w:p>
    <w:p w14:paraId="49F6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86A39A" w14:textId="77777777" w:rsidTr="00617B3E">
        <w:tc>
          <w:tcPr>
            <w:tcW w:w="2013" w:type="dxa"/>
            <w:shd w:val="clear" w:color="auto" w:fill="auto"/>
            <w:tcMar>
              <w:top w:w="28" w:type="dxa"/>
              <w:left w:w="28" w:type="dxa"/>
              <w:bottom w:w="28" w:type="dxa"/>
              <w:right w:w="28" w:type="dxa"/>
            </w:tcMar>
          </w:tcPr>
          <w:p w14:paraId="113CE4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0D050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D26AAFC" w14:textId="77777777" w:rsidTr="00617B3E">
        <w:tc>
          <w:tcPr>
            <w:tcW w:w="2013" w:type="dxa"/>
            <w:shd w:val="clear" w:color="auto" w:fill="auto"/>
            <w:tcMar>
              <w:top w:w="28" w:type="dxa"/>
              <w:left w:w="28" w:type="dxa"/>
              <w:bottom w:w="28" w:type="dxa"/>
              <w:right w:w="28" w:type="dxa"/>
            </w:tcMar>
          </w:tcPr>
          <w:p w14:paraId="063F1E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7EAFAF" w14:textId="77777777" w:rsidR="003B5845" w:rsidRPr="004A00BD" w:rsidRDefault="003B5845" w:rsidP="00617B3E">
            <w:pPr>
              <w:rPr>
                <w:sz w:val="22"/>
              </w:rPr>
            </w:pPr>
          </w:p>
        </w:tc>
      </w:tr>
      <w:tr w:rsidR="003B5845" w:rsidRPr="008359F5" w14:paraId="047E6831" w14:textId="77777777" w:rsidTr="00617B3E">
        <w:tc>
          <w:tcPr>
            <w:tcW w:w="2013" w:type="dxa"/>
            <w:shd w:val="clear" w:color="auto" w:fill="auto"/>
            <w:tcMar>
              <w:top w:w="28" w:type="dxa"/>
              <w:left w:w="28" w:type="dxa"/>
              <w:bottom w:w="28" w:type="dxa"/>
              <w:right w:w="28" w:type="dxa"/>
            </w:tcMar>
          </w:tcPr>
          <w:p w14:paraId="6F7A5A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6B36E" w14:textId="77777777" w:rsidR="003B5845" w:rsidRPr="000437C1" w:rsidRDefault="003B5845" w:rsidP="00617B3E">
            <w:pPr>
              <w:pStyle w:val="SmallStandard"/>
            </w:pPr>
            <w:r>
              <w:t>false</w:t>
            </w:r>
          </w:p>
        </w:tc>
      </w:tr>
    </w:tbl>
    <w:p w14:paraId="006FE2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43F0C7" w14:textId="77777777" w:rsidTr="00617B3E">
        <w:tc>
          <w:tcPr>
            <w:tcW w:w="3856" w:type="dxa"/>
            <w:gridSpan w:val="3"/>
            <w:shd w:val="clear" w:color="auto" w:fill="auto"/>
          </w:tcPr>
          <w:p w14:paraId="5F50A2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6BD2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7478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B18EA4E" w14:textId="77777777" w:rsidTr="00617B3E">
        <w:tc>
          <w:tcPr>
            <w:tcW w:w="1573" w:type="dxa"/>
            <w:shd w:val="clear" w:color="auto" w:fill="auto"/>
          </w:tcPr>
          <w:p w14:paraId="5679090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5BA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401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A695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C802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19C7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9A33C49" w14:textId="77777777" w:rsidTr="00617B3E">
        <w:tc>
          <w:tcPr>
            <w:tcW w:w="1573" w:type="dxa"/>
            <w:shd w:val="clear" w:color="auto" w:fill="auto"/>
          </w:tcPr>
          <w:p w14:paraId="65E1862E" w14:textId="77777777" w:rsidR="003B5845" w:rsidRPr="00634625" w:rsidRDefault="003B5845" w:rsidP="00617B3E">
            <w:pPr>
              <w:pStyle w:val="SmallStandard"/>
            </w:pPr>
            <w:r>
              <w:t>PartVersion</w:t>
            </w:r>
          </w:p>
        </w:tc>
        <w:tc>
          <w:tcPr>
            <w:tcW w:w="1574" w:type="dxa"/>
            <w:shd w:val="clear" w:color="auto" w:fill="auto"/>
          </w:tcPr>
          <w:p w14:paraId="17E5765E" w14:textId="77777777" w:rsidR="003B5845" w:rsidRPr="00132C43" w:rsidRDefault="003B5845" w:rsidP="00617B3E">
            <w:pPr>
              <w:pStyle w:val="SmallStandard"/>
            </w:pPr>
            <w:r>
              <w:t>constrainedParts</w:t>
            </w:r>
          </w:p>
        </w:tc>
        <w:tc>
          <w:tcPr>
            <w:tcW w:w="708" w:type="dxa"/>
            <w:shd w:val="clear" w:color="auto" w:fill="auto"/>
          </w:tcPr>
          <w:p w14:paraId="58FABDF4" w14:textId="77777777" w:rsidR="003B5845" w:rsidRPr="00D331EF" w:rsidRDefault="003B5845" w:rsidP="00617B3E">
            <w:pPr>
              <w:pStyle w:val="SmallStandard"/>
            </w:pPr>
            <w:r w:rsidRPr="00574783">
              <w:t>0..*</w:t>
            </w:r>
          </w:p>
        </w:tc>
        <w:tc>
          <w:tcPr>
            <w:tcW w:w="709" w:type="dxa"/>
            <w:shd w:val="clear" w:color="auto" w:fill="auto"/>
          </w:tcPr>
          <w:p w14:paraId="26561042" w14:textId="77777777" w:rsidR="003B5845" w:rsidRPr="00D331EF" w:rsidRDefault="003B5845" w:rsidP="00617B3E">
            <w:pPr>
              <w:pStyle w:val="SmallStandard"/>
            </w:pPr>
            <w:r w:rsidRPr="00207506">
              <w:t>0..*</w:t>
            </w:r>
          </w:p>
        </w:tc>
        <w:tc>
          <w:tcPr>
            <w:tcW w:w="567" w:type="dxa"/>
            <w:shd w:val="clear" w:color="auto" w:fill="auto"/>
          </w:tcPr>
          <w:p w14:paraId="4EBA8CEA" w14:textId="77777777" w:rsidR="003B5845" w:rsidRPr="00D331EF" w:rsidRDefault="003B5845" w:rsidP="00617B3E">
            <w:pPr>
              <w:pStyle w:val="SmallStandard"/>
            </w:pPr>
            <w:r>
              <w:t>N</w:t>
            </w:r>
          </w:p>
        </w:tc>
        <w:tc>
          <w:tcPr>
            <w:tcW w:w="3969" w:type="dxa"/>
            <w:shd w:val="clear" w:color="auto" w:fill="auto"/>
          </w:tcPr>
          <w:p w14:paraId="65BCDE2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PartVersions</w:t>
            </w:r>
            <w:r w:rsidRPr="004A00BD">
              <w:rPr>
                <w:sz w:val="16"/>
                <w:szCs w:val="16"/>
              </w:rPr>
              <w:t xml:space="preserve"> to which this </w:t>
            </w:r>
            <w:r w:rsidRPr="004A00BD">
              <w:rPr>
                <w:i/>
                <w:iCs/>
                <w:sz w:val="16"/>
                <w:szCs w:val="16"/>
              </w:rPr>
              <w:t>UsageConstraintSpecification</w:t>
            </w:r>
            <w:r w:rsidRPr="004A00BD">
              <w:rPr>
                <w:sz w:val="16"/>
                <w:szCs w:val="16"/>
              </w:rPr>
              <w:t xml:space="preserve"> applies.</w:t>
            </w:r>
          </w:p>
        </w:tc>
      </w:tr>
      <w:tr w:rsidR="003B5845" w:rsidRPr="00CC6307" w14:paraId="32D71606" w14:textId="77777777" w:rsidTr="00617B3E">
        <w:tc>
          <w:tcPr>
            <w:tcW w:w="1573" w:type="dxa"/>
            <w:shd w:val="clear" w:color="auto" w:fill="auto"/>
          </w:tcPr>
          <w:p w14:paraId="264C8640" w14:textId="77777777" w:rsidR="003B5845" w:rsidRPr="00634625" w:rsidRDefault="003B5845" w:rsidP="00617B3E">
            <w:pPr>
              <w:pStyle w:val="SmallStandard"/>
            </w:pPr>
            <w:r>
              <w:t>UsageConstraint</w:t>
            </w:r>
          </w:p>
        </w:tc>
        <w:tc>
          <w:tcPr>
            <w:tcW w:w="1574" w:type="dxa"/>
            <w:shd w:val="clear" w:color="auto" w:fill="auto"/>
          </w:tcPr>
          <w:p w14:paraId="60C714E6" w14:textId="77777777" w:rsidR="003B5845" w:rsidRPr="00132C43" w:rsidRDefault="003B5845" w:rsidP="00617B3E">
            <w:pPr>
              <w:pStyle w:val="SmallStandard"/>
            </w:pPr>
            <w:r>
              <w:t>partUsageConstraint</w:t>
            </w:r>
          </w:p>
        </w:tc>
        <w:tc>
          <w:tcPr>
            <w:tcW w:w="708" w:type="dxa"/>
            <w:shd w:val="clear" w:color="auto" w:fill="auto"/>
          </w:tcPr>
          <w:p w14:paraId="5079989D" w14:textId="77777777" w:rsidR="003B5845" w:rsidRPr="00D331EF" w:rsidRDefault="003B5845" w:rsidP="00617B3E">
            <w:pPr>
              <w:pStyle w:val="SmallStandard"/>
            </w:pPr>
            <w:r w:rsidRPr="00574783">
              <w:t>1..*</w:t>
            </w:r>
          </w:p>
        </w:tc>
        <w:tc>
          <w:tcPr>
            <w:tcW w:w="709" w:type="dxa"/>
            <w:shd w:val="clear" w:color="auto" w:fill="auto"/>
          </w:tcPr>
          <w:p w14:paraId="63E0AFCD" w14:textId="77777777" w:rsidR="003B5845" w:rsidRPr="00D331EF" w:rsidRDefault="003B5845" w:rsidP="00617B3E">
            <w:pPr>
              <w:pStyle w:val="SmallStandard"/>
            </w:pPr>
            <w:r w:rsidRPr="00207506">
              <w:t>1</w:t>
            </w:r>
          </w:p>
        </w:tc>
        <w:tc>
          <w:tcPr>
            <w:tcW w:w="567" w:type="dxa"/>
            <w:shd w:val="clear" w:color="auto" w:fill="auto"/>
          </w:tcPr>
          <w:p w14:paraId="3DC53379" w14:textId="77777777" w:rsidR="003B5845" w:rsidRDefault="003B5845" w:rsidP="00617B3E">
            <w:pPr>
              <w:pStyle w:val="SmallStandard"/>
            </w:pPr>
            <w:r>
              <w:t>Y</w:t>
            </w:r>
          </w:p>
        </w:tc>
        <w:tc>
          <w:tcPr>
            <w:tcW w:w="3969" w:type="dxa"/>
            <w:shd w:val="clear" w:color="auto" w:fill="auto"/>
          </w:tcPr>
          <w:p w14:paraId="5154874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0074AC7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1" w:name="_ca350a1587a04518c39a22356f0c7836"/>
      <w:r w:rsidRPr="005254F8">
        <w:rPr>
          <w:lang w:val="en-GB"/>
        </w:rPr>
        <w:t>UsageConstraintType</w:t>
      </w:r>
      <w:bookmarkEnd w:id="1491"/>
    </w:p>
    <w:p w14:paraId="1709F5C1" w14:textId="77777777" w:rsidR="003B5845" w:rsidRDefault="003B5845" w:rsidP="003B5845">
      <w:r>
        <w:rPr>
          <w:sz w:val="18"/>
          <w:szCs w:val="18"/>
        </w:rPr>
        <w:t>Enumeration for the definition of the type of a UsageConstraint. Valid values are allow and deny.</w:t>
      </w:r>
    </w:p>
    <w:p w14:paraId="7425A5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2251AD" w14:textId="77777777" w:rsidTr="00617B3E">
        <w:tc>
          <w:tcPr>
            <w:tcW w:w="2013" w:type="dxa"/>
            <w:shd w:val="clear" w:color="auto" w:fill="auto"/>
            <w:tcMar>
              <w:top w:w="28" w:type="dxa"/>
              <w:left w:w="28" w:type="dxa"/>
              <w:bottom w:w="28" w:type="dxa"/>
              <w:right w:w="28" w:type="dxa"/>
            </w:tcMar>
          </w:tcPr>
          <w:p w14:paraId="63469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EBD39F"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6A44E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D5D2E39" w14:textId="77777777" w:rsidTr="00617B3E">
        <w:tc>
          <w:tcPr>
            <w:tcW w:w="2013" w:type="dxa"/>
            <w:shd w:val="clear" w:color="auto" w:fill="auto"/>
            <w:tcMar>
              <w:top w:w="28" w:type="dxa"/>
              <w:left w:w="28" w:type="dxa"/>
              <w:bottom w:w="28" w:type="dxa"/>
              <w:right w:w="28" w:type="dxa"/>
            </w:tcMar>
          </w:tcPr>
          <w:p w14:paraId="586A8A0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3EFAB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D24870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4BC11D" w14:textId="77777777" w:rsidTr="00617B3E">
        <w:tc>
          <w:tcPr>
            <w:tcW w:w="2013" w:type="dxa"/>
            <w:shd w:val="clear" w:color="auto" w:fill="auto"/>
            <w:tcMar>
              <w:top w:w="28" w:type="dxa"/>
              <w:left w:w="28" w:type="dxa"/>
              <w:bottom w:w="28" w:type="dxa"/>
              <w:right w:w="28" w:type="dxa"/>
            </w:tcMar>
          </w:tcPr>
          <w:p w14:paraId="2AC32543" w14:textId="77777777" w:rsidR="003B5845" w:rsidRPr="009F5D54" w:rsidRDefault="003B5845" w:rsidP="00617B3E">
            <w:pPr>
              <w:pStyle w:val="SmallStandard"/>
            </w:pPr>
            <w:r w:rsidRPr="009F5D54">
              <w:t>Allow</w:t>
            </w:r>
          </w:p>
        </w:tc>
        <w:tc>
          <w:tcPr>
            <w:tcW w:w="283" w:type="dxa"/>
            <w:shd w:val="clear" w:color="auto" w:fill="auto"/>
          </w:tcPr>
          <w:p w14:paraId="1B794C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CA6E8" w14:textId="77777777" w:rsidR="003B5845" w:rsidRPr="004A00BD" w:rsidRDefault="003B5845" w:rsidP="00617B3E">
            <w:pPr>
              <w:rPr>
                <w:sz w:val="22"/>
              </w:rPr>
            </w:pPr>
          </w:p>
        </w:tc>
      </w:tr>
      <w:tr w:rsidR="003B5845" w:rsidRPr="00CC6307" w14:paraId="27108713" w14:textId="77777777" w:rsidTr="00617B3E">
        <w:tc>
          <w:tcPr>
            <w:tcW w:w="2013" w:type="dxa"/>
            <w:shd w:val="clear" w:color="auto" w:fill="auto"/>
            <w:tcMar>
              <w:top w:w="28" w:type="dxa"/>
              <w:left w:w="28" w:type="dxa"/>
              <w:bottom w:w="28" w:type="dxa"/>
              <w:right w:w="28" w:type="dxa"/>
            </w:tcMar>
          </w:tcPr>
          <w:p w14:paraId="7B3C3D2A" w14:textId="77777777" w:rsidR="003B5845" w:rsidRPr="009F5D54" w:rsidRDefault="003B5845" w:rsidP="00617B3E">
            <w:pPr>
              <w:pStyle w:val="SmallStandard"/>
            </w:pPr>
            <w:r w:rsidRPr="009F5D54">
              <w:t>Deny</w:t>
            </w:r>
          </w:p>
        </w:tc>
        <w:tc>
          <w:tcPr>
            <w:tcW w:w="283" w:type="dxa"/>
            <w:shd w:val="clear" w:color="auto" w:fill="auto"/>
          </w:tcPr>
          <w:p w14:paraId="510366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923BE5" w14:textId="77777777" w:rsidR="003B5845" w:rsidRPr="004A00BD" w:rsidRDefault="003B5845" w:rsidP="00617B3E">
            <w:pPr>
              <w:rPr>
                <w:sz w:val="22"/>
              </w:rPr>
            </w:pPr>
          </w:p>
        </w:tc>
      </w:tr>
    </w:tbl>
    <w:p w14:paraId="401AB74C" w14:textId="77777777" w:rsidR="003B5845" w:rsidRDefault="003B5845" w:rsidP="003B5845">
      <w:pPr>
        <w:pStyle w:val="SmallStandard"/>
      </w:pPr>
    </w:p>
    <w:p w14:paraId="5BF6BED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92" w:name="_Toc27668649"/>
      <w:bookmarkStart w:id="1493" w:name="_Toc27730717"/>
      <w:r>
        <w:rPr>
          <w:lang w:val="en-GB"/>
        </w:rPr>
        <w:t xml:space="preserve">Module </w:t>
      </w:r>
      <w:bookmarkStart w:id="1494" w:name="_68748963fec39063ade05055fbf9c8e4"/>
      <w:r>
        <w:rPr>
          <w:lang w:val="en-GB"/>
        </w:rPr>
        <w:t>usage_node</w:t>
      </w:r>
      <w:bookmarkEnd w:id="1492"/>
      <w:bookmarkEnd w:id="1493"/>
      <w:bookmarkEnd w:id="1494"/>
    </w:p>
    <w:p w14:paraId="24033A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5" w:name="_2e56de7d8bb98a814cbbca288cb7dbca"/>
      <w:r>
        <w:rPr>
          <w:lang w:val="en-GB"/>
        </w:rPr>
        <w:t>UsageNode</w:t>
      </w:r>
      <w:bookmarkEnd w:id="1495"/>
    </w:p>
    <w:p w14:paraId="2AE66EE0" w14:textId="77777777" w:rsidR="003B5845" w:rsidRDefault="003B5845" w:rsidP="003B5845">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65384F14" w14:textId="77777777" w:rsidR="003B5845" w:rsidRDefault="003B5845" w:rsidP="003B5845">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3C3EAB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D364E" w14:textId="77777777" w:rsidTr="00617B3E">
        <w:tc>
          <w:tcPr>
            <w:tcW w:w="2013" w:type="dxa"/>
            <w:shd w:val="clear" w:color="auto" w:fill="auto"/>
            <w:tcMar>
              <w:top w:w="28" w:type="dxa"/>
              <w:left w:w="28" w:type="dxa"/>
              <w:bottom w:w="28" w:type="dxa"/>
              <w:right w:w="28" w:type="dxa"/>
            </w:tcMar>
          </w:tcPr>
          <w:p w14:paraId="4B5762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6B489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185126A" w14:textId="77777777" w:rsidTr="00617B3E">
        <w:tc>
          <w:tcPr>
            <w:tcW w:w="2013" w:type="dxa"/>
            <w:shd w:val="clear" w:color="auto" w:fill="auto"/>
            <w:tcMar>
              <w:top w:w="28" w:type="dxa"/>
              <w:left w:w="28" w:type="dxa"/>
              <w:bottom w:w="28" w:type="dxa"/>
              <w:right w:w="28" w:type="dxa"/>
            </w:tcMar>
          </w:tcPr>
          <w:p w14:paraId="13A919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9711C" w14:textId="77777777" w:rsidR="003B5845" w:rsidRPr="004A00BD" w:rsidRDefault="003B5845" w:rsidP="00617B3E">
            <w:pPr>
              <w:rPr>
                <w:sz w:val="22"/>
              </w:rPr>
            </w:pPr>
          </w:p>
        </w:tc>
      </w:tr>
      <w:tr w:rsidR="003B5845" w:rsidRPr="008359F5" w14:paraId="28943E8F" w14:textId="77777777" w:rsidTr="00617B3E">
        <w:tc>
          <w:tcPr>
            <w:tcW w:w="2013" w:type="dxa"/>
            <w:shd w:val="clear" w:color="auto" w:fill="auto"/>
            <w:tcMar>
              <w:top w:w="28" w:type="dxa"/>
              <w:left w:w="28" w:type="dxa"/>
              <w:bottom w:w="28" w:type="dxa"/>
              <w:right w:w="28" w:type="dxa"/>
            </w:tcMar>
          </w:tcPr>
          <w:p w14:paraId="192065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D50101" w14:textId="77777777" w:rsidR="003B5845" w:rsidRPr="000437C1" w:rsidRDefault="003B5845" w:rsidP="00617B3E">
            <w:pPr>
              <w:pStyle w:val="SmallStandard"/>
            </w:pPr>
            <w:r>
              <w:t>false</w:t>
            </w:r>
          </w:p>
        </w:tc>
      </w:tr>
    </w:tbl>
    <w:p w14:paraId="5A30BA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E76339" w14:textId="77777777" w:rsidTr="00617B3E">
        <w:tc>
          <w:tcPr>
            <w:tcW w:w="2013" w:type="dxa"/>
            <w:shd w:val="clear" w:color="auto" w:fill="auto"/>
            <w:tcMar>
              <w:top w:w="28" w:type="dxa"/>
              <w:left w:w="28" w:type="dxa"/>
              <w:bottom w:w="28" w:type="dxa"/>
              <w:right w:w="28" w:type="dxa"/>
            </w:tcMar>
          </w:tcPr>
          <w:p w14:paraId="1A6DF16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D38A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C3C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1F8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8DB69E6" w14:textId="77777777" w:rsidTr="00617B3E">
        <w:tc>
          <w:tcPr>
            <w:tcW w:w="2013" w:type="dxa"/>
            <w:shd w:val="clear" w:color="auto" w:fill="auto"/>
            <w:tcMar>
              <w:top w:w="28" w:type="dxa"/>
              <w:left w:w="28" w:type="dxa"/>
              <w:bottom w:w="28" w:type="dxa"/>
              <w:right w:w="28" w:type="dxa"/>
            </w:tcMar>
          </w:tcPr>
          <w:p w14:paraId="78D678F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6EC88B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B4558E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7064E5" w14:textId="77777777" w:rsidR="003B5845" w:rsidRPr="004A00BD" w:rsidRDefault="003B5845" w:rsidP="00617B3E">
            <w:pPr>
              <w:jc w:val="left"/>
              <w:rPr>
                <w:sz w:val="22"/>
              </w:rPr>
            </w:pPr>
            <w:r w:rsidRPr="004A00BD">
              <w:rPr>
                <w:sz w:val="16"/>
                <w:szCs w:val="16"/>
              </w:rPr>
              <w:t xml:space="preserve">Specifies an abbreviation of the </w:t>
            </w:r>
            <w:r w:rsidRPr="004A00BD">
              <w:rPr>
                <w:i/>
                <w:iCs/>
                <w:sz w:val="16"/>
                <w:szCs w:val="16"/>
              </w:rPr>
              <w:t>UsageNode</w:t>
            </w:r>
            <w:r w:rsidRPr="004A00BD">
              <w:rPr>
                <w:sz w:val="16"/>
                <w:szCs w:val="16"/>
              </w:rPr>
              <w:t>. Normally this a human readable short name.</w:t>
            </w:r>
          </w:p>
        </w:tc>
      </w:tr>
      <w:tr w:rsidR="003B5845" w:rsidRPr="006675E2" w14:paraId="10A4BBCC" w14:textId="77777777" w:rsidTr="00617B3E">
        <w:tc>
          <w:tcPr>
            <w:tcW w:w="2013" w:type="dxa"/>
            <w:shd w:val="clear" w:color="auto" w:fill="auto"/>
            <w:tcMar>
              <w:top w:w="28" w:type="dxa"/>
              <w:left w:w="28" w:type="dxa"/>
              <w:bottom w:w="28" w:type="dxa"/>
              <w:right w:w="28" w:type="dxa"/>
            </w:tcMar>
          </w:tcPr>
          <w:p w14:paraId="147A8C0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C5B8CF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F3C9D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375FE2B" w14:textId="77777777" w:rsidR="003B5845" w:rsidRPr="004A00BD" w:rsidRDefault="003B5845" w:rsidP="00617B3E">
            <w:pPr>
              <w:jc w:val="left"/>
              <w:rPr>
                <w:sz w:val="22"/>
              </w:rPr>
            </w:pPr>
            <w:r w:rsidRPr="004A00BD">
              <w:rPr>
                <w:sz w:val="16"/>
                <w:szCs w:val="16"/>
              </w:rPr>
              <w:t xml:space="preserve">Specifies a unique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The </w:t>
            </w:r>
            <w:r w:rsidRPr="004A00BD">
              <w:rPr>
                <w:i/>
                <w:iCs/>
                <w:sz w:val="16"/>
                <w:szCs w:val="16"/>
              </w:rPr>
              <w:t>identification</w:t>
            </w:r>
            <w:r w:rsidRPr="004A00BD">
              <w:rPr>
                <w:sz w:val="16"/>
                <w:szCs w:val="16"/>
              </w:rPr>
              <w:t xml:space="preserve"> is guaranteed to be unique within the context. For all VEC-documents a </w:t>
            </w:r>
            <w:r w:rsidRPr="004A00BD">
              <w:rPr>
                <w:i/>
                <w:iCs/>
                <w:sz w:val="16"/>
                <w:szCs w:val="16"/>
              </w:rPr>
              <w:t>UsageNode-instance</w:t>
            </w:r>
            <w:r w:rsidRPr="004A00BD">
              <w:rPr>
                <w:sz w:val="16"/>
                <w:szCs w:val="16"/>
              </w:rPr>
              <w:t xml:space="preserve"> can be trusted to be the same if the context-instance is the same and the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is the same.</w:t>
            </w:r>
          </w:p>
        </w:tc>
      </w:tr>
      <w:tr w:rsidR="003B5845" w:rsidRPr="006675E2" w14:paraId="3E6EF163" w14:textId="77777777" w:rsidTr="00617B3E">
        <w:tc>
          <w:tcPr>
            <w:tcW w:w="2013" w:type="dxa"/>
            <w:shd w:val="clear" w:color="auto" w:fill="auto"/>
            <w:tcMar>
              <w:top w:w="28" w:type="dxa"/>
              <w:left w:w="28" w:type="dxa"/>
              <w:bottom w:w="28" w:type="dxa"/>
              <w:right w:w="28" w:type="dxa"/>
            </w:tcMar>
          </w:tcPr>
          <w:p w14:paraId="1AC5447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CE094C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EB7457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7F0DD85" w14:textId="77777777" w:rsidR="003B5845" w:rsidRPr="004A00BD" w:rsidRDefault="003B5845" w:rsidP="00617B3E">
            <w:pPr>
              <w:jc w:val="left"/>
              <w:rPr>
                <w:sz w:val="22"/>
              </w:rPr>
            </w:pPr>
            <w:r w:rsidRPr="004A00BD">
              <w:rPr>
                <w:sz w:val="16"/>
                <w:szCs w:val="16"/>
              </w:rPr>
              <w:t xml:space="preserve">Specifies additional, human readable information about the </w:t>
            </w:r>
            <w:r w:rsidRPr="004A00BD">
              <w:rPr>
                <w:i/>
                <w:iCs/>
                <w:sz w:val="16"/>
                <w:szCs w:val="16"/>
              </w:rPr>
              <w:t>UsageNode</w:t>
            </w:r>
            <w:r w:rsidRPr="004A00BD">
              <w:rPr>
                <w:sz w:val="16"/>
                <w:szCs w:val="16"/>
              </w:rPr>
              <w:t>.</w:t>
            </w:r>
          </w:p>
        </w:tc>
      </w:tr>
      <w:tr w:rsidR="003B5845" w:rsidRPr="006675E2" w14:paraId="229966B5" w14:textId="77777777" w:rsidTr="00617B3E">
        <w:tc>
          <w:tcPr>
            <w:tcW w:w="2013" w:type="dxa"/>
            <w:shd w:val="clear" w:color="auto" w:fill="auto"/>
            <w:tcMar>
              <w:top w:w="28" w:type="dxa"/>
              <w:left w:w="28" w:type="dxa"/>
              <w:bottom w:w="28" w:type="dxa"/>
              <w:right w:w="28" w:type="dxa"/>
            </w:tcMar>
          </w:tcPr>
          <w:p w14:paraId="412F340A" w14:textId="77777777" w:rsidR="003B5845" w:rsidRPr="00620BBE" w:rsidRDefault="003B5845" w:rsidP="00617B3E">
            <w:pPr>
              <w:pStyle w:val="SmallStandard"/>
            </w:pPr>
            <w:r w:rsidRPr="00620BBE">
              <w:t>usageNodeType</w:t>
            </w:r>
          </w:p>
        </w:tc>
        <w:tc>
          <w:tcPr>
            <w:tcW w:w="1559" w:type="dxa"/>
            <w:shd w:val="clear" w:color="auto" w:fill="auto"/>
            <w:tcMar>
              <w:top w:w="28" w:type="dxa"/>
              <w:left w:w="28" w:type="dxa"/>
              <w:bottom w:w="28" w:type="dxa"/>
              <w:right w:w="28" w:type="dxa"/>
            </w:tcMar>
          </w:tcPr>
          <w:p w14:paraId="4AEC2BA3" w14:textId="77777777" w:rsidR="003B5845" w:rsidRPr="008359F5" w:rsidRDefault="003B5845" w:rsidP="00617B3E">
            <w:pPr>
              <w:pStyle w:val="SmallStandard"/>
            </w:pPr>
            <w:r w:rsidRPr="00D21799">
              <w:t>UsageNodeType</w:t>
            </w:r>
          </w:p>
        </w:tc>
        <w:tc>
          <w:tcPr>
            <w:tcW w:w="709" w:type="dxa"/>
            <w:shd w:val="clear" w:color="auto" w:fill="auto"/>
            <w:tcMar>
              <w:top w:w="28" w:type="dxa"/>
              <w:left w:w="28" w:type="dxa"/>
              <w:bottom w:w="28" w:type="dxa"/>
              <w:right w:w="28" w:type="dxa"/>
            </w:tcMar>
          </w:tcPr>
          <w:p w14:paraId="6152FB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83B3E6" w14:textId="77777777" w:rsidR="003B5845" w:rsidRPr="004A00BD" w:rsidRDefault="003B5845" w:rsidP="00617B3E">
            <w:pPr>
              <w:jc w:val="left"/>
              <w:rPr>
                <w:sz w:val="22"/>
              </w:rPr>
            </w:pPr>
            <w:r w:rsidRPr="004A00BD">
              <w:rPr>
                <w:sz w:val="16"/>
                <w:szCs w:val="16"/>
              </w:rPr>
              <w:t>Defines the type of the UsageNode. The type determines how the UsageNode is handled in the latter processes.</w:t>
            </w:r>
          </w:p>
        </w:tc>
      </w:tr>
    </w:tbl>
    <w:p w14:paraId="7205F3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EE1A4" w14:textId="77777777" w:rsidTr="00617B3E">
        <w:tc>
          <w:tcPr>
            <w:tcW w:w="3856" w:type="dxa"/>
            <w:gridSpan w:val="3"/>
            <w:shd w:val="clear" w:color="auto" w:fill="auto"/>
          </w:tcPr>
          <w:p w14:paraId="69618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69B44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36CBA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E7B5ED" w14:textId="77777777" w:rsidTr="00617B3E">
        <w:tc>
          <w:tcPr>
            <w:tcW w:w="1573" w:type="dxa"/>
            <w:shd w:val="clear" w:color="auto" w:fill="auto"/>
          </w:tcPr>
          <w:p w14:paraId="6193179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D9D0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7D07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8F04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B7D37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937348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E55F25" w14:textId="77777777" w:rsidTr="00617B3E">
        <w:tc>
          <w:tcPr>
            <w:tcW w:w="1573" w:type="dxa"/>
            <w:shd w:val="clear" w:color="auto" w:fill="auto"/>
          </w:tcPr>
          <w:p w14:paraId="053B217D" w14:textId="77777777" w:rsidR="003B5845" w:rsidRPr="00634625" w:rsidRDefault="003B5845" w:rsidP="00617B3E">
            <w:pPr>
              <w:pStyle w:val="SmallStandard"/>
            </w:pPr>
            <w:r>
              <w:t>Project</w:t>
            </w:r>
          </w:p>
        </w:tc>
        <w:tc>
          <w:tcPr>
            <w:tcW w:w="1574" w:type="dxa"/>
            <w:shd w:val="clear" w:color="auto" w:fill="auto"/>
          </w:tcPr>
          <w:p w14:paraId="48806A76" w14:textId="77777777" w:rsidR="003B5845" w:rsidRPr="00132C43" w:rsidRDefault="003B5845" w:rsidP="00617B3E">
            <w:pPr>
              <w:pStyle w:val="SmallStandard"/>
            </w:pPr>
            <w:r>
              <w:t>usedInProject</w:t>
            </w:r>
          </w:p>
        </w:tc>
        <w:tc>
          <w:tcPr>
            <w:tcW w:w="708" w:type="dxa"/>
            <w:shd w:val="clear" w:color="auto" w:fill="auto"/>
          </w:tcPr>
          <w:p w14:paraId="01811799" w14:textId="77777777" w:rsidR="003B5845" w:rsidRPr="00D331EF" w:rsidRDefault="003B5845" w:rsidP="00617B3E">
            <w:pPr>
              <w:pStyle w:val="SmallStandard"/>
            </w:pPr>
            <w:r w:rsidRPr="00574783">
              <w:t>0..*</w:t>
            </w:r>
          </w:p>
        </w:tc>
        <w:tc>
          <w:tcPr>
            <w:tcW w:w="709" w:type="dxa"/>
            <w:shd w:val="clear" w:color="auto" w:fill="auto"/>
          </w:tcPr>
          <w:p w14:paraId="5072FD2E" w14:textId="77777777" w:rsidR="003B5845" w:rsidRPr="00D331EF" w:rsidRDefault="003B5845" w:rsidP="00617B3E">
            <w:pPr>
              <w:pStyle w:val="SmallStandard"/>
            </w:pPr>
            <w:r w:rsidRPr="00207506">
              <w:t>0..*</w:t>
            </w:r>
          </w:p>
        </w:tc>
        <w:tc>
          <w:tcPr>
            <w:tcW w:w="567" w:type="dxa"/>
            <w:shd w:val="clear" w:color="auto" w:fill="auto"/>
          </w:tcPr>
          <w:p w14:paraId="6667BB2E" w14:textId="77777777" w:rsidR="003B5845" w:rsidRPr="00D331EF" w:rsidRDefault="003B5845" w:rsidP="00617B3E">
            <w:pPr>
              <w:pStyle w:val="SmallStandard"/>
            </w:pPr>
            <w:r>
              <w:t>N</w:t>
            </w:r>
          </w:p>
        </w:tc>
        <w:tc>
          <w:tcPr>
            <w:tcW w:w="3969" w:type="dxa"/>
            <w:shd w:val="clear" w:color="auto" w:fill="auto"/>
          </w:tcPr>
          <w:p w14:paraId="3484C77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Projects</w:t>
            </w:r>
            <w:r w:rsidRPr="004A00BD">
              <w:rPr>
                <w:sz w:val="16"/>
                <w:szCs w:val="16"/>
              </w:rPr>
              <w:t xml:space="preserve"> in which the </w:t>
            </w:r>
            <w:r w:rsidRPr="004A00BD">
              <w:rPr>
                <w:i/>
                <w:iCs/>
                <w:sz w:val="16"/>
                <w:szCs w:val="16"/>
              </w:rPr>
              <w:t>UsageNode</w:t>
            </w:r>
            <w:r w:rsidRPr="004A00BD">
              <w:rPr>
                <w:sz w:val="16"/>
                <w:szCs w:val="16"/>
              </w:rPr>
              <w:t xml:space="preserve"> can be used.</w:t>
            </w:r>
          </w:p>
        </w:tc>
      </w:tr>
    </w:tbl>
    <w:p w14:paraId="4E8007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A174074" w14:textId="77777777" w:rsidTr="00617B3E">
        <w:tc>
          <w:tcPr>
            <w:tcW w:w="2296" w:type="dxa"/>
            <w:gridSpan w:val="2"/>
            <w:shd w:val="clear" w:color="auto" w:fill="auto"/>
          </w:tcPr>
          <w:p w14:paraId="20B62D8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FCCF7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8B09A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0F2CD2" w14:textId="77777777" w:rsidTr="00617B3E">
        <w:tc>
          <w:tcPr>
            <w:tcW w:w="1588" w:type="dxa"/>
            <w:shd w:val="clear" w:color="auto" w:fill="auto"/>
          </w:tcPr>
          <w:p w14:paraId="6910A45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7E78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9E6C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7670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C997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D59DB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C1693E" w14:textId="77777777" w:rsidTr="00617B3E">
        <w:tc>
          <w:tcPr>
            <w:tcW w:w="1588" w:type="dxa"/>
            <w:shd w:val="clear" w:color="auto" w:fill="auto"/>
          </w:tcPr>
          <w:p w14:paraId="3F3763DC" w14:textId="77777777" w:rsidR="003B5845" w:rsidRPr="00634625" w:rsidRDefault="003B5845" w:rsidP="00617B3E">
            <w:pPr>
              <w:pStyle w:val="SmallStandard"/>
            </w:pPr>
            <w:r>
              <w:t>OccurrenceOrUsage</w:t>
            </w:r>
          </w:p>
        </w:tc>
        <w:tc>
          <w:tcPr>
            <w:tcW w:w="708" w:type="dxa"/>
            <w:shd w:val="clear" w:color="auto" w:fill="auto"/>
          </w:tcPr>
          <w:p w14:paraId="4AFEB43B" w14:textId="77777777" w:rsidR="003B5845" w:rsidRPr="00D331EF" w:rsidRDefault="003B5845" w:rsidP="00617B3E">
            <w:pPr>
              <w:pStyle w:val="SmallStandard"/>
            </w:pPr>
            <w:r w:rsidRPr="00D01517">
              <w:t>0..*</w:t>
            </w:r>
          </w:p>
        </w:tc>
        <w:tc>
          <w:tcPr>
            <w:tcW w:w="1560" w:type="dxa"/>
            <w:shd w:val="clear" w:color="auto" w:fill="auto"/>
          </w:tcPr>
          <w:p w14:paraId="285515F3" w14:textId="77777777" w:rsidR="003B5845" w:rsidRPr="00132C43" w:rsidRDefault="003B5845" w:rsidP="00617B3E">
            <w:pPr>
              <w:pStyle w:val="SmallStandard"/>
            </w:pPr>
            <w:r>
              <w:t>realizedUsageNode</w:t>
            </w:r>
          </w:p>
        </w:tc>
        <w:tc>
          <w:tcPr>
            <w:tcW w:w="708" w:type="dxa"/>
            <w:shd w:val="clear" w:color="auto" w:fill="auto"/>
          </w:tcPr>
          <w:p w14:paraId="6337CEF0" w14:textId="77777777" w:rsidR="003B5845" w:rsidRPr="00D331EF" w:rsidRDefault="003B5845" w:rsidP="00617B3E">
            <w:pPr>
              <w:pStyle w:val="SmallStandard"/>
            </w:pPr>
            <w:r w:rsidRPr="00D01517">
              <w:t>0..1</w:t>
            </w:r>
          </w:p>
        </w:tc>
        <w:tc>
          <w:tcPr>
            <w:tcW w:w="567" w:type="dxa"/>
            <w:shd w:val="clear" w:color="auto" w:fill="auto"/>
          </w:tcPr>
          <w:p w14:paraId="6F0AA7D9" w14:textId="77777777" w:rsidR="003B5845" w:rsidRPr="00D331EF" w:rsidRDefault="003B5845" w:rsidP="00617B3E">
            <w:pPr>
              <w:pStyle w:val="SmallStandard"/>
            </w:pPr>
            <w:r>
              <w:t>N</w:t>
            </w:r>
          </w:p>
        </w:tc>
        <w:tc>
          <w:tcPr>
            <w:tcW w:w="3969" w:type="dxa"/>
            <w:shd w:val="clear" w:color="auto" w:fill="auto"/>
          </w:tcPr>
          <w:p w14:paraId="06D627C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OccurrenceOrUsage</w:t>
            </w:r>
            <w:r w:rsidRPr="004A00BD">
              <w:rPr>
                <w:sz w:val="16"/>
                <w:szCs w:val="16"/>
              </w:rPr>
              <w:t>.</w:t>
            </w:r>
          </w:p>
        </w:tc>
      </w:tr>
      <w:tr w:rsidR="003B5845" w:rsidRPr="00CC6307" w14:paraId="172D589E" w14:textId="77777777" w:rsidTr="00617B3E">
        <w:tc>
          <w:tcPr>
            <w:tcW w:w="1588" w:type="dxa"/>
            <w:shd w:val="clear" w:color="auto" w:fill="auto"/>
          </w:tcPr>
          <w:p w14:paraId="76EF48D6" w14:textId="77777777" w:rsidR="003B5845" w:rsidRPr="00634625" w:rsidRDefault="003B5845" w:rsidP="00617B3E">
            <w:pPr>
              <w:pStyle w:val="SmallStandard"/>
            </w:pPr>
            <w:r>
              <w:t>ComponentNode</w:t>
            </w:r>
          </w:p>
        </w:tc>
        <w:tc>
          <w:tcPr>
            <w:tcW w:w="708" w:type="dxa"/>
            <w:shd w:val="clear" w:color="auto" w:fill="auto"/>
          </w:tcPr>
          <w:p w14:paraId="54CA275D" w14:textId="77777777" w:rsidR="003B5845" w:rsidRPr="00D331EF" w:rsidRDefault="003B5845" w:rsidP="00617B3E">
            <w:pPr>
              <w:pStyle w:val="SmallStandard"/>
            </w:pPr>
            <w:r w:rsidRPr="00D01517">
              <w:t>0..*</w:t>
            </w:r>
          </w:p>
        </w:tc>
        <w:tc>
          <w:tcPr>
            <w:tcW w:w="1560" w:type="dxa"/>
            <w:shd w:val="clear" w:color="auto" w:fill="auto"/>
          </w:tcPr>
          <w:p w14:paraId="6A54EABB" w14:textId="77777777" w:rsidR="003B5845" w:rsidRPr="00132C43" w:rsidRDefault="003B5845" w:rsidP="00617B3E">
            <w:pPr>
              <w:pStyle w:val="SmallStandard"/>
            </w:pPr>
            <w:r>
              <w:t>realizedUsageNode</w:t>
            </w:r>
          </w:p>
        </w:tc>
        <w:tc>
          <w:tcPr>
            <w:tcW w:w="708" w:type="dxa"/>
            <w:shd w:val="clear" w:color="auto" w:fill="auto"/>
          </w:tcPr>
          <w:p w14:paraId="56BE00DE" w14:textId="77777777" w:rsidR="003B5845" w:rsidRPr="00D331EF" w:rsidRDefault="003B5845" w:rsidP="00617B3E">
            <w:pPr>
              <w:pStyle w:val="SmallStandard"/>
            </w:pPr>
            <w:r w:rsidRPr="00D01517">
              <w:t>0..1</w:t>
            </w:r>
          </w:p>
        </w:tc>
        <w:tc>
          <w:tcPr>
            <w:tcW w:w="567" w:type="dxa"/>
            <w:shd w:val="clear" w:color="auto" w:fill="auto"/>
          </w:tcPr>
          <w:p w14:paraId="523424EE" w14:textId="77777777" w:rsidR="003B5845" w:rsidRPr="00D331EF" w:rsidRDefault="003B5845" w:rsidP="00617B3E">
            <w:pPr>
              <w:pStyle w:val="SmallStandard"/>
            </w:pPr>
            <w:r>
              <w:t>N</w:t>
            </w:r>
          </w:p>
        </w:tc>
        <w:tc>
          <w:tcPr>
            <w:tcW w:w="3969" w:type="dxa"/>
            <w:shd w:val="clear" w:color="auto" w:fill="auto"/>
          </w:tcPr>
          <w:p w14:paraId="3579A7F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ComponentNode</w:t>
            </w:r>
            <w:r w:rsidRPr="004A00BD">
              <w:rPr>
                <w:sz w:val="16"/>
                <w:szCs w:val="16"/>
              </w:rPr>
              <w:t>.</w:t>
            </w:r>
          </w:p>
        </w:tc>
      </w:tr>
      <w:tr w:rsidR="003B5845" w:rsidRPr="00CC6307" w14:paraId="51A12098" w14:textId="77777777" w:rsidTr="00617B3E">
        <w:tc>
          <w:tcPr>
            <w:tcW w:w="1588" w:type="dxa"/>
            <w:shd w:val="clear" w:color="auto" w:fill="auto"/>
          </w:tcPr>
          <w:p w14:paraId="41AD6D7B" w14:textId="77777777" w:rsidR="003B5845" w:rsidRPr="00634625" w:rsidRDefault="003B5845" w:rsidP="00617B3E">
            <w:pPr>
              <w:pStyle w:val="SmallStandard"/>
            </w:pPr>
            <w:r>
              <w:t>UsageConstraint</w:t>
            </w:r>
          </w:p>
        </w:tc>
        <w:tc>
          <w:tcPr>
            <w:tcW w:w="708" w:type="dxa"/>
            <w:shd w:val="clear" w:color="auto" w:fill="auto"/>
          </w:tcPr>
          <w:p w14:paraId="354DD77C" w14:textId="77777777" w:rsidR="003B5845" w:rsidRPr="00D331EF" w:rsidRDefault="003B5845" w:rsidP="00617B3E">
            <w:pPr>
              <w:pStyle w:val="SmallStandard"/>
            </w:pPr>
            <w:r w:rsidRPr="00D01517">
              <w:t>0..*</w:t>
            </w:r>
          </w:p>
        </w:tc>
        <w:tc>
          <w:tcPr>
            <w:tcW w:w="1560" w:type="dxa"/>
            <w:shd w:val="clear" w:color="auto" w:fill="auto"/>
          </w:tcPr>
          <w:p w14:paraId="065074AF" w14:textId="77777777" w:rsidR="003B5845" w:rsidRPr="00132C43" w:rsidRDefault="003B5845" w:rsidP="00617B3E">
            <w:pPr>
              <w:pStyle w:val="SmallStandard"/>
            </w:pPr>
            <w:r>
              <w:t>usageNode</w:t>
            </w:r>
          </w:p>
        </w:tc>
        <w:tc>
          <w:tcPr>
            <w:tcW w:w="708" w:type="dxa"/>
            <w:shd w:val="clear" w:color="auto" w:fill="auto"/>
          </w:tcPr>
          <w:p w14:paraId="57991FBC" w14:textId="77777777" w:rsidR="003B5845" w:rsidRPr="00D331EF" w:rsidRDefault="003B5845" w:rsidP="00617B3E">
            <w:pPr>
              <w:pStyle w:val="SmallStandard"/>
            </w:pPr>
            <w:r w:rsidRPr="00D01517">
              <w:t>0..*</w:t>
            </w:r>
          </w:p>
        </w:tc>
        <w:tc>
          <w:tcPr>
            <w:tcW w:w="567" w:type="dxa"/>
            <w:shd w:val="clear" w:color="auto" w:fill="auto"/>
          </w:tcPr>
          <w:p w14:paraId="2863580C" w14:textId="77777777" w:rsidR="003B5845" w:rsidRPr="00D331EF" w:rsidRDefault="003B5845" w:rsidP="00617B3E">
            <w:pPr>
              <w:pStyle w:val="SmallStandard"/>
            </w:pPr>
            <w:r>
              <w:t>N</w:t>
            </w:r>
          </w:p>
        </w:tc>
        <w:tc>
          <w:tcPr>
            <w:tcW w:w="3969" w:type="dxa"/>
            <w:shd w:val="clear" w:color="auto" w:fill="auto"/>
          </w:tcPr>
          <w:p w14:paraId="06359BA8"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03A2C560" w14:textId="77777777" w:rsidTr="00617B3E">
        <w:tc>
          <w:tcPr>
            <w:tcW w:w="1588" w:type="dxa"/>
            <w:shd w:val="clear" w:color="auto" w:fill="auto"/>
          </w:tcPr>
          <w:p w14:paraId="2D6C59A3" w14:textId="77777777" w:rsidR="003B5845" w:rsidRPr="00634625" w:rsidRDefault="003B5845" w:rsidP="00617B3E">
            <w:pPr>
              <w:pStyle w:val="SmallStandard"/>
            </w:pPr>
            <w:r>
              <w:t>UsageNode</w:t>
            </w:r>
          </w:p>
        </w:tc>
        <w:tc>
          <w:tcPr>
            <w:tcW w:w="708" w:type="dxa"/>
            <w:shd w:val="clear" w:color="auto" w:fill="auto"/>
          </w:tcPr>
          <w:p w14:paraId="30B783B4" w14:textId="77777777" w:rsidR="003B5845" w:rsidRPr="00D331EF" w:rsidRDefault="003B5845" w:rsidP="00617B3E">
            <w:pPr>
              <w:pStyle w:val="SmallStandard"/>
            </w:pPr>
            <w:r w:rsidRPr="00D01517">
              <w:t>0..1</w:t>
            </w:r>
          </w:p>
        </w:tc>
        <w:tc>
          <w:tcPr>
            <w:tcW w:w="1560" w:type="dxa"/>
            <w:shd w:val="clear" w:color="auto" w:fill="auto"/>
          </w:tcPr>
          <w:p w14:paraId="0B4460CB" w14:textId="77777777" w:rsidR="003B5845" w:rsidRPr="00132C43" w:rsidRDefault="003B5845" w:rsidP="00617B3E">
            <w:pPr>
              <w:pStyle w:val="SmallStandard"/>
            </w:pPr>
            <w:r>
              <w:t>subUsageNodes</w:t>
            </w:r>
          </w:p>
        </w:tc>
        <w:tc>
          <w:tcPr>
            <w:tcW w:w="708" w:type="dxa"/>
            <w:shd w:val="clear" w:color="auto" w:fill="auto"/>
          </w:tcPr>
          <w:p w14:paraId="5941FB66" w14:textId="77777777" w:rsidR="003B5845" w:rsidRPr="00D331EF" w:rsidRDefault="003B5845" w:rsidP="00617B3E">
            <w:pPr>
              <w:pStyle w:val="SmallStandard"/>
            </w:pPr>
            <w:r w:rsidRPr="00D01517">
              <w:t>0..*</w:t>
            </w:r>
          </w:p>
        </w:tc>
        <w:tc>
          <w:tcPr>
            <w:tcW w:w="567" w:type="dxa"/>
            <w:shd w:val="clear" w:color="auto" w:fill="auto"/>
          </w:tcPr>
          <w:p w14:paraId="535665F9" w14:textId="77777777" w:rsidR="003B5845" w:rsidRDefault="003B5845" w:rsidP="00617B3E">
            <w:pPr>
              <w:pStyle w:val="SmallStandard"/>
            </w:pPr>
            <w:r>
              <w:t>Y</w:t>
            </w:r>
          </w:p>
        </w:tc>
        <w:tc>
          <w:tcPr>
            <w:tcW w:w="3969" w:type="dxa"/>
            <w:shd w:val="clear" w:color="auto" w:fill="auto"/>
          </w:tcPr>
          <w:p w14:paraId="3492ED34" w14:textId="77777777" w:rsidR="003B5845" w:rsidRPr="004A00BD" w:rsidRDefault="003B5845" w:rsidP="00617B3E">
            <w:pPr>
              <w:rPr>
                <w:sz w:val="22"/>
              </w:rPr>
            </w:pPr>
          </w:p>
        </w:tc>
      </w:tr>
      <w:tr w:rsidR="003B5845" w:rsidRPr="00CC6307" w14:paraId="21A0719B" w14:textId="77777777" w:rsidTr="00617B3E">
        <w:tc>
          <w:tcPr>
            <w:tcW w:w="1588" w:type="dxa"/>
            <w:shd w:val="clear" w:color="auto" w:fill="auto"/>
          </w:tcPr>
          <w:p w14:paraId="167AB36B" w14:textId="77777777" w:rsidR="003B5845" w:rsidRPr="00634625" w:rsidRDefault="003B5845" w:rsidP="00617B3E">
            <w:pPr>
              <w:pStyle w:val="SmallStandard"/>
            </w:pPr>
            <w:r>
              <w:t>NetworkNode</w:t>
            </w:r>
          </w:p>
        </w:tc>
        <w:tc>
          <w:tcPr>
            <w:tcW w:w="708" w:type="dxa"/>
            <w:shd w:val="clear" w:color="auto" w:fill="auto"/>
          </w:tcPr>
          <w:p w14:paraId="7C41C48B" w14:textId="77777777" w:rsidR="003B5845" w:rsidRPr="00D331EF" w:rsidRDefault="003B5845" w:rsidP="00617B3E">
            <w:pPr>
              <w:pStyle w:val="SmallStandard"/>
            </w:pPr>
            <w:r w:rsidRPr="00D01517">
              <w:t>0..*</w:t>
            </w:r>
          </w:p>
        </w:tc>
        <w:tc>
          <w:tcPr>
            <w:tcW w:w="1560" w:type="dxa"/>
            <w:shd w:val="clear" w:color="auto" w:fill="auto"/>
          </w:tcPr>
          <w:p w14:paraId="021DFCF0" w14:textId="77777777" w:rsidR="003B5845" w:rsidRPr="00132C43" w:rsidRDefault="003B5845" w:rsidP="00617B3E">
            <w:pPr>
              <w:pStyle w:val="SmallStandard"/>
            </w:pPr>
            <w:r>
              <w:t>realizedUsageNode</w:t>
            </w:r>
          </w:p>
        </w:tc>
        <w:tc>
          <w:tcPr>
            <w:tcW w:w="708" w:type="dxa"/>
            <w:shd w:val="clear" w:color="auto" w:fill="auto"/>
          </w:tcPr>
          <w:p w14:paraId="537D4127" w14:textId="77777777" w:rsidR="003B5845" w:rsidRPr="00D331EF" w:rsidRDefault="003B5845" w:rsidP="00617B3E">
            <w:pPr>
              <w:pStyle w:val="SmallStandard"/>
            </w:pPr>
            <w:r w:rsidRPr="00D01517">
              <w:t>0..1</w:t>
            </w:r>
          </w:p>
        </w:tc>
        <w:tc>
          <w:tcPr>
            <w:tcW w:w="567" w:type="dxa"/>
            <w:shd w:val="clear" w:color="auto" w:fill="auto"/>
          </w:tcPr>
          <w:p w14:paraId="07395755" w14:textId="77777777" w:rsidR="003B5845" w:rsidRPr="00D331EF" w:rsidRDefault="003B5845" w:rsidP="00617B3E">
            <w:pPr>
              <w:pStyle w:val="SmallStandard"/>
            </w:pPr>
            <w:r>
              <w:t>N</w:t>
            </w:r>
          </w:p>
        </w:tc>
        <w:tc>
          <w:tcPr>
            <w:tcW w:w="3969" w:type="dxa"/>
            <w:shd w:val="clear" w:color="auto" w:fill="auto"/>
          </w:tcPr>
          <w:p w14:paraId="3DD7FA0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NetworkNode</w:t>
            </w:r>
            <w:r w:rsidRPr="004A00BD">
              <w:rPr>
                <w:sz w:val="16"/>
                <w:szCs w:val="16"/>
              </w:rPr>
              <w:t>.</w:t>
            </w:r>
          </w:p>
        </w:tc>
      </w:tr>
      <w:tr w:rsidR="003B5845" w:rsidRPr="00CC6307" w14:paraId="184E555C" w14:textId="77777777" w:rsidTr="00617B3E">
        <w:tc>
          <w:tcPr>
            <w:tcW w:w="1588" w:type="dxa"/>
            <w:shd w:val="clear" w:color="auto" w:fill="auto"/>
          </w:tcPr>
          <w:p w14:paraId="23331995" w14:textId="77777777" w:rsidR="003B5845" w:rsidRPr="00634625" w:rsidRDefault="003B5845" w:rsidP="00617B3E">
            <w:pPr>
              <w:pStyle w:val="SmallStandard"/>
            </w:pPr>
            <w:r>
              <w:t>UsageNodeSpecification</w:t>
            </w:r>
          </w:p>
        </w:tc>
        <w:tc>
          <w:tcPr>
            <w:tcW w:w="708" w:type="dxa"/>
            <w:shd w:val="clear" w:color="auto" w:fill="auto"/>
          </w:tcPr>
          <w:p w14:paraId="7A692D89" w14:textId="77777777" w:rsidR="003B5845" w:rsidRPr="00D331EF" w:rsidRDefault="003B5845" w:rsidP="00617B3E">
            <w:pPr>
              <w:pStyle w:val="SmallStandard"/>
            </w:pPr>
            <w:r w:rsidRPr="00D01517">
              <w:t>0..1</w:t>
            </w:r>
          </w:p>
        </w:tc>
        <w:tc>
          <w:tcPr>
            <w:tcW w:w="1560" w:type="dxa"/>
            <w:shd w:val="clear" w:color="auto" w:fill="auto"/>
          </w:tcPr>
          <w:p w14:paraId="3004DAC1" w14:textId="77777777" w:rsidR="003B5845" w:rsidRPr="00132C43" w:rsidRDefault="003B5845" w:rsidP="00617B3E">
            <w:pPr>
              <w:pStyle w:val="SmallStandard"/>
            </w:pPr>
            <w:r>
              <w:t>usageNodes</w:t>
            </w:r>
          </w:p>
        </w:tc>
        <w:tc>
          <w:tcPr>
            <w:tcW w:w="708" w:type="dxa"/>
            <w:shd w:val="clear" w:color="auto" w:fill="auto"/>
          </w:tcPr>
          <w:p w14:paraId="4548ECDD" w14:textId="77777777" w:rsidR="003B5845" w:rsidRPr="00D331EF" w:rsidRDefault="003B5845" w:rsidP="00617B3E">
            <w:pPr>
              <w:pStyle w:val="SmallStandard"/>
            </w:pPr>
            <w:r w:rsidRPr="00D01517">
              <w:t>0..*</w:t>
            </w:r>
          </w:p>
        </w:tc>
        <w:tc>
          <w:tcPr>
            <w:tcW w:w="567" w:type="dxa"/>
            <w:shd w:val="clear" w:color="auto" w:fill="auto"/>
          </w:tcPr>
          <w:p w14:paraId="19B3B075" w14:textId="77777777" w:rsidR="003B5845" w:rsidRDefault="003B5845" w:rsidP="00617B3E">
            <w:pPr>
              <w:pStyle w:val="SmallStandard"/>
            </w:pPr>
            <w:r>
              <w:t>Y</w:t>
            </w:r>
          </w:p>
        </w:tc>
        <w:tc>
          <w:tcPr>
            <w:tcW w:w="3969" w:type="dxa"/>
            <w:shd w:val="clear" w:color="auto" w:fill="auto"/>
          </w:tcPr>
          <w:p w14:paraId="1D8527A3"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r w:rsidR="003B5845" w:rsidRPr="00CC6307" w14:paraId="061E2502" w14:textId="77777777" w:rsidTr="00617B3E">
        <w:tc>
          <w:tcPr>
            <w:tcW w:w="1588" w:type="dxa"/>
            <w:shd w:val="clear" w:color="auto" w:fill="auto"/>
          </w:tcPr>
          <w:p w14:paraId="102D664B" w14:textId="77777777" w:rsidR="003B5845" w:rsidRPr="00634625" w:rsidRDefault="003B5845" w:rsidP="00617B3E">
            <w:pPr>
              <w:pStyle w:val="SmallStandard"/>
            </w:pPr>
            <w:r>
              <w:t>TopologyNode</w:t>
            </w:r>
          </w:p>
        </w:tc>
        <w:tc>
          <w:tcPr>
            <w:tcW w:w="708" w:type="dxa"/>
            <w:shd w:val="clear" w:color="auto" w:fill="auto"/>
          </w:tcPr>
          <w:p w14:paraId="38BA03BE" w14:textId="77777777" w:rsidR="003B5845" w:rsidRPr="00D331EF" w:rsidRDefault="003B5845" w:rsidP="00617B3E">
            <w:pPr>
              <w:pStyle w:val="SmallStandard"/>
            </w:pPr>
            <w:r w:rsidRPr="00D01517">
              <w:t>0..*</w:t>
            </w:r>
          </w:p>
        </w:tc>
        <w:tc>
          <w:tcPr>
            <w:tcW w:w="1560" w:type="dxa"/>
            <w:shd w:val="clear" w:color="auto" w:fill="auto"/>
          </w:tcPr>
          <w:p w14:paraId="532E6837" w14:textId="77777777" w:rsidR="003B5845" w:rsidRPr="00132C43" w:rsidRDefault="003B5845" w:rsidP="00617B3E">
            <w:pPr>
              <w:pStyle w:val="SmallStandard"/>
            </w:pPr>
            <w:r>
              <w:t>realizedUsageNode</w:t>
            </w:r>
          </w:p>
        </w:tc>
        <w:tc>
          <w:tcPr>
            <w:tcW w:w="708" w:type="dxa"/>
            <w:shd w:val="clear" w:color="auto" w:fill="auto"/>
          </w:tcPr>
          <w:p w14:paraId="3660D7CE" w14:textId="77777777" w:rsidR="003B5845" w:rsidRPr="00D331EF" w:rsidRDefault="003B5845" w:rsidP="00617B3E">
            <w:pPr>
              <w:pStyle w:val="SmallStandard"/>
            </w:pPr>
            <w:r w:rsidRPr="00D01517">
              <w:t>0..1</w:t>
            </w:r>
          </w:p>
        </w:tc>
        <w:tc>
          <w:tcPr>
            <w:tcW w:w="567" w:type="dxa"/>
            <w:shd w:val="clear" w:color="auto" w:fill="auto"/>
          </w:tcPr>
          <w:p w14:paraId="3C43BACD" w14:textId="77777777" w:rsidR="003B5845" w:rsidRPr="00D331EF" w:rsidRDefault="003B5845" w:rsidP="00617B3E">
            <w:pPr>
              <w:pStyle w:val="SmallStandard"/>
            </w:pPr>
            <w:r>
              <w:t>N</w:t>
            </w:r>
          </w:p>
        </w:tc>
        <w:tc>
          <w:tcPr>
            <w:tcW w:w="3969" w:type="dxa"/>
            <w:shd w:val="clear" w:color="auto" w:fill="auto"/>
          </w:tcPr>
          <w:p w14:paraId="0D62107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TopologyNode</w:t>
            </w:r>
            <w:r w:rsidRPr="004A00BD">
              <w:rPr>
                <w:sz w:val="16"/>
                <w:szCs w:val="16"/>
              </w:rPr>
              <w:t>.</w:t>
            </w:r>
          </w:p>
        </w:tc>
      </w:tr>
    </w:tbl>
    <w:p w14:paraId="4D7E82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6" w:name="_11407b19a57df7a9ab4d72ecca4ca6e1"/>
      <w:r>
        <w:rPr>
          <w:lang w:val="en-GB"/>
        </w:rPr>
        <w:t>UsageNodeSpecification</w:t>
      </w:r>
      <w:bookmarkEnd w:id="1496"/>
    </w:p>
    <w:p w14:paraId="09676B6F" w14:textId="77777777" w:rsidR="003B5845" w:rsidRDefault="003B5845" w:rsidP="003B5845">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5F9133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F7D75A" w14:textId="77777777" w:rsidTr="00617B3E">
        <w:tc>
          <w:tcPr>
            <w:tcW w:w="2013" w:type="dxa"/>
            <w:shd w:val="clear" w:color="auto" w:fill="auto"/>
            <w:tcMar>
              <w:top w:w="28" w:type="dxa"/>
              <w:left w:w="28" w:type="dxa"/>
              <w:bottom w:w="28" w:type="dxa"/>
              <w:right w:w="28" w:type="dxa"/>
            </w:tcMar>
          </w:tcPr>
          <w:p w14:paraId="60671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FEAB2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BFB7261" w14:textId="77777777" w:rsidTr="00617B3E">
        <w:tc>
          <w:tcPr>
            <w:tcW w:w="2013" w:type="dxa"/>
            <w:shd w:val="clear" w:color="auto" w:fill="auto"/>
            <w:tcMar>
              <w:top w:w="28" w:type="dxa"/>
              <w:left w:w="28" w:type="dxa"/>
              <w:bottom w:w="28" w:type="dxa"/>
              <w:right w:w="28" w:type="dxa"/>
            </w:tcMar>
          </w:tcPr>
          <w:p w14:paraId="3F0D3A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85C5A0" w14:textId="77777777" w:rsidR="003B5845" w:rsidRPr="004A00BD" w:rsidRDefault="003B5845" w:rsidP="00617B3E">
            <w:pPr>
              <w:rPr>
                <w:sz w:val="22"/>
              </w:rPr>
            </w:pPr>
          </w:p>
        </w:tc>
      </w:tr>
      <w:tr w:rsidR="003B5845" w:rsidRPr="008359F5" w14:paraId="3F751480" w14:textId="77777777" w:rsidTr="00617B3E">
        <w:tc>
          <w:tcPr>
            <w:tcW w:w="2013" w:type="dxa"/>
            <w:shd w:val="clear" w:color="auto" w:fill="auto"/>
            <w:tcMar>
              <w:top w:w="28" w:type="dxa"/>
              <w:left w:w="28" w:type="dxa"/>
              <w:bottom w:w="28" w:type="dxa"/>
              <w:right w:w="28" w:type="dxa"/>
            </w:tcMar>
          </w:tcPr>
          <w:p w14:paraId="185FB2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BF7FB" w14:textId="77777777" w:rsidR="003B5845" w:rsidRPr="000437C1" w:rsidRDefault="003B5845" w:rsidP="00617B3E">
            <w:pPr>
              <w:pStyle w:val="SmallStandard"/>
            </w:pPr>
            <w:r>
              <w:t>false</w:t>
            </w:r>
          </w:p>
        </w:tc>
      </w:tr>
    </w:tbl>
    <w:p w14:paraId="09A05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48B36C" w14:textId="77777777" w:rsidTr="00617B3E">
        <w:tc>
          <w:tcPr>
            <w:tcW w:w="3856" w:type="dxa"/>
            <w:gridSpan w:val="3"/>
            <w:shd w:val="clear" w:color="auto" w:fill="auto"/>
          </w:tcPr>
          <w:p w14:paraId="66E248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20A75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5718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17B485" w14:textId="77777777" w:rsidTr="00617B3E">
        <w:tc>
          <w:tcPr>
            <w:tcW w:w="1573" w:type="dxa"/>
            <w:shd w:val="clear" w:color="auto" w:fill="auto"/>
          </w:tcPr>
          <w:p w14:paraId="6E180D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DCFE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109E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8A5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4658A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C41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6DAC7F" w14:textId="77777777" w:rsidTr="00617B3E">
        <w:tc>
          <w:tcPr>
            <w:tcW w:w="1573" w:type="dxa"/>
            <w:shd w:val="clear" w:color="auto" w:fill="auto"/>
          </w:tcPr>
          <w:p w14:paraId="3E74F7EE" w14:textId="77777777" w:rsidR="003B5845" w:rsidRPr="00634625" w:rsidRDefault="003B5845" w:rsidP="00617B3E">
            <w:pPr>
              <w:pStyle w:val="SmallStandard"/>
            </w:pPr>
            <w:r>
              <w:t>UsageNode</w:t>
            </w:r>
          </w:p>
        </w:tc>
        <w:tc>
          <w:tcPr>
            <w:tcW w:w="1574" w:type="dxa"/>
            <w:shd w:val="clear" w:color="auto" w:fill="auto"/>
          </w:tcPr>
          <w:p w14:paraId="28584658" w14:textId="77777777" w:rsidR="003B5845" w:rsidRPr="00132C43" w:rsidRDefault="003B5845" w:rsidP="00617B3E">
            <w:pPr>
              <w:pStyle w:val="SmallStandard"/>
            </w:pPr>
            <w:r>
              <w:t>usageNodes</w:t>
            </w:r>
          </w:p>
        </w:tc>
        <w:tc>
          <w:tcPr>
            <w:tcW w:w="708" w:type="dxa"/>
            <w:shd w:val="clear" w:color="auto" w:fill="auto"/>
          </w:tcPr>
          <w:p w14:paraId="5D8F727D" w14:textId="77777777" w:rsidR="003B5845" w:rsidRPr="00D331EF" w:rsidRDefault="003B5845" w:rsidP="00617B3E">
            <w:pPr>
              <w:pStyle w:val="SmallStandard"/>
            </w:pPr>
            <w:r w:rsidRPr="00574783">
              <w:t>0..*</w:t>
            </w:r>
          </w:p>
        </w:tc>
        <w:tc>
          <w:tcPr>
            <w:tcW w:w="709" w:type="dxa"/>
            <w:shd w:val="clear" w:color="auto" w:fill="auto"/>
          </w:tcPr>
          <w:p w14:paraId="6327FB0D" w14:textId="77777777" w:rsidR="003B5845" w:rsidRPr="00D331EF" w:rsidRDefault="003B5845" w:rsidP="00617B3E">
            <w:pPr>
              <w:pStyle w:val="SmallStandard"/>
            </w:pPr>
            <w:r w:rsidRPr="00207506">
              <w:t>0..1</w:t>
            </w:r>
          </w:p>
        </w:tc>
        <w:tc>
          <w:tcPr>
            <w:tcW w:w="567" w:type="dxa"/>
            <w:shd w:val="clear" w:color="auto" w:fill="auto"/>
          </w:tcPr>
          <w:p w14:paraId="0FD7132B" w14:textId="77777777" w:rsidR="003B5845" w:rsidRDefault="003B5845" w:rsidP="00617B3E">
            <w:pPr>
              <w:pStyle w:val="SmallStandard"/>
            </w:pPr>
            <w:r>
              <w:t>Y</w:t>
            </w:r>
          </w:p>
        </w:tc>
        <w:tc>
          <w:tcPr>
            <w:tcW w:w="3969" w:type="dxa"/>
            <w:shd w:val="clear" w:color="auto" w:fill="auto"/>
          </w:tcPr>
          <w:p w14:paraId="49070C3F"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bl>
    <w:p w14:paraId="407F55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7" w:name="_b90a1aad0a03b28eace802dd66e205d2"/>
      <w:r w:rsidRPr="005254F8">
        <w:rPr>
          <w:lang w:val="en-GB"/>
        </w:rPr>
        <w:t>UsageNodeType</w:t>
      </w:r>
      <w:bookmarkEnd w:id="1497"/>
    </w:p>
    <w:p w14:paraId="6FF7A07E" w14:textId="77777777" w:rsidR="003B5845" w:rsidRDefault="003B5845" w:rsidP="003B5845">
      <w:r>
        <w:rPr>
          <w:sz w:val="18"/>
          <w:szCs w:val="18"/>
        </w:rPr>
        <w:t xml:space="preserve">Enumeration for the different types of </w:t>
      </w:r>
      <w:r>
        <w:rPr>
          <w:i/>
          <w:iCs/>
          <w:sz w:val="18"/>
          <w:szCs w:val="18"/>
        </w:rPr>
        <w:t>UsageNodes.</w:t>
      </w:r>
    </w:p>
    <w:p w14:paraId="09D4EC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25A632" w14:textId="77777777" w:rsidTr="00617B3E">
        <w:tc>
          <w:tcPr>
            <w:tcW w:w="2013" w:type="dxa"/>
            <w:shd w:val="clear" w:color="auto" w:fill="auto"/>
            <w:tcMar>
              <w:top w:w="28" w:type="dxa"/>
              <w:left w:w="28" w:type="dxa"/>
              <w:bottom w:w="28" w:type="dxa"/>
              <w:right w:w="28" w:type="dxa"/>
            </w:tcMar>
          </w:tcPr>
          <w:p w14:paraId="488F0A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0E6D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D6593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507C96" w14:textId="77777777" w:rsidTr="00617B3E">
        <w:tc>
          <w:tcPr>
            <w:tcW w:w="2013" w:type="dxa"/>
            <w:shd w:val="clear" w:color="auto" w:fill="auto"/>
            <w:tcMar>
              <w:top w:w="28" w:type="dxa"/>
              <w:left w:w="28" w:type="dxa"/>
              <w:bottom w:w="28" w:type="dxa"/>
              <w:right w:w="28" w:type="dxa"/>
            </w:tcMar>
          </w:tcPr>
          <w:p w14:paraId="7CE9853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5A7F10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6D5C0C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4EDADDA" w14:textId="77777777" w:rsidTr="00617B3E">
        <w:tc>
          <w:tcPr>
            <w:tcW w:w="2013" w:type="dxa"/>
            <w:shd w:val="clear" w:color="auto" w:fill="auto"/>
            <w:tcMar>
              <w:top w:w="28" w:type="dxa"/>
              <w:left w:w="28" w:type="dxa"/>
              <w:bottom w:w="28" w:type="dxa"/>
              <w:right w:w="28" w:type="dxa"/>
            </w:tcMar>
          </w:tcPr>
          <w:p w14:paraId="47C8637A" w14:textId="77777777" w:rsidR="003B5845" w:rsidRPr="009F5D54" w:rsidRDefault="003B5845" w:rsidP="00617B3E">
            <w:pPr>
              <w:pStyle w:val="SmallStandard"/>
            </w:pPr>
            <w:r w:rsidRPr="009F5D54">
              <w:t>ECU</w:t>
            </w:r>
          </w:p>
        </w:tc>
        <w:tc>
          <w:tcPr>
            <w:tcW w:w="283" w:type="dxa"/>
            <w:shd w:val="clear" w:color="auto" w:fill="auto"/>
          </w:tcPr>
          <w:p w14:paraId="6D9D29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F5005" w14:textId="77777777" w:rsidR="003B5845" w:rsidRPr="004A00BD" w:rsidRDefault="003B5845" w:rsidP="00617B3E">
            <w:pPr>
              <w:rPr>
                <w:sz w:val="22"/>
              </w:rPr>
            </w:pPr>
          </w:p>
        </w:tc>
      </w:tr>
      <w:tr w:rsidR="003B5845" w:rsidRPr="00CC6307" w14:paraId="31CD8585" w14:textId="77777777" w:rsidTr="00617B3E">
        <w:tc>
          <w:tcPr>
            <w:tcW w:w="2013" w:type="dxa"/>
            <w:shd w:val="clear" w:color="auto" w:fill="auto"/>
            <w:tcMar>
              <w:top w:w="28" w:type="dxa"/>
              <w:left w:w="28" w:type="dxa"/>
              <w:bottom w:w="28" w:type="dxa"/>
              <w:right w:w="28" w:type="dxa"/>
            </w:tcMar>
          </w:tcPr>
          <w:p w14:paraId="1D335C77" w14:textId="77777777" w:rsidR="003B5845" w:rsidRPr="009F5D54" w:rsidRDefault="003B5845" w:rsidP="00617B3E">
            <w:pPr>
              <w:pStyle w:val="SmallStandard"/>
            </w:pPr>
            <w:r w:rsidRPr="009F5D54">
              <w:t>Sensor</w:t>
            </w:r>
          </w:p>
        </w:tc>
        <w:tc>
          <w:tcPr>
            <w:tcW w:w="283" w:type="dxa"/>
            <w:shd w:val="clear" w:color="auto" w:fill="auto"/>
          </w:tcPr>
          <w:p w14:paraId="566EF3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86573C" w14:textId="77777777" w:rsidR="003B5845" w:rsidRPr="004A00BD" w:rsidRDefault="003B5845" w:rsidP="00617B3E">
            <w:pPr>
              <w:rPr>
                <w:sz w:val="22"/>
              </w:rPr>
            </w:pPr>
          </w:p>
        </w:tc>
      </w:tr>
      <w:tr w:rsidR="003B5845" w:rsidRPr="00CC6307" w14:paraId="69AECBF6" w14:textId="77777777" w:rsidTr="00617B3E">
        <w:tc>
          <w:tcPr>
            <w:tcW w:w="2013" w:type="dxa"/>
            <w:shd w:val="clear" w:color="auto" w:fill="auto"/>
            <w:tcMar>
              <w:top w:w="28" w:type="dxa"/>
              <w:left w:w="28" w:type="dxa"/>
              <w:bottom w:w="28" w:type="dxa"/>
              <w:right w:w="28" w:type="dxa"/>
            </w:tcMar>
          </w:tcPr>
          <w:p w14:paraId="3488085F" w14:textId="77777777" w:rsidR="003B5845" w:rsidRPr="009F5D54" w:rsidRDefault="003B5845" w:rsidP="00617B3E">
            <w:pPr>
              <w:pStyle w:val="SmallStandard"/>
            </w:pPr>
            <w:r w:rsidRPr="009F5D54">
              <w:t>Actuator</w:t>
            </w:r>
          </w:p>
        </w:tc>
        <w:tc>
          <w:tcPr>
            <w:tcW w:w="283" w:type="dxa"/>
            <w:shd w:val="clear" w:color="auto" w:fill="auto"/>
          </w:tcPr>
          <w:p w14:paraId="61B602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7E2DC6" w14:textId="77777777" w:rsidR="003B5845" w:rsidRPr="004A00BD" w:rsidRDefault="003B5845" w:rsidP="00617B3E">
            <w:pPr>
              <w:rPr>
                <w:sz w:val="22"/>
              </w:rPr>
            </w:pPr>
          </w:p>
        </w:tc>
      </w:tr>
      <w:tr w:rsidR="003B5845" w:rsidRPr="00CC6307" w14:paraId="772C06A6" w14:textId="77777777" w:rsidTr="00617B3E">
        <w:tc>
          <w:tcPr>
            <w:tcW w:w="2013" w:type="dxa"/>
            <w:shd w:val="clear" w:color="auto" w:fill="auto"/>
            <w:tcMar>
              <w:top w:w="28" w:type="dxa"/>
              <w:left w:w="28" w:type="dxa"/>
              <w:bottom w:w="28" w:type="dxa"/>
              <w:right w:w="28" w:type="dxa"/>
            </w:tcMar>
          </w:tcPr>
          <w:p w14:paraId="71D37DB2" w14:textId="77777777" w:rsidR="003B5845" w:rsidRPr="009F5D54" w:rsidRDefault="003B5845" w:rsidP="00617B3E">
            <w:pPr>
              <w:pStyle w:val="SmallStandard"/>
            </w:pPr>
            <w:r w:rsidRPr="009F5D54">
              <w:t>CouplingDevice</w:t>
            </w:r>
          </w:p>
        </w:tc>
        <w:tc>
          <w:tcPr>
            <w:tcW w:w="283" w:type="dxa"/>
            <w:shd w:val="clear" w:color="auto" w:fill="auto"/>
          </w:tcPr>
          <w:p w14:paraId="598A13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2DDAB5" w14:textId="77777777" w:rsidR="003B5845" w:rsidRPr="004A00BD" w:rsidRDefault="003B5845" w:rsidP="00617B3E">
            <w:pPr>
              <w:rPr>
                <w:sz w:val="22"/>
              </w:rPr>
            </w:pPr>
          </w:p>
        </w:tc>
      </w:tr>
      <w:tr w:rsidR="003B5845" w:rsidRPr="00CC6307" w14:paraId="5A7896A3" w14:textId="77777777" w:rsidTr="00617B3E">
        <w:tc>
          <w:tcPr>
            <w:tcW w:w="2013" w:type="dxa"/>
            <w:shd w:val="clear" w:color="auto" w:fill="auto"/>
            <w:tcMar>
              <w:top w:w="28" w:type="dxa"/>
              <w:left w:w="28" w:type="dxa"/>
              <w:bottom w:w="28" w:type="dxa"/>
              <w:right w:w="28" w:type="dxa"/>
            </w:tcMar>
          </w:tcPr>
          <w:p w14:paraId="6F0817A5" w14:textId="77777777" w:rsidR="003B5845" w:rsidRPr="009F5D54" w:rsidRDefault="003B5845" w:rsidP="00617B3E">
            <w:pPr>
              <w:pStyle w:val="SmallStandard"/>
            </w:pPr>
            <w:r w:rsidRPr="009F5D54">
              <w:t>EnergyStorage</w:t>
            </w:r>
          </w:p>
        </w:tc>
        <w:tc>
          <w:tcPr>
            <w:tcW w:w="283" w:type="dxa"/>
            <w:shd w:val="clear" w:color="auto" w:fill="auto"/>
          </w:tcPr>
          <w:p w14:paraId="248013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418D" w14:textId="77777777" w:rsidR="003B5845" w:rsidRPr="004A00BD" w:rsidRDefault="003B5845" w:rsidP="00617B3E">
            <w:pPr>
              <w:rPr>
                <w:sz w:val="22"/>
              </w:rPr>
            </w:pPr>
          </w:p>
        </w:tc>
      </w:tr>
      <w:tr w:rsidR="003B5845" w:rsidRPr="00CC6307" w14:paraId="0E06E7D4" w14:textId="77777777" w:rsidTr="00617B3E">
        <w:tc>
          <w:tcPr>
            <w:tcW w:w="2013" w:type="dxa"/>
            <w:shd w:val="clear" w:color="auto" w:fill="auto"/>
            <w:tcMar>
              <w:top w:w="28" w:type="dxa"/>
              <w:left w:w="28" w:type="dxa"/>
              <w:bottom w:w="28" w:type="dxa"/>
              <w:right w:w="28" w:type="dxa"/>
            </w:tcMar>
          </w:tcPr>
          <w:p w14:paraId="5F37D1F1" w14:textId="77777777" w:rsidR="003B5845" w:rsidRPr="009F5D54" w:rsidRDefault="003B5845" w:rsidP="00617B3E">
            <w:pPr>
              <w:pStyle w:val="SmallStandard"/>
            </w:pPr>
            <w:r w:rsidRPr="009F5D54">
              <w:t>Generator</w:t>
            </w:r>
          </w:p>
        </w:tc>
        <w:tc>
          <w:tcPr>
            <w:tcW w:w="283" w:type="dxa"/>
            <w:shd w:val="clear" w:color="auto" w:fill="auto"/>
          </w:tcPr>
          <w:p w14:paraId="7B7DE5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DAC010" w14:textId="77777777" w:rsidR="003B5845" w:rsidRPr="004A00BD" w:rsidRDefault="003B5845" w:rsidP="00617B3E">
            <w:pPr>
              <w:rPr>
                <w:sz w:val="22"/>
              </w:rPr>
            </w:pPr>
          </w:p>
        </w:tc>
      </w:tr>
      <w:tr w:rsidR="003B5845" w:rsidRPr="00CC6307" w14:paraId="197BAFB3" w14:textId="77777777" w:rsidTr="00617B3E">
        <w:tc>
          <w:tcPr>
            <w:tcW w:w="2013" w:type="dxa"/>
            <w:shd w:val="clear" w:color="auto" w:fill="auto"/>
            <w:tcMar>
              <w:top w:w="28" w:type="dxa"/>
              <w:left w:w="28" w:type="dxa"/>
              <w:bottom w:w="28" w:type="dxa"/>
              <w:right w:w="28" w:type="dxa"/>
            </w:tcMar>
          </w:tcPr>
          <w:p w14:paraId="39F86477" w14:textId="77777777" w:rsidR="003B5845" w:rsidRPr="009F5D54" w:rsidRDefault="003B5845" w:rsidP="00617B3E">
            <w:pPr>
              <w:pStyle w:val="SmallStandard"/>
            </w:pPr>
            <w:r w:rsidRPr="009F5D54">
              <w:t>PowerDistribution</w:t>
            </w:r>
          </w:p>
        </w:tc>
        <w:tc>
          <w:tcPr>
            <w:tcW w:w="283" w:type="dxa"/>
            <w:shd w:val="clear" w:color="auto" w:fill="auto"/>
          </w:tcPr>
          <w:p w14:paraId="093308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E41163" w14:textId="77777777" w:rsidR="003B5845" w:rsidRPr="004A00BD" w:rsidRDefault="003B5845" w:rsidP="00617B3E">
            <w:pPr>
              <w:rPr>
                <w:sz w:val="22"/>
              </w:rPr>
            </w:pPr>
          </w:p>
        </w:tc>
      </w:tr>
      <w:tr w:rsidR="003B5845" w:rsidRPr="00CC6307" w14:paraId="7ED000BD" w14:textId="77777777" w:rsidTr="00617B3E">
        <w:tc>
          <w:tcPr>
            <w:tcW w:w="2013" w:type="dxa"/>
            <w:shd w:val="clear" w:color="auto" w:fill="auto"/>
            <w:tcMar>
              <w:top w:w="28" w:type="dxa"/>
              <w:left w:w="28" w:type="dxa"/>
              <w:bottom w:w="28" w:type="dxa"/>
              <w:right w:w="28" w:type="dxa"/>
            </w:tcMar>
          </w:tcPr>
          <w:p w14:paraId="39102A5D" w14:textId="77777777" w:rsidR="003B5845" w:rsidRPr="009F5D54" w:rsidRDefault="003B5845" w:rsidP="00617B3E">
            <w:pPr>
              <w:pStyle w:val="SmallStandard"/>
            </w:pPr>
            <w:r w:rsidRPr="009F5D54">
              <w:t>Switch</w:t>
            </w:r>
          </w:p>
        </w:tc>
        <w:tc>
          <w:tcPr>
            <w:tcW w:w="283" w:type="dxa"/>
            <w:shd w:val="clear" w:color="auto" w:fill="auto"/>
          </w:tcPr>
          <w:p w14:paraId="3C35FE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6EE18E" w14:textId="77777777" w:rsidR="003B5845" w:rsidRPr="004A00BD" w:rsidRDefault="003B5845" w:rsidP="00617B3E">
            <w:pPr>
              <w:rPr>
                <w:sz w:val="22"/>
              </w:rPr>
            </w:pPr>
          </w:p>
        </w:tc>
      </w:tr>
      <w:tr w:rsidR="003B5845" w:rsidRPr="00CC6307" w14:paraId="53FAC9C7" w14:textId="77777777" w:rsidTr="00617B3E">
        <w:tc>
          <w:tcPr>
            <w:tcW w:w="2013" w:type="dxa"/>
            <w:shd w:val="clear" w:color="auto" w:fill="auto"/>
            <w:tcMar>
              <w:top w:w="28" w:type="dxa"/>
              <w:left w:w="28" w:type="dxa"/>
              <w:bottom w:w="28" w:type="dxa"/>
              <w:right w:w="28" w:type="dxa"/>
            </w:tcMar>
          </w:tcPr>
          <w:p w14:paraId="0CB9521E" w14:textId="77777777" w:rsidR="003B5845" w:rsidRPr="009F5D54" w:rsidRDefault="003B5845" w:rsidP="00617B3E">
            <w:pPr>
              <w:pStyle w:val="SmallStandard"/>
            </w:pPr>
            <w:r w:rsidRPr="009F5D54">
              <w:t>Lamp</w:t>
            </w:r>
          </w:p>
        </w:tc>
        <w:tc>
          <w:tcPr>
            <w:tcW w:w="283" w:type="dxa"/>
            <w:shd w:val="clear" w:color="auto" w:fill="auto"/>
          </w:tcPr>
          <w:p w14:paraId="3C8FF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A9825B" w14:textId="77777777" w:rsidR="003B5845" w:rsidRPr="004A00BD" w:rsidRDefault="003B5845" w:rsidP="00617B3E">
            <w:pPr>
              <w:rPr>
                <w:sz w:val="22"/>
              </w:rPr>
            </w:pPr>
          </w:p>
        </w:tc>
      </w:tr>
      <w:tr w:rsidR="003B5845" w:rsidRPr="00CC6307" w14:paraId="78FA7BA8" w14:textId="77777777" w:rsidTr="00617B3E">
        <w:tc>
          <w:tcPr>
            <w:tcW w:w="2013" w:type="dxa"/>
            <w:shd w:val="clear" w:color="auto" w:fill="auto"/>
            <w:tcMar>
              <w:top w:w="28" w:type="dxa"/>
              <w:left w:w="28" w:type="dxa"/>
              <w:bottom w:w="28" w:type="dxa"/>
              <w:right w:w="28" w:type="dxa"/>
            </w:tcMar>
          </w:tcPr>
          <w:p w14:paraId="571BC6B6" w14:textId="77777777" w:rsidR="003B5845" w:rsidRPr="009F5D54" w:rsidRDefault="003B5845" w:rsidP="00617B3E">
            <w:pPr>
              <w:pStyle w:val="SmallStandard"/>
            </w:pPr>
            <w:r w:rsidRPr="009F5D54">
              <w:t>Relay</w:t>
            </w:r>
          </w:p>
        </w:tc>
        <w:tc>
          <w:tcPr>
            <w:tcW w:w="283" w:type="dxa"/>
            <w:shd w:val="clear" w:color="auto" w:fill="auto"/>
          </w:tcPr>
          <w:p w14:paraId="5FA311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EDDB15" w14:textId="77777777" w:rsidR="003B5845" w:rsidRPr="004A00BD" w:rsidRDefault="003B5845" w:rsidP="00617B3E">
            <w:pPr>
              <w:rPr>
                <w:sz w:val="22"/>
              </w:rPr>
            </w:pPr>
          </w:p>
        </w:tc>
      </w:tr>
      <w:tr w:rsidR="003B5845" w:rsidRPr="00CC6307" w14:paraId="6DC826F0" w14:textId="77777777" w:rsidTr="00617B3E">
        <w:tc>
          <w:tcPr>
            <w:tcW w:w="2013" w:type="dxa"/>
            <w:shd w:val="clear" w:color="auto" w:fill="auto"/>
            <w:tcMar>
              <w:top w:w="28" w:type="dxa"/>
              <w:left w:w="28" w:type="dxa"/>
              <w:bottom w:w="28" w:type="dxa"/>
              <w:right w:w="28" w:type="dxa"/>
            </w:tcMar>
          </w:tcPr>
          <w:p w14:paraId="3C66E3BA" w14:textId="77777777" w:rsidR="003B5845" w:rsidRPr="009F5D54" w:rsidRDefault="003B5845" w:rsidP="00617B3E">
            <w:pPr>
              <w:pStyle w:val="SmallStandard"/>
            </w:pPr>
            <w:r w:rsidRPr="009F5D54">
              <w:t>Fuse</w:t>
            </w:r>
          </w:p>
        </w:tc>
        <w:tc>
          <w:tcPr>
            <w:tcW w:w="283" w:type="dxa"/>
            <w:shd w:val="clear" w:color="auto" w:fill="auto"/>
          </w:tcPr>
          <w:p w14:paraId="523B2E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7800EC" w14:textId="77777777" w:rsidR="003B5845" w:rsidRPr="004A00BD" w:rsidRDefault="003B5845" w:rsidP="00617B3E">
            <w:pPr>
              <w:rPr>
                <w:sz w:val="22"/>
              </w:rPr>
            </w:pPr>
          </w:p>
        </w:tc>
      </w:tr>
      <w:tr w:rsidR="003B5845" w:rsidRPr="00CC6307" w14:paraId="138B0ECC" w14:textId="77777777" w:rsidTr="00617B3E">
        <w:tc>
          <w:tcPr>
            <w:tcW w:w="2013" w:type="dxa"/>
            <w:shd w:val="clear" w:color="auto" w:fill="auto"/>
            <w:tcMar>
              <w:top w:w="28" w:type="dxa"/>
              <w:left w:w="28" w:type="dxa"/>
              <w:bottom w:w="28" w:type="dxa"/>
              <w:right w:w="28" w:type="dxa"/>
            </w:tcMar>
          </w:tcPr>
          <w:p w14:paraId="328AB0C9" w14:textId="77777777" w:rsidR="003B5845" w:rsidRPr="009F5D54" w:rsidRDefault="003B5845" w:rsidP="00617B3E">
            <w:pPr>
              <w:pStyle w:val="SmallStandard"/>
            </w:pPr>
            <w:r w:rsidRPr="009F5D54">
              <w:t>Ground</w:t>
            </w:r>
          </w:p>
        </w:tc>
        <w:tc>
          <w:tcPr>
            <w:tcW w:w="283" w:type="dxa"/>
            <w:shd w:val="clear" w:color="auto" w:fill="auto"/>
          </w:tcPr>
          <w:p w14:paraId="0DACE2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7C9C75" w14:textId="77777777" w:rsidR="003B5845" w:rsidRPr="004A00BD" w:rsidRDefault="003B5845" w:rsidP="00617B3E">
            <w:pPr>
              <w:jc w:val="left"/>
              <w:rPr>
                <w:sz w:val="22"/>
              </w:rPr>
            </w:pPr>
            <w:r w:rsidRPr="004A00BD">
              <w:rPr>
                <w:sz w:val="16"/>
                <w:szCs w:val="16"/>
              </w:rPr>
              <w:t>Defines that this ComponentNode is a grounding point.</w:t>
            </w:r>
          </w:p>
        </w:tc>
      </w:tr>
      <w:tr w:rsidR="003B5845" w:rsidRPr="00CC6307" w14:paraId="666578C1" w14:textId="77777777" w:rsidTr="00617B3E">
        <w:tc>
          <w:tcPr>
            <w:tcW w:w="2013" w:type="dxa"/>
            <w:shd w:val="clear" w:color="auto" w:fill="auto"/>
            <w:tcMar>
              <w:top w:w="28" w:type="dxa"/>
              <w:left w:w="28" w:type="dxa"/>
              <w:bottom w:w="28" w:type="dxa"/>
              <w:right w:w="28" w:type="dxa"/>
            </w:tcMar>
          </w:tcPr>
          <w:p w14:paraId="58C356DD" w14:textId="77777777" w:rsidR="003B5845" w:rsidRPr="009F5D54" w:rsidRDefault="003B5845" w:rsidP="00617B3E">
            <w:pPr>
              <w:pStyle w:val="SmallStandard"/>
            </w:pPr>
            <w:r w:rsidRPr="009F5D54">
              <w:t>Splice</w:t>
            </w:r>
          </w:p>
        </w:tc>
        <w:tc>
          <w:tcPr>
            <w:tcW w:w="283" w:type="dxa"/>
            <w:shd w:val="clear" w:color="auto" w:fill="auto"/>
          </w:tcPr>
          <w:p w14:paraId="58E84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B2489" w14:textId="77777777" w:rsidR="003B5845" w:rsidRPr="004A00BD" w:rsidRDefault="003B5845" w:rsidP="00617B3E">
            <w:pPr>
              <w:rPr>
                <w:sz w:val="22"/>
              </w:rPr>
            </w:pPr>
          </w:p>
        </w:tc>
      </w:tr>
      <w:tr w:rsidR="003B5845" w:rsidRPr="00CC6307" w14:paraId="435E6C8E" w14:textId="77777777" w:rsidTr="00617B3E">
        <w:tc>
          <w:tcPr>
            <w:tcW w:w="2013" w:type="dxa"/>
            <w:shd w:val="clear" w:color="auto" w:fill="auto"/>
            <w:tcMar>
              <w:top w:w="28" w:type="dxa"/>
              <w:left w:w="28" w:type="dxa"/>
              <w:bottom w:w="28" w:type="dxa"/>
              <w:right w:w="28" w:type="dxa"/>
            </w:tcMar>
          </w:tcPr>
          <w:p w14:paraId="5DD66DE9" w14:textId="77777777" w:rsidR="003B5845" w:rsidRPr="009F5D54" w:rsidRDefault="003B5845" w:rsidP="00617B3E">
            <w:pPr>
              <w:pStyle w:val="SmallStandard"/>
            </w:pPr>
            <w:r w:rsidRPr="009F5D54">
              <w:t>Protection</w:t>
            </w:r>
          </w:p>
        </w:tc>
        <w:tc>
          <w:tcPr>
            <w:tcW w:w="283" w:type="dxa"/>
            <w:shd w:val="clear" w:color="auto" w:fill="auto"/>
          </w:tcPr>
          <w:p w14:paraId="06436F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239029" w14:textId="77777777" w:rsidR="003B5845" w:rsidRPr="004A00BD" w:rsidRDefault="003B5845" w:rsidP="00617B3E">
            <w:pPr>
              <w:rPr>
                <w:sz w:val="22"/>
              </w:rPr>
            </w:pPr>
          </w:p>
        </w:tc>
      </w:tr>
      <w:tr w:rsidR="003B5845" w:rsidRPr="00CC6307" w14:paraId="358F0F0B" w14:textId="77777777" w:rsidTr="00617B3E">
        <w:tc>
          <w:tcPr>
            <w:tcW w:w="2013" w:type="dxa"/>
            <w:shd w:val="clear" w:color="auto" w:fill="auto"/>
            <w:tcMar>
              <w:top w:w="28" w:type="dxa"/>
              <w:left w:w="28" w:type="dxa"/>
              <w:bottom w:w="28" w:type="dxa"/>
              <w:right w:w="28" w:type="dxa"/>
            </w:tcMar>
          </w:tcPr>
          <w:p w14:paraId="18776080" w14:textId="77777777" w:rsidR="003B5845" w:rsidRPr="009F5D54" w:rsidRDefault="003B5845" w:rsidP="00617B3E">
            <w:pPr>
              <w:pStyle w:val="SmallStandard"/>
            </w:pPr>
            <w:r w:rsidRPr="009F5D54">
              <w:t>Fixing</w:t>
            </w:r>
          </w:p>
        </w:tc>
        <w:tc>
          <w:tcPr>
            <w:tcW w:w="283" w:type="dxa"/>
            <w:shd w:val="clear" w:color="auto" w:fill="auto"/>
          </w:tcPr>
          <w:p w14:paraId="36BDC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2055FA" w14:textId="77777777" w:rsidR="003B5845" w:rsidRPr="004A00BD" w:rsidRDefault="003B5845" w:rsidP="00617B3E">
            <w:pPr>
              <w:rPr>
                <w:sz w:val="22"/>
              </w:rPr>
            </w:pPr>
          </w:p>
        </w:tc>
      </w:tr>
      <w:tr w:rsidR="003B5845" w:rsidRPr="00CC6307" w14:paraId="62922C58" w14:textId="77777777" w:rsidTr="00617B3E">
        <w:tc>
          <w:tcPr>
            <w:tcW w:w="2013" w:type="dxa"/>
            <w:shd w:val="clear" w:color="auto" w:fill="auto"/>
            <w:tcMar>
              <w:top w:w="28" w:type="dxa"/>
              <w:left w:w="28" w:type="dxa"/>
              <w:bottom w:w="28" w:type="dxa"/>
              <w:right w:w="28" w:type="dxa"/>
            </w:tcMar>
          </w:tcPr>
          <w:p w14:paraId="4C40EDD1" w14:textId="77777777" w:rsidR="003B5845" w:rsidRPr="009F5D54" w:rsidRDefault="003B5845" w:rsidP="00617B3E">
            <w:pPr>
              <w:pStyle w:val="SmallStandard"/>
            </w:pPr>
            <w:r w:rsidRPr="009F5D54">
              <w:t>Grommet</w:t>
            </w:r>
          </w:p>
        </w:tc>
        <w:tc>
          <w:tcPr>
            <w:tcW w:w="283" w:type="dxa"/>
            <w:shd w:val="clear" w:color="auto" w:fill="auto"/>
          </w:tcPr>
          <w:p w14:paraId="71F0361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577E3A" w14:textId="77777777" w:rsidR="003B5845" w:rsidRPr="004A00BD" w:rsidRDefault="003B5845" w:rsidP="00617B3E">
            <w:pPr>
              <w:rPr>
                <w:sz w:val="22"/>
              </w:rPr>
            </w:pPr>
          </w:p>
        </w:tc>
      </w:tr>
      <w:tr w:rsidR="003B5845" w:rsidRPr="00CC6307" w14:paraId="3F5B8FDA" w14:textId="77777777" w:rsidTr="00617B3E">
        <w:tc>
          <w:tcPr>
            <w:tcW w:w="2013" w:type="dxa"/>
            <w:shd w:val="clear" w:color="auto" w:fill="auto"/>
            <w:tcMar>
              <w:top w:w="28" w:type="dxa"/>
              <w:left w:w="28" w:type="dxa"/>
              <w:bottom w:w="28" w:type="dxa"/>
              <w:right w:w="28" w:type="dxa"/>
            </w:tcMar>
          </w:tcPr>
          <w:p w14:paraId="1CBC0B6E" w14:textId="77777777" w:rsidR="003B5845" w:rsidRPr="009F5D54" w:rsidRDefault="003B5845" w:rsidP="00617B3E">
            <w:pPr>
              <w:pStyle w:val="SmallStandard"/>
            </w:pPr>
            <w:r w:rsidRPr="009F5D54">
              <w:t>CableDuct</w:t>
            </w:r>
          </w:p>
        </w:tc>
        <w:tc>
          <w:tcPr>
            <w:tcW w:w="283" w:type="dxa"/>
            <w:shd w:val="clear" w:color="auto" w:fill="auto"/>
          </w:tcPr>
          <w:p w14:paraId="750F3E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0F533" w14:textId="77777777" w:rsidR="003B5845" w:rsidRPr="004A00BD" w:rsidRDefault="003B5845" w:rsidP="00617B3E">
            <w:pPr>
              <w:rPr>
                <w:sz w:val="22"/>
              </w:rPr>
            </w:pPr>
          </w:p>
        </w:tc>
      </w:tr>
    </w:tbl>
    <w:p w14:paraId="36AA6E5F" w14:textId="77777777" w:rsidR="003B5845" w:rsidRDefault="003B5845" w:rsidP="003B5845">
      <w:pPr>
        <w:pStyle w:val="SmallStandard"/>
      </w:pPr>
    </w:p>
    <w:p w14:paraId="4358F3A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98" w:name="_Toc27668650"/>
      <w:bookmarkStart w:id="1499" w:name="_Toc27730718"/>
      <w:r>
        <w:rPr>
          <w:lang w:val="en-GB"/>
        </w:rPr>
        <w:t xml:space="preserve">Module </w:t>
      </w:r>
      <w:bookmarkStart w:id="1500" w:name="_7cf64aa5c458381798c80af5f1351231"/>
      <w:r>
        <w:rPr>
          <w:lang w:val="en-GB"/>
        </w:rPr>
        <w:t>variants</w:t>
      </w:r>
      <w:bookmarkEnd w:id="1498"/>
      <w:bookmarkEnd w:id="1499"/>
      <w:bookmarkEnd w:id="1500"/>
    </w:p>
    <w:p w14:paraId="468715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1" w:name="_8a1d8cae8b728314aebb54e5275c58b1"/>
      <w:r>
        <w:rPr>
          <w:lang w:val="en-GB"/>
        </w:rPr>
        <w:t>ApplicationConstraint</w:t>
      </w:r>
      <w:bookmarkEnd w:id="1501"/>
    </w:p>
    <w:p w14:paraId="473F319E" w14:textId="77777777" w:rsidR="003B5845" w:rsidRDefault="003B5845" w:rsidP="003B5845">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5E5F6672" w14:textId="77777777" w:rsidR="003B5845" w:rsidRDefault="003B5845" w:rsidP="003B5845">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CE9F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D90E2A" w14:textId="77777777" w:rsidTr="00617B3E">
        <w:tc>
          <w:tcPr>
            <w:tcW w:w="2013" w:type="dxa"/>
            <w:shd w:val="clear" w:color="auto" w:fill="auto"/>
            <w:tcMar>
              <w:top w:w="28" w:type="dxa"/>
              <w:left w:w="28" w:type="dxa"/>
              <w:bottom w:w="28" w:type="dxa"/>
              <w:right w:w="28" w:type="dxa"/>
            </w:tcMar>
          </w:tcPr>
          <w:p w14:paraId="07383D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90AA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6220DBA" w14:textId="77777777" w:rsidTr="00617B3E">
        <w:tc>
          <w:tcPr>
            <w:tcW w:w="2013" w:type="dxa"/>
            <w:shd w:val="clear" w:color="auto" w:fill="auto"/>
            <w:tcMar>
              <w:top w:w="28" w:type="dxa"/>
              <w:left w:w="28" w:type="dxa"/>
              <w:bottom w:w="28" w:type="dxa"/>
              <w:right w:w="28" w:type="dxa"/>
            </w:tcMar>
          </w:tcPr>
          <w:p w14:paraId="35013F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737BD" w14:textId="77777777" w:rsidR="003B5845" w:rsidRPr="004A00BD" w:rsidRDefault="003B5845" w:rsidP="00617B3E">
            <w:pPr>
              <w:rPr>
                <w:sz w:val="22"/>
              </w:rPr>
            </w:pPr>
          </w:p>
        </w:tc>
      </w:tr>
      <w:tr w:rsidR="003B5845" w:rsidRPr="008359F5" w14:paraId="63A83B59" w14:textId="77777777" w:rsidTr="00617B3E">
        <w:tc>
          <w:tcPr>
            <w:tcW w:w="2013" w:type="dxa"/>
            <w:shd w:val="clear" w:color="auto" w:fill="auto"/>
            <w:tcMar>
              <w:top w:w="28" w:type="dxa"/>
              <w:left w:w="28" w:type="dxa"/>
              <w:bottom w:w="28" w:type="dxa"/>
              <w:right w:w="28" w:type="dxa"/>
            </w:tcMar>
          </w:tcPr>
          <w:p w14:paraId="037557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B0C5FC" w14:textId="77777777" w:rsidR="003B5845" w:rsidRPr="000437C1" w:rsidRDefault="003B5845" w:rsidP="00617B3E">
            <w:pPr>
              <w:pStyle w:val="SmallStandard"/>
            </w:pPr>
            <w:r>
              <w:t>false</w:t>
            </w:r>
          </w:p>
        </w:tc>
      </w:tr>
    </w:tbl>
    <w:p w14:paraId="47F9A74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64DAA3" w14:textId="77777777" w:rsidTr="00617B3E">
        <w:tc>
          <w:tcPr>
            <w:tcW w:w="2013" w:type="dxa"/>
            <w:shd w:val="clear" w:color="auto" w:fill="auto"/>
            <w:tcMar>
              <w:top w:w="28" w:type="dxa"/>
              <w:left w:w="28" w:type="dxa"/>
              <w:bottom w:w="28" w:type="dxa"/>
              <w:right w:w="28" w:type="dxa"/>
            </w:tcMar>
          </w:tcPr>
          <w:p w14:paraId="4F929EB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DEAE9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DD8D5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84D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3E5E48C" w14:textId="77777777" w:rsidTr="00617B3E">
        <w:tc>
          <w:tcPr>
            <w:tcW w:w="2013" w:type="dxa"/>
            <w:shd w:val="clear" w:color="auto" w:fill="auto"/>
            <w:tcMar>
              <w:top w:w="28" w:type="dxa"/>
              <w:left w:w="28" w:type="dxa"/>
              <w:bottom w:w="28" w:type="dxa"/>
              <w:right w:w="28" w:type="dxa"/>
            </w:tcMar>
          </w:tcPr>
          <w:p w14:paraId="3324643A"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625C3B7" w14:textId="77777777" w:rsidR="003B5845" w:rsidRPr="008359F5" w:rsidRDefault="003B5845" w:rsidP="00617B3E">
            <w:pPr>
              <w:pStyle w:val="SmallStandard"/>
            </w:pPr>
            <w:r w:rsidRPr="00D21799">
              <w:t>ApplicationConstraintType</w:t>
            </w:r>
          </w:p>
        </w:tc>
        <w:tc>
          <w:tcPr>
            <w:tcW w:w="709" w:type="dxa"/>
            <w:shd w:val="clear" w:color="auto" w:fill="auto"/>
            <w:tcMar>
              <w:top w:w="28" w:type="dxa"/>
              <w:left w:w="28" w:type="dxa"/>
              <w:bottom w:w="28" w:type="dxa"/>
              <w:right w:w="28" w:type="dxa"/>
            </w:tcMar>
          </w:tcPr>
          <w:p w14:paraId="41D1F14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217082" w14:textId="77777777" w:rsidR="003B5845" w:rsidRPr="004A00BD" w:rsidRDefault="003B5845" w:rsidP="00617B3E">
            <w:pPr>
              <w:jc w:val="left"/>
              <w:rPr>
                <w:sz w:val="22"/>
              </w:rPr>
            </w:pPr>
            <w:r w:rsidRPr="004A00BD">
              <w:rPr>
                <w:sz w:val="16"/>
                <w:szCs w:val="16"/>
              </w:rPr>
              <w:t xml:space="preserve">Defines if the application constraint is positive (allowance) or negative (denial). If the </w:t>
            </w:r>
            <w:r w:rsidRPr="004A00BD">
              <w:rPr>
                <w:i/>
                <w:iCs/>
                <w:sz w:val="16"/>
                <w:szCs w:val="16"/>
              </w:rPr>
              <w:t xml:space="preserve">ApplicationConstraint </w:t>
            </w:r>
            <w:r w:rsidRPr="004A00BD">
              <w:rPr>
                <w:sz w:val="16"/>
                <w:szCs w:val="16"/>
              </w:rPr>
              <w:t xml:space="preserve">has a </w:t>
            </w:r>
            <w:r w:rsidRPr="004A00BD">
              <w:rPr>
                <w:i/>
                <w:iCs/>
                <w:sz w:val="16"/>
                <w:szCs w:val="16"/>
              </w:rPr>
              <w:t>baseInclusion</w:t>
            </w:r>
            <w:r w:rsidRPr="004A00BD">
              <w:rPr>
                <w:sz w:val="16"/>
                <w:szCs w:val="16"/>
              </w:rPr>
              <w:t xml:space="preserve"> that </w:t>
            </w:r>
            <w:r w:rsidRPr="004A00BD">
              <w:rPr>
                <w:i/>
                <w:iCs/>
                <w:sz w:val="16"/>
                <w:szCs w:val="16"/>
              </w:rPr>
              <w:t>baseInclusion</w:t>
            </w:r>
            <w:r w:rsidRPr="004A00BD">
              <w:rPr>
                <w:sz w:val="16"/>
                <w:szCs w:val="16"/>
              </w:rPr>
              <w:t xml:space="preserve"> shall define the same type.</w:t>
            </w:r>
          </w:p>
        </w:tc>
      </w:tr>
      <w:tr w:rsidR="003B5845" w:rsidRPr="006675E2" w14:paraId="7A37B458" w14:textId="77777777" w:rsidTr="00617B3E">
        <w:tc>
          <w:tcPr>
            <w:tcW w:w="2013" w:type="dxa"/>
            <w:shd w:val="clear" w:color="auto" w:fill="auto"/>
            <w:tcMar>
              <w:top w:w="28" w:type="dxa"/>
              <w:left w:w="28" w:type="dxa"/>
              <w:bottom w:w="28" w:type="dxa"/>
              <w:right w:w="28" w:type="dxa"/>
            </w:tcMar>
          </w:tcPr>
          <w:p w14:paraId="357DA6FA"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307B8FA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F43A4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1B2A6F" w14:textId="77777777" w:rsidR="003B5845" w:rsidRPr="004A00BD" w:rsidRDefault="003B5845" w:rsidP="00617B3E">
            <w:pPr>
              <w:jc w:val="left"/>
              <w:rPr>
                <w:sz w:val="22"/>
              </w:rPr>
            </w:pPr>
            <w:r w:rsidRPr="004A00BD">
              <w:rPr>
                <w:sz w:val="16"/>
                <w:szCs w:val="16"/>
              </w:rPr>
              <w:t>Specifies the lower bound of the time period to which the application constraint applies.</w:t>
            </w:r>
          </w:p>
        </w:tc>
      </w:tr>
      <w:tr w:rsidR="003B5845" w:rsidRPr="006675E2" w14:paraId="5421ED58" w14:textId="77777777" w:rsidTr="00617B3E">
        <w:tc>
          <w:tcPr>
            <w:tcW w:w="2013" w:type="dxa"/>
            <w:shd w:val="clear" w:color="auto" w:fill="auto"/>
            <w:tcMar>
              <w:top w:w="28" w:type="dxa"/>
              <w:left w:w="28" w:type="dxa"/>
              <w:bottom w:w="28" w:type="dxa"/>
              <w:right w:w="28" w:type="dxa"/>
            </w:tcMar>
          </w:tcPr>
          <w:p w14:paraId="460E93DF"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384BAE4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4A6897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91A98A" w14:textId="77777777" w:rsidR="003B5845" w:rsidRPr="004A00BD" w:rsidRDefault="003B5845" w:rsidP="00617B3E">
            <w:pPr>
              <w:jc w:val="left"/>
              <w:rPr>
                <w:sz w:val="22"/>
              </w:rPr>
            </w:pPr>
            <w:r w:rsidRPr="004A00BD">
              <w:rPr>
                <w:sz w:val="16"/>
                <w:szCs w:val="16"/>
              </w:rPr>
              <w:t>Specifies the upper bound of the time period to which the application constraint applies.</w:t>
            </w:r>
          </w:p>
        </w:tc>
      </w:tr>
      <w:tr w:rsidR="003B5845" w:rsidRPr="006675E2" w14:paraId="5F08820E" w14:textId="77777777" w:rsidTr="00617B3E">
        <w:tc>
          <w:tcPr>
            <w:tcW w:w="2013" w:type="dxa"/>
            <w:shd w:val="clear" w:color="auto" w:fill="auto"/>
            <w:tcMar>
              <w:top w:w="28" w:type="dxa"/>
              <w:left w:w="28" w:type="dxa"/>
              <w:bottom w:w="28" w:type="dxa"/>
              <w:right w:w="28" w:type="dxa"/>
            </w:tcMar>
          </w:tcPr>
          <w:p w14:paraId="349B3D7C"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29282D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9B1F5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2329D5" w14:textId="77777777" w:rsidR="003B5845" w:rsidRPr="004A00BD" w:rsidRDefault="003B5845" w:rsidP="00617B3E">
            <w:pPr>
              <w:jc w:val="left"/>
              <w:rPr>
                <w:sz w:val="22"/>
              </w:rPr>
            </w:pPr>
            <w:r w:rsidRPr="004A00BD">
              <w:rPr>
                <w:sz w:val="16"/>
                <w:szCs w:val="16"/>
              </w:rPr>
              <w:t>Specifies the lower bound of a serial number range to which the application constraint applies.</w:t>
            </w:r>
          </w:p>
        </w:tc>
      </w:tr>
      <w:tr w:rsidR="003B5845" w:rsidRPr="006675E2" w14:paraId="09569513" w14:textId="77777777" w:rsidTr="00617B3E">
        <w:tc>
          <w:tcPr>
            <w:tcW w:w="2013" w:type="dxa"/>
            <w:shd w:val="clear" w:color="auto" w:fill="auto"/>
            <w:tcMar>
              <w:top w:w="28" w:type="dxa"/>
              <w:left w:w="28" w:type="dxa"/>
              <w:bottom w:w="28" w:type="dxa"/>
              <w:right w:w="28" w:type="dxa"/>
            </w:tcMar>
          </w:tcPr>
          <w:p w14:paraId="64723D55"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DA7D5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B4620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20E0A2" w14:textId="77777777" w:rsidR="003B5845" w:rsidRPr="004A00BD" w:rsidRDefault="003B5845" w:rsidP="00617B3E">
            <w:pPr>
              <w:jc w:val="left"/>
              <w:rPr>
                <w:sz w:val="22"/>
              </w:rPr>
            </w:pPr>
            <w:r w:rsidRPr="004A00BD">
              <w:rPr>
                <w:sz w:val="16"/>
                <w:szCs w:val="16"/>
              </w:rPr>
              <w:t>Specifies the upper bound of a serial number range to which the application constraint applies.</w:t>
            </w:r>
          </w:p>
        </w:tc>
      </w:tr>
      <w:tr w:rsidR="003B5845" w:rsidRPr="006675E2" w14:paraId="658902C9" w14:textId="77777777" w:rsidTr="00617B3E">
        <w:tc>
          <w:tcPr>
            <w:tcW w:w="2013" w:type="dxa"/>
            <w:shd w:val="clear" w:color="auto" w:fill="auto"/>
            <w:tcMar>
              <w:top w:w="28" w:type="dxa"/>
              <w:left w:w="28" w:type="dxa"/>
              <w:bottom w:w="28" w:type="dxa"/>
              <w:right w:w="28" w:type="dxa"/>
            </w:tcMar>
          </w:tcPr>
          <w:p w14:paraId="59A1B4DF"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2BA4A6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A6A8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8BBAC6" w14:textId="77777777" w:rsidR="003B5845" w:rsidRPr="004A00BD" w:rsidRDefault="003B5845" w:rsidP="00617B3E">
            <w:pPr>
              <w:jc w:val="left"/>
              <w:rPr>
                <w:sz w:val="22"/>
              </w:rPr>
            </w:pPr>
            <w:r w:rsidRPr="004A00BD">
              <w:rPr>
                <w:sz w:val="16"/>
                <w:szCs w:val="16"/>
              </w:rPr>
              <w:t>Specifies the project phases to which the application constraint applies.</w:t>
            </w:r>
          </w:p>
        </w:tc>
      </w:tr>
    </w:tbl>
    <w:p w14:paraId="543CD6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87495" w14:textId="77777777" w:rsidTr="00617B3E">
        <w:tc>
          <w:tcPr>
            <w:tcW w:w="3856" w:type="dxa"/>
            <w:gridSpan w:val="3"/>
            <w:shd w:val="clear" w:color="auto" w:fill="auto"/>
          </w:tcPr>
          <w:p w14:paraId="3CFBD6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3E1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056A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FAB6A2" w14:textId="77777777" w:rsidTr="00617B3E">
        <w:tc>
          <w:tcPr>
            <w:tcW w:w="1573" w:type="dxa"/>
            <w:shd w:val="clear" w:color="auto" w:fill="auto"/>
          </w:tcPr>
          <w:p w14:paraId="302D3F3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2DFC9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3297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FB4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3CB0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3B60B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379A08" w14:textId="77777777" w:rsidTr="00617B3E">
        <w:tc>
          <w:tcPr>
            <w:tcW w:w="1573" w:type="dxa"/>
            <w:shd w:val="clear" w:color="auto" w:fill="auto"/>
          </w:tcPr>
          <w:p w14:paraId="373D3061" w14:textId="77777777" w:rsidR="003B5845" w:rsidRPr="00634625" w:rsidRDefault="003B5845" w:rsidP="00617B3E">
            <w:pPr>
              <w:pStyle w:val="SmallStandard"/>
            </w:pPr>
            <w:r>
              <w:t>Project</w:t>
            </w:r>
          </w:p>
        </w:tc>
        <w:tc>
          <w:tcPr>
            <w:tcW w:w="1574" w:type="dxa"/>
            <w:shd w:val="clear" w:color="auto" w:fill="auto"/>
          </w:tcPr>
          <w:p w14:paraId="4175D6AD" w14:textId="77777777" w:rsidR="003B5845" w:rsidRPr="00132C43" w:rsidRDefault="003B5845" w:rsidP="00617B3E">
            <w:pPr>
              <w:pStyle w:val="SmallStandard"/>
            </w:pPr>
            <w:r>
              <w:t>project</w:t>
            </w:r>
          </w:p>
        </w:tc>
        <w:tc>
          <w:tcPr>
            <w:tcW w:w="708" w:type="dxa"/>
            <w:shd w:val="clear" w:color="auto" w:fill="auto"/>
          </w:tcPr>
          <w:p w14:paraId="60B971BA" w14:textId="77777777" w:rsidR="003B5845" w:rsidRPr="00D331EF" w:rsidRDefault="003B5845" w:rsidP="00617B3E">
            <w:pPr>
              <w:pStyle w:val="SmallStandard"/>
            </w:pPr>
            <w:r w:rsidRPr="00574783">
              <w:t>0..*</w:t>
            </w:r>
          </w:p>
        </w:tc>
        <w:tc>
          <w:tcPr>
            <w:tcW w:w="709" w:type="dxa"/>
            <w:shd w:val="clear" w:color="auto" w:fill="auto"/>
          </w:tcPr>
          <w:p w14:paraId="454CE654" w14:textId="77777777" w:rsidR="003B5845" w:rsidRPr="004A00BD" w:rsidRDefault="003B5845" w:rsidP="00617B3E">
            <w:pPr>
              <w:rPr>
                <w:sz w:val="22"/>
              </w:rPr>
            </w:pPr>
          </w:p>
        </w:tc>
        <w:tc>
          <w:tcPr>
            <w:tcW w:w="567" w:type="dxa"/>
            <w:shd w:val="clear" w:color="auto" w:fill="auto"/>
          </w:tcPr>
          <w:p w14:paraId="322D04BA" w14:textId="77777777" w:rsidR="003B5845" w:rsidRPr="00D331EF" w:rsidRDefault="003B5845" w:rsidP="00617B3E">
            <w:pPr>
              <w:pStyle w:val="SmallStandard"/>
            </w:pPr>
            <w:r>
              <w:t>N</w:t>
            </w:r>
          </w:p>
        </w:tc>
        <w:tc>
          <w:tcPr>
            <w:tcW w:w="3969" w:type="dxa"/>
            <w:shd w:val="clear" w:color="auto" w:fill="auto"/>
          </w:tcPr>
          <w:p w14:paraId="041B0FBE" w14:textId="77777777" w:rsidR="003B5845" w:rsidRPr="004A00BD" w:rsidRDefault="003B5845" w:rsidP="00617B3E">
            <w:pPr>
              <w:jc w:val="left"/>
              <w:rPr>
                <w:sz w:val="22"/>
              </w:rPr>
            </w:pPr>
            <w:r w:rsidRPr="004A00BD">
              <w:rPr>
                <w:sz w:val="16"/>
                <w:szCs w:val="16"/>
              </w:rPr>
              <w:t xml:space="preserve"> Defines the projects for which the application constraint applies.</w:t>
            </w:r>
          </w:p>
        </w:tc>
      </w:tr>
    </w:tbl>
    <w:p w14:paraId="791CEC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D38A57" w14:textId="77777777" w:rsidTr="00617B3E">
        <w:tc>
          <w:tcPr>
            <w:tcW w:w="2296" w:type="dxa"/>
            <w:gridSpan w:val="2"/>
            <w:shd w:val="clear" w:color="auto" w:fill="auto"/>
          </w:tcPr>
          <w:p w14:paraId="65AE1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29C7A4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0C9C4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5A8C" w14:textId="77777777" w:rsidTr="00617B3E">
        <w:tc>
          <w:tcPr>
            <w:tcW w:w="1588" w:type="dxa"/>
            <w:shd w:val="clear" w:color="auto" w:fill="auto"/>
          </w:tcPr>
          <w:p w14:paraId="7C6ED07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40738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C8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D0C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7C3E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8140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AE6D1FB" w14:textId="77777777" w:rsidTr="00617B3E">
        <w:tc>
          <w:tcPr>
            <w:tcW w:w="1588" w:type="dxa"/>
            <w:shd w:val="clear" w:color="auto" w:fill="auto"/>
          </w:tcPr>
          <w:p w14:paraId="48D58008" w14:textId="77777777" w:rsidR="003B5845" w:rsidRPr="00634625" w:rsidRDefault="003B5845" w:rsidP="00617B3E">
            <w:pPr>
              <w:pStyle w:val="SmallStandard"/>
            </w:pPr>
            <w:r>
              <w:t>ApplicationConstraintSpecification</w:t>
            </w:r>
          </w:p>
        </w:tc>
        <w:tc>
          <w:tcPr>
            <w:tcW w:w="708" w:type="dxa"/>
            <w:shd w:val="clear" w:color="auto" w:fill="auto"/>
          </w:tcPr>
          <w:p w14:paraId="419D7E36" w14:textId="77777777" w:rsidR="003B5845" w:rsidRPr="00D331EF" w:rsidRDefault="003B5845" w:rsidP="00617B3E">
            <w:pPr>
              <w:pStyle w:val="SmallStandard"/>
            </w:pPr>
            <w:r w:rsidRPr="00D01517">
              <w:t>1</w:t>
            </w:r>
          </w:p>
        </w:tc>
        <w:tc>
          <w:tcPr>
            <w:tcW w:w="1560" w:type="dxa"/>
            <w:shd w:val="clear" w:color="auto" w:fill="auto"/>
          </w:tcPr>
          <w:p w14:paraId="51FFA626" w14:textId="77777777" w:rsidR="003B5845" w:rsidRPr="00132C43" w:rsidRDefault="003B5845" w:rsidP="00617B3E">
            <w:pPr>
              <w:pStyle w:val="SmallStandard"/>
            </w:pPr>
            <w:r>
              <w:t>applicationConstraint</w:t>
            </w:r>
          </w:p>
        </w:tc>
        <w:tc>
          <w:tcPr>
            <w:tcW w:w="708" w:type="dxa"/>
            <w:shd w:val="clear" w:color="auto" w:fill="auto"/>
          </w:tcPr>
          <w:p w14:paraId="5795D30D" w14:textId="77777777" w:rsidR="003B5845" w:rsidRPr="00D331EF" w:rsidRDefault="003B5845" w:rsidP="00617B3E">
            <w:pPr>
              <w:pStyle w:val="SmallStandard"/>
            </w:pPr>
            <w:r w:rsidRPr="00D01517">
              <w:t>1..*</w:t>
            </w:r>
          </w:p>
        </w:tc>
        <w:tc>
          <w:tcPr>
            <w:tcW w:w="567" w:type="dxa"/>
            <w:shd w:val="clear" w:color="auto" w:fill="auto"/>
          </w:tcPr>
          <w:p w14:paraId="29CE6BFF" w14:textId="77777777" w:rsidR="003B5845" w:rsidRDefault="003B5845" w:rsidP="00617B3E">
            <w:pPr>
              <w:pStyle w:val="SmallStandard"/>
            </w:pPr>
            <w:r>
              <w:t>Y</w:t>
            </w:r>
          </w:p>
        </w:tc>
        <w:tc>
          <w:tcPr>
            <w:tcW w:w="3969" w:type="dxa"/>
            <w:shd w:val="clear" w:color="auto" w:fill="auto"/>
          </w:tcPr>
          <w:p w14:paraId="6F11DA0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r w:rsidR="003B5845" w:rsidRPr="00CC6307" w14:paraId="3D4EE62D" w14:textId="77777777" w:rsidTr="00617B3E">
        <w:tc>
          <w:tcPr>
            <w:tcW w:w="1588" w:type="dxa"/>
            <w:shd w:val="clear" w:color="auto" w:fill="auto"/>
          </w:tcPr>
          <w:p w14:paraId="241258EF" w14:textId="77777777" w:rsidR="003B5845" w:rsidRPr="00634625" w:rsidRDefault="003B5845" w:rsidP="00617B3E">
            <w:pPr>
              <w:pStyle w:val="SmallStandard"/>
            </w:pPr>
            <w:r>
              <w:t>ApplicationConstraint</w:t>
            </w:r>
          </w:p>
        </w:tc>
        <w:tc>
          <w:tcPr>
            <w:tcW w:w="708" w:type="dxa"/>
            <w:shd w:val="clear" w:color="auto" w:fill="auto"/>
          </w:tcPr>
          <w:p w14:paraId="6EEA9EFD" w14:textId="77777777" w:rsidR="003B5845" w:rsidRPr="00D331EF" w:rsidRDefault="003B5845" w:rsidP="00617B3E">
            <w:pPr>
              <w:pStyle w:val="SmallStandard"/>
            </w:pPr>
            <w:r w:rsidRPr="00D01517">
              <w:t>0..*</w:t>
            </w:r>
          </w:p>
        </w:tc>
        <w:tc>
          <w:tcPr>
            <w:tcW w:w="1560" w:type="dxa"/>
            <w:shd w:val="clear" w:color="auto" w:fill="auto"/>
          </w:tcPr>
          <w:p w14:paraId="39E24BC4" w14:textId="77777777" w:rsidR="003B5845" w:rsidRPr="00132C43" w:rsidRDefault="003B5845" w:rsidP="00617B3E">
            <w:pPr>
              <w:pStyle w:val="SmallStandard"/>
            </w:pPr>
            <w:r>
              <w:t>baseInclusion</w:t>
            </w:r>
          </w:p>
        </w:tc>
        <w:tc>
          <w:tcPr>
            <w:tcW w:w="708" w:type="dxa"/>
            <w:shd w:val="clear" w:color="auto" w:fill="auto"/>
          </w:tcPr>
          <w:p w14:paraId="398181C9" w14:textId="77777777" w:rsidR="003B5845" w:rsidRPr="00D331EF" w:rsidRDefault="003B5845" w:rsidP="00617B3E">
            <w:pPr>
              <w:pStyle w:val="SmallStandard"/>
            </w:pPr>
            <w:r w:rsidRPr="00D01517">
              <w:t>0..1</w:t>
            </w:r>
          </w:p>
        </w:tc>
        <w:tc>
          <w:tcPr>
            <w:tcW w:w="567" w:type="dxa"/>
            <w:shd w:val="clear" w:color="auto" w:fill="auto"/>
          </w:tcPr>
          <w:p w14:paraId="385CBEDB" w14:textId="77777777" w:rsidR="003B5845" w:rsidRPr="00D331EF" w:rsidRDefault="003B5845" w:rsidP="00617B3E">
            <w:pPr>
              <w:pStyle w:val="SmallStandard"/>
            </w:pPr>
            <w:r>
              <w:t>N</w:t>
            </w:r>
          </w:p>
        </w:tc>
        <w:tc>
          <w:tcPr>
            <w:tcW w:w="3969" w:type="dxa"/>
            <w:shd w:val="clear" w:color="auto" w:fill="auto"/>
          </w:tcPr>
          <w:p w14:paraId="5912B24C" w14:textId="77777777" w:rsidR="003B5845" w:rsidRPr="004A00BD" w:rsidRDefault="003B5845" w:rsidP="00617B3E">
            <w:pPr>
              <w:jc w:val="left"/>
              <w:rPr>
                <w:sz w:val="22"/>
              </w:rPr>
            </w:pPr>
            <w:r w:rsidRPr="004A00BD">
              <w:rPr>
                <w:sz w:val="16"/>
                <w:szCs w:val="16"/>
              </w:rPr>
              <w:t xml:space="preserve">An </w:t>
            </w:r>
            <w:r w:rsidRPr="004A00BD">
              <w:rPr>
                <w:i/>
                <w:iCs/>
                <w:sz w:val="16"/>
                <w:szCs w:val="16"/>
              </w:rPr>
              <w:t xml:space="preserve">ApplicationConstraint </w:t>
            </w:r>
            <w:r w:rsidRPr="004A00BD">
              <w:rPr>
                <w:sz w:val="16"/>
                <w:szCs w:val="16"/>
              </w:rPr>
              <w:t xml:space="preserve">can only be satisfied if its </w:t>
            </w:r>
            <w:r w:rsidRPr="004A00BD">
              <w:rPr>
                <w:i/>
                <w:iCs/>
                <w:sz w:val="16"/>
                <w:szCs w:val="16"/>
              </w:rPr>
              <w:t xml:space="preserve">baseInclusion </w:t>
            </w:r>
            <w:r w:rsidRPr="004A00BD">
              <w:rPr>
                <w:sz w:val="16"/>
                <w:szCs w:val="16"/>
              </w:rPr>
              <w:t xml:space="preserve">is satisfied as well. </w:t>
            </w:r>
          </w:p>
        </w:tc>
      </w:tr>
      <w:tr w:rsidR="003B5845" w:rsidRPr="00CC6307" w14:paraId="634E0B04" w14:textId="77777777" w:rsidTr="00617B3E">
        <w:tc>
          <w:tcPr>
            <w:tcW w:w="1588" w:type="dxa"/>
            <w:shd w:val="clear" w:color="auto" w:fill="auto"/>
          </w:tcPr>
          <w:p w14:paraId="16E11AA7" w14:textId="77777777" w:rsidR="003B5845" w:rsidRPr="00634625" w:rsidRDefault="003B5845" w:rsidP="00617B3E">
            <w:pPr>
              <w:pStyle w:val="SmallStandard"/>
            </w:pPr>
            <w:r>
              <w:lastRenderedPageBreak/>
              <w:t>ConfigurableElement</w:t>
            </w:r>
          </w:p>
        </w:tc>
        <w:tc>
          <w:tcPr>
            <w:tcW w:w="708" w:type="dxa"/>
            <w:shd w:val="clear" w:color="auto" w:fill="auto"/>
          </w:tcPr>
          <w:p w14:paraId="54C82506" w14:textId="77777777" w:rsidR="003B5845" w:rsidRPr="004A00BD" w:rsidRDefault="003B5845" w:rsidP="00617B3E">
            <w:pPr>
              <w:rPr>
                <w:sz w:val="22"/>
              </w:rPr>
            </w:pPr>
          </w:p>
        </w:tc>
        <w:tc>
          <w:tcPr>
            <w:tcW w:w="1560" w:type="dxa"/>
            <w:shd w:val="clear" w:color="auto" w:fill="auto"/>
          </w:tcPr>
          <w:p w14:paraId="1D414567" w14:textId="77777777" w:rsidR="003B5845" w:rsidRPr="00132C43" w:rsidRDefault="003B5845" w:rsidP="00617B3E">
            <w:pPr>
              <w:pStyle w:val="SmallStandard"/>
            </w:pPr>
            <w:r>
              <w:t>applicationConstraint</w:t>
            </w:r>
          </w:p>
        </w:tc>
        <w:tc>
          <w:tcPr>
            <w:tcW w:w="708" w:type="dxa"/>
            <w:shd w:val="clear" w:color="auto" w:fill="auto"/>
          </w:tcPr>
          <w:p w14:paraId="6C103B4F" w14:textId="77777777" w:rsidR="003B5845" w:rsidRPr="00D331EF" w:rsidRDefault="003B5845" w:rsidP="00617B3E">
            <w:pPr>
              <w:pStyle w:val="SmallStandard"/>
            </w:pPr>
            <w:r w:rsidRPr="00D01517">
              <w:t>0..*</w:t>
            </w:r>
          </w:p>
        </w:tc>
        <w:tc>
          <w:tcPr>
            <w:tcW w:w="567" w:type="dxa"/>
            <w:shd w:val="clear" w:color="auto" w:fill="auto"/>
          </w:tcPr>
          <w:p w14:paraId="45C03D0F" w14:textId="77777777" w:rsidR="003B5845" w:rsidRPr="00D331EF" w:rsidRDefault="003B5845" w:rsidP="00617B3E">
            <w:pPr>
              <w:pStyle w:val="SmallStandard"/>
            </w:pPr>
            <w:r>
              <w:t>N</w:t>
            </w:r>
          </w:p>
        </w:tc>
        <w:tc>
          <w:tcPr>
            <w:tcW w:w="3969" w:type="dxa"/>
            <w:shd w:val="clear" w:color="auto" w:fill="auto"/>
          </w:tcPr>
          <w:p w14:paraId="7AF34FEC" w14:textId="77777777" w:rsidR="003B5845" w:rsidRPr="004A00BD" w:rsidRDefault="003B5845" w:rsidP="00617B3E">
            <w:pPr>
              <w:jc w:val="left"/>
              <w:rPr>
                <w:sz w:val="22"/>
              </w:rPr>
            </w:pPr>
            <w:r w:rsidRPr="004A00BD">
              <w:rPr>
                <w:sz w:val="16"/>
                <w:szCs w:val="16"/>
              </w:rPr>
              <w:t>References the application constraints that apply to the ConfigurableElement.</w:t>
            </w:r>
          </w:p>
        </w:tc>
      </w:tr>
    </w:tbl>
    <w:p w14:paraId="4409831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2" w:name="_53031722229cfc856f5b8f161e2ff019"/>
      <w:r>
        <w:rPr>
          <w:lang w:val="en-GB"/>
        </w:rPr>
        <w:t>ApplicationConstraintSpecification</w:t>
      </w:r>
      <w:bookmarkEnd w:id="1502"/>
    </w:p>
    <w:p w14:paraId="3BF65BF3" w14:textId="77777777" w:rsidR="003B5845" w:rsidRDefault="003B5845" w:rsidP="003B5845">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75325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7E637B" w14:textId="77777777" w:rsidTr="00617B3E">
        <w:tc>
          <w:tcPr>
            <w:tcW w:w="2013" w:type="dxa"/>
            <w:shd w:val="clear" w:color="auto" w:fill="auto"/>
            <w:tcMar>
              <w:top w:w="28" w:type="dxa"/>
              <w:left w:w="28" w:type="dxa"/>
              <w:bottom w:w="28" w:type="dxa"/>
              <w:right w:w="28" w:type="dxa"/>
            </w:tcMar>
          </w:tcPr>
          <w:p w14:paraId="263E3C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33D9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C7004E" w14:textId="77777777" w:rsidTr="00617B3E">
        <w:tc>
          <w:tcPr>
            <w:tcW w:w="2013" w:type="dxa"/>
            <w:shd w:val="clear" w:color="auto" w:fill="auto"/>
            <w:tcMar>
              <w:top w:w="28" w:type="dxa"/>
              <w:left w:w="28" w:type="dxa"/>
              <w:bottom w:w="28" w:type="dxa"/>
              <w:right w:w="28" w:type="dxa"/>
            </w:tcMar>
          </w:tcPr>
          <w:p w14:paraId="54BB44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330156" w14:textId="77777777" w:rsidR="003B5845" w:rsidRPr="004A00BD" w:rsidRDefault="003B5845" w:rsidP="00617B3E">
            <w:pPr>
              <w:rPr>
                <w:sz w:val="22"/>
              </w:rPr>
            </w:pPr>
          </w:p>
        </w:tc>
      </w:tr>
      <w:tr w:rsidR="003B5845" w:rsidRPr="008359F5" w14:paraId="0D346043" w14:textId="77777777" w:rsidTr="00617B3E">
        <w:tc>
          <w:tcPr>
            <w:tcW w:w="2013" w:type="dxa"/>
            <w:shd w:val="clear" w:color="auto" w:fill="auto"/>
            <w:tcMar>
              <w:top w:w="28" w:type="dxa"/>
              <w:left w:w="28" w:type="dxa"/>
              <w:bottom w:w="28" w:type="dxa"/>
              <w:right w:w="28" w:type="dxa"/>
            </w:tcMar>
          </w:tcPr>
          <w:p w14:paraId="376395C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763DFA" w14:textId="77777777" w:rsidR="003B5845" w:rsidRPr="000437C1" w:rsidRDefault="003B5845" w:rsidP="00617B3E">
            <w:pPr>
              <w:pStyle w:val="SmallStandard"/>
            </w:pPr>
            <w:r>
              <w:t>false</w:t>
            </w:r>
          </w:p>
        </w:tc>
      </w:tr>
    </w:tbl>
    <w:p w14:paraId="2D5DA5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A3DA86" w14:textId="77777777" w:rsidTr="00617B3E">
        <w:tc>
          <w:tcPr>
            <w:tcW w:w="3856" w:type="dxa"/>
            <w:gridSpan w:val="3"/>
            <w:shd w:val="clear" w:color="auto" w:fill="auto"/>
          </w:tcPr>
          <w:p w14:paraId="7CB2B59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EE8B7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9F9E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DDAD10" w14:textId="77777777" w:rsidTr="00617B3E">
        <w:tc>
          <w:tcPr>
            <w:tcW w:w="1573" w:type="dxa"/>
            <w:shd w:val="clear" w:color="auto" w:fill="auto"/>
          </w:tcPr>
          <w:p w14:paraId="0502F97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29C35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38C5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F48C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C10F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6AA8E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835BFA" w14:textId="77777777" w:rsidTr="00617B3E">
        <w:tc>
          <w:tcPr>
            <w:tcW w:w="1573" w:type="dxa"/>
            <w:shd w:val="clear" w:color="auto" w:fill="auto"/>
          </w:tcPr>
          <w:p w14:paraId="4544F2D0" w14:textId="77777777" w:rsidR="003B5845" w:rsidRPr="00634625" w:rsidRDefault="003B5845" w:rsidP="00617B3E">
            <w:pPr>
              <w:pStyle w:val="SmallStandard"/>
            </w:pPr>
            <w:r>
              <w:t>ApplicationConstraint</w:t>
            </w:r>
          </w:p>
        </w:tc>
        <w:tc>
          <w:tcPr>
            <w:tcW w:w="1574" w:type="dxa"/>
            <w:shd w:val="clear" w:color="auto" w:fill="auto"/>
          </w:tcPr>
          <w:p w14:paraId="0123F1A7" w14:textId="77777777" w:rsidR="003B5845" w:rsidRPr="00132C43" w:rsidRDefault="003B5845" w:rsidP="00617B3E">
            <w:pPr>
              <w:pStyle w:val="SmallStandard"/>
            </w:pPr>
            <w:r>
              <w:t>applicationConstraint</w:t>
            </w:r>
          </w:p>
        </w:tc>
        <w:tc>
          <w:tcPr>
            <w:tcW w:w="708" w:type="dxa"/>
            <w:shd w:val="clear" w:color="auto" w:fill="auto"/>
          </w:tcPr>
          <w:p w14:paraId="5AFA5035" w14:textId="77777777" w:rsidR="003B5845" w:rsidRPr="00D331EF" w:rsidRDefault="003B5845" w:rsidP="00617B3E">
            <w:pPr>
              <w:pStyle w:val="SmallStandard"/>
            </w:pPr>
            <w:r w:rsidRPr="00574783">
              <w:t>1..*</w:t>
            </w:r>
          </w:p>
        </w:tc>
        <w:tc>
          <w:tcPr>
            <w:tcW w:w="709" w:type="dxa"/>
            <w:shd w:val="clear" w:color="auto" w:fill="auto"/>
          </w:tcPr>
          <w:p w14:paraId="4FE3F877" w14:textId="77777777" w:rsidR="003B5845" w:rsidRPr="00D331EF" w:rsidRDefault="003B5845" w:rsidP="00617B3E">
            <w:pPr>
              <w:pStyle w:val="SmallStandard"/>
            </w:pPr>
            <w:r w:rsidRPr="00207506">
              <w:t>1</w:t>
            </w:r>
          </w:p>
        </w:tc>
        <w:tc>
          <w:tcPr>
            <w:tcW w:w="567" w:type="dxa"/>
            <w:shd w:val="clear" w:color="auto" w:fill="auto"/>
          </w:tcPr>
          <w:p w14:paraId="77BFD228" w14:textId="77777777" w:rsidR="003B5845" w:rsidRDefault="003B5845" w:rsidP="00617B3E">
            <w:pPr>
              <w:pStyle w:val="SmallStandard"/>
            </w:pPr>
            <w:r>
              <w:t>Y</w:t>
            </w:r>
          </w:p>
        </w:tc>
        <w:tc>
          <w:tcPr>
            <w:tcW w:w="3969" w:type="dxa"/>
            <w:shd w:val="clear" w:color="auto" w:fill="auto"/>
          </w:tcPr>
          <w:p w14:paraId="14EE3C13"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546C4CB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3" w:name="_3b4b813fb4834d5a8c1b8c7cfd2da678"/>
      <w:r>
        <w:rPr>
          <w:lang w:val="en-GB"/>
        </w:rPr>
        <w:t>VariantCode</w:t>
      </w:r>
      <w:bookmarkEnd w:id="1503"/>
    </w:p>
    <w:p w14:paraId="59C768C9" w14:textId="77777777" w:rsidR="003B5845" w:rsidRDefault="003B5845" w:rsidP="003B5845">
      <w:r>
        <w:rPr>
          <w:sz w:val="18"/>
          <w:szCs w:val="18"/>
        </w:rPr>
        <w:t>VariantCodes are defining the literals on which VariantConfiguration are stated. Possible VariantCodes might be different for steering types, optional equipment, engine-power class.</w:t>
      </w:r>
    </w:p>
    <w:p w14:paraId="520BC7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E8121" w14:textId="77777777" w:rsidTr="00617B3E">
        <w:tc>
          <w:tcPr>
            <w:tcW w:w="2013" w:type="dxa"/>
            <w:shd w:val="clear" w:color="auto" w:fill="auto"/>
            <w:tcMar>
              <w:top w:w="28" w:type="dxa"/>
              <w:left w:w="28" w:type="dxa"/>
              <w:bottom w:w="28" w:type="dxa"/>
              <w:right w:w="28" w:type="dxa"/>
            </w:tcMar>
          </w:tcPr>
          <w:p w14:paraId="28E6DE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BF68E5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DB6ADD" w14:textId="77777777" w:rsidTr="00617B3E">
        <w:tc>
          <w:tcPr>
            <w:tcW w:w="2013" w:type="dxa"/>
            <w:shd w:val="clear" w:color="auto" w:fill="auto"/>
            <w:tcMar>
              <w:top w:w="28" w:type="dxa"/>
              <w:left w:w="28" w:type="dxa"/>
              <w:bottom w:w="28" w:type="dxa"/>
              <w:right w:w="28" w:type="dxa"/>
            </w:tcMar>
          </w:tcPr>
          <w:p w14:paraId="336CC8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5B47B9" w14:textId="77777777" w:rsidR="003B5845" w:rsidRPr="004A00BD" w:rsidRDefault="003B5845" w:rsidP="00617B3E">
            <w:pPr>
              <w:rPr>
                <w:sz w:val="22"/>
              </w:rPr>
            </w:pPr>
          </w:p>
        </w:tc>
      </w:tr>
      <w:tr w:rsidR="003B5845" w:rsidRPr="008359F5" w14:paraId="6759D849" w14:textId="77777777" w:rsidTr="00617B3E">
        <w:tc>
          <w:tcPr>
            <w:tcW w:w="2013" w:type="dxa"/>
            <w:shd w:val="clear" w:color="auto" w:fill="auto"/>
            <w:tcMar>
              <w:top w:w="28" w:type="dxa"/>
              <w:left w:w="28" w:type="dxa"/>
              <w:bottom w:w="28" w:type="dxa"/>
              <w:right w:w="28" w:type="dxa"/>
            </w:tcMar>
          </w:tcPr>
          <w:p w14:paraId="4B9F4E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982BB57" w14:textId="77777777" w:rsidR="003B5845" w:rsidRPr="000437C1" w:rsidRDefault="003B5845" w:rsidP="00617B3E">
            <w:pPr>
              <w:pStyle w:val="SmallStandard"/>
            </w:pPr>
            <w:r>
              <w:t>false</w:t>
            </w:r>
          </w:p>
        </w:tc>
      </w:tr>
    </w:tbl>
    <w:p w14:paraId="7CCB66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6E11A0" w14:textId="77777777" w:rsidTr="00617B3E">
        <w:tc>
          <w:tcPr>
            <w:tcW w:w="2013" w:type="dxa"/>
            <w:shd w:val="clear" w:color="auto" w:fill="auto"/>
            <w:tcMar>
              <w:top w:w="28" w:type="dxa"/>
              <w:left w:w="28" w:type="dxa"/>
              <w:bottom w:w="28" w:type="dxa"/>
              <w:right w:w="28" w:type="dxa"/>
            </w:tcMar>
          </w:tcPr>
          <w:p w14:paraId="223B35D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8DD7B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997A6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FA4D2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1A37A78" w14:textId="77777777" w:rsidTr="00617B3E">
        <w:tc>
          <w:tcPr>
            <w:tcW w:w="2013" w:type="dxa"/>
            <w:shd w:val="clear" w:color="auto" w:fill="auto"/>
            <w:tcMar>
              <w:top w:w="28" w:type="dxa"/>
              <w:left w:w="28" w:type="dxa"/>
              <w:bottom w:w="28" w:type="dxa"/>
              <w:right w:w="28" w:type="dxa"/>
            </w:tcMar>
          </w:tcPr>
          <w:p w14:paraId="6CA7262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6E95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463B38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FEAE6C3" w14:textId="77777777" w:rsidR="003B5845" w:rsidRPr="004A00BD" w:rsidRDefault="003B5845" w:rsidP="00617B3E">
            <w:pPr>
              <w:jc w:val="left"/>
              <w:rPr>
                <w:sz w:val="22"/>
              </w:rPr>
            </w:pPr>
            <w:r w:rsidRPr="004A00BD">
              <w:rPr>
                <w:sz w:val="16"/>
                <w:szCs w:val="16"/>
              </w:rPr>
              <w:t>Specifies a unique identification of the variant code. This is also the literal value for the VariantCode, which shall be used in the logisticControlExpressions of VariantConfigurations.</w:t>
            </w:r>
          </w:p>
        </w:tc>
      </w:tr>
      <w:tr w:rsidR="003B5845" w:rsidRPr="006675E2" w14:paraId="046233CF" w14:textId="77777777" w:rsidTr="00617B3E">
        <w:tc>
          <w:tcPr>
            <w:tcW w:w="2013" w:type="dxa"/>
            <w:shd w:val="clear" w:color="auto" w:fill="auto"/>
            <w:tcMar>
              <w:top w:w="28" w:type="dxa"/>
              <w:left w:w="28" w:type="dxa"/>
              <w:bottom w:w="28" w:type="dxa"/>
              <w:right w:w="28" w:type="dxa"/>
            </w:tcMar>
          </w:tcPr>
          <w:p w14:paraId="479E06D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4793741"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94987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4E37090" w14:textId="77777777" w:rsidR="003B5845" w:rsidRPr="004A00BD" w:rsidRDefault="003B5845" w:rsidP="00617B3E">
            <w:pPr>
              <w:jc w:val="left"/>
              <w:rPr>
                <w:sz w:val="22"/>
              </w:rPr>
            </w:pPr>
            <w:r w:rsidRPr="004A00BD">
              <w:rPr>
                <w:sz w:val="16"/>
                <w:szCs w:val="16"/>
              </w:rPr>
              <w:t>Room to specify additional identifiers for the VariantCode.</w:t>
            </w:r>
          </w:p>
        </w:tc>
      </w:tr>
      <w:tr w:rsidR="003B5845" w:rsidRPr="006675E2" w14:paraId="1B4CEB05" w14:textId="77777777" w:rsidTr="00617B3E">
        <w:tc>
          <w:tcPr>
            <w:tcW w:w="2013" w:type="dxa"/>
            <w:shd w:val="clear" w:color="auto" w:fill="auto"/>
            <w:tcMar>
              <w:top w:w="28" w:type="dxa"/>
              <w:left w:w="28" w:type="dxa"/>
              <w:bottom w:w="28" w:type="dxa"/>
              <w:right w:w="28" w:type="dxa"/>
            </w:tcMar>
          </w:tcPr>
          <w:p w14:paraId="466A4A77"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6B78EE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AF1D4F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3BF41" w14:textId="77777777" w:rsidR="003B5845" w:rsidRPr="004A00BD" w:rsidRDefault="003B5845" w:rsidP="00617B3E">
            <w:pPr>
              <w:jc w:val="left"/>
              <w:rPr>
                <w:sz w:val="22"/>
              </w:rPr>
            </w:pPr>
            <w:r w:rsidRPr="004A00BD">
              <w:rPr>
                <w:sz w:val="16"/>
                <w:szCs w:val="16"/>
              </w:rPr>
              <w:t>Room for a human readable short name, title etc. of the VariantConfiguration.</w:t>
            </w:r>
          </w:p>
        </w:tc>
      </w:tr>
      <w:tr w:rsidR="003B5845" w:rsidRPr="006675E2" w14:paraId="0664756F" w14:textId="77777777" w:rsidTr="00617B3E">
        <w:tc>
          <w:tcPr>
            <w:tcW w:w="2013" w:type="dxa"/>
            <w:shd w:val="clear" w:color="auto" w:fill="auto"/>
            <w:tcMar>
              <w:top w:w="28" w:type="dxa"/>
              <w:left w:w="28" w:type="dxa"/>
              <w:bottom w:w="28" w:type="dxa"/>
              <w:right w:w="28" w:type="dxa"/>
            </w:tcMar>
          </w:tcPr>
          <w:p w14:paraId="70E0E073" w14:textId="77777777" w:rsidR="003B5845" w:rsidRPr="00620BBE" w:rsidRDefault="003B5845" w:rsidP="00617B3E">
            <w:pPr>
              <w:pStyle w:val="SmallStandard"/>
            </w:pPr>
            <w:r w:rsidRPr="00620BBE">
              <w:t>codeType</w:t>
            </w:r>
          </w:p>
        </w:tc>
        <w:tc>
          <w:tcPr>
            <w:tcW w:w="1559" w:type="dxa"/>
            <w:shd w:val="clear" w:color="auto" w:fill="auto"/>
            <w:tcMar>
              <w:top w:w="28" w:type="dxa"/>
              <w:left w:w="28" w:type="dxa"/>
              <w:bottom w:w="28" w:type="dxa"/>
              <w:right w:w="28" w:type="dxa"/>
            </w:tcMar>
          </w:tcPr>
          <w:p w14:paraId="7E0FA07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8C36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070555" w14:textId="77777777" w:rsidR="003B5845" w:rsidRPr="004A00BD" w:rsidRDefault="003B5845" w:rsidP="00617B3E">
            <w:pPr>
              <w:jc w:val="left"/>
              <w:rPr>
                <w:sz w:val="22"/>
              </w:rPr>
            </w:pPr>
            <w:r w:rsidRPr="004A00BD">
              <w:rPr>
                <w:sz w:val="16"/>
                <w:szCs w:val="16"/>
              </w:rPr>
              <w:t>Allows the classification of a VariantCodes (e.g. Base-Option, Extra-Option, ...).</w:t>
            </w:r>
          </w:p>
        </w:tc>
      </w:tr>
      <w:tr w:rsidR="003B5845" w:rsidRPr="006675E2" w14:paraId="09E69CF8" w14:textId="77777777" w:rsidTr="00617B3E">
        <w:tc>
          <w:tcPr>
            <w:tcW w:w="2013" w:type="dxa"/>
            <w:shd w:val="clear" w:color="auto" w:fill="auto"/>
            <w:tcMar>
              <w:top w:w="28" w:type="dxa"/>
              <w:left w:w="28" w:type="dxa"/>
              <w:bottom w:w="28" w:type="dxa"/>
              <w:right w:w="28" w:type="dxa"/>
            </w:tcMar>
          </w:tcPr>
          <w:p w14:paraId="56F9D7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9E0461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BED2B1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A98DA" w14:textId="77777777" w:rsidR="003B5845" w:rsidRPr="004A00BD" w:rsidRDefault="003B5845" w:rsidP="00617B3E">
            <w:pPr>
              <w:jc w:val="left"/>
              <w:rPr>
                <w:sz w:val="22"/>
              </w:rPr>
            </w:pPr>
            <w:r w:rsidRPr="004A00BD">
              <w:rPr>
                <w:sz w:val="16"/>
                <w:szCs w:val="16"/>
              </w:rPr>
              <w:t>On optional human readable description of the variant code.</w:t>
            </w:r>
          </w:p>
        </w:tc>
      </w:tr>
    </w:tbl>
    <w:p w14:paraId="6F208B4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82046" w14:textId="77777777" w:rsidTr="00617B3E">
        <w:tc>
          <w:tcPr>
            <w:tcW w:w="2296" w:type="dxa"/>
            <w:gridSpan w:val="2"/>
            <w:shd w:val="clear" w:color="auto" w:fill="auto"/>
          </w:tcPr>
          <w:p w14:paraId="4E8C94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232DE1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47E0F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2896D" w14:textId="77777777" w:rsidTr="00617B3E">
        <w:tc>
          <w:tcPr>
            <w:tcW w:w="1588" w:type="dxa"/>
            <w:shd w:val="clear" w:color="auto" w:fill="auto"/>
          </w:tcPr>
          <w:p w14:paraId="3B3AF33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91AA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4F4C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480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783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E32EA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878CC5" w14:textId="77777777" w:rsidTr="00617B3E">
        <w:tc>
          <w:tcPr>
            <w:tcW w:w="1588" w:type="dxa"/>
            <w:shd w:val="clear" w:color="auto" w:fill="auto"/>
          </w:tcPr>
          <w:p w14:paraId="48DEE7A0" w14:textId="77777777" w:rsidR="003B5845" w:rsidRPr="00634625" w:rsidRDefault="003B5845" w:rsidP="00617B3E">
            <w:pPr>
              <w:pStyle w:val="SmallStandard"/>
            </w:pPr>
            <w:r>
              <w:t>VariantCodeSpecification</w:t>
            </w:r>
          </w:p>
        </w:tc>
        <w:tc>
          <w:tcPr>
            <w:tcW w:w="708" w:type="dxa"/>
            <w:shd w:val="clear" w:color="auto" w:fill="auto"/>
          </w:tcPr>
          <w:p w14:paraId="2A68B47A" w14:textId="77777777" w:rsidR="003B5845" w:rsidRPr="00D331EF" w:rsidRDefault="003B5845" w:rsidP="00617B3E">
            <w:pPr>
              <w:pStyle w:val="SmallStandard"/>
            </w:pPr>
            <w:r w:rsidRPr="00D01517">
              <w:t>1</w:t>
            </w:r>
          </w:p>
        </w:tc>
        <w:tc>
          <w:tcPr>
            <w:tcW w:w="1560" w:type="dxa"/>
            <w:shd w:val="clear" w:color="auto" w:fill="auto"/>
          </w:tcPr>
          <w:p w14:paraId="0DE06D83" w14:textId="77777777" w:rsidR="003B5845" w:rsidRPr="00132C43" w:rsidRDefault="003B5845" w:rsidP="00617B3E">
            <w:pPr>
              <w:pStyle w:val="SmallStandard"/>
            </w:pPr>
            <w:r>
              <w:t>variantCode</w:t>
            </w:r>
          </w:p>
        </w:tc>
        <w:tc>
          <w:tcPr>
            <w:tcW w:w="708" w:type="dxa"/>
            <w:shd w:val="clear" w:color="auto" w:fill="auto"/>
          </w:tcPr>
          <w:p w14:paraId="75D5EF1D" w14:textId="77777777" w:rsidR="003B5845" w:rsidRPr="00D331EF" w:rsidRDefault="003B5845" w:rsidP="00617B3E">
            <w:pPr>
              <w:pStyle w:val="SmallStandard"/>
            </w:pPr>
            <w:r w:rsidRPr="00D01517">
              <w:t>0..*</w:t>
            </w:r>
          </w:p>
        </w:tc>
        <w:tc>
          <w:tcPr>
            <w:tcW w:w="567" w:type="dxa"/>
            <w:shd w:val="clear" w:color="auto" w:fill="auto"/>
          </w:tcPr>
          <w:p w14:paraId="2B43120A" w14:textId="77777777" w:rsidR="003B5845" w:rsidRDefault="003B5845" w:rsidP="00617B3E">
            <w:pPr>
              <w:pStyle w:val="SmallStandard"/>
            </w:pPr>
            <w:r>
              <w:t>Y</w:t>
            </w:r>
          </w:p>
        </w:tc>
        <w:tc>
          <w:tcPr>
            <w:tcW w:w="3969" w:type="dxa"/>
            <w:shd w:val="clear" w:color="auto" w:fill="auto"/>
          </w:tcPr>
          <w:p w14:paraId="4717CFB1" w14:textId="77777777" w:rsidR="003B5845" w:rsidRDefault="003B5845" w:rsidP="00617B3E">
            <w:pPr>
              <w:pStyle w:val="SmallStandard"/>
            </w:pPr>
            <w:r w:rsidRPr="00491287">
              <w:t>Specifies the individual VariantCodes defined in the VariantCodeSpecification.</w:t>
            </w:r>
          </w:p>
        </w:tc>
      </w:tr>
      <w:tr w:rsidR="003B5845" w:rsidRPr="00CC6307" w14:paraId="1EEF9DB2" w14:textId="77777777" w:rsidTr="00617B3E">
        <w:tc>
          <w:tcPr>
            <w:tcW w:w="1588" w:type="dxa"/>
            <w:shd w:val="clear" w:color="auto" w:fill="auto"/>
          </w:tcPr>
          <w:p w14:paraId="263048BF" w14:textId="77777777" w:rsidR="003B5845" w:rsidRPr="00634625" w:rsidRDefault="003B5845" w:rsidP="00617B3E">
            <w:pPr>
              <w:pStyle w:val="SmallStandard"/>
            </w:pPr>
            <w:r>
              <w:lastRenderedPageBreak/>
              <w:t>VariantGroup</w:t>
            </w:r>
          </w:p>
        </w:tc>
        <w:tc>
          <w:tcPr>
            <w:tcW w:w="708" w:type="dxa"/>
            <w:shd w:val="clear" w:color="auto" w:fill="auto"/>
          </w:tcPr>
          <w:p w14:paraId="25637F83" w14:textId="77777777" w:rsidR="003B5845" w:rsidRPr="00D331EF" w:rsidRDefault="003B5845" w:rsidP="00617B3E">
            <w:pPr>
              <w:pStyle w:val="SmallStandard"/>
            </w:pPr>
            <w:r w:rsidRPr="00D01517">
              <w:t>0..*</w:t>
            </w:r>
          </w:p>
        </w:tc>
        <w:tc>
          <w:tcPr>
            <w:tcW w:w="1560" w:type="dxa"/>
            <w:shd w:val="clear" w:color="auto" w:fill="auto"/>
          </w:tcPr>
          <w:p w14:paraId="751F79F0" w14:textId="77777777" w:rsidR="003B5845" w:rsidRPr="00132C43" w:rsidRDefault="003B5845" w:rsidP="00617B3E">
            <w:pPr>
              <w:pStyle w:val="SmallStandard"/>
            </w:pPr>
            <w:r>
              <w:t>variantCode</w:t>
            </w:r>
          </w:p>
        </w:tc>
        <w:tc>
          <w:tcPr>
            <w:tcW w:w="708" w:type="dxa"/>
            <w:shd w:val="clear" w:color="auto" w:fill="auto"/>
          </w:tcPr>
          <w:p w14:paraId="5395D29D" w14:textId="77777777" w:rsidR="003B5845" w:rsidRPr="00D331EF" w:rsidRDefault="003B5845" w:rsidP="00617B3E">
            <w:pPr>
              <w:pStyle w:val="SmallStandard"/>
            </w:pPr>
            <w:r w:rsidRPr="00D01517">
              <w:t>0..*</w:t>
            </w:r>
          </w:p>
        </w:tc>
        <w:tc>
          <w:tcPr>
            <w:tcW w:w="567" w:type="dxa"/>
            <w:shd w:val="clear" w:color="auto" w:fill="auto"/>
          </w:tcPr>
          <w:p w14:paraId="35BDB690" w14:textId="77777777" w:rsidR="003B5845" w:rsidRPr="00D331EF" w:rsidRDefault="003B5845" w:rsidP="00617B3E">
            <w:pPr>
              <w:pStyle w:val="SmallStandard"/>
            </w:pPr>
            <w:r>
              <w:t>N</w:t>
            </w:r>
          </w:p>
        </w:tc>
        <w:tc>
          <w:tcPr>
            <w:tcW w:w="3969" w:type="dxa"/>
            <w:shd w:val="clear" w:color="auto" w:fill="auto"/>
          </w:tcPr>
          <w:p w14:paraId="4A1190DF" w14:textId="77777777" w:rsidR="003B5845" w:rsidRDefault="003B5845" w:rsidP="00617B3E">
            <w:pPr>
              <w:pStyle w:val="SmallStandard"/>
            </w:pPr>
            <w:r w:rsidRPr="00491287">
              <w:t xml:space="preserve">References the VariantCodes that are member of the VariantGroup. </w:t>
            </w:r>
          </w:p>
        </w:tc>
      </w:tr>
    </w:tbl>
    <w:p w14:paraId="69817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4" w:name="_684ca696582e2a9a0deb44a58359eea1"/>
      <w:r>
        <w:rPr>
          <w:lang w:val="en-GB"/>
        </w:rPr>
        <w:t>VariantCodeSpecification</w:t>
      </w:r>
      <w:bookmarkEnd w:id="1504"/>
    </w:p>
    <w:p w14:paraId="25F02D23" w14:textId="77777777" w:rsidR="003B5845" w:rsidRDefault="003B5845" w:rsidP="003B5845">
      <w:r>
        <w:rPr>
          <w:sz w:val="18"/>
          <w:szCs w:val="18"/>
        </w:rPr>
        <w:t>Specification for the definition of variant codes.</w:t>
      </w:r>
    </w:p>
    <w:p w14:paraId="0A006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FC43C3" w14:textId="77777777" w:rsidTr="00617B3E">
        <w:tc>
          <w:tcPr>
            <w:tcW w:w="2013" w:type="dxa"/>
            <w:shd w:val="clear" w:color="auto" w:fill="auto"/>
            <w:tcMar>
              <w:top w:w="28" w:type="dxa"/>
              <w:left w:w="28" w:type="dxa"/>
              <w:bottom w:w="28" w:type="dxa"/>
              <w:right w:w="28" w:type="dxa"/>
            </w:tcMar>
          </w:tcPr>
          <w:p w14:paraId="4D33D0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C7B1C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3A9B339" w14:textId="77777777" w:rsidTr="00617B3E">
        <w:tc>
          <w:tcPr>
            <w:tcW w:w="2013" w:type="dxa"/>
            <w:shd w:val="clear" w:color="auto" w:fill="auto"/>
            <w:tcMar>
              <w:top w:w="28" w:type="dxa"/>
              <w:left w:w="28" w:type="dxa"/>
              <w:bottom w:w="28" w:type="dxa"/>
              <w:right w:w="28" w:type="dxa"/>
            </w:tcMar>
          </w:tcPr>
          <w:p w14:paraId="42C05E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B3DAB" w14:textId="77777777" w:rsidR="003B5845" w:rsidRPr="004A00BD" w:rsidRDefault="003B5845" w:rsidP="00617B3E">
            <w:pPr>
              <w:rPr>
                <w:sz w:val="22"/>
              </w:rPr>
            </w:pPr>
          </w:p>
        </w:tc>
      </w:tr>
      <w:tr w:rsidR="003B5845" w:rsidRPr="008359F5" w14:paraId="343F9668" w14:textId="77777777" w:rsidTr="00617B3E">
        <w:tc>
          <w:tcPr>
            <w:tcW w:w="2013" w:type="dxa"/>
            <w:shd w:val="clear" w:color="auto" w:fill="auto"/>
            <w:tcMar>
              <w:top w:w="28" w:type="dxa"/>
              <w:left w:w="28" w:type="dxa"/>
              <w:bottom w:w="28" w:type="dxa"/>
              <w:right w:w="28" w:type="dxa"/>
            </w:tcMar>
          </w:tcPr>
          <w:p w14:paraId="404D4C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EE04B" w14:textId="77777777" w:rsidR="003B5845" w:rsidRPr="000437C1" w:rsidRDefault="003B5845" w:rsidP="00617B3E">
            <w:pPr>
              <w:pStyle w:val="SmallStandard"/>
            </w:pPr>
            <w:r>
              <w:t>false</w:t>
            </w:r>
          </w:p>
        </w:tc>
      </w:tr>
    </w:tbl>
    <w:p w14:paraId="0679E2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1F72C9" w14:textId="77777777" w:rsidTr="00617B3E">
        <w:tc>
          <w:tcPr>
            <w:tcW w:w="3856" w:type="dxa"/>
            <w:gridSpan w:val="3"/>
            <w:shd w:val="clear" w:color="auto" w:fill="auto"/>
          </w:tcPr>
          <w:p w14:paraId="0CFA11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771D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BA5A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8C2571" w14:textId="77777777" w:rsidTr="00617B3E">
        <w:tc>
          <w:tcPr>
            <w:tcW w:w="1573" w:type="dxa"/>
            <w:shd w:val="clear" w:color="auto" w:fill="auto"/>
          </w:tcPr>
          <w:p w14:paraId="7D834C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EAA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CBE2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C7DD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159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C8C7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6E4D38" w14:textId="77777777" w:rsidTr="00617B3E">
        <w:tc>
          <w:tcPr>
            <w:tcW w:w="1573" w:type="dxa"/>
            <w:shd w:val="clear" w:color="auto" w:fill="auto"/>
          </w:tcPr>
          <w:p w14:paraId="76851B77" w14:textId="77777777" w:rsidR="003B5845" w:rsidRPr="00634625" w:rsidRDefault="003B5845" w:rsidP="00617B3E">
            <w:pPr>
              <w:pStyle w:val="SmallStandard"/>
            </w:pPr>
            <w:r>
              <w:t>VariantCode</w:t>
            </w:r>
          </w:p>
        </w:tc>
        <w:tc>
          <w:tcPr>
            <w:tcW w:w="1574" w:type="dxa"/>
            <w:shd w:val="clear" w:color="auto" w:fill="auto"/>
          </w:tcPr>
          <w:p w14:paraId="6B7BA601" w14:textId="77777777" w:rsidR="003B5845" w:rsidRPr="00132C43" w:rsidRDefault="003B5845" w:rsidP="00617B3E">
            <w:pPr>
              <w:pStyle w:val="SmallStandard"/>
            </w:pPr>
            <w:r>
              <w:t>variantCode</w:t>
            </w:r>
          </w:p>
        </w:tc>
        <w:tc>
          <w:tcPr>
            <w:tcW w:w="708" w:type="dxa"/>
            <w:shd w:val="clear" w:color="auto" w:fill="auto"/>
          </w:tcPr>
          <w:p w14:paraId="019C6549" w14:textId="77777777" w:rsidR="003B5845" w:rsidRPr="00D331EF" w:rsidRDefault="003B5845" w:rsidP="00617B3E">
            <w:pPr>
              <w:pStyle w:val="SmallStandard"/>
            </w:pPr>
            <w:r w:rsidRPr="00574783">
              <w:t>0..*</w:t>
            </w:r>
          </w:p>
        </w:tc>
        <w:tc>
          <w:tcPr>
            <w:tcW w:w="709" w:type="dxa"/>
            <w:shd w:val="clear" w:color="auto" w:fill="auto"/>
          </w:tcPr>
          <w:p w14:paraId="67E64ACE" w14:textId="77777777" w:rsidR="003B5845" w:rsidRPr="00D331EF" w:rsidRDefault="003B5845" w:rsidP="00617B3E">
            <w:pPr>
              <w:pStyle w:val="SmallStandard"/>
            </w:pPr>
            <w:r w:rsidRPr="00207506">
              <w:t>1</w:t>
            </w:r>
          </w:p>
        </w:tc>
        <w:tc>
          <w:tcPr>
            <w:tcW w:w="567" w:type="dxa"/>
            <w:shd w:val="clear" w:color="auto" w:fill="auto"/>
          </w:tcPr>
          <w:p w14:paraId="08D09DE7" w14:textId="77777777" w:rsidR="003B5845" w:rsidRDefault="003B5845" w:rsidP="00617B3E">
            <w:pPr>
              <w:pStyle w:val="SmallStandard"/>
            </w:pPr>
            <w:r>
              <w:t>Y</w:t>
            </w:r>
          </w:p>
        </w:tc>
        <w:tc>
          <w:tcPr>
            <w:tcW w:w="3969" w:type="dxa"/>
            <w:shd w:val="clear" w:color="auto" w:fill="auto"/>
          </w:tcPr>
          <w:p w14:paraId="4646566C" w14:textId="77777777" w:rsidR="003B5845" w:rsidRDefault="003B5845" w:rsidP="00617B3E">
            <w:pPr>
              <w:pStyle w:val="SmallStandard"/>
            </w:pPr>
            <w:r w:rsidRPr="00491287">
              <w:t>Specifies the individual VariantCodes defined in the VariantCodeSpecification.</w:t>
            </w:r>
          </w:p>
        </w:tc>
      </w:tr>
    </w:tbl>
    <w:p w14:paraId="09952A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5" w:name="_bbcc2db1cf039bb7b97f11184e29eb9b"/>
      <w:r>
        <w:rPr>
          <w:lang w:val="en-GB"/>
        </w:rPr>
        <w:t>VariantConfiguration</w:t>
      </w:r>
      <w:bookmarkEnd w:id="1505"/>
    </w:p>
    <w:p w14:paraId="3A9E4CD4" w14:textId="77777777" w:rsidR="003B5845" w:rsidRDefault="003B5845" w:rsidP="003B5845">
      <w:r>
        <w:rPr>
          <w:sz w:val="18"/>
          <w:szCs w:val="18"/>
        </w:rPr>
        <w:t>A variant configuration defines a condition with which it is possible to express the inclusion or exclusion of ConfigurableElements in different variants of a product.</w:t>
      </w:r>
    </w:p>
    <w:p w14:paraId="65F62799" w14:textId="77777777" w:rsidR="003B5845" w:rsidRDefault="003B5845" w:rsidP="003B5845">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2F59F6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7042A9" w14:textId="77777777" w:rsidTr="00617B3E">
        <w:tc>
          <w:tcPr>
            <w:tcW w:w="2013" w:type="dxa"/>
            <w:shd w:val="clear" w:color="auto" w:fill="auto"/>
            <w:tcMar>
              <w:top w:w="28" w:type="dxa"/>
              <w:left w:w="28" w:type="dxa"/>
              <w:bottom w:w="28" w:type="dxa"/>
              <w:right w:w="28" w:type="dxa"/>
            </w:tcMar>
          </w:tcPr>
          <w:p w14:paraId="295123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DBF5C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0FFD22" w14:textId="77777777" w:rsidTr="00617B3E">
        <w:tc>
          <w:tcPr>
            <w:tcW w:w="2013" w:type="dxa"/>
            <w:shd w:val="clear" w:color="auto" w:fill="auto"/>
            <w:tcMar>
              <w:top w:w="28" w:type="dxa"/>
              <w:left w:w="28" w:type="dxa"/>
              <w:bottom w:w="28" w:type="dxa"/>
              <w:right w:w="28" w:type="dxa"/>
            </w:tcMar>
          </w:tcPr>
          <w:p w14:paraId="02BA1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A2CFF0" w14:textId="77777777" w:rsidR="003B5845" w:rsidRPr="004A00BD" w:rsidRDefault="003B5845" w:rsidP="00617B3E">
            <w:pPr>
              <w:rPr>
                <w:sz w:val="22"/>
              </w:rPr>
            </w:pPr>
          </w:p>
        </w:tc>
      </w:tr>
      <w:tr w:rsidR="003B5845" w:rsidRPr="008359F5" w14:paraId="4B6BF184" w14:textId="77777777" w:rsidTr="00617B3E">
        <w:tc>
          <w:tcPr>
            <w:tcW w:w="2013" w:type="dxa"/>
            <w:shd w:val="clear" w:color="auto" w:fill="auto"/>
            <w:tcMar>
              <w:top w:w="28" w:type="dxa"/>
              <w:left w:w="28" w:type="dxa"/>
              <w:bottom w:w="28" w:type="dxa"/>
              <w:right w:w="28" w:type="dxa"/>
            </w:tcMar>
          </w:tcPr>
          <w:p w14:paraId="556EF5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BE4BBA" w14:textId="77777777" w:rsidR="003B5845" w:rsidRPr="000437C1" w:rsidRDefault="003B5845" w:rsidP="00617B3E">
            <w:pPr>
              <w:pStyle w:val="SmallStandard"/>
            </w:pPr>
            <w:r>
              <w:t>false</w:t>
            </w:r>
          </w:p>
        </w:tc>
      </w:tr>
    </w:tbl>
    <w:p w14:paraId="071D31B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4B8C4A" w14:textId="77777777" w:rsidTr="00617B3E">
        <w:tc>
          <w:tcPr>
            <w:tcW w:w="2013" w:type="dxa"/>
            <w:shd w:val="clear" w:color="auto" w:fill="auto"/>
            <w:tcMar>
              <w:top w:w="28" w:type="dxa"/>
              <w:left w:w="28" w:type="dxa"/>
              <w:bottom w:w="28" w:type="dxa"/>
              <w:right w:w="28" w:type="dxa"/>
            </w:tcMar>
          </w:tcPr>
          <w:p w14:paraId="06090E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794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3EF5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5BFED1"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00193B5" w14:textId="77777777" w:rsidTr="00617B3E">
        <w:tc>
          <w:tcPr>
            <w:tcW w:w="2013" w:type="dxa"/>
            <w:shd w:val="clear" w:color="auto" w:fill="auto"/>
            <w:tcMar>
              <w:top w:w="28" w:type="dxa"/>
              <w:left w:w="28" w:type="dxa"/>
              <w:bottom w:w="28" w:type="dxa"/>
              <w:right w:w="28" w:type="dxa"/>
            </w:tcMar>
          </w:tcPr>
          <w:p w14:paraId="6751D02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BE0E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E0E6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E82C8A" w14:textId="77777777" w:rsidR="003B5845" w:rsidRPr="004A00BD" w:rsidRDefault="003B5845" w:rsidP="00617B3E">
            <w:pPr>
              <w:jc w:val="left"/>
              <w:rPr>
                <w:sz w:val="22"/>
              </w:rPr>
            </w:pPr>
            <w:r w:rsidRPr="004A00BD">
              <w:rPr>
                <w:sz w:val="16"/>
                <w:szCs w:val="16"/>
              </w:rPr>
              <w:t>Specifies a unique identification of the variant configuration. The identification is guaranteed to be unique within the specification and does not change over the time.</w:t>
            </w:r>
          </w:p>
        </w:tc>
      </w:tr>
      <w:tr w:rsidR="003B5845" w:rsidRPr="006675E2" w14:paraId="2BCEE0E1" w14:textId="77777777" w:rsidTr="00617B3E">
        <w:tc>
          <w:tcPr>
            <w:tcW w:w="2013" w:type="dxa"/>
            <w:shd w:val="clear" w:color="auto" w:fill="auto"/>
            <w:tcMar>
              <w:top w:w="28" w:type="dxa"/>
              <w:left w:w="28" w:type="dxa"/>
              <w:bottom w:w="28" w:type="dxa"/>
              <w:right w:w="28" w:type="dxa"/>
            </w:tcMar>
          </w:tcPr>
          <w:p w14:paraId="378C5DF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EFDDD6B"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C24220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13AE778" w14:textId="77777777" w:rsidR="003B5845" w:rsidRPr="004A00BD" w:rsidRDefault="003B5845" w:rsidP="00617B3E">
            <w:pPr>
              <w:jc w:val="left"/>
              <w:rPr>
                <w:sz w:val="22"/>
              </w:rPr>
            </w:pPr>
            <w:r w:rsidRPr="004A00BD">
              <w:rPr>
                <w:sz w:val="16"/>
                <w:szCs w:val="16"/>
              </w:rPr>
              <w:t>On optional human readable description of the variant configuration.</w:t>
            </w:r>
          </w:p>
        </w:tc>
      </w:tr>
      <w:tr w:rsidR="003B5845" w:rsidRPr="006675E2" w14:paraId="307ECA42" w14:textId="77777777" w:rsidTr="00617B3E">
        <w:tc>
          <w:tcPr>
            <w:tcW w:w="2013" w:type="dxa"/>
            <w:shd w:val="clear" w:color="auto" w:fill="auto"/>
            <w:tcMar>
              <w:top w:w="28" w:type="dxa"/>
              <w:left w:w="28" w:type="dxa"/>
              <w:bottom w:w="28" w:type="dxa"/>
              <w:right w:w="28" w:type="dxa"/>
            </w:tcMar>
          </w:tcPr>
          <w:p w14:paraId="3A95DC00" w14:textId="77777777" w:rsidR="003B5845" w:rsidRPr="00620BBE" w:rsidRDefault="003B5845" w:rsidP="00617B3E">
            <w:pPr>
              <w:pStyle w:val="SmallStandard"/>
            </w:pPr>
            <w:r w:rsidRPr="00620BBE">
              <w:t>logisticControlString</w:t>
            </w:r>
          </w:p>
        </w:tc>
        <w:tc>
          <w:tcPr>
            <w:tcW w:w="1559" w:type="dxa"/>
            <w:shd w:val="clear" w:color="auto" w:fill="auto"/>
            <w:tcMar>
              <w:top w:w="28" w:type="dxa"/>
              <w:left w:w="28" w:type="dxa"/>
              <w:bottom w:w="28" w:type="dxa"/>
              <w:right w:w="28" w:type="dxa"/>
            </w:tcMar>
          </w:tcPr>
          <w:p w14:paraId="2225B1A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1E5D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F85917" w14:textId="77777777" w:rsidR="003B5845" w:rsidRPr="004A00BD" w:rsidRDefault="003B5845" w:rsidP="00617B3E">
            <w:pPr>
              <w:jc w:val="left"/>
              <w:rPr>
                <w:sz w:val="22"/>
              </w:rPr>
            </w:pPr>
            <w:r w:rsidRPr="004A00BD">
              <w:rPr>
                <w:sz w:val="16"/>
                <w:szCs w:val="16"/>
              </w:rPr>
              <w:t>Specifies a logisticControlString which can be used if the variant management is not done by boolean logic.</w:t>
            </w:r>
          </w:p>
        </w:tc>
      </w:tr>
      <w:tr w:rsidR="003B5845" w:rsidRPr="006675E2" w14:paraId="047BF865" w14:textId="77777777" w:rsidTr="00617B3E">
        <w:tc>
          <w:tcPr>
            <w:tcW w:w="2013" w:type="dxa"/>
            <w:shd w:val="clear" w:color="auto" w:fill="auto"/>
            <w:tcMar>
              <w:top w:w="28" w:type="dxa"/>
              <w:left w:w="28" w:type="dxa"/>
              <w:bottom w:w="28" w:type="dxa"/>
              <w:right w:w="28" w:type="dxa"/>
            </w:tcMar>
          </w:tcPr>
          <w:p w14:paraId="0B22060B" w14:textId="77777777" w:rsidR="003B5845" w:rsidRPr="00620BBE" w:rsidRDefault="003B5845" w:rsidP="00617B3E">
            <w:pPr>
              <w:pStyle w:val="SmallStandard"/>
            </w:pPr>
            <w:r w:rsidRPr="00620BBE">
              <w:t>logisticControlExpression</w:t>
            </w:r>
          </w:p>
        </w:tc>
        <w:tc>
          <w:tcPr>
            <w:tcW w:w="1559" w:type="dxa"/>
            <w:shd w:val="clear" w:color="auto" w:fill="auto"/>
            <w:tcMar>
              <w:top w:w="28" w:type="dxa"/>
              <w:left w:w="28" w:type="dxa"/>
              <w:bottom w:w="28" w:type="dxa"/>
              <w:right w:w="28" w:type="dxa"/>
            </w:tcMar>
          </w:tcPr>
          <w:p w14:paraId="334E93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86D8A9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6A5CEE" w14:textId="77777777" w:rsidR="003B5845" w:rsidRPr="004A00BD" w:rsidRDefault="003B5845" w:rsidP="00617B3E">
            <w:pPr>
              <w:jc w:val="left"/>
              <w:rPr>
                <w:sz w:val="22"/>
              </w:rPr>
            </w:pPr>
            <w:r w:rsidRPr="004A00BD">
              <w:rPr>
                <w:sz w:val="16"/>
                <w:szCs w:val="16"/>
              </w:rPr>
              <w:t>Specifies a logisticControlExpression expressed as boolean term.</w:t>
            </w:r>
          </w:p>
        </w:tc>
      </w:tr>
      <w:tr w:rsidR="003B5845" w:rsidRPr="006675E2" w14:paraId="6FEE2072" w14:textId="77777777" w:rsidTr="00617B3E">
        <w:tc>
          <w:tcPr>
            <w:tcW w:w="2013" w:type="dxa"/>
            <w:shd w:val="clear" w:color="auto" w:fill="auto"/>
            <w:tcMar>
              <w:top w:w="28" w:type="dxa"/>
              <w:left w:w="28" w:type="dxa"/>
              <w:bottom w:w="28" w:type="dxa"/>
              <w:right w:w="28" w:type="dxa"/>
            </w:tcMar>
          </w:tcPr>
          <w:p w14:paraId="22F4FDAE" w14:textId="77777777" w:rsidR="003B5845" w:rsidRPr="00620BBE" w:rsidRDefault="003B5845" w:rsidP="00617B3E">
            <w:pPr>
              <w:pStyle w:val="SmallStandard"/>
            </w:pPr>
            <w:r w:rsidRPr="00620BBE">
              <w:t>configurationType</w:t>
            </w:r>
          </w:p>
        </w:tc>
        <w:tc>
          <w:tcPr>
            <w:tcW w:w="1559" w:type="dxa"/>
            <w:shd w:val="clear" w:color="auto" w:fill="auto"/>
            <w:tcMar>
              <w:top w:w="28" w:type="dxa"/>
              <w:left w:w="28" w:type="dxa"/>
              <w:bottom w:w="28" w:type="dxa"/>
              <w:right w:w="28" w:type="dxa"/>
            </w:tcMar>
          </w:tcPr>
          <w:p w14:paraId="2BB4BE8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FFDEB0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2D5469" w14:textId="77777777" w:rsidR="003B5845" w:rsidRPr="004A00BD" w:rsidRDefault="003B5845" w:rsidP="00617B3E">
            <w:pPr>
              <w:jc w:val="left"/>
              <w:rPr>
                <w:sz w:val="22"/>
              </w:rPr>
            </w:pPr>
            <w:r w:rsidRPr="004A00BD">
              <w:rPr>
                <w:sz w:val="16"/>
                <w:szCs w:val="16"/>
              </w:rPr>
              <w:t>Allows the classification of a VariantConfiguration.</w:t>
            </w:r>
          </w:p>
          <w:p w14:paraId="750C322F" w14:textId="77777777" w:rsidR="003B5845" w:rsidRPr="004A00BD" w:rsidRDefault="003B5845" w:rsidP="00617B3E">
            <w:pPr>
              <w:jc w:val="left"/>
              <w:rPr>
                <w:sz w:val="22"/>
              </w:rPr>
            </w:pPr>
            <w:r w:rsidRPr="004A00BD">
              <w:rPr>
                <w:sz w:val="16"/>
                <w:szCs w:val="16"/>
              </w:rPr>
              <w:t>(see KBLFRM-250, KBLFRM-314, KBLFRM-290)</w:t>
            </w:r>
          </w:p>
        </w:tc>
      </w:tr>
    </w:tbl>
    <w:p w14:paraId="1D5F9A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425EB52" w14:textId="77777777" w:rsidTr="00617B3E">
        <w:tc>
          <w:tcPr>
            <w:tcW w:w="2296" w:type="dxa"/>
            <w:gridSpan w:val="2"/>
            <w:shd w:val="clear" w:color="auto" w:fill="auto"/>
          </w:tcPr>
          <w:p w14:paraId="77B6AEF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62EF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86382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30C957" w14:textId="77777777" w:rsidTr="00617B3E">
        <w:tc>
          <w:tcPr>
            <w:tcW w:w="1588" w:type="dxa"/>
            <w:shd w:val="clear" w:color="auto" w:fill="auto"/>
          </w:tcPr>
          <w:p w14:paraId="0DC15B8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DE0AF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00F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61A06E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794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59B2E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EE44DF" w14:textId="77777777" w:rsidTr="00617B3E">
        <w:tc>
          <w:tcPr>
            <w:tcW w:w="1588" w:type="dxa"/>
            <w:shd w:val="clear" w:color="auto" w:fill="auto"/>
          </w:tcPr>
          <w:p w14:paraId="3DA8F9C1" w14:textId="77777777" w:rsidR="003B5845" w:rsidRPr="00634625" w:rsidRDefault="003B5845" w:rsidP="00617B3E">
            <w:pPr>
              <w:pStyle w:val="SmallStandard"/>
            </w:pPr>
            <w:r>
              <w:lastRenderedPageBreak/>
              <w:t>VariantConfigurationSpecification</w:t>
            </w:r>
          </w:p>
        </w:tc>
        <w:tc>
          <w:tcPr>
            <w:tcW w:w="708" w:type="dxa"/>
            <w:shd w:val="clear" w:color="auto" w:fill="auto"/>
          </w:tcPr>
          <w:p w14:paraId="1682315D" w14:textId="77777777" w:rsidR="003B5845" w:rsidRPr="00D331EF" w:rsidRDefault="003B5845" w:rsidP="00617B3E">
            <w:pPr>
              <w:pStyle w:val="SmallStandard"/>
            </w:pPr>
            <w:r w:rsidRPr="00D01517">
              <w:t>1</w:t>
            </w:r>
          </w:p>
        </w:tc>
        <w:tc>
          <w:tcPr>
            <w:tcW w:w="1560" w:type="dxa"/>
            <w:shd w:val="clear" w:color="auto" w:fill="auto"/>
          </w:tcPr>
          <w:p w14:paraId="1BAC84DE" w14:textId="77777777" w:rsidR="003B5845" w:rsidRPr="00132C43" w:rsidRDefault="003B5845" w:rsidP="00617B3E">
            <w:pPr>
              <w:pStyle w:val="SmallStandard"/>
            </w:pPr>
            <w:r>
              <w:t>variantConfiguration</w:t>
            </w:r>
          </w:p>
        </w:tc>
        <w:tc>
          <w:tcPr>
            <w:tcW w:w="708" w:type="dxa"/>
            <w:shd w:val="clear" w:color="auto" w:fill="auto"/>
          </w:tcPr>
          <w:p w14:paraId="44720872" w14:textId="77777777" w:rsidR="003B5845" w:rsidRPr="00D331EF" w:rsidRDefault="003B5845" w:rsidP="00617B3E">
            <w:pPr>
              <w:pStyle w:val="SmallStandard"/>
            </w:pPr>
            <w:r w:rsidRPr="00D01517">
              <w:t>0..*</w:t>
            </w:r>
          </w:p>
        </w:tc>
        <w:tc>
          <w:tcPr>
            <w:tcW w:w="567" w:type="dxa"/>
            <w:shd w:val="clear" w:color="auto" w:fill="auto"/>
          </w:tcPr>
          <w:p w14:paraId="65BAE869" w14:textId="77777777" w:rsidR="003B5845" w:rsidRDefault="003B5845" w:rsidP="00617B3E">
            <w:pPr>
              <w:pStyle w:val="SmallStandard"/>
            </w:pPr>
            <w:r>
              <w:t>Y</w:t>
            </w:r>
          </w:p>
        </w:tc>
        <w:tc>
          <w:tcPr>
            <w:tcW w:w="3969" w:type="dxa"/>
            <w:shd w:val="clear" w:color="auto" w:fill="auto"/>
          </w:tcPr>
          <w:p w14:paraId="4E72ECAB" w14:textId="77777777" w:rsidR="003B5845" w:rsidRDefault="003B5845" w:rsidP="00617B3E">
            <w:pPr>
              <w:pStyle w:val="SmallStandard"/>
            </w:pPr>
            <w:r w:rsidRPr="00491287">
              <w:t>Specifies the individual VariantConfigurations defined in the VariantConfigurationSpecification.</w:t>
            </w:r>
          </w:p>
        </w:tc>
      </w:tr>
      <w:tr w:rsidR="003B5845" w:rsidRPr="00CC6307" w14:paraId="0750F049" w14:textId="77777777" w:rsidTr="00617B3E">
        <w:tc>
          <w:tcPr>
            <w:tcW w:w="1588" w:type="dxa"/>
            <w:shd w:val="clear" w:color="auto" w:fill="auto"/>
          </w:tcPr>
          <w:p w14:paraId="34D4F64E" w14:textId="77777777" w:rsidR="003B5845" w:rsidRPr="00634625" w:rsidRDefault="003B5845" w:rsidP="00617B3E">
            <w:pPr>
              <w:pStyle w:val="SmallStandard"/>
            </w:pPr>
            <w:r>
              <w:t>VariantConfiguration</w:t>
            </w:r>
          </w:p>
        </w:tc>
        <w:tc>
          <w:tcPr>
            <w:tcW w:w="708" w:type="dxa"/>
            <w:shd w:val="clear" w:color="auto" w:fill="auto"/>
          </w:tcPr>
          <w:p w14:paraId="68F9D943" w14:textId="77777777" w:rsidR="003B5845" w:rsidRPr="004A00BD" w:rsidRDefault="003B5845" w:rsidP="00617B3E">
            <w:pPr>
              <w:rPr>
                <w:sz w:val="22"/>
              </w:rPr>
            </w:pPr>
          </w:p>
        </w:tc>
        <w:tc>
          <w:tcPr>
            <w:tcW w:w="1560" w:type="dxa"/>
            <w:shd w:val="clear" w:color="auto" w:fill="auto"/>
          </w:tcPr>
          <w:p w14:paraId="5410D1C1" w14:textId="77777777" w:rsidR="003B5845" w:rsidRPr="00132C43" w:rsidRDefault="003B5845" w:rsidP="00617B3E">
            <w:pPr>
              <w:pStyle w:val="SmallStandard"/>
            </w:pPr>
            <w:r>
              <w:t>baseInclusion</w:t>
            </w:r>
          </w:p>
        </w:tc>
        <w:tc>
          <w:tcPr>
            <w:tcW w:w="708" w:type="dxa"/>
            <w:shd w:val="clear" w:color="auto" w:fill="auto"/>
          </w:tcPr>
          <w:p w14:paraId="244BC0F7" w14:textId="77777777" w:rsidR="003B5845" w:rsidRPr="00D331EF" w:rsidRDefault="003B5845" w:rsidP="00617B3E">
            <w:pPr>
              <w:pStyle w:val="SmallStandard"/>
            </w:pPr>
            <w:r w:rsidRPr="00D01517">
              <w:t>0..1</w:t>
            </w:r>
          </w:p>
        </w:tc>
        <w:tc>
          <w:tcPr>
            <w:tcW w:w="567" w:type="dxa"/>
            <w:shd w:val="clear" w:color="auto" w:fill="auto"/>
          </w:tcPr>
          <w:p w14:paraId="09369422" w14:textId="77777777" w:rsidR="003B5845" w:rsidRPr="00D331EF" w:rsidRDefault="003B5845" w:rsidP="00617B3E">
            <w:pPr>
              <w:pStyle w:val="SmallStandard"/>
            </w:pPr>
            <w:r>
              <w:t>N</w:t>
            </w:r>
          </w:p>
        </w:tc>
        <w:tc>
          <w:tcPr>
            <w:tcW w:w="3969" w:type="dxa"/>
            <w:shd w:val="clear" w:color="auto" w:fill="auto"/>
          </w:tcPr>
          <w:p w14:paraId="0DDD8C02" w14:textId="77777777" w:rsidR="003B5845" w:rsidRPr="004A00BD" w:rsidRDefault="003B5845" w:rsidP="00617B3E">
            <w:pPr>
              <w:jc w:val="left"/>
              <w:rPr>
                <w:sz w:val="22"/>
              </w:rPr>
            </w:pPr>
            <w:r w:rsidRPr="004A00BD">
              <w:rPr>
                <w:sz w:val="16"/>
                <w:szCs w:val="16"/>
              </w:rPr>
              <w:t xml:space="preserve">A </w:t>
            </w:r>
            <w:r w:rsidRPr="004A00BD">
              <w:rPr>
                <w:i/>
                <w:iCs/>
                <w:sz w:val="16"/>
                <w:szCs w:val="16"/>
              </w:rPr>
              <w:t xml:space="preserve">VariantConfiguration </w:t>
            </w:r>
            <w:r w:rsidRPr="004A00BD">
              <w:rPr>
                <w:sz w:val="16"/>
                <w:szCs w:val="16"/>
              </w:rPr>
              <w:t xml:space="preserve">can only be satisfied if its </w:t>
            </w:r>
            <w:r w:rsidRPr="004A00BD">
              <w:rPr>
                <w:i/>
                <w:iCs/>
                <w:sz w:val="16"/>
                <w:szCs w:val="16"/>
              </w:rPr>
              <w:t xml:space="preserve">baseInclusion </w:t>
            </w:r>
            <w:r w:rsidRPr="004A00BD">
              <w:rPr>
                <w:sz w:val="16"/>
                <w:szCs w:val="16"/>
              </w:rPr>
              <w:t>is satisfied as well.</w:t>
            </w:r>
          </w:p>
        </w:tc>
      </w:tr>
      <w:tr w:rsidR="003B5845" w:rsidRPr="00CC6307" w14:paraId="69EF5110" w14:textId="77777777" w:rsidTr="00617B3E">
        <w:tc>
          <w:tcPr>
            <w:tcW w:w="1588" w:type="dxa"/>
            <w:shd w:val="clear" w:color="auto" w:fill="auto"/>
          </w:tcPr>
          <w:p w14:paraId="471EE5E7" w14:textId="77777777" w:rsidR="003B5845" w:rsidRPr="00634625" w:rsidRDefault="003B5845" w:rsidP="00617B3E">
            <w:pPr>
              <w:pStyle w:val="SmallStandard"/>
            </w:pPr>
            <w:r>
              <w:t>ConfigurableElement</w:t>
            </w:r>
          </w:p>
        </w:tc>
        <w:tc>
          <w:tcPr>
            <w:tcW w:w="708" w:type="dxa"/>
            <w:shd w:val="clear" w:color="auto" w:fill="auto"/>
          </w:tcPr>
          <w:p w14:paraId="0766B067" w14:textId="77777777" w:rsidR="003B5845" w:rsidRPr="00D331EF" w:rsidRDefault="003B5845" w:rsidP="00617B3E">
            <w:pPr>
              <w:pStyle w:val="SmallStandard"/>
            </w:pPr>
            <w:r w:rsidRPr="00D01517">
              <w:t>0..*</w:t>
            </w:r>
          </w:p>
        </w:tc>
        <w:tc>
          <w:tcPr>
            <w:tcW w:w="1560" w:type="dxa"/>
            <w:shd w:val="clear" w:color="auto" w:fill="auto"/>
          </w:tcPr>
          <w:p w14:paraId="098A1EF6" w14:textId="77777777" w:rsidR="003B5845" w:rsidRPr="00132C43" w:rsidRDefault="003B5845" w:rsidP="00617B3E">
            <w:pPr>
              <w:pStyle w:val="SmallStandard"/>
            </w:pPr>
            <w:r>
              <w:t>configInfo</w:t>
            </w:r>
          </w:p>
        </w:tc>
        <w:tc>
          <w:tcPr>
            <w:tcW w:w="708" w:type="dxa"/>
            <w:shd w:val="clear" w:color="auto" w:fill="auto"/>
          </w:tcPr>
          <w:p w14:paraId="12D2780B" w14:textId="77777777" w:rsidR="003B5845" w:rsidRPr="00D331EF" w:rsidRDefault="003B5845" w:rsidP="00617B3E">
            <w:pPr>
              <w:pStyle w:val="SmallStandard"/>
            </w:pPr>
            <w:r w:rsidRPr="00D01517">
              <w:t>0..1</w:t>
            </w:r>
          </w:p>
        </w:tc>
        <w:tc>
          <w:tcPr>
            <w:tcW w:w="567" w:type="dxa"/>
            <w:shd w:val="clear" w:color="auto" w:fill="auto"/>
          </w:tcPr>
          <w:p w14:paraId="2F540C13" w14:textId="77777777" w:rsidR="003B5845" w:rsidRPr="00D331EF" w:rsidRDefault="003B5845" w:rsidP="00617B3E">
            <w:pPr>
              <w:pStyle w:val="SmallStandard"/>
            </w:pPr>
            <w:r>
              <w:t>N</w:t>
            </w:r>
          </w:p>
        </w:tc>
        <w:tc>
          <w:tcPr>
            <w:tcW w:w="3969" w:type="dxa"/>
            <w:shd w:val="clear" w:color="auto" w:fill="auto"/>
          </w:tcPr>
          <w:p w14:paraId="465FF2B8" w14:textId="77777777" w:rsidR="003B5845" w:rsidRDefault="003B5845" w:rsidP="00617B3E">
            <w:pPr>
              <w:pStyle w:val="SmallStandard"/>
            </w:pPr>
            <w:r w:rsidRPr="00491287">
              <w:t>References the configuration information that applies to the ConfigurableElement.</w:t>
            </w:r>
          </w:p>
        </w:tc>
      </w:tr>
    </w:tbl>
    <w:p w14:paraId="1D05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6" w:name="_913186184520c103df175fcf91a35f13"/>
      <w:r>
        <w:rPr>
          <w:lang w:val="en-GB"/>
        </w:rPr>
        <w:t>VariantConfigurationSpecification</w:t>
      </w:r>
      <w:bookmarkEnd w:id="1506"/>
    </w:p>
    <w:p w14:paraId="7EAEC979" w14:textId="77777777" w:rsidR="003B5845" w:rsidRDefault="003B5845" w:rsidP="003B5845">
      <w:r>
        <w:rPr>
          <w:sz w:val="18"/>
          <w:szCs w:val="18"/>
        </w:rPr>
        <w:t>Specification for the definition of variant configurations.</w:t>
      </w:r>
    </w:p>
    <w:p w14:paraId="127425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BDCDA4" w14:textId="77777777" w:rsidTr="00617B3E">
        <w:tc>
          <w:tcPr>
            <w:tcW w:w="2013" w:type="dxa"/>
            <w:shd w:val="clear" w:color="auto" w:fill="auto"/>
            <w:tcMar>
              <w:top w:w="28" w:type="dxa"/>
              <w:left w:w="28" w:type="dxa"/>
              <w:bottom w:w="28" w:type="dxa"/>
              <w:right w:w="28" w:type="dxa"/>
            </w:tcMar>
          </w:tcPr>
          <w:p w14:paraId="0CDB63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96FEE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9EB5F" w14:textId="77777777" w:rsidTr="00617B3E">
        <w:tc>
          <w:tcPr>
            <w:tcW w:w="2013" w:type="dxa"/>
            <w:shd w:val="clear" w:color="auto" w:fill="auto"/>
            <w:tcMar>
              <w:top w:w="28" w:type="dxa"/>
              <w:left w:w="28" w:type="dxa"/>
              <w:bottom w:w="28" w:type="dxa"/>
              <w:right w:w="28" w:type="dxa"/>
            </w:tcMar>
          </w:tcPr>
          <w:p w14:paraId="4A86F1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F47504" w14:textId="77777777" w:rsidR="003B5845" w:rsidRPr="004A00BD" w:rsidRDefault="003B5845" w:rsidP="00617B3E">
            <w:pPr>
              <w:rPr>
                <w:sz w:val="22"/>
              </w:rPr>
            </w:pPr>
          </w:p>
        </w:tc>
      </w:tr>
      <w:tr w:rsidR="003B5845" w:rsidRPr="008359F5" w14:paraId="698430CE" w14:textId="77777777" w:rsidTr="00617B3E">
        <w:tc>
          <w:tcPr>
            <w:tcW w:w="2013" w:type="dxa"/>
            <w:shd w:val="clear" w:color="auto" w:fill="auto"/>
            <w:tcMar>
              <w:top w:w="28" w:type="dxa"/>
              <w:left w:w="28" w:type="dxa"/>
              <w:bottom w:w="28" w:type="dxa"/>
              <w:right w:w="28" w:type="dxa"/>
            </w:tcMar>
          </w:tcPr>
          <w:p w14:paraId="0F07A25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EA81D9" w14:textId="77777777" w:rsidR="003B5845" w:rsidRPr="000437C1" w:rsidRDefault="003B5845" w:rsidP="00617B3E">
            <w:pPr>
              <w:pStyle w:val="SmallStandard"/>
            </w:pPr>
            <w:r>
              <w:t>false</w:t>
            </w:r>
          </w:p>
        </w:tc>
      </w:tr>
    </w:tbl>
    <w:p w14:paraId="0F5139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959DCE" w14:textId="77777777" w:rsidTr="00617B3E">
        <w:tc>
          <w:tcPr>
            <w:tcW w:w="3856" w:type="dxa"/>
            <w:gridSpan w:val="3"/>
            <w:shd w:val="clear" w:color="auto" w:fill="auto"/>
          </w:tcPr>
          <w:p w14:paraId="3A2768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EB589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B13D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0A4A53" w14:textId="77777777" w:rsidTr="00617B3E">
        <w:tc>
          <w:tcPr>
            <w:tcW w:w="1573" w:type="dxa"/>
            <w:shd w:val="clear" w:color="auto" w:fill="auto"/>
          </w:tcPr>
          <w:p w14:paraId="43D3C5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E5234A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BB42E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02C6B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8E9E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63283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463E3F" w14:textId="77777777" w:rsidTr="00617B3E">
        <w:tc>
          <w:tcPr>
            <w:tcW w:w="1573" w:type="dxa"/>
            <w:shd w:val="clear" w:color="auto" w:fill="auto"/>
          </w:tcPr>
          <w:p w14:paraId="58D24085" w14:textId="77777777" w:rsidR="003B5845" w:rsidRPr="00634625" w:rsidRDefault="003B5845" w:rsidP="00617B3E">
            <w:pPr>
              <w:pStyle w:val="SmallStandard"/>
            </w:pPr>
            <w:r>
              <w:t>VariantConfiguration</w:t>
            </w:r>
          </w:p>
        </w:tc>
        <w:tc>
          <w:tcPr>
            <w:tcW w:w="1574" w:type="dxa"/>
            <w:shd w:val="clear" w:color="auto" w:fill="auto"/>
          </w:tcPr>
          <w:p w14:paraId="15021D83" w14:textId="77777777" w:rsidR="003B5845" w:rsidRPr="00132C43" w:rsidRDefault="003B5845" w:rsidP="00617B3E">
            <w:pPr>
              <w:pStyle w:val="SmallStandard"/>
            </w:pPr>
            <w:r>
              <w:t>variantConfiguration</w:t>
            </w:r>
          </w:p>
        </w:tc>
        <w:tc>
          <w:tcPr>
            <w:tcW w:w="708" w:type="dxa"/>
            <w:shd w:val="clear" w:color="auto" w:fill="auto"/>
          </w:tcPr>
          <w:p w14:paraId="0D32F359" w14:textId="77777777" w:rsidR="003B5845" w:rsidRPr="00D331EF" w:rsidRDefault="003B5845" w:rsidP="00617B3E">
            <w:pPr>
              <w:pStyle w:val="SmallStandard"/>
            </w:pPr>
            <w:r w:rsidRPr="00574783">
              <w:t>0..*</w:t>
            </w:r>
          </w:p>
        </w:tc>
        <w:tc>
          <w:tcPr>
            <w:tcW w:w="709" w:type="dxa"/>
            <w:shd w:val="clear" w:color="auto" w:fill="auto"/>
          </w:tcPr>
          <w:p w14:paraId="76AE5F1E" w14:textId="77777777" w:rsidR="003B5845" w:rsidRPr="00D331EF" w:rsidRDefault="003B5845" w:rsidP="00617B3E">
            <w:pPr>
              <w:pStyle w:val="SmallStandard"/>
            </w:pPr>
            <w:r w:rsidRPr="00207506">
              <w:t>1</w:t>
            </w:r>
          </w:p>
        </w:tc>
        <w:tc>
          <w:tcPr>
            <w:tcW w:w="567" w:type="dxa"/>
            <w:shd w:val="clear" w:color="auto" w:fill="auto"/>
          </w:tcPr>
          <w:p w14:paraId="1A83EE2C" w14:textId="77777777" w:rsidR="003B5845" w:rsidRDefault="003B5845" w:rsidP="00617B3E">
            <w:pPr>
              <w:pStyle w:val="SmallStandard"/>
            </w:pPr>
            <w:r>
              <w:t>Y</w:t>
            </w:r>
          </w:p>
        </w:tc>
        <w:tc>
          <w:tcPr>
            <w:tcW w:w="3969" w:type="dxa"/>
            <w:shd w:val="clear" w:color="auto" w:fill="auto"/>
          </w:tcPr>
          <w:p w14:paraId="5254D398" w14:textId="77777777" w:rsidR="003B5845" w:rsidRDefault="003B5845" w:rsidP="00617B3E">
            <w:pPr>
              <w:pStyle w:val="SmallStandard"/>
            </w:pPr>
            <w:r w:rsidRPr="00491287">
              <w:t>Specifies the individual VariantConfigurations defined in the VariantConfigurationSpecification.</w:t>
            </w:r>
          </w:p>
        </w:tc>
      </w:tr>
    </w:tbl>
    <w:p w14:paraId="70CEAA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7" w:name="_e0229aca88076242bf29dad79009268d"/>
      <w:r>
        <w:rPr>
          <w:lang w:val="en-GB"/>
        </w:rPr>
        <w:t>VariantGroup</w:t>
      </w:r>
      <w:bookmarkEnd w:id="1507"/>
    </w:p>
    <w:p w14:paraId="435F03F9" w14:textId="77777777" w:rsidR="003B5845" w:rsidRDefault="003B5845" w:rsidP="003B5845">
      <w:r>
        <w:rPr>
          <w:sz w:val="18"/>
          <w:szCs w:val="18"/>
        </w:rPr>
        <w:t>With a VariantGroup it is possible to group VariantCodes. The semantic of this grouping should be defined with the groupType (e.g. composition, choice, etc.).</w:t>
      </w:r>
    </w:p>
    <w:p w14:paraId="2F285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018DE1" w14:textId="77777777" w:rsidTr="00617B3E">
        <w:tc>
          <w:tcPr>
            <w:tcW w:w="2013" w:type="dxa"/>
            <w:shd w:val="clear" w:color="auto" w:fill="auto"/>
            <w:tcMar>
              <w:top w:w="28" w:type="dxa"/>
              <w:left w:w="28" w:type="dxa"/>
              <w:bottom w:w="28" w:type="dxa"/>
              <w:right w:w="28" w:type="dxa"/>
            </w:tcMar>
          </w:tcPr>
          <w:p w14:paraId="38CAB6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C245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1CD4A08" w14:textId="77777777" w:rsidTr="00617B3E">
        <w:tc>
          <w:tcPr>
            <w:tcW w:w="2013" w:type="dxa"/>
            <w:shd w:val="clear" w:color="auto" w:fill="auto"/>
            <w:tcMar>
              <w:top w:w="28" w:type="dxa"/>
              <w:left w:w="28" w:type="dxa"/>
              <w:bottom w:w="28" w:type="dxa"/>
              <w:right w:w="28" w:type="dxa"/>
            </w:tcMar>
          </w:tcPr>
          <w:p w14:paraId="59ACE97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84AC27" w14:textId="77777777" w:rsidR="003B5845" w:rsidRPr="004A00BD" w:rsidRDefault="003B5845" w:rsidP="00617B3E">
            <w:pPr>
              <w:rPr>
                <w:sz w:val="22"/>
              </w:rPr>
            </w:pPr>
          </w:p>
        </w:tc>
      </w:tr>
      <w:tr w:rsidR="003B5845" w:rsidRPr="008359F5" w14:paraId="1043DD7A" w14:textId="77777777" w:rsidTr="00617B3E">
        <w:tc>
          <w:tcPr>
            <w:tcW w:w="2013" w:type="dxa"/>
            <w:shd w:val="clear" w:color="auto" w:fill="auto"/>
            <w:tcMar>
              <w:top w:w="28" w:type="dxa"/>
              <w:left w:w="28" w:type="dxa"/>
              <w:bottom w:w="28" w:type="dxa"/>
              <w:right w:w="28" w:type="dxa"/>
            </w:tcMar>
          </w:tcPr>
          <w:p w14:paraId="4B9DE40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41D98E" w14:textId="77777777" w:rsidR="003B5845" w:rsidRPr="000437C1" w:rsidRDefault="003B5845" w:rsidP="00617B3E">
            <w:pPr>
              <w:pStyle w:val="SmallStandard"/>
            </w:pPr>
            <w:r>
              <w:t>false</w:t>
            </w:r>
          </w:p>
        </w:tc>
      </w:tr>
    </w:tbl>
    <w:p w14:paraId="169450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633FBBD" w14:textId="77777777" w:rsidTr="00617B3E">
        <w:tc>
          <w:tcPr>
            <w:tcW w:w="2013" w:type="dxa"/>
            <w:shd w:val="clear" w:color="auto" w:fill="auto"/>
            <w:tcMar>
              <w:top w:w="28" w:type="dxa"/>
              <w:left w:w="28" w:type="dxa"/>
              <w:bottom w:w="28" w:type="dxa"/>
              <w:right w:w="28" w:type="dxa"/>
            </w:tcMar>
          </w:tcPr>
          <w:p w14:paraId="52DADAD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10B58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4F2F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D44A5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CD5FB4" w14:textId="77777777" w:rsidTr="00617B3E">
        <w:tc>
          <w:tcPr>
            <w:tcW w:w="2013" w:type="dxa"/>
            <w:shd w:val="clear" w:color="auto" w:fill="auto"/>
            <w:tcMar>
              <w:top w:w="28" w:type="dxa"/>
              <w:left w:w="28" w:type="dxa"/>
              <w:bottom w:w="28" w:type="dxa"/>
              <w:right w:w="28" w:type="dxa"/>
            </w:tcMar>
          </w:tcPr>
          <w:p w14:paraId="034D543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53BB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5F0C4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C1B870" w14:textId="77777777" w:rsidR="003B5845" w:rsidRPr="004A00BD" w:rsidRDefault="003B5845" w:rsidP="00617B3E">
            <w:pPr>
              <w:jc w:val="left"/>
              <w:rPr>
                <w:sz w:val="22"/>
              </w:rPr>
            </w:pPr>
            <w:r w:rsidRPr="004A00BD">
              <w:rPr>
                <w:sz w:val="16"/>
                <w:szCs w:val="16"/>
              </w:rPr>
              <w:t>Specifies a unique identification of the variant code.</w:t>
            </w:r>
          </w:p>
        </w:tc>
      </w:tr>
      <w:tr w:rsidR="003B5845" w:rsidRPr="006675E2" w14:paraId="3CB7438D" w14:textId="77777777" w:rsidTr="00617B3E">
        <w:tc>
          <w:tcPr>
            <w:tcW w:w="2013" w:type="dxa"/>
            <w:shd w:val="clear" w:color="auto" w:fill="auto"/>
            <w:tcMar>
              <w:top w:w="28" w:type="dxa"/>
              <w:left w:w="28" w:type="dxa"/>
              <w:bottom w:w="28" w:type="dxa"/>
              <w:right w:w="28" w:type="dxa"/>
            </w:tcMar>
          </w:tcPr>
          <w:p w14:paraId="3BDD4D04"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E0628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2302BD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D0E67F7" w14:textId="77777777" w:rsidR="003B5845" w:rsidRPr="004A00BD" w:rsidRDefault="003B5845" w:rsidP="00617B3E">
            <w:pPr>
              <w:jc w:val="left"/>
              <w:rPr>
                <w:sz w:val="22"/>
              </w:rPr>
            </w:pPr>
            <w:r w:rsidRPr="004A00BD">
              <w:rPr>
                <w:sz w:val="16"/>
                <w:szCs w:val="16"/>
              </w:rPr>
              <w:t>Room to specify additional identifiers for the VariantGroup.</w:t>
            </w:r>
          </w:p>
        </w:tc>
      </w:tr>
      <w:tr w:rsidR="003B5845" w:rsidRPr="006675E2" w14:paraId="1ED0B950" w14:textId="77777777" w:rsidTr="00617B3E">
        <w:tc>
          <w:tcPr>
            <w:tcW w:w="2013" w:type="dxa"/>
            <w:shd w:val="clear" w:color="auto" w:fill="auto"/>
            <w:tcMar>
              <w:top w:w="28" w:type="dxa"/>
              <w:left w:w="28" w:type="dxa"/>
              <w:bottom w:w="28" w:type="dxa"/>
              <w:right w:w="28" w:type="dxa"/>
            </w:tcMar>
          </w:tcPr>
          <w:p w14:paraId="5DA7436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4D09AD4"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1D0B8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50EE3F" w14:textId="77777777" w:rsidR="003B5845" w:rsidRPr="004A00BD" w:rsidRDefault="003B5845" w:rsidP="00617B3E">
            <w:pPr>
              <w:jc w:val="left"/>
              <w:rPr>
                <w:sz w:val="22"/>
              </w:rPr>
            </w:pPr>
            <w:r w:rsidRPr="004A00BD">
              <w:rPr>
                <w:sz w:val="16"/>
                <w:szCs w:val="16"/>
              </w:rPr>
              <w:t>Room for a human readable short name, title etc. of the VariantGroup.</w:t>
            </w:r>
          </w:p>
        </w:tc>
      </w:tr>
      <w:tr w:rsidR="003B5845" w:rsidRPr="006675E2" w14:paraId="5DE95FBE" w14:textId="77777777" w:rsidTr="00617B3E">
        <w:tc>
          <w:tcPr>
            <w:tcW w:w="2013" w:type="dxa"/>
            <w:shd w:val="clear" w:color="auto" w:fill="auto"/>
            <w:tcMar>
              <w:top w:w="28" w:type="dxa"/>
              <w:left w:w="28" w:type="dxa"/>
              <w:bottom w:w="28" w:type="dxa"/>
              <w:right w:w="28" w:type="dxa"/>
            </w:tcMar>
          </w:tcPr>
          <w:p w14:paraId="4861F50C"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102B60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00E479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DD6145" w14:textId="77777777" w:rsidR="003B5845" w:rsidRPr="004A00BD" w:rsidRDefault="003B5845" w:rsidP="00617B3E">
            <w:pPr>
              <w:jc w:val="left"/>
              <w:rPr>
                <w:sz w:val="22"/>
              </w:rPr>
            </w:pPr>
            <w:r w:rsidRPr="004A00BD">
              <w:rPr>
                <w:sz w:val="16"/>
                <w:szCs w:val="16"/>
              </w:rPr>
              <w:t>On optional human readable description of the variant group.</w:t>
            </w:r>
          </w:p>
        </w:tc>
      </w:tr>
      <w:tr w:rsidR="003B5845" w:rsidRPr="006675E2" w14:paraId="635DAF77" w14:textId="77777777" w:rsidTr="00617B3E">
        <w:tc>
          <w:tcPr>
            <w:tcW w:w="2013" w:type="dxa"/>
            <w:shd w:val="clear" w:color="auto" w:fill="auto"/>
            <w:tcMar>
              <w:top w:w="28" w:type="dxa"/>
              <w:left w:w="28" w:type="dxa"/>
              <w:bottom w:w="28" w:type="dxa"/>
              <w:right w:w="28" w:type="dxa"/>
            </w:tcMar>
          </w:tcPr>
          <w:p w14:paraId="5D0AE765"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065BF2B3" w14:textId="77777777" w:rsidR="003B5845" w:rsidRPr="008359F5" w:rsidRDefault="003B5845" w:rsidP="00617B3E">
            <w:pPr>
              <w:pStyle w:val="SmallStandard"/>
            </w:pPr>
            <w:r w:rsidRPr="00D21799">
              <w:t>VariantGroupType</w:t>
            </w:r>
          </w:p>
        </w:tc>
        <w:tc>
          <w:tcPr>
            <w:tcW w:w="709" w:type="dxa"/>
            <w:shd w:val="clear" w:color="auto" w:fill="auto"/>
            <w:tcMar>
              <w:top w:w="28" w:type="dxa"/>
              <w:left w:w="28" w:type="dxa"/>
              <w:bottom w:w="28" w:type="dxa"/>
              <w:right w:w="28" w:type="dxa"/>
            </w:tcMar>
          </w:tcPr>
          <w:p w14:paraId="107A6AD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60605D" w14:textId="77777777" w:rsidR="003B5845" w:rsidRPr="004A00BD" w:rsidRDefault="003B5845" w:rsidP="00617B3E">
            <w:pPr>
              <w:jc w:val="left"/>
              <w:rPr>
                <w:sz w:val="22"/>
              </w:rPr>
            </w:pPr>
            <w:r w:rsidRPr="004A00BD">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sidRPr="004A00BD">
              <w:rPr>
                <w:i/>
                <w:iCs/>
                <w:sz w:val="16"/>
                <w:szCs w:val="16"/>
              </w:rPr>
              <w:t>VariantGroupType.</w:t>
            </w:r>
          </w:p>
        </w:tc>
      </w:tr>
    </w:tbl>
    <w:p w14:paraId="1C216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D8BE0D6" w14:textId="77777777" w:rsidTr="00617B3E">
        <w:tc>
          <w:tcPr>
            <w:tcW w:w="3856" w:type="dxa"/>
            <w:gridSpan w:val="3"/>
            <w:shd w:val="clear" w:color="auto" w:fill="auto"/>
          </w:tcPr>
          <w:p w14:paraId="486E1E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3A6FB8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0CC91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CE2A18" w14:textId="77777777" w:rsidTr="00617B3E">
        <w:tc>
          <w:tcPr>
            <w:tcW w:w="1573" w:type="dxa"/>
            <w:shd w:val="clear" w:color="auto" w:fill="auto"/>
          </w:tcPr>
          <w:p w14:paraId="1A3D24E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6BE27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FF76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974E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5DB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C37E3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C17D46A" w14:textId="77777777" w:rsidTr="00617B3E">
        <w:tc>
          <w:tcPr>
            <w:tcW w:w="1573" w:type="dxa"/>
            <w:shd w:val="clear" w:color="auto" w:fill="auto"/>
          </w:tcPr>
          <w:p w14:paraId="4731CF62" w14:textId="77777777" w:rsidR="003B5845" w:rsidRPr="00634625" w:rsidRDefault="003B5845" w:rsidP="00617B3E">
            <w:pPr>
              <w:pStyle w:val="SmallStandard"/>
            </w:pPr>
            <w:r>
              <w:t>VariantCode</w:t>
            </w:r>
          </w:p>
        </w:tc>
        <w:tc>
          <w:tcPr>
            <w:tcW w:w="1574" w:type="dxa"/>
            <w:shd w:val="clear" w:color="auto" w:fill="auto"/>
          </w:tcPr>
          <w:p w14:paraId="5CEDB565" w14:textId="77777777" w:rsidR="003B5845" w:rsidRPr="00132C43" w:rsidRDefault="003B5845" w:rsidP="00617B3E">
            <w:pPr>
              <w:pStyle w:val="SmallStandard"/>
            </w:pPr>
            <w:r>
              <w:t>variantCode</w:t>
            </w:r>
          </w:p>
        </w:tc>
        <w:tc>
          <w:tcPr>
            <w:tcW w:w="708" w:type="dxa"/>
            <w:shd w:val="clear" w:color="auto" w:fill="auto"/>
          </w:tcPr>
          <w:p w14:paraId="2654D8E2" w14:textId="77777777" w:rsidR="003B5845" w:rsidRPr="00D331EF" w:rsidRDefault="003B5845" w:rsidP="00617B3E">
            <w:pPr>
              <w:pStyle w:val="SmallStandard"/>
            </w:pPr>
            <w:r w:rsidRPr="00574783">
              <w:t>0..*</w:t>
            </w:r>
          </w:p>
        </w:tc>
        <w:tc>
          <w:tcPr>
            <w:tcW w:w="709" w:type="dxa"/>
            <w:shd w:val="clear" w:color="auto" w:fill="auto"/>
          </w:tcPr>
          <w:p w14:paraId="20110CE0" w14:textId="77777777" w:rsidR="003B5845" w:rsidRPr="00D331EF" w:rsidRDefault="003B5845" w:rsidP="00617B3E">
            <w:pPr>
              <w:pStyle w:val="SmallStandard"/>
            </w:pPr>
            <w:r w:rsidRPr="00207506">
              <w:t>0..*</w:t>
            </w:r>
          </w:p>
        </w:tc>
        <w:tc>
          <w:tcPr>
            <w:tcW w:w="567" w:type="dxa"/>
            <w:shd w:val="clear" w:color="auto" w:fill="auto"/>
          </w:tcPr>
          <w:p w14:paraId="4927BEBF" w14:textId="77777777" w:rsidR="003B5845" w:rsidRPr="00D331EF" w:rsidRDefault="003B5845" w:rsidP="00617B3E">
            <w:pPr>
              <w:pStyle w:val="SmallStandard"/>
            </w:pPr>
            <w:r>
              <w:t>N</w:t>
            </w:r>
          </w:p>
        </w:tc>
        <w:tc>
          <w:tcPr>
            <w:tcW w:w="3969" w:type="dxa"/>
            <w:shd w:val="clear" w:color="auto" w:fill="auto"/>
          </w:tcPr>
          <w:p w14:paraId="14CD8945" w14:textId="77777777" w:rsidR="003B5845" w:rsidRDefault="003B5845" w:rsidP="00617B3E">
            <w:pPr>
              <w:pStyle w:val="SmallStandard"/>
            </w:pPr>
            <w:r w:rsidRPr="00491287">
              <w:t xml:space="preserve">References the VariantCodes that are member of the VariantGroup. </w:t>
            </w:r>
          </w:p>
        </w:tc>
      </w:tr>
    </w:tbl>
    <w:p w14:paraId="293CB0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42299B" w14:textId="77777777" w:rsidTr="00617B3E">
        <w:tc>
          <w:tcPr>
            <w:tcW w:w="2296" w:type="dxa"/>
            <w:gridSpan w:val="2"/>
            <w:shd w:val="clear" w:color="auto" w:fill="auto"/>
          </w:tcPr>
          <w:p w14:paraId="185602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BA3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FC5B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A8E2FB" w14:textId="77777777" w:rsidTr="00617B3E">
        <w:tc>
          <w:tcPr>
            <w:tcW w:w="1588" w:type="dxa"/>
            <w:shd w:val="clear" w:color="auto" w:fill="auto"/>
          </w:tcPr>
          <w:p w14:paraId="2A4306D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86B00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0AEB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011E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F9F5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4539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454F25" w14:textId="77777777" w:rsidTr="00617B3E">
        <w:tc>
          <w:tcPr>
            <w:tcW w:w="1588" w:type="dxa"/>
            <w:shd w:val="clear" w:color="auto" w:fill="auto"/>
          </w:tcPr>
          <w:p w14:paraId="3F18AEB2" w14:textId="77777777" w:rsidR="003B5845" w:rsidRPr="00634625" w:rsidRDefault="003B5845" w:rsidP="00617B3E">
            <w:pPr>
              <w:pStyle w:val="SmallStandard"/>
            </w:pPr>
            <w:r>
              <w:t>VariantGroupSpecification</w:t>
            </w:r>
          </w:p>
        </w:tc>
        <w:tc>
          <w:tcPr>
            <w:tcW w:w="708" w:type="dxa"/>
            <w:shd w:val="clear" w:color="auto" w:fill="auto"/>
          </w:tcPr>
          <w:p w14:paraId="30F2B1A4" w14:textId="77777777" w:rsidR="003B5845" w:rsidRPr="00D331EF" w:rsidRDefault="003B5845" w:rsidP="00617B3E">
            <w:pPr>
              <w:pStyle w:val="SmallStandard"/>
            </w:pPr>
            <w:r w:rsidRPr="00D01517">
              <w:t>1</w:t>
            </w:r>
          </w:p>
        </w:tc>
        <w:tc>
          <w:tcPr>
            <w:tcW w:w="1560" w:type="dxa"/>
            <w:shd w:val="clear" w:color="auto" w:fill="auto"/>
          </w:tcPr>
          <w:p w14:paraId="6995A549" w14:textId="77777777" w:rsidR="003B5845" w:rsidRPr="00132C43" w:rsidRDefault="003B5845" w:rsidP="00617B3E">
            <w:pPr>
              <w:pStyle w:val="SmallStandard"/>
            </w:pPr>
            <w:r>
              <w:t>variantGroup</w:t>
            </w:r>
          </w:p>
        </w:tc>
        <w:tc>
          <w:tcPr>
            <w:tcW w:w="708" w:type="dxa"/>
            <w:shd w:val="clear" w:color="auto" w:fill="auto"/>
          </w:tcPr>
          <w:p w14:paraId="2CF2D104" w14:textId="77777777" w:rsidR="003B5845" w:rsidRPr="00D331EF" w:rsidRDefault="003B5845" w:rsidP="00617B3E">
            <w:pPr>
              <w:pStyle w:val="SmallStandard"/>
            </w:pPr>
            <w:r w:rsidRPr="00D01517">
              <w:t>0..*</w:t>
            </w:r>
          </w:p>
        </w:tc>
        <w:tc>
          <w:tcPr>
            <w:tcW w:w="567" w:type="dxa"/>
            <w:shd w:val="clear" w:color="auto" w:fill="auto"/>
          </w:tcPr>
          <w:p w14:paraId="7A4944B7" w14:textId="77777777" w:rsidR="003B5845" w:rsidRDefault="003B5845" w:rsidP="00617B3E">
            <w:pPr>
              <w:pStyle w:val="SmallStandard"/>
            </w:pPr>
            <w:r>
              <w:t>Y</w:t>
            </w:r>
          </w:p>
        </w:tc>
        <w:tc>
          <w:tcPr>
            <w:tcW w:w="3969" w:type="dxa"/>
            <w:shd w:val="clear" w:color="auto" w:fill="auto"/>
          </w:tcPr>
          <w:p w14:paraId="67DE1E82" w14:textId="77777777" w:rsidR="003B5845" w:rsidRDefault="003B5845" w:rsidP="00617B3E">
            <w:pPr>
              <w:pStyle w:val="SmallStandard"/>
            </w:pPr>
            <w:r w:rsidRPr="00491287">
              <w:t>Specifies the individual VariantGroups defined in the VariantGroupSpecification.</w:t>
            </w:r>
          </w:p>
        </w:tc>
      </w:tr>
      <w:tr w:rsidR="003B5845" w:rsidRPr="00CC6307" w14:paraId="0DC14C32" w14:textId="77777777" w:rsidTr="00617B3E">
        <w:tc>
          <w:tcPr>
            <w:tcW w:w="1588" w:type="dxa"/>
            <w:shd w:val="clear" w:color="auto" w:fill="auto"/>
          </w:tcPr>
          <w:p w14:paraId="30FA2A31" w14:textId="77777777" w:rsidR="003B5845" w:rsidRPr="00634625" w:rsidRDefault="003B5845" w:rsidP="00617B3E">
            <w:pPr>
              <w:pStyle w:val="SmallStandard"/>
            </w:pPr>
            <w:r>
              <w:t>VariantStructureNode</w:t>
            </w:r>
          </w:p>
        </w:tc>
        <w:tc>
          <w:tcPr>
            <w:tcW w:w="708" w:type="dxa"/>
            <w:shd w:val="clear" w:color="auto" w:fill="auto"/>
          </w:tcPr>
          <w:p w14:paraId="083154EC" w14:textId="77777777" w:rsidR="003B5845" w:rsidRPr="00D331EF" w:rsidRDefault="003B5845" w:rsidP="00617B3E">
            <w:pPr>
              <w:pStyle w:val="SmallStandard"/>
            </w:pPr>
            <w:r w:rsidRPr="00D01517">
              <w:t>0..*</w:t>
            </w:r>
          </w:p>
        </w:tc>
        <w:tc>
          <w:tcPr>
            <w:tcW w:w="1560" w:type="dxa"/>
            <w:shd w:val="clear" w:color="auto" w:fill="auto"/>
          </w:tcPr>
          <w:p w14:paraId="6793A145" w14:textId="77777777" w:rsidR="003B5845" w:rsidRPr="00132C43" w:rsidRDefault="003B5845" w:rsidP="00617B3E">
            <w:pPr>
              <w:pStyle w:val="SmallStandard"/>
            </w:pPr>
            <w:r>
              <w:t>containedGroups</w:t>
            </w:r>
          </w:p>
        </w:tc>
        <w:tc>
          <w:tcPr>
            <w:tcW w:w="708" w:type="dxa"/>
            <w:shd w:val="clear" w:color="auto" w:fill="auto"/>
          </w:tcPr>
          <w:p w14:paraId="259ED578" w14:textId="77777777" w:rsidR="003B5845" w:rsidRPr="00D331EF" w:rsidRDefault="003B5845" w:rsidP="00617B3E">
            <w:pPr>
              <w:pStyle w:val="SmallStandard"/>
            </w:pPr>
            <w:r w:rsidRPr="00D01517">
              <w:t>0..*</w:t>
            </w:r>
          </w:p>
        </w:tc>
        <w:tc>
          <w:tcPr>
            <w:tcW w:w="567" w:type="dxa"/>
            <w:shd w:val="clear" w:color="auto" w:fill="auto"/>
          </w:tcPr>
          <w:p w14:paraId="59702AAB" w14:textId="77777777" w:rsidR="003B5845" w:rsidRPr="00D331EF" w:rsidRDefault="003B5845" w:rsidP="00617B3E">
            <w:pPr>
              <w:pStyle w:val="SmallStandard"/>
            </w:pPr>
            <w:r>
              <w:t>N</w:t>
            </w:r>
          </w:p>
        </w:tc>
        <w:tc>
          <w:tcPr>
            <w:tcW w:w="3969" w:type="dxa"/>
            <w:shd w:val="clear" w:color="auto" w:fill="auto"/>
          </w:tcPr>
          <w:p w14:paraId="3F21C64D" w14:textId="77777777" w:rsidR="003B5845" w:rsidRPr="004A00BD" w:rsidRDefault="003B5845" w:rsidP="00617B3E">
            <w:pPr>
              <w:rPr>
                <w:sz w:val="22"/>
              </w:rPr>
            </w:pPr>
          </w:p>
        </w:tc>
      </w:tr>
    </w:tbl>
    <w:p w14:paraId="4B94D3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8" w:name="_2d1f7ef603dfcf40e5d3e947f6df3333"/>
      <w:r>
        <w:rPr>
          <w:lang w:val="en-GB"/>
        </w:rPr>
        <w:t>VariantGroupSpecification</w:t>
      </w:r>
      <w:bookmarkEnd w:id="1508"/>
    </w:p>
    <w:p w14:paraId="27935363" w14:textId="77777777" w:rsidR="003B5845" w:rsidRDefault="003B5845" w:rsidP="003B5845">
      <w:r>
        <w:rPr>
          <w:sz w:val="18"/>
          <w:szCs w:val="18"/>
        </w:rPr>
        <w:t>Specification for the definition of variant groups.</w:t>
      </w:r>
    </w:p>
    <w:p w14:paraId="59F2D5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28B9F9" w14:textId="77777777" w:rsidTr="00617B3E">
        <w:tc>
          <w:tcPr>
            <w:tcW w:w="2013" w:type="dxa"/>
            <w:shd w:val="clear" w:color="auto" w:fill="auto"/>
            <w:tcMar>
              <w:top w:w="28" w:type="dxa"/>
              <w:left w:w="28" w:type="dxa"/>
              <w:bottom w:w="28" w:type="dxa"/>
              <w:right w:w="28" w:type="dxa"/>
            </w:tcMar>
          </w:tcPr>
          <w:p w14:paraId="53F3B0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3D8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CA1DF95" w14:textId="77777777" w:rsidTr="00617B3E">
        <w:tc>
          <w:tcPr>
            <w:tcW w:w="2013" w:type="dxa"/>
            <w:shd w:val="clear" w:color="auto" w:fill="auto"/>
            <w:tcMar>
              <w:top w:w="28" w:type="dxa"/>
              <w:left w:w="28" w:type="dxa"/>
              <w:bottom w:w="28" w:type="dxa"/>
              <w:right w:w="28" w:type="dxa"/>
            </w:tcMar>
          </w:tcPr>
          <w:p w14:paraId="5D736A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BF6567" w14:textId="77777777" w:rsidR="003B5845" w:rsidRPr="004A00BD" w:rsidRDefault="003B5845" w:rsidP="00617B3E">
            <w:pPr>
              <w:rPr>
                <w:sz w:val="22"/>
              </w:rPr>
            </w:pPr>
          </w:p>
        </w:tc>
      </w:tr>
      <w:tr w:rsidR="003B5845" w:rsidRPr="008359F5" w14:paraId="772126B4" w14:textId="77777777" w:rsidTr="00617B3E">
        <w:tc>
          <w:tcPr>
            <w:tcW w:w="2013" w:type="dxa"/>
            <w:shd w:val="clear" w:color="auto" w:fill="auto"/>
            <w:tcMar>
              <w:top w:w="28" w:type="dxa"/>
              <w:left w:w="28" w:type="dxa"/>
              <w:bottom w:w="28" w:type="dxa"/>
              <w:right w:w="28" w:type="dxa"/>
            </w:tcMar>
          </w:tcPr>
          <w:p w14:paraId="490B35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17839E" w14:textId="77777777" w:rsidR="003B5845" w:rsidRPr="000437C1" w:rsidRDefault="003B5845" w:rsidP="00617B3E">
            <w:pPr>
              <w:pStyle w:val="SmallStandard"/>
            </w:pPr>
            <w:r>
              <w:t>false</w:t>
            </w:r>
          </w:p>
        </w:tc>
      </w:tr>
    </w:tbl>
    <w:p w14:paraId="4DD6AD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1F981B" w14:textId="77777777" w:rsidTr="00617B3E">
        <w:tc>
          <w:tcPr>
            <w:tcW w:w="3856" w:type="dxa"/>
            <w:gridSpan w:val="3"/>
            <w:shd w:val="clear" w:color="auto" w:fill="auto"/>
          </w:tcPr>
          <w:p w14:paraId="3FC011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66BC19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EE04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C4AA72" w14:textId="77777777" w:rsidTr="00617B3E">
        <w:tc>
          <w:tcPr>
            <w:tcW w:w="1573" w:type="dxa"/>
            <w:shd w:val="clear" w:color="auto" w:fill="auto"/>
          </w:tcPr>
          <w:p w14:paraId="631B3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CE12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B04FF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F8A9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781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5591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C05133" w14:textId="77777777" w:rsidTr="00617B3E">
        <w:tc>
          <w:tcPr>
            <w:tcW w:w="1573" w:type="dxa"/>
            <w:shd w:val="clear" w:color="auto" w:fill="auto"/>
          </w:tcPr>
          <w:p w14:paraId="3BCBA664" w14:textId="77777777" w:rsidR="003B5845" w:rsidRPr="00634625" w:rsidRDefault="003B5845" w:rsidP="00617B3E">
            <w:pPr>
              <w:pStyle w:val="SmallStandard"/>
            </w:pPr>
            <w:r>
              <w:t>VariantGroup</w:t>
            </w:r>
          </w:p>
        </w:tc>
        <w:tc>
          <w:tcPr>
            <w:tcW w:w="1574" w:type="dxa"/>
            <w:shd w:val="clear" w:color="auto" w:fill="auto"/>
          </w:tcPr>
          <w:p w14:paraId="0EBB0F0A" w14:textId="77777777" w:rsidR="003B5845" w:rsidRPr="00132C43" w:rsidRDefault="003B5845" w:rsidP="00617B3E">
            <w:pPr>
              <w:pStyle w:val="SmallStandard"/>
            </w:pPr>
            <w:r>
              <w:t>variantGroup</w:t>
            </w:r>
          </w:p>
        </w:tc>
        <w:tc>
          <w:tcPr>
            <w:tcW w:w="708" w:type="dxa"/>
            <w:shd w:val="clear" w:color="auto" w:fill="auto"/>
          </w:tcPr>
          <w:p w14:paraId="393CBBC3" w14:textId="77777777" w:rsidR="003B5845" w:rsidRPr="00D331EF" w:rsidRDefault="003B5845" w:rsidP="00617B3E">
            <w:pPr>
              <w:pStyle w:val="SmallStandard"/>
            </w:pPr>
            <w:r w:rsidRPr="00574783">
              <w:t>0..*</w:t>
            </w:r>
          </w:p>
        </w:tc>
        <w:tc>
          <w:tcPr>
            <w:tcW w:w="709" w:type="dxa"/>
            <w:shd w:val="clear" w:color="auto" w:fill="auto"/>
          </w:tcPr>
          <w:p w14:paraId="69FC0C77" w14:textId="77777777" w:rsidR="003B5845" w:rsidRPr="00D331EF" w:rsidRDefault="003B5845" w:rsidP="00617B3E">
            <w:pPr>
              <w:pStyle w:val="SmallStandard"/>
            </w:pPr>
            <w:r w:rsidRPr="00207506">
              <w:t>1</w:t>
            </w:r>
          </w:p>
        </w:tc>
        <w:tc>
          <w:tcPr>
            <w:tcW w:w="567" w:type="dxa"/>
            <w:shd w:val="clear" w:color="auto" w:fill="auto"/>
          </w:tcPr>
          <w:p w14:paraId="05772F44" w14:textId="77777777" w:rsidR="003B5845" w:rsidRDefault="003B5845" w:rsidP="00617B3E">
            <w:pPr>
              <w:pStyle w:val="SmallStandard"/>
            </w:pPr>
            <w:r>
              <w:t>Y</w:t>
            </w:r>
          </w:p>
        </w:tc>
        <w:tc>
          <w:tcPr>
            <w:tcW w:w="3969" w:type="dxa"/>
            <w:shd w:val="clear" w:color="auto" w:fill="auto"/>
          </w:tcPr>
          <w:p w14:paraId="485CE4BF" w14:textId="77777777" w:rsidR="003B5845" w:rsidRDefault="003B5845" w:rsidP="00617B3E">
            <w:pPr>
              <w:pStyle w:val="SmallStandard"/>
            </w:pPr>
            <w:r w:rsidRPr="00491287">
              <w:t>Specifies the individual VariantGroups defined in the VariantGroupSpecification.</w:t>
            </w:r>
          </w:p>
        </w:tc>
      </w:tr>
    </w:tbl>
    <w:p w14:paraId="22F7D4E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9" w:name="_c645791237366dbfd7abd873b42b1ad1"/>
      <w:r>
        <w:rPr>
          <w:lang w:val="en-GB"/>
        </w:rPr>
        <w:t>VariantStructureNode</w:t>
      </w:r>
      <w:bookmarkEnd w:id="1509"/>
    </w:p>
    <w:p w14:paraId="18AEED9F" w14:textId="77777777" w:rsidR="003B5845" w:rsidRDefault="003B5845" w:rsidP="003B5845">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09DEA8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C77B18" w14:textId="77777777" w:rsidTr="00617B3E">
        <w:tc>
          <w:tcPr>
            <w:tcW w:w="2013" w:type="dxa"/>
            <w:shd w:val="clear" w:color="auto" w:fill="auto"/>
            <w:tcMar>
              <w:top w:w="28" w:type="dxa"/>
              <w:left w:w="28" w:type="dxa"/>
              <w:bottom w:w="28" w:type="dxa"/>
              <w:right w:w="28" w:type="dxa"/>
            </w:tcMar>
          </w:tcPr>
          <w:p w14:paraId="3DF24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B1E5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5DCF31" w14:textId="77777777" w:rsidTr="00617B3E">
        <w:tc>
          <w:tcPr>
            <w:tcW w:w="2013" w:type="dxa"/>
            <w:shd w:val="clear" w:color="auto" w:fill="auto"/>
            <w:tcMar>
              <w:top w:w="28" w:type="dxa"/>
              <w:left w:w="28" w:type="dxa"/>
              <w:bottom w:w="28" w:type="dxa"/>
              <w:right w:w="28" w:type="dxa"/>
            </w:tcMar>
          </w:tcPr>
          <w:p w14:paraId="78CA36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89D931" w14:textId="77777777" w:rsidR="003B5845" w:rsidRPr="004A00BD" w:rsidRDefault="003B5845" w:rsidP="00617B3E">
            <w:pPr>
              <w:rPr>
                <w:sz w:val="22"/>
              </w:rPr>
            </w:pPr>
          </w:p>
        </w:tc>
      </w:tr>
      <w:tr w:rsidR="003B5845" w:rsidRPr="008359F5" w14:paraId="3E7F72F9" w14:textId="77777777" w:rsidTr="00617B3E">
        <w:tc>
          <w:tcPr>
            <w:tcW w:w="2013" w:type="dxa"/>
            <w:shd w:val="clear" w:color="auto" w:fill="auto"/>
            <w:tcMar>
              <w:top w:w="28" w:type="dxa"/>
              <w:left w:w="28" w:type="dxa"/>
              <w:bottom w:w="28" w:type="dxa"/>
              <w:right w:w="28" w:type="dxa"/>
            </w:tcMar>
          </w:tcPr>
          <w:p w14:paraId="00E272F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60CC04" w14:textId="77777777" w:rsidR="003B5845" w:rsidRPr="000437C1" w:rsidRDefault="003B5845" w:rsidP="00617B3E">
            <w:pPr>
              <w:pStyle w:val="SmallStandard"/>
            </w:pPr>
            <w:r>
              <w:t>false</w:t>
            </w:r>
          </w:p>
        </w:tc>
      </w:tr>
    </w:tbl>
    <w:p w14:paraId="3A6A7E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A08EEA4" w14:textId="77777777" w:rsidTr="00617B3E">
        <w:tc>
          <w:tcPr>
            <w:tcW w:w="2013" w:type="dxa"/>
            <w:shd w:val="clear" w:color="auto" w:fill="auto"/>
            <w:tcMar>
              <w:top w:w="28" w:type="dxa"/>
              <w:left w:w="28" w:type="dxa"/>
              <w:bottom w:w="28" w:type="dxa"/>
              <w:right w:w="28" w:type="dxa"/>
            </w:tcMar>
          </w:tcPr>
          <w:p w14:paraId="227C4F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F741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9A058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4E1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F1D079" w14:textId="77777777" w:rsidTr="00617B3E">
        <w:tc>
          <w:tcPr>
            <w:tcW w:w="2013" w:type="dxa"/>
            <w:shd w:val="clear" w:color="auto" w:fill="auto"/>
            <w:tcMar>
              <w:top w:w="28" w:type="dxa"/>
              <w:left w:w="28" w:type="dxa"/>
              <w:bottom w:w="28" w:type="dxa"/>
              <w:right w:w="28" w:type="dxa"/>
            </w:tcMar>
          </w:tcPr>
          <w:p w14:paraId="53B7D4E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E6EAA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94DC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CC7D5B" w14:textId="77777777" w:rsidR="003B5845" w:rsidRPr="004A00BD" w:rsidRDefault="003B5845" w:rsidP="00617B3E">
            <w:pPr>
              <w:jc w:val="left"/>
              <w:rPr>
                <w:sz w:val="22"/>
                <w:lang w:val="en-GB"/>
              </w:rPr>
            </w:pPr>
            <w:r w:rsidRPr="004A00BD">
              <w:rPr>
                <w:sz w:val="16"/>
                <w:szCs w:val="16"/>
                <w:lang w:val="en-GB"/>
              </w:rPr>
              <w:t>Specifies a unique identification of the variant code.</w:t>
            </w:r>
          </w:p>
        </w:tc>
      </w:tr>
      <w:tr w:rsidR="003B5845" w:rsidRPr="004A00BD" w14:paraId="3A37F3C5" w14:textId="77777777" w:rsidTr="00617B3E">
        <w:tc>
          <w:tcPr>
            <w:tcW w:w="2013" w:type="dxa"/>
            <w:shd w:val="clear" w:color="auto" w:fill="auto"/>
            <w:tcMar>
              <w:top w:w="28" w:type="dxa"/>
              <w:left w:w="28" w:type="dxa"/>
              <w:bottom w:w="28" w:type="dxa"/>
              <w:right w:w="28" w:type="dxa"/>
            </w:tcMar>
          </w:tcPr>
          <w:p w14:paraId="49D75F3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666C8FBA"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6DD2CF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B5FEDF0" w14:textId="77777777" w:rsidR="003B5845" w:rsidRPr="004A00BD" w:rsidRDefault="003B5845" w:rsidP="00617B3E">
            <w:pPr>
              <w:jc w:val="left"/>
              <w:rPr>
                <w:sz w:val="22"/>
                <w:lang w:val="en-GB"/>
              </w:rPr>
            </w:pPr>
            <w:r w:rsidRPr="004A00BD">
              <w:rPr>
                <w:sz w:val="16"/>
                <w:szCs w:val="16"/>
                <w:lang w:val="en-GB"/>
              </w:rPr>
              <w:t>Room to specify additional identifiers for the VariantStructureNode.</w:t>
            </w:r>
          </w:p>
        </w:tc>
      </w:tr>
      <w:tr w:rsidR="003B5845" w:rsidRPr="004A00BD" w14:paraId="6EACBB52" w14:textId="77777777" w:rsidTr="00617B3E">
        <w:tc>
          <w:tcPr>
            <w:tcW w:w="2013" w:type="dxa"/>
            <w:shd w:val="clear" w:color="auto" w:fill="auto"/>
            <w:tcMar>
              <w:top w:w="28" w:type="dxa"/>
              <w:left w:w="28" w:type="dxa"/>
              <w:bottom w:w="28" w:type="dxa"/>
              <w:right w:w="28" w:type="dxa"/>
            </w:tcMar>
          </w:tcPr>
          <w:p w14:paraId="0F8F8F68"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117D3D29"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A000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8D61" w14:textId="77777777" w:rsidR="003B5845" w:rsidRPr="004A00BD" w:rsidRDefault="003B5845" w:rsidP="00617B3E">
            <w:pPr>
              <w:jc w:val="left"/>
              <w:rPr>
                <w:sz w:val="22"/>
                <w:lang w:val="en-GB"/>
              </w:rPr>
            </w:pPr>
            <w:r w:rsidRPr="004A00BD">
              <w:rPr>
                <w:sz w:val="16"/>
                <w:szCs w:val="16"/>
                <w:lang w:val="en-GB"/>
              </w:rPr>
              <w:t>Room for a human readable short name, title etc. of the VariantGroup.</w:t>
            </w:r>
          </w:p>
        </w:tc>
      </w:tr>
      <w:tr w:rsidR="003B5845" w:rsidRPr="004A00BD" w14:paraId="1F84D99A" w14:textId="77777777" w:rsidTr="00617B3E">
        <w:tc>
          <w:tcPr>
            <w:tcW w:w="2013" w:type="dxa"/>
            <w:shd w:val="clear" w:color="auto" w:fill="auto"/>
            <w:tcMar>
              <w:top w:w="28" w:type="dxa"/>
              <w:left w:w="28" w:type="dxa"/>
              <w:bottom w:w="28" w:type="dxa"/>
              <w:right w:w="28" w:type="dxa"/>
            </w:tcMar>
          </w:tcPr>
          <w:p w14:paraId="739B270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3459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D496C7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D3E1A9" w14:textId="77777777" w:rsidR="003B5845" w:rsidRPr="004A00BD" w:rsidRDefault="003B5845" w:rsidP="00617B3E">
            <w:pPr>
              <w:jc w:val="left"/>
              <w:rPr>
                <w:sz w:val="22"/>
                <w:lang w:val="en-GB"/>
              </w:rPr>
            </w:pPr>
            <w:r w:rsidRPr="004A00BD">
              <w:rPr>
                <w:sz w:val="16"/>
                <w:szCs w:val="16"/>
                <w:lang w:val="en-GB"/>
              </w:rPr>
              <w:t>On optional human readable description of the variant group.</w:t>
            </w:r>
          </w:p>
        </w:tc>
      </w:tr>
    </w:tbl>
    <w:p w14:paraId="469CAE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86D952" w14:textId="77777777" w:rsidTr="00617B3E">
        <w:tc>
          <w:tcPr>
            <w:tcW w:w="3856" w:type="dxa"/>
            <w:gridSpan w:val="3"/>
            <w:shd w:val="clear" w:color="auto" w:fill="auto"/>
          </w:tcPr>
          <w:p w14:paraId="03D2EE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B21C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AE9C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F7B33D" w14:textId="77777777" w:rsidTr="00617B3E">
        <w:tc>
          <w:tcPr>
            <w:tcW w:w="1573" w:type="dxa"/>
            <w:shd w:val="clear" w:color="auto" w:fill="auto"/>
          </w:tcPr>
          <w:p w14:paraId="034C05D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687F3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916D0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1119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99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7739F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732DC0" w14:textId="77777777" w:rsidTr="00617B3E">
        <w:tc>
          <w:tcPr>
            <w:tcW w:w="1573" w:type="dxa"/>
            <w:shd w:val="clear" w:color="auto" w:fill="auto"/>
          </w:tcPr>
          <w:p w14:paraId="29A40454" w14:textId="77777777" w:rsidR="003B5845" w:rsidRPr="00634625" w:rsidRDefault="003B5845" w:rsidP="00617B3E">
            <w:pPr>
              <w:pStyle w:val="SmallStandard"/>
            </w:pPr>
            <w:r>
              <w:t>VariantGroup</w:t>
            </w:r>
          </w:p>
        </w:tc>
        <w:tc>
          <w:tcPr>
            <w:tcW w:w="1574" w:type="dxa"/>
            <w:shd w:val="clear" w:color="auto" w:fill="auto"/>
          </w:tcPr>
          <w:p w14:paraId="1446C3D7" w14:textId="77777777" w:rsidR="003B5845" w:rsidRPr="00132C43" w:rsidRDefault="003B5845" w:rsidP="00617B3E">
            <w:pPr>
              <w:pStyle w:val="SmallStandard"/>
            </w:pPr>
            <w:r>
              <w:t>containedGroups</w:t>
            </w:r>
          </w:p>
        </w:tc>
        <w:tc>
          <w:tcPr>
            <w:tcW w:w="708" w:type="dxa"/>
            <w:shd w:val="clear" w:color="auto" w:fill="auto"/>
          </w:tcPr>
          <w:p w14:paraId="79D3C0DB" w14:textId="77777777" w:rsidR="003B5845" w:rsidRPr="00D331EF" w:rsidRDefault="003B5845" w:rsidP="00617B3E">
            <w:pPr>
              <w:pStyle w:val="SmallStandard"/>
            </w:pPr>
            <w:r w:rsidRPr="00574783">
              <w:t>0..*</w:t>
            </w:r>
          </w:p>
        </w:tc>
        <w:tc>
          <w:tcPr>
            <w:tcW w:w="709" w:type="dxa"/>
            <w:shd w:val="clear" w:color="auto" w:fill="auto"/>
          </w:tcPr>
          <w:p w14:paraId="4B9A82C6" w14:textId="77777777" w:rsidR="003B5845" w:rsidRPr="00D331EF" w:rsidRDefault="003B5845" w:rsidP="00617B3E">
            <w:pPr>
              <w:pStyle w:val="SmallStandard"/>
            </w:pPr>
            <w:r w:rsidRPr="00207506">
              <w:t>0..*</w:t>
            </w:r>
          </w:p>
        </w:tc>
        <w:tc>
          <w:tcPr>
            <w:tcW w:w="567" w:type="dxa"/>
            <w:shd w:val="clear" w:color="auto" w:fill="auto"/>
          </w:tcPr>
          <w:p w14:paraId="0197D175" w14:textId="77777777" w:rsidR="003B5845" w:rsidRPr="00D331EF" w:rsidRDefault="003B5845" w:rsidP="00617B3E">
            <w:pPr>
              <w:pStyle w:val="SmallStandard"/>
            </w:pPr>
            <w:r>
              <w:t>N</w:t>
            </w:r>
          </w:p>
        </w:tc>
        <w:tc>
          <w:tcPr>
            <w:tcW w:w="3969" w:type="dxa"/>
            <w:shd w:val="clear" w:color="auto" w:fill="auto"/>
          </w:tcPr>
          <w:p w14:paraId="384B1BB8" w14:textId="77777777" w:rsidR="003B5845" w:rsidRPr="004A00BD" w:rsidRDefault="003B5845" w:rsidP="00617B3E">
            <w:pPr>
              <w:rPr>
                <w:sz w:val="22"/>
              </w:rPr>
            </w:pPr>
          </w:p>
        </w:tc>
      </w:tr>
    </w:tbl>
    <w:p w14:paraId="41AEDD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A7B4BE" w14:textId="77777777" w:rsidTr="00617B3E">
        <w:tc>
          <w:tcPr>
            <w:tcW w:w="2296" w:type="dxa"/>
            <w:gridSpan w:val="2"/>
            <w:shd w:val="clear" w:color="auto" w:fill="auto"/>
          </w:tcPr>
          <w:p w14:paraId="6C7E78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EE21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8AE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303464" w14:textId="77777777" w:rsidTr="00617B3E">
        <w:tc>
          <w:tcPr>
            <w:tcW w:w="1588" w:type="dxa"/>
            <w:shd w:val="clear" w:color="auto" w:fill="auto"/>
          </w:tcPr>
          <w:p w14:paraId="27CDD62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9E97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62F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D06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992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7CA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BC43E6D" w14:textId="77777777" w:rsidTr="00617B3E">
        <w:tc>
          <w:tcPr>
            <w:tcW w:w="1588" w:type="dxa"/>
            <w:shd w:val="clear" w:color="auto" w:fill="auto"/>
          </w:tcPr>
          <w:p w14:paraId="7C56BA63" w14:textId="77777777" w:rsidR="003B5845" w:rsidRPr="00634625" w:rsidRDefault="003B5845" w:rsidP="00617B3E">
            <w:pPr>
              <w:pStyle w:val="SmallStandard"/>
            </w:pPr>
            <w:r>
              <w:t>VariantStructureSpecification</w:t>
            </w:r>
          </w:p>
        </w:tc>
        <w:tc>
          <w:tcPr>
            <w:tcW w:w="708" w:type="dxa"/>
            <w:shd w:val="clear" w:color="auto" w:fill="auto"/>
          </w:tcPr>
          <w:p w14:paraId="263974E8" w14:textId="77777777" w:rsidR="003B5845" w:rsidRPr="00D331EF" w:rsidRDefault="003B5845" w:rsidP="00617B3E">
            <w:pPr>
              <w:pStyle w:val="SmallStandard"/>
            </w:pPr>
            <w:r w:rsidRPr="00D01517">
              <w:t>0..1</w:t>
            </w:r>
          </w:p>
        </w:tc>
        <w:tc>
          <w:tcPr>
            <w:tcW w:w="1560" w:type="dxa"/>
            <w:shd w:val="clear" w:color="auto" w:fill="auto"/>
          </w:tcPr>
          <w:p w14:paraId="0546B563" w14:textId="77777777" w:rsidR="003B5845" w:rsidRPr="00132C43" w:rsidRDefault="003B5845" w:rsidP="00617B3E">
            <w:pPr>
              <w:pStyle w:val="SmallStandard"/>
            </w:pPr>
            <w:r>
              <w:t>rootNode</w:t>
            </w:r>
          </w:p>
        </w:tc>
        <w:tc>
          <w:tcPr>
            <w:tcW w:w="708" w:type="dxa"/>
            <w:shd w:val="clear" w:color="auto" w:fill="auto"/>
          </w:tcPr>
          <w:p w14:paraId="04A946EC" w14:textId="77777777" w:rsidR="003B5845" w:rsidRPr="00D331EF" w:rsidRDefault="003B5845" w:rsidP="00617B3E">
            <w:pPr>
              <w:pStyle w:val="SmallStandard"/>
            </w:pPr>
            <w:r w:rsidRPr="00D01517">
              <w:t>1</w:t>
            </w:r>
          </w:p>
        </w:tc>
        <w:tc>
          <w:tcPr>
            <w:tcW w:w="567" w:type="dxa"/>
            <w:shd w:val="clear" w:color="auto" w:fill="auto"/>
          </w:tcPr>
          <w:p w14:paraId="6D1288CC" w14:textId="77777777" w:rsidR="003B5845" w:rsidRPr="00D331EF" w:rsidRDefault="003B5845" w:rsidP="00617B3E">
            <w:pPr>
              <w:pStyle w:val="SmallStandard"/>
            </w:pPr>
            <w:r>
              <w:t>N</w:t>
            </w:r>
          </w:p>
        </w:tc>
        <w:tc>
          <w:tcPr>
            <w:tcW w:w="3969" w:type="dxa"/>
            <w:shd w:val="clear" w:color="auto" w:fill="auto"/>
          </w:tcPr>
          <w:p w14:paraId="7B16FBBB" w14:textId="77777777" w:rsidR="003B5845" w:rsidRPr="004A00BD" w:rsidRDefault="003B5845" w:rsidP="00617B3E">
            <w:pPr>
              <w:rPr>
                <w:sz w:val="22"/>
              </w:rPr>
            </w:pPr>
          </w:p>
        </w:tc>
      </w:tr>
      <w:tr w:rsidR="003B5845" w:rsidRPr="00CC6307" w14:paraId="5DDC87A2" w14:textId="77777777" w:rsidTr="00617B3E">
        <w:tc>
          <w:tcPr>
            <w:tcW w:w="1588" w:type="dxa"/>
            <w:shd w:val="clear" w:color="auto" w:fill="auto"/>
          </w:tcPr>
          <w:p w14:paraId="729BC16C" w14:textId="77777777" w:rsidR="003B5845" w:rsidRPr="00634625" w:rsidRDefault="003B5845" w:rsidP="00617B3E">
            <w:pPr>
              <w:pStyle w:val="SmallStandard"/>
            </w:pPr>
            <w:r>
              <w:t>VariantStructureNode</w:t>
            </w:r>
          </w:p>
        </w:tc>
        <w:tc>
          <w:tcPr>
            <w:tcW w:w="708" w:type="dxa"/>
            <w:shd w:val="clear" w:color="auto" w:fill="auto"/>
          </w:tcPr>
          <w:p w14:paraId="5C5846AA" w14:textId="77777777" w:rsidR="003B5845" w:rsidRPr="004A00BD" w:rsidRDefault="003B5845" w:rsidP="00617B3E">
            <w:pPr>
              <w:rPr>
                <w:sz w:val="22"/>
              </w:rPr>
            </w:pPr>
          </w:p>
        </w:tc>
        <w:tc>
          <w:tcPr>
            <w:tcW w:w="1560" w:type="dxa"/>
            <w:shd w:val="clear" w:color="auto" w:fill="auto"/>
          </w:tcPr>
          <w:p w14:paraId="419BE078" w14:textId="77777777" w:rsidR="003B5845" w:rsidRPr="00132C43" w:rsidRDefault="003B5845" w:rsidP="00617B3E">
            <w:pPr>
              <w:pStyle w:val="SmallStandard"/>
            </w:pPr>
            <w:r>
              <w:t>childNodes</w:t>
            </w:r>
          </w:p>
        </w:tc>
        <w:tc>
          <w:tcPr>
            <w:tcW w:w="708" w:type="dxa"/>
            <w:shd w:val="clear" w:color="auto" w:fill="auto"/>
          </w:tcPr>
          <w:p w14:paraId="13FF26FA" w14:textId="77777777" w:rsidR="003B5845" w:rsidRPr="00D331EF" w:rsidRDefault="003B5845" w:rsidP="00617B3E">
            <w:pPr>
              <w:pStyle w:val="SmallStandard"/>
            </w:pPr>
            <w:r w:rsidRPr="00D01517">
              <w:t>0..*</w:t>
            </w:r>
          </w:p>
        </w:tc>
        <w:tc>
          <w:tcPr>
            <w:tcW w:w="567" w:type="dxa"/>
            <w:shd w:val="clear" w:color="auto" w:fill="auto"/>
          </w:tcPr>
          <w:p w14:paraId="3E86EDF5" w14:textId="77777777" w:rsidR="003B5845" w:rsidRDefault="003B5845" w:rsidP="00617B3E">
            <w:pPr>
              <w:pStyle w:val="SmallStandard"/>
            </w:pPr>
            <w:r>
              <w:t>Y</w:t>
            </w:r>
          </w:p>
        </w:tc>
        <w:tc>
          <w:tcPr>
            <w:tcW w:w="3969" w:type="dxa"/>
            <w:shd w:val="clear" w:color="auto" w:fill="auto"/>
          </w:tcPr>
          <w:p w14:paraId="59639F21" w14:textId="77777777" w:rsidR="003B5845" w:rsidRPr="004A00BD" w:rsidRDefault="003B5845" w:rsidP="00617B3E">
            <w:pPr>
              <w:rPr>
                <w:sz w:val="22"/>
              </w:rPr>
            </w:pPr>
          </w:p>
        </w:tc>
      </w:tr>
    </w:tbl>
    <w:p w14:paraId="704C391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0" w:name="_c8ea7bdba4981b80a617de6676ebd0bf"/>
      <w:r>
        <w:rPr>
          <w:lang w:val="en-GB"/>
        </w:rPr>
        <w:t>VariantStructureSpecification</w:t>
      </w:r>
      <w:bookmarkEnd w:id="1510"/>
    </w:p>
    <w:p w14:paraId="37377FD3" w14:textId="77777777" w:rsidR="003B5845" w:rsidRDefault="003B5845" w:rsidP="003B5845">
      <w:r w:rsidRPr="00A518C2">
        <w:rPr>
          <w:sz w:val="18"/>
          <w:szCs w:val="18"/>
          <w:lang w:val="en-GB"/>
        </w:rPr>
        <w:t xml:space="preserve">Specification to define any hierarchical structure on variant groups (e.g. by the means of a functional organization). </w:t>
      </w:r>
      <w:r>
        <w:rPr>
          <w:sz w:val="18"/>
          <w:szCs w:val="18"/>
        </w:rPr>
        <w:t>The hierarchy starts with a single root node.</w:t>
      </w:r>
    </w:p>
    <w:p w14:paraId="672F92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117C54" w14:textId="77777777" w:rsidTr="00617B3E">
        <w:tc>
          <w:tcPr>
            <w:tcW w:w="2013" w:type="dxa"/>
            <w:shd w:val="clear" w:color="auto" w:fill="auto"/>
            <w:tcMar>
              <w:top w:w="28" w:type="dxa"/>
              <w:left w:w="28" w:type="dxa"/>
              <w:bottom w:w="28" w:type="dxa"/>
              <w:right w:w="28" w:type="dxa"/>
            </w:tcMar>
          </w:tcPr>
          <w:p w14:paraId="270E52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75322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EED87D" w14:textId="77777777" w:rsidTr="00617B3E">
        <w:tc>
          <w:tcPr>
            <w:tcW w:w="2013" w:type="dxa"/>
            <w:shd w:val="clear" w:color="auto" w:fill="auto"/>
            <w:tcMar>
              <w:top w:w="28" w:type="dxa"/>
              <w:left w:w="28" w:type="dxa"/>
              <w:bottom w:w="28" w:type="dxa"/>
              <w:right w:w="28" w:type="dxa"/>
            </w:tcMar>
          </w:tcPr>
          <w:p w14:paraId="5BDB4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D4DD0" w14:textId="77777777" w:rsidR="003B5845" w:rsidRPr="004A00BD" w:rsidRDefault="003B5845" w:rsidP="00617B3E">
            <w:pPr>
              <w:rPr>
                <w:sz w:val="22"/>
              </w:rPr>
            </w:pPr>
          </w:p>
        </w:tc>
      </w:tr>
      <w:tr w:rsidR="003B5845" w:rsidRPr="008359F5" w14:paraId="29A72504" w14:textId="77777777" w:rsidTr="00617B3E">
        <w:tc>
          <w:tcPr>
            <w:tcW w:w="2013" w:type="dxa"/>
            <w:shd w:val="clear" w:color="auto" w:fill="auto"/>
            <w:tcMar>
              <w:top w:w="28" w:type="dxa"/>
              <w:left w:w="28" w:type="dxa"/>
              <w:bottom w:w="28" w:type="dxa"/>
              <w:right w:w="28" w:type="dxa"/>
            </w:tcMar>
          </w:tcPr>
          <w:p w14:paraId="2FF408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F80A12" w14:textId="77777777" w:rsidR="003B5845" w:rsidRPr="000437C1" w:rsidRDefault="003B5845" w:rsidP="00617B3E">
            <w:pPr>
              <w:pStyle w:val="SmallStandard"/>
            </w:pPr>
            <w:r>
              <w:t>false</w:t>
            </w:r>
          </w:p>
        </w:tc>
      </w:tr>
    </w:tbl>
    <w:p w14:paraId="0C43C1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3075A8" w14:textId="77777777" w:rsidTr="00617B3E">
        <w:tc>
          <w:tcPr>
            <w:tcW w:w="3856" w:type="dxa"/>
            <w:gridSpan w:val="3"/>
            <w:shd w:val="clear" w:color="auto" w:fill="auto"/>
          </w:tcPr>
          <w:p w14:paraId="1E52DFB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C5CC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D9109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15C8C5" w14:textId="77777777" w:rsidTr="00617B3E">
        <w:tc>
          <w:tcPr>
            <w:tcW w:w="1573" w:type="dxa"/>
            <w:shd w:val="clear" w:color="auto" w:fill="auto"/>
          </w:tcPr>
          <w:p w14:paraId="5E1E4C2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5C4E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46417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B50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5CDE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D75CF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C361D92" w14:textId="77777777" w:rsidTr="00617B3E">
        <w:tc>
          <w:tcPr>
            <w:tcW w:w="1573" w:type="dxa"/>
            <w:shd w:val="clear" w:color="auto" w:fill="auto"/>
          </w:tcPr>
          <w:p w14:paraId="41C3F606" w14:textId="77777777" w:rsidR="003B5845" w:rsidRPr="00634625" w:rsidRDefault="003B5845" w:rsidP="00617B3E">
            <w:pPr>
              <w:pStyle w:val="SmallStandard"/>
            </w:pPr>
            <w:r>
              <w:t>VariantStructureNode</w:t>
            </w:r>
          </w:p>
        </w:tc>
        <w:tc>
          <w:tcPr>
            <w:tcW w:w="1574" w:type="dxa"/>
            <w:shd w:val="clear" w:color="auto" w:fill="auto"/>
          </w:tcPr>
          <w:p w14:paraId="15C21076" w14:textId="77777777" w:rsidR="003B5845" w:rsidRPr="00132C43" w:rsidRDefault="003B5845" w:rsidP="00617B3E">
            <w:pPr>
              <w:pStyle w:val="SmallStandard"/>
            </w:pPr>
            <w:r>
              <w:t>rootNode</w:t>
            </w:r>
          </w:p>
        </w:tc>
        <w:tc>
          <w:tcPr>
            <w:tcW w:w="708" w:type="dxa"/>
            <w:shd w:val="clear" w:color="auto" w:fill="auto"/>
          </w:tcPr>
          <w:p w14:paraId="50FE2EE5" w14:textId="77777777" w:rsidR="003B5845" w:rsidRPr="00D331EF" w:rsidRDefault="003B5845" w:rsidP="00617B3E">
            <w:pPr>
              <w:pStyle w:val="SmallStandard"/>
            </w:pPr>
            <w:r w:rsidRPr="00574783">
              <w:t>1</w:t>
            </w:r>
          </w:p>
        </w:tc>
        <w:tc>
          <w:tcPr>
            <w:tcW w:w="709" w:type="dxa"/>
            <w:shd w:val="clear" w:color="auto" w:fill="auto"/>
          </w:tcPr>
          <w:p w14:paraId="4259F197" w14:textId="77777777" w:rsidR="003B5845" w:rsidRPr="00D331EF" w:rsidRDefault="003B5845" w:rsidP="00617B3E">
            <w:pPr>
              <w:pStyle w:val="SmallStandard"/>
            </w:pPr>
            <w:r w:rsidRPr="00207506">
              <w:t>0..1</w:t>
            </w:r>
          </w:p>
        </w:tc>
        <w:tc>
          <w:tcPr>
            <w:tcW w:w="567" w:type="dxa"/>
            <w:shd w:val="clear" w:color="auto" w:fill="auto"/>
          </w:tcPr>
          <w:p w14:paraId="0F960500" w14:textId="77777777" w:rsidR="003B5845" w:rsidRPr="00D331EF" w:rsidRDefault="003B5845" w:rsidP="00617B3E">
            <w:pPr>
              <w:pStyle w:val="SmallStandard"/>
            </w:pPr>
            <w:r>
              <w:t>N</w:t>
            </w:r>
          </w:p>
        </w:tc>
        <w:tc>
          <w:tcPr>
            <w:tcW w:w="3969" w:type="dxa"/>
            <w:shd w:val="clear" w:color="auto" w:fill="auto"/>
          </w:tcPr>
          <w:p w14:paraId="094A8DFF" w14:textId="77777777" w:rsidR="003B5845" w:rsidRPr="004A00BD" w:rsidRDefault="003B5845" w:rsidP="00617B3E">
            <w:pPr>
              <w:rPr>
                <w:sz w:val="22"/>
              </w:rPr>
            </w:pPr>
          </w:p>
        </w:tc>
      </w:tr>
    </w:tbl>
    <w:p w14:paraId="13192A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11" w:name="_5256b0bb1bdcd73d069334b095f4c828"/>
      <w:r w:rsidRPr="005254F8">
        <w:rPr>
          <w:lang w:val="en-GB"/>
        </w:rPr>
        <w:t>ApplicationConstraintType</w:t>
      </w:r>
      <w:bookmarkEnd w:id="1511"/>
    </w:p>
    <w:p w14:paraId="478AEBBC" w14:textId="77777777" w:rsidR="003B5845" w:rsidRDefault="003B5845" w:rsidP="003B5845">
      <w:r w:rsidRPr="00A518C2">
        <w:rPr>
          <w:sz w:val="18"/>
          <w:szCs w:val="18"/>
          <w:lang w:val="en-GB"/>
        </w:rPr>
        <w:t xml:space="preserve">Enumeration for the definition of the type of an ApplicationConstraints. </w:t>
      </w:r>
      <w:r>
        <w:rPr>
          <w:sz w:val="18"/>
          <w:szCs w:val="18"/>
        </w:rPr>
        <w:t>Valid values are allow and deny.</w:t>
      </w:r>
    </w:p>
    <w:p w14:paraId="378264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FB57AA6" w14:textId="77777777" w:rsidTr="00617B3E">
        <w:tc>
          <w:tcPr>
            <w:tcW w:w="2013" w:type="dxa"/>
            <w:shd w:val="clear" w:color="auto" w:fill="auto"/>
            <w:tcMar>
              <w:top w:w="28" w:type="dxa"/>
              <w:left w:w="28" w:type="dxa"/>
              <w:bottom w:w="28" w:type="dxa"/>
              <w:right w:w="28" w:type="dxa"/>
            </w:tcMar>
          </w:tcPr>
          <w:p w14:paraId="2049631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A6BC7"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02F05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D53C11" w14:textId="77777777" w:rsidTr="00617B3E">
        <w:tc>
          <w:tcPr>
            <w:tcW w:w="2013" w:type="dxa"/>
            <w:shd w:val="clear" w:color="auto" w:fill="auto"/>
            <w:tcMar>
              <w:top w:w="28" w:type="dxa"/>
              <w:left w:w="28" w:type="dxa"/>
              <w:bottom w:w="28" w:type="dxa"/>
              <w:right w:w="28" w:type="dxa"/>
            </w:tcMar>
          </w:tcPr>
          <w:p w14:paraId="76F1E49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DC96A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18C7E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C6B953" w14:textId="77777777" w:rsidTr="00617B3E">
        <w:tc>
          <w:tcPr>
            <w:tcW w:w="2013" w:type="dxa"/>
            <w:shd w:val="clear" w:color="auto" w:fill="auto"/>
            <w:tcMar>
              <w:top w:w="28" w:type="dxa"/>
              <w:left w:w="28" w:type="dxa"/>
              <w:bottom w:w="28" w:type="dxa"/>
              <w:right w:w="28" w:type="dxa"/>
            </w:tcMar>
          </w:tcPr>
          <w:p w14:paraId="606E1C96" w14:textId="77777777" w:rsidR="003B5845" w:rsidRPr="009F5D54" w:rsidRDefault="003B5845" w:rsidP="00617B3E">
            <w:pPr>
              <w:pStyle w:val="SmallStandard"/>
            </w:pPr>
            <w:r w:rsidRPr="009F5D54">
              <w:t>Allow</w:t>
            </w:r>
          </w:p>
        </w:tc>
        <w:tc>
          <w:tcPr>
            <w:tcW w:w="283" w:type="dxa"/>
            <w:shd w:val="clear" w:color="auto" w:fill="auto"/>
          </w:tcPr>
          <w:p w14:paraId="7B4B8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518778" w14:textId="77777777" w:rsidR="003B5845" w:rsidRPr="004A00BD" w:rsidRDefault="003B5845" w:rsidP="00617B3E">
            <w:pPr>
              <w:rPr>
                <w:sz w:val="22"/>
              </w:rPr>
            </w:pPr>
          </w:p>
        </w:tc>
      </w:tr>
      <w:tr w:rsidR="003B5845" w:rsidRPr="00CC6307" w14:paraId="61670BDA" w14:textId="77777777" w:rsidTr="00617B3E">
        <w:tc>
          <w:tcPr>
            <w:tcW w:w="2013" w:type="dxa"/>
            <w:shd w:val="clear" w:color="auto" w:fill="auto"/>
            <w:tcMar>
              <w:top w:w="28" w:type="dxa"/>
              <w:left w:w="28" w:type="dxa"/>
              <w:bottom w:w="28" w:type="dxa"/>
              <w:right w:w="28" w:type="dxa"/>
            </w:tcMar>
          </w:tcPr>
          <w:p w14:paraId="5FC05781" w14:textId="77777777" w:rsidR="003B5845" w:rsidRPr="009F5D54" w:rsidRDefault="003B5845" w:rsidP="00617B3E">
            <w:pPr>
              <w:pStyle w:val="SmallStandard"/>
            </w:pPr>
            <w:r w:rsidRPr="009F5D54">
              <w:t>Deny</w:t>
            </w:r>
          </w:p>
        </w:tc>
        <w:tc>
          <w:tcPr>
            <w:tcW w:w="283" w:type="dxa"/>
            <w:shd w:val="clear" w:color="auto" w:fill="auto"/>
          </w:tcPr>
          <w:p w14:paraId="70E9CC1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7CBEC" w14:textId="77777777" w:rsidR="003B5845" w:rsidRPr="004A00BD" w:rsidRDefault="003B5845" w:rsidP="00617B3E">
            <w:pPr>
              <w:rPr>
                <w:sz w:val="22"/>
              </w:rPr>
            </w:pPr>
          </w:p>
        </w:tc>
      </w:tr>
    </w:tbl>
    <w:p w14:paraId="493E9258" w14:textId="77777777" w:rsidR="003B5845" w:rsidRDefault="003B5845" w:rsidP="003B5845">
      <w:pPr>
        <w:pStyle w:val="SmallStandard"/>
      </w:pPr>
    </w:p>
    <w:p w14:paraId="00812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12" w:name="_0089476776f4c7c958fecc05e7e6d69a"/>
      <w:r w:rsidRPr="005254F8">
        <w:rPr>
          <w:lang w:val="en-GB"/>
        </w:rPr>
        <w:t>VariantGroupType</w:t>
      </w:r>
      <w:bookmarkEnd w:id="1512"/>
    </w:p>
    <w:p w14:paraId="75A4DE0E" w14:textId="77777777" w:rsidR="003B5845" w:rsidRPr="00A518C2" w:rsidRDefault="003B5845" w:rsidP="003B5845">
      <w:pPr>
        <w:rPr>
          <w:lang w:val="en-GB"/>
        </w:rPr>
      </w:pPr>
      <w:r w:rsidRPr="00A518C2">
        <w:rPr>
          <w:lang w:val="en-GB"/>
        </w:rPr>
        <w:t>Defines valid values for the type of VariantGroups.</w:t>
      </w:r>
    </w:p>
    <w:p w14:paraId="50E7AE8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FFB7AD" w14:textId="77777777" w:rsidTr="00617B3E">
        <w:tc>
          <w:tcPr>
            <w:tcW w:w="2013" w:type="dxa"/>
            <w:shd w:val="clear" w:color="auto" w:fill="auto"/>
            <w:tcMar>
              <w:top w:w="28" w:type="dxa"/>
              <w:left w:w="28" w:type="dxa"/>
              <w:bottom w:w="28" w:type="dxa"/>
              <w:right w:w="28" w:type="dxa"/>
            </w:tcMar>
          </w:tcPr>
          <w:p w14:paraId="631E74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5A446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C365CE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7BD8279" w14:textId="77777777" w:rsidTr="00617B3E">
        <w:tc>
          <w:tcPr>
            <w:tcW w:w="2013" w:type="dxa"/>
            <w:shd w:val="clear" w:color="auto" w:fill="auto"/>
            <w:tcMar>
              <w:top w:w="28" w:type="dxa"/>
              <w:left w:w="28" w:type="dxa"/>
              <w:bottom w:w="28" w:type="dxa"/>
              <w:right w:w="28" w:type="dxa"/>
            </w:tcMar>
          </w:tcPr>
          <w:p w14:paraId="6C963F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B1AF6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6091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AB2B646" w14:textId="77777777" w:rsidTr="00617B3E">
        <w:tc>
          <w:tcPr>
            <w:tcW w:w="2013" w:type="dxa"/>
            <w:shd w:val="clear" w:color="auto" w:fill="auto"/>
            <w:tcMar>
              <w:top w:w="28" w:type="dxa"/>
              <w:left w:w="28" w:type="dxa"/>
              <w:bottom w:w="28" w:type="dxa"/>
              <w:right w:w="28" w:type="dxa"/>
            </w:tcMar>
          </w:tcPr>
          <w:p w14:paraId="3C436680" w14:textId="77777777" w:rsidR="003B5845" w:rsidRPr="009F5D54" w:rsidRDefault="003B5845" w:rsidP="00617B3E">
            <w:pPr>
              <w:pStyle w:val="SmallStandard"/>
            </w:pPr>
            <w:r w:rsidRPr="009F5D54">
              <w:t>Family</w:t>
            </w:r>
          </w:p>
        </w:tc>
        <w:tc>
          <w:tcPr>
            <w:tcW w:w="283" w:type="dxa"/>
            <w:shd w:val="clear" w:color="auto" w:fill="auto"/>
          </w:tcPr>
          <w:p w14:paraId="00C010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5122D8" w14:textId="77777777" w:rsidR="003B5845" w:rsidRPr="004A00BD" w:rsidRDefault="003B5845" w:rsidP="00617B3E">
            <w:pPr>
              <w:jc w:val="left"/>
              <w:rPr>
                <w:sz w:val="22"/>
                <w:lang w:val="en-GB"/>
              </w:rPr>
            </w:pPr>
            <w:r w:rsidRPr="004A00BD">
              <w:rPr>
                <w:sz w:val="16"/>
                <w:szCs w:val="16"/>
                <w:lang w:val="en-GB"/>
              </w:rPr>
              <w:t>A group with the type "Family" defines a set of variant codes that are mutually exclusive, and a valid configuration has to choose one variant code from the group.</w:t>
            </w:r>
          </w:p>
        </w:tc>
      </w:tr>
    </w:tbl>
    <w:p w14:paraId="75077FC1" w14:textId="77777777" w:rsidR="003B5845" w:rsidRDefault="003B5845" w:rsidP="003B5845">
      <w:pPr>
        <w:pStyle w:val="SmallStandard"/>
      </w:pPr>
    </w:p>
    <w:p w14:paraId="3BBD17A2" w14:textId="77777777" w:rsidR="003B5845" w:rsidRPr="003027CD" w:rsidRDefault="003B5845" w:rsidP="003B5845"/>
    <w:sectPr w:rsidR="003B5845" w:rsidRPr="003027CD" w:rsidSect="00ED432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6" w:author="Ungerer, Max" w:date="2020-02-10T15:11:00Z" w:initials="UM">
    <w:p w14:paraId="4C293F9B" w14:textId="46800570" w:rsidR="00944185" w:rsidRDefault="00944185" w:rsidP="00C005D6">
      <w:pPr>
        <w:pStyle w:val="Kommentartext"/>
        <w:rPr>
          <w:lang w:val="de-DE"/>
        </w:rPr>
      </w:pPr>
      <w:r>
        <w:rPr>
          <w:rStyle w:val="Kommentarzeichen"/>
        </w:rPr>
        <w:annotationRef/>
      </w:r>
      <w:r>
        <w:rPr>
          <w:lang w:val="de-DE"/>
        </w:rPr>
        <w:t xml:space="preserve">Beschluss 07.02.2020: </w:t>
      </w:r>
      <w:r w:rsidRPr="001857FD">
        <w:rPr>
          <w:lang w:val="de-DE"/>
        </w:rPr>
        <w:t xml:space="preserve">Geänderte oder neue Schlüsselkonzepte </w:t>
      </w:r>
      <w:r>
        <w:rPr>
          <w:lang w:val="de-DE"/>
        </w:rPr>
        <w:t>(Version 1.1.x, 1.2) werden hier gelistet (Change Summary)</w:t>
      </w:r>
    </w:p>
    <w:p w14:paraId="6579EEE7" w14:textId="020BB5EA" w:rsidR="00944185" w:rsidRDefault="00944185" w:rsidP="00C005D6">
      <w:pPr>
        <w:pStyle w:val="Kommentartext"/>
        <w:numPr>
          <w:ilvl w:val="0"/>
          <w:numId w:val="59"/>
        </w:numPr>
        <w:rPr>
          <w:lang w:val="de-DE"/>
        </w:rPr>
      </w:pPr>
      <w:r>
        <w:rPr>
          <w:lang w:val="de-DE"/>
        </w:rPr>
        <w:t xml:space="preserve"> neue Diagramme</w:t>
      </w:r>
    </w:p>
    <w:p w14:paraId="11CF0CB5" w14:textId="014DCADB" w:rsidR="00944185" w:rsidRDefault="00944185" w:rsidP="00C005D6">
      <w:pPr>
        <w:pStyle w:val="Kommentartext"/>
        <w:numPr>
          <w:ilvl w:val="0"/>
          <w:numId w:val="59"/>
        </w:numPr>
        <w:rPr>
          <w:lang w:val="de-DE"/>
        </w:rPr>
      </w:pPr>
      <w:r>
        <w:rPr>
          <w:lang w:val="de-DE"/>
        </w:rPr>
        <w:t xml:space="preserve"> neue Konzepte (z.B. hierarchische Topologien)</w:t>
      </w:r>
    </w:p>
    <w:p w14:paraId="75A70262" w14:textId="0EF45C65" w:rsidR="00944185" w:rsidRDefault="00944185" w:rsidP="00C005D6">
      <w:pPr>
        <w:pStyle w:val="Kommentartext"/>
        <w:rPr>
          <w:lang w:val="de-DE"/>
        </w:rPr>
      </w:pPr>
      <w:r>
        <w:rPr>
          <w:lang w:val="de-DE"/>
        </w:rPr>
        <w:t>Im neuen Wiki werden sämtliche Issues auf Überschriftenebene gelistet. Die Ausleitung erfolgt automatisch. Daher muss die Summary der in 1.1.x adressierten Issues in Englisch übersetzt werden.</w:t>
      </w:r>
    </w:p>
    <w:p w14:paraId="504ABC2B" w14:textId="54671792" w:rsidR="00944185" w:rsidRPr="00C005D6" w:rsidRDefault="00944185" w:rsidP="00C005D6">
      <w:pPr>
        <w:pStyle w:val="Kommentartext"/>
        <w:rPr>
          <w:lang w:val="de-DE"/>
        </w:rPr>
      </w:pPr>
      <w:r>
        <w:rPr>
          <w:lang w:val="de-DE"/>
        </w:rPr>
        <w:t>Der Verweis auf das Wiki und Jira erfolgt ohne Link, da sich dieser ändern kann.</w:t>
      </w:r>
    </w:p>
  </w:comment>
  <w:comment w:id="92" w:author="Ungerer, Max" w:date="2020-02-10T15:43:00Z" w:initials="UM">
    <w:p w14:paraId="2F98D2CA" w14:textId="3F4F84AB" w:rsidR="00944185" w:rsidRPr="005102BD" w:rsidRDefault="00944185">
      <w:pPr>
        <w:pStyle w:val="Kommentartext"/>
        <w:rPr>
          <w:lang w:val="de-DE"/>
        </w:rPr>
      </w:pPr>
      <w:r>
        <w:rPr>
          <w:rStyle w:val="Kommentarzeichen"/>
        </w:rPr>
        <w:annotationRef/>
      </w:r>
      <w:r w:rsidRPr="00C4241E">
        <w:rPr>
          <w:highlight w:val="yellow"/>
          <w:lang w:val="de-DE"/>
        </w:rPr>
        <w:t>Todo (JB): Liste für 1.1.x, 1.2</w:t>
      </w:r>
    </w:p>
  </w:comment>
  <w:comment w:id="230" w:author="Ungerer, Max" w:date="2020-02-10T15:43:00Z" w:initials="UM">
    <w:p w14:paraId="68A16C4F" w14:textId="2EB24895" w:rsidR="00944185" w:rsidRPr="005102BD" w:rsidRDefault="00944185">
      <w:pPr>
        <w:pStyle w:val="Kommentartext"/>
        <w:rPr>
          <w:lang w:val="de-DE"/>
        </w:rPr>
      </w:pPr>
      <w:r>
        <w:rPr>
          <w:rStyle w:val="Kommentarzeichen"/>
        </w:rPr>
        <w:annotationRef/>
      </w:r>
      <w:r w:rsidRPr="00C4241E">
        <w:rPr>
          <w:highlight w:val="yellow"/>
          <w:lang w:val="de-DE"/>
        </w:rPr>
        <w:t>Todo (JB): Liste vervollständigen</w:t>
      </w:r>
    </w:p>
  </w:comment>
  <w:comment w:id="349" w:author="Kyriazis, Jorgos (FIE/13)" w:date="2020-01-06T14:37:00Z" w:initials="KJ(">
    <w:p w14:paraId="0E28EDF2" w14:textId="77777777" w:rsidR="00944185" w:rsidRPr="002F6AB6" w:rsidRDefault="00944185" w:rsidP="00E40F24">
      <w:pPr>
        <w:pStyle w:val="Kommentartext"/>
        <w:rPr>
          <w:lang w:val="de-DE"/>
        </w:rPr>
      </w:pPr>
      <w:r>
        <w:rPr>
          <w:rStyle w:val="Kommentarzeichen"/>
        </w:rPr>
        <w:annotationRef/>
      </w:r>
      <w:r w:rsidRPr="002F6AB6">
        <w:rPr>
          <w:lang w:val="de-DE"/>
        </w:rPr>
        <w:t>Elektrisches Netz ohne topologische Ausprägungen, also insbesondere ohne Bezug zu Leitungen!</w:t>
      </w:r>
    </w:p>
  </w:comment>
  <w:comment w:id="359" w:author="Kyriazis, Jorgos (FIE/13)" w:date="2020-01-06T14:40:00Z" w:initials="KJ(">
    <w:p w14:paraId="533D1004" w14:textId="77777777" w:rsidR="00944185" w:rsidRPr="002F6AB6" w:rsidRDefault="00944185">
      <w:pPr>
        <w:pStyle w:val="Kommentartext"/>
        <w:rPr>
          <w:lang w:val="de-DE"/>
        </w:rPr>
      </w:pPr>
      <w:r>
        <w:rPr>
          <w:rStyle w:val="Kommentarzeichen"/>
        </w:rPr>
        <w:annotationRef/>
      </w:r>
      <w:r w:rsidRPr="00C4241E">
        <w:rPr>
          <w:lang w:val="de-DE"/>
        </w:rPr>
        <w:t>Diese Beschreibung klingt so, als handelte es sich um die direkte Steckung von Komponenten aufeinander. Ist das so gemeint? Oder sind Kupplungen (aka Trennstelle, Koppelstelle) gemeint? Das würde aber eher durch das Konzept der Koppelstelle abgedeckt.</w:t>
      </w:r>
    </w:p>
  </w:comment>
  <w:comment w:id="360" w:author="Ungerer, Max" w:date="2020-02-07T13:38:00Z" w:initials="UM">
    <w:p w14:paraId="73F13399" w14:textId="5D3498B5" w:rsidR="00944185" w:rsidRPr="009D25F6" w:rsidRDefault="00944185">
      <w:pPr>
        <w:pStyle w:val="Kommentartext"/>
        <w:rPr>
          <w:lang w:val="de-DE"/>
        </w:rPr>
      </w:pPr>
      <w:r>
        <w:rPr>
          <w:rStyle w:val="Kommentarzeichen"/>
        </w:rPr>
        <w:annotationRef/>
      </w:r>
      <w:r w:rsidRPr="00C4241E">
        <w:rPr>
          <w:highlight w:val="yellow"/>
          <w:lang w:val="de-DE"/>
        </w:rPr>
        <w:t>Umformulieren! Keine EE-Komponenten. Gemeint ist Koppelstelle</w:t>
      </w:r>
    </w:p>
  </w:comment>
  <w:comment w:id="365" w:author="Kyriazis, Jorgos (FIE/13)" w:date="2020-01-06T14:43:00Z" w:initials="KJ(">
    <w:p w14:paraId="689C3EA5" w14:textId="77777777" w:rsidR="00944185" w:rsidRPr="002F6AB6" w:rsidRDefault="00944185" w:rsidP="007C446B">
      <w:pPr>
        <w:pStyle w:val="Kommentartext"/>
        <w:rPr>
          <w:lang w:val="de-DE"/>
        </w:rPr>
      </w:pPr>
      <w:r>
        <w:rPr>
          <w:rStyle w:val="Kommentarzeichen"/>
        </w:rPr>
        <w:annotationRef/>
      </w:r>
      <w:r w:rsidRPr="002F6AB6">
        <w:rPr>
          <w:lang w:val="de-DE"/>
        </w:rPr>
        <w:t>Hier steht “inliner” für eine Koppelstelle, weiter oben aber für eine spezielle Kontaktart..</w:t>
      </w:r>
    </w:p>
  </w:comment>
  <w:comment w:id="412" w:author="Besekau, Thilo" w:date="2020-02-02T13:15:00Z" w:initials="BT">
    <w:p w14:paraId="0FF0DFA4" w14:textId="77777777" w:rsidR="00944185" w:rsidRDefault="00944185" w:rsidP="00E6132A">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However, there are general concepts and guidelines that apply </w:t>
      </w:r>
      <w:r>
        <w:rPr>
          <w:highlight w:val="yellow"/>
        </w:rPr>
        <w:t>in a more cross-sectional way and can not be linked to a specific</w:t>
      </w:r>
      <w:r>
        <w:t xml:space="preserve"> individual model element. Therefore, </w:t>
      </w:r>
      <w:r>
        <w:rPr>
          <w:highlight w:val="yellow"/>
        </w:rPr>
        <w:t>it is not feasible to define them in the form of a</w:t>
      </w:r>
      <w:r>
        <w:t xml:space="preserve"> model description. These guidelines are defined in the </w:t>
      </w:r>
      <w:r>
        <w:rPr>
          <w:highlight w:val="yellow"/>
        </w:rPr>
        <w:t>following</w:t>
      </w:r>
      <w:r>
        <w:t xml:space="preserve"> sections and be followed </w:t>
      </w:r>
      <w:r>
        <w:rPr>
          <w:highlight w:val="yellow"/>
        </w:rPr>
        <w:t>for</w:t>
      </w:r>
      <w:r>
        <w:t xml:space="preserve"> all implementations of the VEC.</w:t>
      </w:r>
    </w:p>
    <w:p w14:paraId="26C04C3B" w14:textId="77777777" w:rsidR="00944185" w:rsidRDefault="00944185" w:rsidP="00E6132A">
      <w:pPr>
        <w:autoSpaceDE/>
        <w:autoSpaceDN/>
        <w:adjustRightInd/>
        <w:spacing w:before="0" w:line="240" w:lineRule="auto"/>
        <w:jc w:val="left"/>
      </w:pPr>
      <w:r>
        <w:rPr>
          <w:i/>
        </w:rPr>
        <w:t>new ?</w:t>
      </w:r>
      <w:r>
        <w:t xml:space="preserve"> However, there are general concepts and guidelines that apply </w:t>
      </w:r>
      <w:r>
        <w:rPr>
          <w:highlight w:val="yellow"/>
        </w:rPr>
        <w:t>universally and are not limited to an</w:t>
      </w:r>
      <w:r>
        <w:t xml:space="preserve"> individual model element. Therefore, </w:t>
      </w:r>
      <w:r>
        <w:rPr>
          <w:highlight w:val="yellow"/>
        </w:rPr>
        <w:t>they are not formulated as part of the</w:t>
      </w:r>
      <w:r>
        <w:t xml:space="preserve"> model description. These guidelines are defined in the </w:t>
      </w:r>
      <w:r>
        <w:rPr>
          <w:highlight w:val="yellow"/>
        </w:rPr>
        <w:t>below</w:t>
      </w:r>
      <w:r>
        <w:t xml:space="preserve"> sections and </w:t>
      </w:r>
      <w:r>
        <w:rPr>
          <w:highlight w:val="yellow"/>
        </w:rPr>
        <w:t>shall</w:t>
      </w:r>
      <w:r>
        <w:t xml:space="preserve"> be followed </w:t>
      </w:r>
      <w:r>
        <w:rPr>
          <w:highlight w:val="yellow"/>
        </w:rPr>
        <w:t>by</w:t>
      </w:r>
      <w:r>
        <w:t xml:space="preserve"> all implementations of the VEC.</w:t>
      </w:r>
    </w:p>
  </w:comment>
  <w:comment w:id="418" w:author="Besekau, Thilo" w:date="2020-02-02T13:17:00Z" w:initials="BT">
    <w:p w14:paraId="3DE706B2" w14:textId="77777777" w:rsidR="00944185" w:rsidRDefault="00944185">
      <w:pPr>
        <w:pStyle w:val="Kommentartext"/>
      </w:pPr>
      <w:r>
        <w:rPr>
          <w:rStyle w:val="Kommentarzeichen"/>
        </w:rPr>
        <w:annotationRef/>
      </w:r>
      <w:r>
        <w:t>Replace with: “accordingly” or “as follows” ?</w:t>
      </w:r>
    </w:p>
  </w:comment>
  <w:comment w:id="420" w:author="Besekau, Thilo" w:date="2020-02-02T13:18:00Z" w:initials="BT">
    <w:p w14:paraId="7A14CBD3" w14:textId="77777777" w:rsidR="00944185" w:rsidRPr="00A334BD" w:rsidRDefault="00944185">
      <w:pPr>
        <w:pStyle w:val="Kommentartext"/>
        <w:rPr>
          <w:lang w:val="de-DE"/>
        </w:rPr>
      </w:pPr>
      <w:r>
        <w:rPr>
          <w:rStyle w:val="Kommentarzeichen"/>
        </w:rPr>
        <w:annotationRef/>
      </w:r>
      <w:r w:rsidRPr="00A334BD">
        <w:rPr>
          <w:lang w:val="de-DE"/>
        </w:rPr>
        <w:t>Replace with: “rules” ?</w:t>
      </w:r>
    </w:p>
  </w:comment>
  <w:comment w:id="421" w:author="Kyriazis, Jorgos (FIE/13)" w:date="2020-01-06T14:56:00Z" w:initials="KJ(">
    <w:p w14:paraId="2422B77F" w14:textId="77777777" w:rsidR="00944185" w:rsidRPr="00AB40E7" w:rsidRDefault="00944185" w:rsidP="005E2631">
      <w:pPr>
        <w:pStyle w:val="Kommentartext"/>
        <w:rPr>
          <w:lang w:val="de-DE"/>
        </w:rPr>
      </w:pPr>
      <w:r>
        <w:rPr>
          <w:rStyle w:val="Kommentarzeichen"/>
        </w:rPr>
        <w:annotationRef/>
      </w:r>
      <w:r>
        <w:rPr>
          <w:rStyle w:val="Kommentarzeichen"/>
        </w:rPr>
        <w:annotationRef/>
      </w:r>
      <w:r w:rsidRPr="00AB40E7">
        <w:rPr>
          <w:lang w:val="de-DE"/>
        </w:rPr>
        <w:t xml:space="preserve">Kleines “I” oder </w:t>
      </w:r>
      <w:r w:rsidRPr="00AB40E7">
        <w:rPr>
          <w:i/>
          <w:iCs/>
          <w:lang w:val="de-DE"/>
        </w:rPr>
        <w:t>kursiv</w:t>
      </w:r>
    </w:p>
  </w:comment>
  <w:comment w:id="422" w:author="Kyriazis, Jorgos (FIE/13)" w:date="2020-01-06T14:55:00Z" w:initials="KJ(">
    <w:p w14:paraId="62E6430C" w14:textId="77777777" w:rsidR="00944185" w:rsidRPr="002F6AB6" w:rsidRDefault="00944185">
      <w:pPr>
        <w:pStyle w:val="Kommentartext"/>
        <w:rPr>
          <w:lang w:val="de-DE"/>
        </w:rPr>
      </w:pPr>
      <w:r>
        <w:rPr>
          <w:rStyle w:val="Kommentarzeichen"/>
        </w:rPr>
        <w:annotationRef/>
      </w:r>
      <w:r w:rsidRPr="002F6AB6">
        <w:rPr>
          <w:lang w:val="de-DE"/>
        </w:rPr>
        <w:t xml:space="preserve">Kleines “I” oder </w:t>
      </w:r>
      <w:r w:rsidRPr="002F6AB6">
        <w:rPr>
          <w:i/>
          <w:iCs/>
          <w:lang w:val="de-DE"/>
        </w:rPr>
        <w:t>kursiv</w:t>
      </w:r>
    </w:p>
  </w:comment>
  <w:comment w:id="423" w:author="Kyriazis, Jorgos (FIE/13)" w:date="2020-01-06T14:54:00Z" w:initials="KJ(">
    <w:p w14:paraId="36A7213D" w14:textId="77777777" w:rsidR="00944185" w:rsidRPr="002F6AB6" w:rsidRDefault="00944185">
      <w:pPr>
        <w:pStyle w:val="Kommentartext"/>
        <w:rPr>
          <w:lang w:val="de-DE"/>
        </w:rPr>
      </w:pPr>
      <w:r>
        <w:rPr>
          <w:rStyle w:val="Kommentarzeichen"/>
        </w:rPr>
        <w:annotationRef/>
      </w:r>
      <w:r w:rsidRPr="002F6AB6">
        <w:rPr>
          <w:rStyle w:val="Kommentarzeichen"/>
          <w:lang w:val="de-DE"/>
        </w:rPr>
        <w:t xml:space="preserve">Kleines “I” oder </w:t>
      </w:r>
      <w:r w:rsidRPr="002F6AB6">
        <w:rPr>
          <w:rStyle w:val="Kommentarzeichen"/>
          <w:i/>
          <w:iCs/>
          <w:lang w:val="de-DE"/>
        </w:rPr>
        <w:t>kursiv</w:t>
      </w:r>
    </w:p>
  </w:comment>
  <w:comment w:id="424" w:author="Kyriazis, Jorgos (FIE/13)" w:date="2020-01-06T14:53:00Z" w:initials="KJ(">
    <w:p w14:paraId="44B300FE" w14:textId="77777777" w:rsidR="00944185" w:rsidRPr="008D508B" w:rsidRDefault="00944185" w:rsidP="005E2631">
      <w:pPr>
        <w:pStyle w:val="Kommentartext"/>
        <w:rPr>
          <w:lang w:val="de-DE"/>
        </w:rPr>
      </w:pPr>
      <w:r>
        <w:rPr>
          <w:rStyle w:val="Kommentarzeichen"/>
        </w:rPr>
        <w:annotationRef/>
      </w:r>
      <w:r w:rsidRPr="008D508B">
        <w:rPr>
          <w:lang w:val="de-DE"/>
        </w:rPr>
        <w:t xml:space="preserve">Kleines “I” oder </w:t>
      </w:r>
      <w:r w:rsidRPr="008D508B">
        <w:rPr>
          <w:i/>
          <w:iCs/>
          <w:lang w:val="de-DE"/>
        </w:rPr>
        <w:t>kursiv</w:t>
      </w:r>
    </w:p>
  </w:comment>
  <w:comment w:id="426" w:author="Besekau, Thilo" w:date="2020-02-02T13:19:00Z" w:initials="BT">
    <w:p w14:paraId="4365682B" w14:textId="77777777" w:rsidR="00944185" w:rsidRDefault="00944185">
      <w:pPr>
        <w:pStyle w:val="Kommentartext"/>
      </w:pPr>
      <w:r>
        <w:rPr>
          <w:rStyle w:val="Kommentarzeichen"/>
        </w:rPr>
        <w:annotationRef/>
      </w:r>
      <w:r>
        <w:t>Add “in addition to their unique identification” ? I am assuming that an aliasId only exists if its parent element has a unique identification (e.g. identification, partNumber, or documentNumber sub-elements) …</w:t>
      </w:r>
    </w:p>
  </w:comment>
  <w:comment w:id="427" w:author="Besekau, Thilo" w:date="2020-02-02T13:14:00Z" w:initials="BT">
    <w:p w14:paraId="2D1F9942" w14:textId="77777777" w:rsidR="00944185" w:rsidRPr="00A334BD" w:rsidRDefault="00944185">
      <w:pPr>
        <w:pStyle w:val="Kommentartext"/>
        <w:rPr>
          <w:lang w:val="de-DE"/>
        </w:rPr>
      </w:pPr>
      <w:r>
        <w:rPr>
          <w:rStyle w:val="Kommentarzeichen"/>
        </w:rPr>
        <w:annotationRef/>
      </w:r>
      <w:r w:rsidRPr="00A334BD">
        <w:rPr>
          <w:lang w:val="de-DE"/>
        </w:rPr>
        <w:t>Replace with “this” ?</w:t>
      </w:r>
    </w:p>
  </w:comment>
  <w:comment w:id="441" w:author="Kyriazis, Jorgos (FIE/13)" w:date="2020-01-06T14:59:00Z" w:initials="KJ(">
    <w:p w14:paraId="2239F654" w14:textId="77777777" w:rsidR="00944185" w:rsidRPr="008D508B" w:rsidRDefault="00944185">
      <w:pPr>
        <w:pStyle w:val="Kommentartext"/>
        <w:rPr>
          <w:lang w:val="de-DE"/>
        </w:rPr>
      </w:pPr>
      <w:r>
        <w:rPr>
          <w:rStyle w:val="Kommentarzeichen"/>
        </w:rPr>
        <w:annotationRef/>
      </w:r>
      <w:r w:rsidRPr="008D508B">
        <w:rPr>
          <w:lang w:val="de-DE"/>
        </w:rPr>
        <w:t>Großschreibung korrekt?</w:t>
      </w:r>
    </w:p>
  </w:comment>
  <w:comment w:id="437" w:author="Besekau, Thilo" w:date="2020-02-02T13:31:00Z" w:initials="BT">
    <w:p w14:paraId="398EE120" w14:textId="77777777" w:rsidR="00944185" w:rsidRDefault="00944185" w:rsidP="006F5380">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The VEC provides powerful </w:t>
      </w:r>
      <w:r>
        <w:rPr>
          <w:highlight w:val="yellow"/>
        </w:rPr>
        <w:t xml:space="preserve">extensions mechanism </w:t>
      </w:r>
      <w:r>
        <w:t xml:space="preserve">if the well-defined data structures and fields are not </w:t>
      </w:r>
      <w:r>
        <w:rPr>
          <w:highlight w:val="yellow"/>
        </w:rPr>
        <w:t>enough</w:t>
      </w:r>
      <w:r>
        <w:t xml:space="preserve"> for the specific needs of a process or tool. Namely </w:t>
      </w:r>
      <w:r>
        <w:rPr>
          <w:highlight w:val="yellow"/>
        </w:rPr>
        <w:t>the extension mechanisms are</w:t>
      </w:r>
      <w:r>
        <w:t xml:space="preserve"> Customer Properties and Open Enumerations (see the corresponding chapters in the model description). These mechanisms are offered by the VEC and it is perfectly valid to use them.</w:t>
      </w:r>
    </w:p>
    <w:p w14:paraId="395F6A7B" w14:textId="77777777" w:rsidR="00944185" w:rsidRDefault="00944185" w:rsidP="006F5380">
      <w:pPr>
        <w:pStyle w:val="Kommentartext"/>
      </w:pPr>
      <w:r>
        <w:rPr>
          <w:i/>
        </w:rPr>
        <w:t>new ?</w:t>
      </w:r>
      <w:r>
        <w:t xml:space="preserve"> If the well-defined data structures and fields are not </w:t>
      </w:r>
      <w:r>
        <w:rPr>
          <w:highlight w:val="yellow"/>
        </w:rPr>
        <w:t>sufficient</w:t>
      </w:r>
      <w:r>
        <w:t xml:space="preserve"> for the specific needs of a process or tool, the VEC provides powerful </w:t>
      </w:r>
      <w:r>
        <w:rPr>
          <w:highlight w:val="yellow"/>
        </w:rPr>
        <w:t xml:space="preserve">extension mechanisms, </w:t>
      </w:r>
      <w:r>
        <w:t>namely Customer Properties and Open Enumerations (see the corresponding chapters in the model description).</w:t>
      </w:r>
    </w:p>
  </w:comment>
  <w:comment w:id="442" w:author="Besekau, Thilo" w:date="2020-02-02T13:31:00Z" w:initials="BT">
    <w:p w14:paraId="2EA1F99C" w14:textId="77777777" w:rsidR="00944185" w:rsidRDefault="00944185">
      <w:pPr>
        <w:pStyle w:val="Kommentartext"/>
      </w:pPr>
      <w:r>
        <w:rPr>
          <w:rStyle w:val="Kommentarzeichen"/>
        </w:rPr>
        <w:annotationRef/>
      </w:r>
      <w:r>
        <w:t>Remove ?</w:t>
      </w:r>
    </w:p>
  </w:comment>
  <w:comment w:id="443" w:author="Stoeckl Franz IA17" w:date="2020-01-29T13:12:00Z" w:initials="SFI">
    <w:p w14:paraId="31EF73BE" w14:textId="77777777" w:rsidR="00944185" w:rsidRPr="00A334BD" w:rsidRDefault="00944185">
      <w:pPr>
        <w:pStyle w:val="Kommentartext"/>
      </w:pPr>
      <w:r>
        <w:rPr>
          <w:rStyle w:val="Kommentarzeichen"/>
        </w:rPr>
        <w:annotationRef/>
      </w:r>
      <w:r w:rsidRPr="00A334BD">
        <w:t>doppelt</w:t>
      </w:r>
    </w:p>
  </w:comment>
  <w:comment w:id="444" w:author="Besekau, Thilo" w:date="2020-02-02T13:23:00Z" w:initials="BT">
    <w:p w14:paraId="33A3A665" w14:textId="77777777" w:rsidR="00944185" w:rsidRDefault="00944185">
      <w:pPr>
        <w:pStyle w:val="Kommentartext"/>
      </w:pPr>
      <w:r>
        <w:rPr>
          <w:rStyle w:val="Kommentarzeichen"/>
        </w:rPr>
        <w:annotationRef/>
      </w:r>
      <w:r>
        <w:t>Delete !</w:t>
      </w:r>
    </w:p>
  </w:comment>
  <w:comment w:id="445" w:author="Kyriazis, Jorgos (FIE/13)" w:date="2020-01-06T14:58:00Z" w:initials="KJ(">
    <w:p w14:paraId="4F6B9755" w14:textId="77777777" w:rsidR="00944185" w:rsidRPr="00A334BD" w:rsidRDefault="00944185">
      <w:pPr>
        <w:pStyle w:val="Kommentartext"/>
      </w:pPr>
      <w:r>
        <w:rPr>
          <w:rStyle w:val="Kommentarzeichen"/>
        </w:rPr>
        <w:annotationRef/>
      </w:r>
      <w:r w:rsidRPr="00A334BD">
        <w:t>Doppelt, löschen</w:t>
      </w:r>
    </w:p>
  </w:comment>
  <w:comment w:id="452" w:author="Besekau, Thilo" w:date="2020-02-02T13:23:00Z" w:initials="BT">
    <w:p w14:paraId="514F25A2" w14:textId="77777777" w:rsidR="00944185" w:rsidRDefault="00944185">
      <w:pPr>
        <w:pStyle w:val="Kommentartext"/>
      </w:pPr>
      <w:r>
        <w:rPr>
          <w:rStyle w:val="Kommentarzeichen"/>
        </w:rPr>
        <w:annotationRef/>
      </w:r>
      <w:r>
        <w:t>Replace with “agreement” ?</w:t>
      </w:r>
    </w:p>
  </w:comment>
  <w:comment w:id="453" w:author="Kyriazis, Jorgos (FIE/13)" w:date="2020-01-06T14:58:00Z" w:initials="KJ(">
    <w:p w14:paraId="6A9D32D2" w14:textId="77777777" w:rsidR="00944185" w:rsidRPr="00A334BD" w:rsidRDefault="00944185">
      <w:pPr>
        <w:pStyle w:val="Kommentartext"/>
      </w:pPr>
      <w:r>
        <w:rPr>
          <w:rStyle w:val="Kommentarzeichen"/>
        </w:rPr>
        <w:annotationRef/>
      </w:r>
      <w:r w:rsidRPr="00A334BD">
        <w:t>Kleines “I”</w:t>
      </w:r>
    </w:p>
  </w:comment>
  <w:comment w:id="458" w:author="Besekau, Thilo" w:date="2020-02-02T13:54:00Z" w:initials="BT">
    <w:p w14:paraId="5957D64D" w14:textId="77777777" w:rsidR="00944185" w:rsidRDefault="00944185" w:rsidP="00AD635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w:t>
      </w:r>
      <w:r>
        <w:rPr>
          <w:highlight w:val="yellow"/>
        </w:rPr>
        <w:t>There is no restriction that</w:t>
      </w:r>
      <w:r>
        <w:t xml:space="preserve"> the more specific class </w:t>
      </w:r>
      <w:r>
        <w:rPr>
          <w:highlight w:val="yellow"/>
        </w:rPr>
        <w:t>must be used</w:t>
      </w:r>
      <w:r>
        <w:t xml:space="preserve"> if the information is not available or </w:t>
      </w:r>
      <w:r>
        <w:rPr>
          <w:highlight w:val="yellow"/>
        </w:rPr>
        <w:t>it shall</w:t>
      </w:r>
      <w:r>
        <w:t xml:space="preserve"> not be transmitted</w:t>
      </w:r>
    </w:p>
    <w:p w14:paraId="19C53080" w14:textId="77777777" w:rsidR="00944185" w:rsidRDefault="00944185" w:rsidP="00AD635B">
      <w:pPr>
        <w:autoSpaceDE/>
        <w:autoSpaceDN/>
        <w:adjustRightInd/>
        <w:spacing w:before="0" w:line="240" w:lineRule="auto"/>
        <w:jc w:val="left"/>
      </w:pPr>
      <w:r>
        <w:rPr>
          <w:i/>
        </w:rPr>
        <w:t>new ?</w:t>
      </w:r>
      <w:r>
        <w:t xml:space="preserve"> </w:t>
      </w:r>
      <w:r>
        <w:rPr>
          <w:highlight w:val="yellow"/>
        </w:rPr>
        <w:t>It is not required to use</w:t>
      </w:r>
      <w:r>
        <w:t xml:space="preserve"> the more specific class if the information is not available or </w:t>
      </w:r>
      <w:r>
        <w:rPr>
          <w:highlight w:val="yellow"/>
        </w:rPr>
        <w:t>should</w:t>
      </w:r>
      <w:r>
        <w:t xml:space="preserve"> not be transmitted</w:t>
      </w:r>
    </w:p>
  </w:comment>
  <w:comment w:id="463" w:author="Besekau, Thilo" w:date="2020-02-02T13:49:00Z" w:initials="BT">
    <w:p w14:paraId="53ABBBC1" w14:textId="77777777" w:rsidR="00944185" w:rsidRDefault="00944185">
      <w:pPr>
        <w:pStyle w:val="Kommentartext"/>
      </w:pPr>
      <w:r>
        <w:t>I</w:t>
      </w:r>
      <w:r>
        <w:rPr>
          <w:rStyle w:val="Kommentarzeichen"/>
        </w:rPr>
        <w:annotationRef/>
      </w:r>
      <w:r>
        <w:t>ncorrect usage of ‘semantic’ (adjective) where ‘semantics’ (noun) should be used instead (several other occurrences exist in the document)</w:t>
      </w:r>
    </w:p>
  </w:comment>
  <w:comment w:id="465" w:author="Besekau, Thilo" w:date="2020-02-02T13:54:00Z" w:initials="BT">
    <w:p w14:paraId="30047DD6" w14:textId="77777777" w:rsidR="00944185" w:rsidRDefault="00944185">
      <w:pPr>
        <w:pStyle w:val="Kommentartext"/>
      </w:pPr>
      <w:r>
        <w:rPr>
          <w:rStyle w:val="Kommentarzeichen"/>
        </w:rPr>
        <w:annotationRef/>
      </w:r>
      <w:r>
        <w:t xml:space="preserve">Represent /NULL and /ANY as </w:t>
      </w:r>
      <w:r>
        <w:rPr>
          <w:highlight w:val="yellow"/>
        </w:rPr>
        <w:t>&lt;tag&gt;</w:t>
      </w:r>
      <w:r>
        <w:t>/NULL</w:t>
      </w:r>
      <w:r>
        <w:rPr>
          <w:highlight w:val="yellow"/>
        </w:rPr>
        <w:t>&lt;/tag&gt;</w:t>
      </w:r>
      <w:r>
        <w:t xml:space="preserve"> and </w:t>
      </w:r>
      <w:r>
        <w:rPr>
          <w:highlight w:val="yellow"/>
        </w:rPr>
        <w:t>&lt;tag&gt;</w:t>
      </w:r>
      <w:r>
        <w:t>/ANY</w:t>
      </w:r>
      <w:r>
        <w:rPr>
          <w:highlight w:val="yellow"/>
        </w:rPr>
        <w:t>&lt;/tag&gt;</w:t>
      </w:r>
      <w:r>
        <w:t xml:space="preserve"> in the table ?</w:t>
      </w:r>
    </w:p>
  </w:comment>
  <w:comment w:id="471" w:author="Besekau, Thilo" w:date="2020-02-02T13:58:00Z" w:initials="BT">
    <w:p w14:paraId="688253B3" w14:textId="77777777" w:rsidR="00944185" w:rsidRPr="00AA3F53" w:rsidRDefault="00944185">
      <w:pPr>
        <w:pStyle w:val="Kommentartext"/>
      </w:pPr>
      <w:r>
        <w:t>R</w:t>
      </w:r>
      <w:r w:rsidRPr="006476DB">
        <w:rPr>
          <w:rStyle w:val="Kommentarzeichen"/>
        </w:rPr>
        <w:annotationRef/>
      </w:r>
      <w:r w:rsidRPr="006476DB">
        <w:t>eplace with “Instantiation” ?</w:t>
      </w:r>
      <w:r>
        <w:t xml:space="preserve"> According to dict.leo.org, ‘instancing’ means ‘als Beispiel anführend’.</w:t>
      </w:r>
      <w:bookmarkStart w:id="472" w:name="_Hlk31621183"/>
      <w:r>
        <w:t xml:space="preserve"> Several usages exist throughout the document.</w:t>
      </w:r>
    </w:p>
    <w:bookmarkEnd w:id="472"/>
  </w:comment>
  <w:comment w:id="473" w:author="Besekau, Thilo" w:date="2020-02-02T14:09:00Z" w:initials="BT">
    <w:p w14:paraId="1348C8D1" w14:textId="77777777" w:rsidR="00944185" w:rsidRDefault="00944185">
      <w:pPr>
        <w:pStyle w:val="Kommentartext"/>
      </w:pPr>
      <w:r>
        <w:rPr>
          <w:rStyle w:val="Kommentarzeichen"/>
        </w:rPr>
        <w:annotationRef/>
      </w:r>
      <w:r>
        <w:t>Add picture (from one of the tutorials) for clarification ?</w:t>
      </w:r>
    </w:p>
  </w:comment>
  <w:comment w:id="476" w:author="Kyriazis, Jorgos (FIE/13)" w:date="2020-01-06T15:04:00Z" w:initials="KJ(">
    <w:p w14:paraId="2BB38738" w14:textId="77777777" w:rsidR="00944185" w:rsidRPr="00A334BD" w:rsidRDefault="00944185">
      <w:pPr>
        <w:pStyle w:val="Kommentartext"/>
      </w:pPr>
      <w:r>
        <w:rPr>
          <w:rStyle w:val="Kommentarzeichen"/>
        </w:rPr>
        <w:annotationRef/>
      </w:r>
      <w:r w:rsidRPr="00A334BD">
        <w:t>it is</w:t>
      </w:r>
    </w:p>
  </w:comment>
  <w:comment w:id="477" w:author="Besekau, Thilo" w:date="2020-02-02T14:05:00Z" w:initials="BT">
    <w:p w14:paraId="1CCD0143" w14:textId="77777777" w:rsidR="00944185" w:rsidRDefault="00944185">
      <w:pPr>
        <w:pStyle w:val="Kommentartext"/>
      </w:pPr>
      <w:r>
        <w:rPr>
          <w:rStyle w:val="Kommentarzeichen"/>
        </w:rPr>
        <w:annotationRef/>
      </w:r>
      <w:r>
        <w:t>Add ‘is’ in between or drop ‘it’ ?</w:t>
      </w:r>
    </w:p>
  </w:comment>
  <w:comment w:id="482" w:author="Stoeckl Franz IA17" w:date="2020-01-29T17:09:00Z" w:initials="SFI">
    <w:p w14:paraId="64D4EA00" w14:textId="77777777" w:rsidR="00944185" w:rsidRPr="00A334BD" w:rsidRDefault="00944185">
      <w:pPr>
        <w:pStyle w:val="Kommentartext"/>
      </w:pPr>
      <w:r>
        <w:rPr>
          <w:rStyle w:val="Kommentarzeichen"/>
        </w:rPr>
        <w:annotationRef/>
      </w:r>
      <w:r w:rsidRPr="00A334BD">
        <w:t>or fehlt</w:t>
      </w:r>
    </w:p>
  </w:comment>
  <w:comment w:id="485" w:author="Besekau, Thilo" w:date="2020-02-02T13:59:00Z" w:initials="BT">
    <w:p w14:paraId="0A463D8C" w14:textId="77777777" w:rsidR="00944185" w:rsidRDefault="00944185">
      <w:pPr>
        <w:pStyle w:val="Kommentartext"/>
      </w:pPr>
      <w:r>
        <w:rPr>
          <w:rStyle w:val="Kommentarzeichen"/>
        </w:rPr>
        <w:annotationRef/>
      </w:r>
      <w:r>
        <w:t>Replace with “</w:t>
      </w:r>
      <w:r w:rsidRPr="00121228">
        <w:t>Cavit</w:t>
      </w:r>
      <w:r>
        <w:t>y</w:t>
      </w:r>
      <w:r w:rsidRPr="00121228">
        <w:t>Reference</w:t>
      </w:r>
      <w:r>
        <w:t>” ?</w:t>
      </w:r>
    </w:p>
  </w:comment>
  <w:comment w:id="491" w:author="Stoeckl Franz IA17" w:date="2020-01-29T17:07:00Z" w:initials="SFI">
    <w:p w14:paraId="4A012D02" w14:textId="77777777" w:rsidR="00944185" w:rsidRPr="00A334BD" w:rsidRDefault="00944185">
      <w:pPr>
        <w:pStyle w:val="Kommentartext"/>
      </w:pPr>
      <w:r>
        <w:rPr>
          <w:rStyle w:val="Kommentarzeichen"/>
        </w:rPr>
        <w:annotationRef/>
      </w:r>
      <w:r w:rsidRPr="00A334BD">
        <w:rPr>
          <w:rStyle w:val="Kommentarzeichen"/>
        </w:rPr>
        <w:t>y fehlt</w:t>
      </w:r>
    </w:p>
  </w:comment>
  <w:comment w:id="492" w:author="Stoeckl Franz IA17" w:date="2020-01-29T17:10:00Z" w:initials="SFI">
    <w:p w14:paraId="2A2887BC" w14:textId="77777777" w:rsidR="00944185" w:rsidRPr="00A334BD" w:rsidRDefault="00944185">
      <w:pPr>
        <w:pStyle w:val="Kommentartext"/>
      </w:pPr>
      <w:r>
        <w:rPr>
          <w:rStyle w:val="Kommentarzeichen"/>
        </w:rPr>
        <w:annotationRef/>
      </w:r>
    </w:p>
  </w:comment>
  <w:comment w:id="495" w:author="Besekau, Thilo" w:date="2020-02-02T14:04:00Z" w:initials="BT">
    <w:p w14:paraId="65644F65" w14:textId="77777777" w:rsidR="00944185" w:rsidRDefault="00944185">
      <w:pPr>
        <w:pStyle w:val="Kommentartext"/>
      </w:pPr>
      <w:r>
        <w:rPr>
          <w:rStyle w:val="Kommentarzeichen"/>
        </w:rPr>
        <w:annotationRef/>
      </w:r>
      <w:r>
        <w:t>Replace with “</w:t>
      </w:r>
      <w:r w:rsidRPr="001010CE">
        <w:t>exhaustive</w:t>
      </w:r>
      <w:r>
        <w:t>” ?</w:t>
      </w:r>
    </w:p>
  </w:comment>
  <w:comment w:id="500" w:author="Besekau, Thilo" w:date="2020-02-02T14:12:00Z" w:initials="BT">
    <w:p w14:paraId="39FEE117" w14:textId="77777777" w:rsidR="00944185" w:rsidRDefault="00944185">
      <w:pPr>
        <w:pStyle w:val="Kommentartext"/>
      </w:pPr>
      <w:r>
        <w:rPr>
          <w:rStyle w:val="Kommentarzeichen"/>
        </w:rPr>
        <w:annotationRef/>
      </w:r>
      <w:r>
        <w:t>Replace with “any” ?</w:t>
      </w:r>
    </w:p>
  </w:comment>
  <w:comment w:id="502" w:author="Besekau, Thilo" w:date="2020-02-02T14:14:00Z" w:initials="BT">
    <w:p w14:paraId="710A833F" w14:textId="77777777" w:rsidR="00944185" w:rsidRDefault="00944185">
      <w:pPr>
        <w:pStyle w:val="Kommentartext"/>
      </w:pPr>
      <w:bookmarkStart w:id="503" w:name="_Hlk31545324"/>
      <w:r>
        <w:rPr>
          <w:rStyle w:val="Kommentarzeichen"/>
        </w:rPr>
        <w:annotationRef/>
      </w:r>
      <w:r>
        <w:t>Is this required to be a VEC file ?</w:t>
      </w:r>
      <w:bookmarkEnd w:id="503"/>
      <w:r>
        <w:t xml:space="preserve"> If not, this should be stated clearly in the document.</w:t>
      </w:r>
    </w:p>
  </w:comment>
  <w:comment w:id="505" w:author="Besekau, Thilo" w:date="2020-02-02T23:49:00Z" w:initials="BT">
    <w:p w14:paraId="04632C29" w14:textId="77777777" w:rsidR="00944185" w:rsidRDefault="00944185">
      <w:pPr>
        <w:pStyle w:val="Kommentartext"/>
      </w:pPr>
      <w:r>
        <w:rPr>
          <w:rStyle w:val="Kommentarzeichen"/>
        </w:rPr>
        <w:annotationRef/>
      </w:r>
      <w:bookmarkStart w:id="506" w:name="_Hlk31579940"/>
      <w:r>
        <w:t>The document should explain how the reference mechanism between VEC files of a given package is supposed to work. Refer to 5.12.3 Partitioning and sizing of VEC files</w:t>
      </w:r>
    </w:p>
    <w:bookmarkEnd w:id="506"/>
  </w:comment>
  <w:comment w:id="508" w:author="Kyriazis, Jorgos (FIE/13)" w:date="2020-01-06T15:07:00Z" w:initials="KJ(">
    <w:p w14:paraId="21573C86" w14:textId="77777777" w:rsidR="00944185" w:rsidRPr="00A334BD" w:rsidRDefault="00944185">
      <w:pPr>
        <w:pStyle w:val="Kommentartext"/>
      </w:pPr>
      <w:r>
        <w:rPr>
          <w:rStyle w:val="Kommentarzeichen"/>
        </w:rPr>
        <w:annotationRef/>
      </w:r>
      <w:r w:rsidRPr="00A334BD">
        <w:rPr>
          <w:i/>
          <w:iCs/>
        </w:rPr>
        <w:t>kursiv</w:t>
      </w:r>
      <w:r w:rsidRPr="00A334BD">
        <w:t xml:space="preserve"> und ohne Anführungszeichen?</w:t>
      </w:r>
    </w:p>
  </w:comment>
  <w:comment w:id="524" w:author="Besekau, Thilo" w:date="2020-02-02T15:01:00Z" w:initials="BT">
    <w:p w14:paraId="39DBB801" w14:textId="77777777" w:rsidR="00944185" w:rsidRDefault="00944185">
      <w:pPr>
        <w:pStyle w:val="Kommentartext"/>
      </w:pPr>
      <w:r>
        <w:rPr>
          <w:rStyle w:val="Kommentarzeichen"/>
        </w:rPr>
        <w:annotationRef/>
      </w:r>
      <w:bookmarkStart w:id="525" w:name="_Hlk31548190"/>
      <w:r>
        <w:t>What is ‘intersection’ trying to refer to ? I am not even sure of the German word to use …</w:t>
      </w:r>
      <w:bookmarkEnd w:id="525"/>
    </w:p>
  </w:comment>
  <w:comment w:id="529" w:author="Motzer Martin IA17" w:date="2020-01-31T09:19:00Z" w:initials="MMI">
    <w:p w14:paraId="2BD87F2B" w14:textId="77777777" w:rsidR="00944185" w:rsidRDefault="00944185">
      <w:pPr>
        <w:pStyle w:val="Kommentartext"/>
      </w:pPr>
      <w:r>
        <w:rPr>
          <w:rStyle w:val="Kommentarzeichen"/>
        </w:rPr>
        <w:annotationRef/>
      </w:r>
      <w:r>
        <w:t>Missing noun</w:t>
      </w:r>
    </w:p>
  </w:comment>
  <w:comment w:id="528" w:author="Besekau, Thilo" w:date="2020-02-02T15:05:00Z" w:initials="BT">
    <w:p w14:paraId="0345778C" w14:textId="77777777" w:rsidR="00944185" w:rsidRDefault="00944185">
      <w:pPr>
        <w:pStyle w:val="Kommentartext"/>
      </w:pPr>
      <w:r>
        <w:rPr>
          <w:rStyle w:val="Kommentarzeichen"/>
        </w:rPr>
        <w:annotationRef/>
      </w:r>
      <w:r>
        <w:t>Delete ‘in the’ ?</w:t>
      </w:r>
    </w:p>
  </w:comment>
  <w:comment w:id="527" w:author="Stoeckl Franz IA17" w:date="2020-01-29T17:37:00Z" w:initials="SFI">
    <w:p w14:paraId="3D2ED176" w14:textId="77777777" w:rsidR="00944185" w:rsidRPr="00FE06F9" w:rsidRDefault="00944185">
      <w:pPr>
        <w:pStyle w:val="Kommentartext"/>
        <w:rPr>
          <w:lang w:val="de-DE"/>
        </w:rPr>
      </w:pPr>
      <w:r>
        <w:rPr>
          <w:rStyle w:val="Kommentarzeichen"/>
        </w:rPr>
        <w:annotationRef/>
      </w:r>
      <w:r w:rsidRPr="00FE06F9">
        <w:rPr>
          <w:lang w:val="de-DE"/>
        </w:rPr>
        <w:t>in the löschen</w:t>
      </w:r>
    </w:p>
  </w:comment>
  <w:comment w:id="526" w:author="Kyriazis, Jorgos (FIE/13)" w:date="2020-01-06T15:19:00Z" w:initials="KJ(">
    <w:p w14:paraId="2AB9979B" w14:textId="77777777" w:rsidR="00944185" w:rsidRPr="008D508B" w:rsidRDefault="00944185">
      <w:pPr>
        <w:pStyle w:val="Kommentartext"/>
        <w:rPr>
          <w:lang w:val="de-DE"/>
        </w:rPr>
      </w:pPr>
      <w:r>
        <w:rPr>
          <w:rStyle w:val="Kommentarzeichen"/>
        </w:rPr>
        <w:annotationRef/>
      </w:r>
      <w:r w:rsidRPr="008D508B">
        <w:rPr>
          <w:lang w:val="de-DE"/>
        </w:rPr>
        <w:t>Irgendetwas stimmt mit diesem Satz nicht (“in the is”)</w:t>
      </w:r>
    </w:p>
  </w:comment>
  <w:comment w:id="530" w:author="Kyriazis, Jorgos (FIE/13)" w:date="2020-01-06T15:20:00Z" w:initials="KJ(">
    <w:p w14:paraId="2CF9CE41" w14:textId="77777777" w:rsidR="00944185" w:rsidRPr="00A334BD" w:rsidRDefault="00944185">
      <w:pPr>
        <w:pStyle w:val="Kommentartext"/>
      </w:pPr>
      <w:r>
        <w:rPr>
          <w:rStyle w:val="Kommentarzeichen"/>
        </w:rPr>
        <w:annotationRef/>
      </w:r>
      <w:r w:rsidRPr="00A334BD">
        <w:t>into</w:t>
      </w:r>
    </w:p>
  </w:comment>
  <w:comment w:id="531" w:author="Besekau, Thilo" w:date="2020-02-02T15:09:00Z" w:initials="BT">
    <w:p w14:paraId="188405F2" w14:textId="77777777" w:rsidR="00944185" w:rsidRDefault="00944185">
      <w:pPr>
        <w:pStyle w:val="Kommentartext"/>
      </w:pPr>
      <w:r>
        <w:rPr>
          <w:rStyle w:val="Kommentarzeichen"/>
        </w:rPr>
        <w:annotationRef/>
      </w:r>
      <w:r>
        <w:t>Replace with “and” ?</w:t>
      </w:r>
    </w:p>
  </w:comment>
  <w:comment w:id="532" w:author="Besekau, Thilo" w:date="2020-02-02T15:09:00Z" w:initials="BT">
    <w:p w14:paraId="363B4FB8" w14:textId="77777777" w:rsidR="00944185" w:rsidRDefault="00944185">
      <w:pPr>
        <w:pStyle w:val="Kommentartext"/>
      </w:pPr>
      <w:r>
        <w:rPr>
          <w:rStyle w:val="Kommentarzeichen"/>
        </w:rPr>
        <w:annotationRef/>
      </w:r>
      <w:r>
        <w:t>Replace with “of” ?</w:t>
      </w:r>
    </w:p>
  </w:comment>
  <w:comment w:id="533" w:author="Besekau, Thilo" w:date="2020-02-02T15:11:00Z" w:initials="BT">
    <w:p w14:paraId="48DC0192" w14:textId="77777777" w:rsidR="00944185" w:rsidRDefault="00944185">
      <w:pPr>
        <w:pStyle w:val="Kommentartext"/>
      </w:pPr>
      <w:r>
        <w:rPr>
          <w:rStyle w:val="Kommentarzeichen"/>
        </w:rPr>
        <w:annotationRef/>
      </w:r>
      <w:r>
        <w:t>Delete ?</w:t>
      </w:r>
    </w:p>
  </w:comment>
  <w:comment w:id="534" w:author="Besekau, Thilo" w:date="2020-02-02T15:11:00Z" w:initials="BT">
    <w:p w14:paraId="018845E5" w14:textId="77777777" w:rsidR="00944185" w:rsidRDefault="00944185">
      <w:pPr>
        <w:pStyle w:val="Kommentartext"/>
      </w:pPr>
      <w:r>
        <w:rPr>
          <w:rStyle w:val="Kommentarzeichen"/>
        </w:rPr>
        <w:annotationRef/>
      </w:r>
      <w:r>
        <w:t>Add “if” after “unchanged” ?</w:t>
      </w:r>
    </w:p>
  </w:comment>
  <w:comment w:id="535" w:author="Besekau, Thilo" w:date="2020-02-02T15:11:00Z" w:initials="BT">
    <w:p w14:paraId="3DAB6AD9" w14:textId="77777777" w:rsidR="00944185" w:rsidRPr="00A334BD" w:rsidRDefault="00944185">
      <w:pPr>
        <w:pStyle w:val="Kommentartext"/>
        <w:rPr>
          <w:lang w:val="de-DE"/>
        </w:rPr>
      </w:pPr>
      <w:r>
        <w:rPr>
          <w:rStyle w:val="Kommentarzeichen"/>
        </w:rPr>
        <w:annotationRef/>
      </w:r>
      <w:r w:rsidRPr="00A334BD">
        <w:rPr>
          <w:lang w:val="de-DE"/>
        </w:rPr>
        <w:t>Replace with “are” ?</w:t>
      </w:r>
    </w:p>
  </w:comment>
  <w:comment w:id="536" w:author="Kyriazis, Jorgos (FIE/13)" w:date="2020-01-06T15:22:00Z" w:initials="KJ(">
    <w:p w14:paraId="066A6F41" w14:textId="77777777" w:rsidR="00944185" w:rsidRPr="008D508B" w:rsidRDefault="00944185" w:rsidP="007176D4">
      <w:pPr>
        <w:pStyle w:val="Kommentartext"/>
        <w:rPr>
          <w:lang w:val="de-DE"/>
        </w:rPr>
      </w:pPr>
      <w:r>
        <w:rPr>
          <w:rStyle w:val="Kommentarzeichen"/>
        </w:rPr>
        <w:annotationRef/>
      </w:r>
      <w:r w:rsidRPr="008D508B">
        <w:rPr>
          <w:lang w:val="de-DE"/>
        </w:rPr>
        <w:t>Komma löschen</w:t>
      </w:r>
    </w:p>
  </w:comment>
  <w:comment w:id="539" w:author="Kyriazis, Jorgos (FIE/13)" w:date="2020-01-06T15:27:00Z" w:initials="KJ(">
    <w:p w14:paraId="3C3AC9B6" w14:textId="77777777" w:rsidR="00944185" w:rsidRPr="008D508B" w:rsidRDefault="00944185" w:rsidP="007176D4">
      <w:pPr>
        <w:pStyle w:val="Kommentartext"/>
        <w:rPr>
          <w:lang w:val="de-DE"/>
        </w:rPr>
      </w:pPr>
      <w:r>
        <w:rPr>
          <w:rStyle w:val="Kommentarzeichen"/>
        </w:rPr>
        <w:annotationRef/>
      </w:r>
      <w:r w:rsidRPr="008D508B">
        <w:rPr>
          <w:lang w:val="de-DE"/>
        </w:rPr>
        <w:t xml:space="preserve">Fehlen oben im Bild Pfeile (Referenzen)? </w:t>
      </w:r>
      <w:r w:rsidRPr="008D508B">
        <w:rPr>
          <w:i/>
          <w:iCs/>
          <w:lang w:val="de-DE"/>
        </w:rPr>
        <w:t>FunctionalRequirement</w:t>
      </w:r>
      <w:r w:rsidRPr="008D508B">
        <w:rPr>
          <w:lang w:val="de-DE"/>
        </w:rPr>
        <w:t xml:space="preserve"> und die beiden Enums “hängen so in der Luft”.</w:t>
      </w:r>
    </w:p>
  </w:comment>
  <w:comment w:id="541" w:author="Kyriazis, Jorgos (FIE/13)" w:date="2020-01-06T15:31:00Z" w:initials="KJ(">
    <w:p w14:paraId="36590E54" w14:textId="77777777" w:rsidR="00944185" w:rsidRPr="008D508B" w:rsidRDefault="00944185">
      <w:pPr>
        <w:pStyle w:val="Kommentartext"/>
        <w:rPr>
          <w:lang w:val="de-DE"/>
        </w:rPr>
      </w:pPr>
      <w:r>
        <w:rPr>
          <w:rStyle w:val="Kommentarzeichen"/>
        </w:rPr>
        <w:annotationRef/>
      </w:r>
      <w:r w:rsidRPr="008D508B">
        <w:rPr>
          <w:lang w:val="de-DE"/>
        </w:rPr>
        <w:t>löschen</w:t>
      </w:r>
    </w:p>
  </w:comment>
  <w:comment w:id="542" w:author="Kyriazis, Jorgos (FIE/13)" w:date="2020-01-06T15:31:00Z" w:initials="KJ(">
    <w:p w14:paraId="118783BC" w14:textId="77777777" w:rsidR="00944185" w:rsidRPr="008D508B" w:rsidRDefault="00944185">
      <w:pPr>
        <w:pStyle w:val="Kommentartext"/>
        <w:rPr>
          <w:lang w:val="de-DE"/>
        </w:rPr>
      </w:pPr>
      <w:r>
        <w:rPr>
          <w:rStyle w:val="Kommentarzeichen"/>
        </w:rPr>
        <w:annotationRef/>
      </w:r>
      <w:r w:rsidRPr="008D508B">
        <w:rPr>
          <w:lang w:val="de-DE"/>
        </w:rPr>
        <w:t xml:space="preserve">to </w:t>
      </w:r>
      <w:r w:rsidRPr="008D508B">
        <w:rPr>
          <w:b/>
          <w:bCs/>
          <w:lang w:val="de-DE"/>
        </w:rPr>
        <w:t>a</w:t>
      </w:r>
      <w:r w:rsidRPr="008D508B">
        <w:rPr>
          <w:lang w:val="de-DE"/>
        </w:rPr>
        <w:t xml:space="preserve"> function</w:t>
      </w:r>
    </w:p>
  </w:comment>
  <w:comment w:id="556" w:author="Kyriazis, Jorgos (FIE/13)" w:date="2020-01-06T15:38:00Z" w:initials="KJ(">
    <w:p w14:paraId="16D58742" w14:textId="77777777" w:rsidR="00944185" w:rsidRPr="008D508B" w:rsidRDefault="00944185" w:rsidP="00CF3653">
      <w:pPr>
        <w:pStyle w:val="Kommentartext"/>
        <w:rPr>
          <w:lang w:val="de-DE"/>
        </w:rPr>
      </w:pPr>
      <w:r>
        <w:rPr>
          <w:rStyle w:val="Kommentarzeichen"/>
        </w:rPr>
        <w:annotationRef/>
      </w:r>
      <w:r w:rsidRPr="008D508B">
        <w:rPr>
          <w:lang w:val="de-DE"/>
        </w:rPr>
        <w:t xml:space="preserve">in Kap 3.2.2 war von variant grouping types “aggregating” und “exclusive” die Rede, hier gibt es nur das Literal “Family”. </w:t>
      </w:r>
    </w:p>
  </w:comment>
  <w:comment w:id="559" w:author="Kyriazis, Jorgos (FIE/13)" w:date="2020-01-06T15:47:00Z" w:initials="KJ(">
    <w:p w14:paraId="18B2BF27" w14:textId="77777777" w:rsidR="00944185" w:rsidRDefault="00944185">
      <w:pPr>
        <w:pStyle w:val="Kommentartext"/>
      </w:pPr>
      <w:r>
        <w:rPr>
          <w:rStyle w:val="Kommentarzeichen"/>
        </w:rPr>
        <w:annotationRef/>
      </w:r>
      <w:r>
        <w:t>… But it does not imply a certain location in space.</w:t>
      </w:r>
    </w:p>
  </w:comment>
  <w:comment w:id="563" w:author="Besekau, Thilo" w:date="2020-02-03T00:59:00Z" w:initials="BT">
    <w:p w14:paraId="46F7C670" w14:textId="77777777" w:rsidR="00944185" w:rsidRDefault="00944185">
      <w:pPr>
        <w:pStyle w:val="Kommentartext"/>
      </w:pPr>
      <w:r>
        <w:rPr>
          <w:rStyle w:val="Kommentarzeichen"/>
        </w:rPr>
        <w:annotationRef/>
      </w:r>
      <w:r>
        <w:t>There is no information with respect to the priority order of the elements in the ordered list. My guess is that the first list element is having the highest priority but this should be clearly stated in the document.</w:t>
      </w:r>
    </w:p>
    <w:p w14:paraId="2A849B05" w14:textId="77777777" w:rsidR="00944185" w:rsidRDefault="00944185">
      <w:pPr>
        <w:pStyle w:val="Kommentartext"/>
      </w:pPr>
      <w:r>
        <w:t>The existence of a priority order is not even mentioned in class definition under 7.32.2.</w:t>
      </w:r>
    </w:p>
  </w:comment>
  <w:comment w:id="565" w:author="Besekau, Thilo" w:date="2020-02-03T00:45:00Z" w:initials="BT">
    <w:p w14:paraId="5CD89A90" w14:textId="77777777" w:rsidR="00944185" w:rsidRDefault="00944185">
      <w:pPr>
        <w:pStyle w:val="Kommentartext"/>
      </w:pPr>
      <w:r>
        <w:rPr>
          <w:rStyle w:val="Kommentarzeichen"/>
        </w:rPr>
        <w:annotationRef/>
      </w:r>
      <w:bookmarkStart w:id="566" w:name="_Hlk31584092"/>
      <w:r>
        <w:t>I do not completely agree with this statement. A general denial of usage having the highest priority cannot be relaxed by any lower-priority constraint in the same priority order/list. Instead, under a general allowance being the highest in priority, a lower-priority usage constraint may define a more stringent condition which denies the usage within a given project.</w:t>
      </w:r>
    </w:p>
    <w:bookmarkEnd w:id="566"/>
  </w:comment>
  <w:comment w:id="567" w:author="Besekau, Thilo" w:date="2020-02-03T00:21:00Z" w:initials="BT">
    <w:p w14:paraId="2EE77CF7" w14:textId="77777777" w:rsidR="00944185" w:rsidRDefault="00944185">
      <w:pPr>
        <w:pStyle w:val="Kommentartext"/>
      </w:pPr>
      <w:r>
        <w:rPr>
          <w:rStyle w:val="Kommentarzeichen"/>
        </w:rPr>
        <w:annotationRef/>
      </w:r>
      <w:r>
        <w:t>Replace with “usage of the constrained</w:t>
      </w:r>
      <w:r w:rsidRPr="00121228">
        <w:t xml:space="preserve"> </w:t>
      </w:r>
      <w:r w:rsidRPr="00121228">
        <w:rPr>
          <w:i/>
          <w:iCs/>
        </w:rPr>
        <w:t>PartVersions</w:t>
      </w:r>
      <w:r w:rsidRPr="00121228">
        <w:t xml:space="preserve"> </w:t>
      </w:r>
      <w:r>
        <w:t>is</w:t>
      </w:r>
      <w:r w:rsidRPr="00121228">
        <w:t xml:space="preserve"> allowed/denied</w:t>
      </w:r>
      <w:r>
        <w:t>” ?</w:t>
      </w:r>
    </w:p>
  </w:comment>
  <w:comment w:id="564" w:author="Kyriazis, Jorgos (FIE/13)" w:date="2020-01-08T08:45:00Z" w:initials="KJ(">
    <w:p w14:paraId="7CAE629F" w14:textId="77777777" w:rsidR="00944185" w:rsidRPr="008D508B" w:rsidRDefault="00944185" w:rsidP="009170BB">
      <w:pPr>
        <w:pStyle w:val="Kommentartext"/>
        <w:rPr>
          <w:lang w:val="de-DE"/>
        </w:rPr>
      </w:pPr>
      <w:r>
        <w:rPr>
          <w:rStyle w:val="Kommentarzeichen"/>
        </w:rPr>
        <w:annotationRef/>
      </w:r>
      <w:r w:rsidRPr="008D508B">
        <w:rPr>
          <w:lang w:val="de-DE"/>
        </w:rPr>
        <w:t>Das bedeutet, dass hier die Reihenfolge eine entscheidende Bedeutung erhält. Darauf kann man nicht deutlich genug hinweisen!</w:t>
      </w:r>
    </w:p>
  </w:comment>
  <w:comment w:id="575" w:author="Kyriazis, Jorgos (FIE/13)" w:date="2020-01-08T12:52:00Z" w:initials="KJ(">
    <w:p w14:paraId="0FEA2A14" w14:textId="77777777" w:rsidR="00944185" w:rsidRPr="008D508B" w:rsidRDefault="00944185" w:rsidP="008F1314">
      <w:pPr>
        <w:pStyle w:val="Kommentartext"/>
        <w:rPr>
          <w:lang w:val="de-DE"/>
        </w:rPr>
      </w:pPr>
      <w:r>
        <w:rPr>
          <w:rStyle w:val="Kommentarzeichen"/>
        </w:rPr>
        <w:annotationRef/>
      </w:r>
      <w:r w:rsidRPr="008D508B">
        <w:rPr>
          <w:lang w:val="de-DE"/>
        </w:rPr>
        <w:t xml:space="preserve">…single </w:t>
      </w:r>
      <w:r w:rsidRPr="008D508B">
        <w:rPr>
          <w:i/>
          <w:iCs/>
          <w:lang w:val="de-DE"/>
        </w:rPr>
        <w:t>type</w:t>
      </w:r>
      <w:r w:rsidRPr="008D508B">
        <w:rPr>
          <w:lang w:val="de-DE"/>
        </w:rPr>
        <w:t xml:space="preserve"> attribute…</w:t>
      </w:r>
    </w:p>
  </w:comment>
  <w:comment w:id="577" w:author="Stoeckl Franz IA17" w:date="2020-01-29T18:17:00Z" w:initials="SFI">
    <w:p w14:paraId="7BD93E09" w14:textId="77777777" w:rsidR="00944185" w:rsidRPr="00857E78" w:rsidRDefault="00944185">
      <w:pPr>
        <w:pStyle w:val="Kommentartext"/>
        <w:rPr>
          <w:lang w:val="de-DE"/>
        </w:rPr>
      </w:pPr>
      <w:r>
        <w:rPr>
          <w:rStyle w:val="Kommentarzeichen"/>
        </w:rPr>
        <w:annotationRef/>
      </w:r>
      <w:r w:rsidRPr="00857E78">
        <w:rPr>
          <w:lang w:val="de-DE"/>
        </w:rPr>
        <w:t>evtl. Verweisen auf die quelle ,</w:t>
      </w:r>
      <w:r>
        <w:rPr>
          <w:lang w:val="de-DE"/>
        </w:rPr>
        <w:t>wie z.b. wikipedia</w:t>
      </w:r>
    </w:p>
  </w:comment>
  <w:comment w:id="579" w:author="Besekau, Thilo" w:date="2020-02-03T00:23:00Z" w:initials="BT">
    <w:p w14:paraId="73648D3A" w14:textId="77777777" w:rsidR="00944185" w:rsidRDefault="00944185">
      <w:pPr>
        <w:pStyle w:val="Kommentartext"/>
      </w:pPr>
      <w:r>
        <w:rPr>
          <w:rStyle w:val="Kommentarzeichen"/>
        </w:rPr>
        <w:annotationRef/>
      </w:r>
      <w:r>
        <w:t>Replace with “1.2.0” ?</w:t>
      </w:r>
    </w:p>
  </w:comment>
  <w:comment w:id="580" w:author="Besekau, Thilo" w:date="2020-02-03T00:24:00Z" w:initials="BT">
    <w:p w14:paraId="2F481F6C" w14:textId="77777777" w:rsidR="00944185" w:rsidRDefault="00944185">
      <w:pPr>
        <w:pStyle w:val="Kommentartext"/>
      </w:pPr>
      <w:r>
        <w:rPr>
          <w:rStyle w:val="Kommentarzeichen"/>
        </w:rPr>
        <w:annotationRef/>
      </w:r>
      <w:r>
        <w:t>Replace with “assuming” ?</w:t>
      </w:r>
    </w:p>
  </w:comment>
  <w:comment w:id="584" w:author="Kyriazis, Jorgos (FIE/13)" w:date="2020-01-08T12:59:00Z" w:initials="KJ(">
    <w:p w14:paraId="255D0587" w14:textId="77777777" w:rsidR="00944185" w:rsidRPr="008D508B" w:rsidRDefault="00944185">
      <w:pPr>
        <w:pStyle w:val="Kommentartext"/>
        <w:rPr>
          <w:lang w:val="de-DE"/>
        </w:rPr>
      </w:pPr>
      <w:r>
        <w:rPr>
          <w:rStyle w:val="Kommentarzeichen"/>
        </w:rPr>
        <w:annotationRef/>
      </w:r>
      <w:r w:rsidRPr="008D508B">
        <w:rPr>
          <w:lang w:val="de-DE"/>
        </w:rPr>
        <w:t>Es ist nicht möglich gleichzeitig, für dasselbe Attribut mehrere NumericalValues in verschiedenen Einheiten anzugeben, oder?</w:t>
      </w:r>
    </w:p>
  </w:comment>
  <w:comment w:id="587" w:author="Besekau, Thilo" w:date="2020-02-03T00:37:00Z" w:initials="BT">
    <w:p w14:paraId="41C05A3B" w14:textId="77777777" w:rsidR="00944185" w:rsidRDefault="00944185">
      <w:pPr>
        <w:pStyle w:val="Kommentartext"/>
      </w:pPr>
      <w:r>
        <w:rPr>
          <w:rStyle w:val="Kommentarzeichen"/>
        </w:rPr>
        <w:annotationRef/>
      </w:r>
      <w:r>
        <w:t>Replace with “All subclasses of” ?</w:t>
      </w:r>
    </w:p>
  </w:comment>
  <w:comment w:id="588" w:author="Besekau, Thilo" w:date="2020-02-03T00:39:00Z" w:initials="BT">
    <w:p w14:paraId="748EB0E4" w14:textId="77777777" w:rsidR="00944185" w:rsidRDefault="00944185">
      <w:pPr>
        <w:pStyle w:val="Kommentartext"/>
      </w:pPr>
      <w:r>
        <w:rPr>
          <w:rStyle w:val="Kommentarzeichen"/>
        </w:rPr>
        <w:annotationRef/>
      </w:r>
      <w:r>
        <w:t>Replace with “by defining” ?</w:t>
      </w:r>
    </w:p>
  </w:comment>
  <w:comment w:id="589" w:author="Besekau, Thilo" w:date="2020-02-03T00:41:00Z" w:initials="BT">
    <w:p w14:paraId="23ED3D4C" w14:textId="77777777" w:rsidR="00944185" w:rsidRDefault="00944185">
      <w:pPr>
        <w:pStyle w:val="Kommentartext"/>
      </w:pPr>
      <w:r>
        <w:rPr>
          <w:rStyle w:val="Kommentarzeichen"/>
        </w:rPr>
        <w:annotationRef/>
      </w:r>
      <w:r>
        <w:t>Replace with “They allow” ?</w:t>
      </w:r>
    </w:p>
  </w:comment>
  <w:comment w:id="598" w:author="Besekau, Thilo" w:date="2020-02-03T09:09:00Z" w:initials="BT">
    <w:p w14:paraId="68E68B5B" w14:textId="77777777" w:rsidR="00944185" w:rsidRDefault="00944185"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old: There is no possibility to use other values later without changing the XML schema definition</w:t>
      </w:r>
      <w:r>
        <w:rPr>
          <w:highlight w:val="yellow"/>
        </w:rPr>
        <w:t>. Normally these are</w:t>
      </w:r>
      <w:r>
        <w:t xml:space="preserve"> values </w:t>
      </w:r>
      <w:r>
        <w:rPr>
          <w:highlight w:val="yellow"/>
        </w:rPr>
        <w:t>which</w:t>
      </w:r>
      <w:r>
        <w:t xml:space="preserve"> are defined inherently by the Model.</w:t>
      </w:r>
    </w:p>
    <w:p w14:paraId="6F7D039D" w14:textId="77777777" w:rsidR="00944185" w:rsidRDefault="00944185" w:rsidP="00283CFB">
      <w:pPr>
        <w:autoSpaceDE/>
        <w:autoSpaceDN/>
        <w:adjustRightInd/>
        <w:spacing w:before="0" w:line="240" w:lineRule="auto"/>
        <w:jc w:val="left"/>
      </w:pPr>
      <w:r>
        <w:t xml:space="preserve">new ? There is no possibility to use other values later without changing the XML schema definition </w:t>
      </w:r>
      <w:r>
        <w:rPr>
          <w:highlight w:val="yellow"/>
        </w:rPr>
        <w:t>as the acceptable</w:t>
      </w:r>
      <w:r>
        <w:t xml:space="preserve"> values are defined inherently by the model.</w:t>
      </w:r>
    </w:p>
  </w:comment>
  <w:comment w:id="604" w:author="Kyriazis, Jorgos (FIE/13)" w:date="2020-01-08T15:02:00Z" w:initials="KJ(">
    <w:p w14:paraId="7CA9D1B9" w14:textId="77777777" w:rsidR="00944185" w:rsidRDefault="00944185" w:rsidP="007B5709">
      <w:pPr>
        <w:pStyle w:val="Kommentartext"/>
      </w:pPr>
      <w:r>
        <w:rPr>
          <w:rStyle w:val="Kommentarzeichen"/>
        </w:rPr>
        <w:annotationRef/>
      </w:r>
      <w:r>
        <w:t xml:space="preserve">…create </w:t>
      </w:r>
      <w:r w:rsidRPr="007B5709">
        <w:rPr>
          <w:b/>
          <w:bCs/>
        </w:rPr>
        <w:t>a</w:t>
      </w:r>
      <w:r>
        <w:t xml:space="preserve"> new…</w:t>
      </w:r>
    </w:p>
  </w:comment>
  <w:comment w:id="603" w:author="Besekau, Thilo" w:date="2020-02-03T09:05:00Z" w:initials="BT">
    <w:p w14:paraId="71DDBD45" w14:textId="77777777" w:rsidR="00944185" w:rsidRPr="00283CFB" w:rsidRDefault="00944185"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 xml:space="preserve">Drop this sentence ? It does not seem to provide any value-add in explaining what a closed enumeration is … </w:t>
      </w:r>
    </w:p>
  </w:comment>
  <w:comment w:id="610" w:author="Kyriazis, Jorgos (FIE/13)" w:date="2020-01-08T15:04:00Z" w:initials="KJ(">
    <w:p w14:paraId="19DFA391" w14:textId="77777777" w:rsidR="00944185" w:rsidRDefault="00944185">
      <w:pPr>
        <w:pStyle w:val="Kommentartext"/>
      </w:pPr>
      <w:r>
        <w:rPr>
          <w:rStyle w:val="Kommentarzeichen"/>
        </w:rPr>
        <w:annotationRef/>
      </w:r>
      <w:r>
        <w:t>ones</w:t>
      </w:r>
    </w:p>
  </w:comment>
  <w:comment w:id="625" w:author="Besekau, Thilo" w:date="2020-02-06T00:32:00Z" w:initials="BT">
    <w:p w14:paraId="5D8B3E91" w14:textId="77777777" w:rsidR="00944185" w:rsidRDefault="00944185">
      <w:pPr>
        <w:pStyle w:val="Kommentartext"/>
      </w:pPr>
      <w:r>
        <w:rPr>
          <w:rStyle w:val="Kommentarzeichen"/>
        </w:rPr>
        <w:annotationRef/>
      </w:r>
      <w:r>
        <w:t>Replace with “growing over time” ?</w:t>
      </w:r>
    </w:p>
  </w:comment>
  <w:comment w:id="626" w:author="Besekau, Thilo" w:date="2020-02-06T00:33:00Z" w:initials="BT">
    <w:p w14:paraId="1B547986" w14:textId="77777777" w:rsidR="00944185" w:rsidRDefault="00944185">
      <w:pPr>
        <w:pStyle w:val="Kommentartext"/>
      </w:pPr>
      <w:r>
        <w:rPr>
          <w:rStyle w:val="Kommentarzeichen"/>
        </w:rPr>
        <w:annotationRef/>
      </w:r>
      <w:r>
        <w:t>Add “physical” ?</w:t>
      </w:r>
    </w:p>
  </w:comment>
  <w:comment w:id="627" w:author="Besekau, Thilo" w:date="2020-02-06T00:33:00Z" w:initials="BT">
    <w:p w14:paraId="6D08BC90" w14:textId="77777777" w:rsidR="00944185" w:rsidRDefault="00944185">
      <w:pPr>
        <w:pStyle w:val="Kommentartext"/>
      </w:pPr>
      <w:r>
        <w:rPr>
          <w:rStyle w:val="Kommentarzeichen"/>
        </w:rPr>
        <w:annotationRef/>
      </w:r>
      <w:r>
        <w:t>Replace with “In this process, ” ?</w:t>
      </w:r>
    </w:p>
  </w:comment>
  <w:comment w:id="633" w:author="Besekau, Thilo" w:date="2020-02-06T00:34:00Z" w:initials="BT">
    <w:p w14:paraId="6A0E082F" w14:textId="77777777" w:rsidR="00944185" w:rsidRDefault="00944185">
      <w:pPr>
        <w:pStyle w:val="Kommentartext"/>
      </w:pPr>
      <w:r>
        <w:rPr>
          <w:rStyle w:val="Kommentarzeichen"/>
        </w:rPr>
        <w:annotationRef/>
      </w:r>
      <w:r>
        <w:t>Add “a” ?</w:t>
      </w:r>
    </w:p>
  </w:comment>
  <w:comment w:id="632" w:author="Kyriazis, Jorgos (FIE/13)" w:date="2020-01-09T08:32:00Z" w:initials="KJ(">
    <w:p w14:paraId="3392A0CF" w14:textId="77777777" w:rsidR="00944185" w:rsidRDefault="00944185" w:rsidP="00E510F7">
      <w:pPr>
        <w:pStyle w:val="Kommentartext"/>
      </w:pPr>
      <w:r>
        <w:rPr>
          <w:rStyle w:val="Kommentarzeichen"/>
        </w:rPr>
        <w:annotationRef/>
      </w:r>
      <w:r>
        <w:t xml:space="preserve">At </w:t>
      </w:r>
      <w:r w:rsidRPr="00E510F7">
        <w:rPr>
          <w:b/>
          <w:bCs/>
        </w:rPr>
        <w:t>a</w:t>
      </w:r>
      <w:r>
        <w:t xml:space="preserve"> well-defined…</w:t>
      </w:r>
    </w:p>
  </w:comment>
  <w:comment w:id="636" w:author="Kyriazis, Jorgos (FIE/13)" w:date="2020-01-09T08:33:00Z" w:initials="KJ(">
    <w:p w14:paraId="1B2FE258" w14:textId="77777777" w:rsidR="00944185" w:rsidRPr="00A334BD" w:rsidRDefault="00944185">
      <w:pPr>
        <w:pStyle w:val="Kommentartext"/>
      </w:pPr>
      <w:r>
        <w:rPr>
          <w:rStyle w:val="Kommentarzeichen"/>
        </w:rPr>
        <w:annotationRef/>
      </w:r>
      <w:r w:rsidRPr="00A334BD">
        <w:t xml:space="preserve">…might </w:t>
      </w:r>
      <w:r w:rsidRPr="00A334BD">
        <w:rPr>
          <w:b/>
          <w:bCs/>
        </w:rPr>
        <w:t>be</w:t>
      </w:r>
      <w:r w:rsidRPr="00A334BD">
        <w:t>, …</w:t>
      </w:r>
    </w:p>
  </w:comment>
  <w:comment w:id="641" w:author="Kyriazis, Jorgos (FIE/13)" w:date="2020-01-09T08:34:00Z" w:initials="KJ(">
    <w:p w14:paraId="170B05D7" w14:textId="77777777" w:rsidR="00944185" w:rsidRPr="00A334BD" w:rsidRDefault="00944185">
      <w:pPr>
        <w:pStyle w:val="Kommentartext"/>
      </w:pPr>
      <w:r>
        <w:rPr>
          <w:rStyle w:val="Kommentarzeichen"/>
        </w:rPr>
        <w:annotationRef/>
      </w:r>
      <w:r w:rsidRPr="00A334BD">
        <w:t>… be</w:t>
      </w:r>
      <w:r w:rsidRPr="00A334BD">
        <w:rPr>
          <w:b/>
          <w:bCs/>
        </w:rPr>
        <w:t>,</w:t>
      </w:r>
      <w:r w:rsidRPr="00A334BD">
        <w:t xml:space="preserve"> that …</w:t>
      </w:r>
    </w:p>
  </w:comment>
  <w:comment w:id="635" w:author="Besekau, Thilo" w:date="2020-02-06T00:44:00Z" w:initials="BT">
    <w:p w14:paraId="7F56285C" w14:textId="77777777" w:rsidR="00944185" w:rsidRDefault="00944185" w:rsidP="00D62424">
      <w:pPr>
        <w:autoSpaceDE/>
        <w:adjustRightInd/>
        <w:spacing w:before="0" w:line="240" w:lineRule="auto"/>
        <w:jc w:val="left"/>
        <w:rPr>
          <w:rFonts w:ascii="Calibri" w:eastAsiaTheme="minorHAnsi" w:hAnsi="Calibri" w:cs="Calibri"/>
          <w:color w:val="auto"/>
          <w:sz w:val="22"/>
          <w:szCs w:val="22"/>
          <w:lang w:eastAsia="zh-CN"/>
        </w:rPr>
      </w:pPr>
      <w:r>
        <w:rPr>
          <w:rStyle w:val="Kommentarzeichen"/>
        </w:rPr>
        <w:annotationRef/>
      </w:r>
      <w:r w:rsidRPr="00D62424">
        <w:rPr>
          <w:i/>
          <w:lang w:val="en-GB"/>
        </w:rPr>
        <w:t>Old:</w:t>
      </w:r>
      <w:r>
        <w:rPr>
          <w:lang w:val="en-GB"/>
        </w:rPr>
        <w:t xml:space="preserve"> During the product development it is possible, that a baseline is </w:t>
      </w:r>
      <w:r>
        <w:rPr>
          <w:highlight w:val="yellow"/>
          <w:lang w:val="en-GB"/>
        </w:rPr>
        <w:t>created that is not yet complete (and never will be)</w:t>
      </w:r>
      <w:r>
        <w:rPr>
          <w:lang w:val="en-GB"/>
        </w:rPr>
        <w:t xml:space="preserve">. A reason for this might, that not all development artefacts are </w:t>
      </w:r>
      <w:r>
        <w:rPr>
          <w:highlight w:val="yellow"/>
          <w:lang w:val="en-GB"/>
        </w:rPr>
        <w:t>already</w:t>
      </w:r>
      <w:r>
        <w:rPr>
          <w:lang w:val="en-GB"/>
        </w:rPr>
        <w:t xml:space="preserve"> defined in this phase of the development process</w:t>
      </w:r>
      <w:r>
        <w:rPr>
          <w:highlight w:val="yellow"/>
          <w:lang w:val="en-GB"/>
        </w:rPr>
        <w:t>. Nevertheless,</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 xml:space="preserve">Partial content. </w:t>
      </w:r>
      <w:r>
        <w:rPr>
          <w:highlight w:val="yellow"/>
          <w:lang w:val="en-GB"/>
        </w:rPr>
        <w:t>An example might be that in an early phase of vehicle development not all wiring harness are already specified.</w:t>
      </w:r>
      <w:r>
        <w:rPr>
          <w:rFonts w:ascii="Calibri" w:eastAsiaTheme="minorHAnsi" w:hAnsi="Calibri" w:cs="Calibri"/>
          <w:color w:val="auto"/>
          <w:sz w:val="22"/>
          <w:szCs w:val="22"/>
          <w:lang w:val="en-GB" w:eastAsia="zh-CN"/>
        </w:rPr>
        <w:t xml:space="preserve"> </w:t>
      </w:r>
    </w:p>
    <w:p w14:paraId="275745A3" w14:textId="77777777" w:rsidR="00944185" w:rsidRDefault="00944185" w:rsidP="00D62424">
      <w:pPr>
        <w:pStyle w:val="Kommentartext"/>
      </w:pPr>
      <w:r w:rsidRPr="00D62424">
        <w:rPr>
          <w:i/>
          <w:lang w:val="en-GB"/>
        </w:rPr>
        <w:t>New ?</w:t>
      </w:r>
      <w:r>
        <w:rPr>
          <w:lang w:val="en-GB"/>
        </w:rPr>
        <w:t xml:space="preserve"> During the product development it is possible, that a baseline is </w:t>
      </w:r>
      <w:r>
        <w:rPr>
          <w:highlight w:val="yellow"/>
          <w:lang w:val="en-GB"/>
        </w:rPr>
        <w:t>incomplete</w:t>
      </w:r>
      <w:r>
        <w:rPr>
          <w:lang w:val="en-GB"/>
        </w:rPr>
        <w:t xml:space="preserve">. A reason for this might </w:t>
      </w:r>
      <w:r>
        <w:rPr>
          <w:highlight w:val="yellow"/>
          <w:lang w:val="en-GB"/>
        </w:rPr>
        <w:t>be</w:t>
      </w:r>
      <w:r>
        <w:rPr>
          <w:lang w:val="en-GB"/>
        </w:rPr>
        <w:t xml:space="preserve">, that not all development artefacts </w:t>
      </w:r>
      <w:r>
        <w:rPr>
          <w:highlight w:val="yellow"/>
          <w:lang w:val="en-GB"/>
        </w:rPr>
        <w:t>(e.g. wiring harnesses)</w:t>
      </w:r>
      <w:r>
        <w:rPr>
          <w:lang w:val="en-GB"/>
        </w:rPr>
        <w:t xml:space="preserve"> are defined in this phase of the development process </w:t>
      </w:r>
      <w:r>
        <w:rPr>
          <w:highlight w:val="yellow"/>
          <w:lang w:val="en-GB"/>
        </w:rPr>
        <w:t>even though</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Partial content.</w:t>
      </w:r>
    </w:p>
  </w:comment>
  <w:comment w:id="649" w:author="Besekau, Thilo" w:date="2020-02-06T00:46:00Z" w:initials="BT">
    <w:p w14:paraId="4B0774DD" w14:textId="77777777" w:rsidR="00944185" w:rsidRDefault="00944185">
      <w:pPr>
        <w:pStyle w:val="Kommentartext"/>
      </w:pPr>
      <w:r>
        <w:rPr>
          <w:rStyle w:val="Kommentarzeichen"/>
        </w:rPr>
        <w:annotationRef/>
      </w:r>
      <w:r>
        <w:t>Replace with “classified” ?</w:t>
      </w:r>
    </w:p>
  </w:comment>
  <w:comment w:id="650" w:author="Besekau, Thilo" w:date="2020-02-06T00:47:00Z" w:initials="BT">
    <w:p w14:paraId="433B077D" w14:textId="77777777" w:rsidR="00944185" w:rsidRDefault="00944185">
      <w:pPr>
        <w:pStyle w:val="Kommentartext"/>
      </w:pPr>
      <w:r>
        <w:rPr>
          <w:rStyle w:val="Kommentarzeichen"/>
        </w:rPr>
        <w:annotationRef/>
      </w:r>
      <w:r>
        <w:t>Add “type: “ ?</w:t>
      </w:r>
    </w:p>
  </w:comment>
  <w:comment w:id="651" w:author="Besekau, Thilo" w:date="2020-02-06T00:48:00Z" w:initials="BT">
    <w:p w14:paraId="393A2B11" w14:textId="77777777" w:rsidR="00944185" w:rsidRDefault="00944185">
      <w:pPr>
        <w:pStyle w:val="Kommentartext"/>
      </w:pPr>
      <w:r>
        <w:rPr>
          <w:rStyle w:val="Kommentarzeichen"/>
        </w:rPr>
        <w:annotationRef/>
      </w:r>
      <w:r>
        <w:rPr>
          <w:rStyle w:val="Kommentarzeichen"/>
        </w:rPr>
        <w:annotationRef/>
      </w:r>
      <w:r>
        <w:t>Add “type: “ ?</w:t>
      </w:r>
    </w:p>
  </w:comment>
  <w:comment w:id="653" w:author="Besekau, Thilo" w:date="2020-02-02T14:55:00Z" w:initials="BT">
    <w:p w14:paraId="1DD34C81" w14:textId="77777777" w:rsidR="00944185" w:rsidRDefault="00944185" w:rsidP="007A7F64">
      <w:pPr>
        <w:pStyle w:val="Kommentartext"/>
      </w:pPr>
      <w:r>
        <w:rPr>
          <w:rStyle w:val="Kommentarzeichen"/>
        </w:rPr>
        <w:annotationRef/>
      </w:r>
      <w:bookmarkStart w:id="654" w:name="_Hlk31547840"/>
      <w:r>
        <w:t>Is there any intent to restrict ItemEquivalence.item to only refer to IDREFs of the same type, i.e., either PartVersions or DocumentVersions ? Either way, this should be stated in the document. Refer to 7.21.6.</w:t>
      </w:r>
    </w:p>
    <w:bookmarkEnd w:id="654"/>
    <w:p w14:paraId="4E2AA8FC" w14:textId="77777777" w:rsidR="00944185" w:rsidRDefault="00944185">
      <w:pPr>
        <w:pStyle w:val="Kommentartext"/>
      </w:pPr>
    </w:p>
  </w:comment>
  <w:comment w:id="657" w:author="Besekau, Thilo" w:date="2020-02-06T00:49:00Z" w:initials="BT">
    <w:p w14:paraId="2A742752" w14:textId="77777777" w:rsidR="00944185" w:rsidRDefault="00944185">
      <w:pPr>
        <w:pStyle w:val="Kommentartext"/>
      </w:pPr>
      <w:r>
        <w:rPr>
          <w:rStyle w:val="Kommentarzeichen"/>
        </w:rPr>
        <w:annotationRef/>
      </w:r>
      <w:r>
        <w:t>Replace with “As” ?</w:t>
      </w:r>
    </w:p>
  </w:comment>
  <w:comment w:id="658" w:author="Besekau, Thilo" w:date="2020-02-06T00:50:00Z" w:initials="BT">
    <w:p w14:paraId="5CB2D0F4" w14:textId="77777777" w:rsidR="00944185" w:rsidRDefault="00944185">
      <w:pPr>
        <w:pStyle w:val="Kommentartext"/>
      </w:pPr>
      <w:r>
        <w:rPr>
          <w:rStyle w:val="Kommentarzeichen"/>
        </w:rPr>
        <w:annotationRef/>
      </w:r>
      <w:r>
        <w:t>Replace with “, the corresponding” ?</w:t>
      </w:r>
    </w:p>
  </w:comment>
  <w:comment w:id="662" w:author="Besekau, Thilo" w:date="2020-02-06T00:50:00Z" w:initials="BT">
    <w:p w14:paraId="4F733EF5" w14:textId="77777777" w:rsidR="00944185" w:rsidRDefault="00944185">
      <w:pPr>
        <w:pStyle w:val="Kommentartext"/>
      </w:pPr>
      <w:r>
        <w:rPr>
          <w:rStyle w:val="Kommentarzeichen"/>
        </w:rPr>
        <w:annotationRef/>
      </w:r>
      <w:r>
        <w:t>Replace with “methods” ?</w:t>
      </w:r>
    </w:p>
  </w:comment>
  <w:comment w:id="663" w:author="Besekau, Thilo" w:date="2020-02-06T00:51:00Z" w:initials="BT">
    <w:p w14:paraId="0F18366C" w14:textId="77777777" w:rsidR="00944185" w:rsidRDefault="00944185">
      <w:pPr>
        <w:pStyle w:val="Kommentartext"/>
      </w:pPr>
      <w:r>
        <w:rPr>
          <w:rStyle w:val="Kommentarzeichen"/>
        </w:rPr>
        <w:annotationRef/>
      </w:r>
      <w:r>
        <w:t>Replace with “defining” ?</w:t>
      </w:r>
    </w:p>
  </w:comment>
  <w:comment w:id="665" w:author="Stoeckl Franz IA17" w:date="2020-01-30T13:32:00Z" w:initials="SFI">
    <w:p w14:paraId="53119287" w14:textId="77777777" w:rsidR="00944185" w:rsidRPr="0036497E" w:rsidRDefault="00944185">
      <w:pPr>
        <w:pStyle w:val="Kommentartext"/>
        <w:rPr>
          <w:lang w:val="de-DE"/>
        </w:rPr>
      </w:pPr>
      <w:r>
        <w:rPr>
          <w:rStyle w:val="Kommentarzeichen"/>
        </w:rPr>
        <w:annotationRef/>
      </w:r>
      <w:r w:rsidRPr="0036497E">
        <w:rPr>
          <w:lang w:val="de-DE"/>
        </w:rPr>
        <w:t>sheetOrChapter 10….* sollte 0…* heißen, oder?</w:t>
      </w:r>
    </w:p>
  </w:comment>
  <w:comment w:id="667" w:author="Besekau, Thilo" w:date="2020-02-06T00:52:00Z" w:initials="BT">
    <w:p w14:paraId="414960D8" w14:textId="77777777" w:rsidR="00944185" w:rsidRPr="00FE06F9" w:rsidRDefault="00944185">
      <w:pPr>
        <w:pStyle w:val="Kommentartext"/>
        <w:rPr>
          <w:lang w:val="de-DE"/>
        </w:rPr>
      </w:pPr>
      <w:r>
        <w:rPr>
          <w:rStyle w:val="Kommentarzeichen"/>
        </w:rPr>
        <w:annotationRef/>
      </w:r>
      <w:r w:rsidRPr="00FE06F9">
        <w:rPr>
          <w:lang w:val="de-DE"/>
        </w:rPr>
        <w:t>Remove hyphens ?</w:t>
      </w:r>
    </w:p>
  </w:comment>
  <w:comment w:id="668" w:author="Besekau, Thilo" w:date="2020-02-06T00:53:00Z" w:initials="BT">
    <w:p w14:paraId="3C7E00F6" w14:textId="77777777" w:rsidR="00944185" w:rsidRDefault="00944185">
      <w:pPr>
        <w:pStyle w:val="Kommentartext"/>
      </w:pPr>
      <w:r>
        <w:rPr>
          <w:rStyle w:val="Kommentarzeichen"/>
        </w:rPr>
        <w:annotationRef/>
      </w:r>
      <w:r>
        <w:t>Remove ?</w:t>
      </w:r>
    </w:p>
  </w:comment>
  <w:comment w:id="669" w:author="Besekau, Thilo" w:date="2020-02-06T00:53:00Z" w:initials="BT">
    <w:p w14:paraId="62927A0B" w14:textId="77777777" w:rsidR="00944185" w:rsidRDefault="00944185">
      <w:pPr>
        <w:pStyle w:val="Kommentartext"/>
      </w:pPr>
      <w:r>
        <w:rPr>
          <w:rStyle w:val="Kommentarzeichen"/>
        </w:rPr>
        <w:annotationRef/>
      </w:r>
      <w:r>
        <w:t>Replace with “subclasses” ?</w:t>
      </w:r>
    </w:p>
  </w:comment>
  <w:comment w:id="671" w:author="Besekau, Thilo" w:date="2020-02-06T00:55:00Z" w:initials="BT">
    <w:p w14:paraId="29C59DB8" w14:textId="77777777" w:rsidR="00944185" w:rsidRDefault="00944185">
      <w:pPr>
        <w:pStyle w:val="Kommentartext"/>
      </w:pPr>
      <w:r>
        <w:rPr>
          <w:rStyle w:val="Kommentarzeichen"/>
        </w:rPr>
        <w:annotationRef/>
      </w:r>
      <w:r>
        <w:t>Replace with “This approach allows to describe” ?</w:t>
      </w:r>
    </w:p>
  </w:comment>
  <w:comment w:id="672" w:author="Besekau, Thilo" w:date="2020-02-06T00:55:00Z" w:initials="BT">
    <w:p w14:paraId="4C3D5444" w14:textId="77777777" w:rsidR="00944185" w:rsidRDefault="00944185">
      <w:pPr>
        <w:pStyle w:val="Kommentartext"/>
      </w:pPr>
      <w:r>
        <w:rPr>
          <w:rStyle w:val="Kommentarzeichen"/>
        </w:rPr>
        <w:annotationRef/>
      </w:r>
      <w:r>
        <w:t>Remove ?</w:t>
      </w:r>
    </w:p>
  </w:comment>
  <w:comment w:id="673" w:author="Besekau, Thilo" w:date="2020-02-06T00:56:00Z" w:initials="BT">
    <w:p w14:paraId="2B21D373" w14:textId="77777777" w:rsidR="00944185" w:rsidRDefault="00944185">
      <w:pPr>
        <w:pStyle w:val="Kommentartext"/>
      </w:pPr>
      <w:r>
        <w:rPr>
          <w:rStyle w:val="Kommentarzeichen"/>
        </w:rPr>
        <w:annotationRef/>
      </w:r>
      <w:r>
        <w:t>Replace with “It” ?</w:t>
      </w:r>
    </w:p>
  </w:comment>
  <w:comment w:id="674" w:author="Besekau, Thilo" w:date="2020-02-06T00:57:00Z" w:initials="BT">
    <w:p w14:paraId="2BA337D2" w14:textId="77777777" w:rsidR="00944185" w:rsidRDefault="00944185">
      <w:pPr>
        <w:pStyle w:val="Kommentartext"/>
      </w:pPr>
      <w:r>
        <w:rPr>
          <w:rStyle w:val="Kommentarzeichen"/>
        </w:rPr>
        <w:annotationRef/>
      </w:r>
      <w:r>
        <w:t>Replace with “shared by” ?</w:t>
      </w:r>
    </w:p>
  </w:comment>
  <w:comment w:id="675" w:author="Besekau, Thilo" w:date="2020-02-06T00:58:00Z" w:initials="BT">
    <w:p w14:paraId="553EF487" w14:textId="77777777" w:rsidR="00944185" w:rsidRDefault="00944185">
      <w:pPr>
        <w:pStyle w:val="Kommentartext"/>
      </w:pPr>
      <w:r>
        <w:rPr>
          <w:rStyle w:val="Kommentarzeichen"/>
        </w:rPr>
        <w:annotationRef/>
      </w:r>
      <w:r>
        <w:t>Replace with “which” ?</w:t>
      </w:r>
    </w:p>
  </w:comment>
  <w:comment w:id="676" w:author="Besekau, Thilo" w:date="2020-02-06T01:03:00Z" w:initials="BT">
    <w:p w14:paraId="56012DA6" w14:textId="77777777" w:rsidR="00944185" w:rsidRDefault="00944185">
      <w:pPr>
        <w:pStyle w:val="Kommentartext"/>
      </w:pPr>
      <w:r>
        <w:rPr>
          <w:rStyle w:val="Kommentarzeichen"/>
        </w:rPr>
        <w:annotationRef/>
      </w:r>
      <w:r>
        <w:t>Replace with “It is not required to describe” ?</w:t>
      </w:r>
    </w:p>
  </w:comment>
  <w:comment w:id="677" w:author="Besekau, Thilo" w:date="2020-02-06T01:04:00Z" w:initials="BT">
    <w:p w14:paraId="0B31B0FA" w14:textId="77777777" w:rsidR="00944185" w:rsidRDefault="00944185">
      <w:pPr>
        <w:pStyle w:val="Kommentartext"/>
      </w:pPr>
      <w:r>
        <w:rPr>
          <w:rStyle w:val="Kommentarzeichen"/>
        </w:rPr>
        <w:annotationRef/>
      </w:r>
      <w:r>
        <w:t>Remove ?</w:t>
      </w:r>
    </w:p>
  </w:comment>
  <w:comment w:id="678" w:author="Besekau, Thilo" w:date="2020-02-06T01:04:00Z" w:initials="BT">
    <w:p w14:paraId="3804E155" w14:textId="77777777" w:rsidR="00944185" w:rsidRDefault="00944185">
      <w:pPr>
        <w:pStyle w:val="Kommentartext"/>
      </w:pPr>
      <w:r>
        <w:rPr>
          <w:rStyle w:val="Kommentarzeichen"/>
        </w:rPr>
        <w:annotationRef/>
      </w:r>
      <w:r>
        <w:t>Replace with “relevant” ?</w:t>
      </w:r>
    </w:p>
  </w:comment>
  <w:comment w:id="679" w:author="Besekau, Thilo" w:date="2020-02-06T01:04:00Z" w:initials="BT">
    <w:p w14:paraId="34EE886A" w14:textId="77777777" w:rsidR="00944185" w:rsidRDefault="00944185">
      <w:pPr>
        <w:pStyle w:val="Kommentartext"/>
      </w:pPr>
      <w:r>
        <w:rPr>
          <w:rStyle w:val="Kommentarzeichen"/>
        </w:rPr>
        <w:annotationRef/>
      </w:r>
      <w:r>
        <w:t>Replace with “a” ?</w:t>
      </w:r>
    </w:p>
  </w:comment>
  <w:comment w:id="680" w:author="Besekau, Thilo" w:date="2020-02-06T01:05:00Z" w:initials="BT">
    <w:p w14:paraId="56BF230F" w14:textId="77777777" w:rsidR="00944185" w:rsidRDefault="00944185">
      <w:pPr>
        <w:pStyle w:val="Kommentartext"/>
      </w:pPr>
      <w:r>
        <w:rPr>
          <w:rStyle w:val="Kommentarzeichen"/>
        </w:rPr>
        <w:annotationRef/>
      </w:r>
      <w:r>
        <w:t>Add “be” ?</w:t>
      </w:r>
    </w:p>
  </w:comment>
  <w:comment w:id="684" w:author="Besekau, Thilo" w:date="2020-02-06T01:06:00Z" w:initials="BT">
    <w:p w14:paraId="05ABDC1B" w14:textId="77777777" w:rsidR="00944185" w:rsidRDefault="00944185">
      <w:pPr>
        <w:pStyle w:val="Kommentartext"/>
      </w:pPr>
      <w:r>
        <w:rPr>
          <w:rStyle w:val="Kommentarzeichen"/>
        </w:rPr>
        <w:annotationRef/>
      </w:r>
      <w:r>
        <w:t>Add “s” ?</w:t>
      </w:r>
    </w:p>
  </w:comment>
  <w:comment w:id="685" w:author="Besekau, Thilo" w:date="2020-02-06T01:06:00Z" w:initials="BT">
    <w:p w14:paraId="67F3C965" w14:textId="77777777" w:rsidR="00944185" w:rsidRDefault="00944185">
      <w:pPr>
        <w:pStyle w:val="Kommentartext"/>
      </w:pPr>
      <w:r>
        <w:rPr>
          <w:rStyle w:val="Kommentarzeichen"/>
        </w:rPr>
        <w:annotationRef/>
      </w:r>
      <w:r>
        <w:t>Replace with “associated to”  ?</w:t>
      </w:r>
    </w:p>
  </w:comment>
  <w:comment w:id="686" w:author="Besekau, Thilo" w:date="2020-02-06T01:07:00Z" w:initials="BT">
    <w:p w14:paraId="2DC94156" w14:textId="77777777" w:rsidR="00944185" w:rsidRDefault="00944185">
      <w:pPr>
        <w:pStyle w:val="Kommentartext"/>
      </w:pPr>
      <w:r>
        <w:rPr>
          <w:rStyle w:val="Kommentarzeichen"/>
        </w:rPr>
        <w:annotationRef/>
      </w:r>
      <w:r>
        <w:t>Replace with “while the” ?</w:t>
      </w:r>
    </w:p>
  </w:comment>
  <w:comment w:id="688" w:author="Besekau, Thilo" w:date="2020-02-06T01:07:00Z" w:initials="BT">
    <w:p w14:paraId="6FB52ECB" w14:textId="77777777" w:rsidR="00944185" w:rsidRDefault="00944185">
      <w:pPr>
        <w:pStyle w:val="Kommentartext"/>
      </w:pPr>
      <w:r>
        <w:rPr>
          <w:rStyle w:val="Kommentarzeichen"/>
        </w:rPr>
        <w:annotationRef/>
      </w:r>
      <w:r>
        <w:t>Add “is not provided.” ?</w:t>
      </w:r>
    </w:p>
  </w:comment>
  <w:comment w:id="687" w:author="Stoeckl Franz IA17" w:date="2020-01-30T13:38:00Z" w:initials="SFI">
    <w:p w14:paraId="1CDC5031" w14:textId="77777777" w:rsidR="00944185" w:rsidRPr="001D1786" w:rsidRDefault="00944185">
      <w:pPr>
        <w:pStyle w:val="Kommentartext"/>
      </w:pPr>
      <w:r>
        <w:rPr>
          <w:rStyle w:val="Kommentarzeichen"/>
        </w:rPr>
        <w:annotationRef/>
      </w:r>
      <w:r w:rsidRPr="001D1786">
        <w:t>. Punkt fehlt</w:t>
      </w:r>
    </w:p>
  </w:comment>
  <w:comment w:id="689" w:author="Besekau, Thilo" w:date="2020-02-06T01:08:00Z" w:initials="BT">
    <w:p w14:paraId="32A94023" w14:textId="77777777" w:rsidR="00944185" w:rsidRDefault="00944185">
      <w:pPr>
        <w:pStyle w:val="Kommentartext"/>
      </w:pPr>
      <w:r>
        <w:rPr>
          <w:rStyle w:val="Kommentarzeichen"/>
        </w:rPr>
        <w:annotationRef/>
      </w:r>
      <w:r>
        <w:t>Replace with “there may be a need” ?</w:t>
      </w:r>
    </w:p>
  </w:comment>
  <w:comment w:id="691" w:author="Besekau, Thilo" w:date="2020-02-06T01:10:00Z" w:initials="BT">
    <w:p w14:paraId="18BECFE9" w14:textId="77777777" w:rsidR="00944185" w:rsidRDefault="00944185">
      <w:pPr>
        <w:pStyle w:val="Kommentartext"/>
      </w:pPr>
      <w:r>
        <w:rPr>
          <w:rStyle w:val="Kommentarzeichen"/>
        </w:rPr>
        <w:annotationRef/>
      </w:r>
      <w:r>
        <w:t>Replace with “(e.g.” ?</w:t>
      </w:r>
    </w:p>
  </w:comment>
  <w:comment w:id="692" w:author="Besekau, Thilo" w:date="2020-02-06T01:10:00Z" w:initials="BT">
    <w:p w14:paraId="4D07A651" w14:textId="77777777" w:rsidR="00944185" w:rsidRDefault="00944185">
      <w:pPr>
        <w:pStyle w:val="Kommentartext"/>
      </w:pPr>
      <w:r>
        <w:rPr>
          <w:rStyle w:val="Kommentarzeichen"/>
        </w:rPr>
        <w:annotationRef/>
      </w:r>
      <w:r>
        <w:t>Add ”)” ?</w:t>
      </w:r>
    </w:p>
  </w:comment>
  <w:comment w:id="693" w:author="Besekau, Thilo" w:date="2020-02-06T01:15:00Z" w:initials="BT">
    <w:p w14:paraId="25872783" w14:textId="77777777" w:rsidR="00944185" w:rsidRDefault="00944185">
      <w:pPr>
        <w:pStyle w:val="Kommentartext"/>
      </w:pPr>
      <w:r>
        <w:rPr>
          <w:rStyle w:val="Kommentarzeichen"/>
        </w:rPr>
        <w:annotationRef/>
      </w:r>
      <w:r>
        <w:t>Replace with “as” ?</w:t>
      </w:r>
    </w:p>
  </w:comment>
  <w:comment w:id="695" w:author="Besekau, Thilo" w:date="2020-02-06T01:16:00Z" w:initials="BT">
    <w:p w14:paraId="1D3A7C7C" w14:textId="77777777" w:rsidR="00944185" w:rsidRDefault="00944185">
      <w:pPr>
        <w:pStyle w:val="Kommentartext"/>
      </w:pPr>
      <w:r>
        <w:rPr>
          <w:rStyle w:val="Kommentarzeichen"/>
        </w:rPr>
        <w:annotationRef/>
      </w:r>
      <w:r>
        <w:t>Replace with “by” ?</w:t>
      </w:r>
    </w:p>
  </w:comment>
  <w:comment w:id="696" w:author="Besekau, Thilo" w:date="2020-02-06T01:16:00Z" w:initials="BT">
    <w:p w14:paraId="4037D83F" w14:textId="77777777" w:rsidR="00944185" w:rsidRDefault="00944185">
      <w:pPr>
        <w:pStyle w:val="Kommentartext"/>
      </w:pPr>
      <w:r>
        <w:rPr>
          <w:rStyle w:val="Kommentarzeichen"/>
        </w:rPr>
        <w:annotationRef/>
      </w:r>
      <w:r>
        <w:t>Replace with “but” ?</w:t>
      </w:r>
    </w:p>
  </w:comment>
  <w:comment w:id="699" w:author="Besekau, Thilo" w:date="2020-02-06T01:17:00Z" w:initials="BT">
    <w:p w14:paraId="0F436E9C" w14:textId="77777777" w:rsidR="00944185" w:rsidRDefault="00944185">
      <w:pPr>
        <w:pStyle w:val="Kommentartext"/>
      </w:pPr>
      <w:r>
        <w:rPr>
          <w:rStyle w:val="Kommentarzeichen"/>
        </w:rPr>
        <w:annotationRef/>
      </w:r>
      <w:r>
        <w:t>Remove as this paragraph is repeated below ?</w:t>
      </w:r>
    </w:p>
  </w:comment>
  <w:comment w:id="702" w:author="Besekau, Thilo" w:date="2020-02-06T01:19:00Z" w:initials="BT">
    <w:p w14:paraId="270B33F6" w14:textId="77777777" w:rsidR="00944185" w:rsidRDefault="00944185">
      <w:pPr>
        <w:pStyle w:val="Kommentartext"/>
      </w:pPr>
      <w:r>
        <w:rPr>
          <w:rStyle w:val="Kommentarzeichen"/>
        </w:rPr>
        <w:annotationRef/>
      </w:r>
      <w:r>
        <w:t>Add “a” ?</w:t>
      </w:r>
    </w:p>
  </w:comment>
  <w:comment w:id="704" w:author="Besekau, Thilo" w:date="2020-02-06T01:19:00Z" w:initials="BT">
    <w:p w14:paraId="56DD07A2" w14:textId="77777777" w:rsidR="00944185" w:rsidRDefault="00944185">
      <w:pPr>
        <w:pStyle w:val="Kommentartext"/>
      </w:pPr>
      <w:r>
        <w:rPr>
          <w:rStyle w:val="Kommentarzeichen"/>
        </w:rPr>
        <w:annotationRef/>
      </w:r>
      <w:r>
        <w:t>Replace with “</w:t>
      </w:r>
      <w:r w:rsidRPr="002756EB">
        <w:rPr>
          <w:i/>
        </w:rPr>
        <w:t>those</w:t>
      </w:r>
      <w:r>
        <w:t>” ?</w:t>
      </w:r>
    </w:p>
  </w:comment>
  <w:comment w:id="705" w:author="Besekau, Thilo" w:date="2020-02-06T01:20:00Z" w:initials="BT">
    <w:p w14:paraId="149AFCAA" w14:textId="77777777" w:rsidR="00944185" w:rsidRDefault="00944185">
      <w:pPr>
        <w:pStyle w:val="Kommentartext"/>
      </w:pPr>
      <w:r>
        <w:rPr>
          <w:rStyle w:val="Kommentarzeichen"/>
        </w:rPr>
        <w:annotationRef/>
      </w:r>
      <w:r>
        <w:t>Replace with “may” ?</w:t>
      </w:r>
    </w:p>
  </w:comment>
  <w:comment w:id="706" w:author="Besekau, Thilo" w:date="2020-02-06T01:21:00Z" w:initials="BT">
    <w:p w14:paraId="447FD4E0" w14:textId="77777777" w:rsidR="00944185" w:rsidRDefault="00944185">
      <w:pPr>
        <w:pStyle w:val="Kommentartext"/>
      </w:pPr>
      <w:r>
        <w:rPr>
          <w:rStyle w:val="Kommentarzeichen"/>
        </w:rPr>
        <w:annotationRef/>
      </w:r>
      <w:r>
        <w:t>Replace with “needed, e.g.” ?</w:t>
      </w:r>
    </w:p>
  </w:comment>
  <w:comment w:id="707" w:author="Besekau, Thilo" w:date="2020-02-06T01:21:00Z" w:initials="BT">
    <w:p w14:paraId="35560464" w14:textId="77777777" w:rsidR="00944185" w:rsidRDefault="00944185">
      <w:pPr>
        <w:pStyle w:val="Kommentartext"/>
      </w:pPr>
      <w:r>
        <w:rPr>
          <w:rStyle w:val="Kommentarzeichen"/>
        </w:rPr>
        <w:annotationRef/>
      </w:r>
      <w:r>
        <w:t>Remove ?</w:t>
      </w:r>
    </w:p>
  </w:comment>
  <w:comment w:id="708" w:author="Besekau, Thilo" w:date="2020-02-06T01:23:00Z" w:initials="BT">
    <w:p w14:paraId="7296AF1E" w14:textId="77777777" w:rsidR="00944185" w:rsidRDefault="00944185">
      <w:pPr>
        <w:pStyle w:val="Kommentartext"/>
      </w:pPr>
      <w:r>
        <w:rPr>
          <w:rStyle w:val="Kommentarzeichen"/>
        </w:rPr>
        <w:annotationRef/>
      </w:r>
      <w:r>
        <w:t>Replace with “and may” ?</w:t>
      </w:r>
    </w:p>
  </w:comment>
  <w:comment w:id="711" w:author="Besekau, Thilo" w:date="2020-02-06T01:24:00Z" w:initials="BT">
    <w:p w14:paraId="52A8771B" w14:textId="77777777" w:rsidR="00944185" w:rsidRDefault="00944185">
      <w:pPr>
        <w:pStyle w:val="Kommentartext"/>
      </w:pPr>
      <w:r>
        <w:rPr>
          <w:rStyle w:val="Kommentarzeichen"/>
        </w:rPr>
        <w:annotationRef/>
      </w:r>
      <w:r>
        <w:t>Replace with “to be placed” ?</w:t>
      </w:r>
    </w:p>
  </w:comment>
  <w:comment w:id="712" w:author="Besekau, Thilo" w:date="2020-02-06T01:28:00Z" w:initials="BT">
    <w:p w14:paraId="0033BFD2" w14:textId="77777777" w:rsidR="00944185" w:rsidRDefault="00944185">
      <w:pPr>
        <w:pStyle w:val="Kommentartext"/>
      </w:pPr>
      <w:r>
        <w:rPr>
          <w:rStyle w:val="Kommentarzeichen"/>
        </w:rPr>
        <w:annotationRef/>
      </w:r>
      <w:r>
        <w:t>Replace with “important” ?</w:t>
      </w:r>
    </w:p>
  </w:comment>
  <w:comment w:id="713" w:author="Besekau, Thilo" w:date="2020-02-06T01:28:00Z" w:initials="BT">
    <w:p w14:paraId="63420925" w14:textId="77777777" w:rsidR="00944185" w:rsidRDefault="00944185">
      <w:pPr>
        <w:pStyle w:val="Kommentartext"/>
      </w:pPr>
      <w:r>
        <w:rPr>
          <w:rStyle w:val="Kommentarzeichen"/>
        </w:rPr>
        <w:annotationRef/>
      </w:r>
      <w:r>
        <w:t>Start with new paragraph ?</w:t>
      </w:r>
    </w:p>
  </w:comment>
  <w:comment w:id="714" w:author="Besekau, Thilo" w:date="2020-02-06T01:30:00Z" w:initials="BT">
    <w:p w14:paraId="170806DE" w14:textId="77777777" w:rsidR="00944185" w:rsidRDefault="00944185">
      <w:pPr>
        <w:pStyle w:val="Kommentartext"/>
      </w:pPr>
      <w:r>
        <w:rPr>
          <w:rStyle w:val="Kommentarzeichen"/>
        </w:rPr>
        <w:annotationRef/>
      </w:r>
      <w:r>
        <w:t>Is this supposed to read “without” ? If not, then I am not sure what this is trying to say …</w:t>
      </w:r>
    </w:p>
  </w:comment>
  <w:comment w:id="717" w:author="Besekau, Thilo" w:date="2020-02-06T01:32:00Z" w:initials="BT">
    <w:p w14:paraId="4B3DD50D" w14:textId="77777777" w:rsidR="00944185" w:rsidRDefault="00944185">
      <w:pPr>
        <w:pStyle w:val="Kommentartext"/>
      </w:pPr>
      <w:r>
        <w:rPr>
          <w:rStyle w:val="Kommentarzeichen"/>
        </w:rPr>
        <w:annotationRef/>
      </w:r>
      <w:r>
        <w:t>Replace with “to” ?</w:t>
      </w:r>
    </w:p>
  </w:comment>
  <w:comment w:id="718" w:author="Besekau, Thilo" w:date="2020-02-06T01:34:00Z" w:initials="BT">
    <w:p w14:paraId="4988DD1A" w14:textId="77777777" w:rsidR="00944185" w:rsidRDefault="00944185">
      <w:pPr>
        <w:pStyle w:val="Kommentartext"/>
      </w:pPr>
      <w:r>
        <w:rPr>
          <w:rStyle w:val="Kommentarzeichen"/>
        </w:rPr>
        <w:annotationRef/>
      </w:r>
      <w:r>
        <w:t>Replace with “component’s” ?</w:t>
      </w:r>
    </w:p>
  </w:comment>
  <w:comment w:id="719" w:author="Besekau, Thilo" w:date="2020-02-06T01:32:00Z" w:initials="BT">
    <w:p w14:paraId="163FB48A" w14:textId="77777777" w:rsidR="00944185" w:rsidRDefault="00944185">
      <w:pPr>
        <w:pStyle w:val="Kommentartext"/>
      </w:pPr>
      <w:r>
        <w:rPr>
          <w:rStyle w:val="Kommentarzeichen"/>
        </w:rPr>
        <w:annotationRef/>
      </w:r>
      <w:r>
        <w:t>Replace with “component’s” ?</w:t>
      </w:r>
    </w:p>
  </w:comment>
  <w:comment w:id="720" w:author="Besekau, Thilo" w:date="2020-02-06T01:35:00Z" w:initials="BT">
    <w:p w14:paraId="39EB5CCE" w14:textId="77777777" w:rsidR="00944185" w:rsidRDefault="00944185">
      <w:pPr>
        <w:pStyle w:val="Kommentartext"/>
      </w:pPr>
      <w:r>
        <w:rPr>
          <w:rStyle w:val="Kommentarzeichen"/>
        </w:rPr>
        <w:annotationRef/>
      </w:r>
      <w:r>
        <w:t>Replace with “which puts” ?</w:t>
      </w:r>
    </w:p>
  </w:comment>
  <w:comment w:id="721" w:author="Besekau, Thilo" w:date="2020-02-06T01:36:00Z" w:initials="BT">
    <w:p w14:paraId="57ED5412" w14:textId="77777777" w:rsidR="00944185" w:rsidRDefault="00944185">
      <w:pPr>
        <w:pStyle w:val="Kommentartext"/>
      </w:pPr>
      <w:r>
        <w:rPr>
          <w:rStyle w:val="Kommentarzeichen"/>
        </w:rPr>
        <w:annotationRef/>
      </w:r>
      <w:r>
        <w:t>Replace with “The” ?</w:t>
      </w:r>
    </w:p>
  </w:comment>
  <w:comment w:id="722" w:author="Besekau, Thilo" w:date="2020-02-06T01:36:00Z" w:initials="BT">
    <w:p w14:paraId="2C7C588C" w14:textId="77777777" w:rsidR="00944185" w:rsidRDefault="00944185">
      <w:pPr>
        <w:pStyle w:val="Kommentartext"/>
      </w:pPr>
      <w:r>
        <w:rPr>
          <w:rStyle w:val="Kommentarzeichen"/>
        </w:rPr>
        <w:annotationRef/>
      </w:r>
      <w:r>
        <w:t>Replace with “box is placed” ?</w:t>
      </w:r>
    </w:p>
  </w:comment>
  <w:comment w:id="723" w:author="Besekau, Thilo" w:date="2020-02-06T01:33:00Z" w:initials="BT">
    <w:p w14:paraId="5CFBD249" w14:textId="77777777" w:rsidR="00944185" w:rsidRPr="001D1786" w:rsidRDefault="00944185">
      <w:pPr>
        <w:pStyle w:val="Kommentartext"/>
        <w:rPr>
          <w:lang w:val="de-DE"/>
        </w:rPr>
      </w:pPr>
      <w:r>
        <w:rPr>
          <w:rStyle w:val="Kommentarzeichen"/>
        </w:rPr>
        <w:annotationRef/>
      </w:r>
      <w:r w:rsidRPr="001D1786">
        <w:rPr>
          <w:lang w:val="de-DE"/>
        </w:rPr>
        <w:t>Replace with “important” ?</w:t>
      </w:r>
    </w:p>
  </w:comment>
  <w:comment w:id="725" w:author="Stoeckl Franz IA17" w:date="2020-01-30T16:54:00Z" w:initials="SFI">
    <w:p w14:paraId="0D1CE478" w14:textId="77777777" w:rsidR="00944185" w:rsidRPr="0036497E" w:rsidRDefault="00944185">
      <w:pPr>
        <w:pStyle w:val="Kommentartext"/>
        <w:rPr>
          <w:lang w:val="de-DE"/>
        </w:rPr>
      </w:pPr>
      <w:r>
        <w:rPr>
          <w:rStyle w:val="Kommentarzeichen"/>
        </w:rPr>
        <w:annotationRef/>
      </w:r>
      <w:r w:rsidRPr="0036497E">
        <w:rPr>
          <w:lang w:val="de-DE"/>
        </w:rPr>
        <w:t>partOrUsage lesefreundlicher anordnen</w:t>
      </w:r>
    </w:p>
  </w:comment>
  <w:comment w:id="727" w:author="Besekau, Thilo" w:date="2020-02-06T01:37:00Z" w:initials="BT">
    <w:p w14:paraId="65B207A6" w14:textId="77777777" w:rsidR="00944185" w:rsidRDefault="00944185">
      <w:pPr>
        <w:pStyle w:val="Kommentartext"/>
      </w:pPr>
      <w:r>
        <w:rPr>
          <w:rStyle w:val="Kommentarzeichen"/>
        </w:rPr>
        <w:annotationRef/>
      </w:r>
      <w:r>
        <w:t>Replace with “one” ?</w:t>
      </w:r>
    </w:p>
  </w:comment>
  <w:comment w:id="728" w:author="Stoeckl Franz IA17" w:date="2020-01-30T16:55:00Z" w:initials="SFI">
    <w:p w14:paraId="43BF2B49" w14:textId="77777777" w:rsidR="00944185" w:rsidRPr="001D1786" w:rsidRDefault="00944185">
      <w:pPr>
        <w:pStyle w:val="Kommentartext"/>
      </w:pPr>
      <w:r>
        <w:rPr>
          <w:rStyle w:val="Kommentarzeichen"/>
        </w:rPr>
        <w:annotationRef/>
      </w:r>
      <w:r w:rsidRPr="001D1786">
        <w:t>on ==&gt; one</w:t>
      </w:r>
    </w:p>
  </w:comment>
  <w:comment w:id="729" w:author="Besekau, Thilo" w:date="2020-02-06T01:38:00Z" w:initials="BT">
    <w:p w14:paraId="164660B9" w14:textId="77777777" w:rsidR="00944185" w:rsidRDefault="00944185">
      <w:pPr>
        <w:pStyle w:val="Kommentartext"/>
      </w:pPr>
      <w:r>
        <w:rPr>
          <w:rStyle w:val="Kommentarzeichen"/>
        </w:rPr>
        <w:annotationRef/>
      </w:r>
      <w:r>
        <w:t>Replace with “e.g.” ?</w:t>
      </w:r>
    </w:p>
  </w:comment>
  <w:comment w:id="731" w:author="Besekau, Thilo" w:date="2020-02-06T01:38:00Z" w:initials="BT">
    <w:p w14:paraId="0CA3545E" w14:textId="77777777" w:rsidR="00944185" w:rsidRDefault="00944185">
      <w:pPr>
        <w:pStyle w:val="Kommentartext"/>
      </w:pPr>
      <w:r>
        <w:rPr>
          <w:rStyle w:val="Kommentarzeichen"/>
        </w:rPr>
        <w:annotationRef/>
      </w:r>
      <w:r>
        <w:t>Replace with “, the required inside” ?</w:t>
      </w:r>
    </w:p>
  </w:comment>
  <w:comment w:id="735" w:author="Besekau, Thilo" w:date="2020-02-06T01:42:00Z" w:initials="BT">
    <w:p w14:paraId="1CB730A0" w14:textId="77777777" w:rsidR="00944185" w:rsidRDefault="00944185">
      <w:pPr>
        <w:pStyle w:val="Kommentartext"/>
      </w:pPr>
      <w:r>
        <w:rPr>
          <w:rStyle w:val="Kommentarzeichen"/>
        </w:rPr>
        <w:annotationRef/>
      </w:r>
      <w:r>
        <w:t>Add “given” ?</w:t>
      </w:r>
    </w:p>
  </w:comment>
  <w:comment w:id="737" w:author="Besekau, Thilo" w:date="2020-02-06T01:42:00Z" w:initials="BT">
    <w:p w14:paraId="04C25F1A" w14:textId="77777777" w:rsidR="00944185" w:rsidRDefault="00944185">
      <w:pPr>
        <w:pStyle w:val="Kommentartext"/>
      </w:pPr>
      <w:r>
        <w:rPr>
          <w:rStyle w:val="Kommentarzeichen"/>
        </w:rPr>
        <w:annotationRef/>
      </w:r>
      <w:r>
        <w:t>Replace with “that” ?</w:t>
      </w:r>
    </w:p>
  </w:comment>
  <w:comment w:id="738" w:author="Besekau, Thilo" w:date="2020-02-06T01:43:00Z" w:initials="BT">
    <w:p w14:paraId="0516B7F2" w14:textId="77777777" w:rsidR="00944185" w:rsidRDefault="00944185">
      <w:pPr>
        <w:pStyle w:val="Kommentartext"/>
      </w:pPr>
      <w:r>
        <w:rPr>
          <w:rStyle w:val="Kommentarzeichen"/>
        </w:rPr>
        <w:annotationRef/>
      </w:r>
      <w:r>
        <w:t>Remove ?</w:t>
      </w:r>
    </w:p>
  </w:comment>
  <w:comment w:id="739" w:author="Besekau, Thilo" w:date="2020-02-06T01:43:00Z" w:initials="BT">
    <w:p w14:paraId="0B4CD15A" w14:textId="77777777" w:rsidR="00944185" w:rsidRDefault="00944185">
      <w:pPr>
        <w:pStyle w:val="Kommentartext"/>
      </w:pPr>
      <w:r>
        <w:rPr>
          <w:rStyle w:val="Kommentarzeichen"/>
        </w:rPr>
        <w:annotationRef/>
      </w:r>
      <w:r>
        <w:t>Replace with “represent” ? ‘express’ is repeated many times below …</w:t>
      </w:r>
    </w:p>
  </w:comment>
  <w:comment w:id="741" w:author="Besekau, Thilo" w:date="2020-02-06T01:46:00Z" w:initials="BT">
    <w:p w14:paraId="5B932FCF" w14:textId="77777777" w:rsidR="00944185" w:rsidRDefault="00944185">
      <w:pPr>
        <w:pStyle w:val="Kommentartext"/>
      </w:pPr>
      <w:r>
        <w:rPr>
          <w:rStyle w:val="Kommentarzeichen"/>
        </w:rPr>
        <w:annotationRef/>
      </w:r>
      <w:r>
        <w:t>Add “s” ?</w:t>
      </w:r>
    </w:p>
  </w:comment>
  <w:comment w:id="742" w:author="Besekau, Thilo" w:date="2020-02-06T01:47:00Z" w:initials="BT">
    <w:p w14:paraId="21F311EC" w14:textId="77777777" w:rsidR="00944185" w:rsidRDefault="00944185">
      <w:pPr>
        <w:pStyle w:val="Kommentartext"/>
      </w:pPr>
      <w:r>
        <w:rPr>
          <w:rStyle w:val="Kommentarzeichen"/>
        </w:rPr>
        <w:annotationRef/>
      </w:r>
      <w:r>
        <w:t>Replace with “It” ?</w:t>
      </w:r>
    </w:p>
  </w:comment>
  <w:comment w:id="743" w:author="Besekau, Thilo" w:date="2020-02-06T01:47:00Z" w:initials="BT">
    <w:p w14:paraId="6BFD06AE" w14:textId="77777777" w:rsidR="00944185" w:rsidRDefault="00944185">
      <w:pPr>
        <w:pStyle w:val="Kommentartext"/>
      </w:pPr>
      <w:r>
        <w:rPr>
          <w:rStyle w:val="Kommentarzeichen"/>
        </w:rPr>
        <w:annotationRef/>
      </w:r>
      <w:r>
        <w:t>Replace with “document” ?</w:t>
      </w:r>
    </w:p>
  </w:comment>
  <w:comment w:id="744" w:author="Besekau, Thilo" w:date="2020-02-06T01:59:00Z" w:initials="BT">
    <w:p w14:paraId="51F40266" w14:textId="77777777" w:rsidR="00944185" w:rsidRDefault="00944185" w:rsidP="00EE5145">
      <w:pPr>
        <w:rPr>
          <w:rFonts w:asciiTheme="minorHAnsi" w:hAnsiTheme="minorHAnsi" w:cstheme="minorBidi"/>
          <w:color w:val="auto"/>
          <w:sz w:val="22"/>
          <w:szCs w:val="22"/>
          <w:lang w:val="en-GB" w:eastAsia="zh-CN"/>
        </w:rPr>
      </w:pPr>
      <w:r>
        <w:rPr>
          <w:rStyle w:val="Kommentarzeichen"/>
        </w:rPr>
        <w:annotationRef/>
      </w:r>
      <w:r>
        <w:t xml:space="preserve">Old: </w:t>
      </w:r>
      <w:r>
        <w:rPr>
          <w:highlight w:val="yellow"/>
          <w:lang w:val="en-GB"/>
        </w:rPr>
        <w:t>In the means of the VEC, a missing</w:t>
      </w:r>
      <w:r>
        <w:rPr>
          <w:lang w:val="en-GB"/>
        </w:rPr>
        <w:t xml:space="preserve"> </w:t>
      </w:r>
      <w:r>
        <w:rPr>
          <w:i/>
          <w:iCs/>
          <w:lang w:val="en-GB"/>
        </w:rPr>
        <w:t xml:space="preserve">RequirementsConformanceStatement </w:t>
      </w:r>
      <w:r>
        <w:rPr>
          <w:lang w:val="en-GB"/>
        </w:rPr>
        <w:t xml:space="preserve">for a </w:t>
      </w:r>
      <w:r>
        <w:rPr>
          <w:i/>
          <w:iCs/>
          <w:lang w:val="en-GB"/>
        </w:rPr>
        <w:t>PartVersion</w:t>
      </w:r>
      <w:r>
        <w:rPr>
          <w:lang w:val="en-GB"/>
        </w:rPr>
        <w:t xml:space="preserve"> </w:t>
      </w:r>
      <w:r>
        <w:rPr>
          <w:highlight w:val="yellow"/>
          <w:lang w:val="en-GB"/>
        </w:rPr>
        <w:t>and a specific requirements specification is no specific statement</w:t>
      </w:r>
      <w:r>
        <w:rPr>
          <w:lang w:val="en-GB"/>
        </w:rPr>
        <w:t xml:space="preserve"> at all.</w:t>
      </w:r>
    </w:p>
    <w:p w14:paraId="190CDC86" w14:textId="77777777" w:rsidR="00944185" w:rsidRDefault="00944185" w:rsidP="00EE5145">
      <w:r>
        <w:t xml:space="preserve">New ? </w:t>
      </w:r>
      <w:r>
        <w:rPr>
          <w:highlight w:val="yellow"/>
          <w:lang w:val="en-GB"/>
        </w:rPr>
        <w:t>If a</w:t>
      </w:r>
      <w:r>
        <w:rPr>
          <w:lang w:val="en-GB"/>
        </w:rPr>
        <w:t xml:space="preserve"> </w:t>
      </w:r>
      <w:r>
        <w:rPr>
          <w:i/>
          <w:iCs/>
          <w:lang w:val="en-GB"/>
        </w:rPr>
        <w:t xml:space="preserve">RequirementsConformanceStatement </w:t>
      </w:r>
      <w:r>
        <w:rPr>
          <w:iCs/>
          <w:highlight w:val="yellow"/>
          <w:lang w:val="en-GB"/>
        </w:rPr>
        <w:t xml:space="preserve">is omitted </w:t>
      </w:r>
      <w:r>
        <w:rPr>
          <w:lang w:val="en-GB"/>
        </w:rPr>
        <w:t xml:space="preserve">for a </w:t>
      </w:r>
      <w:r>
        <w:rPr>
          <w:i/>
          <w:iCs/>
          <w:lang w:val="en-GB"/>
        </w:rPr>
        <w:t>PartVersion</w:t>
      </w:r>
      <w:r>
        <w:rPr>
          <w:highlight w:val="yellow"/>
          <w:lang w:val="en-GB"/>
        </w:rPr>
        <w:t>, this does not imply any conformance information</w:t>
      </w:r>
      <w:r>
        <w:rPr>
          <w:lang w:val="en-GB"/>
        </w:rPr>
        <w:t xml:space="preserve"> at all.</w:t>
      </w:r>
    </w:p>
  </w:comment>
  <w:comment w:id="748" w:author="Stoeckl Franz IA17" w:date="2020-01-30T17:11:00Z" w:initials="SFI">
    <w:p w14:paraId="6D78E3ED" w14:textId="77777777" w:rsidR="00944185" w:rsidRPr="00A63D85" w:rsidRDefault="00944185">
      <w:pPr>
        <w:pStyle w:val="Kommentartext"/>
        <w:rPr>
          <w:lang w:val="de-DE"/>
        </w:rPr>
      </w:pPr>
      <w:r>
        <w:rPr>
          <w:rStyle w:val="Kommentarzeichen"/>
        </w:rPr>
        <w:annotationRef/>
      </w:r>
      <w:r w:rsidRPr="00A63D85">
        <w:rPr>
          <w:lang w:val="de-DE"/>
        </w:rPr>
        <w:t>Sind di</w:t>
      </w:r>
      <w:r>
        <w:rPr>
          <w:lang w:val="de-DE"/>
        </w:rPr>
        <w:t>e Attribute wie voltage und environmenttemperature bei ConductorCurrentInformation richtig ? Müßte dann nicht die VoltageRange auch hier genannt werden</w:t>
      </w:r>
    </w:p>
  </w:comment>
  <w:comment w:id="749" w:author="Stoeckl Franz IA17" w:date="2020-01-30T17:09:00Z" w:initials="SFI">
    <w:p w14:paraId="51CCF515" w14:textId="77777777" w:rsidR="00944185" w:rsidRPr="00A63D85" w:rsidRDefault="00944185">
      <w:pPr>
        <w:pStyle w:val="Kommentartext"/>
        <w:rPr>
          <w:lang w:val="de-DE"/>
        </w:rPr>
      </w:pPr>
      <w:r>
        <w:rPr>
          <w:rStyle w:val="Kommentarzeichen"/>
        </w:rPr>
        <w:annotationRef/>
      </w:r>
      <w:r w:rsidRPr="00A63D85">
        <w:rPr>
          <w:rStyle w:val="Kommentarzeichen"/>
          <w:lang w:val="de-DE"/>
        </w:rPr>
        <w:t>opticalITissueDesnity richtig geschrieben?</w:t>
      </w:r>
    </w:p>
  </w:comment>
  <w:comment w:id="750" w:author="Stoeckl Franz IA17" w:date="2020-01-30T17:03:00Z" w:initials="SFI">
    <w:p w14:paraId="3EE2F561" w14:textId="77777777" w:rsidR="00944185" w:rsidRDefault="00944185">
      <w:pPr>
        <w:pStyle w:val="Kommentartext"/>
        <w:rPr>
          <w:lang w:val="de-DE"/>
        </w:rPr>
      </w:pPr>
      <w:r>
        <w:rPr>
          <w:rStyle w:val="Kommentarzeichen"/>
        </w:rPr>
        <w:annotationRef/>
      </w:r>
      <w:r w:rsidRPr="0079029F">
        <w:rPr>
          <w:lang w:val="de-DE"/>
        </w:rPr>
        <w:t>Wie kann man eine Multischiene (</w:t>
      </w:r>
      <w:r>
        <w:rPr>
          <w:lang w:val="de-DE"/>
        </w:rPr>
        <w:t>Rechteckig darstellen?</w:t>
      </w:r>
    </w:p>
    <w:p w14:paraId="23EC6068" w14:textId="77777777" w:rsidR="00944185" w:rsidRPr="0079029F" w:rsidRDefault="00944185">
      <w:pPr>
        <w:pStyle w:val="Kommentartext"/>
        <w:rPr>
          <w:lang w:val="de-DE"/>
        </w:rPr>
      </w:pPr>
    </w:p>
  </w:comment>
  <w:comment w:id="752" w:author="Motzer Martin IA17" w:date="2020-01-31T10:37:00Z" w:initials="MMI">
    <w:p w14:paraId="14FDD227" w14:textId="77777777" w:rsidR="00944185" w:rsidRPr="001D1786" w:rsidRDefault="00944185">
      <w:pPr>
        <w:pStyle w:val="Kommentartext"/>
      </w:pPr>
      <w:r>
        <w:rPr>
          <w:rStyle w:val="Kommentarzeichen"/>
        </w:rPr>
        <w:annotationRef/>
      </w:r>
      <w:r w:rsidRPr="001D1786">
        <w:t>Write in italics</w:t>
      </w:r>
    </w:p>
  </w:comment>
  <w:comment w:id="753" w:author="Besekau, Thilo" w:date="2020-02-06T02:00:00Z" w:initials="BT">
    <w:p w14:paraId="207DFC39" w14:textId="77777777" w:rsidR="00944185" w:rsidRDefault="00944185">
      <w:pPr>
        <w:pStyle w:val="Kommentartext"/>
      </w:pPr>
      <w:r>
        <w:rPr>
          <w:rStyle w:val="Kommentarzeichen"/>
        </w:rPr>
        <w:annotationRef/>
      </w:r>
      <w:r>
        <w:t>Add “of” ?</w:t>
      </w:r>
    </w:p>
  </w:comment>
  <w:comment w:id="756" w:author="Besekau, Thilo" w:date="2020-02-06T02:00:00Z" w:initials="BT">
    <w:p w14:paraId="26B093D0" w14:textId="77777777" w:rsidR="00944185" w:rsidRPr="00FE06F9" w:rsidRDefault="00944185">
      <w:pPr>
        <w:pStyle w:val="Kommentartext"/>
        <w:rPr>
          <w:lang w:val="de-DE"/>
        </w:rPr>
      </w:pPr>
      <w:r>
        <w:rPr>
          <w:rStyle w:val="Kommentarzeichen"/>
        </w:rPr>
        <w:annotationRef/>
      </w:r>
      <w:r w:rsidRPr="00FE06F9">
        <w:rPr>
          <w:lang w:val="de-DE"/>
        </w:rPr>
        <w:t>Replace with “has” ?</w:t>
      </w:r>
    </w:p>
  </w:comment>
  <w:comment w:id="761" w:author="Stoeckl Franz IA17" w:date="2020-01-30T17:30:00Z" w:initials="SFI">
    <w:p w14:paraId="03C39FF0" w14:textId="77777777" w:rsidR="00944185" w:rsidRPr="00304820" w:rsidRDefault="00944185">
      <w:pPr>
        <w:pStyle w:val="Kommentartext"/>
        <w:rPr>
          <w:lang w:val="de-DE"/>
        </w:rPr>
      </w:pPr>
      <w:r>
        <w:rPr>
          <w:rStyle w:val="Kommentarzeichen"/>
        </w:rPr>
        <w:annotationRef/>
      </w:r>
      <w:r w:rsidRPr="00304820">
        <w:rPr>
          <w:lang w:val="de-DE"/>
        </w:rPr>
        <w:t xml:space="preserve">Sollte der VoltageRange in der </w:t>
      </w:r>
      <w:r>
        <w:rPr>
          <w:lang w:val="de-DE"/>
        </w:rPr>
        <w:t>TerminalSpecification nicht der TerminalCurrentInformation zugeordnet werden? Und dann umbenannt nach TerminalPowerInformation oder ..PerformanceInformation umgebannt werden? Wenn ja dann auch für das Wire</w:t>
      </w:r>
    </w:p>
  </w:comment>
  <w:comment w:id="763" w:author="Besekau, Thilo" w:date="2020-02-06T02:02:00Z" w:initials="BT">
    <w:p w14:paraId="691FE9D6" w14:textId="77777777" w:rsidR="00944185" w:rsidRDefault="00944185">
      <w:pPr>
        <w:pStyle w:val="Kommentartext"/>
      </w:pPr>
      <w:r>
        <w:rPr>
          <w:rStyle w:val="Kommentarzeichen"/>
        </w:rPr>
        <w:annotationRef/>
      </w:r>
      <w:r>
        <w:t>Replace with “the wires which can be accommodated” ?</w:t>
      </w:r>
    </w:p>
  </w:comment>
  <w:comment w:id="764" w:author="Besekau, Thilo" w:date="2020-02-06T02:04:00Z" w:initials="BT">
    <w:p w14:paraId="164F6B75" w14:textId="77777777" w:rsidR="00944185" w:rsidRDefault="00944185">
      <w:pPr>
        <w:pStyle w:val="Kommentartext"/>
      </w:pPr>
      <w:r>
        <w:rPr>
          <w:rStyle w:val="Kommentarzeichen"/>
        </w:rPr>
        <w:annotationRef/>
      </w:r>
      <w:r>
        <w:t>Replace with “which identifies compatible cavities and mating terminals“ ?</w:t>
      </w:r>
    </w:p>
  </w:comment>
  <w:comment w:id="765" w:author="Besekau, Thilo" w:date="2020-02-06T02:04:00Z" w:initials="BT">
    <w:p w14:paraId="6F8E86BB" w14:textId="77777777" w:rsidR="00944185" w:rsidRDefault="00944185">
      <w:pPr>
        <w:pStyle w:val="Kommentartext"/>
      </w:pPr>
      <w:r>
        <w:rPr>
          <w:rStyle w:val="Kommentarzeichen"/>
        </w:rPr>
        <w:annotationRef/>
      </w:r>
      <w:r>
        <w:t>Remove parantheses ?</w:t>
      </w:r>
    </w:p>
  </w:comment>
  <w:comment w:id="771" w:author="Besekau, Thilo" w:date="2020-02-03T11:39:00Z" w:initials="BT">
    <w:p w14:paraId="359A7568" w14:textId="77777777" w:rsidR="00944185" w:rsidRDefault="00944185">
      <w:pPr>
        <w:pStyle w:val="Kommentartext"/>
      </w:pPr>
      <w:r>
        <w:rPr>
          <w:rStyle w:val="Kommentarzeichen"/>
        </w:rPr>
        <w:annotationRef/>
      </w:r>
      <w:bookmarkStart w:id="772" w:name="_Hlk31622494"/>
      <w:r>
        <w:t>Rename to TerminalPairing ? (4 occurrences of ContactSystem in the document)</w:t>
      </w:r>
      <w:bookmarkEnd w:id="772"/>
    </w:p>
  </w:comment>
  <w:comment w:id="770" w:author="Kyriazis, Jorgos (FIE/13)" w:date="2020-01-10T07:53:00Z" w:initials="KJ(">
    <w:p w14:paraId="1CEBC19B" w14:textId="77777777" w:rsidR="00944185" w:rsidRPr="008D508B" w:rsidRDefault="00944185" w:rsidP="00B350AF">
      <w:pPr>
        <w:pStyle w:val="Kommentartext"/>
        <w:rPr>
          <w:lang w:val="de-DE"/>
        </w:rPr>
      </w:pPr>
      <w:r>
        <w:rPr>
          <w:rStyle w:val="Kommentarzeichen"/>
        </w:rPr>
        <w:annotationRef/>
      </w:r>
      <w:r w:rsidRPr="008D508B">
        <w:rPr>
          <w:lang w:val="de-DE"/>
        </w:rPr>
        <w:t>für mich ist die Beschreibung nicht deutlich genug. Wenn ich mich nicht ire, geht es hier um die stammdatenseitige Definition von zueinander passenden Terminals. Daher würde ich zumindest anstelle von “interconnected” so etwas wie “interconnectable” schreiben.</w:t>
      </w:r>
    </w:p>
    <w:p w14:paraId="1B6F0923" w14:textId="77777777" w:rsidR="00944185" w:rsidRPr="008D508B" w:rsidRDefault="00944185" w:rsidP="00B350AF">
      <w:pPr>
        <w:pStyle w:val="Kommentartext"/>
        <w:rPr>
          <w:lang w:val="de-DE"/>
        </w:rPr>
      </w:pPr>
      <w:r w:rsidRPr="008D508B">
        <w:rPr>
          <w:lang w:val="de-DE"/>
        </w:rPr>
        <w:t xml:space="preserve">Außerdem steht unten noch das alte </w:t>
      </w:r>
      <w:r w:rsidRPr="008D508B">
        <w:rPr>
          <w:i/>
          <w:iCs/>
          <w:lang w:val="de-DE"/>
        </w:rPr>
        <w:t>ContactSystem</w:t>
      </w:r>
      <w:r w:rsidRPr="008D508B">
        <w:rPr>
          <w:lang w:val="de-DE"/>
        </w:rPr>
        <w:t>, das muss noch ersetzt warden.</w:t>
      </w:r>
    </w:p>
  </w:comment>
  <w:comment w:id="775" w:author="Besekau, Thilo" w:date="2020-02-06T02:05:00Z" w:initials="BT">
    <w:p w14:paraId="559C2389" w14:textId="77777777" w:rsidR="00944185" w:rsidRDefault="00944185">
      <w:pPr>
        <w:pStyle w:val="Kommentartext"/>
      </w:pPr>
      <w:r>
        <w:rPr>
          <w:rStyle w:val="Kommentarzeichen"/>
        </w:rPr>
        <w:annotationRef/>
      </w:r>
      <w:r>
        <w:t>Replace with “electrical connection” ?</w:t>
      </w:r>
    </w:p>
  </w:comment>
  <w:comment w:id="776" w:author="Besekau, Thilo" w:date="2020-02-06T02:06:00Z" w:initials="BT">
    <w:p w14:paraId="06A8785F" w14:textId="77777777" w:rsidR="00944185" w:rsidRDefault="00944185">
      <w:pPr>
        <w:pStyle w:val="Kommentartext"/>
      </w:pPr>
      <w:r>
        <w:rPr>
          <w:rStyle w:val="Kommentarzeichen"/>
        </w:rPr>
        <w:annotationRef/>
      </w:r>
      <w:r>
        <w:t>Replace with “established” ?</w:t>
      </w:r>
    </w:p>
  </w:comment>
  <w:comment w:id="777" w:author="Besekau, Thilo" w:date="2020-02-06T02:08:00Z" w:initials="BT">
    <w:p w14:paraId="16A722D6" w14:textId="77777777" w:rsidR="00944185" w:rsidRDefault="00944185">
      <w:pPr>
        <w:pStyle w:val="Kommentartext"/>
      </w:pPr>
      <w:r>
        <w:rPr>
          <w:rStyle w:val="Kommentarzeichen"/>
        </w:rPr>
        <w:annotationRef/>
      </w:r>
      <w:r>
        <w:rPr>
          <w:rStyle w:val="Kommentarzeichen"/>
        </w:rPr>
        <w:annotationRef/>
      </w:r>
      <w:r>
        <w:t>Add “mated to each other” ?</w:t>
      </w:r>
    </w:p>
  </w:comment>
  <w:comment w:id="778" w:author="Kyriazis, Jorgos (FIE/13)" w:date="2020-01-10T08:02:00Z" w:initials="KJ(">
    <w:p w14:paraId="0DBE558A" w14:textId="77777777" w:rsidR="00944185" w:rsidRPr="008D508B" w:rsidRDefault="00944185" w:rsidP="00084114">
      <w:pPr>
        <w:pStyle w:val="Kommentartext"/>
        <w:rPr>
          <w:lang w:val="de-DE"/>
        </w:rPr>
      </w:pPr>
      <w:r>
        <w:rPr>
          <w:rStyle w:val="Kommentarzeichen"/>
        </w:rPr>
        <w:annotationRef/>
      </w:r>
      <w:r w:rsidRPr="008D508B">
        <w:rPr>
          <w:lang w:val="de-DE"/>
        </w:rPr>
        <w:t>da kenne ich einige Gegenbeispiele. Vielleicht sollte dieser Satz lieber weggelassen werden, um niemanden auf falsche Gedanken zu bringen. Oder so formulieren, wie bei den E-Components (“It ist quite probable, that..”</w:t>
      </w:r>
    </w:p>
  </w:comment>
  <w:comment w:id="781" w:author="Kyriazis, Jorgos (FIE/13)" w:date="2020-01-10T08:12:00Z" w:initials="KJ(">
    <w:p w14:paraId="59E45018" w14:textId="77777777" w:rsidR="00944185" w:rsidRPr="001D1786" w:rsidRDefault="00944185" w:rsidP="00C178C9">
      <w:pPr>
        <w:pStyle w:val="Kommentartext"/>
      </w:pPr>
      <w:r>
        <w:rPr>
          <w:rStyle w:val="Kommentarzeichen"/>
        </w:rPr>
        <w:annotationRef/>
      </w:r>
      <w:r w:rsidRPr="008D508B">
        <w:rPr>
          <w:lang w:val="de-DE"/>
        </w:rPr>
        <w:t xml:space="preserve">Es wird schon angedeutet, aber besser wäre ein expliziter Hinweis darauf, dass hier fachliche IDs (CavityNumber und SlotNumber) aus den referenzierten PartVersions verglichen werden. </w:t>
      </w:r>
      <w:r w:rsidRPr="001D1786">
        <w:t>Ansonsten verbirgt sich hier vielleicht auch ein Dialekt.</w:t>
      </w:r>
    </w:p>
  </w:comment>
  <w:comment w:id="784" w:author="Besekau, Thilo" w:date="2020-02-06T02:08:00Z" w:initials="BT">
    <w:p w14:paraId="2A2FA16C" w14:textId="77777777" w:rsidR="00944185" w:rsidRDefault="00944185">
      <w:pPr>
        <w:pStyle w:val="Kommentartext"/>
      </w:pPr>
      <w:r>
        <w:rPr>
          <w:rStyle w:val="Kommentarzeichen"/>
        </w:rPr>
        <w:annotationRef/>
      </w:r>
      <w:r>
        <w:t>Remove ?</w:t>
      </w:r>
    </w:p>
  </w:comment>
  <w:comment w:id="786" w:author="Besekau, Thilo" w:date="2020-02-06T02:09:00Z" w:initials="BT">
    <w:p w14:paraId="2C093A84" w14:textId="77777777" w:rsidR="00944185" w:rsidRDefault="00944185">
      <w:pPr>
        <w:pStyle w:val="Kommentartext"/>
      </w:pPr>
      <w:r>
        <w:rPr>
          <w:rStyle w:val="Kommentarzeichen"/>
        </w:rPr>
        <w:annotationRef/>
      </w:r>
      <w:r>
        <w:t>Add “represent parts which are sealing more than one cavity at the same time”</w:t>
      </w:r>
    </w:p>
  </w:comment>
  <w:comment w:id="788" w:author="Stoeckl Franz IA17" w:date="2020-01-30T17:54:00Z" w:initials="SFI">
    <w:p w14:paraId="384CD5F2" w14:textId="77777777" w:rsidR="00944185" w:rsidRPr="0065503E" w:rsidRDefault="00944185">
      <w:pPr>
        <w:pStyle w:val="Kommentartext"/>
        <w:rPr>
          <w:lang w:val="de-DE"/>
        </w:rPr>
      </w:pPr>
      <w:r>
        <w:rPr>
          <w:rStyle w:val="Kommentarzeichen"/>
        </w:rPr>
        <w:annotationRef/>
      </w:r>
      <w:r w:rsidRPr="0065503E">
        <w:rPr>
          <w:lang w:val="de-DE"/>
        </w:rPr>
        <w:t>Braucht man bei der TubeSpecification a</w:t>
      </w:r>
      <w:r>
        <w:rPr>
          <w:lang w:val="de-DE"/>
        </w:rPr>
        <w:t>uch ein Attribut „length“ ?</w:t>
      </w:r>
    </w:p>
  </w:comment>
  <w:comment w:id="790" w:author="Besekau, Thilo" w:date="2020-02-06T02:10:00Z" w:initials="BT">
    <w:p w14:paraId="74AF0D50" w14:textId="77777777" w:rsidR="00944185" w:rsidRDefault="00944185">
      <w:pPr>
        <w:pStyle w:val="Kommentartext"/>
      </w:pPr>
      <w:r>
        <w:rPr>
          <w:rStyle w:val="Kommentarzeichen"/>
        </w:rPr>
        <w:annotationRef/>
      </w:r>
      <w:r>
        <w:t>What is this referring to ? Please, clarify !</w:t>
      </w:r>
    </w:p>
  </w:comment>
  <w:comment w:id="793" w:author="Motzer Martin IA17" w:date="2020-01-31T10:48:00Z" w:initials="MMI">
    <w:p w14:paraId="424C36AD" w14:textId="77777777" w:rsidR="00944185" w:rsidRDefault="00944185">
      <w:pPr>
        <w:pStyle w:val="Kommentartext"/>
      </w:pPr>
      <w:r>
        <w:rPr>
          <w:rStyle w:val="Kommentarzeichen"/>
        </w:rPr>
        <w:annotationRef/>
      </w:r>
      <w:r>
        <w:t>Write in italics</w:t>
      </w:r>
    </w:p>
  </w:comment>
  <w:comment w:id="798" w:author="Motzer Martin IA17" w:date="2020-01-31T10:49:00Z" w:initials="MMI">
    <w:p w14:paraId="55610517" w14:textId="77777777" w:rsidR="00944185" w:rsidRDefault="00944185">
      <w:pPr>
        <w:pStyle w:val="Kommentartext"/>
      </w:pPr>
      <w:r>
        <w:rPr>
          <w:rStyle w:val="Kommentarzeichen"/>
        </w:rPr>
        <w:annotationRef/>
      </w:r>
      <w:r>
        <w:t>Write in italics</w:t>
      </w:r>
    </w:p>
  </w:comment>
  <w:comment w:id="799" w:author="Motzer Martin IA17" w:date="2020-01-31T10:49:00Z" w:initials="MMI">
    <w:p w14:paraId="435BFF50" w14:textId="77777777" w:rsidR="00944185" w:rsidRPr="001D1786" w:rsidRDefault="00944185">
      <w:pPr>
        <w:pStyle w:val="Kommentartext"/>
      </w:pPr>
      <w:r>
        <w:rPr>
          <w:rStyle w:val="Kommentarzeichen"/>
        </w:rPr>
        <w:annotationRef/>
      </w:r>
      <w:r w:rsidRPr="001D1786">
        <w:t>Write in italics</w:t>
      </w:r>
    </w:p>
  </w:comment>
  <w:comment w:id="796" w:author="Besekau, Thilo" w:date="2020-02-06T02:11:00Z" w:initials="BT">
    <w:p w14:paraId="1DCCBE8E" w14:textId="77777777" w:rsidR="00944185" w:rsidRDefault="00944185">
      <w:pPr>
        <w:pStyle w:val="Kommentartext"/>
      </w:pPr>
      <w:r>
        <w:rPr>
          <w:rStyle w:val="Kommentarzeichen"/>
        </w:rPr>
        <w:annotationRef/>
      </w:r>
      <w:r>
        <w:t>How does this relate to grommets ? Cavity seals/plugs do not seem to be applicable here …</w:t>
      </w:r>
    </w:p>
  </w:comment>
  <w:comment w:id="797" w:author="Kyriazis, Jorgos (FIE/13)" w:date="2020-01-10T08:23:00Z" w:initials="KJ(">
    <w:p w14:paraId="7A9EB1EA" w14:textId="77777777" w:rsidR="00944185" w:rsidRPr="008D508B" w:rsidRDefault="00944185" w:rsidP="00813164">
      <w:pPr>
        <w:pStyle w:val="Kommentartext"/>
        <w:rPr>
          <w:lang w:val="de-DE"/>
        </w:rPr>
      </w:pPr>
      <w:r>
        <w:rPr>
          <w:rStyle w:val="Kommentarzeichen"/>
        </w:rPr>
        <w:annotationRef/>
      </w:r>
      <w:r w:rsidRPr="008D508B">
        <w:rPr>
          <w:lang w:val="de-DE"/>
        </w:rPr>
        <w:t>Dafür wird es ein Tutorial brauchen. Ich bekomme mit dieser Erklärung ein CavitySeal und eine sealable grommet nicht zusammen.</w:t>
      </w:r>
    </w:p>
  </w:comment>
  <w:comment w:id="800" w:author="Motzer Martin IA17" w:date="2020-01-31T10:50:00Z" w:initials="MMI">
    <w:p w14:paraId="32CAC0D7" w14:textId="77777777" w:rsidR="00944185" w:rsidRPr="00A334BD" w:rsidRDefault="00944185">
      <w:pPr>
        <w:pStyle w:val="Kommentartext"/>
        <w:rPr>
          <w:lang w:val="de-DE"/>
        </w:rPr>
      </w:pPr>
      <w:r>
        <w:rPr>
          <w:rStyle w:val="Kommentarzeichen"/>
        </w:rPr>
        <w:annotationRef/>
      </w:r>
      <w:r w:rsidRPr="00A334BD">
        <w:rPr>
          <w:lang w:val="de-DE"/>
        </w:rPr>
        <w:t>Write in italics</w:t>
      </w:r>
    </w:p>
  </w:comment>
  <w:comment w:id="804" w:author="Stoeckl Franz IA17" w:date="2020-01-30T18:01:00Z" w:initials="SFI">
    <w:p w14:paraId="1EA45DA3" w14:textId="77777777" w:rsidR="00944185" w:rsidRPr="0065503E" w:rsidRDefault="00944185">
      <w:pPr>
        <w:pStyle w:val="Kommentartext"/>
        <w:rPr>
          <w:lang w:val="de-DE"/>
        </w:rPr>
      </w:pPr>
      <w:r>
        <w:rPr>
          <w:rStyle w:val="Kommentarzeichen"/>
        </w:rPr>
        <w:annotationRef/>
      </w:r>
      <w:r w:rsidRPr="0065503E">
        <w:rPr>
          <w:lang w:val="de-DE"/>
        </w:rPr>
        <w:t xml:space="preserve">Sollte man bei der ConductorSpecification nicht </w:t>
      </w:r>
      <w:r>
        <w:rPr>
          <w:lang w:val="de-DE"/>
        </w:rPr>
        <w:t>auch einen currentRange angeben?</w:t>
      </w:r>
    </w:p>
  </w:comment>
  <w:comment w:id="809" w:author="Kyriazis, Jorgos (FIE/13)" w:date="2020-01-10T08:29:00Z" w:initials="KJ(">
    <w:p w14:paraId="372079AE" w14:textId="77777777" w:rsidR="00944185" w:rsidRDefault="00944185">
      <w:pPr>
        <w:pStyle w:val="Kommentartext"/>
      </w:pPr>
      <w:r>
        <w:rPr>
          <w:rStyle w:val="Kommentarzeichen"/>
        </w:rPr>
        <w:annotationRef/>
      </w:r>
      <w:r>
        <w:t>s. Kommentar bei ConnectorHousing</w:t>
      </w:r>
    </w:p>
  </w:comment>
  <w:comment w:id="810" w:author="Kyriazis, Jorgos (FIE/13)" w:date="2020-01-10T08:31:00Z" w:initials="KJ(">
    <w:p w14:paraId="73E8CD24" w14:textId="77777777" w:rsidR="00944185" w:rsidRDefault="00944185">
      <w:pPr>
        <w:pStyle w:val="Kommentartext"/>
      </w:pPr>
      <w:r>
        <w:rPr>
          <w:rStyle w:val="Kommentarzeichen"/>
        </w:rPr>
        <w:annotationRef/>
      </w:r>
      <w:r>
        <w:t xml:space="preserve">nö, in the over-over-next </w:t>
      </w:r>
      <w:r>
        <w:sym w:font="Wingdings" w:char="F04A"/>
      </w:r>
      <w:r>
        <w:t xml:space="preserve"> (Fig. 38)</w:t>
      </w:r>
    </w:p>
  </w:comment>
  <w:comment w:id="816" w:author="Kyriazis, Jorgos (FIE/13)" w:date="2020-01-10T08:32:00Z" w:initials="KJ(">
    <w:p w14:paraId="4512E27A" w14:textId="77777777" w:rsidR="00944185" w:rsidRDefault="00944185" w:rsidP="009515B3">
      <w:pPr>
        <w:pStyle w:val="Kommentartext"/>
      </w:pPr>
      <w:r>
        <w:rPr>
          <w:rStyle w:val="Kommentarzeichen"/>
        </w:rPr>
        <w:annotationRef/>
      </w:r>
      <w:r>
        <w:t>A MultiFuse is a metal structure that combines several Fuses with a common power feed in a fixed layout. It is used to distribute a power supply to different fuse paths.</w:t>
      </w:r>
    </w:p>
  </w:comment>
  <w:comment w:id="831" w:author="Stoeckl Franz IA17" w:date="2020-01-31T10:34:00Z" w:initials="SFI">
    <w:p w14:paraId="45C67537" w14:textId="77777777" w:rsidR="00944185" w:rsidRPr="0036497E" w:rsidRDefault="00944185">
      <w:pPr>
        <w:pStyle w:val="Kommentartext"/>
        <w:rPr>
          <w:lang w:val="de-DE"/>
        </w:rPr>
      </w:pPr>
      <w:r>
        <w:rPr>
          <w:rStyle w:val="Kommentarzeichen"/>
        </w:rPr>
        <w:annotationRef/>
      </w:r>
      <w:r w:rsidRPr="0036497E">
        <w:rPr>
          <w:lang w:val="de-DE"/>
        </w:rPr>
        <w:t>Was verbirgt</w:t>
      </w:r>
      <w:r>
        <w:rPr>
          <w:lang w:val="de-DE"/>
        </w:rPr>
        <w:t>/</w:t>
      </w:r>
      <w:r w:rsidRPr="0036497E">
        <w:rPr>
          <w:lang w:val="de-DE"/>
        </w:rPr>
        <w:t>bedeutet die CapRole b</w:t>
      </w:r>
      <w:r>
        <w:rPr>
          <w:lang w:val="de-DE"/>
        </w:rPr>
        <w:t>zw. CapSpezification?</w:t>
      </w:r>
    </w:p>
  </w:comment>
  <w:comment w:id="848" w:author="Stoeckl Franz IA17" w:date="2020-01-31T10:40:00Z" w:initials="SFI">
    <w:p w14:paraId="28D1E03A" w14:textId="77777777" w:rsidR="00944185" w:rsidRPr="0036497E" w:rsidRDefault="00944185">
      <w:pPr>
        <w:pStyle w:val="Kommentartext"/>
        <w:rPr>
          <w:lang w:val="de-DE"/>
        </w:rPr>
      </w:pPr>
      <w:r>
        <w:rPr>
          <w:rStyle w:val="Kommentarzeichen"/>
        </w:rPr>
        <w:annotationRef/>
      </w:r>
      <w:r w:rsidRPr="0036497E">
        <w:rPr>
          <w:lang w:val="de-DE"/>
        </w:rPr>
        <w:t>Wegen der Abgrenzung zur Instanzierung w</w:t>
      </w:r>
      <w:r>
        <w:rPr>
          <w:lang w:val="de-DE"/>
        </w:rPr>
        <w:t>äre dies doch eher 5.8, oder?</w:t>
      </w:r>
    </w:p>
  </w:comment>
  <w:comment w:id="856" w:author="Besekau, Thilo" w:date="2020-02-03T13:00:00Z" w:initials="BT">
    <w:p w14:paraId="1297A39B" w14:textId="77777777" w:rsidR="00944185" w:rsidRDefault="00944185">
      <w:pPr>
        <w:pStyle w:val="Kommentartext"/>
      </w:pPr>
      <w:r>
        <w:t>In the figure, the graphical representation of OccurrenceOrUsage.</w:t>
      </w:r>
      <w:r>
        <w:rPr>
          <w:rStyle w:val="Kommentarzeichen"/>
        </w:rPr>
        <w:annotationRef/>
      </w:r>
      <w:r>
        <w:t>referenceElement should be adjusted so that the reference is easier to recognize. The text label of PartOccurrence.alternativeOccurrence should be moved as well.</w:t>
      </w:r>
    </w:p>
  </w:comment>
  <w:comment w:id="858" w:author="Kyriazis, Jorgos (FIE/13)" w:date="2020-01-10T09:59:00Z" w:initials="KJ(">
    <w:p w14:paraId="00873AAA" w14:textId="77777777" w:rsidR="00944185" w:rsidRPr="008D508B" w:rsidRDefault="00944185">
      <w:pPr>
        <w:pStyle w:val="Kommentartext"/>
        <w:rPr>
          <w:lang w:val="de-DE"/>
        </w:rPr>
      </w:pPr>
      <w:r>
        <w:rPr>
          <w:rStyle w:val="Kommentarzeichen"/>
        </w:rPr>
        <w:annotationRef/>
      </w:r>
      <w:r w:rsidRPr="008D508B">
        <w:rPr>
          <w:lang w:val="de-DE"/>
        </w:rPr>
        <w:t xml:space="preserve">… there </w:t>
      </w:r>
      <w:r w:rsidRPr="008D508B">
        <w:rPr>
          <w:b/>
          <w:bCs/>
          <w:lang w:val="de-DE"/>
        </w:rPr>
        <w:t>are|exist</w:t>
      </w:r>
      <w:r w:rsidRPr="008D508B">
        <w:rPr>
          <w:lang w:val="de-DE"/>
        </w:rPr>
        <w:t xml:space="preserve"> scenarios …</w:t>
      </w:r>
    </w:p>
  </w:comment>
  <w:comment w:id="863" w:author="Kyriazis, Jorgos (FIE/13)" w:date="2020-01-10T10:07:00Z" w:initials="KJ(">
    <w:p w14:paraId="5EE24527" w14:textId="77777777" w:rsidR="00944185" w:rsidRPr="008D508B" w:rsidRDefault="00944185">
      <w:pPr>
        <w:pStyle w:val="Kommentartext"/>
        <w:rPr>
          <w:lang w:val="de-DE"/>
        </w:rPr>
      </w:pPr>
      <w:r>
        <w:rPr>
          <w:rStyle w:val="Kommentarzeichen"/>
        </w:rPr>
        <w:annotationRef/>
      </w:r>
      <w:r w:rsidRPr="008D508B">
        <w:rPr>
          <w:lang w:val="de-DE"/>
        </w:rPr>
        <w:t>Hier würde es helfen, wenn im Text jeweils auf die bezeichnungen im Bild verwiesen würde.</w:t>
      </w:r>
    </w:p>
  </w:comment>
  <w:comment w:id="872" w:author="Kyriazis, Jorgos (FIE/13)" w:date="2020-01-10T10:12:00Z" w:initials="KJ(">
    <w:p w14:paraId="2983C841" w14:textId="77777777" w:rsidR="00944185" w:rsidRPr="008D508B" w:rsidRDefault="00944185">
      <w:pPr>
        <w:pStyle w:val="Kommentartext"/>
        <w:rPr>
          <w:lang w:val="de-DE"/>
        </w:rPr>
      </w:pPr>
      <w:r>
        <w:rPr>
          <w:rStyle w:val="Kommentarzeichen"/>
        </w:rPr>
        <w:annotationRef/>
      </w:r>
      <w:r w:rsidRPr="008D508B">
        <w:rPr>
          <w:lang w:val="de-DE"/>
        </w:rPr>
        <w:t>Stimmt diese Beschreibung noch, wenn wir hierarchische Topologien betrachten?</w:t>
      </w:r>
    </w:p>
  </w:comment>
  <w:comment w:id="873" w:author="Kyriazis, Jorgos (FIE/13)" w:date="2020-01-10T10:14:00Z" w:initials="KJ(">
    <w:p w14:paraId="3FA637CF" w14:textId="77777777" w:rsidR="00944185" w:rsidRPr="008D508B" w:rsidRDefault="00944185">
      <w:pPr>
        <w:pStyle w:val="Kommentartext"/>
        <w:rPr>
          <w:lang w:val="de-DE"/>
        </w:rPr>
      </w:pPr>
      <w:r>
        <w:rPr>
          <w:rStyle w:val="Kommentarzeichen"/>
        </w:rPr>
        <w:annotationRef/>
      </w:r>
      <w:r w:rsidRPr="008D508B">
        <w:rPr>
          <w:lang w:val="de-DE"/>
        </w:rPr>
        <w:t>neuer Absatz!</w:t>
      </w:r>
    </w:p>
  </w:comment>
  <w:comment w:id="876" w:author="Kyriazis, Jorgos (FIE/13)" w:date="2020-01-10T10:18:00Z" w:initials="KJ(">
    <w:p w14:paraId="66B7E400" w14:textId="77777777" w:rsidR="00944185" w:rsidRPr="008D508B" w:rsidRDefault="00944185">
      <w:pPr>
        <w:pStyle w:val="Kommentartext"/>
        <w:rPr>
          <w:lang w:val="de-DE"/>
        </w:rPr>
      </w:pPr>
      <w:r>
        <w:rPr>
          <w:rStyle w:val="Kommentarzeichen"/>
        </w:rPr>
        <w:annotationRef/>
      </w:r>
      <w:r w:rsidRPr="008D508B">
        <w:rPr>
          <w:lang w:val="de-DE"/>
        </w:rPr>
        <w:t xml:space="preserve">Haben wir bei der </w:t>
      </w:r>
      <w:r w:rsidRPr="008D508B">
        <w:rPr>
          <w:i/>
          <w:iCs/>
          <w:lang w:val="de-DE"/>
        </w:rPr>
        <w:t>ZoneCoverage</w:t>
      </w:r>
      <w:r w:rsidRPr="008D508B">
        <w:rPr>
          <w:lang w:val="de-DE"/>
        </w:rPr>
        <w:t xml:space="preserve"> noch eine Lücke hinsichtlich einer “Route” oder ist durch die Zuordnung der Segmente im </w:t>
      </w:r>
      <w:r w:rsidRPr="008D508B">
        <w:rPr>
          <w:i/>
          <w:iCs/>
          <w:lang w:val="de-DE"/>
        </w:rPr>
        <w:t>ZoneAssignment</w:t>
      </w:r>
      <w:r w:rsidRPr="008D508B">
        <w:rPr>
          <w:lang w:val="de-DE"/>
        </w:rPr>
        <w:t xml:space="preserve"> alles hinreichend wasserdicht? (ich glaube es ist wasserdicht, bin aber nicht 100%ig sicher)</w:t>
      </w:r>
    </w:p>
  </w:comment>
  <w:comment w:id="879" w:author="Kyriazis, Jorgos (FIE/13)" w:date="2020-01-10T10:22:00Z" w:initials="KJ(">
    <w:p w14:paraId="37B2D21B" w14:textId="77777777" w:rsidR="00944185" w:rsidRPr="008D508B" w:rsidRDefault="00944185">
      <w:pPr>
        <w:pStyle w:val="Kommentartext"/>
        <w:rPr>
          <w:lang w:val="de-DE"/>
        </w:rPr>
      </w:pPr>
      <w:r>
        <w:rPr>
          <w:rStyle w:val="Kommentarzeichen"/>
        </w:rPr>
        <w:annotationRef/>
      </w:r>
      <w:r w:rsidRPr="008D508B">
        <w:rPr>
          <w:lang w:val="de-DE"/>
        </w:rPr>
        <w:t>serve ohne “r”</w:t>
      </w:r>
    </w:p>
  </w:comment>
  <w:comment w:id="882" w:author="Kyriazis, Jorgos (FIE/13)" w:date="2020-01-10T10:23:00Z" w:initials="KJ(">
    <w:p w14:paraId="6233242F" w14:textId="77777777" w:rsidR="00944185" w:rsidRPr="008D508B" w:rsidRDefault="00944185">
      <w:pPr>
        <w:pStyle w:val="Kommentartext"/>
        <w:rPr>
          <w:lang w:val="de-DE"/>
        </w:rPr>
      </w:pPr>
      <w:r>
        <w:rPr>
          <w:rStyle w:val="Kommentarzeichen"/>
        </w:rPr>
        <w:annotationRef/>
      </w:r>
      <w:r w:rsidRPr="008D508B">
        <w:rPr>
          <w:lang w:val="de-DE"/>
        </w:rPr>
        <w:t>relate ohne d</w:t>
      </w:r>
    </w:p>
  </w:comment>
  <w:comment w:id="887" w:author="Kyriazis, Jorgos (FIE/13)" w:date="2020-01-10T12:52:00Z" w:initials="KJ(">
    <w:p w14:paraId="5EFFF8C3" w14:textId="77777777" w:rsidR="00944185" w:rsidRPr="008D508B" w:rsidRDefault="00944185">
      <w:pPr>
        <w:pStyle w:val="Kommentartext"/>
        <w:rPr>
          <w:lang w:val="de-DE"/>
        </w:rPr>
      </w:pPr>
      <w:r>
        <w:rPr>
          <w:rStyle w:val="Kommentarzeichen"/>
        </w:rPr>
        <w:annotationRef/>
      </w:r>
      <w:r w:rsidRPr="008D508B">
        <w:rPr>
          <w:lang w:val="de-DE"/>
        </w:rPr>
        <w:t>In der Grafik leider nicht zu sehen.</w:t>
      </w:r>
    </w:p>
  </w:comment>
  <w:comment w:id="890" w:author="Motzer Martin IA17" w:date="2020-01-31T11:58:00Z" w:initials="MMI">
    <w:p w14:paraId="1182CD2C" w14:textId="77777777" w:rsidR="00944185" w:rsidRDefault="00944185">
      <w:pPr>
        <w:pStyle w:val="Kommentartext"/>
      </w:pPr>
      <w:r>
        <w:rPr>
          <w:rStyle w:val="Kommentarzeichen"/>
        </w:rPr>
        <w:annotationRef/>
      </w:r>
      <w:r>
        <w:t>Position or representation or…</w:t>
      </w:r>
    </w:p>
  </w:comment>
  <w:comment w:id="895" w:author="Kyriazis, Jorgos (FIE/13)" w:date="2020-01-10T13:01:00Z" w:initials="KJ(">
    <w:p w14:paraId="1CF73AF1" w14:textId="77777777" w:rsidR="00944185" w:rsidRPr="00A334BD" w:rsidRDefault="00944185">
      <w:pPr>
        <w:pStyle w:val="Kommentartext"/>
      </w:pPr>
      <w:r>
        <w:rPr>
          <w:rStyle w:val="Kommentarzeichen"/>
        </w:rPr>
        <w:annotationRef/>
      </w:r>
      <w:r w:rsidRPr="00A334BD">
        <w:t>entweder “centre line” (brit.) oder “centerline” (ami.)</w:t>
      </w:r>
    </w:p>
  </w:comment>
  <w:comment w:id="903" w:author="Kyriazis, Jorgos (FIE/13)" w:date="2020-01-10T13:06:00Z" w:initials="KJ(">
    <w:p w14:paraId="539CEAD1" w14:textId="77777777" w:rsidR="00944185" w:rsidRPr="008D508B" w:rsidRDefault="00944185">
      <w:pPr>
        <w:pStyle w:val="Kommentartext"/>
        <w:rPr>
          <w:lang w:val="de-DE"/>
        </w:rPr>
      </w:pPr>
      <w:r>
        <w:rPr>
          <w:rStyle w:val="Kommentarzeichen"/>
        </w:rPr>
        <w:annotationRef/>
      </w:r>
      <w:r w:rsidRPr="008D508B">
        <w:rPr>
          <w:lang w:val="de-DE"/>
        </w:rPr>
        <w:t>Wofür wird dieses Konzept verwendet?</w:t>
      </w:r>
    </w:p>
  </w:comment>
  <w:comment w:id="906" w:author="Kyriazis, Jorgos (FIE/13)" w:date="2020-01-10T13:11:00Z" w:initials="KJ(">
    <w:p w14:paraId="45E947C4" w14:textId="77777777" w:rsidR="00944185" w:rsidRPr="008D508B" w:rsidRDefault="00944185">
      <w:pPr>
        <w:pStyle w:val="Kommentartext"/>
        <w:rPr>
          <w:lang w:val="de-DE"/>
        </w:rPr>
      </w:pPr>
      <w:r>
        <w:rPr>
          <w:rStyle w:val="Kommentarzeichen"/>
        </w:rPr>
        <w:annotationRef/>
      </w:r>
      <w:r w:rsidRPr="008D508B">
        <w:rPr>
          <w:lang w:val="de-DE"/>
        </w:rPr>
        <w:t>Evtl. Hinweis auf das abweichende Konzept bei Hierarchischer Topologie?</w:t>
      </w:r>
    </w:p>
  </w:comment>
  <w:comment w:id="917" w:author="Kyriazis, Jorgos (FIE/13)" w:date="2020-01-10T13:19:00Z" w:initials="KJ(">
    <w:p w14:paraId="2172FD00" w14:textId="77777777" w:rsidR="00944185" w:rsidRPr="008D508B" w:rsidRDefault="00944185" w:rsidP="00F84BA1">
      <w:pPr>
        <w:pStyle w:val="Kommentartext"/>
        <w:rPr>
          <w:lang w:val="de-DE"/>
        </w:rPr>
      </w:pPr>
      <w:r>
        <w:rPr>
          <w:rStyle w:val="Kommentarzeichen"/>
        </w:rPr>
        <w:annotationRef/>
      </w:r>
      <w:r w:rsidRPr="008D508B">
        <w:rPr>
          <w:lang w:val="de-DE"/>
        </w:rPr>
        <w:t>Was genau bedeutet das? Nach meinem Verständnis ist ein Inliner eine physische Koppelstelle. Eine Connection ist ein logische Verbindungsspezifikation und eine Trennstelle ist dafür transparent. Stammt der Absatz noch aus der Zeit vor der “Umdeutung” von “Net” in “ArchitekturNetz”?</w:t>
      </w:r>
    </w:p>
  </w:comment>
  <w:comment w:id="918" w:author="Kyriazis, Jorgos (FIE/13)" w:date="2020-01-10T13:22:00Z" w:initials="KJ(">
    <w:p w14:paraId="5360B7D3" w14:textId="77777777" w:rsidR="00944185" w:rsidRPr="008D508B" w:rsidRDefault="00944185">
      <w:pPr>
        <w:pStyle w:val="Kommentartext"/>
        <w:rPr>
          <w:lang w:val="de-DE"/>
        </w:rPr>
      </w:pPr>
      <w:r>
        <w:rPr>
          <w:rStyle w:val="Kommentarzeichen"/>
        </w:rPr>
        <w:annotationRef/>
      </w:r>
      <w:r w:rsidRPr="008D508B">
        <w:rPr>
          <w:lang w:val="de-DE"/>
        </w:rPr>
        <w:t>löschen</w:t>
      </w:r>
    </w:p>
  </w:comment>
  <w:comment w:id="920" w:author="Besekau, Thilo" w:date="2020-02-03T00:05:00Z" w:initials="BT">
    <w:p w14:paraId="77BD59D1" w14:textId="77777777" w:rsidR="00944185" w:rsidRPr="00A334BD" w:rsidRDefault="00944185">
      <w:pPr>
        <w:pStyle w:val="Kommentartext"/>
        <w:rPr>
          <w:lang w:val="de-DE"/>
        </w:rPr>
      </w:pPr>
      <w:r>
        <w:rPr>
          <w:rStyle w:val="Kommentarzeichen"/>
        </w:rPr>
        <w:annotationRef/>
      </w:r>
      <w:r w:rsidRPr="00A334BD">
        <w:rPr>
          <w:lang w:val="de-DE"/>
        </w:rPr>
        <w:t>Replace with “themselves” ?</w:t>
      </w:r>
    </w:p>
  </w:comment>
  <w:comment w:id="919" w:author="Kyriazis, Jorgos (FIE/13)" w:date="2020-01-10T13:24:00Z" w:initials="KJ(">
    <w:p w14:paraId="4078F6CA" w14:textId="77777777" w:rsidR="00944185" w:rsidRPr="008D508B" w:rsidRDefault="00944185" w:rsidP="00F31C5B">
      <w:pPr>
        <w:pStyle w:val="Kommentartext"/>
        <w:rPr>
          <w:lang w:val="de-DE"/>
        </w:rPr>
      </w:pPr>
      <w:r>
        <w:rPr>
          <w:rStyle w:val="Kommentarzeichen"/>
        </w:rPr>
        <w:annotationRef/>
      </w:r>
      <w:r w:rsidRPr="008D508B">
        <w:rPr>
          <w:lang w:val="de-DE"/>
        </w:rPr>
        <w:t>Noch viel trivialer: Ein CAN-Gateway hat auf der Net-Ebene jeweils einen NetworkPort für jede angeschlossene CAN Domäne, auf der Connection-Ebene aber jeweils zwei ComponentPorts je angeschlossener CAN-Domäne. Die Anzahl weicht immer dann ab, wen nein Net durch mehrere Connections repräsentiert wird. Dazu mulitplizieren sich dann noch evtl. Konfigurationen.</w:t>
      </w:r>
    </w:p>
  </w:comment>
  <w:comment w:id="924" w:author="Kyriazis, Jorgos (FIE/13)" w:date="2020-01-10T13:28:00Z" w:initials="KJ(">
    <w:p w14:paraId="7BA074C0" w14:textId="77777777" w:rsidR="00944185" w:rsidRPr="008D508B" w:rsidRDefault="00944185" w:rsidP="00F31C5B">
      <w:pPr>
        <w:pStyle w:val="Kommentartext"/>
        <w:rPr>
          <w:lang w:val="de-DE"/>
        </w:rPr>
      </w:pPr>
      <w:r>
        <w:rPr>
          <w:rStyle w:val="Kommentarzeichen"/>
        </w:rPr>
        <w:annotationRef/>
      </w:r>
      <w:r w:rsidRPr="008D508B">
        <w:rPr>
          <w:lang w:val="de-DE"/>
        </w:rPr>
        <w:t>wirklich “ordered”? Spiel die Reihenfolge eine Rolle? Wenn ja, warum?</w:t>
      </w:r>
    </w:p>
  </w:comment>
  <w:comment w:id="938" w:author="Kyriazis, Jorgos (FIE/13)" w:date="2020-01-10T13:39:00Z" w:initials="KJ(">
    <w:p w14:paraId="55ABF3FE" w14:textId="77777777" w:rsidR="00944185" w:rsidRPr="008D508B" w:rsidRDefault="00944185">
      <w:pPr>
        <w:pStyle w:val="Kommentartext"/>
        <w:rPr>
          <w:lang w:val="de-DE"/>
        </w:rPr>
      </w:pPr>
      <w:r>
        <w:rPr>
          <w:rStyle w:val="Kommentarzeichen"/>
        </w:rPr>
        <w:annotationRef/>
      </w:r>
      <w:r w:rsidRPr="008D508B">
        <w:rPr>
          <w:lang w:val="de-DE"/>
        </w:rPr>
        <w:t>irgendwie bringe ich den Satz nicht zusammen, speziell bei “the over” steige ich aus.</w:t>
      </w:r>
    </w:p>
  </w:comment>
  <w:comment w:id="944" w:author="Besekau, Thilo" w:date="2020-02-05T19:31:00Z" w:initials="BT">
    <w:p w14:paraId="52DE66E8" w14:textId="77777777" w:rsidR="00944185" w:rsidRDefault="00944185">
      <w:pPr>
        <w:pStyle w:val="Kommentartext"/>
      </w:pPr>
      <w:r>
        <w:rPr>
          <w:rStyle w:val="Kommentarzeichen"/>
        </w:rPr>
        <w:annotationRef/>
      </w:r>
      <w:r>
        <w:t>Replace with “link” ?</w:t>
      </w:r>
    </w:p>
  </w:comment>
  <w:comment w:id="953" w:author="Besekau, Thilo" w:date="2020-02-03T00:13:00Z" w:initials="BT">
    <w:p w14:paraId="427E1CE8" w14:textId="77777777" w:rsidR="00944185" w:rsidRDefault="00944185">
      <w:pPr>
        <w:pStyle w:val="Kommentartext"/>
      </w:pPr>
      <w:r>
        <w:rPr>
          <w:rStyle w:val="Kommentarzeichen"/>
        </w:rPr>
        <w:annotationRef/>
      </w:r>
      <w:r>
        <w:t>Replace with “</w:t>
      </w:r>
      <w:r w:rsidRPr="00121228">
        <w:rPr>
          <w:i/>
          <w:iCs/>
        </w:rPr>
        <w:t>Units</w:t>
      </w:r>
      <w:r w:rsidRPr="00121228">
        <w:t>, and</w:t>
      </w:r>
      <w:r w:rsidRPr="00121228">
        <w:rPr>
          <w:i/>
          <w:iCs/>
        </w:rPr>
        <w:t xml:space="preserve"> Contracts</w:t>
      </w:r>
      <w:r>
        <w:rPr>
          <w:i/>
          <w:iCs/>
        </w:rPr>
        <w:t>.</w:t>
      </w:r>
      <w:r>
        <w:t>” ?</w:t>
      </w:r>
    </w:p>
  </w:comment>
  <w:comment w:id="955" w:author="Besekau, Thilo" w:date="2020-02-03T00:09:00Z" w:initials="BT">
    <w:p w14:paraId="40DAF4ED" w14:textId="77777777" w:rsidR="00944185" w:rsidRDefault="00944185">
      <w:pPr>
        <w:pStyle w:val="Kommentartext"/>
      </w:pPr>
      <w:r>
        <w:rPr>
          <w:rStyle w:val="Kommentarzeichen"/>
        </w:rPr>
        <w:annotationRef/>
      </w:r>
      <w:r>
        <w:t>Use one or the other or add slash in between ?</w:t>
      </w:r>
    </w:p>
  </w:comment>
  <w:comment w:id="954" w:author="Kyriazis, Jorgos (FIE/13)" w:date="2020-01-10T13:47:00Z" w:initials="KJ(">
    <w:p w14:paraId="40BC360F" w14:textId="77777777" w:rsidR="00944185" w:rsidRPr="008D508B" w:rsidRDefault="00944185">
      <w:pPr>
        <w:pStyle w:val="Kommentartext"/>
        <w:rPr>
          <w:lang w:val="de-DE"/>
        </w:rPr>
      </w:pPr>
      <w:r>
        <w:rPr>
          <w:rStyle w:val="Kommentarzeichen"/>
        </w:rPr>
        <w:annotationRef/>
      </w:r>
      <w:r w:rsidRPr="008D508B">
        <w:rPr>
          <w:lang w:val="de-DE"/>
        </w:rPr>
        <w:t>Hier fehlt wohl ein Satzende hinter “Contracts and”.</w:t>
      </w:r>
    </w:p>
    <w:p w14:paraId="0F72AEAD" w14:textId="77777777" w:rsidR="00944185" w:rsidRDefault="00944185">
      <w:pPr>
        <w:pStyle w:val="Kommentartext"/>
      </w:pPr>
      <w:r>
        <w:t>Muss wohl “…and Contracts.” heißen.</w:t>
      </w:r>
    </w:p>
  </w:comment>
  <w:comment w:id="957" w:author="Besekau, Thilo" w:date="2020-02-03T00:10:00Z" w:initials="BT">
    <w:p w14:paraId="45A9FC5D" w14:textId="77777777" w:rsidR="00944185" w:rsidRDefault="00944185">
      <w:pPr>
        <w:pStyle w:val="Kommentartext"/>
      </w:pPr>
      <w:r>
        <w:rPr>
          <w:rStyle w:val="Kommentarzeichen"/>
        </w:rPr>
        <w:annotationRef/>
      </w:r>
      <w:r>
        <w:t>Remove ?</w:t>
      </w:r>
    </w:p>
  </w:comment>
  <w:comment w:id="964" w:author="Besekau, Thilo" w:date="2020-02-03T00:10:00Z" w:initials="BT">
    <w:p w14:paraId="2B2E116F" w14:textId="77777777" w:rsidR="00944185" w:rsidRDefault="00944185">
      <w:pPr>
        <w:pStyle w:val="Kommentartext"/>
      </w:pPr>
      <w:r>
        <w:rPr>
          <w:rStyle w:val="Kommentarzeichen"/>
        </w:rPr>
        <w:annotationRef/>
      </w:r>
      <w:r>
        <w:t>Remove ?</w:t>
      </w:r>
    </w:p>
  </w:comment>
  <w:comment w:id="965" w:author="Besekau, Thilo" w:date="2020-02-03T00:10:00Z" w:initials="BT">
    <w:p w14:paraId="68B69DCE" w14:textId="77777777" w:rsidR="00944185" w:rsidRDefault="00944185">
      <w:pPr>
        <w:pStyle w:val="Kommentartext"/>
      </w:pPr>
      <w:r>
        <w:rPr>
          <w:rStyle w:val="Kommentarzeichen"/>
        </w:rPr>
        <w:annotationRef/>
      </w:r>
      <w:r>
        <w:t>Remove ?</w:t>
      </w:r>
    </w:p>
  </w:comment>
  <w:comment w:id="966" w:author="Besekau, Thilo" w:date="2020-02-03T00:12:00Z" w:initials="BT">
    <w:p w14:paraId="27CD4B8B" w14:textId="77777777" w:rsidR="00944185" w:rsidRDefault="00944185">
      <w:pPr>
        <w:pStyle w:val="Kommentartext"/>
      </w:pPr>
      <w:r>
        <w:rPr>
          <w:rStyle w:val="Kommentarzeichen"/>
        </w:rPr>
        <w:annotationRef/>
      </w:r>
      <w:r>
        <w:t>Use “across” instead ?</w:t>
      </w:r>
    </w:p>
  </w:comment>
  <w:comment w:id="968" w:author="Besekau, Thilo" w:date="2020-02-03T00:07:00Z" w:initials="BT">
    <w:p w14:paraId="36BF6735" w14:textId="77777777" w:rsidR="00944185" w:rsidRDefault="00944185">
      <w:pPr>
        <w:pStyle w:val="Kommentartext"/>
      </w:pPr>
      <w:r>
        <w:rPr>
          <w:rStyle w:val="Kommentarzeichen"/>
        </w:rPr>
        <w:annotationRef/>
      </w:r>
      <w:r>
        <w:t>Remove all occurrences of ‘in the end’ from the document ?</w:t>
      </w:r>
    </w:p>
  </w:comment>
  <w:comment w:id="969" w:author="Besekau, Thilo" w:date="2020-02-02T23:57:00Z" w:initials="BT">
    <w:p w14:paraId="29A34475" w14:textId="77777777" w:rsidR="00944185" w:rsidRDefault="00944185">
      <w:pPr>
        <w:pStyle w:val="Kommentartext"/>
      </w:pPr>
      <w:r>
        <w:rPr>
          <w:rStyle w:val="Kommentarzeichen"/>
        </w:rPr>
        <w:annotationRef/>
      </w:r>
      <w:bookmarkStart w:id="970" w:name="_Hlk31580598"/>
      <w:r>
        <w:t>The document should explain how the reference mechanism between VEC files of a given package is supposed to work. Is this specified anywhere already ? Is a given XML file still valid if using an IDREF to an id attribute value which is not existing within that same file but a different one of the same or even a different VEC package ?</w:t>
      </w:r>
    </w:p>
    <w:p w14:paraId="7785FB71" w14:textId="77777777" w:rsidR="00944185" w:rsidRDefault="00944185">
      <w:pPr>
        <w:pStyle w:val="Kommentartext"/>
      </w:pPr>
      <w:r>
        <w:t>Refer to 4.1.1 Id attributes and 4.6.2 Detailed solution.</w:t>
      </w:r>
      <w:bookmarkEnd w:id="970"/>
    </w:p>
  </w:comment>
  <w:comment w:id="972" w:author="Besekau, Thilo" w:date="2020-02-03T00:06:00Z" w:initials="BT">
    <w:p w14:paraId="57C6D265" w14:textId="77777777" w:rsidR="00944185" w:rsidRDefault="00944185">
      <w:pPr>
        <w:pStyle w:val="Kommentartext"/>
      </w:pPr>
      <w:r>
        <w:rPr>
          <w:rStyle w:val="Kommentarzeichen"/>
        </w:rPr>
        <w:annotationRef/>
      </w:r>
      <w:r>
        <w:t>Delete ‘r’ ?</w:t>
      </w:r>
    </w:p>
  </w:comment>
  <w:comment w:id="971" w:author="Kyriazis, Jorgos (FIE/13)" w:date="2020-01-10T13:50:00Z" w:initials="KJ(">
    <w:p w14:paraId="6A0C0E11" w14:textId="77777777" w:rsidR="00944185" w:rsidRDefault="00944185">
      <w:pPr>
        <w:pStyle w:val="Kommentartext"/>
      </w:pPr>
      <w:r>
        <w:rPr>
          <w:rStyle w:val="Kommentarzeichen"/>
        </w:rPr>
        <w:annotationRef/>
      </w:r>
      <w:r>
        <w:t>“large”</w:t>
      </w:r>
    </w:p>
  </w:comment>
  <w:comment w:id="976" w:author="Besekau, Thilo" w:date="2020-02-03T00:04:00Z" w:initials="BT">
    <w:p w14:paraId="4EDEEA8A" w14:textId="77777777" w:rsidR="00944185" w:rsidRDefault="00944185">
      <w:pPr>
        <w:pStyle w:val="Kommentartext"/>
      </w:pPr>
      <w:r>
        <w:rPr>
          <w:rStyle w:val="Kommentarzeichen"/>
        </w:rPr>
        <w:annotationRef/>
      </w:r>
      <w:r>
        <w:t>Replace with “themselves” ?</w:t>
      </w:r>
    </w:p>
  </w:comment>
  <w:comment w:id="977" w:author="Kyriazis, Jorgos (FIE/13)" w:date="2020-01-10T13:51:00Z" w:initials="KJ(">
    <w:p w14:paraId="50CC868C" w14:textId="77777777" w:rsidR="00944185" w:rsidRDefault="00944185">
      <w:pPr>
        <w:pStyle w:val="Kommentartext"/>
      </w:pPr>
      <w:r>
        <w:rPr>
          <w:rStyle w:val="Kommentarzeichen"/>
        </w:rPr>
        <w:annotationRef/>
      </w:r>
      <w:r>
        <w:t>ein Wort</w:t>
      </w:r>
    </w:p>
  </w:comment>
  <w:comment w:id="1019" w:author="Besekau, Thilo" w:date="2020-02-02T13:36:00Z" w:initials="BT">
    <w:p w14:paraId="089A646D" w14:textId="77777777" w:rsidR="00944185" w:rsidRPr="00346B56" w:rsidRDefault="00944185" w:rsidP="00346B56">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Are we omitting aliasId from DocumentVersion on purpose ? I don’t remember the reason why …</w:t>
      </w:r>
    </w:p>
  </w:comment>
  <w:comment w:id="1141" w:author="Besekau, Thilo" w:date="2020-02-03T11:53:00Z" w:initials="BT">
    <w:p w14:paraId="1E90E179" w14:textId="77777777" w:rsidR="00944185" w:rsidRDefault="00944185">
      <w:pPr>
        <w:pStyle w:val="Kommentartext"/>
      </w:pPr>
      <w:r>
        <w:rPr>
          <w:rStyle w:val="Kommentarzeichen"/>
        </w:rPr>
        <w:annotationRef/>
      </w:r>
      <w:r>
        <w:t>‘square’ implies that the cavity has the shape of a geometric square (all 4 sides same length, 90° angles). Also, ‘square’ is a noun while the other values are not but using ‘squared’ does not seem to be applicable. What about ‘(rect)angular’ ?</w:t>
      </w:r>
    </w:p>
  </w:comment>
  <w:comment w:id="1341" w:author="Besekau, Thilo" w:date="2020-02-02T14:46:00Z" w:initials="BT">
    <w:p w14:paraId="5D81C15B" w14:textId="77777777" w:rsidR="00944185" w:rsidRDefault="00944185" w:rsidP="00A4539F">
      <w:pPr>
        <w:pStyle w:val="Kommentartext"/>
      </w:pPr>
      <w:r>
        <w:rPr>
          <w:rStyle w:val="Kommentarzeichen"/>
        </w:rPr>
        <w:annotationRef/>
      </w:r>
      <w:bookmarkStart w:id="1342" w:name="_Hlk31547870"/>
      <w:r>
        <w:t>As ItemEquivalence is referencing ItemVersion, it also relates DocumentVersions in the same way as PartVersions. This is not obvious from the text; maybe, this sentence should be clearly identified as an example.</w:t>
      </w:r>
    </w:p>
    <w:p w14:paraId="55E3B7DE" w14:textId="77777777" w:rsidR="00944185" w:rsidRDefault="00944185">
      <w:pPr>
        <w:pStyle w:val="Kommentartext"/>
      </w:pPr>
      <w:r>
        <w:t>Is there any intent to restrict ItemEquivalence.item to only refer to IDREFs of the same type, i.e., either PartVersions or DocumentVersions ? Either way, this should be stated in the document. Refer to 5.3.4.</w:t>
      </w:r>
      <w:bookmarkEnd w:id="1342"/>
    </w:p>
  </w:comment>
  <w:comment w:id="1442" w:author="Besekau, Thilo" w:date="2020-02-02T13:37:00Z" w:initials="BT">
    <w:p w14:paraId="6CC6A4B9" w14:textId="77777777" w:rsidR="00944185" w:rsidRDefault="00944185" w:rsidP="00D94868">
      <w:pPr>
        <w:autoSpaceDE/>
        <w:autoSpaceDN/>
        <w:adjustRightInd/>
        <w:spacing w:before="0" w:line="240" w:lineRule="auto"/>
        <w:jc w:val="left"/>
      </w:pPr>
      <w:r>
        <w:rPr>
          <w:rStyle w:val="Kommentarzeichen"/>
        </w:rPr>
        <w:annotationRef/>
      </w:r>
      <w:r>
        <w:t xml:space="preserve">HV classification is missing reference to ISO/IEC/… standard, </w:t>
      </w:r>
      <w:hyperlink r:id="rId1" w:history="1">
        <w:r>
          <w:rPr>
            <w:rStyle w:val="Hyperlink"/>
            <w:rFonts w:eastAsiaTheme="majorEastAsia"/>
          </w:rPr>
          <w:t>KBLFRM-891</w:t>
        </w:r>
      </w:hyperlink>
      <w:r>
        <w:rPr>
          <w:bCs/>
        </w:rPr>
        <w:t xml:space="preserve"> Differentiation of High Voltage Classes (OpenEnumeration NominalVoltage) does not provide any either.</w:t>
      </w:r>
    </w:p>
    <w:p w14:paraId="1BAA3E34" w14:textId="77777777" w:rsidR="00944185" w:rsidRDefault="00944185" w:rsidP="00D94868">
      <w:pPr>
        <w:autoSpaceDE/>
        <w:autoSpaceDN/>
        <w:adjustRightInd/>
        <w:spacing w:before="0" w:line="240" w:lineRule="auto"/>
        <w:jc w:val="left"/>
      </w:pPr>
      <w:r>
        <w:t>Would we also need AC classifications as electric vehicles seem to run with AC motors ?</w:t>
      </w:r>
    </w:p>
    <w:p w14:paraId="6D210111" w14:textId="77777777" w:rsidR="00944185" w:rsidRDefault="00944185">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4ABC2B" w15:done="0"/>
  <w15:commentEx w15:paraId="2F98D2CA" w15:done="0"/>
  <w15:commentEx w15:paraId="68A16C4F" w15:done="0"/>
  <w15:commentEx w15:paraId="0E28EDF2" w15:done="0"/>
  <w15:commentEx w15:paraId="533D1004" w15:done="0"/>
  <w15:commentEx w15:paraId="73F13399" w15:paraIdParent="533D1004" w15:done="0"/>
  <w15:commentEx w15:paraId="689C3EA5" w15:done="0"/>
  <w15:commentEx w15:paraId="26C04C3B" w15:done="0"/>
  <w15:commentEx w15:paraId="3DE706B2" w15:done="0"/>
  <w15:commentEx w15:paraId="7A14CBD3" w15:done="0"/>
  <w15:commentEx w15:paraId="2422B77F" w15:done="0"/>
  <w15:commentEx w15:paraId="62E6430C" w15:done="0"/>
  <w15:commentEx w15:paraId="36A7213D" w15:done="0"/>
  <w15:commentEx w15:paraId="44B300FE" w15:done="0"/>
  <w15:commentEx w15:paraId="4365682B" w15:done="0"/>
  <w15:commentEx w15:paraId="2D1F9942" w15:done="0"/>
  <w15:commentEx w15:paraId="2239F654" w15:done="0"/>
  <w15:commentEx w15:paraId="395F6A7B" w15:done="0"/>
  <w15:commentEx w15:paraId="2EA1F99C" w15:done="0"/>
  <w15:commentEx w15:paraId="31EF73BE" w15:done="0"/>
  <w15:commentEx w15:paraId="33A3A665" w15:done="0"/>
  <w15:commentEx w15:paraId="4F6B9755" w15:done="0"/>
  <w15:commentEx w15:paraId="514F25A2" w15:done="0"/>
  <w15:commentEx w15:paraId="6A9D32D2" w15:done="0"/>
  <w15:commentEx w15:paraId="19C53080" w15:done="0"/>
  <w15:commentEx w15:paraId="53ABBBC1" w15:done="0"/>
  <w15:commentEx w15:paraId="30047DD6" w15:done="0"/>
  <w15:commentEx w15:paraId="688253B3" w15:done="0"/>
  <w15:commentEx w15:paraId="1348C8D1" w15:done="0"/>
  <w15:commentEx w15:paraId="2BB38738" w15:done="0"/>
  <w15:commentEx w15:paraId="1CCD0143" w15:done="0"/>
  <w15:commentEx w15:paraId="64D4EA00" w15:done="0"/>
  <w15:commentEx w15:paraId="0A463D8C" w15:done="0"/>
  <w15:commentEx w15:paraId="4A012D02" w15:done="0"/>
  <w15:commentEx w15:paraId="2A2887BC" w15:done="0"/>
  <w15:commentEx w15:paraId="65644F65" w15:done="0"/>
  <w15:commentEx w15:paraId="39FEE117" w15:done="0"/>
  <w15:commentEx w15:paraId="710A833F" w15:done="0"/>
  <w15:commentEx w15:paraId="04632C29" w15:done="0"/>
  <w15:commentEx w15:paraId="21573C86" w15:done="0"/>
  <w15:commentEx w15:paraId="39DBB801" w15:done="0"/>
  <w15:commentEx w15:paraId="2BD87F2B" w15:done="0"/>
  <w15:commentEx w15:paraId="0345778C" w15:done="0"/>
  <w15:commentEx w15:paraId="3D2ED176" w15:done="0"/>
  <w15:commentEx w15:paraId="2AB9979B" w15:done="0"/>
  <w15:commentEx w15:paraId="2CF9CE41" w15:done="0"/>
  <w15:commentEx w15:paraId="188405F2" w15:done="0"/>
  <w15:commentEx w15:paraId="363B4FB8" w15:done="0"/>
  <w15:commentEx w15:paraId="48DC0192" w15:done="0"/>
  <w15:commentEx w15:paraId="018845E5" w15:done="0"/>
  <w15:commentEx w15:paraId="3DAB6AD9" w15:done="0"/>
  <w15:commentEx w15:paraId="066A6F41" w15:done="0"/>
  <w15:commentEx w15:paraId="3C3AC9B6" w15:done="0"/>
  <w15:commentEx w15:paraId="36590E54" w15:done="0"/>
  <w15:commentEx w15:paraId="118783BC" w15:done="0"/>
  <w15:commentEx w15:paraId="16D58742" w15:done="0"/>
  <w15:commentEx w15:paraId="18B2BF27" w15:done="0"/>
  <w15:commentEx w15:paraId="2A849B05" w15:done="0"/>
  <w15:commentEx w15:paraId="5CD89A90" w15:done="0"/>
  <w15:commentEx w15:paraId="2EE77CF7" w15:done="0"/>
  <w15:commentEx w15:paraId="7CAE629F" w15:done="0"/>
  <w15:commentEx w15:paraId="0FEA2A14" w15:done="0"/>
  <w15:commentEx w15:paraId="7BD93E09" w15:done="0"/>
  <w15:commentEx w15:paraId="73648D3A" w15:done="0"/>
  <w15:commentEx w15:paraId="2F481F6C" w15:done="0"/>
  <w15:commentEx w15:paraId="255D0587" w15:done="0"/>
  <w15:commentEx w15:paraId="41C05A3B" w15:done="0"/>
  <w15:commentEx w15:paraId="748EB0E4" w15:done="0"/>
  <w15:commentEx w15:paraId="23ED3D4C" w15:done="0"/>
  <w15:commentEx w15:paraId="6F7D039D" w15:done="0"/>
  <w15:commentEx w15:paraId="7CA9D1B9" w15:done="0"/>
  <w15:commentEx w15:paraId="71DDBD45" w15:done="0"/>
  <w15:commentEx w15:paraId="19DFA391" w15:done="0"/>
  <w15:commentEx w15:paraId="5D8B3E91" w15:done="0"/>
  <w15:commentEx w15:paraId="1B547986" w15:done="0"/>
  <w15:commentEx w15:paraId="6D08BC90" w15:done="0"/>
  <w15:commentEx w15:paraId="6A0E082F" w15:done="0"/>
  <w15:commentEx w15:paraId="3392A0CF" w15:done="0"/>
  <w15:commentEx w15:paraId="1B2FE258" w15:done="0"/>
  <w15:commentEx w15:paraId="170B05D7" w15:done="0"/>
  <w15:commentEx w15:paraId="275745A3" w15:done="0"/>
  <w15:commentEx w15:paraId="4B0774DD" w15:done="0"/>
  <w15:commentEx w15:paraId="433B077D" w15:done="0"/>
  <w15:commentEx w15:paraId="393A2B11" w15:done="0"/>
  <w15:commentEx w15:paraId="4E2AA8FC" w15:done="0"/>
  <w15:commentEx w15:paraId="2A742752" w15:done="0"/>
  <w15:commentEx w15:paraId="5CB2D0F4" w15:done="0"/>
  <w15:commentEx w15:paraId="4F733EF5" w15:done="0"/>
  <w15:commentEx w15:paraId="0F18366C" w15:done="0"/>
  <w15:commentEx w15:paraId="53119287" w15:done="0"/>
  <w15:commentEx w15:paraId="414960D8" w15:done="0"/>
  <w15:commentEx w15:paraId="3C7E00F6" w15:done="0"/>
  <w15:commentEx w15:paraId="62927A0B" w15:done="0"/>
  <w15:commentEx w15:paraId="29C59DB8" w15:done="0"/>
  <w15:commentEx w15:paraId="4C3D5444" w15:done="0"/>
  <w15:commentEx w15:paraId="2B21D373" w15:done="0"/>
  <w15:commentEx w15:paraId="2BA337D2" w15:done="0"/>
  <w15:commentEx w15:paraId="553EF487" w15:done="0"/>
  <w15:commentEx w15:paraId="56012DA6" w15:done="0"/>
  <w15:commentEx w15:paraId="0B31B0FA" w15:done="0"/>
  <w15:commentEx w15:paraId="3804E155" w15:done="0"/>
  <w15:commentEx w15:paraId="34EE886A" w15:done="0"/>
  <w15:commentEx w15:paraId="56BF230F" w15:done="0"/>
  <w15:commentEx w15:paraId="05ABDC1B" w15:done="0"/>
  <w15:commentEx w15:paraId="67F3C965" w15:done="0"/>
  <w15:commentEx w15:paraId="2DC94156" w15:done="0"/>
  <w15:commentEx w15:paraId="6FB52ECB" w15:done="0"/>
  <w15:commentEx w15:paraId="1CDC5031" w15:done="0"/>
  <w15:commentEx w15:paraId="32A94023" w15:done="0"/>
  <w15:commentEx w15:paraId="18BECFE9" w15:done="0"/>
  <w15:commentEx w15:paraId="4D07A651" w15:done="0"/>
  <w15:commentEx w15:paraId="25872783" w15:done="0"/>
  <w15:commentEx w15:paraId="1D3A7C7C" w15:done="0"/>
  <w15:commentEx w15:paraId="4037D83F" w15:done="0"/>
  <w15:commentEx w15:paraId="0F436E9C" w15:done="0"/>
  <w15:commentEx w15:paraId="270B33F6" w15:done="0"/>
  <w15:commentEx w15:paraId="56DD07A2" w15:done="0"/>
  <w15:commentEx w15:paraId="149AFCAA" w15:done="0"/>
  <w15:commentEx w15:paraId="447FD4E0" w15:done="0"/>
  <w15:commentEx w15:paraId="35560464" w15:done="0"/>
  <w15:commentEx w15:paraId="7296AF1E" w15:done="0"/>
  <w15:commentEx w15:paraId="52A8771B" w15:done="0"/>
  <w15:commentEx w15:paraId="0033BFD2" w15:done="0"/>
  <w15:commentEx w15:paraId="63420925" w15:done="0"/>
  <w15:commentEx w15:paraId="170806DE" w15:done="0"/>
  <w15:commentEx w15:paraId="4B3DD50D" w15:done="0"/>
  <w15:commentEx w15:paraId="4988DD1A" w15:done="0"/>
  <w15:commentEx w15:paraId="163FB48A" w15:done="0"/>
  <w15:commentEx w15:paraId="39EB5CCE" w15:done="0"/>
  <w15:commentEx w15:paraId="57ED5412" w15:done="0"/>
  <w15:commentEx w15:paraId="2C7C588C" w15:done="0"/>
  <w15:commentEx w15:paraId="5CFBD249" w15:done="0"/>
  <w15:commentEx w15:paraId="0D1CE478" w15:done="0"/>
  <w15:commentEx w15:paraId="65B207A6" w15:done="0"/>
  <w15:commentEx w15:paraId="43BF2B49" w15:done="0"/>
  <w15:commentEx w15:paraId="164660B9" w15:done="0"/>
  <w15:commentEx w15:paraId="0CA3545E" w15:done="0"/>
  <w15:commentEx w15:paraId="1CB730A0" w15:done="0"/>
  <w15:commentEx w15:paraId="04C25F1A" w15:done="0"/>
  <w15:commentEx w15:paraId="0516B7F2" w15:done="0"/>
  <w15:commentEx w15:paraId="0B4CD15A" w15:done="0"/>
  <w15:commentEx w15:paraId="5B932FCF" w15:done="0"/>
  <w15:commentEx w15:paraId="21F311EC" w15:done="0"/>
  <w15:commentEx w15:paraId="6BFD06AE" w15:done="0"/>
  <w15:commentEx w15:paraId="190CDC86" w15:done="0"/>
  <w15:commentEx w15:paraId="6D78E3ED" w15:done="0"/>
  <w15:commentEx w15:paraId="51CCF515" w15:done="0"/>
  <w15:commentEx w15:paraId="23EC6068" w15:done="0"/>
  <w15:commentEx w15:paraId="14FDD227" w15:done="0"/>
  <w15:commentEx w15:paraId="207DFC39" w15:done="0"/>
  <w15:commentEx w15:paraId="26B093D0" w15:done="0"/>
  <w15:commentEx w15:paraId="03C39FF0" w15:done="0"/>
  <w15:commentEx w15:paraId="691FE9D6" w15:done="0"/>
  <w15:commentEx w15:paraId="164F6B75" w15:done="0"/>
  <w15:commentEx w15:paraId="6F8E86BB" w15:done="0"/>
  <w15:commentEx w15:paraId="359A7568" w15:done="0"/>
  <w15:commentEx w15:paraId="1B6F0923" w15:done="0"/>
  <w15:commentEx w15:paraId="559C2389" w15:done="0"/>
  <w15:commentEx w15:paraId="06A8785F" w15:done="0"/>
  <w15:commentEx w15:paraId="16A722D6" w15:done="0"/>
  <w15:commentEx w15:paraId="0DBE558A" w15:done="0"/>
  <w15:commentEx w15:paraId="59E45018" w15:done="0"/>
  <w15:commentEx w15:paraId="2A2FA16C" w15:done="0"/>
  <w15:commentEx w15:paraId="2C093A84" w15:done="0"/>
  <w15:commentEx w15:paraId="384CD5F2" w15:done="0"/>
  <w15:commentEx w15:paraId="74AF0D50" w15:done="0"/>
  <w15:commentEx w15:paraId="424C36AD" w15:done="0"/>
  <w15:commentEx w15:paraId="55610517" w15:done="0"/>
  <w15:commentEx w15:paraId="435BFF50" w15:done="0"/>
  <w15:commentEx w15:paraId="1DCCBE8E" w15:done="0"/>
  <w15:commentEx w15:paraId="7A9EB1EA" w15:done="0"/>
  <w15:commentEx w15:paraId="32CAC0D7" w15:done="0"/>
  <w15:commentEx w15:paraId="1EA45DA3" w15:done="0"/>
  <w15:commentEx w15:paraId="372079AE" w15:done="0"/>
  <w15:commentEx w15:paraId="73E8CD24" w15:done="0"/>
  <w15:commentEx w15:paraId="4512E27A" w15:done="0"/>
  <w15:commentEx w15:paraId="45C67537" w15:done="0"/>
  <w15:commentEx w15:paraId="28D1E03A" w15:done="0"/>
  <w15:commentEx w15:paraId="1297A39B" w15:done="0"/>
  <w15:commentEx w15:paraId="00873AAA" w15:done="0"/>
  <w15:commentEx w15:paraId="5EE24527" w15:done="0"/>
  <w15:commentEx w15:paraId="2983C841" w15:done="0"/>
  <w15:commentEx w15:paraId="3FA637CF" w15:done="0"/>
  <w15:commentEx w15:paraId="66B7E400" w15:done="0"/>
  <w15:commentEx w15:paraId="37B2D21B" w15:done="0"/>
  <w15:commentEx w15:paraId="6233242F" w15:done="0"/>
  <w15:commentEx w15:paraId="5EFFF8C3" w15:done="0"/>
  <w15:commentEx w15:paraId="1182CD2C" w15:done="0"/>
  <w15:commentEx w15:paraId="1CF73AF1" w15:done="0"/>
  <w15:commentEx w15:paraId="539CEAD1" w15:done="0"/>
  <w15:commentEx w15:paraId="45E947C4" w15:done="0"/>
  <w15:commentEx w15:paraId="2172FD00" w15:done="0"/>
  <w15:commentEx w15:paraId="5360B7D3" w15:done="0"/>
  <w15:commentEx w15:paraId="77BD59D1" w15:done="0"/>
  <w15:commentEx w15:paraId="4078F6CA" w15:done="0"/>
  <w15:commentEx w15:paraId="7BA074C0" w15:done="0"/>
  <w15:commentEx w15:paraId="55ABF3FE" w15:done="0"/>
  <w15:commentEx w15:paraId="52DE66E8" w15:done="0"/>
  <w15:commentEx w15:paraId="427E1CE8" w15:done="0"/>
  <w15:commentEx w15:paraId="40DAF4ED" w15:done="0"/>
  <w15:commentEx w15:paraId="0F72AEAD" w15:done="0"/>
  <w15:commentEx w15:paraId="45A9FC5D" w15:done="0"/>
  <w15:commentEx w15:paraId="2B2E116F" w15:done="0"/>
  <w15:commentEx w15:paraId="68B69DCE" w15:done="0"/>
  <w15:commentEx w15:paraId="27CD4B8B" w15:done="0"/>
  <w15:commentEx w15:paraId="36BF6735" w15:done="0"/>
  <w15:commentEx w15:paraId="7785FB71" w15:done="0"/>
  <w15:commentEx w15:paraId="57C6D265" w15:done="0"/>
  <w15:commentEx w15:paraId="6A0C0E11" w15:done="0"/>
  <w15:commentEx w15:paraId="4EDEEA8A" w15:done="0"/>
  <w15:commentEx w15:paraId="50CC868C" w15:done="0"/>
  <w15:commentEx w15:paraId="089A646D" w15:done="0"/>
  <w15:commentEx w15:paraId="1E90E179" w15:done="0"/>
  <w15:commentEx w15:paraId="55E3B7DE" w15:done="0"/>
  <w15:commentEx w15:paraId="6D210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4ABC2B" w16cid:durableId="21EBF118"/>
  <w16cid:commentId w16cid:paraId="2F98D2CA" w16cid:durableId="21EBF89A"/>
  <w16cid:commentId w16cid:paraId="68A16C4F" w16cid:durableId="21EBF8A7"/>
  <w16cid:commentId w16cid:paraId="0E28EDF2" w16cid:durableId="21D2FF74"/>
  <w16cid:commentId w16cid:paraId="533D1004" w16cid:durableId="21D2FF75"/>
  <w16cid:commentId w16cid:paraId="73F13399" w16cid:durableId="21E7E6B9"/>
  <w16cid:commentId w16cid:paraId="689C3EA5" w16cid:durableId="21D2FF76"/>
  <w16cid:commentId w16cid:paraId="26C04C3B" w16cid:durableId="21E14A08"/>
  <w16cid:commentId w16cid:paraId="3DE706B2" w16cid:durableId="21E14A80"/>
  <w16cid:commentId w16cid:paraId="7A14CBD3" w16cid:durableId="21E14AA9"/>
  <w16cid:commentId w16cid:paraId="2422B77F" w16cid:durableId="21D2FF79"/>
  <w16cid:commentId w16cid:paraId="62E6430C" w16cid:durableId="21D2FF7A"/>
  <w16cid:commentId w16cid:paraId="36A7213D" w16cid:durableId="21D2FF7B"/>
  <w16cid:commentId w16cid:paraId="44B300FE" w16cid:durableId="21D2FF7C"/>
  <w16cid:commentId w16cid:paraId="4365682B" w16cid:durableId="21E14AE1"/>
  <w16cid:commentId w16cid:paraId="2D1F9942" w16cid:durableId="21E149CB"/>
  <w16cid:commentId w16cid:paraId="2239F654" w16cid:durableId="21D2FF7D"/>
  <w16cid:commentId w16cid:paraId="395F6A7B" w16cid:durableId="21E14DA8"/>
  <w16cid:commentId w16cid:paraId="2EA1F99C" w16cid:durableId="21E14DCD"/>
  <w16cid:commentId w16cid:paraId="31EF73BE" w16cid:durableId="21DC0329"/>
  <w16cid:commentId w16cid:paraId="33A3A665" w16cid:durableId="21E14BC5"/>
  <w16cid:commentId w16cid:paraId="4F6B9755" w16cid:durableId="21E2B531"/>
  <w16cid:commentId w16cid:paraId="514F25A2" w16cid:durableId="21E14BE9"/>
  <w16cid:commentId w16cid:paraId="6A9D32D2" w16cid:durableId="21D2FF7F"/>
  <w16cid:commentId w16cid:paraId="19C53080" w16cid:durableId="21E1532E"/>
  <w16cid:commentId w16cid:paraId="53ABBBC1" w16cid:durableId="21E151E7"/>
  <w16cid:commentId w16cid:paraId="30047DD6" w16cid:durableId="21E1530D"/>
  <w16cid:commentId w16cid:paraId="688253B3" w16cid:durableId="21E15406"/>
  <w16cid:commentId w16cid:paraId="1348C8D1" w16cid:durableId="21E15690"/>
  <w16cid:commentId w16cid:paraId="2BB38738" w16cid:durableId="21D2FF80"/>
  <w16cid:commentId w16cid:paraId="1CCD0143" w16cid:durableId="21E155A7"/>
  <w16cid:commentId w16cid:paraId="64D4EA00" w16cid:durableId="21DC3AB1"/>
  <w16cid:commentId w16cid:paraId="0A463D8C" w16cid:durableId="21E15426"/>
  <w16cid:commentId w16cid:paraId="4A012D02" w16cid:durableId="21DC3A46"/>
  <w16cid:commentId w16cid:paraId="2A2887BC" w16cid:durableId="21DC3AEC"/>
  <w16cid:commentId w16cid:paraId="65644F65" w16cid:durableId="21E1557B"/>
  <w16cid:commentId w16cid:paraId="39FEE117" w16cid:durableId="21E15731"/>
  <w16cid:commentId w16cid:paraId="710A833F" w16cid:durableId="21E157BC"/>
  <w16cid:commentId w16cid:paraId="04632C29" w16cid:durableId="21E1DE80"/>
  <w16cid:commentId w16cid:paraId="21573C86" w16cid:durableId="21D2FF81"/>
  <w16cid:commentId w16cid:paraId="39DBB801" w16cid:durableId="21E162C1"/>
  <w16cid:commentId w16cid:paraId="2BD87F2B" w16cid:durableId="21DE6FAC"/>
  <w16cid:commentId w16cid:paraId="0345778C" w16cid:durableId="21E163B3"/>
  <w16cid:commentId w16cid:paraId="3D2ED176" w16cid:durableId="21E2B532"/>
  <w16cid:commentId w16cid:paraId="2AB9979B" w16cid:durableId="21D2FF82"/>
  <w16cid:commentId w16cid:paraId="2CF9CE41" w16cid:durableId="21D2FF83"/>
  <w16cid:commentId w16cid:paraId="188405F2" w16cid:durableId="21E16491"/>
  <w16cid:commentId w16cid:paraId="363B4FB8" w16cid:durableId="21E164A6"/>
  <w16cid:commentId w16cid:paraId="48DC0192" w16cid:durableId="21E16518"/>
  <w16cid:commentId w16cid:paraId="018845E5" w16cid:durableId="21E1652A"/>
  <w16cid:commentId w16cid:paraId="3DAB6AD9" w16cid:durableId="21E1653A"/>
  <w16cid:commentId w16cid:paraId="066A6F41" w16cid:durableId="21D2FF84"/>
  <w16cid:commentId w16cid:paraId="3C3AC9B6" w16cid:durableId="21D2FF85"/>
  <w16cid:commentId w16cid:paraId="36590E54" w16cid:durableId="21D2FF86"/>
  <w16cid:commentId w16cid:paraId="118783BC" w16cid:durableId="21D2FF87"/>
  <w16cid:commentId w16cid:paraId="16D58742" w16cid:durableId="21D2FF88"/>
  <w16cid:commentId w16cid:paraId="18B2BF27" w16cid:durableId="21D2FF89"/>
  <w16cid:commentId w16cid:paraId="2A849B05" w16cid:durableId="21E1EEE4"/>
  <w16cid:commentId w16cid:paraId="5CD89A90" w16cid:durableId="21E1EB99"/>
  <w16cid:commentId w16cid:paraId="2EE77CF7" w16cid:durableId="21E1E5FE"/>
  <w16cid:commentId w16cid:paraId="7CAE629F" w16cid:durableId="21E2B533"/>
  <w16cid:commentId w16cid:paraId="0FEA2A14" w16cid:durableId="21D2FF8B"/>
  <w16cid:commentId w16cid:paraId="7BD93E09" w16cid:durableId="21DC4AC8"/>
  <w16cid:commentId w16cid:paraId="73648D3A" w16cid:durableId="21E1E671"/>
  <w16cid:commentId w16cid:paraId="2F481F6C" w16cid:durableId="21E1E6BC"/>
  <w16cid:commentId w16cid:paraId="255D0587" w16cid:durableId="21D2FF8C"/>
  <w16cid:commentId w16cid:paraId="41C05A3B" w16cid:durableId="21E1E9BD"/>
  <w16cid:commentId w16cid:paraId="748EB0E4" w16cid:durableId="21E1EA54"/>
  <w16cid:commentId w16cid:paraId="23ED3D4C" w16cid:durableId="21E1EAA9"/>
  <w16cid:commentId w16cid:paraId="6F7D039D" w16cid:durableId="21E261D1"/>
  <w16cid:commentId w16cid:paraId="7CA9D1B9" w16cid:durableId="21D2FF8D"/>
  <w16cid:commentId w16cid:paraId="71DDBD45" w16cid:durableId="21E260E0"/>
  <w16cid:commentId w16cid:paraId="19DFA391" w16cid:durableId="21D2FF8E"/>
  <w16cid:commentId w16cid:paraId="5D8B3E91" w16cid:durableId="21E5DD17"/>
  <w16cid:commentId w16cid:paraId="1B547986" w16cid:durableId="21E5DD6F"/>
  <w16cid:commentId w16cid:paraId="6D08BC90" w16cid:durableId="21E5DD46"/>
  <w16cid:commentId w16cid:paraId="6A0E082F" w16cid:durableId="21E5DD9B"/>
  <w16cid:commentId w16cid:paraId="3392A0CF" w16cid:durableId="21D2FF8F"/>
  <w16cid:commentId w16cid:paraId="1B2FE258" w16cid:durableId="21D2FF90"/>
  <w16cid:commentId w16cid:paraId="170B05D7" w16cid:durableId="21D2FF91"/>
  <w16cid:commentId w16cid:paraId="275745A3" w16cid:durableId="21E5DFD5"/>
  <w16cid:commentId w16cid:paraId="4B0774DD" w16cid:durableId="21E5E04F"/>
  <w16cid:commentId w16cid:paraId="433B077D" w16cid:durableId="21E5E0B1"/>
  <w16cid:commentId w16cid:paraId="393A2B11" w16cid:durableId="21E5E0D4"/>
  <w16cid:commentId w16cid:paraId="4E2AA8FC" w16cid:durableId="21E16147"/>
  <w16cid:commentId w16cid:paraId="2A742752" w16cid:durableId="21E5E137"/>
  <w16cid:commentId w16cid:paraId="5CB2D0F4" w16cid:durableId="21E5E14B"/>
  <w16cid:commentId w16cid:paraId="4F733EF5" w16cid:durableId="21E5E167"/>
  <w16cid:commentId w16cid:paraId="0F18366C" w16cid:durableId="21E5E197"/>
  <w16cid:commentId w16cid:paraId="53119287" w16cid:durableId="21DD597C"/>
  <w16cid:commentId w16cid:paraId="414960D8" w16cid:durableId="21E5E1E6"/>
  <w16cid:commentId w16cid:paraId="3C7E00F6" w16cid:durableId="21E5E201"/>
  <w16cid:commentId w16cid:paraId="62927A0B" w16cid:durableId="21E5E20C"/>
  <w16cid:commentId w16cid:paraId="29C59DB8" w16cid:durableId="21E5E265"/>
  <w16cid:commentId w16cid:paraId="4C3D5444" w16cid:durableId="21E5E27F"/>
  <w16cid:commentId w16cid:paraId="2B21D373" w16cid:durableId="21E5E2C5"/>
  <w16cid:commentId w16cid:paraId="2BA337D2" w16cid:durableId="21E5E2E7"/>
  <w16cid:commentId w16cid:paraId="553EF487" w16cid:durableId="21E5E319"/>
  <w16cid:commentId w16cid:paraId="56012DA6" w16cid:durableId="21E5E470"/>
  <w16cid:commentId w16cid:paraId="0B31B0FA" w16cid:durableId="21E5E483"/>
  <w16cid:commentId w16cid:paraId="3804E155" w16cid:durableId="21E5E491"/>
  <w16cid:commentId w16cid:paraId="34EE886A" w16cid:durableId="21E5E49E"/>
  <w16cid:commentId w16cid:paraId="56BF230F" w16cid:durableId="21E5E4C4"/>
  <w16cid:commentId w16cid:paraId="05ABDC1B" w16cid:durableId="21E5E513"/>
  <w16cid:commentId w16cid:paraId="67F3C965" w16cid:durableId="21E5E52A"/>
  <w16cid:commentId w16cid:paraId="2DC94156" w16cid:durableId="21E5E559"/>
  <w16cid:commentId w16cid:paraId="6FB52ECB" w16cid:durableId="21E69760"/>
  <w16cid:commentId w16cid:paraId="1CDC5031" w16cid:durableId="21E69791"/>
  <w16cid:commentId w16cid:paraId="32A94023" w16cid:durableId="21E5E59C"/>
  <w16cid:commentId w16cid:paraId="18BECFE9" w16cid:durableId="21E5E5F4"/>
  <w16cid:commentId w16cid:paraId="4D07A651" w16cid:durableId="21E5E618"/>
  <w16cid:commentId w16cid:paraId="25872783" w16cid:durableId="21E5E734"/>
  <w16cid:commentId w16cid:paraId="1D3A7C7C" w16cid:durableId="21E5E760"/>
  <w16cid:commentId w16cid:paraId="4037D83F" w16cid:durableId="21E5E783"/>
  <w16cid:commentId w16cid:paraId="0F436E9C" w16cid:durableId="21E5E7B6"/>
  <w16cid:commentId w16cid:paraId="270B33F6" w16cid:durableId="21E5E814"/>
  <w16cid:commentId w16cid:paraId="56DD07A2" w16cid:durableId="21E5E827"/>
  <w16cid:commentId w16cid:paraId="149AFCAA" w16cid:durableId="21E5E84A"/>
  <w16cid:commentId w16cid:paraId="447FD4E0" w16cid:durableId="21E5E883"/>
  <w16cid:commentId w16cid:paraId="35560464" w16cid:durableId="21E5E899"/>
  <w16cid:commentId w16cid:paraId="7296AF1E" w16cid:durableId="21E5E904"/>
  <w16cid:commentId w16cid:paraId="52A8771B" w16cid:durableId="21E5E95D"/>
  <w16cid:commentId w16cid:paraId="0033BFD2" w16cid:durableId="21E5EA33"/>
  <w16cid:commentId w16cid:paraId="63420925" w16cid:durableId="21E5EA50"/>
  <w16cid:commentId w16cid:paraId="170806DE" w16cid:durableId="21E5EAB3"/>
  <w16cid:commentId w16cid:paraId="4B3DD50D" w16cid:durableId="21E5EB33"/>
  <w16cid:commentId w16cid:paraId="4988DD1A" w16cid:durableId="21E5EB88"/>
  <w16cid:commentId w16cid:paraId="163FB48A" w16cid:durableId="21E5EB49"/>
  <w16cid:commentId w16cid:paraId="39EB5CCE" w16cid:durableId="21E5EBEA"/>
  <w16cid:commentId w16cid:paraId="57ED5412" w16cid:durableId="21E5EC19"/>
  <w16cid:commentId w16cid:paraId="2C7C588C" w16cid:durableId="21E5EC30"/>
  <w16cid:commentId w16cid:paraId="5CFBD249" w16cid:durableId="21E5EB68"/>
  <w16cid:commentId w16cid:paraId="0D1CE478" w16cid:durableId="21DD88AA"/>
  <w16cid:commentId w16cid:paraId="65B207A6" w16cid:durableId="21E5EC6B"/>
  <w16cid:commentId w16cid:paraId="43BF2B49" w16cid:durableId="21E69792"/>
  <w16cid:commentId w16cid:paraId="164660B9" w16cid:durableId="21E5EC7C"/>
  <w16cid:commentId w16cid:paraId="0CA3545E" w16cid:durableId="21E5ECAC"/>
  <w16cid:commentId w16cid:paraId="1CB730A0" w16cid:durableId="21E5ED97"/>
  <w16cid:commentId w16cid:paraId="04C25F1A" w16cid:durableId="21E5EDA0"/>
  <w16cid:commentId w16cid:paraId="0516B7F2" w16cid:durableId="21E5EDB4"/>
  <w16cid:commentId w16cid:paraId="0B4CD15A" w16cid:durableId="21E5EDC7"/>
  <w16cid:commentId w16cid:paraId="5B932FCF" w16cid:durableId="21E5EE61"/>
  <w16cid:commentId w16cid:paraId="21F311EC" w16cid:durableId="21E5EEA0"/>
  <w16cid:commentId w16cid:paraId="6BFD06AE" w16cid:durableId="21E5EECE"/>
  <w16cid:commentId w16cid:paraId="190CDC86" w16cid:durableId="21E5F174"/>
  <w16cid:commentId w16cid:paraId="6D78E3ED" w16cid:durableId="21DD8CCA"/>
  <w16cid:commentId w16cid:paraId="51CCF515" w16cid:durableId="21DD8C5A"/>
  <w16cid:commentId w16cid:paraId="23EC6068" w16cid:durableId="21DD8AF9"/>
  <w16cid:commentId w16cid:paraId="14FDD227" w16cid:durableId="21DE81F0"/>
  <w16cid:commentId w16cid:paraId="207DFC39" w16cid:durableId="21E5F1AC"/>
  <w16cid:commentId w16cid:paraId="26B093D0" w16cid:durableId="21E5F1BB"/>
  <w16cid:commentId w16cid:paraId="03C39FF0" w16cid:durableId="21DD914D"/>
  <w16cid:commentId w16cid:paraId="691FE9D6" w16cid:durableId="21E5F223"/>
  <w16cid:commentId w16cid:paraId="164F6B75" w16cid:durableId="21E5F2A2"/>
  <w16cid:commentId w16cid:paraId="6F8E86BB" w16cid:durableId="21E5F2BD"/>
  <w16cid:commentId w16cid:paraId="359A7568" w16cid:durableId="21E284FA"/>
  <w16cid:commentId w16cid:paraId="1B6F0923" w16cid:durableId="21D2FF92"/>
  <w16cid:commentId w16cid:paraId="559C2389" w16cid:durableId="21E5F2E9"/>
  <w16cid:commentId w16cid:paraId="06A8785F" w16cid:durableId="21E5F311"/>
  <w16cid:commentId w16cid:paraId="16A722D6" w16cid:durableId="21E5F38A"/>
  <w16cid:commentId w16cid:paraId="0DBE558A" w16cid:durableId="21D2FF93"/>
  <w16cid:commentId w16cid:paraId="59E45018" w16cid:durableId="21D2FF94"/>
  <w16cid:commentId w16cid:paraId="2A2FA16C" w16cid:durableId="21E5F3B5"/>
  <w16cid:commentId w16cid:paraId="2C093A84" w16cid:durableId="21E5F3C4"/>
  <w16cid:commentId w16cid:paraId="384CD5F2" w16cid:durableId="21DD96D2"/>
  <w16cid:commentId w16cid:paraId="74AF0D50" w16cid:durableId="21E5F418"/>
  <w16cid:commentId w16cid:paraId="424C36AD" w16cid:durableId="21DE848F"/>
  <w16cid:commentId w16cid:paraId="55610517" w16cid:durableId="21DE84C3"/>
  <w16cid:commentId w16cid:paraId="435BFF50" w16cid:durableId="21DE84CF"/>
  <w16cid:commentId w16cid:paraId="1DCCBE8E" w16cid:durableId="21E5F44B"/>
  <w16cid:commentId w16cid:paraId="7A9EB1EA" w16cid:durableId="21E69793"/>
  <w16cid:commentId w16cid:paraId="32CAC0D7" w16cid:durableId="21DE84F1"/>
  <w16cid:commentId w16cid:paraId="1EA45DA3" w16cid:durableId="21DD9874"/>
  <w16cid:commentId w16cid:paraId="372079AE" w16cid:durableId="21D2FF96"/>
  <w16cid:commentId w16cid:paraId="73E8CD24" w16cid:durableId="21D2FF97"/>
  <w16cid:commentId w16cid:paraId="4512E27A" w16cid:durableId="21D2FF98"/>
  <w16cid:commentId w16cid:paraId="45C67537" w16cid:durableId="21DE812C"/>
  <w16cid:commentId w16cid:paraId="28D1E03A" w16cid:durableId="21DE82B5"/>
  <w16cid:commentId w16cid:paraId="1297A39B" w16cid:durableId="21E297DD"/>
  <w16cid:commentId w16cid:paraId="00873AAA" w16cid:durableId="21D2FF99"/>
  <w16cid:commentId w16cid:paraId="5EE24527" w16cid:durableId="21D2FF9A"/>
  <w16cid:commentId w16cid:paraId="2983C841" w16cid:durableId="21D2FF9B"/>
  <w16cid:commentId w16cid:paraId="3FA637CF" w16cid:durableId="21D2FF9C"/>
  <w16cid:commentId w16cid:paraId="66B7E400" w16cid:durableId="21D2FF9D"/>
  <w16cid:commentId w16cid:paraId="37B2D21B" w16cid:durableId="21D2FF9E"/>
  <w16cid:commentId w16cid:paraId="6233242F" w16cid:durableId="21D2FF9F"/>
  <w16cid:commentId w16cid:paraId="5EFFF8C3" w16cid:durableId="21D2FFA0"/>
  <w16cid:commentId w16cid:paraId="1182CD2C" w16cid:durableId="21DE94CE"/>
  <w16cid:commentId w16cid:paraId="1CF73AF1" w16cid:durableId="21D2FFA1"/>
  <w16cid:commentId w16cid:paraId="539CEAD1" w16cid:durableId="21D2FFA2"/>
  <w16cid:commentId w16cid:paraId="45E947C4" w16cid:durableId="21D2FFA3"/>
  <w16cid:commentId w16cid:paraId="2172FD00" w16cid:durableId="21D2FFA4"/>
  <w16cid:commentId w16cid:paraId="5360B7D3" w16cid:durableId="21D2FFA5"/>
  <w16cid:commentId w16cid:paraId="77BD59D1" w16cid:durableId="21E1E259"/>
  <w16cid:commentId w16cid:paraId="4078F6CA" w16cid:durableId="21D2FFA6"/>
  <w16cid:commentId w16cid:paraId="7BA074C0" w16cid:durableId="21D2FFA7"/>
  <w16cid:commentId w16cid:paraId="55ABF3FE" w16cid:durableId="21D2FFA8"/>
  <w16cid:commentId w16cid:paraId="52DE66E8" w16cid:durableId="21E596A1"/>
  <w16cid:commentId w16cid:paraId="427E1CE8" w16cid:durableId="21E1E437"/>
  <w16cid:commentId w16cid:paraId="40DAF4ED" w16cid:durableId="21E1E339"/>
  <w16cid:commentId w16cid:paraId="0F72AEAD" w16cid:durableId="21D2FFA9"/>
  <w16cid:commentId w16cid:paraId="45A9FC5D" w16cid:durableId="21E1E370"/>
  <w16cid:commentId w16cid:paraId="2B2E116F" w16cid:durableId="21E1E38B"/>
  <w16cid:commentId w16cid:paraId="68B69DCE" w16cid:durableId="21E1E37F"/>
  <w16cid:commentId w16cid:paraId="27CD4B8B" w16cid:durableId="21E1E3FF"/>
  <w16cid:commentId w16cid:paraId="36BF6735" w16cid:durableId="21E1E2BC"/>
  <w16cid:commentId w16cid:paraId="7785FB71" w16cid:durableId="21E1E058"/>
  <w16cid:commentId w16cid:paraId="57C6D265" w16cid:durableId="21E1E278"/>
  <w16cid:commentId w16cid:paraId="6A0C0E11" w16cid:durableId="21E2B534"/>
  <w16cid:commentId w16cid:paraId="4EDEEA8A" w16cid:durableId="21E1E20F"/>
  <w16cid:commentId w16cid:paraId="50CC868C" w16cid:durableId="21D2FFAB"/>
  <w16cid:commentId w16cid:paraId="089A646D" w16cid:durableId="21E14ED8"/>
  <w16cid:commentId w16cid:paraId="1E90E179" w16cid:durableId="21E28823"/>
  <w16cid:commentId w16cid:paraId="55E3B7DE" w16cid:durableId="21E15F59"/>
  <w16cid:commentId w16cid:paraId="6D210111" w16cid:durableId="21E14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D74E2" w14:textId="77777777" w:rsidR="00A40ED7" w:rsidRDefault="00A40ED7" w:rsidP="009F2ADF">
      <w:r>
        <w:separator/>
      </w:r>
    </w:p>
  </w:endnote>
  <w:endnote w:type="continuationSeparator" w:id="0">
    <w:p w14:paraId="12D158CF" w14:textId="77777777" w:rsidR="00A40ED7" w:rsidRDefault="00A40ED7" w:rsidP="009F2ADF">
      <w:r>
        <w:continuationSeparator/>
      </w:r>
    </w:p>
  </w:endnote>
  <w:endnote w:type="continuationNotice" w:id="1">
    <w:p w14:paraId="776BE373" w14:textId="77777777" w:rsidR="00A40ED7" w:rsidRDefault="00A40ED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944185" w:rsidRPr="0042025B" w:rsidRDefault="00944185"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944185" w:rsidRPr="0042025B" w:rsidRDefault="00944185"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48589" w14:textId="77777777" w:rsidR="00A40ED7" w:rsidRDefault="00A40ED7" w:rsidP="009F2ADF">
      <w:r>
        <w:separator/>
      </w:r>
    </w:p>
  </w:footnote>
  <w:footnote w:type="continuationSeparator" w:id="0">
    <w:p w14:paraId="69EA717F" w14:textId="77777777" w:rsidR="00A40ED7" w:rsidRDefault="00A40ED7" w:rsidP="009F2ADF">
      <w:r>
        <w:continuationSeparator/>
      </w:r>
    </w:p>
  </w:footnote>
  <w:footnote w:type="continuationNotice" w:id="1">
    <w:p w14:paraId="3F78D54F" w14:textId="77777777" w:rsidR="00A40ED7" w:rsidRDefault="00A40ED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944185" w:rsidRPr="0042025B" w:rsidRDefault="00944185"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944185" w:rsidRPr="0042025B" w:rsidRDefault="00944185"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963A01"/>
    <w:multiLevelType w:val="multilevel"/>
    <w:tmpl w:val="01601D7C"/>
    <w:numStyleLink w:val="FormatvorlageAufgezhlt"/>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6963D6A"/>
    <w:multiLevelType w:val="hybridMultilevel"/>
    <w:tmpl w:val="0CEE85D0"/>
    <w:lvl w:ilvl="0" w:tplc="313C58D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8" w15:restartNumberingAfterBreak="0">
    <w:nsid w:val="1EDA47E2"/>
    <w:multiLevelType w:val="multilevel"/>
    <w:tmpl w:val="01601D7C"/>
    <w:numStyleLink w:val="FormatvorlageAufgezhlt"/>
  </w:abstractNum>
  <w:abstractNum w:abstractNumId="29" w15:restartNumberingAfterBreak="0">
    <w:nsid w:val="1F983EA2"/>
    <w:multiLevelType w:val="multilevel"/>
    <w:tmpl w:val="01601D7C"/>
    <w:numStyleLink w:val="FormatvorlageAufgezhlt"/>
  </w:abstractNum>
  <w:abstractNum w:abstractNumId="30" w15:restartNumberingAfterBreak="0">
    <w:nsid w:val="1FFF2E2B"/>
    <w:multiLevelType w:val="multilevel"/>
    <w:tmpl w:val="01601D7C"/>
    <w:numStyleLink w:val="FormatvorlageAufgezhlt"/>
  </w:abstractNum>
  <w:abstractNum w:abstractNumId="31"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5D81513"/>
    <w:multiLevelType w:val="multilevel"/>
    <w:tmpl w:val="01601D7C"/>
    <w:numStyleLink w:val="FormatvorlageAufgezhlt"/>
  </w:abstractNum>
  <w:abstractNum w:abstractNumId="33"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1B93796"/>
    <w:multiLevelType w:val="multilevel"/>
    <w:tmpl w:val="01601D7C"/>
    <w:numStyleLink w:val="FormatvorlageAufgezhlt"/>
  </w:abstractNum>
  <w:abstractNum w:abstractNumId="35" w15:restartNumberingAfterBreak="0">
    <w:nsid w:val="363D6DF1"/>
    <w:multiLevelType w:val="multilevel"/>
    <w:tmpl w:val="01601D7C"/>
    <w:numStyleLink w:val="FormatvorlageAufgezhlt"/>
  </w:abstractNum>
  <w:abstractNum w:abstractNumId="36" w15:restartNumberingAfterBreak="0">
    <w:nsid w:val="37771691"/>
    <w:multiLevelType w:val="multilevel"/>
    <w:tmpl w:val="01601D7C"/>
    <w:numStyleLink w:val="FormatvorlageAufgezhlt"/>
  </w:abstractNum>
  <w:abstractNum w:abstractNumId="37" w15:restartNumberingAfterBreak="0">
    <w:nsid w:val="37C95F6F"/>
    <w:multiLevelType w:val="multilevel"/>
    <w:tmpl w:val="01601D7C"/>
    <w:numStyleLink w:val="FormatvorlageAufgezhlt"/>
  </w:abstractNum>
  <w:abstractNum w:abstractNumId="38"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9CF0BF4"/>
    <w:multiLevelType w:val="multilevel"/>
    <w:tmpl w:val="01601D7C"/>
    <w:numStyleLink w:val="FormatvorlageAufgezhlt"/>
  </w:abstractNum>
  <w:abstractNum w:abstractNumId="40" w15:restartNumberingAfterBreak="0">
    <w:nsid w:val="3E5463A5"/>
    <w:multiLevelType w:val="multilevel"/>
    <w:tmpl w:val="01601D7C"/>
    <w:numStyleLink w:val="FormatvorlageAufgezhlt"/>
  </w:abstractNum>
  <w:abstractNum w:abstractNumId="41"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2"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0EE2D79"/>
    <w:multiLevelType w:val="multilevel"/>
    <w:tmpl w:val="01601D7C"/>
    <w:numStyleLink w:val="FormatvorlageAufgezhlt"/>
  </w:abstractNum>
  <w:abstractNum w:abstractNumId="44" w15:restartNumberingAfterBreak="0">
    <w:nsid w:val="423A7AA6"/>
    <w:multiLevelType w:val="multilevel"/>
    <w:tmpl w:val="01601D7C"/>
    <w:numStyleLink w:val="FormatvorlageAufgezhlt"/>
  </w:abstractNum>
  <w:abstractNum w:abstractNumId="45"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47" w15:restartNumberingAfterBreak="0">
    <w:nsid w:val="5AEE3359"/>
    <w:multiLevelType w:val="multilevel"/>
    <w:tmpl w:val="01601D7C"/>
    <w:numStyleLink w:val="FormatvorlageAufgezhlt"/>
  </w:abstractNum>
  <w:abstractNum w:abstractNumId="48"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ED90134"/>
    <w:multiLevelType w:val="multilevel"/>
    <w:tmpl w:val="01601D7C"/>
    <w:numStyleLink w:val="FormatvorlageAufgezhlt"/>
  </w:abstractNum>
  <w:abstractNum w:abstractNumId="51" w15:restartNumberingAfterBreak="0">
    <w:nsid w:val="664E7B92"/>
    <w:multiLevelType w:val="multilevel"/>
    <w:tmpl w:val="01601D7C"/>
    <w:numStyleLink w:val="FormatvorlageAufgezhlt"/>
  </w:abstractNum>
  <w:abstractNum w:abstractNumId="52"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3"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4" w15:restartNumberingAfterBreak="0">
    <w:nsid w:val="6BA56141"/>
    <w:multiLevelType w:val="hybridMultilevel"/>
    <w:tmpl w:val="C6AEB88A"/>
    <w:lvl w:ilvl="0" w:tplc="78D2763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BB83034"/>
    <w:multiLevelType w:val="multilevel"/>
    <w:tmpl w:val="01601D7C"/>
    <w:numStyleLink w:val="FormatvorlageAufgezhlt"/>
  </w:abstractNum>
  <w:abstractNum w:abstractNumId="56"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735D7C97"/>
    <w:multiLevelType w:val="multilevel"/>
    <w:tmpl w:val="01601D7C"/>
    <w:numStyleLink w:val="FormatvorlageAufgezhlt"/>
  </w:abstractNum>
  <w:abstractNum w:abstractNumId="59" w15:restartNumberingAfterBreak="0">
    <w:nsid w:val="75076AB6"/>
    <w:multiLevelType w:val="multilevel"/>
    <w:tmpl w:val="01601D7C"/>
    <w:numStyleLink w:val="FormatvorlageAufgezhlt"/>
  </w:abstractNum>
  <w:abstractNum w:abstractNumId="60"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2"/>
  </w:num>
  <w:num w:numId="3">
    <w:abstractNumId w:val="46"/>
  </w:num>
  <w:num w:numId="4">
    <w:abstractNumId w:val="24"/>
  </w:num>
  <w:num w:numId="5">
    <w:abstractNumId w:val="27"/>
  </w:num>
  <w:num w:numId="6">
    <w:abstractNumId w:val="22"/>
  </w:num>
  <w:num w:numId="7">
    <w:abstractNumId w:val="45"/>
  </w:num>
  <w:num w:numId="8">
    <w:abstractNumId w:val="1"/>
  </w:num>
  <w:num w:numId="9">
    <w:abstractNumId w:val="56"/>
  </w:num>
  <w:num w:numId="10">
    <w:abstractNumId w:val="42"/>
  </w:num>
  <w:num w:numId="11">
    <w:abstractNumId w:val="38"/>
  </w:num>
  <w:num w:numId="12">
    <w:abstractNumId w:val="31"/>
  </w:num>
  <w:num w:numId="13">
    <w:abstractNumId w:val="33"/>
  </w:num>
  <w:num w:numId="14">
    <w:abstractNumId w:val="41"/>
  </w:num>
  <w:num w:numId="15">
    <w:abstractNumId w:val="48"/>
  </w:num>
  <w:num w:numId="16">
    <w:abstractNumId w:val="53"/>
  </w:num>
  <w:num w:numId="17">
    <w:abstractNumId w:val="5"/>
  </w:num>
  <w:num w:numId="18">
    <w:abstractNumId w:val="6"/>
  </w:num>
  <w:num w:numId="19">
    <w:abstractNumId w:val="4"/>
  </w:num>
  <w:num w:numId="20">
    <w:abstractNumId w:val="7"/>
  </w:num>
  <w:num w:numId="21">
    <w:abstractNumId w:val="35"/>
  </w:num>
  <w:num w:numId="22">
    <w:abstractNumId w:val="29"/>
  </w:num>
  <w:num w:numId="23">
    <w:abstractNumId w:val="37"/>
  </w:num>
  <w:num w:numId="24">
    <w:abstractNumId w:val="44"/>
  </w:num>
  <w:num w:numId="25">
    <w:abstractNumId w:val="30"/>
  </w:num>
  <w:num w:numId="26">
    <w:abstractNumId w:val="34"/>
  </w:num>
  <w:num w:numId="27">
    <w:abstractNumId w:val="61"/>
  </w:num>
  <w:num w:numId="28">
    <w:abstractNumId w:val="47"/>
  </w:num>
  <w:num w:numId="29">
    <w:abstractNumId w:val="23"/>
  </w:num>
  <w:num w:numId="30">
    <w:abstractNumId w:val="21"/>
  </w:num>
  <w:num w:numId="31">
    <w:abstractNumId w:val="36"/>
  </w:num>
  <w:num w:numId="32">
    <w:abstractNumId w:val="55"/>
  </w:num>
  <w:num w:numId="33">
    <w:abstractNumId w:val="25"/>
  </w:num>
  <w:num w:numId="34">
    <w:abstractNumId w:val="32"/>
  </w:num>
  <w:num w:numId="35">
    <w:abstractNumId w:val="51"/>
  </w:num>
  <w:num w:numId="36">
    <w:abstractNumId w:val="39"/>
  </w:num>
  <w:num w:numId="37">
    <w:abstractNumId w:val="43"/>
  </w:num>
  <w:num w:numId="38">
    <w:abstractNumId w:val="59"/>
  </w:num>
  <w:num w:numId="39">
    <w:abstractNumId w:val="58"/>
  </w:num>
  <w:num w:numId="40">
    <w:abstractNumId w:val="40"/>
  </w:num>
  <w:num w:numId="41">
    <w:abstractNumId w:val="49"/>
  </w:num>
  <w:num w:numId="42">
    <w:abstractNumId w:val="28"/>
  </w:num>
  <w:num w:numId="43">
    <w:abstractNumId w:val="50"/>
  </w:num>
  <w:num w:numId="44">
    <w:abstractNumId w:val="18"/>
  </w:num>
  <w:num w:numId="45">
    <w:abstractNumId w:val="33"/>
    <w:lvlOverride w:ilvl="0">
      <w:startOverride w:val="1"/>
    </w:lvlOverride>
  </w:num>
  <w:num w:numId="46">
    <w:abstractNumId w:val="8"/>
  </w:num>
  <w:num w:numId="47">
    <w:abstractNumId w:val="60"/>
  </w:num>
  <w:num w:numId="48">
    <w:abstractNumId w:val="57"/>
  </w:num>
  <w:num w:numId="49">
    <w:abstractNumId w:val="9"/>
  </w:num>
  <w:num w:numId="50">
    <w:abstractNumId w:val="10"/>
  </w:num>
  <w:num w:numId="51">
    <w:abstractNumId w:val="11"/>
  </w:num>
  <w:num w:numId="52">
    <w:abstractNumId w:val="12"/>
  </w:num>
  <w:num w:numId="53">
    <w:abstractNumId w:val="13"/>
  </w:num>
  <w:num w:numId="54">
    <w:abstractNumId w:val="14"/>
  </w:num>
  <w:num w:numId="55">
    <w:abstractNumId w:val="15"/>
  </w:num>
  <w:num w:numId="56">
    <w:abstractNumId w:val="16"/>
  </w:num>
  <w:num w:numId="57">
    <w:abstractNumId w:val="17"/>
  </w:num>
  <w:num w:numId="58">
    <w:abstractNumId w:val="26"/>
  </w:num>
  <w:num w:numId="59">
    <w:abstractNumId w:val="54"/>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Johannes Becker">
    <w15:presenceInfo w15:providerId="AD" w15:userId="S::becker@4soft.de::d570152e-d81d-4543-ae5f-d4cd0f9af785"/>
  </w15:person>
  <w15:person w15:author="Kyriazis, Jorgos (FIE/13)">
    <w15:presenceInfo w15:providerId="AD" w15:userId="S-1-5-21-8915387-466359577-720635935-7628"/>
  </w15:person>
  <w15:person w15:author="Besekau, Thilo">
    <w15:presenceInfo w15:providerId="AD" w15:userId="S-1-5-21-2075841214-631179881-58230992-26146"/>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markup="0"/>
  <w:trackRevisions/>
  <w:doNotTrackFormatting/>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7CC5"/>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F3A"/>
    <w:rsid w:val="0008192F"/>
    <w:rsid w:val="00082D99"/>
    <w:rsid w:val="000831D0"/>
    <w:rsid w:val="00084114"/>
    <w:rsid w:val="00085065"/>
    <w:rsid w:val="00085DED"/>
    <w:rsid w:val="00086BEF"/>
    <w:rsid w:val="000905DB"/>
    <w:rsid w:val="00091601"/>
    <w:rsid w:val="00092F07"/>
    <w:rsid w:val="00093EC9"/>
    <w:rsid w:val="0009404F"/>
    <w:rsid w:val="000A2135"/>
    <w:rsid w:val="000B2C68"/>
    <w:rsid w:val="000B3AA7"/>
    <w:rsid w:val="000C29C0"/>
    <w:rsid w:val="000C4C24"/>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2B1C"/>
    <w:rsid w:val="00352B63"/>
    <w:rsid w:val="00352F5E"/>
    <w:rsid w:val="0035304A"/>
    <w:rsid w:val="0035514F"/>
    <w:rsid w:val="003552F9"/>
    <w:rsid w:val="0036131C"/>
    <w:rsid w:val="0036497E"/>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4E26"/>
    <w:rsid w:val="003D4F94"/>
    <w:rsid w:val="003D5849"/>
    <w:rsid w:val="003E17CF"/>
    <w:rsid w:val="003E589C"/>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606C"/>
    <w:rsid w:val="00470E16"/>
    <w:rsid w:val="004755E2"/>
    <w:rsid w:val="00475CA4"/>
    <w:rsid w:val="00481348"/>
    <w:rsid w:val="0048172A"/>
    <w:rsid w:val="0048348E"/>
    <w:rsid w:val="004874B9"/>
    <w:rsid w:val="004910A4"/>
    <w:rsid w:val="00493528"/>
    <w:rsid w:val="00493FFB"/>
    <w:rsid w:val="00495FED"/>
    <w:rsid w:val="004A3E91"/>
    <w:rsid w:val="004A678C"/>
    <w:rsid w:val="004B4BF7"/>
    <w:rsid w:val="004D0002"/>
    <w:rsid w:val="004D12BB"/>
    <w:rsid w:val="004D3887"/>
    <w:rsid w:val="004E0AF2"/>
    <w:rsid w:val="004E0C60"/>
    <w:rsid w:val="004E1B00"/>
    <w:rsid w:val="004E59DC"/>
    <w:rsid w:val="004F022B"/>
    <w:rsid w:val="00506042"/>
    <w:rsid w:val="00506BF5"/>
    <w:rsid w:val="0050727C"/>
    <w:rsid w:val="005102BD"/>
    <w:rsid w:val="00510EC3"/>
    <w:rsid w:val="00521E5C"/>
    <w:rsid w:val="00521FF1"/>
    <w:rsid w:val="00522E25"/>
    <w:rsid w:val="00525FE4"/>
    <w:rsid w:val="0052740F"/>
    <w:rsid w:val="0053247A"/>
    <w:rsid w:val="00534C2B"/>
    <w:rsid w:val="005350C1"/>
    <w:rsid w:val="00540176"/>
    <w:rsid w:val="005437F1"/>
    <w:rsid w:val="005500F8"/>
    <w:rsid w:val="005523D6"/>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8FA"/>
    <w:rsid w:val="005B4951"/>
    <w:rsid w:val="005B4FF1"/>
    <w:rsid w:val="005C3BF1"/>
    <w:rsid w:val="005C461E"/>
    <w:rsid w:val="005D02EA"/>
    <w:rsid w:val="005D1B79"/>
    <w:rsid w:val="005D6273"/>
    <w:rsid w:val="005D6525"/>
    <w:rsid w:val="005E233A"/>
    <w:rsid w:val="005E249F"/>
    <w:rsid w:val="005E2631"/>
    <w:rsid w:val="005E5636"/>
    <w:rsid w:val="005F4849"/>
    <w:rsid w:val="005F4DA5"/>
    <w:rsid w:val="005F600F"/>
    <w:rsid w:val="005F7856"/>
    <w:rsid w:val="005F7D47"/>
    <w:rsid w:val="006014C5"/>
    <w:rsid w:val="00606089"/>
    <w:rsid w:val="0061350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70BCB"/>
    <w:rsid w:val="00675A23"/>
    <w:rsid w:val="00677C90"/>
    <w:rsid w:val="00677DB2"/>
    <w:rsid w:val="00682D36"/>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7C66"/>
    <w:rsid w:val="00732D1D"/>
    <w:rsid w:val="00737D92"/>
    <w:rsid w:val="00742591"/>
    <w:rsid w:val="007428E7"/>
    <w:rsid w:val="00743B8D"/>
    <w:rsid w:val="0075469C"/>
    <w:rsid w:val="00765304"/>
    <w:rsid w:val="00765A1F"/>
    <w:rsid w:val="007671EF"/>
    <w:rsid w:val="007710B5"/>
    <w:rsid w:val="00771C3B"/>
    <w:rsid w:val="00774928"/>
    <w:rsid w:val="007805DB"/>
    <w:rsid w:val="00787E05"/>
    <w:rsid w:val="0079029F"/>
    <w:rsid w:val="00793B33"/>
    <w:rsid w:val="00795654"/>
    <w:rsid w:val="00795883"/>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13164"/>
    <w:rsid w:val="00813BF8"/>
    <w:rsid w:val="0082308E"/>
    <w:rsid w:val="0083036A"/>
    <w:rsid w:val="00830A6A"/>
    <w:rsid w:val="00834B95"/>
    <w:rsid w:val="0084126D"/>
    <w:rsid w:val="0084175B"/>
    <w:rsid w:val="008438F7"/>
    <w:rsid w:val="008439A2"/>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D170A"/>
    <w:rsid w:val="008D237B"/>
    <w:rsid w:val="008D374D"/>
    <w:rsid w:val="008D508B"/>
    <w:rsid w:val="008D5B4E"/>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5C71"/>
    <w:rsid w:val="00977856"/>
    <w:rsid w:val="00986B4A"/>
    <w:rsid w:val="009927C8"/>
    <w:rsid w:val="00994F3D"/>
    <w:rsid w:val="009973AF"/>
    <w:rsid w:val="009A42AF"/>
    <w:rsid w:val="009B38E9"/>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34BD"/>
    <w:rsid w:val="00A354C0"/>
    <w:rsid w:val="00A406E9"/>
    <w:rsid w:val="00A40ED7"/>
    <w:rsid w:val="00A42205"/>
    <w:rsid w:val="00A4305B"/>
    <w:rsid w:val="00A4539F"/>
    <w:rsid w:val="00A4787D"/>
    <w:rsid w:val="00A50B61"/>
    <w:rsid w:val="00A533D2"/>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5391A"/>
    <w:rsid w:val="00B545DF"/>
    <w:rsid w:val="00B57D30"/>
    <w:rsid w:val="00B70C6D"/>
    <w:rsid w:val="00B747C6"/>
    <w:rsid w:val="00B8083B"/>
    <w:rsid w:val="00B90A8C"/>
    <w:rsid w:val="00B90FA9"/>
    <w:rsid w:val="00B93C8A"/>
    <w:rsid w:val="00B957B4"/>
    <w:rsid w:val="00B96583"/>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9A4"/>
    <w:rsid w:val="00C8366A"/>
    <w:rsid w:val="00C92EEB"/>
    <w:rsid w:val="00C95225"/>
    <w:rsid w:val="00CA0AD1"/>
    <w:rsid w:val="00CA1874"/>
    <w:rsid w:val="00CB0BB9"/>
    <w:rsid w:val="00CB0E51"/>
    <w:rsid w:val="00CB51D8"/>
    <w:rsid w:val="00CC2815"/>
    <w:rsid w:val="00CC6A50"/>
    <w:rsid w:val="00CD5A44"/>
    <w:rsid w:val="00CD70D0"/>
    <w:rsid w:val="00CE12A1"/>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7C55"/>
    <w:rsid w:val="00E40F24"/>
    <w:rsid w:val="00E419F0"/>
    <w:rsid w:val="00E42546"/>
    <w:rsid w:val="00E45FAA"/>
    <w:rsid w:val="00E510F7"/>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1476C"/>
    <w:rsid w:val="00F15F06"/>
    <w:rsid w:val="00F21480"/>
    <w:rsid w:val="00F31C5B"/>
    <w:rsid w:val="00F35548"/>
    <w:rsid w:val="00F36266"/>
    <w:rsid w:val="00F3785B"/>
    <w:rsid w:val="00F4236D"/>
    <w:rsid w:val="00F54853"/>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semiHidden/>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track.prostep.com/browse/KBLFRM-89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en.wikipedia.org/wiki/Non-uniform_rational_B-spline"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prostep.org/en/medialibrary/publication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www.mdsyste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Failure_rat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ecad-wiki.prostep.org/" TargetMode="External"/><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44D30E27-ABD4-4573-AF3D-EF5FA7BF8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346</Pages>
  <Words>78089</Words>
  <Characters>491962</Characters>
  <Application>Microsoft Office Word</Application>
  <DocSecurity>0</DocSecurity>
  <Lines>4099</Lines>
  <Paragraphs>1137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568914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Johannes Becker</cp:lastModifiedBy>
  <cp:revision>11</cp:revision>
  <cp:lastPrinted>2017-07-14T09:08:00Z</cp:lastPrinted>
  <dcterms:created xsi:type="dcterms:W3CDTF">2020-01-24T16:01:00Z</dcterms:created>
  <dcterms:modified xsi:type="dcterms:W3CDTF">2020-02-20T10:01:00Z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